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2FC8B8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2B33FFB4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04E57376" w14:textId="77777777" w:rsidR="009B11EB" w:rsidRPr="009B2BD3" w:rsidRDefault="009B11EB" w:rsidP="009B11EB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放款管理系統專案</w:t>
      </w:r>
    </w:p>
    <w:p w14:paraId="718B2BE3" w14:textId="77777777" w:rsidR="0011788D" w:rsidRPr="009B2BD3" w:rsidRDefault="0047469C" w:rsidP="00BB73FB">
      <w:pPr>
        <w:pStyle w:val="ad"/>
        <w:rPr>
          <w:rFonts w:ascii="標楷體" w:hAnsi="標楷體"/>
        </w:rPr>
      </w:pPr>
      <w:r>
        <w:rPr>
          <w:rFonts w:ascii="標楷體" w:hAnsi="標楷體" w:hint="eastAsia"/>
        </w:rPr>
        <w:t>業務功能需求規格書</w:t>
      </w:r>
    </w:p>
    <w:p w14:paraId="031FA23F" w14:textId="77777777" w:rsidR="00FD191D" w:rsidRPr="009B2BD3" w:rsidRDefault="00FD191D" w:rsidP="00FD191D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顧客管理作業</w:t>
      </w:r>
    </w:p>
    <w:p w14:paraId="6FA00B3F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B11EB" w:rsidRPr="009B2BD3" w14:paraId="4068167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69DC7137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48F0292A" w14:textId="77777777" w:rsidR="009B11EB" w:rsidRPr="009B2BD3" w:rsidRDefault="009B11EB" w:rsidP="0040125A">
            <w:pPr>
              <w:pStyle w:val="af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URS</w:t>
            </w:r>
          </w:p>
        </w:tc>
      </w:tr>
      <w:tr w:rsidR="009B11EB" w:rsidRPr="009B2BD3" w14:paraId="7EE3A7B1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4327D6A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50022F76" w14:textId="4901E87D" w:rsidR="009B11EB" w:rsidRPr="009B2BD3" w:rsidRDefault="009B11EB" w:rsidP="005D2EDA">
            <w:pPr>
              <w:pStyle w:val="ae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V</w:t>
            </w:r>
            <w:r w:rsidR="005D2EDA" w:rsidRPr="009B2BD3">
              <w:rPr>
                <w:rFonts w:ascii="標楷體" w:hAnsi="標楷體"/>
              </w:rPr>
              <w:t>1</w:t>
            </w:r>
            <w:r w:rsidRPr="009B2BD3">
              <w:rPr>
                <w:rFonts w:ascii="標楷體" w:hAnsi="標楷體" w:hint="eastAsia"/>
              </w:rPr>
              <w:t>.</w:t>
            </w:r>
            <w:del w:id="0" w:author="張金龍" w:date="2021-05-18T14:34:00Z">
              <w:r w:rsidR="005D2EDA" w:rsidRPr="009B2BD3" w:rsidDel="002C6BA7">
                <w:rPr>
                  <w:rFonts w:ascii="標楷體" w:hAnsi="標楷體" w:hint="eastAsia"/>
                </w:rPr>
                <w:delText>0</w:delText>
              </w:r>
            </w:del>
            <w:ins w:id="1" w:author="st1" w:date="2021-05-06T10:24:00Z">
              <w:del w:id="2" w:author="張金龍" w:date="2021-05-18T14:34:00Z">
                <w:r w:rsidR="000E36DA" w:rsidDel="002C6BA7">
                  <w:rPr>
                    <w:rFonts w:ascii="標楷體" w:hAnsi="標楷體" w:hint="eastAsia"/>
                  </w:rPr>
                  <w:delText>1</w:delText>
                </w:r>
              </w:del>
            </w:ins>
            <w:ins w:id="3" w:author="張金龍" w:date="2021-05-18T14:34:00Z">
              <w:r w:rsidR="002C6BA7">
                <w:rPr>
                  <w:rFonts w:ascii="標楷體" w:hAnsi="標楷體" w:hint="eastAsia"/>
                </w:rPr>
                <w:t>2</w:t>
              </w:r>
            </w:ins>
          </w:p>
        </w:tc>
      </w:tr>
      <w:tr w:rsidR="009B11EB" w:rsidRPr="009B2BD3" w14:paraId="042B8E6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EA52BBB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218B9DA5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密</w:t>
            </w:r>
          </w:p>
        </w:tc>
      </w:tr>
      <w:tr w:rsidR="009B11EB" w:rsidRPr="009B2BD3" w14:paraId="1D1F6494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16028F29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7B3AE2E5" w14:textId="48EFA0A6" w:rsidR="009B11EB" w:rsidRPr="009B2BD3" w:rsidRDefault="009B11EB" w:rsidP="00B634D0">
            <w:pPr>
              <w:pStyle w:val="af1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20</w:t>
            </w:r>
            <w:del w:id="4" w:author="st1" w:date="2021-05-06T10:24:00Z">
              <w:r w:rsidRPr="009B2BD3" w:rsidDel="000E36DA">
                <w:rPr>
                  <w:rFonts w:ascii="標楷體" w:hAnsi="標楷體" w:hint="eastAsia"/>
                </w:rPr>
                <w:delText>19</w:delText>
              </w:r>
            </w:del>
            <w:ins w:id="5" w:author="st1" w:date="2021-05-06T10:24:00Z">
              <w:r w:rsidR="000E36DA">
                <w:rPr>
                  <w:rFonts w:ascii="標楷體" w:hAnsi="標楷體" w:hint="eastAsia"/>
                </w:rPr>
                <w:t>21</w:t>
              </w:r>
            </w:ins>
            <w:r w:rsidRPr="009B2BD3">
              <w:rPr>
                <w:rFonts w:ascii="標楷體" w:hAnsi="標楷體"/>
              </w:rPr>
              <w:t>/</w:t>
            </w:r>
            <w:del w:id="6" w:author="st1" w:date="2021-05-06T10:24:00Z">
              <w:r w:rsidRPr="009B2BD3" w:rsidDel="000E36DA">
                <w:rPr>
                  <w:rFonts w:ascii="標楷體" w:hAnsi="標楷體" w:hint="eastAsia"/>
                </w:rPr>
                <w:delText>12</w:delText>
              </w:r>
            </w:del>
            <w:ins w:id="7" w:author="st1" w:date="2021-05-06T10:24:00Z">
              <w:r w:rsidR="000E36DA">
                <w:rPr>
                  <w:rFonts w:ascii="標楷體" w:hAnsi="標楷體" w:hint="eastAsia"/>
                </w:rPr>
                <w:t>05</w:t>
              </w:r>
            </w:ins>
            <w:r w:rsidRPr="009B2BD3">
              <w:rPr>
                <w:rFonts w:ascii="標楷體" w:hAnsi="標楷體" w:hint="eastAsia"/>
              </w:rPr>
              <w:t>/</w:t>
            </w:r>
            <w:ins w:id="8" w:author="st1" w:date="2021-05-06T10:24:00Z">
              <w:del w:id="9" w:author="張金龍" w:date="2021-05-18T14:34:00Z">
                <w:r w:rsidR="000E36DA" w:rsidDel="002C6BA7">
                  <w:rPr>
                    <w:rFonts w:ascii="標楷體" w:hAnsi="標楷體" w:hint="eastAsia"/>
                  </w:rPr>
                  <w:delText>07</w:delText>
                </w:r>
              </w:del>
            </w:ins>
            <w:ins w:id="10" w:author="張金龍" w:date="2021-05-18T14:34:00Z">
              <w:r w:rsidR="002C6BA7">
                <w:rPr>
                  <w:rFonts w:ascii="標楷體" w:hAnsi="標楷體" w:hint="eastAsia"/>
                </w:rPr>
                <w:t>18</w:t>
              </w:r>
            </w:ins>
            <w:bookmarkStart w:id="11" w:name="_GoBack"/>
            <w:bookmarkEnd w:id="11"/>
            <w:del w:id="12" w:author="st1" w:date="2021-05-06T10:24:00Z">
              <w:r w:rsidR="00B634D0" w:rsidDel="000E36DA">
                <w:rPr>
                  <w:rFonts w:ascii="標楷體" w:hAnsi="標楷體" w:hint="eastAsia"/>
                </w:rPr>
                <w:delText>31</w:delText>
              </w:r>
            </w:del>
          </w:p>
        </w:tc>
      </w:tr>
    </w:tbl>
    <w:p w14:paraId="58623F21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4C1CCC20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B11EB" w:rsidRPr="009B2BD3" w14:paraId="123F470E" w14:textId="77777777" w:rsidTr="0040125A">
        <w:trPr>
          <w:jc w:val="center"/>
        </w:trPr>
        <w:tc>
          <w:tcPr>
            <w:tcW w:w="2564" w:type="dxa"/>
          </w:tcPr>
          <w:p w14:paraId="07CFBA20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47241093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4D9CC506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核可</w:t>
            </w:r>
          </w:p>
        </w:tc>
      </w:tr>
      <w:tr w:rsidR="009B11EB" w:rsidRPr="009B2BD3" w14:paraId="7ABEE039" w14:textId="77777777" w:rsidTr="0040125A">
        <w:trPr>
          <w:trHeight w:val="2511"/>
          <w:jc w:val="center"/>
        </w:trPr>
        <w:tc>
          <w:tcPr>
            <w:tcW w:w="2564" w:type="dxa"/>
          </w:tcPr>
          <w:p w14:paraId="2095AFB1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  <w:p w14:paraId="2981D758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752F0DBA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292E92B5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</w:tr>
    </w:tbl>
    <w:p w14:paraId="07ACECF0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100A5AF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7850ED9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53B82368" w14:textId="77777777" w:rsidR="008224BD" w:rsidRPr="009B2BD3" w:rsidRDefault="008224BD" w:rsidP="008224BD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9B2BD3">
        <w:rPr>
          <w:rStyle w:val="af5"/>
          <w:rFonts w:ascii="標楷體" w:hAnsi="標楷體" w:hint="eastAsia"/>
        </w:rPr>
        <w:t>新光人壽保險股份有限公司</w:t>
      </w:r>
    </w:p>
    <w:p w14:paraId="5A332D5D" w14:textId="77777777" w:rsidR="009B11EB" w:rsidRPr="009B2BD3" w:rsidRDefault="008224BD" w:rsidP="008224BD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9B2BD3">
        <w:rPr>
          <w:rStyle w:val="af4"/>
          <w:rFonts w:ascii="標楷體" w:hAnsi="標楷體" w:hint="eastAsia"/>
        </w:rPr>
        <w:t>Shin Kong Life Insurance</w:t>
      </w:r>
      <w:r w:rsidRPr="009B2BD3">
        <w:rPr>
          <w:rStyle w:val="af4"/>
          <w:rFonts w:ascii="標楷體" w:hAnsi="標楷體"/>
        </w:rPr>
        <w:t xml:space="preserve"> Co., Ltd.</w:t>
      </w:r>
      <w:r w:rsidR="00C74F5E">
        <w:rPr>
          <w:rFonts w:ascii="標楷體" w:eastAsia="標楷體" w:hAnsi="標楷體"/>
          <w:noProof/>
        </w:rPr>
        <w:pict w14:anchorId="29167577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>
              <w:txbxContent>
                <w:p w14:paraId="03B7EDC6" w14:textId="77777777" w:rsidR="00C74F5E" w:rsidRDefault="00C74F5E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42297808" w14:textId="77777777" w:rsidR="00C74F5E" w:rsidRDefault="00C74F5E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BEEA019" w14:textId="77777777" w:rsidR="00C74F5E" w:rsidRDefault="00C74F5E" w:rsidP="0040125A"/>
              </w:txbxContent>
            </v:textbox>
          </v:shape>
        </w:pict>
      </w:r>
      <w:r w:rsidR="00C74F5E">
        <w:rPr>
          <w:rFonts w:ascii="標楷體" w:eastAsia="標楷體" w:hAnsi="標楷體"/>
          <w:noProof/>
        </w:rPr>
        <w:pict w14:anchorId="5DA5322A">
          <v:shape id="文字方塊 75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>
              <w:txbxContent>
                <w:p w14:paraId="1448449F" w14:textId="77777777" w:rsidR="00C74F5E" w:rsidRDefault="00C74F5E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337D3EC3" w14:textId="77777777" w:rsidR="00C74F5E" w:rsidRDefault="00C74F5E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66DD7EC0" w14:textId="77777777" w:rsidR="00C74F5E" w:rsidRDefault="00C74F5E" w:rsidP="0040125A"/>
              </w:txbxContent>
            </v:textbox>
          </v:shape>
        </w:pict>
      </w:r>
    </w:p>
    <w:p w14:paraId="786027CB" w14:textId="77777777" w:rsidR="009B11EB" w:rsidRPr="002F5ECF" w:rsidRDefault="009B11EB">
      <w:pPr>
        <w:widowControl/>
        <w:rPr>
          <w:rFonts w:ascii="標楷體" w:eastAsia="標楷體" w:hAnsi="標楷體"/>
          <w:sz w:val="28"/>
        </w:rPr>
      </w:pPr>
    </w:p>
    <w:p w14:paraId="1BE37CE0" w14:textId="77777777" w:rsidR="00200D13" w:rsidRPr="009B2BD3" w:rsidRDefault="00C74F5E" w:rsidP="00200D13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pict w14:anchorId="25827097">
          <v:shape id="文字方塊 74" o:spid="_x0000_s1028" type="#_x0000_t202" style="position:absolute;left:0;text-align:left;margin-left:156.55pt;margin-top:738.05pt;width:270pt;height:6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>
              <w:txbxContent>
                <w:p w14:paraId="7830C552" w14:textId="77777777" w:rsidR="00C74F5E" w:rsidRDefault="00C74F5E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020EC0D8" w14:textId="77777777" w:rsidR="00C74F5E" w:rsidRDefault="00C74F5E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B08E13C" w14:textId="77777777" w:rsidR="00C74F5E" w:rsidRDefault="00C74F5E" w:rsidP="0040125A"/>
              </w:txbxContent>
            </v:textbox>
          </v:shape>
        </w:pict>
      </w:r>
      <w:r w:rsidR="00200D13" w:rsidRPr="009B2BD3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8224BD" w:rsidRPr="009B2BD3" w14:paraId="2BF37BD7" w14:textId="77777777" w:rsidTr="008224BD">
        <w:tc>
          <w:tcPr>
            <w:tcW w:w="1108" w:type="dxa"/>
          </w:tcPr>
          <w:p w14:paraId="013A6709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388F669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705F69A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765E758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3B68D830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403A6C4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1C58942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作</w:t>
            </w:r>
          </w:p>
          <w:p w14:paraId="0D390E3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60E215B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</w:t>
            </w:r>
          </w:p>
          <w:p w14:paraId="5C68C66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3A8F6575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備</w:t>
            </w:r>
          </w:p>
          <w:p w14:paraId="2A341AC3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註</w:t>
            </w:r>
          </w:p>
        </w:tc>
      </w:tr>
      <w:tr w:rsidR="008224BD" w:rsidRPr="009B2BD3" w14:paraId="24E876A5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36E2A825" w14:textId="77777777" w:rsidR="008224BD" w:rsidRPr="009B2BD3" w:rsidRDefault="008224BD" w:rsidP="00B634D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</w:t>
            </w:r>
            <w:r w:rsidR="00B634D0">
              <w:rPr>
                <w:rFonts w:ascii="標楷體" w:hAnsi="標楷體" w:hint="eastAsia"/>
              </w:rPr>
              <w:t>0</w:t>
            </w:r>
            <w:r w:rsidRPr="009B2BD3">
              <w:rPr>
                <w:rFonts w:ascii="標楷體" w:hAnsi="標楷體" w:hint="eastAsia"/>
              </w:rPr>
              <w:t>.</w:t>
            </w:r>
            <w:r w:rsidR="00B634D0">
              <w:rPr>
                <w:rFonts w:ascii="標楷體" w:hAnsi="標楷體" w:hint="eastAsia"/>
              </w:rPr>
              <w:t>1</w:t>
            </w:r>
          </w:p>
        </w:tc>
        <w:tc>
          <w:tcPr>
            <w:tcW w:w="1614" w:type="dxa"/>
            <w:vAlign w:val="center"/>
          </w:tcPr>
          <w:p w14:paraId="30596065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6FD3CB1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2B225D36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  <w:vAlign w:val="center"/>
          </w:tcPr>
          <w:p w14:paraId="605EBB34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2D40AAE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977944D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051C69EB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2E1804E9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2019/12/31</w:t>
            </w:r>
          </w:p>
        </w:tc>
        <w:tc>
          <w:tcPr>
            <w:tcW w:w="3786" w:type="dxa"/>
            <w:vAlign w:val="center"/>
          </w:tcPr>
          <w:p w14:paraId="6A811C62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B634D0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762ACF37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</w:tcPr>
          <w:p w14:paraId="635C553C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83EBA22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1856ED6" w14:textId="77777777" w:rsidTr="008224BD">
        <w:tc>
          <w:tcPr>
            <w:tcW w:w="1108" w:type="dxa"/>
            <w:vAlign w:val="center"/>
          </w:tcPr>
          <w:p w14:paraId="0B8121AC" w14:textId="11511F64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ins w:id="13" w:author="Fegie" w:date="2021-04-27T16:22:00Z">
              <w:r>
                <w:rPr>
                  <w:rFonts w:ascii="標楷體" w:hAnsi="標楷體" w:hint="eastAsia"/>
                </w:rPr>
                <w:t>V</w:t>
              </w:r>
              <w:r>
                <w:rPr>
                  <w:rFonts w:ascii="標楷體" w:hAnsi="標楷體"/>
                </w:rPr>
                <w:t>1.1</w:t>
              </w:r>
            </w:ins>
          </w:p>
        </w:tc>
        <w:tc>
          <w:tcPr>
            <w:tcW w:w="1614" w:type="dxa"/>
            <w:vAlign w:val="center"/>
          </w:tcPr>
          <w:p w14:paraId="73F572D6" w14:textId="69C4F6CA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ins w:id="14" w:author="Fegie" w:date="2021-04-27T16:22:00Z">
              <w:r>
                <w:rPr>
                  <w:rFonts w:ascii="標楷體" w:hAnsi="標楷體" w:hint="eastAsia"/>
                </w:rPr>
                <w:t>2</w:t>
              </w:r>
              <w:r>
                <w:rPr>
                  <w:rFonts w:ascii="標楷體" w:hAnsi="標楷體"/>
                </w:rPr>
                <w:t>021/0</w:t>
              </w:r>
              <w:del w:id="15" w:author="st1" w:date="2021-05-06T10:24:00Z">
                <w:r w:rsidDel="000E36DA">
                  <w:rPr>
                    <w:rFonts w:ascii="標楷體" w:hAnsi="標楷體" w:hint="eastAsia"/>
                  </w:rPr>
                  <w:delText>4</w:delText>
                </w:r>
              </w:del>
            </w:ins>
            <w:ins w:id="16" w:author="st1" w:date="2021-05-06T10:24:00Z">
              <w:r w:rsidR="000E36DA">
                <w:rPr>
                  <w:rFonts w:ascii="標楷體" w:hAnsi="標楷體" w:hint="eastAsia"/>
                </w:rPr>
                <w:t>5</w:t>
              </w:r>
            </w:ins>
            <w:ins w:id="17" w:author="Fegie" w:date="2021-04-27T16:22:00Z">
              <w:r>
                <w:rPr>
                  <w:rFonts w:ascii="標楷體" w:hAnsi="標楷體"/>
                </w:rPr>
                <w:t>/</w:t>
              </w:r>
              <w:del w:id="18" w:author="st1" w:date="2021-05-06T10:24:00Z">
                <w:r w:rsidDel="000E36DA">
                  <w:rPr>
                    <w:rFonts w:ascii="標楷體" w:hAnsi="標楷體" w:hint="eastAsia"/>
                  </w:rPr>
                  <w:delText>27</w:delText>
                </w:r>
              </w:del>
            </w:ins>
            <w:ins w:id="19" w:author="st1" w:date="2021-05-06T10:24:00Z">
              <w:r w:rsidR="000E36DA">
                <w:rPr>
                  <w:rFonts w:ascii="標楷體" w:hAnsi="標楷體" w:hint="eastAsia"/>
                </w:rPr>
                <w:t>06</w:t>
              </w:r>
            </w:ins>
          </w:p>
        </w:tc>
        <w:tc>
          <w:tcPr>
            <w:tcW w:w="3786" w:type="dxa"/>
            <w:vAlign w:val="center"/>
          </w:tcPr>
          <w:p w14:paraId="00F756AE" w14:textId="77777777" w:rsidR="000E36DA" w:rsidRDefault="000E36DA" w:rsidP="00B77AE2">
            <w:pPr>
              <w:pStyle w:val="11"/>
              <w:rPr>
                <w:ins w:id="20" w:author="st1" w:date="2021-05-06T10:24:00Z"/>
                <w:rFonts w:ascii="標楷體" w:hAnsi="標楷體"/>
                <w:lang w:eastAsia="zh-HK"/>
              </w:rPr>
            </w:pPr>
            <w:ins w:id="21" w:author="st1" w:date="2021-05-06T10:24:00Z">
              <w:r>
                <w:rPr>
                  <w:rFonts w:ascii="標楷體" w:hAnsi="標楷體" w:hint="eastAsia"/>
                  <w:lang w:eastAsia="zh-HK"/>
                </w:rPr>
                <w:t>交付</w:t>
              </w:r>
              <w:r>
                <w:rPr>
                  <w:rFonts w:ascii="標楷體" w:hAnsi="標楷體" w:hint="eastAsia"/>
                </w:rPr>
                <w:t>URS</w:t>
              </w:r>
            </w:ins>
          </w:p>
          <w:p w14:paraId="59E05BD8" w14:textId="04B2CA2E" w:rsidR="000E36DA" w:rsidRPr="000E36DA" w:rsidRDefault="000E36DA">
            <w:pPr>
              <w:pStyle w:val="11"/>
              <w:rPr>
                <w:ins w:id="22" w:author="st1" w:date="2021-05-06T10:25:00Z"/>
                <w:rFonts w:ascii="標楷體" w:hAnsi="標楷體"/>
              </w:rPr>
            </w:pPr>
            <w:ins w:id="23" w:author="st1" w:date="2021-05-06T10:25:00Z">
              <w:r>
                <w:rPr>
                  <w:rFonts w:ascii="標楷體" w:hAnsi="標楷體"/>
                </w:rPr>
                <w:t>L1001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L1101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L1102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L1107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L1907</w:t>
              </w:r>
            </w:ins>
          </w:p>
          <w:p w14:paraId="669F433A" w14:textId="68FB9F63" w:rsidR="000E36DA" w:rsidRPr="000E36DA" w:rsidRDefault="000E36DA">
            <w:pPr>
              <w:pStyle w:val="11"/>
              <w:rPr>
                <w:ins w:id="24" w:author="st1" w:date="2021-05-06T10:25:00Z"/>
                <w:rFonts w:ascii="標楷體" w:hAnsi="標楷體"/>
              </w:rPr>
            </w:pPr>
            <w:ins w:id="25" w:author="st1" w:date="2021-05-06T10:25:00Z">
              <w:r>
                <w:rPr>
                  <w:rFonts w:ascii="標楷體" w:hAnsi="標楷體"/>
                </w:rPr>
                <w:t>L1906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L1106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L1103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L1104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L1905</w:t>
              </w:r>
            </w:ins>
          </w:p>
          <w:p w14:paraId="2A437427" w14:textId="65DCEB10" w:rsidR="00B634D0" w:rsidRPr="009B2BD3" w:rsidRDefault="000E36DA">
            <w:pPr>
              <w:pStyle w:val="11"/>
              <w:rPr>
                <w:rFonts w:ascii="標楷體" w:hAnsi="標楷體"/>
              </w:rPr>
            </w:pPr>
            <w:ins w:id="26" w:author="st1" w:date="2021-05-06T10:25:00Z">
              <w:r>
                <w:rPr>
                  <w:rFonts w:ascii="標楷體" w:hAnsi="標楷體"/>
                </w:rPr>
                <w:t>L1105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L190A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L1908</w:t>
              </w:r>
              <w:r>
                <w:rPr>
                  <w:rFonts w:ascii="標楷體" w:hAnsi="標楷體" w:hint="eastAsia"/>
                </w:rPr>
                <w:t>,</w:t>
              </w:r>
              <w:r w:rsidRPr="000E36DA">
                <w:rPr>
                  <w:rFonts w:ascii="標楷體" w:hAnsi="標楷體"/>
                </w:rPr>
                <w:t>L1108</w:t>
              </w:r>
            </w:ins>
            <w:ins w:id="27" w:author="Fegie" w:date="2021-04-27T16:23:00Z">
              <w:del w:id="28" w:author="st1" w:date="2021-05-06T10:24:00Z">
                <w:r w:rsidR="000E63CD" w:rsidDel="000E36DA">
                  <w:rPr>
                    <w:rFonts w:ascii="標楷體" w:hAnsi="標楷體" w:hint="eastAsia"/>
                  </w:rPr>
                  <w:delText>新增L190A</w:delText>
                </w:r>
              </w:del>
            </w:ins>
          </w:p>
        </w:tc>
        <w:tc>
          <w:tcPr>
            <w:tcW w:w="1140" w:type="dxa"/>
            <w:vAlign w:val="center"/>
          </w:tcPr>
          <w:p w14:paraId="78CBD21C" w14:textId="47A95BEA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ins w:id="29" w:author="Fegie" w:date="2021-04-27T16:23:00Z">
              <w:r>
                <w:rPr>
                  <w:rFonts w:ascii="標楷體" w:hAnsi="標楷體" w:hint="eastAsia"/>
                </w:rPr>
                <w:t>張嘉榮</w:t>
              </w:r>
            </w:ins>
          </w:p>
        </w:tc>
        <w:tc>
          <w:tcPr>
            <w:tcW w:w="1140" w:type="dxa"/>
          </w:tcPr>
          <w:p w14:paraId="3E486320" w14:textId="77777777" w:rsidR="00B634D0" w:rsidRPr="009B2BD3" w:rsidRDefault="00B634D0" w:rsidP="00B77AE2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7A0F8C47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2C6BA7" w:rsidRPr="009B2BD3" w14:paraId="14072F3F" w14:textId="77777777" w:rsidTr="008224BD">
        <w:tc>
          <w:tcPr>
            <w:tcW w:w="1108" w:type="dxa"/>
            <w:vAlign w:val="center"/>
          </w:tcPr>
          <w:p w14:paraId="36F9E913" w14:textId="68F1FAA4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ins w:id="30" w:author="張金龍" w:date="2021-05-18T14:31:00Z">
              <w:r>
                <w:rPr>
                  <w:rFonts w:ascii="標楷體" w:hAnsi="標楷體" w:hint="eastAsia"/>
                </w:rPr>
                <w:t>V1.2</w:t>
              </w:r>
            </w:ins>
          </w:p>
        </w:tc>
        <w:tc>
          <w:tcPr>
            <w:tcW w:w="1614" w:type="dxa"/>
            <w:vAlign w:val="center"/>
          </w:tcPr>
          <w:p w14:paraId="2C6F55DF" w14:textId="4ADBCCA2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ins w:id="31" w:author="張金龍" w:date="2021-05-18T14:31:00Z">
              <w:r>
                <w:rPr>
                  <w:rFonts w:ascii="標楷體" w:hAnsi="標楷體" w:hint="eastAsia"/>
                </w:rPr>
                <w:t>2021/05/18</w:t>
              </w:r>
            </w:ins>
          </w:p>
        </w:tc>
        <w:tc>
          <w:tcPr>
            <w:tcW w:w="3786" w:type="dxa"/>
            <w:vAlign w:val="center"/>
          </w:tcPr>
          <w:p w14:paraId="02038B44" w14:textId="77777777" w:rsidR="002C6BA7" w:rsidRDefault="002C6BA7" w:rsidP="002C6BA7">
            <w:pPr>
              <w:pStyle w:val="11"/>
              <w:rPr>
                <w:ins w:id="32" w:author="張金龍" w:date="2021-05-18T14:31:00Z"/>
                <w:rFonts w:ascii="標楷體" w:hAnsi="標楷體"/>
                <w:lang w:eastAsia="zh-HK"/>
              </w:rPr>
            </w:pPr>
            <w:ins w:id="33" w:author="張金龍" w:date="2021-05-18T14:31:00Z">
              <w:r>
                <w:rPr>
                  <w:rFonts w:ascii="標楷體" w:hAnsi="標楷體" w:hint="eastAsia"/>
                  <w:lang w:eastAsia="zh-HK"/>
                </w:rPr>
                <w:t>交付</w:t>
              </w:r>
              <w:r>
                <w:rPr>
                  <w:rFonts w:ascii="標楷體" w:hAnsi="標楷體" w:hint="eastAsia"/>
                </w:rPr>
                <w:t>URS</w:t>
              </w:r>
            </w:ins>
          </w:p>
          <w:p w14:paraId="463E08EE" w14:textId="66C0F078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ins w:id="34" w:author="張金龍" w:date="2021-05-18T14:31:00Z">
              <w:r>
                <w:rPr>
                  <w:rFonts w:ascii="標楷體" w:hAnsi="標楷體" w:hint="eastAsia"/>
                </w:rPr>
                <w:t>L1</w:t>
              </w:r>
            </w:ins>
            <w:ins w:id="35" w:author="張金龍" w:date="2021-05-18T14:33:00Z">
              <w:r>
                <w:rPr>
                  <w:rFonts w:ascii="標楷體" w:hAnsi="標楷體" w:hint="eastAsia"/>
                </w:rPr>
                <w:t>109</w:t>
              </w:r>
            </w:ins>
          </w:p>
        </w:tc>
        <w:tc>
          <w:tcPr>
            <w:tcW w:w="1140" w:type="dxa"/>
            <w:vAlign w:val="center"/>
          </w:tcPr>
          <w:p w14:paraId="54E95FC9" w14:textId="38F46606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ins w:id="36" w:author="張金龍" w:date="2021-05-18T14:34:00Z">
              <w:r>
                <w:rPr>
                  <w:rFonts w:ascii="標楷體" w:hAnsi="標楷體" w:hint="eastAsia"/>
                </w:rPr>
                <w:t>張嘉榮</w:t>
              </w:r>
            </w:ins>
          </w:p>
        </w:tc>
        <w:tc>
          <w:tcPr>
            <w:tcW w:w="1140" w:type="dxa"/>
          </w:tcPr>
          <w:p w14:paraId="180C8D3F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4935A97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</w:tr>
      <w:tr w:rsidR="002C6BA7" w:rsidRPr="009B2BD3" w14:paraId="6B94688A" w14:textId="77777777" w:rsidTr="008224BD">
        <w:tc>
          <w:tcPr>
            <w:tcW w:w="1108" w:type="dxa"/>
            <w:vAlign w:val="center"/>
          </w:tcPr>
          <w:p w14:paraId="72AC35F0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539E1EEA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7414D20B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5DCAE46F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4BAA5AA7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1649AD3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</w:tr>
      <w:tr w:rsidR="002C6BA7" w:rsidRPr="009B2BD3" w14:paraId="47623BD1" w14:textId="77777777" w:rsidTr="008224BD">
        <w:tc>
          <w:tcPr>
            <w:tcW w:w="1108" w:type="dxa"/>
            <w:vAlign w:val="center"/>
          </w:tcPr>
          <w:p w14:paraId="377B78CF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16D66EA6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3B5F9ACA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5DC211F8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79384815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324A88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</w:tr>
      <w:tr w:rsidR="002C6BA7" w:rsidRPr="009B2BD3" w14:paraId="4E935D5B" w14:textId="77777777" w:rsidTr="008224BD">
        <w:tc>
          <w:tcPr>
            <w:tcW w:w="1108" w:type="dxa"/>
            <w:vAlign w:val="center"/>
          </w:tcPr>
          <w:p w14:paraId="1E9D96DF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1EB1A99A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20C44274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243616E3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4A18C586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35E9553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</w:tr>
    </w:tbl>
    <w:p w14:paraId="06713B7D" w14:textId="77777777" w:rsidR="00200D13" w:rsidRPr="009B2BD3" w:rsidRDefault="00200D13" w:rsidP="00200D13">
      <w:pPr>
        <w:pStyle w:val="af8"/>
        <w:jc w:val="left"/>
        <w:rPr>
          <w:rFonts w:ascii="標楷體" w:hAnsi="標楷體"/>
        </w:rPr>
      </w:pPr>
      <w:r w:rsidRPr="009B2BD3">
        <w:rPr>
          <w:rFonts w:ascii="標楷體" w:hAnsi="標楷體"/>
        </w:rPr>
        <w:br/>
      </w:r>
    </w:p>
    <w:p w14:paraId="4103CC34" w14:textId="77777777" w:rsidR="0011788D" w:rsidRPr="009B2BD3" w:rsidRDefault="00D22C68" w:rsidP="00D22C68">
      <w:pPr>
        <w:pStyle w:val="af8"/>
        <w:rPr>
          <w:rFonts w:ascii="標楷體" w:hAnsi="標楷體"/>
        </w:rPr>
      </w:pPr>
      <w:r w:rsidRPr="009B2BD3">
        <w:rPr>
          <w:rFonts w:ascii="標楷體" w:hAnsi="標楷體"/>
        </w:rPr>
        <w:br w:type="page"/>
      </w:r>
      <w:r w:rsidR="0011788D" w:rsidRPr="009B2BD3">
        <w:rPr>
          <w:rFonts w:ascii="標楷體" w:hAnsi="標楷體"/>
        </w:rPr>
        <w:lastRenderedPageBreak/>
        <w:t>目　　錄</w:t>
      </w:r>
    </w:p>
    <w:p w14:paraId="5C35D7A3" w14:textId="26473A87" w:rsidR="00D5609A" w:rsidRDefault="00D5609A">
      <w:pPr>
        <w:pStyle w:val="12"/>
        <w:rPr>
          <w:ins w:id="37" w:author="st1" w:date="2021-05-06T10:29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ins w:id="38" w:author="st1" w:date="2021-05-06T10:29:00Z">
        <w:r>
          <w:rPr>
            <w:rFonts w:hAnsi="標楷體"/>
            <w:b w:val="0"/>
            <w:caps w:val="0"/>
            <w:color w:val="000000"/>
          </w:rPr>
          <w:fldChar w:fldCharType="begin"/>
        </w:r>
        <w:r>
          <w:rPr>
            <w:rFonts w:hAnsi="標楷體"/>
            <w:b w:val="0"/>
            <w:caps w:val="0"/>
            <w:color w:val="000000"/>
          </w:rPr>
          <w:instrText xml:space="preserve"> TOC \o "1-2" \h \z \u </w:instrText>
        </w:r>
      </w:ins>
      <w:r>
        <w:rPr>
          <w:rFonts w:hAnsi="標楷體"/>
          <w:b w:val="0"/>
          <w:caps w:val="0"/>
          <w:color w:val="000000"/>
        </w:rPr>
        <w:fldChar w:fldCharType="separate"/>
      </w:r>
      <w:ins w:id="39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"_Toc71200038"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 w:hint="eastAsia"/>
          </w:rPr>
          <w:t>第</w:t>
        </w:r>
        <w:r w:rsidRPr="006D1C66">
          <w:rPr>
            <w:rStyle w:val="a7"/>
            <w:rFonts w:hAnsi="標楷體"/>
          </w:rPr>
          <w:t>1</w:t>
        </w:r>
        <w:r w:rsidRPr="006D1C66">
          <w:rPr>
            <w:rStyle w:val="a7"/>
            <w:rFonts w:hAnsi="標楷體" w:hint="eastAsia"/>
          </w:rPr>
          <w:t>章</w:t>
        </w:r>
        <w:r w:rsidRPr="006D1C66">
          <w:rPr>
            <w:rStyle w:val="a7"/>
            <w:rFonts w:hAnsi="標楷體"/>
          </w:rPr>
          <w:t xml:space="preserve"> </w:t>
        </w:r>
        <w:r w:rsidRPr="006D1C66">
          <w:rPr>
            <w:rStyle w:val="a7"/>
            <w:rFonts w:hAnsi="標楷體" w:hint="eastAsia"/>
          </w:rPr>
          <w:t>概述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_Toc71200038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40" w:author="st1" w:date="2021-05-06T10:29:00Z">
        <w:r>
          <w:rPr>
            <w:webHidden/>
          </w:rPr>
          <w:t>1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189E5E16" w14:textId="7F720A2C" w:rsidR="00D5609A" w:rsidRDefault="00D5609A">
      <w:pPr>
        <w:pStyle w:val="22"/>
        <w:rPr>
          <w:ins w:id="41" w:author="st1" w:date="2021-05-06T10:29:00Z"/>
          <w:rFonts w:asciiTheme="minorHAnsi" w:eastAsiaTheme="minorEastAsia" w:hAnsiTheme="minorHAnsi" w:cstheme="minorBidi"/>
          <w:szCs w:val="22"/>
        </w:rPr>
      </w:pPr>
      <w:ins w:id="42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"_Toc71200039"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/>
          </w:rPr>
          <w:t xml:space="preserve">1.1    </w:t>
        </w:r>
        <w:r w:rsidRPr="006D1C66">
          <w:rPr>
            <w:rStyle w:val="a7"/>
            <w:rFonts w:hAnsi="標楷體" w:hint="eastAsia"/>
          </w:rPr>
          <w:t>專案名稱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_Toc71200039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43" w:author="st1" w:date="2021-05-06T10:29:00Z">
        <w:r>
          <w:rPr>
            <w:webHidden/>
          </w:rPr>
          <w:t>1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0E8C2B9E" w14:textId="4A75ACAA" w:rsidR="00D5609A" w:rsidRDefault="00D5609A">
      <w:pPr>
        <w:pStyle w:val="22"/>
        <w:rPr>
          <w:ins w:id="44" w:author="st1" w:date="2021-05-06T10:29:00Z"/>
          <w:rFonts w:asciiTheme="minorHAnsi" w:eastAsiaTheme="minorEastAsia" w:hAnsiTheme="minorHAnsi" w:cstheme="minorBidi"/>
          <w:szCs w:val="22"/>
        </w:rPr>
      </w:pPr>
      <w:ins w:id="45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"_Toc71200040"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/>
          </w:rPr>
          <w:t xml:space="preserve">1.2    </w:t>
        </w:r>
        <w:r w:rsidRPr="006D1C66">
          <w:rPr>
            <w:rStyle w:val="a7"/>
            <w:rFonts w:hAnsi="標楷體" w:hint="eastAsia"/>
          </w:rPr>
          <w:t>專案目標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_Toc71200040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46" w:author="st1" w:date="2021-05-06T10:29:00Z">
        <w:r>
          <w:rPr>
            <w:webHidden/>
          </w:rPr>
          <w:t>1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3271F3A9" w14:textId="02507647" w:rsidR="00D5609A" w:rsidRDefault="00D5609A">
      <w:pPr>
        <w:pStyle w:val="22"/>
        <w:rPr>
          <w:ins w:id="47" w:author="st1" w:date="2021-05-06T10:29:00Z"/>
          <w:rFonts w:asciiTheme="minorHAnsi" w:eastAsiaTheme="minorEastAsia" w:hAnsiTheme="minorHAnsi" w:cstheme="minorBidi"/>
          <w:szCs w:val="22"/>
        </w:rPr>
      </w:pPr>
      <w:ins w:id="48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"_Toc71200041"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/>
          </w:rPr>
          <w:t xml:space="preserve">1.3    </w:t>
        </w:r>
        <w:r w:rsidRPr="006D1C66">
          <w:rPr>
            <w:rStyle w:val="a7"/>
            <w:rFonts w:hAnsi="標楷體" w:hint="eastAsia"/>
          </w:rPr>
          <w:t>系統範圍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_Toc71200041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49" w:author="st1" w:date="2021-05-06T10:29:00Z">
        <w:r>
          <w:rPr>
            <w:webHidden/>
          </w:rPr>
          <w:t>2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589D7B20" w14:textId="7FD84170" w:rsidR="00D5609A" w:rsidRDefault="00D5609A">
      <w:pPr>
        <w:pStyle w:val="12"/>
        <w:rPr>
          <w:ins w:id="50" w:author="st1" w:date="2021-05-06T10:29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ins w:id="51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"_Toc71200042"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 w:hint="eastAsia"/>
          </w:rPr>
          <w:t>第</w:t>
        </w:r>
        <w:r w:rsidRPr="006D1C66">
          <w:rPr>
            <w:rStyle w:val="a7"/>
            <w:rFonts w:hAnsi="標楷體"/>
          </w:rPr>
          <w:t>2</w:t>
        </w:r>
        <w:r w:rsidRPr="006D1C66">
          <w:rPr>
            <w:rStyle w:val="a7"/>
            <w:rFonts w:hAnsi="標楷體" w:hint="eastAsia"/>
          </w:rPr>
          <w:t>章</w:t>
        </w:r>
        <w:r w:rsidRPr="006D1C66">
          <w:rPr>
            <w:rStyle w:val="a7"/>
            <w:rFonts w:hAnsi="標楷體"/>
          </w:rPr>
          <w:t xml:space="preserve"> </w:t>
        </w:r>
        <w:r w:rsidRPr="006D1C66">
          <w:rPr>
            <w:rStyle w:val="a7"/>
            <w:rFonts w:hAnsi="標楷體" w:hint="eastAsia"/>
          </w:rPr>
          <w:t>需求說明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_Toc71200042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52" w:author="st1" w:date="2021-05-06T10:29:00Z">
        <w:r>
          <w:rPr>
            <w:webHidden/>
          </w:rPr>
          <w:t>3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2C896792" w14:textId="37ABF7CB" w:rsidR="00D5609A" w:rsidRDefault="00D5609A">
      <w:pPr>
        <w:pStyle w:val="22"/>
        <w:rPr>
          <w:ins w:id="53" w:author="st1" w:date="2021-05-06T10:29:00Z"/>
          <w:rFonts w:asciiTheme="minorHAnsi" w:eastAsiaTheme="minorEastAsia" w:hAnsiTheme="minorHAnsi" w:cstheme="minorBidi"/>
          <w:szCs w:val="22"/>
        </w:rPr>
      </w:pPr>
      <w:ins w:id="54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"_Toc71200043"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/>
          </w:rPr>
          <w:t xml:space="preserve">2.1    </w:t>
        </w:r>
        <w:r w:rsidRPr="006D1C66">
          <w:rPr>
            <w:rStyle w:val="a7"/>
            <w:rFonts w:hAnsi="標楷體" w:hint="eastAsia"/>
          </w:rPr>
          <w:t>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_Toc71200043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55" w:author="st1" w:date="2021-05-06T10:29:00Z">
        <w:r>
          <w:rPr>
            <w:webHidden/>
          </w:rPr>
          <w:t>3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2E5729ED" w14:textId="225363F9" w:rsidR="00D5609A" w:rsidRDefault="00D5609A">
      <w:pPr>
        <w:pStyle w:val="22"/>
        <w:rPr>
          <w:ins w:id="56" w:author="st1" w:date="2021-05-06T10:29:00Z"/>
          <w:rFonts w:asciiTheme="minorHAnsi" w:eastAsiaTheme="minorEastAsia" w:hAnsiTheme="minorHAnsi" w:cstheme="minorBidi"/>
          <w:szCs w:val="22"/>
        </w:rPr>
      </w:pPr>
      <w:ins w:id="57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"_Toc71200044"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/>
          </w:rPr>
          <w:t xml:space="preserve">2.2    </w:t>
        </w:r>
        <w:r w:rsidRPr="006D1C66">
          <w:rPr>
            <w:rStyle w:val="a7"/>
            <w:rFonts w:hAnsi="標楷體" w:hint="eastAsia"/>
          </w:rPr>
          <w:t>非功能性需求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_Toc71200044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58" w:author="st1" w:date="2021-05-06T10:29:00Z">
        <w:r>
          <w:rPr>
            <w:webHidden/>
          </w:rPr>
          <w:t>7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60F0336D" w14:textId="16208F17" w:rsidR="00D5609A" w:rsidRDefault="00D5609A">
      <w:pPr>
        <w:pStyle w:val="12"/>
        <w:rPr>
          <w:ins w:id="59" w:author="st1" w:date="2021-05-06T10:29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ins w:id="60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"_Toc71200045"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 w:hint="eastAsia"/>
          </w:rPr>
          <w:t>第</w:t>
        </w:r>
        <w:r w:rsidRPr="006D1C66">
          <w:rPr>
            <w:rStyle w:val="a7"/>
            <w:rFonts w:hAnsi="標楷體"/>
          </w:rPr>
          <w:t>3</w:t>
        </w:r>
        <w:r w:rsidRPr="006D1C66">
          <w:rPr>
            <w:rStyle w:val="a7"/>
            <w:rFonts w:hAnsi="標楷體" w:hint="eastAsia"/>
          </w:rPr>
          <w:t>章</w:t>
        </w:r>
        <w:r w:rsidRPr="006D1C66">
          <w:rPr>
            <w:rStyle w:val="a7"/>
            <w:rFonts w:hAnsi="標楷體"/>
          </w:rPr>
          <w:t xml:space="preserve"> </w:t>
        </w:r>
        <w:r w:rsidRPr="006D1C66">
          <w:rPr>
            <w:rStyle w:val="a7"/>
            <w:rFonts w:hAnsi="標楷體" w:hint="eastAsia"/>
          </w:rPr>
          <w:t>系統需求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_Toc71200045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61" w:author="st1" w:date="2021-05-06T10:29:00Z">
        <w:r>
          <w:rPr>
            <w:webHidden/>
          </w:rPr>
          <w:t>8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79F1BDA0" w14:textId="7CC42867" w:rsidR="00D5609A" w:rsidRDefault="00D5609A">
      <w:pPr>
        <w:pStyle w:val="22"/>
        <w:rPr>
          <w:ins w:id="62" w:author="st1" w:date="2021-05-06T10:29:00Z"/>
          <w:rFonts w:asciiTheme="minorHAnsi" w:eastAsiaTheme="minorEastAsia" w:hAnsiTheme="minorHAnsi" w:cstheme="minorBidi"/>
          <w:szCs w:val="22"/>
        </w:rPr>
      </w:pPr>
      <w:ins w:id="63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"_Toc71200046"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/>
          </w:rPr>
          <w:t xml:space="preserve">3.1    </w:t>
        </w:r>
        <w:r w:rsidRPr="006D1C66">
          <w:rPr>
            <w:rStyle w:val="a7"/>
            <w:rFonts w:hAnsi="標楷體" w:hint="eastAsia"/>
          </w:rPr>
          <w:t>系統功能結構圖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_Toc71200046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64" w:author="st1" w:date="2021-05-06T10:29:00Z">
        <w:r>
          <w:rPr>
            <w:webHidden/>
          </w:rPr>
          <w:t>8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4A04ABF2" w14:textId="2796A323" w:rsidR="00D5609A" w:rsidRDefault="00D5609A">
      <w:pPr>
        <w:pStyle w:val="22"/>
        <w:rPr>
          <w:ins w:id="65" w:author="st1" w:date="2021-05-06T10:29:00Z"/>
          <w:rFonts w:asciiTheme="minorHAnsi" w:eastAsiaTheme="minorEastAsia" w:hAnsiTheme="minorHAnsi" w:cstheme="minorBidi"/>
          <w:szCs w:val="22"/>
        </w:rPr>
      </w:pPr>
      <w:ins w:id="66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"_Toc71200047"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/>
          </w:rPr>
          <w:t xml:space="preserve">3.2    </w:t>
        </w:r>
        <w:r w:rsidRPr="006D1C66">
          <w:rPr>
            <w:rStyle w:val="a7"/>
            <w:rFonts w:hAnsi="標楷體" w:hint="eastAsia"/>
          </w:rPr>
          <w:t>系統功能說明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_Toc71200047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67" w:author="st1" w:date="2021-05-06T10:29:00Z">
        <w:r>
          <w:rPr>
            <w:webHidden/>
          </w:rPr>
          <w:t>9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30453077" w14:textId="1219CB98" w:rsidR="00D5609A" w:rsidRDefault="00D5609A">
      <w:pPr>
        <w:pStyle w:val="12"/>
        <w:rPr>
          <w:ins w:id="68" w:author="st1" w:date="2021-05-06T10:29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ins w:id="69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"_Toc71200053"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 w:hint="eastAsia"/>
          </w:rPr>
          <w:t>第</w:t>
        </w:r>
        <w:r w:rsidRPr="006D1C66">
          <w:rPr>
            <w:rStyle w:val="a7"/>
            <w:rFonts w:hAnsi="標楷體"/>
          </w:rPr>
          <w:t>4</w:t>
        </w:r>
        <w:r w:rsidRPr="006D1C66">
          <w:rPr>
            <w:rStyle w:val="a7"/>
            <w:rFonts w:hAnsi="標楷體" w:hint="eastAsia"/>
          </w:rPr>
          <w:t>章</w:t>
        </w:r>
        <w:r w:rsidRPr="006D1C66">
          <w:rPr>
            <w:rStyle w:val="a7"/>
            <w:rFonts w:hAnsi="標楷體"/>
          </w:rPr>
          <w:t xml:space="preserve"> </w:t>
        </w:r>
        <w:r w:rsidRPr="006D1C66">
          <w:rPr>
            <w:rStyle w:val="a7"/>
            <w:rFonts w:hAnsi="標楷體" w:hint="eastAsia"/>
          </w:rPr>
          <w:t>其他與附件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_Toc71200053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70" w:author="st1" w:date="2021-05-06T10:29:00Z">
        <w:r>
          <w:rPr>
            <w:webHidden/>
          </w:rPr>
          <w:t>88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69611EFE" w14:textId="6109B47B" w:rsidR="00D5609A" w:rsidRDefault="00D5609A">
      <w:pPr>
        <w:pStyle w:val="22"/>
        <w:rPr>
          <w:ins w:id="71" w:author="st1" w:date="2021-05-06T10:29:00Z"/>
          <w:rFonts w:asciiTheme="minorHAnsi" w:eastAsiaTheme="minorEastAsia" w:hAnsiTheme="minorHAnsi" w:cstheme="minorBidi"/>
          <w:szCs w:val="22"/>
        </w:rPr>
      </w:pPr>
      <w:ins w:id="72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"_Toc71200054"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/>
          </w:rPr>
          <w:t xml:space="preserve">4.1    </w:t>
        </w:r>
        <w:r w:rsidRPr="006D1C66">
          <w:rPr>
            <w:rStyle w:val="a7"/>
            <w:rFonts w:hAnsi="標楷體" w:hint="eastAsia"/>
          </w:rPr>
          <w:t>其他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_Toc71200054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73" w:author="st1" w:date="2021-05-06T10:29:00Z">
        <w:r>
          <w:rPr>
            <w:webHidden/>
          </w:rPr>
          <w:t>88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4DEEE757" w14:textId="4C020A9C" w:rsidR="00D5609A" w:rsidRDefault="00D5609A">
      <w:pPr>
        <w:pStyle w:val="22"/>
        <w:rPr>
          <w:ins w:id="74" w:author="st1" w:date="2021-05-06T10:29:00Z"/>
          <w:rFonts w:asciiTheme="minorHAnsi" w:eastAsiaTheme="minorEastAsia" w:hAnsiTheme="minorHAnsi" w:cstheme="minorBidi"/>
          <w:szCs w:val="22"/>
        </w:rPr>
      </w:pPr>
      <w:ins w:id="75" w:author="st1" w:date="2021-05-06T10:29:00Z">
        <w:r w:rsidRPr="006D1C66">
          <w:rPr>
            <w:rStyle w:val="a7"/>
          </w:rPr>
          <w:fldChar w:fldCharType="begin"/>
        </w:r>
        <w:r w:rsidRPr="006D1C66">
          <w:rPr>
            <w:rStyle w:val="a7"/>
          </w:rPr>
          <w:instrText xml:space="preserve"> </w:instrText>
        </w:r>
        <w:r>
          <w:instrText>HYPERLINK \l "_Toc71200055"</w:instrText>
        </w:r>
        <w:r w:rsidRPr="006D1C66">
          <w:rPr>
            <w:rStyle w:val="a7"/>
          </w:rPr>
          <w:instrText xml:space="preserve"> </w:instrText>
        </w:r>
        <w:r w:rsidRPr="006D1C66">
          <w:rPr>
            <w:rStyle w:val="a7"/>
          </w:rPr>
          <w:fldChar w:fldCharType="separate"/>
        </w:r>
        <w:r w:rsidRPr="006D1C66">
          <w:rPr>
            <w:rStyle w:val="a7"/>
            <w:rFonts w:hAnsi="標楷體"/>
          </w:rPr>
          <w:t xml:space="preserve">4.2    </w:t>
        </w:r>
        <w:r w:rsidRPr="006D1C66">
          <w:rPr>
            <w:rStyle w:val="a7"/>
            <w:rFonts w:hAnsi="標楷體" w:hint="eastAsia"/>
          </w:rPr>
          <w:t>附件</w:t>
        </w:r>
        <w:r w:rsidRPr="006D1C66">
          <w:rPr>
            <w:rStyle w:val="a7"/>
            <w:rFonts w:hAnsi="標楷體"/>
          </w:rPr>
          <w:t>***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_Toc71200055 \h </w:instrText>
        </w:r>
      </w:ins>
      <w:r>
        <w:rPr>
          <w:webHidden/>
        </w:rPr>
      </w:r>
      <w:r>
        <w:rPr>
          <w:webHidden/>
        </w:rPr>
        <w:fldChar w:fldCharType="separate"/>
      </w:r>
      <w:ins w:id="76" w:author="st1" w:date="2021-05-06T10:29:00Z">
        <w:r>
          <w:rPr>
            <w:webHidden/>
          </w:rPr>
          <w:t>88</w:t>
        </w:r>
        <w:r>
          <w:rPr>
            <w:webHidden/>
          </w:rPr>
          <w:fldChar w:fldCharType="end"/>
        </w:r>
        <w:r w:rsidRPr="006D1C66">
          <w:rPr>
            <w:rStyle w:val="a7"/>
          </w:rPr>
          <w:fldChar w:fldCharType="end"/>
        </w:r>
      </w:ins>
    </w:p>
    <w:p w14:paraId="78FE6281" w14:textId="07A086BA" w:rsidR="00B51EDA" w:rsidRPr="009B2BD3" w:rsidRDefault="00D5609A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ins w:id="77" w:author="st1" w:date="2021-05-06T10:29:00Z">
        <w:r>
          <w:rPr>
            <w:rFonts w:ascii="標楷體" w:eastAsia="標楷體" w:hAnsi="標楷體"/>
            <w:b/>
            <w:caps/>
            <w:noProof/>
            <w:color w:val="000000"/>
            <w:sz w:val="28"/>
          </w:rPr>
          <w:fldChar w:fldCharType="end"/>
        </w:r>
      </w:ins>
    </w:p>
    <w:p w14:paraId="5215F61C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F8F64C4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B198FD1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0EAF0BE3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6C67B776" w14:textId="77777777" w:rsidR="00D22C68" w:rsidRPr="009B2BD3" w:rsidRDefault="00D22C68">
      <w:pPr>
        <w:rPr>
          <w:rFonts w:ascii="標楷體" w:eastAsia="標楷體" w:hAnsi="標楷體"/>
          <w:color w:val="000000"/>
        </w:rPr>
        <w:sectPr w:rsidR="00D22C68" w:rsidRPr="009B2BD3" w:rsidSect="009B11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fmt="lowerRoman" w:start="1" w:chapSep="enDash"/>
          <w:cols w:space="425"/>
          <w:titlePg/>
          <w:docGrid w:type="lines" w:linePitch="360"/>
        </w:sectPr>
      </w:pPr>
    </w:p>
    <w:p w14:paraId="61F62C51" w14:textId="77777777" w:rsidR="0011788D" w:rsidRPr="009B2BD3" w:rsidRDefault="0011788D" w:rsidP="0011788D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78" w:name="_Toc71200038"/>
      <w:r w:rsidRPr="009B2BD3">
        <w:rPr>
          <w:rFonts w:ascii="標楷體" w:hAnsi="標楷體"/>
          <w:sz w:val="32"/>
          <w:szCs w:val="32"/>
        </w:rPr>
        <w:lastRenderedPageBreak/>
        <w:t>第1章</w:t>
      </w:r>
      <w:r w:rsidRPr="009B2BD3">
        <w:rPr>
          <w:rFonts w:ascii="標楷體" w:hAnsi="標楷體"/>
          <w:szCs w:val="36"/>
        </w:rPr>
        <w:t xml:space="preserve"> 概述</w:t>
      </w:r>
      <w:bookmarkEnd w:id="78"/>
    </w:p>
    <w:p w14:paraId="3C0F0268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79" w:name="_Toc71200039"/>
      <w:r w:rsidRPr="009B2BD3">
        <w:rPr>
          <w:rFonts w:ascii="標楷體" w:hAnsi="標楷體"/>
        </w:rPr>
        <w:t>1.1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專案名稱</w:t>
      </w:r>
      <w:bookmarkEnd w:id="79"/>
    </w:p>
    <w:p w14:paraId="26DC2799" w14:textId="77777777" w:rsidR="0011788D" w:rsidRPr="009B2BD3" w:rsidRDefault="0040125A" w:rsidP="0011788D">
      <w:pPr>
        <w:pStyle w:val="2TEXT"/>
        <w:rPr>
          <w:rFonts w:ascii="標楷體" w:hAnsi="標楷體"/>
        </w:rPr>
      </w:pPr>
      <w:r w:rsidRPr="009B2BD3">
        <w:rPr>
          <w:rFonts w:ascii="標楷體" w:hAnsi="標楷體"/>
          <w:szCs w:val="22"/>
        </w:rPr>
        <w:t>新光人壽「</w:t>
      </w:r>
      <w:r w:rsidRPr="009B2BD3">
        <w:rPr>
          <w:rFonts w:ascii="標楷體" w:hAnsi="標楷體" w:hint="eastAsia"/>
          <w:szCs w:val="22"/>
        </w:rPr>
        <w:t>放款</w:t>
      </w:r>
      <w:r w:rsidRPr="009B2BD3">
        <w:rPr>
          <w:rFonts w:ascii="標楷體" w:hAnsi="標楷體" w:hint="eastAsia"/>
          <w:szCs w:val="22"/>
          <w:lang w:eastAsia="zh-HK"/>
        </w:rPr>
        <w:t>管</w:t>
      </w:r>
      <w:r w:rsidRPr="009B2BD3">
        <w:rPr>
          <w:rFonts w:ascii="標楷體" w:hAnsi="標楷體" w:hint="eastAsia"/>
          <w:szCs w:val="22"/>
        </w:rPr>
        <w:t>理系統專案</w:t>
      </w:r>
      <w:r w:rsidRPr="009B2BD3">
        <w:rPr>
          <w:rFonts w:ascii="標楷體" w:hAnsi="標楷體"/>
          <w:szCs w:val="22"/>
        </w:rPr>
        <w:t>」（以下簡稱本專案）。</w:t>
      </w:r>
    </w:p>
    <w:p w14:paraId="66E7EDEC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80" w:name="_Toc161455623"/>
      <w:bookmarkStart w:id="81" w:name="_Toc71200040"/>
      <w:r w:rsidRPr="009B2BD3">
        <w:rPr>
          <w:rFonts w:ascii="標楷體" w:hAnsi="標楷體"/>
        </w:rPr>
        <w:t>1.2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專案目標</w:t>
      </w:r>
      <w:bookmarkEnd w:id="80"/>
      <w:bookmarkEnd w:id="81"/>
    </w:p>
    <w:p w14:paraId="6A9F72AA" w14:textId="77777777" w:rsidR="0011788D" w:rsidRPr="009B2BD3" w:rsidRDefault="00173936" w:rsidP="00173936">
      <w:pPr>
        <w:pStyle w:val="2TEXT"/>
        <w:ind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9B2BD3">
        <w:rPr>
          <w:rFonts w:ascii="標楷體" w:hAnsi="標楷體" w:hint="eastAsia"/>
          <w:szCs w:val="24"/>
        </w:rPr>
        <w:t>提升資料作業處理及</w:t>
      </w:r>
      <w:r w:rsidRPr="009B2BD3">
        <w:rPr>
          <w:rFonts w:ascii="標楷體" w:hAnsi="標楷體" w:hint="eastAsia"/>
          <w:szCs w:val="22"/>
        </w:rPr>
        <w:t>系統效能，簡化需求開發的困難度。</w:t>
      </w:r>
    </w:p>
    <w:p w14:paraId="01FECE3C" w14:textId="77777777" w:rsidR="000628FA" w:rsidRPr="009B2BD3" w:rsidRDefault="000628FA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273A8B8C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0C0832BC" w14:textId="77777777" w:rsidR="0011788D" w:rsidRPr="009B2BD3" w:rsidRDefault="0011788D" w:rsidP="000628FA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82" w:name="_Toc71200041"/>
      <w:r w:rsidRPr="009B2BD3">
        <w:rPr>
          <w:rFonts w:ascii="標楷體" w:hAnsi="標楷體"/>
        </w:rPr>
        <w:t>1.3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系統範圍</w:t>
      </w:r>
      <w:bookmarkEnd w:id="82"/>
    </w:p>
    <w:p w14:paraId="318F1B9B" w14:textId="77777777" w:rsidR="0011788D" w:rsidRPr="009B2BD3" w:rsidRDefault="0011788D" w:rsidP="0011788D">
      <w:pPr>
        <w:pStyle w:val="3"/>
        <w:rPr>
          <w:rFonts w:hAnsi="標楷體"/>
        </w:rPr>
      </w:pPr>
      <w:r w:rsidRPr="009B2BD3">
        <w:rPr>
          <w:rFonts w:hAnsi="標楷體"/>
        </w:rPr>
        <w:t>1.3.1系統範圍</w:t>
      </w:r>
    </w:p>
    <w:p w14:paraId="5A22E3D2" w14:textId="77777777" w:rsidR="000628FA" w:rsidRPr="009B2BD3" w:rsidRDefault="000628FA" w:rsidP="000628FA">
      <w:pPr>
        <w:ind w:leftChars="400" w:left="960"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object w:dxaOrig="7897" w:dyaOrig="6409" w14:anchorId="182629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3pt;height:320.4pt" o:ole="">
            <v:imagedata r:id="rId17" o:title=""/>
          </v:shape>
          <o:OLEObject Type="Embed" ProgID="Visio.Drawing.15" ShapeID="_x0000_i1025" DrawAspect="Content" ObjectID="_1682853610" r:id="rId18"/>
        </w:object>
      </w:r>
    </w:p>
    <w:p w14:paraId="078AD951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74BFACB9" w14:textId="77777777" w:rsidR="0011788D" w:rsidRPr="009B2BD3" w:rsidRDefault="0011788D" w:rsidP="000628FA">
      <w:pPr>
        <w:pStyle w:val="3"/>
        <w:spacing w:after="240"/>
        <w:rPr>
          <w:rFonts w:hAnsi="標楷體"/>
        </w:rPr>
      </w:pPr>
      <w:r w:rsidRPr="009B2BD3">
        <w:rPr>
          <w:rFonts w:hAnsi="標楷體"/>
        </w:rPr>
        <w:t>1.3.2系統範圍說明</w:t>
      </w:r>
    </w:p>
    <w:p w14:paraId="78522D2A" w14:textId="77777777" w:rsidR="0011788D" w:rsidRPr="009B2BD3" w:rsidRDefault="000628FA" w:rsidP="000628FA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放款管理系統提供9項作業功能，並與Eloan、核心帳務、</w:t>
      </w:r>
      <w:r w:rsidRPr="009B2BD3">
        <w:rPr>
          <w:rFonts w:ascii="標楷體" w:hAnsi="標楷體"/>
          <w:szCs w:val="22"/>
        </w:rPr>
        <w:t>及催收債協等前中後台相關資訊</w:t>
      </w:r>
      <w:r w:rsidRPr="009B2BD3">
        <w:rPr>
          <w:rFonts w:ascii="標楷體" w:hAnsi="標楷體" w:hint="eastAsia"/>
          <w:szCs w:val="22"/>
        </w:rPr>
        <w:t>整合，使放款部能順利運作放款各項作業。</w:t>
      </w:r>
    </w:p>
    <w:p w14:paraId="039B9D1F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03E7614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5E8C221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410557ED" w14:textId="77777777" w:rsidR="00FD0BA6" w:rsidRPr="009B2BD3" w:rsidRDefault="00FD0BA6" w:rsidP="001D30B4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83" w:name="_Toc71200042"/>
      <w:r w:rsidRPr="009B2BD3">
        <w:rPr>
          <w:rFonts w:ascii="標楷體" w:hAnsi="標楷體"/>
          <w:sz w:val="32"/>
          <w:szCs w:val="32"/>
        </w:rPr>
        <w:lastRenderedPageBreak/>
        <w:t>第2章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</w:rPr>
        <w:t>需求說明</w:t>
      </w:r>
      <w:bookmarkEnd w:id="83"/>
    </w:p>
    <w:p w14:paraId="050AEB14" w14:textId="77777777" w:rsidR="001D30B4" w:rsidRPr="009B2BD3" w:rsidRDefault="00FD0BA6" w:rsidP="001D30B4">
      <w:pPr>
        <w:pStyle w:val="20"/>
        <w:keepNext w:val="0"/>
        <w:numPr>
          <w:ilvl w:val="0"/>
          <w:numId w:val="0"/>
        </w:numPr>
        <w:spacing w:before="0" w:after="240" w:line="360" w:lineRule="auto"/>
        <w:rPr>
          <w:rFonts w:ascii="標楷體" w:hAnsi="標楷體"/>
        </w:rPr>
      </w:pPr>
      <w:bookmarkStart w:id="84" w:name="_Toc71200043"/>
      <w:r w:rsidRPr="009B2BD3">
        <w:rPr>
          <w:rFonts w:ascii="標楷體" w:hAnsi="標楷體"/>
        </w:rPr>
        <w:t>2.1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功能性需求</w:t>
      </w:r>
      <w:bookmarkEnd w:id="84"/>
    </w:p>
    <w:p w14:paraId="0EE918CA" w14:textId="77777777" w:rsidR="00B461EA" w:rsidRPr="009B2BD3" w:rsidRDefault="00B461EA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r w:rsidRPr="009B2BD3">
        <w:rPr>
          <w:rFonts w:hAnsi="標楷體" w:hint="eastAsia"/>
        </w:rPr>
        <w:t>顧客基本資料管理</w:t>
      </w:r>
    </w:p>
    <w:p w14:paraId="1F68AB8A" w14:textId="77777777" w:rsidR="00B461EA" w:rsidRPr="009B2BD3" w:rsidRDefault="00C74F5E" w:rsidP="00FD0BA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7F5F59B9">
          <v:group id="畫布 14" o:spid="_x0000_s1029" editas="canvas" style="width:510pt;height:516pt;mso-position-horizontal-relative:char;mso-position-vertical-relative:line" coordsize="64770,65532">
            <v:shape id="_x0000_s1030" type="#_x0000_t75" style="position:absolute;width:64770;height:65532;visibility:visible;mso-wrap-style:square">
              <v:fill o:detectmouseclick="t"/>
              <v:path o:connecttype="none"/>
            </v:shape>
            <v:shapetype id="_x0000_t116" coordsize="21600,21600" o:spt="116" path="m3475,qx,10800,3475,21600l18125,21600qx21600,10800,18125,xe">
              <v:stroke joinstyle="miter"/>
              <v:path gradientshapeok="t" o:connecttype="rect" textboxrect="1018,3163,20582,18437"/>
            </v:shapetype>
            <v:shape id="AutoShape 18" o:spid="_x0000_s1031" type="#_x0000_t116" style="position:absolute;left:30714;top:2603;width:7614;height:40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p1C8AA&#10;AADbAAAADwAAAGRycy9kb3ducmV2LnhtbERPy4rCMBTdD/gP4QpuBk11BpFqlFIYdCEM42N/aa5t&#10;MbkpScbWvzeLgVkeznuzG6wRD/KhdaxgPstAEFdOt1wruJy/pisQISJrNI5JwZMC7Lajtw3m2vX8&#10;Q49TrEUK4ZCjgibGLpcyVA1ZDDPXESfu5rzFmKCvpfbYp3Br5CLLltJiy6mhwY7Khqr76dcq+D6a&#10;0puS+n35vB4u18/i/bgslJqMh2INItIQ/8V/7oNW8JHGpi/pB8jt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ip1C8AAAADbAAAADwAAAAAAAAAAAAAAAACYAgAAZHJzL2Rvd25y&#10;ZXYueG1sUEsFBgAAAAAEAAQA9QAAAIUDAAAAAA==&#10;">
              <v:textbox style="mso-next-textbox:#AutoShape 18">
                <w:txbxContent>
                  <w:p w14:paraId="406B8692" w14:textId="77777777" w:rsidR="00C74F5E" w:rsidRPr="00A77D34" w:rsidRDefault="00C74F5E" w:rsidP="00DD53B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19" o:spid="_x0000_s1032" style="position:absolute;flip:x;visibility:visible;mso-wrap-style:square" from="34385,6661" to="34391,116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ZB9j8QAAADbAAAADwAAAGRycy9kb3ducmV2LnhtbESPQWvCQBCF70L/wzKFXoJubKDU6Cqt&#10;VhBKD009eByy0yQ0Oxuyo6b/3hUEj48373vzFqvBtepEfWg8G5hOUlDEpbcNVwb2P9vxK6ggyBZb&#10;z2TgnwKslg+jBebWn/mbToVUKkI45GigFulyrUNZk8Mw8R1x9H5971Ci7CttezxHuGv1c5q+aIcN&#10;x4YaO1rXVP4VRxff2H7xJsuSd6eTZEYfB/lMtRjz9Di8zUEJDXI/vqV31kA2g+uWCAC9v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kH2PxAAAANsAAAAPAAAAAAAAAAAA&#10;AAAAAKECAABkcnMvZG93bnJldi54bWxQSwUGAAAAAAQABAD5AAAAkgMAAAAA&#10;">
              <v:stroke endarrow="block"/>
            </v:line>
            <v:line id="Line 20" o:spid="_x0000_s1033" style="position:absolute;visibility:visible;mso-wrap-style:square" from="34353,26841" to="34359,319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QonIcEAAADbAAAADwAAAGRycy9kb3ducmV2LnhtbERPz2vCMBS+C/4P4Qm72dQxptZGEctg&#10;h01Qx87P5q0pa15Kk9Xsv18OA48f3+9yF20nRhp861jBIstBENdOt9wo+Li8zFcgfEDW2DkmBb/k&#10;YbedTkostLvxicZzaEQKYV+gAhNCX0jpa0MWfeZ64sR9ucFiSHBopB7wlsJtJx/z/FlabDk1GOzp&#10;YKj+Pv9YBUtTneRSVm+XYzW2i3V8j5/XtVIPs7jfgAgUw138737VCp7S+vQl/QC5/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hCichwQAAANsAAAAPAAAAAAAAAAAAAAAA&#10;AKECAABkcnMvZG93bnJldi54bWxQSwUGAAAAAAQABAD5AAAAjwMAAAAA&#10;">
              <v:stroke endarrow="block"/>
            </v:line>
            <v:shape id="AutoShape 21" o:spid="_x0000_s1034" type="#_x0000_t116" style="position:absolute;left:30714;top:52082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av68MA&#10;AADbAAAADwAAAGRycy9kb3ducmV2LnhtbESPT4vCMBTE78J+h/CEvciauogs1SilsKwHQdY/90fz&#10;bIvJS0mytn57Iwh7HGbmN8xqM1gjbuRD61jBbJqBIK6cbrlWcDp+f3yBCBFZo3FMCu4UYLN+G60w&#10;167nX7odYi0ShEOOCpoYu1zKUDVkMUxdR5y8i/MWY5K+ltpjn+DWyM8sW0iLLaeFBjsqG6quhz+r&#10;YL8zpTcl9T/l/bw9nefFZLcolHofD8USRKQh/odf7a1WMJ/B80v6AXL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xav68MAAADbAAAADwAAAAAAAAAAAAAAAACYAgAAZHJzL2Rv&#10;d25yZXYueG1sUEsFBgAAAAAEAAQA9QAAAIgDAAAAAA==&#10;">
              <v:textbox style="mso-next-textbox:#AutoShape 21">
                <w:txbxContent>
                  <w:p w14:paraId="0F188D89" w14:textId="77777777" w:rsidR="00C74F5E" w:rsidRPr="00A77D34" w:rsidRDefault="00C74F5E" w:rsidP="00DD53B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type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AutoShape 22" o:spid="_x0000_s1035" type="#_x0000_t176" style="position:absolute;left:23342;top:11887;width:21565;height:48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BcisUA&#10;AADbAAAADwAAAGRycy9kb3ducmV2LnhtbESPT2vCQBTE7wW/w/IEb3XjH6yNriKK4qGXpkKvr9ln&#10;Nph9G7JrjH56t1DocZiZ3zDLdWcr0VLjS8cKRsMEBHHudMmFgtPX/nUOwgdkjZVjUnAnD+tV72WJ&#10;qXY3/qQ2C4WIEPYpKjAh1KmUPjdk0Q9dTRy9s2sshiibQuoGbxFuKzlOkpm0WHJcMFjT1lB+ya5W&#10;Qffx+Hm/HkZ5Fsx89vY9aXebk1Rq0O82CxCBuvAf/msftYLpGH6/xB8gV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kFyKxQAAANsAAAAPAAAAAAAAAAAAAAAAAJgCAABkcnMv&#10;ZG93bnJldi54bWxQSwUGAAAAAAQABAD1AAAAigMAAAAA&#10;">
              <v:textbox style="mso-next-textbox:#AutoShape 22">
                <w:txbxContent>
                  <w:p w14:paraId="10F17615" w14:textId="77777777" w:rsidR="00C74F5E" w:rsidRDefault="00C74F5E" w:rsidP="00DD53B4">
                    <w:pPr>
                      <w:spacing w:line="240" w:lineRule="exact"/>
                      <w:rPr>
                        <w:rFonts w:ascii="標楷體" w:eastAsia="標楷體" w:hAnsi="標楷體"/>
                        <w:sz w:val="20"/>
                      </w:rPr>
                    </w:pPr>
                    <w:r w:rsidRPr="0075306B">
                      <w:rPr>
                        <w:rFonts w:ascii="標楷體" w:eastAsia="標楷體" w:hAnsi="標楷體" w:hint="eastAsia"/>
                        <w:sz w:val="20"/>
                      </w:rPr>
                      <w:t>L1101顧客基本資料維護</w:t>
                    </w:r>
                    <w:r w:rsidRPr="003F4935">
                      <w:rPr>
                        <w:rFonts w:ascii="標楷體" w:eastAsia="標楷體" w:hAnsi="標楷體" w:hint="eastAsia"/>
                        <w:sz w:val="20"/>
                      </w:rPr>
                      <w:t>-自然人</w:t>
                    </w:r>
                  </w:p>
                  <w:p w14:paraId="1A4BB276" w14:textId="77777777" w:rsidR="00C74F5E" w:rsidRPr="00B461EA" w:rsidRDefault="00C74F5E" w:rsidP="00DD53B4">
                    <w:pPr>
                      <w:spacing w:line="240" w:lineRule="exact"/>
                      <w:rPr>
                        <w:sz w:val="20"/>
                        <w:szCs w:val="20"/>
                      </w:rPr>
                    </w:pPr>
                    <w:r w:rsidRPr="0075306B">
                      <w:rPr>
                        <w:rFonts w:ascii="標楷體" w:eastAsia="標楷體" w:hAnsi="標楷體" w:hint="eastAsia"/>
                        <w:sz w:val="20"/>
                      </w:rPr>
                      <w:t>L110</w:t>
                    </w:r>
                    <w:r>
                      <w:rPr>
                        <w:rFonts w:ascii="標楷體" w:eastAsia="標楷體" w:hAnsi="標楷體" w:hint="eastAsia"/>
                        <w:sz w:val="20"/>
                      </w:rPr>
                      <w:t>2</w:t>
                    </w:r>
                    <w:r w:rsidRPr="0075306B">
                      <w:rPr>
                        <w:rFonts w:ascii="標楷體" w:eastAsia="標楷體" w:hAnsi="標楷體" w:hint="eastAsia"/>
                        <w:sz w:val="20"/>
                      </w:rPr>
                      <w:t>顧客基本資料維護</w:t>
                    </w:r>
                    <w:r w:rsidRPr="003F4935">
                      <w:rPr>
                        <w:rFonts w:ascii="標楷體" w:eastAsia="標楷體" w:hAnsi="標楷體" w:hint="eastAsia"/>
                        <w:sz w:val="20"/>
                      </w:rPr>
                      <w:t>-</w:t>
                    </w:r>
                    <w:r w:rsidRPr="0031051C">
                      <w:rPr>
                        <w:rFonts w:ascii="標楷體" w:eastAsia="標楷體" w:hAnsi="標楷體" w:hint="eastAsia"/>
                        <w:sz w:val="20"/>
                      </w:rPr>
                      <w:t>法人</w:t>
                    </w:r>
                  </w:p>
                </w:txbxContent>
              </v:textbox>
            </v:shape>
            <v:shape id="AutoShape 23" o:spid="_x0000_s1036" type="#_x0000_t176" style="position:absolute;left:2413;top:12115;width:13614;height:46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z5EcUA&#10;AADbAAAADwAAAGRycy9kb3ducmV2LnhtbESPQWvCQBSE70L/w/IKvdVNarGauhFRWjx4aRS8PrOv&#10;2dDs25BdY9pf7woFj8PMfMMsloNtRE+drx0rSMcJCOLS6ZorBYf9x/MMhA/IGhvHpOCXPCzzh9EC&#10;M+0u/EV9ESoRIewzVGBCaDMpfWnIoh+7ljh6366zGKLsKqk7vES4beRLkkylxZrjgsGW1obKn+Js&#10;FQy7v9P8/JmWRTCz6dtx0m9WB6nU0+OwegcRaAj38H97qxW8TuD2Jf4Am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3PkRxQAAANsAAAAPAAAAAAAAAAAAAAAAAJgCAABkcnMv&#10;ZG93bnJldi54bWxQSwUGAAAAAAQABAD1AAAAigMAAAAA&#10;">
              <v:textbox style="mso-next-textbox:#AutoShape 23">
                <w:txbxContent>
                  <w:p w14:paraId="508D9ADA" w14:textId="77777777" w:rsidR="00C74F5E" w:rsidRPr="007D46B8" w:rsidRDefault="00C74F5E" w:rsidP="00DD53B4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rPr>
                        <w:rFonts w:ascii="標楷體" w:eastAsia="標楷體" w:hAnsi="標楷體"/>
                      </w:rPr>
                    </w:pPr>
                    <w:r w:rsidRPr="007D46B8">
                      <w:rPr>
                        <w:rFonts w:ascii="標楷體" w:eastAsia="標楷體" w:hAnsi="標楷體" w:hint="eastAsia"/>
                      </w:rPr>
                      <w:t>L</w:t>
                    </w:r>
                    <w:r w:rsidRPr="007D46B8">
                      <w:rPr>
                        <w:rFonts w:ascii="標楷體" w:eastAsia="標楷體" w:hAnsi="標楷體"/>
                      </w:rPr>
                      <w:t>100</w:t>
                    </w:r>
                    <w:r w:rsidRPr="007D46B8">
                      <w:rPr>
                        <w:rFonts w:ascii="標楷體" w:eastAsia="標楷體" w:hAnsi="標楷體" w:hint="eastAsia"/>
                      </w:rPr>
                      <w:t>1</w:t>
                    </w:r>
                  </w:p>
                  <w:p w14:paraId="637A7A8E" w14:textId="77777777" w:rsidR="00C74F5E" w:rsidRPr="007D46B8" w:rsidRDefault="00C74F5E" w:rsidP="00DD53B4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rPr>
                        <w:rFonts w:ascii="標楷體" w:eastAsia="標楷體" w:hAnsi="標楷體"/>
                      </w:rPr>
                    </w:pPr>
                    <w:r w:rsidRPr="007D46B8">
                      <w:rPr>
                        <w:rFonts w:ascii="標楷體" w:eastAsia="標楷體" w:hAnsi="標楷體" w:hint="eastAsia"/>
                      </w:rPr>
                      <w:t>顧客基本資料查詢</w:t>
                    </w:r>
                  </w:p>
                  <w:p w14:paraId="6CBC7FDC" w14:textId="77777777" w:rsidR="00C74F5E" w:rsidRDefault="00C74F5E" w:rsidP="00DD53B4"/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4" o:spid="_x0000_s1037" type="#_x0000_t32" style="position:absolute;left:16027;top:14300;width:7315;height:15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/I5RcMAAADbAAAADwAAAGRycy9kb3ducmV2LnhtbESPT2sCMRTE74V+h/AK3rrZFi2yGqUV&#10;BPFS/AN6fGyeu8HNy7KJm/XbN4LQ4zAzv2Hmy8E2oqfOG8cKPrIcBHHptOFKwfGwfp+C8AFZY+OY&#10;FNzJw3Lx+jLHQrvIO+r3oRIJwr5ABXUIbSGlL2uy6DPXEifv4jqLIcmukrrDmOC2kZ95/iUtGk4L&#10;Nba0qqm87m9WgYm/pm83q/izPZ29jmTuE2eUGr0N3zMQgYbwH362N1rBeAyPL+kHyM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vyOUXDAAAA2wAAAA8AAAAAAAAAAAAA&#10;AAAAoQIAAGRycy9kb3ducmV2LnhtbFBLBQYAAAAABAAEAPkAAACRAwAAAAA=&#10;">
              <v:stroke endarrow="block"/>
            </v:shape>
            <v:shapetype id="_x0000_t62" coordsize="21600,21600" o:spt="62" adj="1350,25920" path="m3600,qx,3600l0@8@12@24,0@9,,18000qy3600,21600l@6,21600@15@27@7,21600,18000,21600qx21600,18000l21600@9@18@30,21600@8,21600,3600qy18000,l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 textboxrect="791,791,20809,20809"/>
              <v:handles>
                <v:h position="#0,#1"/>
              </v:handles>
            </v:shapetype>
            <v:shape id="AutoShape 25" o:spid="_x0000_s1038" type="#_x0000_t62" style="position:absolute;left:44469;top:6286;width:9137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Kt7MMA&#10;AADbAAAADwAAAGRycy9kb3ducmV2LnhtbESPzWrDMBCE74G8g9hAb4mc0CbBjWxCaGlvzU/peWtt&#10;LBNrJSzVcd++KgRyHGbmG2ZTDrYVPXWhcaxgPstAEFdON1wr+Dy9TtcgQkTW2DomBb8UoCzGow3m&#10;2l35QP0x1iJBOOSowMTocylDZchimDlPnLyz6yzGJLta6g6vCW5buciypbTYcFow6GlnqLocf6yC&#10;D3+gpdt/+2a1eAlfbyb0cr5W6mEybJ9BRBriPXxrv2sFj0/w/yX9AF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UKt7MMAAADbAAAADwAAAAAAAAAAAAAAAACYAgAAZHJzL2Rv&#10;d25yZXYueG1sUEsFBgAAAAAEAAQA9QAAAIgDAAAAAA==&#10;" adj="3765,24336">
              <v:textbox style="mso-next-textbox:#AutoShape 25">
                <w:txbxContent>
                  <w:p w14:paraId="17FE504F" w14:textId="77777777" w:rsidR="00C74F5E" w:rsidRPr="00196655" w:rsidRDefault="00C74F5E" w:rsidP="00DD53B4">
                    <w:pPr>
                      <w:spacing w:line="240" w:lineRule="exac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r w:rsidRPr="00196655"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>新增、刪除、查詢</w:t>
                    </w:r>
                  </w:p>
                </w:txbxContent>
              </v:textbox>
            </v:shape>
            <v:shape id="AutoShape 28" o:spid="_x0000_s1039" type="#_x0000_t62" style="position:absolute;left:1213;top:18974;width:22320;height:25635;visibility:visibl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kN2cQA&#10;AADbAAAADwAAAGRycy9kb3ducmV2LnhtbESPQYvCMBSE74L/ITzBm6ar0tWuUVQQREFcdz3s7dG8&#10;bYvNS2mi1n9vBMHjMDPfMNN5Y0pxpdoVlhV89CMQxKnVBWcKfn/WvTEI55E1lpZJwZ0czGft1hQT&#10;bW/8Tdejz0SAsEtQQe59lUjp0pwMur6tiIP3b2uDPsg6k7rGW4CbUg6iKJYGCw4LOVa0yik9Hy9G&#10;waEq94vd6bAajLdL++c+42I4QaW6nWbxBcJT49/hV3ujFYxieH4JP0DO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UJDdnEAAAA2wAAAA8AAAAAAAAAAAAAAAAAmAIAAGRycy9k&#10;b3ducmV2LnhtbFBLBQYAAAAABAAEAPUAAACJAwAAAAA=&#10;" adj="3884,-1873">
              <v:textbox style="mso-next-textbox:#AutoShape 28">
                <w:txbxContent>
                  <w:p w14:paraId="610B0CF0" w14:textId="77777777" w:rsidR="00C74F5E" w:rsidRDefault="00C74F5E" w:rsidP="00DD53B4">
                    <w:pPr>
                      <w:spacing w:line="240" w:lineRule="exac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r w:rsidRPr="00DD53B4">
                      <w:rPr>
                        <w:rFonts w:ascii="標楷體" w:eastAsia="標楷體" w:hAnsi="標楷體" w:hint="eastAsia"/>
                        <w:b/>
                        <w:sz w:val="18"/>
                        <w:szCs w:val="18"/>
                        <w:lang w:eastAsia="zh-HK"/>
                      </w:rPr>
                      <w:t>連結交</w:t>
                    </w:r>
                    <w:r w:rsidRPr="00DD53B4">
                      <w:rPr>
                        <w:rFonts w:ascii="標楷體" w:eastAsia="標楷體" w:hAnsi="標楷體" w:hint="eastAsia"/>
                        <w:b/>
                        <w:sz w:val="18"/>
                        <w:szCs w:val="18"/>
                      </w:rPr>
                      <w:t>易</w:t>
                    </w:r>
                    <w:r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 xml:space="preserve"> :</w:t>
                    </w:r>
                  </w:p>
                  <w:p w14:paraId="3354CF9C" w14:textId="77777777" w:rsidR="00C74F5E" w:rsidRDefault="00C74F5E" w:rsidP="002F5ECF">
                    <w:pPr>
                      <w:spacing w:line="240" w:lineRule="exact"/>
                      <w:rPr>
                        <w:ins w:id="85" w:author="88692" w:date="2020-06-16T15:02:00Z"/>
                        <w:rFonts w:ascii="標楷體" w:eastAsia="標楷體" w:hAnsi="標楷體"/>
                        <w:sz w:val="18"/>
                        <w:szCs w:val="18"/>
                      </w:rPr>
                    </w:pPr>
                    <w:ins w:id="86" w:author="88692" w:date="2020-06-16T15:00:00Z">
                      <w:r w:rsidRPr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L1101顧客基本資料查詢-自然人</w:t>
                      </w:r>
                    </w:ins>
                  </w:p>
                  <w:p w14:paraId="14139A45" w14:textId="2ABD182A" w:rsidR="00C74F5E" w:rsidRPr="002F5ECF" w:rsidRDefault="00C74F5E" w:rsidP="002F5ECF">
                    <w:pPr>
                      <w:spacing w:line="240" w:lineRule="exact"/>
                      <w:rPr>
                        <w:ins w:id="87" w:author="88692" w:date="2020-06-16T15:00:00Z"/>
                        <w:rFonts w:ascii="標楷體" w:eastAsia="標楷體" w:hAnsi="標楷體"/>
                        <w:sz w:val="18"/>
                        <w:szCs w:val="18"/>
                      </w:rPr>
                    </w:pPr>
                    <w:ins w:id="88" w:author="88692" w:date="2020-06-16T15:01:00Z">
                      <w:r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/</w:t>
                      </w:r>
                    </w:ins>
                    <w:ins w:id="89" w:author="88692" w:date="2020-06-16T15:00:00Z">
                      <w:r w:rsidRPr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L1102顧客基本資料查詢-法人</w:t>
                      </w:r>
                    </w:ins>
                  </w:p>
                  <w:p w14:paraId="78BC9951" w14:textId="77777777" w:rsidR="00C74F5E" w:rsidRDefault="00C74F5E" w:rsidP="002F5ECF">
                    <w:pPr>
                      <w:spacing w:line="240" w:lineRule="exact"/>
                      <w:rPr>
                        <w:ins w:id="90" w:author="88692" w:date="2020-06-16T15:01:00Z"/>
                        <w:rFonts w:ascii="標楷體" w:eastAsia="標楷體" w:hAnsi="標楷體"/>
                        <w:sz w:val="18"/>
                        <w:szCs w:val="18"/>
                      </w:rPr>
                    </w:pPr>
                    <w:ins w:id="91" w:author="88692" w:date="2020-06-16T15:00:00Z">
                      <w:r w:rsidRPr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L1907公司戶財務狀況查詢</w:t>
                      </w:r>
                    </w:ins>
                  </w:p>
                  <w:p w14:paraId="7FFC3F61" w14:textId="6FF3D844" w:rsidR="00C74F5E" w:rsidRPr="00B461EA" w:rsidRDefault="00C74F5E" w:rsidP="002F5ECF">
                    <w:pPr>
                      <w:spacing w:line="240" w:lineRule="exac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r w:rsidRPr="00B461EA"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>L3001放款明細資料查詢</w:t>
                    </w:r>
                  </w:p>
                  <w:p w14:paraId="0B187789" w14:textId="77777777" w:rsidR="00C74F5E" w:rsidRPr="00B461EA" w:rsidRDefault="00C74F5E" w:rsidP="00DD53B4">
                    <w:pPr>
                      <w:spacing w:line="240" w:lineRule="exac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r w:rsidRPr="00B461EA"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>L2010申請案件明細資料查詢</w:t>
                    </w:r>
                  </w:p>
                  <w:p w14:paraId="44AE69A8" w14:textId="77777777" w:rsidR="00C74F5E" w:rsidRPr="00B461EA" w:rsidRDefault="00C74F5E" w:rsidP="00DD53B4">
                    <w:pPr>
                      <w:spacing w:line="240" w:lineRule="exac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r w:rsidRPr="00B461EA"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>L2921未齊件資料查詢</w:t>
                    </w:r>
                  </w:p>
                  <w:p w14:paraId="72183648" w14:textId="100DC6F0" w:rsidR="00C74F5E" w:rsidRDefault="00C74F5E" w:rsidP="00DD53B4">
                    <w:pPr>
                      <w:spacing w:line="240" w:lineRule="exact"/>
                      <w:rPr>
                        <w:ins w:id="92" w:author="88692" w:date="2020-06-16T15:02:00Z"/>
                        <w:rFonts w:ascii="標楷體" w:eastAsia="標楷體" w:hAnsi="標楷體"/>
                        <w:sz w:val="18"/>
                        <w:szCs w:val="18"/>
                      </w:rPr>
                    </w:pPr>
                    <w:r w:rsidRPr="00B461EA"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>L2020保證人明細資料查詢</w:t>
                    </w:r>
                  </w:p>
                  <w:p w14:paraId="48307533" w14:textId="77777777" w:rsidR="00C74F5E" w:rsidRPr="002F5ECF" w:rsidRDefault="00C74F5E" w:rsidP="002F5ECF">
                    <w:pPr>
                      <w:spacing w:line="240" w:lineRule="exact"/>
                      <w:rPr>
                        <w:ins w:id="93" w:author="88692" w:date="2020-06-16T15:02:00Z"/>
                        <w:rFonts w:ascii="標楷體" w:eastAsia="標楷體" w:hAnsi="標楷體"/>
                        <w:sz w:val="18"/>
                        <w:szCs w:val="18"/>
                      </w:rPr>
                    </w:pPr>
                    <w:ins w:id="94" w:author="88692" w:date="2020-06-16T15:02:00Z">
                      <w:r w:rsidRPr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L2038擔保品明細資料查詢 (不動產)</w:t>
                      </w:r>
                    </w:ins>
                  </w:p>
                  <w:p w14:paraId="060CF867" w14:textId="77777777" w:rsidR="00C74F5E" w:rsidRPr="002F5ECF" w:rsidRDefault="00C74F5E" w:rsidP="002F5ECF">
                    <w:pPr>
                      <w:spacing w:line="240" w:lineRule="exact"/>
                      <w:rPr>
                        <w:ins w:id="95" w:author="88692" w:date="2020-06-16T15:02:00Z"/>
                        <w:rFonts w:ascii="標楷體" w:eastAsia="標楷體" w:hAnsi="標楷體"/>
                        <w:sz w:val="18"/>
                        <w:szCs w:val="18"/>
                      </w:rPr>
                    </w:pPr>
                    <w:ins w:id="96" w:author="88692" w:date="2020-06-16T15:02:00Z">
                      <w:r w:rsidRPr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L2038擔保品明細資料查詢(動產)</w:t>
                      </w:r>
                    </w:ins>
                  </w:p>
                  <w:p w14:paraId="3AA24DDA" w14:textId="77777777" w:rsidR="00C74F5E" w:rsidRPr="002F5ECF" w:rsidRDefault="00C74F5E" w:rsidP="002F5ECF">
                    <w:pPr>
                      <w:spacing w:line="240" w:lineRule="exact"/>
                      <w:rPr>
                        <w:ins w:id="97" w:author="88692" w:date="2020-06-16T15:02:00Z"/>
                        <w:rFonts w:ascii="標楷體" w:eastAsia="標楷體" w:hAnsi="標楷體"/>
                        <w:sz w:val="18"/>
                        <w:szCs w:val="18"/>
                      </w:rPr>
                    </w:pPr>
                    <w:ins w:id="98" w:author="88692" w:date="2020-06-16T15:02:00Z">
                      <w:r w:rsidRPr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L2038擔保品明細資料查詢(其他)</w:t>
                      </w:r>
                    </w:ins>
                  </w:p>
                  <w:p w14:paraId="7F917424" w14:textId="77777777" w:rsidR="00C74F5E" w:rsidRPr="002F5ECF" w:rsidRDefault="00C74F5E" w:rsidP="002F5ECF">
                    <w:pPr>
                      <w:spacing w:line="240" w:lineRule="exact"/>
                      <w:rPr>
                        <w:ins w:id="99" w:author="88692" w:date="2020-06-16T15:02:00Z"/>
                        <w:rFonts w:ascii="標楷體" w:eastAsia="標楷體" w:hAnsi="標楷體"/>
                        <w:sz w:val="18"/>
                        <w:szCs w:val="18"/>
                      </w:rPr>
                    </w:pPr>
                    <w:ins w:id="100" w:author="88692" w:date="2020-06-16T15:02:00Z">
                      <w:r w:rsidRPr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L2038擔保品明細資料查詢(股票)</w:t>
                      </w:r>
                    </w:ins>
                  </w:p>
                  <w:p w14:paraId="0A218204" w14:textId="77777777" w:rsidR="00C74F5E" w:rsidRPr="002F5ECF" w:rsidRDefault="00C74F5E" w:rsidP="002F5ECF">
                    <w:pPr>
                      <w:spacing w:line="240" w:lineRule="exact"/>
                      <w:rPr>
                        <w:ins w:id="101" w:author="88692" w:date="2020-06-16T15:02:00Z"/>
                        <w:rFonts w:ascii="標楷體" w:eastAsia="標楷體" w:hAnsi="標楷體"/>
                        <w:sz w:val="18"/>
                        <w:szCs w:val="18"/>
                      </w:rPr>
                    </w:pPr>
                    <w:ins w:id="102" w:author="88692" w:date="2020-06-16T15:02:00Z">
                      <w:r w:rsidRPr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L1906關聯戶資料查詢</w:t>
                      </w:r>
                    </w:ins>
                  </w:p>
                  <w:p w14:paraId="7B959D61" w14:textId="4652B261" w:rsidR="00C74F5E" w:rsidRPr="00B461EA" w:rsidRDefault="00C74F5E" w:rsidP="002F5ECF">
                    <w:pPr>
                      <w:spacing w:line="240" w:lineRule="exac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ins w:id="103" w:author="88692" w:date="2020-06-16T15:02:00Z">
                      <w:r w:rsidRPr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t>L1109客戶交互運用查詢</w:t>
                      </w:r>
                    </w:ins>
                  </w:p>
                  <w:p w14:paraId="25E769B6" w14:textId="3C2C04D8" w:rsidR="00C74F5E" w:rsidRPr="00B461EA" w:rsidDel="002F5ECF" w:rsidRDefault="00C74F5E">
                    <w:pPr>
                      <w:spacing w:line="240" w:lineRule="exact"/>
                      <w:ind w:left="540" w:hangingChars="300" w:hanging="540"/>
                      <w:rPr>
                        <w:del w:id="104" w:author="88692" w:date="2020-06-16T15:01:00Z"/>
                        <w:rFonts w:ascii="標楷體" w:eastAsia="標楷體" w:hAnsi="標楷體"/>
                        <w:sz w:val="18"/>
                        <w:szCs w:val="18"/>
                      </w:rPr>
                    </w:pPr>
                    <w:del w:id="105" w:author="88692" w:date="2020-06-16T15:01:00Z">
                      <w:r w:rsidRPr="00B461EA" w:rsidDel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delText>L2049押品資料管理-押品明細資料查詢(不動產)</w:delText>
                      </w:r>
                    </w:del>
                  </w:p>
                  <w:p w14:paraId="39CF20D7" w14:textId="380016E3" w:rsidR="00C74F5E" w:rsidRPr="00B461EA" w:rsidDel="002F5ECF" w:rsidRDefault="00C74F5E">
                    <w:pPr>
                      <w:spacing w:line="240" w:lineRule="exact"/>
                      <w:ind w:left="540" w:hangingChars="300" w:hanging="540"/>
                      <w:rPr>
                        <w:del w:id="106" w:author="88692" w:date="2020-06-16T15:01:00Z"/>
                        <w:rFonts w:ascii="標楷體" w:eastAsia="標楷體" w:hAnsi="標楷體"/>
                        <w:sz w:val="18"/>
                        <w:szCs w:val="18"/>
                      </w:rPr>
                    </w:pPr>
                    <w:del w:id="107" w:author="88692" w:date="2020-06-16T15:01:00Z">
                      <w:r w:rsidRPr="00B461EA" w:rsidDel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delText>L2049押品資料管理-押品明細資料查詢(動產)</w:delText>
                      </w:r>
                    </w:del>
                  </w:p>
                  <w:p w14:paraId="5A2BBB02" w14:textId="03EC63EE" w:rsidR="00C74F5E" w:rsidRPr="00B461EA" w:rsidDel="002F5ECF" w:rsidRDefault="00C74F5E">
                    <w:pPr>
                      <w:spacing w:line="240" w:lineRule="exact"/>
                      <w:ind w:left="540" w:hangingChars="300" w:hanging="540"/>
                      <w:rPr>
                        <w:del w:id="108" w:author="88692" w:date="2020-06-16T15:01:00Z"/>
                        <w:rFonts w:ascii="標楷體" w:eastAsia="標楷體" w:hAnsi="標楷體"/>
                        <w:sz w:val="18"/>
                        <w:szCs w:val="18"/>
                      </w:rPr>
                    </w:pPr>
                    <w:del w:id="109" w:author="88692" w:date="2020-06-16T15:01:00Z">
                      <w:r w:rsidRPr="00B461EA" w:rsidDel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delText>L2049押品資料管理-押品明細資料查詢(銀行保證)</w:delText>
                      </w:r>
                    </w:del>
                  </w:p>
                  <w:p w14:paraId="5AB232F0" w14:textId="57AF2A06" w:rsidR="00C74F5E" w:rsidRPr="00196655" w:rsidDel="002F5ECF" w:rsidRDefault="00C74F5E">
                    <w:pPr>
                      <w:spacing w:line="240" w:lineRule="exact"/>
                      <w:ind w:left="540" w:hangingChars="300" w:hanging="540"/>
                      <w:rPr>
                        <w:del w:id="110" w:author="88692" w:date="2020-06-16T15:01:00Z"/>
                        <w:rFonts w:ascii="標楷體" w:eastAsia="標楷體" w:hAnsi="標楷體"/>
                        <w:sz w:val="18"/>
                        <w:szCs w:val="18"/>
                      </w:rPr>
                    </w:pPr>
                    <w:del w:id="111" w:author="88692" w:date="2020-06-16T15:01:00Z">
                      <w:r w:rsidRPr="00B461EA" w:rsidDel="002F5ECF">
                        <w:rPr>
                          <w:rFonts w:ascii="標楷體" w:eastAsia="標楷體" w:hAnsi="標楷體" w:hint="eastAsia"/>
                          <w:sz w:val="18"/>
                          <w:szCs w:val="18"/>
                        </w:rPr>
                        <w:delText>L2049押品資料管理-押品明細資料查詢(證券)</w:delText>
                      </w:r>
                    </w:del>
                  </w:p>
                </w:txbxContent>
              </v:textbox>
            </v:shape>
            <v:shape id="AutoShape 29" o:spid="_x0000_s1040" type="#_x0000_t176" style="position:absolute;left:41249;top:21977;width:21565;height:4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f/EsUA&#10;AADbAAAADwAAAGRycy9kb3ducmV2LnhtbESPT2vCQBTE74LfYXmF3nQTW/wT3Yi0tPTgpVHw+sw+&#10;s6HZtyG7xrSfvlsQehxm5jfMZjvYRvTU+dqxgnSagCAuna65UnA8vE2WIHxA1tg4JgXf5GGbj0cb&#10;zLS78Sf1RahEhLDPUIEJoc2k9KUhi37qWuLoXVxnMUTZVVJ3eItw28hZksylxZrjgsGWXgyVX8XV&#10;Khj2P+fV9T0ti2CW88XpqX/dHaVSjw/Dbg0i0BD+w/f2h1bwvIC/L/EHy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5/8SxQAAANsAAAAPAAAAAAAAAAAAAAAAAJgCAABkcnMv&#10;ZG93bnJldi54bWxQSwUGAAAAAAQABAD1AAAAigMAAAAA&#10;">
              <v:textbox style="mso-next-textbox:#AutoShape 29">
                <w:txbxContent>
                  <w:p w14:paraId="4D94ADDC" w14:textId="77777777" w:rsidR="00C74F5E" w:rsidRDefault="00C74F5E" w:rsidP="00DD53B4">
                    <w:pPr>
                      <w:spacing w:line="240" w:lineRule="exact"/>
                      <w:rPr>
                        <w:rFonts w:ascii="標楷體" w:eastAsia="標楷體" w:hAnsi="標楷體"/>
                        <w:sz w:val="20"/>
                      </w:rPr>
                    </w:pPr>
                    <w:r w:rsidRPr="0075306B">
                      <w:rPr>
                        <w:rFonts w:ascii="標楷體" w:eastAsia="標楷體" w:hAnsi="標楷體" w:hint="eastAsia"/>
                        <w:sz w:val="20"/>
                      </w:rPr>
                      <w:t>L110</w:t>
                    </w:r>
                    <w:r>
                      <w:rPr>
                        <w:rFonts w:ascii="標楷體" w:eastAsia="標楷體" w:hAnsi="標楷體" w:hint="eastAsia"/>
                        <w:sz w:val="20"/>
                      </w:rPr>
                      <w:t>3</w:t>
                    </w:r>
                    <w:r w:rsidRPr="0075306B">
                      <w:rPr>
                        <w:rFonts w:ascii="標楷體" w:eastAsia="標楷體" w:hAnsi="標楷體" w:hint="eastAsia"/>
                        <w:sz w:val="20"/>
                      </w:rPr>
                      <w:t>顧客基本資料</w:t>
                    </w:r>
                    <w:r w:rsidRPr="00296834">
                      <w:rPr>
                        <w:rFonts w:ascii="標楷體" w:eastAsia="標楷體" w:hAnsi="標楷體" w:hint="eastAsia"/>
                        <w:sz w:val="20"/>
                      </w:rPr>
                      <w:t>變更</w:t>
                    </w:r>
                    <w:r w:rsidRPr="003F4935">
                      <w:rPr>
                        <w:rFonts w:ascii="標楷體" w:eastAsia="標楷體" w:hAnsi="標楷體" w:hint="eastAsia"/>
                        <w:sz w:val="20"/>
                      </w:rPr>
                      <w:t>-自然人</w:t>
                    </w:r>
                  </w:p>
                  <w:p w14:paraId="5BDEBEEB" w14:textId="77777777" w:rsidR="00C74F5E" w:rsidRPr="00163CC1" w:rsidRDefault="00C74F5E" w:rsidP="00DD53B4">
                    <w:pPr>
                      <w:spacing w:line="240" w:lineRule="exact"/>
                      <w:rPr>
                        <w:rFonts w:ascii="標楷體" w:eastAsia="標楷體" w:hAnsi="標楷體"/>
                        <w:sz w:val="20"/>
                      </w:rPr>
                    </w:pPr>
                    <w:r w:rsidRPr="0075306B">
                      <w:rPr>
                        <w:rFonts w:ascii="標楷體" w:eastAsia="標楷體" w:hAnsi="標楷體" w:hint="eastAsia"/>
                        <w:sz w:val="20"/>
                      </w:rPr>
                      <w:t>L110</w:t>
                    </w:r>
                    <w:r>
                      <w:rPr>
                        <w:rFonts w:ascii="標楷體" w:eastAsia="標楷體" w:hAnsi="標楷體" w:hint="eastAsia"/>
                        <w:sz w:val="20"/>
                      </w:rPr>
                      <w:t>4</w:t>
                    </w:r>
                    <w:r w:rsidRPr="0075306B">
                      <w:rPr>
                        <w:rFonts w:ascii="標楷體" w:eastAsia="標楷體" w:hAnsi="標楷體" w:hint="eastAsia"/>
                        <w:sz w:val="20"/>
                      </w:rPr>
                      <w:t>顧客基本資料</w:t>
                    </w:r>
                    <w:r w:rsidRPr="00296834">
                      <w:rPr>
                        <w:rFonts w:ascii="標楷體" w:eastAsia="標楷體" w:hAnsi="標楷體" w:hint="eastAsia"/>
                        <w:sz w:val="20"/>
                      </w:rPr>
                      <w:t>變更</w:t>
                    </w:r>
                    <w:r w:rsidRPr="003F4935">
                      <w:rPr>
                        <w:rFonts w:ascii="標楷體" w:eastAsia="標楷體" w:hAnsi="標楷體" w:hint="eastAsia"/>
                        <w:sz w:val="20"/>
                      </w:rPr>
                      <w:t>-</w:t>
                    </w:r>
                    <w:r w:rsidRPr="0031051C">
                      <w:rPr>
                        <w:rFonts w:ascii="標楷體" w:eastAsia="標楷體" w:hAnsi="標楷體" w:hint="eastAsia"/>
                        <w:sz w:val="20"/>
                      </w:rPr>
                      <w:t>法人</w:t>
                    </w:r>
                  </w:p>
                </w:txbxContent>
              </v:textbox>
            </v:shape>
            <v:line id="Line 30" o:spid="_x0000_s1041" style="position:absolute;flip:x;visibility:visible;mso-wrap-style:square" from="34385,16795" to="34391,217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tqracQAAADbAAAADwAAAGRycy9kb3ducmV2LnhtbESPwUrDQBCG74LvsIzgJbQbrYjGbIpt&#10;LQjFg60Hj0N2TILZ2ZCdtvHtnYPgcfjn/+abcjmF3pxoTF1kBzfzHAxxHX3HjYOPw3b2ACYJssc+&#10;Mjn4oQTL6vKixMLHM7/TaS+NUQinAh20IkNhbapbCpjmcSDW7CuOAUXHsbF+xLPCQ29v8/zeBuxY&#10;L7Q40Lql+nt/DKqxfePNYpGtgs2yR3r5lF1uxbnrq+n5CYzQJP/Lf+1X7+BOZfUXBYCt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S2qtpxAAAANsAAAAPAAAAAAAAAAAA&#10;AAAAAKECAABkcnMvZG93bnJldi54bWxQSwUGAAAAAAQABAD5AAAAkgMAAAAA&#10;">
              <v:stroke endarrow="block"/>
            </v:line>
            <v:shape id="AutoShape 29" o:spid="_x0000_s1042" type="#_x0000_t176" style="position:absolute;left:41249;top:31984;width:21565;height:48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LMVMQA&#10;AADbAAAADwAAAGRycy9kb3ducmV2LnhtbESPQWvCQBSE7wX/w/IEb3Wj0lSjq4hi6aEXU8HrM/vM&#10;BrNvQ3aNaX99t1DocZiZb5jVpre16Kj1lWMFk3ECgrhwuuJSwenz8DwH4QOyxtoxKfgiD5v14GmF&#10;mXYPPlKXh1JECPsMFZgQmkxKXxiy6MeuIY7e1bUWQ5RtKXWLjwi3tZwmSSotVhwXDDa0M1Tc8rtV&#10;0H98Xxb3t0mRBzNPX8+zbr89SaVGw367BBGoD//hv/a7VvCSwu+X+APk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JyzFTEAAAA2wAAAA8AAAAAAAAAAAAAAAAAmAIAAGRycy9k&#10;b3ducmV2LnhtbFBLBQYAAAAABAAEAPUAAACJAwAAAAA=&#10;">
              <v:textbox>
                <w:txbxContent>
                  <w:p w14:paraId="73ECA7C7" w14:textId="77777777" w:rsidR="00C74F5E" w:rsidRPr="00BD4F06" w:rsidRDefault="00C74F5E" w:rsidP="00BD4F06">
                    <w:pPr>
                      <w:spacing w:line="240" w:lineRule="exact"/>
                      <w:rPr>
                        <w:rFonts w:ascii="標楷體" w:eastAsia="標楷體" w:hAnsi="標楷體"/>
                        <w:sz w:val="20"/>
                      </w:rPr>
                    </w:pP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L1105</w:t>
                    </w:r>
                    <w:r w:rsidRPr="00BD4F06">
                      <w:rPr>
                        <w:rFonts w:ascii="標楷體" w:eastAsia="標楷體" w:hAnsi="標楷體"/>
                        <w:sz w:val="20"/>
                      </w:rPr>
                      <w:t xml:space="preserve"> </w:t>
                    </w: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顧客聯絡電話維護</w:t>
                    </w:r>
                  </w:p>
                  <w:p w14:paraId="58ED7939" w14:textId="77777777" w:rsidR="00C74F5E" w:rsidRPr="00BD4F06" w:rsidRDefault="00C74F5E" w:rsidP="00BD4F06">
                    <w:pPr>
                      <w:spacing w:line="240" w:lineRule="exact"/>
                      <w:rPr>
                        <w:rFonts w:ascii="標楷體" w:eastAsia="標楷體" w:hAnsi="標楷體"/>
                        <w:sz w:val="20"/>
                      </w:rPr>
                    </w:pP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L1905</w:t>
                    </w:r>
                    <w:r w:rsidRPr="00BD4F06">
                      <w:rPr>
                        <w:rFonts w:ascii="標楷體" w:eastAsia="標楷體" w:hAnsi="標楷體"/>
                        <w:sz w:val="20"/>
                      </w:rPr>
                      <w:t xml:space="preserve"> </w:t>
                    </w: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顧客聯絡電話查詢</w:t>
                    </w:r>
                  </w:p>
                </w:txbxContent>
              </v:textbox>
            </v:shape>
            <v:line id="Line 20" o:spid="_x0000_s1043" style="position:absolute;visibility:visible;mso-wrap-style:square" from="34347,36912" to="34353,420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zopiMQAAADbAAAADwAAAGRycy9kb3ducmV2LnhtbESPQWsCMRSE74X+h/AK3mrWQru6NYq4&#10;FDxYQS09v26em8XNy7JJ1/jvm4LgcZiZb5j5MtpWDNT7xrGCyTgDQVw53XCt4Ov48TwF4QOyxtYx&#10;KbiSh+Xi8WGOhXYX3tNwCLVIEPYFKjAhdIWUvjJk0Y9dR5y8k+sthiT7WuoeLwluW/mSZW/SYsNp&#10;wWBHa0PV+fBrFeSm3MtcltvjrhyaySx+xu+fmVKjp7h6BxEohnv41t5oBa85/H9JP0Au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OimIxAAAANsAAAAPAAAAAAAAAAAA&#10;AAAAAKECAABkcnMvZG93bnJldi54bWxQSwUGAAAAAAQABAD5AAAAkgMAAAAA&#10;">
              <v:stroke endarrow="block"/>
            </v:line>
            <v:shape id="AutoShape 29" o:spid="_x0000_s1044" type="#_x0000_t176" style="position:absolute;left:41249;top:41805;width:21565;height:4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H9vcEA&#10;AADbAAAADwAAAGRycy9kb3ducmV2LnhtbERPz2vCMBS+C/sfwht4m6mTae2MIorDwy52wq7P5q0p&#10;a15KE2v1rzcHwePH93ux6m0tOmp95VjBeJSAIC6crrhUcPzZvaUgfEDWWDsmBVfysFq+DBaYaXfh&#10;A3V5KEUMYZ+hAhNCk0npC0MW/cg1xJH7c63FEGFbSt3iJYbbWr4nyVRarDg2GGxoY6j4z89WQf99&#10;O83PX+MiDyadzn4n3XZ9lEoNX/v1J4hAfXiKH+69VvARx8Yv8QfI5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yh/b3BAAAA2wAAAA8AAAAAAAAAAAAAAAAAmAIAAGRycy9kb3du&#10;cmV2LnhtbFBLBQYAAAAABAAEAPUAAACGAwAAAAA=&#10;">
              <v:textbox>
                <w:txbxContent>
                  <w:p w14:paraId="0D0C0491" w14:textId="77777777" w:rsidR="00C74F5E" w:rsidRPr="00BD4F06" w:rsidRDefault="00C74F5E" w:rsidP="00BD4F06">
                    <w:pPr>
                      <w:spacing w:line="240" w:lineRule="exact"/>
                      <w:rPr>
                        <w:rFonts w:ascii="標楷體" w:eastAsia="標楷體" w:hAnsi="標楷體"/>
                        <w:sz w:val="20"/>
                      </w:rPr>
                    </w:pP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L1106</w:t>
                    </w:r>
                    <w:r w:rsidRPr="00BD4F06">
                      <w:rPr>
                        <w:rFonts w:ascii="標楷體" w:eastAsia="標楷體" w:hAnsi="標楷體"/>
                        <w:sz w:val="20"/>
                      </w:rPr>
                      <w:t xml:space="preserve"> </w:t>
                    </w: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關聯戶資料維護</w:t>
                    </w:r>
                  </w:p>
                  <w:p w14:paraId="2117DF4E" w14:textId="77777777" w:rsidR="00C74F5E" w:rsidRPr="00BD4F06" w:rsidRDefault="00C74F5E" w:rsidP="00BD4F06">
                    <w:pPr>
                      <w:spacing w:line="240" w:lineRule="exact"/>
                      <w:rPr>
                        <w:rFonts w:ascii="標楷體" w:eastAsia="標楷體" w:hAnsi="標楷體"/>
                        <w:sz w:val="20"/>
                      </w:rPr>
                    </w:pP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L1906</w:t>
                    </w:r>
                    <w:r w:rsidRPr="00BD4F06">
                      <w:rPr>
                        <w:rFonts w:ascii="標楷體" w:eastAsia="標楷體" w:hAnsi="標楷體"/>
                        <w:sz w:val="20"/>
                      </w:rPr>
                      <w:t xml:space="preserve"> </w:t>
                    </w: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關聯戶資料查詢</w:t>
                    </w:r>
                  </w:p>
                </w:txbxContent>
              </v:textbox>
            </v:shape>
            <v:shapetype id="_x0000_t110" coordsize="21600,21600" o:spt="110" path="m10800,l,10800,10800,21600,21600,10800xe">
              <v:stroke joinstyle="miter"/>
              <v:path gradientshapeok="t" o:connecttype="rect" textboxrect="5400,5400,16200,16200"/>
            </v:shapetype>
            <v:shape id="流程圖: 決策 4" o:spid="_x0000_s1045" type="#_x0000_t110" style="position:absolute;left:29845;top:21964;width:8966;height:50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dgEcMA&#10;AADaAAAADwAAAGRycy9kb3ducmV2LnhtbESPQWsCMRSE7wX/Q3iF3mq2S+nK1igqFXsT10Lp7bF5&#10;3SzdvKxJquu/N4LgcZiZb5jpfLCdOJIPrWMFL+MMBHHtdMuNgq/9+nkCIkRkjZ1jUnCmAPPZ6GGK&#10;pXYn3tGxio1IEA4lKjAx9qWUoTZkMYxdT5y8X+ctxiR9I7XHU4LbTuZZ9iYttpwWDPa0MlT/Vf9W&#10;QZ5vDdO2yD6q5frgF9/Fz8YUSj09Dot3EJGGeA/f2p9awStcr6QbIGc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YdgEcMAAADaAAAADwAAAAAAAAAAAAAAAACYAgAAZHJzL2Rv&#10;d25yZXYueG1sUEsFBgAAAAAEAAQA9QAAAIgDAAAAAA==&#10;" filled="f" strokecolor="black [3213]" strokeweight="1pt"/>
            <v:shape id="文字方塊 52" o:spid="_x0000_s1046" type="#_x0000_t202" style="position:absolute;left:30715;top:23114;width:6915;height:328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JiH8UA&#10;AADbAAAADwAAAGRycy9kb3ducmV2LnhtbESPQWsCMRSE7wX/Q3iCF6lZhUpZjdIWFClWqRbx+Ni8&#10;bhY3L0sSdf33piD0OMzMN8x03tpaXMiHyrGC4SADQVw4XXGp4Ge/eH4FESKyxtoxKbhRgPms8zTF&#10;XLsrf9NlF0uRIBxyVGBibHIpQ2HIYhi4hjh5v85bjEn6UmqP1wS3tRxl2VharDgtGGzow1Bx2p2t&#10;gpP57G+z5df7Yby6+c3+7I5+fVSq123fJiAitfE//GivtIKXEfx9ST9Az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cmIfxQAAANsAAAAPAAAAAAAAAAAAAAAAAJgCAABkcnMv&#10;ZG93bnJldi54bWxQSwUGAAAAAAQABAD1AAAAigMAAAAA&#10;" filled="f" stroked="f" strokeweight=".5pt">
              <v:textbox style="mso-next-textbox:#文字方塊 52">
                <w:txbxContent>
                  <w:p w14:paraId="133130A7" w14:textId="77777777" w:rsidR="00C74F5E" w:rsidRDefault="00C74F5E">
                    <w:r w:rsidRPr="0075306B">
                      <w:rPr>
                        <w:rFonts w:ascii="標楷體" w:eastAsia="標楷體" w:hAnsi="標楷體" w:hint="eastAsia"/>
                        <w:sz w:val="20"/>
                      </w:rPr>
                      <w:t>資料</w:t>
                    </w:r>
                    <w:r w:rsidRPr="00296834">
                      <w:rPr>
                        <w:rFonts w:ascii="標楷體" w:eastAsia="標楷體" w:hAnsi="標楷體" w:hint="eastAsia"/>
                        <w:sz w:val="20"/>
                      </w:rPr>
                      <w:t>變更</w:t>
                    </w:r>
                  </w:p>
                </w:txbxContent>
              </v:textbox>
            </v:shape>
            <v:line id="Line 30" o:spid="_x0000_s1047" style="position:absolute;flip:y;visibility:visible;mso-wrap-style:square" from="38811,24409" to="41249,244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fA48QAAADbAAAADwAAAGRycy9kb3ducmV2LnhtbESPQWvCQBCF70L/wzIFL0E3Kkgb3YTW&#10;KhTEQ60Hj0N2moRmZ0N2qum/7xYEj48373vz1sXgWnWhPjSeDcymKSji0tuGKwOnz93kCVQQZIut&#10;ZzLwSwGK/GG0xsz6K3/Q5SiVihAOGRqoRbpM61DW5DBMfUccvS/fO5Qo+0rbHq8R7lo9T9Oldthw&#10;bKixo01N5ffxx8U3dgd+WyySV6eT5Jm2Z9mnWowZPw4vK1BCg9yPb+l3a2A5h/8tEQA6/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4h8DjxAAAANsAAAAPAAAAAAAAAAAA&#10;AAAAAKECAABkcnMvZG93bnJldi54bWxQSwUGAAAAAAQABAD5AAAAkgMAAAAA&#10;">
              <v:stroke endarrow="block"/>
            </v:line>
            <v:shape id="文字方塊 52" o:spid="_x0000_s1048" type="#_x0000_t202" style="position:absolute;left:38011;top:21038;width:2750;height:328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>
                <w:txbxContent>
                  <w:p w14:paraId="4551A984" w14:textId="77777777" w:rsidR="00C74F5E" w:rsidRDefault="00C74F5E" w:rsidP="00BD4F06">
                    <w:pPr>
                      <w:pStyle w:val="Web"/>
                      <w:spacing w:before="0" w:beforeAutospacing="0" w:after="0" w:afterAutospacing="0"/>
                    </w:pPr>
                    <w:r>
                      <w:rPr>
                        <w:rFonts w:ascii="Times New Roman" w:eastAsia="標楷體" w:hAnsi="標楷體" w:hint="eastAsia"/>
                        <w:kern w:val="2"/>
                        <w:sz w:val="20"/>
                        <w:szCs w:val="20"/>
                      </w:rPr>
                      <w:t>Y</w:t>
                    </w:r>
                  </w:p>
                </w:txbxContent>
              </v:textbox>
            </v:shape>
            <v:shape id="文字方塊 52" o:spid="_x0000_s1049" type="#_x0000_t202" style="position:absolute;left:30715;top:27076;width:2750;height:328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uVTcUA&#10;AADbAAAADwAAAGRycy9kb3ducmV2LnhtbESPQWsCMRSE74L/IbxCL1KzlrL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u5VNxQAAANsAAAAPAAAAAAAAAAAAAAAAAJgCAABkcnMv&#10;ZG93bnJldi54bWxQSwUGAAAAAAQABAD1AAAAigMAAAAA&#10;" filled="f" stroked="f" strokeweight=".5pt">
              <v:textbox>
                <w:txbxContent>
                  <w:p w14:paraId="1C164830" w14:textId="77777777" w:rsidR="00C74F5E" w:rsidRDefault="00C74F5E" w:rsidP="00BD4F06">
                    <w:pPr>
                      <w:pStyle w:val="Web"/>
                      <w:spacing w:before="0" w:beforeAutospacing="0" w:after="0" w:afterAutospacing="0"/>
                    </w:pPr>
                    <w:r>
                      <w:rPr>
                        <w:rFonts w:ascii="Times New Roman" w:eastAsia="標楷體" w:hAnsi="Times New Roman" w:hint="eastAsia"/>
                        <w:kern w:val="2"/>
                        <w:sz w:val="20"/>
                        <w:szCs w:val="20"/>
                      </w:rPr>
                      <w:t>N</w:t>
                    </w:r>
                  </w:p>
                </w:txbxContent>
              </v:textbox>
            </v:shape>
            <v:shape id="流程圖: 決策 65" o:spid="_x0000_s1050" type="#_x0000_t110" style="position:absolute;left:29845;top:41890;width:8959;height:50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Ylq4MQA&#10;AADbAAAADwAAAGRycy9kb3ducmV2LnhtbESPQWsCMRSE74L/ITyhN812oW7ZGkVFaW/StVB6e2xe&#10;N0s3L2uS6vbfG6HgcZiZb5jFarCdOJMPrWMFj7MMBHHtdMuNgo/jfvoMIkRkjZ1jUvBHAVbL8WiB&#10;pXYXfqdzFRuRIBxKVGBi7EspQ23IYpi5njh5385bjEn6RmqPlwS3ncyzbC4ttpwWDPa0NVT/VL9W&#10;QZ4fDNOhyHbVZn/y68/i69UUSj1MhvULiEhDvIf/229awfwJbl/SD5DL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JauDEAAAA2wAAAA8AAAAAAAAAAAAAAAAAmAIAAGRycy9k&#10;b3ducmV2LnhtbFBLBQYAAAAABAAEAPUAAACJAwAAAAA=&#10;" filled="f" strokecolor="black [3213]" strokeweight="1pt"/>
            <v:shape id="流程圖: 決策 66" o:spid="_x0000_s1051" type="#_x0000_t110" style="position:absolute;left:29845;top:31981;width:8959;height:50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v0l8MA&#10;AADbAAAADwAAAGRycy9kb3ducmV2LnhtbESPQWvCQBSE7wX/w/KE3uqmOSQluoqVSnuTRkG8PbLP&#10;bDD7Nu5uNf333UKhx2FmvmEWq9H24kY+dI4VPM8yEMSN0x23Cg777dMLiBCRNfaOScE3BVgtJw8L&#10;rLS78yfd6tiKBOFQoQIT41BJGRpDFsPMDcTJOztvMSbpW6k93hPc9jLPskJa7DgtGBxoY6i51F9W&#10;QZ7vDNOuzN7q1+3Vr4/l6d2USj1Ox/UcRKQx/of/2h9aQVHA75f0A+Ty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Vv0l8MAAADbAAAADwAAAAAAAAAAAAAAAACYAgAAZHJzL2Rv&#10;d25yZXYueG1sUEsFBgAAAAAEAAQA9QAAAIgDAAAAAA==&#10;" filled="f" strokecolor="black [3213]" strokeweight="1pt"/>
            <v:shape id="文字方塊 52" o:spid="_x0000_s1052" type="#_x0000_t202" style="position:absolute;left:37979;top:31191;width:2750;height:328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kLOsUA&#10;AADbAAAADwAAAGRycy9kb3ducmV2LnhtbESPQWsCMRSE7wX/Q3iFXqRm7WGVrVGq0CJilWopHh+b&#10;183i5mVJoq7/vhGEHoeZ+YaZzDrbiDP5UDtWMBxkIIhLp2uuFHzv35/HIEJE1tg4JgVXCjCb9h4m&#10;WGh34S8672IlEoRDgQpMjG0hZSgNWQwD1xIn79d5izFJX0nt8ZLgtpEvWZZLizWnBYMtLQyVx93J&#10;KjiaVX+bfXzOf/Ll1W/2J3fw64NST4/d2yuISF38D9/bS60gH8HtS/oBcv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aQs6xQAAANsAAAAPAAAAAAAAAAAAAAAAAJgCAABkcnMv&#10;ZG93bnJldi54bWxQSwUGAAAAAAQABAD1AAAAigMAAAAA&#10;" filled="f" stroked="f" strokeweight=".5pt">
              <v:textbox>
                <w:txbxContent>
                  <w:p w14:paraId="1FA5CAA3" w14:textId="77777777" w:rsidR="00C74F5E" w:rsidRDefault="00C74F5E" w:rsidP="001D30B4">
                    <w:pPr>
                      <w:pStyle w:val="Web"/>
                      <w:spacing w:before="0" w:beforeAutospacing="0" w:after="0" w:afterAutospacing="0"/>
                    </w:pPr>
                    <w:r>
                      <w:rPr>
                        <w:rFonts w:ascii="Times New Roman" w:eastAsia="標楷體" w:hAnsi="Times New Roman"/>
                        <w:kern w:val="2"/>
                        <w:sz w:val="20"/>
                        <w:szCs w:val="20"/>
                      </w:rPr>
                      <w:t>Y</w:t>
                    </w:r>
                  </w:p>
                </w:txbxContent>
              </v:textbox>
            </v:shape>
            <v:shape id="文字方塊 52" o:spid="_x0000_s1053" type="#_x0000_t202" style="position:absolute;left:37979;top:41231;width:2750;height:328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/afSMIA&#10;AADbAAAADwAAAGRycy9kb3ducmV2LnhtbERPy2oCMRTdC/5DuEI3RTPtYiijUbTQIqVWfCAuL5Pr&#10;ZHByMyRRx783i4LLw3lPZp1txJV8qB0reBtlIIhLp2uuFOx3X8MPECEia2wck4I7BZhN+70JFtrd&#10;eEPXbaxECuFQoAITY1tIGUpDFsPItcSJOzlvMSboK6k93lK4beR7luXSYs2pwWBLn4bK8/ZiFZzN&#10;z+s6+14tDvny7v92F3f0v0elXgbdfAwiUhef4n/3UivI09j0Jf0AOX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9p9IwgAAANsAAAAPAAAAAAAAAAAAAAAAAJgCAABkcnMvZG93&#10;bnJldi54bWxQSwUGAAAAAAQABAD1AAAAhwMAAAAA&#10;" filled="f" stroked="f" strokeweight=".5pt">
              <v:textbox>
                <w:txbxContent>
                  <w:p w14:paraId="71A2DB99" w14:textId="77777777" w:rsidR="00C74F5E" w:rsidRDefault="00C74F5E" w:rsidP="001D30B4">
                    <w:pPr>
                      <w:pStyle w:val="Web"/>
                      <w:spacing w:before="0" w:beforeAutospacing="0" w:after="0" w:afterAutospacing="0"/>
                    </w:pPr>
                    <w:r>
                      <w:rPr>
                        <w:rFonts w:ascii="Times New Roman" w:eastAsia="標楷體" w:hAnsi="Times New Roman"/>
                        <w:kern w:val="2"/>
                        <w:sz w:val="20"/>
                        <w:szCs w:val="20"/>
                      </w:rPr>
                      <w:t>Y</w:t>
                    </w:r>
                  </w:p>
                </w:txbxContent>
              </v:textbox>
            </v:shape>
            <v:shape id="文字方塊 52" o:spid="_x0000_s1054" type="#_x0000_t202" style="position:absolute;left:30715;top:37738;width:2750;height:328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o608UA&#10;AADbAAAADwAAAGRycy9kb3ducmV2LnhtbESPQWsCMRSE7wX/Q3iFXqRm7WHRrVGq0CJilWopHh+b&#10;183i5mVJoq7/vhGEHoeZ+YaZzDrbiDP5UDtWMBxkIIhLp2uuFHzv359HIEJE1tg4JgVXCjCb9h4m&#10;WGh34S8672IlEoRDgQpMjG0hZSgNWQwD1xIn79d5izFJX0nt8ZLgtpEvWZZLizWnBYMtLQyVx93J&#10;KjiaVX+bfXzOf/Ll1W/2J3fw64NST4/d2yuISF38D9/bS60gH8PtS/oBcv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ujrTxQAAANsAAAAPAAAAAAAAAAAAAAAAAJgCAABkcnMv&#10;ZG93bnJldi54bWxQSwUGAAAAAAQABAD1AAAAigMAAAAA&#10;" filled="f" stroked="f" strokeweight=".5pt">
              <v:textbox>
                <w:txbxContent>
                  <w:p w14:paraId="2286444A" w14:textId="77777777" w:rsidR="00C74F5E" w:rsidRDefault="00C74F5E" w:rsidP="001D30B4">
                    <w:pPr>
                      <w:pStyle w:val="Web"/>
                      <w:spacing w:before="0" w:beforeAutospacing="0" w:after="0" w:afterAutospacing="0"/>
                    </w:pPr>
                    <w:r>
                      <w:rPr>
                        <w:rFonts w:ascii="Times New Roman" w:eastAsia="標楷體" w:hAnsi="Times New Roman"/>
                        <w:kern w:val="2"/>
                        <w:sz w:val="20"/>
                        <w:szCs w:val="20"/>
                      </w:rPr>
                      <w:t>N</w:t>
                    </w:r>
                  </w:p>
                </w:txbxContent>
              </v:textbox>
            </v:shape>
            <v:shape id="文字方塊 52" o:spid="_x0000_s1055" type="#_x0000_t202" style="position:absolute;left:30715;top:47454;width:2750;height:328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kFk8IA&#10;AADbAAAADwAAAGRycy9kb3ducmV2LnhtbERPy2oCMRTdC/5DuEI3opl2YWU0igotUvrAB+LyMrlO&#10;Bic3QxJ1/PtmIbg8nPd03tpaXMmHyrGC12EGgrhwuuJSwX73MRiDCBFZY+2YFNwpwHzW7Uwx1+7G&#10;G7puYylSCIccFZgYm1zKUBiyGIauIU7cyXmLMUFfSu3xlsJtLd+ybCQtVpwaDDa0MlSctxer4Gy+&#10;+n/Z58/yMFrf/e/u4o7++6jUS69dTEBEauNT/HCvtYL3tD59ST9Az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WQWTwgAAANsAAAAPAAAAAAAAAAAAAAAAAJgCAABkcnMvZG93&#10;bnJldi54bWxQSwUGAAAAAAQABAD1AAAAhwMAAAAA&#10;" filled="f" stroked="f" strokeweight=".5pt">
              <v:textbox>
                <w:txbxContent>
                  <w:p w14:paraId="7303F976" w14:textId="77777777" w:rsidR="00C74F5E" w:rsidRDefault="00C74F5E" w:rsidP="001D30B4">
                    <w:pPr>
                      <w:pStyle w:val="Web"/>
                      <w:spacing w:before="0" w:beforeAutospacing="0" w:after="0" w:afterAutospacing="0"/>
                    </w:pPr>
                    <w:r>
                      <w:rPr>
                        <w:rFonts w:ascii="Times New Roman" w:eastAsia="標楷體" w:hAnsi="Times New Roman"/>
                        <w:kern w:val="2"/>
                        <w:sz w:val="20"/>
                        <w:szCs w:val="20"/>
                      </w:rPr>
                      <w:t>N</w:t>
                    </w:r>
                  </w:p>
                </w:txbxContent>
              </v:textbox>
            </v:shape>
            <v:line id="Line 20" o:spid="_x0000_s1056" style="position:absolute;visibility:visible;mso-wrap-style:square" from="34413,46939" to="34419,520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pIB8QAAADbAAAADwAAAGRycy9kb3ducmV2LnhtbESPT2sCMRTE74V+h/AKvdXsetC6GkVc&#10;BA+14B96ft08N4ubl2UT1/TbN0Khx2HmN8MsVtG2YqDeN44V5KMMBHHldMO1gvNp+/YOwgdkja1j&#10;UvBDHlbL56cFFtrd+UDDMdQilbAvUIEJoSuk9JUhi37kOuLkXVxvMSTZ11L3eE/ltpXjLJtIiw2n&#10;BYMdbQxV1+PNKpia8iCnsvw4fZZDk8/iPn59z5R6fYnrOYhAMfyH/+idTlwOjy/pB8jl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AKkgHxAAAANsAAAAPAAAAAAAAAAAA&#10;AAAAAKECAABkcnMvZG93bnJldi54bWxQSwUGAAAAAAQABAD5AAAAkgMAAAAA&#10;">
              <v:stroke endarrow="block"/>
            </v:line>
            <v:line id="Line 30" o:spid="_x0000_s1057" style="position:absolute;flip:y;visibility:visible;mso-wrap-style:square" from="38804,44345" to="41243,444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V5WPsQAAADbAAAADwAAAGRycy9kb3ducmV2LnhtbESPT2vCQBDF70K/wzIFL0E3KtSauor9&#10;IwjioeqhxyE7TUKzsyE7avz2rlDw+Hjzfm/efNm5Wp2pDZVnA6NhCoo497biwsDxsB68ggqCbLH2&#10;TAauFGC5eOrNMbP+wt903kuhIoRDhgZKkSbTOuQlOQxD3xBH79e3DiXKttC2xUuEu1qP0/RFO6w4&#10;NpTY0EdJ+d/+5OIb6x1/TibJu9NJMqOvH9mmWozpP3erN1BCnTyO/9Mba2A6hvuWCAC9u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9XlY+xAAAANsAAAAPAAAAAAAAAAAA&#10;AAAAAKECAABkcnMvZG93bnJldi54bWxQSwUGAAAAAAQABAD5AAAAkgMAAAAA&#10;">
              <v:stroke endarrow="block"/>
            </v:line>
            <v:line id="Line 30" o:spid="_x0000_s1058" style="position:absolute;flip:y;visibility:visible;mso-wrap-style:square" from="38804,34439" to="41243,345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hLzpcUAAADbAAAADwAAAGRycy9kb3ducmV2LnhtbESPT2vCQBDF7wW/wzJCL6FuaqDW6CrW&#10;PyCUHrQ9eByyYxLMzobsVNNv3xUKPT7evN+bN1/2rlFX6kLt2cDzKAVFXHhbc2ng63P39AoqCLLF&#10;xjMZ+KEAy8XgYY659Tc+0PUopYoQDjkaqETaXOtQVOQwjHxLHL2z7xxKlF2pbYe3CHeNHqfpi3ZY&#10;c2yosKV1RcXl+O3iG7sP3mRZ8uZ0kkxpe5L3VIsxj8N+NQMl1Mv/8V96bw1MMrhviQD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hLzpcUAAADbAAAADwAAAAAAAAAA&#10;AAAAAAChAgAAZHJzL2Rvd25yZXYueG1sUEsFBgAAAAAEAAQA+QAAAJMDAAAAAA==&#10;">
              <v:stroke endarrow="block"/>
            </v:line>
            <v:shape id="文字方塊 52" o:spid="_x0000_s1059" type="#_x0000_t202" style="position:absolute;left:30080;top:42755;width:8185;height:328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Cd58UA&#10;AADbAAAADwAAAGRycy9kb3ducmV2LnhtbESPQWsCMRSE74L/ITzBi9RsPWhZjdIWKiKtUi3i8bF5&#10;3SxuXpYk6vrvm4LgcZiZb5jZorW1uJAPlWMFz8MMBHHhdMWlgp/9x9MLiBCRNdaOScGNAizm3c4M&#10;c+2u/E2XXSxFgnDIUYGJscmlDIUhi2HoGuLk/TpvMSbpS6k9XhPc1nKUZWNpseK0YLChd0PFaXe2&#10;Ck5mPdhmy6+3w3h185v92R3951Gpfq99nYKI1MZH+N5eaQWTCfx/ST9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sJ3nxQAAANsAAAAPAAAAAAAAAAAAAAAAAJgCAABkcnMv&#10;ZG93bnJldi54bWxQSwUGAAAAAAQABAD1AAAAigMAAAAA&#10;" filled="f" stroked="f" strokeweight=".5pt">
              <v:textbox>
                <w:txbxContent>
                  <w:p w14:paraId="05200F5D" w14:textId="77777777" w:rsidR="00C74F5E" w:rsidRDefault="00C74F5E" w:rsidP="00946221">
                    <w:pPr>
                      <w:pStyle w:val="Web"/>
                      <w:spacing w:before="0" w:beforeAutospacing="0" w:after="0" w:afterAutospacing="0"/>
                    </w:pP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關聯戶維護</w:t>
                    </w:r>
                  </w:p>
                </w:txbxContent>
              </v:textbox>
            </v:shape>
            <v:shape id="文字方塊 52" o:spid="_x0000_s1060" type="#_x0000_t202" style="position:absolute;left:30715;top:32912;width:6915;height:328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8JlcIA&#10;AADbAAAADwAAAGRycy9kb3ducmV2LnhtbERPy2oCMRTdC/5DuEI3opl2YWU0igotUvrAB+LyMrlO&#10;Bic3QxJ1/PtmIbg8nPd03tpaXMmHyrGC12EGgrhwuuJSwX73MRiDCBFZY+2YFNwpwHzW7Uwx1+7G&#10;G7puYylSCIccFZgYm1zKUBiyGIauIU7cyXmLMUFfSu3xlsJtLd+ybCQtVpwaDDa0MlSctxer4Gy+&#10;+n/Z58/yMFrf/e/u4o7++6jUS69dTEBEauNT/HCvtYL3NDZ9ST9Az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LwmVwgAAANsAAAAPAAAAAAAAAAAAAAAAAJgCAABkcnMvZG93&#10;bnJldi54bWxQSwUGAAAAAAQABAD1AAAAhwMAAAAA&#10;" filled="f" stroked="f" strokeweight=".5pt">
              <v:textbox>
                <w:txbxContent>
                  <w:p w14:paraId="4B76CB87" w14:textId="77777777" w:rsidR="00C74F5E" w:rsidRDefault="00C74F5E" w:rsidP="00946221">
                    <w:pPr>
                      <w:pStyle w:val="Web"/>
                      <w:spacing w:before="0" w:beforeAutospacing="0" w:after="0" w:afterAutospacing="0"/>
                    </w:pPr>
                    <w:r w:rsidRPr="00BD4F06">
                      <w:rPr>
                        <w:rFonts w:ascii="標楷體" w:eastAsia="標楷體" w:hAnsi="標楷體" w:hint="eastAsia"/>
                        <w:sz w:val="20"/>
                      </w:rPr>
                      <w:t>電話維護</w:t>
                    </w:r>
                  </w:p>
                </w:txbxContent>
              </v:textbox>
            </v:shape>
            <w10:anchorlock/>
          </v:group>
        </w:pict>
      </w:r>
    </w:p>
    <w:p w14:paraId="0D89A2C7" w14:textId="77777777" w:rsidR="001D30B4" w:rsidRPr="009B2BD3" w:rsidRDefault="001D30B4">
      <w:pPr>
        <w:widowControl/>
        <w:rPr>
          <w:rFonts w:ascii="標楷體" w:eastAsia="標楷體" w:hAnsi="標楷體"/>
          <w:szCs w:val="20"/>
        </w:rPr>
      </w:pPr>
    </w:p>
    <w:p w14:paraId="7436775E" w14:textId="77777777" w:rsidR="001D30B4" w:rsidRPr="009B2BD3" w:rsidRDefault="001D30B4" w:rsidP="001D30B4">
      <w:pPr>
        <w:widowControl/>
        <w:spacing w:line="360" w:lineRule="auto"/>
        <w:rPr>
          <w:rFonts w:ascii="標楷體" w:eastAsia="標楷體" w:hAnsi="標楷體"/>
          <w:szCs w:val="20"/>
        </w:rPr>
      </w:pPr>
      <w:r w:rsidRPr="009B2BD3">
        <w:rPr>
          <w:rFonts w:ascii="標楷體" w:eastAsia="標楷體" w:hAnsi="標楷體"/>
        </w:rPr>
        <w:br w:type="page"/>
      </w:r>
    </w:p>
    <w:p w14:paraId="688E5180" w14:textId="77777777" w:rsidR="001D30B4" w:rsidRPr="009B2BD3" w:rsidRDefault="001D30B4" w:rsidP="001D30B4">
      <w:pPr>
        <w:rPr>
          <w:rFonts w:ascii="標楷體" w:eastAsia="標楷體" w:hAnsi="標楷體"/>
        </w:rPr>
      </w:pPr>
    </w:p>
    <w:p w14:paraId="36D97B2F" w14:textId="77777777" w:rsidR="002A3441" w:rsidRPr="009B2BD3" w:rsidRDefault="002A3441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r w:rsidRPr="009B2BD3">
        <w:rPr>
          <w:rFonts w:hAnsi="標楷體" w:hint="eastAsia"/>
        </w:rPr>
        <w:t>公司戶財務狀況管理</w:t>
      </w:r>
    </w:p>
    <w:p w14:paraId="50579230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4A902CA7" w14:textId="77777777" w:rsidR="0097782C" w:rsidRPr="009B2BD3" w:rsidRDefault="00C74F5E" w:rsidP="00FD0BA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4FA25E7A">
          <v:group id="畫布 2" o:spid="_x0000_s1061" editas="canvas" style="width:510pt;height:269pt;mso-position-horizontal-relative:char;mso-position-vertical-relative:line" coordsize="64770,34163">
            <v:shape id="_x0000_s1062" type="#_x0000_t75" style="position:absolute;width:64770;height:34163;visibility:visible;mso-wrap-style:square">
              <v:fill o:detectmouseclick="t"/>
              <v:path o:connecttype="none"/>
            </v:shape>
            <v:shape id="Text Box 4" o:spid="_x0000_s1063" type="#_x0000_t202" style="position:absolute;left:15697;top:13906;width:7982;height:2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wNuMMA&#10;AADaAAAADwAAAGRycy9kb3ducmV2LnhtbESP0WrCQBRE3wv+w3KFvpRmU7GxjW5CLVR8NfUDbrLX&#10;JJi9G7KriX/fFYQ+DjNzhtnkk+nElQbXWlbwFsUgiCurW64VHH9/Xj9AOI+ssbNMCm7kIM9mTxtM&#10;tR35QNfC1yJA2KWooPG+T6V0VUMGXWR74uCd7GDQBznUUg84Brjp5CKOE2mw5bDQYE/fDVXn4mIU&#10;nPbjy/vnWO78cXVYJltsV6W9KfU8n77WIDxN/j/8aO+1ggXcr4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ZwNuMMAAADaAAAADwAAAAAAAAAAAAAAAACYAgAAZHJzL2Rv&#10;d25yZXYueG1sUEsFBgAAAAAEAAQA9QAAAIgDAAAAAA==&#10;" stroked="f">
              <v:textbox style="mso-next-textbox:#Text Box 4">
                <w:txbxContent>
                  <w:p w14:paraId="4810199E" w14:textId="77777777" w:rsidR="00C74F5E" w:rsidRPr="00945972" w:rsidRDefault="00C74F5E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刪除、查詢</w:t>
                    </w:r>
                  </w:p>
                </w:txbxContent>
              </v:textbox>
            </v:shape>
            <v:shape id="Text Box 5" o:spid="_x0000_s1064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CoI8IA&#10;AADaAAAADwAAAGRycy9kb3ducmV2LnhtbESP0YrCMBRE3wX/IVxhX2RNddVq1yjuguKrrh9w21zb&#10;ss1NaaKtf28EwcdhZs4wq01nKnGjxpWWFYxHEQjizOqScwXnv93nAoTzyBory6TgTg42635vhYm2&#10;LR/pdvK5CBB2CSoovK8TKV1WkEE3sjVx8C62MeiDbHKpG2wD3FRyEkVzabDksFBgTb8FZf+nq1Fw&#10;ObTD2bJN9/4cH6fzHyzj1N6V+hh0228Qnjr/Dr/aB63gC55Xwg2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0KgjwgAAANoAAAAPAAAAAAAAAAAAAAAAAJgCAABkcnMvZG93&#10;bnJldi54bWxQSwUGAAAAAAQABAD1AAAAhwMAAAAA&#10;" stroked="f">
              <v:textbox style="mso-next-textbox:#Text Box 5">
                <w:txbxContent>
                  <w:p w14:paraId="03830A8F" w14:textId="77777777" w:rsidR="00C74F5E" w:rsidRPr="00945972" w:rsidRDefault="00C74F5E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、拷貝</w:t>
                    </w:r>
                  </w:p>
                </w:txbxContent>
              </v:textbox>
            </v:shape>
            <v:shape id="AutoShape 6" o:spid="_x0000_s1065" type="#_x0000_t116" style="position:absolute;left:28778;top:2159;width:7613;height:43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9GTcQA&#10;AADbAAAADwAAAGRycy9kb3ducmV2LnhtbESPzWrDMBCE74W+g9hCL6WRG0poXcvBGEJyCITm575Y&#10;G9tEWhlJjZ23rwqBHoeZ+YYplpM14ko+9I4VvM0yEMSN0z23Co6H1esHiBCRNRrHpOBGAZbl40OB&#10;uXYjf9N1H1uRIBxyVNDFOORShqYji2HmBuLknZ23GJP0rdQexwS3Rs6zbCEt9pwWOhyo7qi57H+s&#10;gt3W1N7UNK7r22lzPL1XL9tFpdTz01R9gYg0xf/wvb3RCuaf8Pcl/QBZ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C/Rk3EAAAA2wAAAA8AAAAAAAAAAAAAAAAAmAIAAGRycy9k&#10;b3ducmV2LnhtbFBLBQYAAAAABAAEAPUAAACJAwAAAAA=&#10;">
              <v:textbox style="mso-next-textbox:#AutoShape 6">
                <w:txbxContent>
                  <w:p w14:paraId="7BAE5549" w14:textId="77777777" w:rsidR="00C74F5E" w:rsidRPr="00A77D34" w:rsidRDefault="00C74F5E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1066" style="position:absolute;visibility:visible;mso-wrap-style:square" from="32632,6407" to="32639,111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xUXMEAAADbAAAADwAAAGRycy9kb3ducmV2LnhtbERPz2vCMBS+C/4P4Qm72dQNptZGEctg&#10;h01Qx87P5q0pa15Kk9Xsv18OA48f3+9yF20nRhp861jBIstBENdOt9wo+Li8zFcgfEDW2DkmBb/k&#10;YbedTkostLvxicZzaEQKYV+gAhNCX0jpa0MWfeZ64sR9ucFiSHBopB7wlsJtJx/z/FlabDk1GOzp&#10;YKj+Pv9YBUtTneRSVm+XYzW2i3V8j5/XtVIPs7jfgAgUw138737VCp7S+vQl/QC5/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5DFRcwQAAANsAAAAPAAAAAAAAAAAAAAAA&#10;AKECAABkcnMvZG93bnJldi54bWxQSwUGAAAAAAQABAD5AAAAjwMAAAAA&#10;">
              <v:stroke endarrow="block"/>
            </v:line>
            <v:line id="Line 8" o:spid="_x0000_s1067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Dxx8QAAADbAAAADwAAAGRycy9kb3ducmV2LnhtbESPQWsCMRSE7wX/Q3hCbzW7Clq3RhEX&#10;oYe2oJaeXzfPzeLmZdnENf33plDocZiZb5jVJtpWDNT7xrGCfJKBIK6cbrhW8HnaPz2D8AFZY+uY&#10;FPyQh8169LDCQrsbH2g4hlokCPsCFZgQukJKXxmy6CeuI07e2fUWQ5J9LXWPtwS3rZxm2VxabDgt&#10;GOxoZ6i6HK9WwcKUB7mQ5dvpoxyafBnf49f3UqnHcdy+gAgUw3/4r/2qFcxy+P2SfoB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QPHHxAAAANsAAAAPAAAAAAAAAAAA&#10;AAAAAKECAABkcnMvZG93bnJldi54bWxQSwUGAAAAAAQABAD5AAAAkgMAAAAA&#10;">
              <v:stroke endarrow="block"/>
            </v:line>
            <v:shape id="AutoShape 9" o:spid="_x0000_s1068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JC4cQA&#10;AADbAAAADwAAAGRycy9kb3ducmV2LnhtbESPT2sCMRTE74V+h/AKvZSarRYpq1GWBakHQeqf+2Pz&#10;3F2avCxJdNdvbwTB4zAzv2Hmy8EacSEfWscKvkYZCOLK6ZZrBYf96vMHRIjIGo1jUnClAMvF68sc&#10;c+16/qPLLtYiQTjkqKCJsculDFVDFsPIdcTJOzlvMSbpa6k99glujRxn2VRabDktNNhR2VD1vztb&#10;BduNKb0pqf8tr8f14fhdfGymhVLvb0MxAxFpiM/wo73WCiZjuH9JP0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CQuHEAAAA2wAAAA8AAAAAAAAAAAAAAAAAmAIAAGRycy9k&#10;b3ducmV2LnhtbFBLBQYAAAAABAAEAPUAAACJAwAAAAA=&#10;">
              <v:textbox style="mso-next-textbox:#AutoShape 9">
                <w:txbxContent>
                  <w:p w14:paraId="3CBD70B6" w14:textId="77777777" w:rsidR="00C74F5E" w:rsidRPr="00A77D34" w:rsidRDefault="00C74F5E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 id="AutoShape 10" o:spid="_x0000_s1069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qKbMQA&#10;AADbAAAADwAAAGRycy9kb3ducmV2LnhtbESPQWvCQBSE7wX/w/IEb3VjA1ajq4jF0oOXRsHrM/vM&#10;BrNvQ3aNaX+9Wyh4HGbmG2a57m0tOmp95VjBZJyAIC6crrhUcDzsXmcgfEDWWDsmBT/kYb0avCwx&#10;0+7O39TloRQRwj5DBSaEJpPSF4Ys+rFriKN3ca3FEGVbSt3iPcJtLd+SZCotVhwXDDa0NVRc85tV&#10;0O9/z/Pb56TIg5lN309p97E5SqVGw36zABGoD8/wf/tLK0h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/aimzEAAAA2wAAAA8AAAAAAAAAAAAAAAAAmAIAAGRycy9k&#10;b3ducmV2LnhtbFBLBQYAAAAABAAEAPUAAACJAwAAAAA=&#10;">
              <v:textbox style="mso-next-textbox:#AutoShape 10">
                <w:txbxContent>
                  <w:p w14:paraId="0AAED176" w14:textId="77777777" w:rsidR="00C74F5E" w:rsidRPr="002A3441" w:rsidRDefault="00C74F5E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</w:pPr>
                    <w:r>
                      <w:rPr>
                        <w:rFonts w:ascii="標楷體" w:eastAsia="標楷體" w:hAnsi="標楷體" w:hint="eastAsia"/>
                      </w:rPr>
                      <w:t>L1107</w:t>
                    </w:r>
                  </w:p>
                  <w:p w14:paraId="6FA66299" w14:textId="77777777" w:rsidR="00C74F5E" w:rsidRPr="002A3441" w:rsidRDefault="00C74F5E" w:rsidP="0097782C">
                    <w:pPr>
                      <w:spacing w:line="240" w:lineRule="exact"/>
                      <w:jc w:val="center"/>
                      <w:rPr>
                        <w:sz w:val="20"/>
                        <w:szCs w:val="20"/>
                      </w:rPr>
                    </w:pPr>
                    <w:r w:rsidRPr="002A344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公司戶財務狀況管理</w:t>
                    </w:r>
                  </w:p>
                  <w:p w14:paraId="5D217367" w14:textId="77777777" w:rsidR="00C74F5E" w:rsidRDefault="00C74F5E" w:rsidP="0097782C"/>
                </w:txbxContent>
              </v:textbox>
            </v:shape>
            <v:shape id="AutoShape 11" o:spid="_x0000_s1070" type="#_x0000_t176" style="position:absolute;left:2984;top:12084;width:13043;height:50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MSGMUA&#10;AADbAAAADwAAAGRycy9kb3ducmV2LnhtbESPQWvCQBSE70L/w/IKvdVNarGauhFRWjx4aRS8PrOv&#10;2dDs25BdY9pf7woFj8PMfMMsloNtRE+drx0rSMcJCOLS6ZorBYf9x/MMhA/IGhvHpOCXPCzzh9EC&#10;M+0u/EV9ESoRIewzVGBCaDMpfWnIoh+7ljh6366zGKLsKqk7vES4beRLkkylxZrjgsGW1obKn+Js&#10;FQy7v9P8/JmWRTCz6dtx0m9WB6nU0+OwegcRaAj38H97qxVMXuH2Jf4Am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MxIYxQAAANsAAAAPAAAAAAAAAAAAAAAAAJgCAABkcnMv&#10;ZG93bnJldi54bWxQSwUGAAAAAAQABAD1AAAAigMAAAAA&#10;">
              <v:textbox style="mso-next-textbox:#AutoShape 11">
                <w:txbxContent>
                  <w:p w14:paraId="4790EC4D" w14:textId="77777777" w:rsidR="00C74F5E" w:rsidRPr="002A3441" w:rsidRDefault="00C74F5E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L1907</w:t>
                    </w:r>
                    <w:r w:rsidRPr="002A3441">
                      <w:rPr>
                        <w:rFonts w:ascii="標楷體" w:eastAsia="標楷體" w:hAnsi="標楷體" w:hint="eastAsia"/>
                      </w:rPr>
                      <w:t>公司戶財務狀況明細資料查詢</w:t>
                    </w:r>
                  </w:p>
                  <w:p w14:paraId="1DC61D44" w14:textId="77777777" w:rsidR="00C74F5E" w:rsidRDefault="00C74F5E" w:rsidP="0097782C"/>
                </w:txbxContent>
              </v:textbox>
            </v:shape>
            <v:shape id="AutoShape 12" o:spid="_x0000_s1071" type="#_x0000_t32" style="position:absolute;left:16027;top:14309;width:10846;height:28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Ljvo8IAAADbAAAADwAAAGRycy9kb3ducmV2LnhtbESPQWsCMRSE74L/ITyhN83WoshqlCoI&#10;0kupCnp8bJ67wc3Lsomb9d83hYLHYWa+YVab3taio9YbxwreJxkI4sJpw6WC82k/XoDwAVlj7ZgU&#10;PMnDZj0crDDXLvIPdcdQigRhn6OCKoQml9IXFVn0E9cQJ+/mWoshybaUusWY4LaW0yybS4uG00KF&#10;De0qKu7Hh1Vg4rfpmsMubr8uV68jmefMGaXeRv3nEkSgPrzC/+2DVvAxg7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Ljvo8IAAADbAAAADwAAAAAAAAAAAAAA&#10;AAChAgAAZHJzL2Rvd25yZXYueG1sUEsFBgAAAAAEAAQA+QAAAJADAAAAAA==&#10;">
              <v:stroke endarrow="block"/>
            </v:shape>
            <v:shape id="AutoShape 13" o:spid="_x0000_s1072" type="#_x0000_t62" style="position:absolute;left:38754;top:6032;width:9137;height:48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ZA5sIA&#10;AADbAAAADwAAAGRycy9kb3ducmV2LnhtbESPQWvCQBSE7wX/w/KE3upGhVSimyBisbdWWzw/s89s&#10;MPt2yW5j+u+7hUKPw8x8w2yq0XZioD60jhXMZxkI4trplhsFnx8vTysQISJr7ByTgm8KUJWThw0W&#10;2t35SMMpNiJBOBSowMToCylDbchimDlPnLyr6y3GJPtG6h7vCW47uciyXFpsOS0Y9LQzVN9OX1bB&#10;mz9S7t4vvn1e7MP5YMIg5yulHqfjdg0i0hj/w3/tV61gmcPvl/QDZP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lkDmwgAAANsAAAAPAAAAAAAAAAAAAAAAAJgCAABkcnMvZG93&#10;bnJldi54bWxQSwUGAAAAAAQABAD1AAAAhwMAAAAA&#10;" adj="3765,24336">
              <v:textbox style="mso-next-textbox:#AutoShape 13">
                <w:txbxContent>
                  <w:p w14:paraId="22B606E8" w14:textId="77777777" w:rsidR="00C74F5E" w:rsidRPr="00196655" w:rsidRDefault="00C74F5E" w:rsidP="0097782C">
                    <w:pPr>
                      <w:spacing w:line="240" w:lineRule="exac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r w:rsidRPr="00196655"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>新增、修改、刪除、查詢</w:t>
                    </w:r>
                  </w:p>
                </w:txbxContent>
              </v:textbox>
            </v:shape>
            <w10:anchorlock/>
          </v:group>
        </w:pict>
      </w:r>
    </w:p>
    <w:p w14:paraId="180DEE1E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6974BA81" w14:textId="77777777" w:rsidR="00400774" w:rsidRPr="009B2BD3" w:rsidRDefault="00400774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3E23DD40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00EBB9CB" w14:textId="77777777" w:rsidR="00400774" w:rsidRPr="009B2BD3" w:rsidRDefault="00400774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r w:rsidRPr="009B2BD3">
        <w:rPr>
          <w:rFonts w:hAnsi="標楷體" w:hint="eastAsia"/>
        </w:rPr>
        <w:t>申請不列印書面通知書</w:t>
      </w:r>
    </w:p>
    <w:p w14:paraId="6E43568B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285BFC5F" w14:textId="77777777" w:rsidR="00400774" w:rsidRPr="009B2BD3" w:rsidRDefault="00C74F5E" w:rsidP="00400774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1E7525DE">
          <v:group id="_x0000_s1073" editas="canvas" style="width:510pt;height:260.5pt;mso-position-horizontal-relative:char;mso-position-vertical-relative:line" coordsize="64770,33083">
            <v:shape id="_x0000_s1074" type="#_x0000_t75" style="position:absolute;width:64770;height:33083;visibility:visible;mso-wrap-style:square">
              <v:fill o:detectmouseclick="t"/>
              <v:path o:connecttype="none"/>
            </v:shape>
            <v:shape id="Text Box 5" o:spid="_x0000_s1075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zhJcIA&#10;AADbAAAADwAAAGRycy9kb3ducmV2LnhtbESP3YrCMBSE7wXfIRzBG9FUsf5Uo7iCi7f+PMCxObbF&#10;5qQ0WVvf3iwIXg4z8w2z3ramFE+qXWFZwXgUgSBOrS44U3C9HIYLEM4jaywtk4IXOdhuup01Jto2&#10;fKLn2WciQNglqCD3vkqkdGlOBt3IVsTBu9vaoA+yzqSusQlwU8pJFM2kwYLDQo4V7XNKH+c/o+B+&#10;bAbxsrn9+uv8NJ39YDG/2ZdS/V67W4Hw1Ppv+NM+agVxDP9fwg+Qm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fOElwgAAANsAAAAPAAAAAAAAAAAAAAAAAJgCAABkcnMvZG93&#10;bnJldi54bWxQSwUGAAAAAAQABAD1AAAAhwMAAAAA&#10;" stroked="f">
              <v:textbox>
                <w:txbxContent>
                  <w:p w14:paraId="26845CF7" w14:textId="77777777" w:rsidR="00C74F5E" w:rsidRPr="00945972" w:rsidRDefault="00C74F5E" w:rsidP="00400774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</w:p>
                </w:txbxContent>
              </v:textbox>
            </v:shape>
            <v:shape id="AutoShape 6" o:spid="_x0000_s1076" type="#_x0000_t116" style="position:absolute;left:28778;top:2159;width:7613;height:43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k1MMQA&#10;AADbAAAADwAAAGRycy9kb3ducmV2LnhtbESPQWsCMRSE7wX/Q3iFXopmLa3U1SjLgtSDULR6f2ye&#10;u0uTlyWJ7vrvm4LgcZiZb5jlerBGXMmH1rGC6SQDQVw53XKt4PizGX+CCBFZo3FMCm4UYL0aPS0x&#10;167nPV0PsRYJwiFHBU2MXS5lqBqyGCauI07e2XmLMUlfS+2xT3Br5FuWzaTFltNCgx2VDVW/h4tV&#10;8L0zpTcl9V/l7bQ9nt6L192sUOrleSgWICIN8RG+t7dawccc/r+kHy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5NTDEAAAA2wAAAA8AAAAAAAAAAAAAAAAAmAIAAGRycy9k&#10;b3ducmV2LnhtbFBLBQYAAAAABAAEAPUAAACJAwAAAAA=&#10;">
              <v:textbox>
                <w:txbxContent>
                  <w:p w14:paraId="7C539E4E" w14:textId="77777777" w:rsidR="00C74F5E" w:rsidRPr="00A77D34" w:rsidRDefault="00C74F5E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1077" style="position:absolute;visibility:visible;mso-wrap-style:square" from="32632,6407" to="32639,111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xEAcQAAADbAAAADwAAAGRycy9kb3ducmV2LnhtbESPT2sCMRTE7wW/Q3hCbzWrB+1ujVJc&#10;BA+14B88Pzevm6Wbl2UT1/TbN0Khx2HmN8Ms19G2YqDeN44VTCcZCOLK6YZrBefT9uUVhA/IGlvH&#10;pOCHPKxXo6clFtrd+UDDMdQilbAvUIEJoSuk9JUhi37iOuLkfbneYkiyr6Xu8Z7KbStnWTaXFhtO&#10;CwY72hiqvo83q2BhyoNcyPLj9FkOzTSP+3i55ko9j+P7G4hAMfyH/+idTlwOjy/pB8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XEQBxAAAANsAAAAPAAAAAAAAAAAA&#10;AAAAAKECAABkcnMvZG93bnJldi54bWxQSwUGAAAAAAQABAD5AAAAkgMAAAAA&#10;">
              <v:stroke endarrow="block"/>
            </v:line>
            <v:line id="Line 8" o:spid="_x0000_s1078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rOdu8EAAADbAAAADwAAAGRycy9kb3ducmV2LnhtbERPy4rCMBTdD/gP4QruxlQXPqpRxDLg&#10;whnwgetrc22KzU1pMjXz95PFwCwP573eRtuInjpfO1YwGWcgiEuna64UXC8f7wsQPiBrbByTgh/y&#10;sN0M3taYa/fiE/XnUIkUwj5HBSaENpfSl4Ys+rFriRP3cJ3FkGBXSd3hK4XbRk6zbCYt1pwaDLa0&#10;N1Q+z99WwdwUJzmXxfHyVfT1ZBk/4+2+VGo0jLsViEAx/Iv/3AetYJHWpy/pB8jN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as527wQAAANsAAAAPAAAAAAAAAAAAAAAA&#10;AKECAABkcnMvZG93bnJldi54bWxQSwUGAAAAAAQABAD5AAAAjwMAAAAA&#10;">
              <v:stroke endarrow="block"/>
            </v:line>
            <v:shape id="AutoShape 9" o:spid="_x0000_s1079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VccMA&#10;AADbAAAADwAAAGRycy9kb3ducmV2LnhtbESPT4vCMBTE7wt+h/CEvSyauiwi1SilIOtBkPXP/dE8&#10;22LyUpJo67ffCAt7HGbmN8xqM1gjHuRD61jBbJqBIK6cbrlWcD5tJwsQISJrNI5JwZMCbNajtxXm&#10;2vX8Q49jrEWCcMhRQRNjl0sZqoYshqnriJN3dd5iTNLXUnvsE9wa+Zllc2mx5bTQYEdlQ9XteLcK&#10;DntTelNS/10+L7vz5av42M8Lpd7HQ7EEEWmI/+G/9k4rWMzg9SX9AL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8VccMAAADbAAAADwAAAAAAAAAAAAAAAACYAgAAZHJzL2Rv&#10;d25yZXYueG1sUEsFBgAAAAAEAAQA9QAAAIgDAAAAAA==&#10;">
              <v:textbox>
                <w:txbxContent>
                  <w:p w14:paraId="5575C142" w14:textId="77777777" w:rsidR="00C74F5E" w:rsidRPr="00A77D34" w:rsidRDefault="00C74F5E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 id="AutoShape 10" o:spid="_x0000_s1080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nmEMQA&#10;AADbAAAADwAAAGRycy9kb3ducmV2LnhtbESPQWvCQBSE7wX/w/IEb3Wjgo3RVcTS0oOXRsHrM/vM&#10;BrNvQ3aNaX+9Wyh4HGbmG2a16W0tOmp95VjBZJyAIC6crrhUcDx8vKYgfEDWWDsmBT/kYbMevKww&#10;0+7O39TloRQRwj5DBSaEJpPSF4Ys+rFriKN3ca3FEGVbSt3iPcJtLadJMpcWK44LBhvaGSqu+c0q&#10;6Pe/58Xtc1LkwaTzt9Ose98epVKjYb9dggjUh2f4v/2lFaRT+PsSf4B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p5hDEAAAA2wAAAA8AAAAAAAAAAAAAAAAAmAIAAGRycy9k&#10;b3ducmV2LnhtbFBLBQYAAAAABAAEAPUAAACJAwAAAAA=&#10;">
              <v:textbox>
                <w:txbxContent>
                  <w:p w14:paraId="5E53C8B8" w14:textId="77777777" w:rsidR="00C74F5E" w:rsidRPr="004525E5" w:rsidRDefault="00C74F5E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L1108</w:t>
                    </w:r>
                  </w:p>
                  <w:p w14:paraId="4F483008" w14:textId="77777777" w:rsidR="00C74F5E" w:rsidRDefault="00C74F5E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1F67800B" w14:textId="77777777" w:rsidR="00C74F5E" w:rsidRPr="004525E5" w:rsidRDefault="00C74F5E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通知書維護</w:t>
                    </w:r>
                  </w:p>
                  <w:p w14:paraId="60A7F75E" w14:textId="77777777" w:rsidR="00C74F5E" w:rsidRDefault="00C74F5E" w:rsidP="00400774"/>
                </w:txbxContent>
              </v:textbox>
            </v:shape>
            <v:shape id="AutoShape 11" o:spid="_x0000_s1081" type="#_x0000_t176" style="position:absolute;left:2984;top:11176;width:13043;height:6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VDi8QA&#10;AADbAAAADwAAAGRycy9kb3ducmV2LnhtbESPQWvCQBSE7wX/w/IEb3VjBRujq4jF0oOXRsHrM/vM&#10;BrNvQ3aNaX+9Wyh4HGbmG2a57m0tOmp95VjBZJyAIC6crrhUcDzsXlMQPiBrrB2Tgh/ysF4NXpaY&#10;aXfnb+ryUIoIYZ+hAhNCk0npC0MW/dg1xNG7uNZiiLItpW7xHuG2lm9JMpMWK44LBhvaGiqu+c0q&#10;6Pe/5/ntc1LkwaSz99O0+9gcpVKjYb9ZgAjUh2f4v/2lFaR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lQ4vEAAAA2wAAAA8AAAAAAAAAAAAAAAAAmAIAAGRycy9k&#10;b3ducmV2LnhtbFBLBQYAAAAABAAEAPUAAACJAwAAAAA=&#10;">
              <v:textbox>
                <w:txbxContent>
                  <w:p w14:paraId="2332AC41" w14:textId="77777777" w:rsidR="00C74F5E" w:rsidRDefault="00C74F5E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L1908</w:t>
                    </w:r>
                  </w:p>
                  <w:p w14:paraId="6A0703DD" w14:textId="77777777" w:rsidR="00C74F5E" w:rsidRDefault="00C74F5E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2A2C35B7" w14:textId="77777777" w:rsidR="00C74F5E" w:rsidRPr="002A3441" w:rsidRDefault="00C74F5E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通知書查詢</w:t>
                    </w:r>
                  </w:p>
                  <w:p w14:paraId="7D156DB1" w14:textId="77777777" w:rsidR="00C74F5E" w:rsidRPr="004525E5" w:rsidRDefault="00C74F5E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</w:p>
                </w:txbxContent>
              </v:textbox>
            </v:shape>
            <v:shape id="AutoShape 12" o:spid="_x0000_s1082" type="#_x0000_t32" style="position:absolute;left:16027;top:14309;width:10846;height:15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uD38IAAADbAAAADwAAAGRycy9kb3ducmV2LnhtbESPQWvCQBSE74L/YXlCb7qxtCLRTVCh&#10;IL2U2oIeH9lnsph9G7LbbPz33ULB4zAz3zDbcrStGKj3xrGC5SIDQVw5bbhW8P31Nl+D8AFZY+uY&#10;FNzJQ1lMJ1vMtYv8ScMp1CJB2OeooAmhy6X0VUMW/cJ1xMm7ut5iSLKvpe4xJrht5XOWraRFw2mh&#10;wY4ODVW3049VYOKHGbrjIe7fzxevI5n7qzNKPc3G3QZEoDE8wv/to1awfoG/L+kHyOI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EuD38IAAADbAAAADwAAAAAAAAAAAAAA&#10;AAChAgAAZHJzL2Rvd25yZXYueG1sUEsFBgAAAAAEAAQA+QAAAJADAAAAAA==&#10;">
              <v:stroke endarrow="block"/>
            </v:shape>
            <v:shape id="AutoShape 13" o:spid="_x0000_s1083" type="#_x0000_t62" style="position:absolute;left:38754;top:7429;width:9137;height:34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sXdsIA&#10;AADbAAAADwAAAGRycy9kb3ducmV2LnhtbESPQWvCQBSE7wX/w/IEb3UTQRtS11BE0VurLZ6f2dds&#10;aPbtkl1j+u+7hUKPw8x8w6yr0XZioD60jhXk8wwEce10y42Cj/f9YwEiRGSNnWNS8E0Bqs3kYY2l&#10;dnc+0XCOjUgQDiUqMDH6UspQG7IY5s4TJ+/T9RZjkn0jdY/3BLedXGTZSlpsOS0Y9LQ1VH+db1bB&#10;qz/Ryr1dffu02IXLwYRB5oVSs+n48gwi0hj/w3/to1ZQLOH3S/oBcvM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+xd2wgAAANsAAAAPAAAAAAAAAAAAAAAAAJgCAABkcnMvZG93&#10;bnJldi54bWxQSwUGAAAAAAQABAD1AAAAhwMAAAAA&#10;" adj="3765,24336">
              <v:textbox>
                <w:txbxContent>
                  <w:p w14:paraId="2EBFDFA7" w14:textId="77777777" w:rsidR="00C74F5E" w:rsidRPr="00196655" w:rsidRDefault="00C74F5E" w:rsidP="00400774">
                    <w:pPr>
                      <w:spacing w:line="240" w:lineRule="exact"/>
                      <w:rPr>
                        <w:rFonts w:ascii="標楷體" w:eastAsia="標楷體" w:hAnsi="標楷體"/>
                        <w:sz w:val="18"/>
                        <w:szCs w:val="18"/>
                      </w:rPr>
                    </w:pPr>
                    <w:r w:rsidRPr="00196655">
                      <w:rPr>
                        <w:rFonts w:ascii="標楷體" w:eastAsia="標楷體" w:hAnsi="標楷體" w:hint="eastAsia"/>
                        <w:sz w:val="18"/>
                        <w:szCs w:val="18"/>
                      </w:rPr>
                      <w:t>新增、修改</w:t>
                    </w:r>
                  </w:p>
                </w:txbxContent>
              </v:textbox>
            </v:shape>
            <w10:anchorlock/>
          </v:group>
        </w:pict>
      </w:r>
    </w:p>
    <w:p w14:paraId="6BEDA0DA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1640AAF5" w14:textId="77777777" w:rsidR="00400774" w:rsidRPr="009B2BD3" w:rsidRDefault="00400774" w:rsidP="00FD0BA6">
      <w:pPr>
        <w:rPr>
          <w:rFonts w:ascii="標楷體" w:eastAsia="標楷體" w:hAnsi="標楷體"/>
        </w:rPr>
      </w:pPr>
    </w:p>
    <w:p w14:paraId="49EB31E0" w14:textId="55F77E32" w:rsidR="003B2B7E" w:rsidRDefault="0097782C">
      <w:pPr>
        <w:widowControl/>
        <w:rPr>
          <w:ins w:id="112" w:author="Fegie" w:date="2021-04-26T15:16:00Z"/>
          <w:rFonts w:ascii="標楷體" w:eastAsia="標楷體" w:hAnsi="標楷體"/>
        </w:rPr>
      </w:pPr>
      <w:del w:id="113" w:author="Fegie" w:date="2021-04-26T15:16:00Z">
        <w:r w:rsidRPr="009B2BD3" w:rsidDel="003B2B7E">
          <w:rPr>
            <w:rFonts w:ascii="標楷體" w:eastAsia="標楷體" w:hAnsi="標楷體"/>
          </w:rPr>
          <w:br w:type="page"/>
        </w:r>
      </w:del>
    </w:p>
    <w:p w14:paraId="01290DA1" w14:textId="07C6B56F" w:rsidR="003B2B7E" w:rsidRDefault="003B2B7E">
      <w:pPr>
        <w:widowControl/>
        <w:rPr>
          <w:ins w:id="114" w:author="Fegie" w:date="2021-04-26T15:16:00Z"/>
          <w:rFonts w:ascii="標楷體" w:eastAsia="標楷體" w:hAnsi="標楷體"/>
        </w:rPr>
      </w:pPr>
      <w:ins w:id="115" w:author="Fegie" w:date="2021-04-26T15:16:00Z">
        <w:r>
          <w:rPr>
            <w:rFonts w:ascii="標楷體" w:eastAsia="標楷體" w:hAnsi="標楷體"/>
          </w:rPr>
          <w:br w:type="page"/>
        </w:r>
      </w:ins>
    </w:p>
    <w:p w14:paraId="6D2B1DFE" w14:textId="79492D57" w:rsidR="0097782C" w:rsidRPr="009B2BD3" w:rsidDel="003B2B7E" w:rsidRDefault="0097782C" w:rsidP="00FD0BA6">
      <w:pPr>
        <w:rPr>
          <w:del w:id="116" w:author="Fegie" w:date="2021-04-26T15:16:00Z"/>
          <w:rFonts w:ascii="標楷體" w:eastAsia="標楷體" w:hAnsi="標楷體"/>
        </w:rPr>
      </w:pPr>
    </w:p>
    <w:p w14:paraId="5DCA7DCD" w14:textId="77777777" w:rsidR="003B2B7E" w:rsidRDefault="003B2B7E" w:rsidP="003B2B7E">
      <w:pPr>
        <w:pStyle w:val="3"/>
        <w:ind w:firstLine="480"/>
        <w:rPr>
          <w:ins w:id="117" w:author="Fegie" w:date="2021-04-26T15:17:00Z"/>
        </w:rPr>
      </w:pPr>
      <w:ins w:id="118" w:author="Fegie" w:date="2021-04-26T15:17:00Z">
        <w:r>
          <w:rPr>
            <w:rFonts w:hint="eastAsia"/>
          </w:rPr>
          <w:t>(4) 員工檔資料</w:t>
        </w:r>
      </w:ins>
    </w:p>
    <w:p w14:paraId="3C4901D5" w14:textId="77777777" w:rsidR="003B2B7E" w:rsidRDefault="003B2B7E" w:rsidP="003B2B7E">
      <w:pPr>
        <w:rPr>
          <w:ins w:id="119" w:author="Fegie" w:date="2021-04-26T15:17:00Z"/>
        </w:rPr>
      </w:pPr>
    </w:p>
    <w:p w14:paraId="57D8127B" w14:textId="77777777" w:rsidR="003B2B7E" w:rsidRDefault="003B2B7E" w:rsidP="003B2B7E">
      <w:pPr>
        <w:rPr>
          <w:ins w:id="120" w:author="Fegie" w:date="2021-04-26T15:17:00Z"/>
        </w:rPr>
      </w:pPr>
      <w:ins w:id="121" w:author="Fegie" w:date="2021-04-26T15:17:00Z">
        <w:r>
          <w:tab/>
        </w:r>
        <w:r>
          <w:rPr>
            <w:noProof/>
          </w:rPr>
          <w:drawing>
            <wp:inline distT="0" distB="0" distL="0" distR="0" wp14:anchorId="09CFE5CF" wp14:editId="07AFDC1E">
              <wp:extent cx="6391275" cy="3952875"/>
              <wp:effectExtent l="0" t="0" r="9525" b="9525"/>
              <wp:docPr id="43" name="圖片 4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91275" cy="39528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749EB2D" w14:textId="77777777" w:rsidR="003B2B7E" w:rsidRDefault="003B2B7E" w:rsidP="003B2B7E">
      <w:pPr>
        <w:widowControl/>
        <w:rPr>
          <w:ins w:id="122" w:author="Fegie" w:date="2021-04-26T15:17:00Z"/>
        </w:rPr>
      </w:pPr>
      <w:ins w:id="123" w:author="Fegie" w:date="2021-04-26T15:17:00Z">
        <w:r>
          <w:br w:type="page"/>
        </w:r>
      </w:ins>
    </w:p>
    <w:p w14:paraId="5EE5330B" w14:textId="77777777" w:rsidR="00FD0BA6" w:rsidRPr="009B2BD3" w:rsidRDefault="00FD0BA6" w:rsidP="00FD0BA6">
      <w:pPr>
        <w:pStyle w:val="20"/>
        <w:keepNext w:val="0"/>
        <w:numPr>
          <w:ilvl w:val="0"/>
          <w:numId w:val="0"/>
        </w:numPr>
        <w:ind w:left="1134" w:hanging="1134"/>
        <w:rPr>
          <w:rFonts w:ascii="標楷體" w:hAnsi="標楷體"/>
        </w:rPr>
      </w:pPr>
      <w:bookmarkStart w:id="124" w:name="_Toc71200044"/>
      <w:r w:rsidRPr="009B2BD3">
        <w:rPr>
          <w:rFonts w:ascii="標楷體" w:hAnsi="標楷體"/>
        </w:rPr>
        <w:lastRenderedPageBreak/>
        <w:t>2.2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非功能性需求</w:t>
      </w:r>
      <w:bookmarkEnd w:id="124"/>
    </w:p>
    <w:p w14:paraId="19E41094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D5CC09A" w14:textId="77777777" w:rsidR="00FD0BA6" w:rsidRPr="009B2BD3" w:rsidRDefault="00C81764" w:rsidP="00C81764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4A55AEAF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41B4823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AB5B61" w14:textId="77777777" w:rsidR="00FD0BA6" w:rsidRPr="009B2BD3" w:rsidRDefault="00FD0BA6" w:rsidP="00FD0BA6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125" w:name="_Toc71200045"/>
      <w:r w:rsidRPr="009B2BD3">
        <w:rPr>
          <w:rFonts w:ascii="標楷體" w:hAnsi="標楷體"/>
          <w:sz w:val="32"/>
          <w:szCs w:val="32"/>
        </w:rPr>
        <w:lastRenderedPageBreak/>
        <w:t>第3章</w:t>
      </w:r>
      <w:r w:rsidR="00441668" w:rsidRPr="009B2BD3">
        <w:rPr>
          <w:rFonts w:ascii="標楷體" w:hAnsi="標楷體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系統需求</w:t>
      </w:r>
      <w:bookmarkEnd w:id="125"/>
    </w:p>
    <w:p w14:paraId="09DD6AF6" w14:textId="77777777" w:rsidR="00FD0BA6" w:rsidRPr="009B2BD3" w:rsidRDefault="00716905" w:rsidP="00364E4B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126" w:name="_Toc71200046"/>
      <w:r w:rsidRPr="009B2BD3">
        <w:rPr>
          <w:rFonts w:ascii="標楷體" w:hAnsi="標楷體"/>
        </w:rPr>
        <w:t>3.1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系統功能結構圖</w:t>
      </w:r>
      <w:bookmarkEnd w:id="126"/>
    </w:p>
    <w:p w14:paraId="0E5D273A" w14:textId="77777777" w:rsidR="00715719" w:rsidRPr="009B2BD3" w:rsidRDefault="00715719" w:rsidP="00715719">
      <w:pPr>
        <w:rPr>
          <w:rFonts w:ascii="標楷體" w:eastAsia="標楷體" w:hAnsi="標楷體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364E4B" w:rsidRPr="009B2BD3" w14:paraId="255B1AC6" w14:textId="77777777" w:rsidTr="00364E4B">
        <w:trPr>
          <w:tblHeader/>
        </w:trPr>
        <w:tc>
          <w:tcPr>
            <w:tcW w:w="567" w:type="dxa"/>
          </w:tcPr>
          <w:p w14:paraId="26B696F7" w14:textId="77777777" w:rsidR="00364E4B" w:rsidRPr="009B2BD3" w:rsidRDefault="00364E4B" w:rsidP="00116608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45CA52BA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DD490F8" w14:textId="77777777" w:rsidR="00364E4B" w:rsidRPr="009B2BD3" w:rsidRDefault="00364E4B" w:rsidP="00D13B0B">
            <w:pPr>
              <w:pStyle w:val="afa"/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5ECA6D6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16D41D9A" w14:textId="77777777" w:rsidR="00364E4B" w:rsidRPr="009B2BD3" w:rsidRDefault="0047469C" w:rsidP="00D13B0B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經辦</w:t>
            </w:r>
            <w:r w:rsidR="00364E4B" w:rsidRPr="009B2BD3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6280693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9B2BD3">
              <w:rPr>
                <w:rFonts w:ascii="標楷體" w:eastAsia="標楷體" w:hAnsi="標楷體" w:hint="eastAsia"/>
              </w:rPr>
              <w:t>主管</w:t>
            </w:r>
            <w:r w:rsidRPr="009B2BD3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73518619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1992577C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</w:t>
            </w:r>
          </w:p>
          <w:p w14:paraId="1E32E0D4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20E7E202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額度</w:t>
            </w:r>
          </w:p>
          <w:p w14:paraId="7AD63B05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07A315EC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9B2BD3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168CAFD1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9B2BD3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2E41976E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742734" w:rsidRPr="009B2BD3" w14:paraId="263FDBEA" w14:textId="77777777" w:rsidTr="00364E4B">
        <w:trPr>
          <w:tblHeader/>
        </w:trPr>
        <w:tc>
          <w:tcPr>
            <w:tcW w:w="567" w:type="dxa"/>
          </w:tcPr>
          <w:p w14:paraId="331EE02B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28A9AFA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3827" w:type="dxa"/>
          </w:tcPr>
          <w:p w14:paraId="5A683BFD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顧客基本資料維護-自然人</w:t>
            </w:r>
          </w:p>
        </w:tc>
        <w:tc>
          <w:tcPr>
            <w:tcW w:w="284" w:type="dxa"/>
          </w:tcPr>
          <w:p w14:paraId="6BD24A9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D83D84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60DAED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15F9D9E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2964A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80776E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168FE5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F13C1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9A65CB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1739FFD3" w14:textId="77777777" w:rsidTr="00364E4B">
        <w:trPr>
          <w:tblHeader/>
        </w:trPr>
        <w:tc>
          <w:tcPr>
            <w:tcW w:w="567" w:type="dxa"/>
          </w:tcPr>
          <w:p w14:paraId="7AE45833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18A593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</w:t>
            </w: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3827" w:type="dxa"/>
          </w:tcPr>
          <w:p w14:paraId="3D94B46C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顧客基本資料維護-法人</w:t>
            </w:r>
          </w:p>
        </w:tc>
        <w:tc>
          <w:tcPr>
            <w:tcW w:w="284" w:type="dxa"/>
          </w:tcPr>
          <w:p w14:paraId="0CDA59A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AEC512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ECB161C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01C107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B01BA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22132D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A7B7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809E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0FE7B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08F0267B" w14:textId="77777777" w:rsidTr="00364E4B">
        <w:trPr>
          <w:tblHeader/>
        </w:trPr>
        <w:tc>
          <w:tcPr>
            <w:tcW w:w="567" w:type="dxa"/>
          </w:tcPr>
          <w:p w14:paraId="2718040A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5FCAEC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78F8B106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顧客基本資料變更-自然人</w:t>
            </w:r>
          </w:p>
        </w:tc>
        <w:tc>
          <w:tcPr>
            <w:tcW w:w="284" w:type="dxa"/>
          </w:tcPr>
          <w:p w14:paraId="77AC2598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222B2025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B7D02E1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5E470F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CE9E0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924F4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3F77E7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BAFC2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6795F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54B35A60" w14:textId="77777777" w:rsidTr="00364E4B">
        <w:trPr>
          <w:tblHeader/>
        </w:trPr>
        <w:tc>
          <w:tcPr>
            <w:tcW w:w="567" w:type="dxa"/>
          </w:tcPr>
          <w:p w14:paraId="0000EDB1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AB4AD6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4C62BBAD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顧客基本資料變更-法人</w:t>
            </w:r>
          </w:p>
        </w:tc>
        <w:tc>
          <w:tcPr>
            <w:tcW w:w="284" w:type="dxa"/>
          </w:tcPr>
          <w:p w14:paraId="02C6AB80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1AAE0433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0E3E2F0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6185C37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A8817F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27CDA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AC7DFA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DCCD9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1C7AFE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F888DBB" w14:textId="77777777" w:rsidTr="00364E4B">
        <w:trPr>
          <w:tblHeader/>
        </w:trPr>
        <w:tc>
          <w:tcPr>
            <w:tcW w:w="567" w:type="dxa"/>
          </w:tcPr>
          <w:p w14:paraId="7F9F0214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21FC2B0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L1001</w:t>
            </w:r>
          </w:p>
        </w:tc>
        <w:tc>
          <w:tcPr>
            <w:tcW w:w="3827" w:type="dxa"/>
          </w:tcPr>
          <w:p w14:paraId="677C9282" w14:textId="77777777" w:rsidR="003127BD" w:rsidRPr="009B2BD3" w:rsidRDefault="00A0643B" w:rsidP="003127BD">
            <w:pPr>
              <w:rPr>
                <w:rFonts w:ascii="標楷體" w:eastAsia="標楷體" w:hAnsi="標楷體"/>
              </w:rPr>
            </w:pPr>
            <w:r w:rsidRPr="0038476C">
              <w:rPr>
                <w:rFonts w:ascii="標楷體" w:eastAsia="標楷體" w:hAnsi="標楷體" w:hint="eastAsia"/>
              </w:rPr>
              <w:t>顧客</w:t>
            </w:r>
            <w:r w:rsidRPr="0038476C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38476C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310D646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9D0F7AA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0BA1C76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EE29D5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BA7DC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8021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5F56BD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3382E5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D56A1C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7FDAD54" w14:textId="77777777" w:rsidTr="00364E4B">
        <w:trPr>
          <w:tblHeader/>
        </w:trPr>
        <w:tc>
          <w:tcPr>
            <w:tcW w:w="567" w:type="dxa"/>
          </w:tcPr>
          <w:p w14:paraId="24B21B5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CEF134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21083E9F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顧客聯絡電話維護</w:t>
            </w:r>
          </w:p>
        </w:tc>
        <w:tc>
          <w:tcPr>
            <w:tcW w:w="284" w:type="dxa"/>
          </w:tcPr>
          <w:p w14:paraId="54570E5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ACECCE5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A972F21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74F7D8D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46470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A1FEE3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602E54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220C0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D34A7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77491B5E" w14:textId="77777777" w:rsidTr="00364E4B">
        <w:trPr>
          <w:tblHeader/>
        </w:trPr>
        <w:tc>
          <w:tcPr>
            <w:tcW w:w="567" w:type="dxa"/>
          </w:tcPr>
          <w:p w14:paraId="69EF5CC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C6783D" w14:textId="77777777" w:rsidR="003127BD" w:rsidRPr="009B2BD3" w:rsidRDefault="00464EA0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L1905</w:t>
            </w:r>
          </w:p>
        </w:tc>
        <w:tc>
          <w:tcPr>
            <w:tcW w:w="3827" w:type="dxa"/>
          </w:tcPr>
          <w:p w14:paraId="3EFF7601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顧客聯絡電話查詢</w:t>
            </w:r>
          </w:p>
        </w:tc>
        <w:tc>
          <w:tcPr>
            <w:tcW w:w="284" w:type="dxa"/>
          </w:tcPr>
          <w:p w14:paraId="695EE6E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8CCB38F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0116304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6108A37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39319D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D52963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4585D7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D05A61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CC2C69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1BA15FCE" w14:textId="77777777" w:rsidTr="00364E4B">
        <w:trPr>
          <w:tblHeader/>
        </w:trPr>
        <w:tc>
          <w:tcPr>
            <w:tcW w:w="567" w:type="dxa"/>
          </w:tcPr>
          <w:p w14:paraId="4AABCBCD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BB64B9E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06</w:t>
            </w:r>
          </w:p>
        </w:tc>
        <w:tc>
          <w:tcPr>
            <w:tcW w:w="3827" w:type="dxa"/>
          </w:tcPr>
          <w:p w14:paraId="5B7FC590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關聯戶資料維護</w:t>
            </w:r>
          </w:p>
        </w:tc>
        <w:tc>
          <w:tcPr>
            <w:tcW w:w="284" w:type="dxa"/>
          </w:tcPr>
          <w:p w14:paraId="4FCB04F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A8B82C1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523F0F8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1EE01F2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18ED5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325532D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98B2F1B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B9AD49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DDB282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1DD5C073" w14:textId="77777777" w:rsidTr="00364E4B">
        <w:trPr>
          <w:tblHeader/>
        </w:trPr>
        <w:tc>
          <w:tcPr>
            <w:tcW w:w="567" w:type="dxa"/>
          </w:tcPr>
          <w:p w14:paraId="18E51550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76F6FBC" w14:textId="77777777" w:rsidR="003127BD" w:rsidRPr="009B2BD3" w:rsidRDefault="00464EA0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L1906</w:t>
            </w:r>
          </w:p>
        </w:tc>
        <w:tc>
          <w:tcPr>
            <w:tcW w:w="3827" w:type="dxa"/>
          </w:tcPr>
          <w:p w14:paraId="791E58AF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關聯戶資料查詢</w:t>
            </w:r>
          </w:p>
        </w:tc>
        <w:tc>
          <w:tcPr>
            <w:tcW w:w="284" w:type="dxa"/>
          </w:tcPr>
          <w:p w14:paraId="1C3D262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0EDE502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71777011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131D3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E545CC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5785F6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5F0470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6DE1F79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0E4351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4E7E814" w14:textId="77777777" w:rsidTr="00364E4B">
        <w:trPr>
          <w:tblHeader/>
        </w:trPr>
        <w:tc>
          <w:tcPr>
            <w:tcW w:w="567" w:type="dxa"/>
          </w:tcPr>
          <w:p w14:paraId="2C44B061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2F4058" w14:textId="77777777" w:rsidR="003127BD" w:rsidRPr="009B2BD3" w:rsidRDefault="000C4AE9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L1107</w:t>
            </w:r>
          </w:p>
        </w:tc>
        <w:tc>
          <w:tcPr>
            <w:tcW w:w="3827" w:type="dxa"/>
          </w:tcPr>
          <w:p w14:paraId="49C45845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公司戶財務狀況管理</w:t>
            </w:r>
          </w:p>
        </w:tc>
        <w:tc>
          <w:tcPr>
            <w:tcW w:w="284" w:type="dxa"/>
          </w:tcPr>
          <w:p w14:paraId="0C7B22E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F7284C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6D1DBC7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BE937F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59E7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16CB5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ECAC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F64EDF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E09B16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08AE925" w14:textId="77777777" w:rsidTr="00364E4B">
        <w:trPr>
          <w:tblHeader/>
        </w:trPr>
        <w:tc>
          <w:tcPr>
            <w:tcW w:w="567" w:type="dxa"/>
          </w:tcPr>
          <w:p w14:paraId="0FBF266E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331F14D" w14:textId="77777777" w:rsidR="003127BD" w:rsidRPr="009B2BD3" w:rsidRDefault="00464EA0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L1907</w:t>
            </w:r>
          </w:p>
        </w:tc>
        <w:tc>
          <w:tcPr>
            <w:tcW w:w="3827" w:type="dxa"/>
          </w:tcPr>
          <w:p w14:paraId="1E02D850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公司戶財務狀況明細資料查詢</w:t>
            </w:r>
          </w:p>
        </w:tc>
        <w:tc>
          <w:tcPr>
            <w:tcW w:w="284" w:type="dxa"/>
          </w:tcPr>
          <w:p w14:paraId="6E31378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2BEDF0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D53FD8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5A313EA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3DE2D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733245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0063B8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A278C8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A46FDF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1B343452" w14:textId="77777777" w:rsidTr="00364E4B">
        <w:trPr>
          <w:tblHeader/>
        </w:trPr>
        <w:tc>
          <w:tcPr>
            <w:tcW w:w="567" w:type="dxa"/>
          </w:tcPr>
          <w:p w14:paraId="0C1EEB30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9315380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145D1EC8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申請不列印書面通知書維護</w:t>
            </w:r>
          </w:p>
        </w:tc>
        <w:tc>
          <w:tcPr>
            <w:tcW w:w="284" w:type="dxa"/>
          </w:tcPr>
          <w:p w14:paraId="5372AAD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118958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8CEE37D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43FA0941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41CA1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8F2DF7F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4F0BE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944683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05DD80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34D928BB" w14:textId="77777777" w:rsidTr="00364E4B">
        <w:trPr>
          <w:tblHeader/>
        </w:trPr>
        <w:tc>
          <w:tcPr>
            <w:tcW w:w="567" w:type="dxa"/>
          </w:tcPr>
          <w:p w14:paraId="3CC7E9BB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C5E90C2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32E45CE9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申請不列印書面通知書查詢</w:t>
            </w:r>
          </w:p>
        </w:tc>
        <w:tc>
          <w:tcPr>
            <w:tcW w:w="284" w:type="dxa"/>
          </w:tcPr>
          <w:p w14:paraId="7DCD28D6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2A4A3E9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130F963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DC195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C4F84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63F59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8F49A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F7C856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7175307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2F5ECF" w:rsidRPr="009B2BD3" w14:paraId="5B92B6B2" w14:textId="77777777" w:rsidTr="00364E4B">
        <w:trPr>
          <w:tblHeader/>
          <w:ins w:id="127" w:author="88692" w:date="2020-06-16T15:12:00Z"/>
        </w:trPr>
        <w:tc>
          <w:tcPr>
            <w:tcW w:w="567" w:type="dxa"/>
          </w:tcPr>
          <w:p w14:paraId="04294644" w14:textId="77777777" w:rsidR="002F5ECF" w:rsidRPr="009B2BD3" w:rsidRDefault="002F5ECF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ins w:id="128" w:author="88692" w:date="2020-06-16T15:12:00Z"/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7963B6" w14:textId="56B4143E" w:rsidR="002F5ECF" w:rsidRPr="009B2BD3" w:rsidRDefault="002F5ECF" w:rsidP="000C4AE9">
            <w:pPr>
              <w:pStyle w:val="afa"/>
              <w:rPr>
                <w:ins w:id="129" w:author="88692" w:date="2020-06-16T15:12:00Z"/>
                <w:rFonts w:ascii="標楷體" w:eastAsia="標楷體" w:hAnsi="標楷體"/>
              </w:rPr>
            </w:pPr>
            <w:ins w:id="130" w:author="88692" w:date="2020-06-16T15:12:00Z">
              <w:r>
                <w:rPr>
                  <w:rFonts w:ascii="標楷體" w:eastAsia="標楷體" w:hAnsi="標楷體" w:hint="eastAsia"/>
                </w:rPr>
                <w:t>L</w:t>
              </w:r>
              <w:r>
                <w:rPr>
                  <w:rFonts w:ascii="標楷體" w:eastAsia="標楷體" w:hAnsi="標楷體"/>
                </w:rPr>
                <w:t>1109</w:t>
              </w:r>
            </w:ins>
          </w:p>
        </w:tc>
        <w:tc>
          <w:tcPr>
            <w:tcW w:w="3827" w:type="dxa"/>
          </w:tcPr>
          <w:p w14:paraId="51F3221F" w14:textId="446EC0F2" w:rsidR="002F5ECF" w:rsidRPr="009B2BD3" w:rsidRDefault="002F5ECF" w:rsidP="000C4AE9">
            <w:pPr>
              <w:rPr>
                <w:ins w:id="131" w:author="88692" w:date="2020-06-16T15:12:00Z"/>
                <w:rFonts w:ascii="標楷體" w:eastAsia="標楷體" w:hAnsi="標楷體"/>
              </w:rPr>
            </w:pPr>
            <w:ins w:id="132" w:author="88692" w:date="2020-06-16T15:12:00Z">
              <w:r w:rsidRPr="002F5ECF">
                <w:rPr>
                  <w:rFonts w:ascii="標楷體" w:eastAsia="標楷體" w:hAnsi="標楷體" w:hint="eastAsia"/>
                </w:rPr>
                <w:t>客戶交互運用維護</w:t>
              </w:r>
            </w:ins>
          </w:p>
        </w:tc>
        <w:tc>
          <w:tcPr>
            <w:tcW w:w="284" w:type="dxa"/>
          </w:tcPr>
          <w:p w14:paraId="7770D367" w14:textId="0A8E7765" w:rsidR="002F5ECF" w:rsidRPr="009B2BD3" w:rsidRDefault="002F5ECF" w:rsidP="000C4AE9">
            <w:pPr>
              <w:pStyle w:val="afa"/>
              <w:jc w:val="center"/>
              <w:rPr>
                <w:ins w:id="133" w:author="88692" w:date="2020-06-16T15:12:00Z"/>
                <w:rFonts w:ascii="標楷體" w:eastAsia="標楷體" w:hAnsi="標楷體"/>
              </w:rPr>
            </w:pPr>
            <w:ins w:id="134" w:author="88692" w:date="2020-06-16T15:13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567" w:type="dxa"/>
          </w:tcPr>
          <w:p w14:paraId="3E6B15F2" w14:textId="6F07DA15" w:rsidR="002F5ECF" w:rsidRPr="009B2BD3" w:rsidRDefault="002F5ECF" w:rsidP="000C4AE9">
            <w:pPr>
              <w:jc w:val="center"/>
              <w:rPr>
                <w:ins w:id="135" w:author="88692" w:date="2020-06-16T15:12:00Z"/>
                <w:rFonts w:ascii="標楷體" w:eastAsia="標楷體" w:hAnsi="標楷體"/>
              </w:rPr>
            </w:pPr>
            <w:ins w:id="136" w:author="88692" w:date="2020-06-16T15:13:00Z">
              <w:r>
                <w:rPr>
                  <w:rFonts w:ascii="標楷體" w:eastAsia="標楷體" w:hAnsi="標楷體" w:hint="eastAsia"/>
                </w:rPr>
                <w:t>B</w:t>
              </w:r>
            </w:ins>
          </w:p>
        </w:tc>
        <w:tc>
          <w:tcPr>
            <w:tcW w:w="567" w:type="dxa"/>
          </w:tcPr>
          <w:p w14:paraId="2D35C4C0" w14:textId="6B30CBF4" w:rsidR="002F5ECF" w:rsidRPr="002F5ECF" w:rsidRDefault="002F5ECF" w:rsidP="000C4AE9">
            <w:pPr>
              <w:jc w:val="center"/>
              <w:rPr>
                <w:ins w:id="137" w:author="88692" w:date="2020-06-16T15:12:00Z"/>
                <w:rFonts w:ascii="標楷體" w:eastAsia="標楷體" w:hAnsi="標楷體"/>
                <w:color w:val="FF0000"/>
                <w:rPrChange w:id="138" w:author="88692" w:date="2020-06-16T15:13:00Z">
                  <w:rPr>
                    <w:ins w:id="139" w:author="88692" w:date="2020-06-16T15:12:00Z"/>
                    <w:rFonts w:ascii="標楷體" w:eastAsia="標楷體" w:hAnsi="標楷體"/>
                  </w:rPr>
                </w:rPrChange>
              </w:rPr>
            </w:pPr>
            <w:ins w:id="140" w:author="88692" w:date="2020-06-16T15:13:00Z">
              <w:r w:rsidRPr="002F5ECF">
                <w:rPr>
                  <w:rFonts w:ascii="標楷體" w:eastAsia="標楷體" w:hAnsi="標楷體"/>
                  <w:color w:val="FF0000"/>
                  <w:rPrChange w:id="141" w:author="88692" w:date="2020-06-16T15:13:00Z">
                    <w:rPr>
                      <w:rFonts w:ascii="標楷體" w:eastAsia="標楷體" w:hAnsi="標楷體"/>
                    </w:rPr>
                  </w:rPrChange>
                </w:rPr>
                <w:t>V?</w:t>
              </w:r>
            </w:ins>
          </w:p>
        </w:tc>
        <w:tc>
          <w:tcPr>
            <w:tcW w:w="850" w:type="dxa"/>
          </w:tcPr>
          <w:p w14:paraId="02C9B971" w14:textId="77777777" w:rsidR="002F5ECF" w:rsidRPr="009B2BD3" w:rsidRDefault="002F5ECF" w:rsidP="000C4AE9">
            <w:pPr>
              <w:pStyle w:val="afa"/>
              <w:jc w:val="center"/>
              <w:rPr>
                <w:ins w:id="142" w:author="88692" w:date="2020-06-16T15:12:00Z"/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DBE6AA" w14:textId="14B116DE" w:rsidR="002F5ECF" w:rsidRPr="009B2BD3" w:rsidRDefault="002F5ECF" w:rsidP="000C4AE9">
            <w:pPr>
              <w:pStyle w:val="afa"/>
              <w:jc w:val="center"/>
              <w:rPr>
                <w:ins w:id="143" w:author="88692" w:date="2020-06-16T15:12:00Z"/>
                <w:rFonts w:ascii="標楷體" w:eastAsia="標楷體" w:hAnsi="標楷體"/>
              </w:rPr>
            </w:pPr>
            <w:ins w:id="144" w:author="88692" w:date="2020-06-16T15:13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567" w:type="dxa"/>
          </w:tcPr>
          <w:p w14:paraId="022CCD99" w14:textId="574CB8CC" w:rsidR="002F5ECF" w:rsidRPr="009B2BD3" w:rsidRDefault="002F5ECF" w:rsidP="000C4AE9">
            <w:pPr>
              <w:pStyle w:val="afa"/>
              <w:jc w:val="center"/>
              <w:rPr>
                <w:ins w:id="145" w:author="88692" w:date="2020-06-16T15:12:00Z"/>
                <w:rFonts w:ascii="標楷體" w:eastAsia="標楷體" w:hAnsi="標楷體"/>
              </w:rPr>
            </w:pPr>
            <w:ins w:id="146" w:author="88692" w:date="2020-06-16T15:13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4" w:type="dxa"/>
          </w:tcPr>
          <w:p w14:paraId="0BD815CA" w14:textId="0B2B730E" w:rsidR="002F5ECF" w:rsidRPr="009B2BD3" w:rsidRDefault="002F5ECF" w:rsidP="000C4AE9">
            <w:pPr>
              <w:pStyle w:val="afa"/>
              <w:jc w:val="center"/>
              <w:rPr>
                <w:ins w:id="147" w:author="88692" w:date="2020-06-16T15:12:00Z"/>
                <w:rFonts w:ascii="標楷體" w:eastAsia="標楷體" w:hAnsi="標楷體"/>
              </w:rPr>
            </w:pPr>
            <w:ins w:id="148" w:author="88692" w:date="2020-06-16T15:13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3" w:type="dxa"/>
          </w:tcPr>
          <w:p w14:paraId="7BC8AA7E" w14:textId="0036D547" w:rsidR="002F5ECF" w:rsidRPr="009B2BD3" w:rsidRDefault="002F5ECF" w:rsidP="000C4AE9">
            <w:pPr>
              <w:pStyle w:val="afa"/>
              <w:jc w:val="center"/>
              <w:rPr>
                <w:ins w:id="149" w:author="88692" w:date="2020-06-16T15:12:00Z"/>
                <w:rFonts w:ascii="標楷體" w:eastAsia="標楷體" w:hAnsi="標楷體"/>
              </w:rPr>
            </w:pPr>
            <w:ins w:id="150" w:author="88692" w:date="2020-06-16T15:13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8" w:type="dxa"/>
          </w:tcPr>
          <w:p w14:paraId="5C4198E0" w14:textId="77777777" w:rsidR="002F5ECF" w:rsidRPr="009B2BD3" w:rsidRDefault="002F5ECF" w:rsidP="000C4AE9">
            <w:pPr>
              <w:pStyle w:val="afa"/>
              <w:jc w:val="center"/>
              <w:rPr>
                <w:ins w:id="151" w:author="88692" w:date="2020-06-16T15:12:00Z"/>
                <w:rFonts w:ascii="標楷體" w:eastAsia="標楷體" w:hAnsi="標楷體"/>
              </w:rPr>
            </w:pPr>
          </w:p>
        </w:tc>
      </w:tr>
      <w:tr w:rsidR="000A7B4A" w:rsidRPr="009B2BD3" w14:paraId="669700BD" w14:textId="77777777" w:rsidTr="00364E4B">
        <w:trPr>
          <w:tblHeader/>
          <w:ins w:id="152" w:author="Fegie" w:date="2021-04-27T14:15:00Z"/>
        </w:trPr>
        <w:tc>
          <w:tcPr>
            <w:tcW w:w="567" w:type="dxa"/>
          </w:tcPr>
          <w:p w14:paraId="18759E05" w14:textId="77777777" w:rsidR="000A7B4A" w:rsidRPr="009B2BD3" w:rsidRDefault="000A7B4A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ins w:id="153" w:author="Fegie" w:date="2021-04-27T14:15:00Z"/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3BEA4C" w14:textId="1C383640" w:rsidR="000A7B4A" w:rsidRDefault="000A7B4A" w:rsidP="000C4AE9">
            <w:pPr>
              <w:pStyle w:val="afa"/>
              <w:rPr>
                <w:ins w:id="154" w:author="Fegie" w:date="2021-04-27T14:15:00Z"/>
                <w:rFonts w:ascii="標楷體" w:eastAsia="標楷體" w:hAnsi="標楷體"/>
              </w:rPr>
            </w:pPr>
            <w:ins w:id="155" w:author="Fegie" w:date="2021-04-27T14:15:00Z">
              <w:r>
                <w:rPr>
                  <w:rFonts w:ascii="標楷體" w:eastAsia="標楷體" w:hAnsi="標楷體" w:hint="eastAsia"/>
                </w:rPr>
                <w:t>L190A</w:t>
              </w:r>
            </w:ins>
          </w:p>
        </w:tc>
        <w:tc>
          <w:tcPr>
            <w:tcW w:w="3827" w:type="dxa"/>
          </w:tcPr>
          <w:p w14:paraId="5C98668F" w14:textId="710CD993" w:rsidR="000A7B4A" w:rsidRPr="002F5ECF" w:rsidRDefault="000A7B4A" w:rsidP="000C4AE9">
            <w:pPr>
              <w:rPr>
                <w:ins w:id="156" w:author="Fegie" w:date="2021-04-27T14:15:00Z"/>
                <w:rFonts w:ascii="標楷體" w:eastAsia="標楷體" w:hAnsi="標楷體"/>
              </w:rPr>
            </w:pPr>
            <w:ins w:id="157" w:author="Fegie" w:date="2021-04-27T14:15:00Z">
              <w:r>
                <w:rPr>
                  <w:rFonts w:ascii="標楷體" w:eastAsia="標楷體" w:hAnsi="標楷體" w:hint="eastAsia"/>
                </w:rPr>
                <w:t>員工檔資料查詢</w:t>
              </w:r>
            </w:ins>
          </w:p>
        </w:tc>
        <w:tc>
          <w:tcPr>
            <w:tcW w:w="284" w:type="dxa"/>
          </w:tcPr>
          <w:p w14:paraId="5DA36D04" w14:textId="1AFC64A4" w:rsidR="000A7B4A" w:rsidRDefault="000A7B4A" w:rsidP="000C4AE9">
            <w:pPr>
              <w:pStyle w:val="afa"/>
              <w:jc w:val="center"/>
              <w:rPr>
                <w:ins w:id="158" w:author="Fegie" w:date="2021-04-27T14:15:00Z"/>
                <w:rFonts w:ascii="標楷體" w:eastAsia="標楷體" w:hAnsi="標楷體"/>
              </w:rPr>
            </w:pPr>
            <w:ins w:id="159" w:author="Fegie" w:date="2021-04-27T14:15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567" w:type="dxa"/>
          </w:tcPr>
          <w:p w14:paraId="619A0FF6" w14:textId="5F0A8A07" w:rsidR="000A7B4A" w:rsidRDefault="000A7B4A" w:rsidP="000C4AE9">
            <w:pPr>
              <w:jc w:val="center"/>
              <w:rPr>
                <w:ins w:id="160" w:author="Fegie" w:date="2021-04-27T14:15:00Z"/>
                <w:rFonts w:ascii="標楷體" w:eastAsia="標楷體" w:hAnsi="標楷體"/>
              </w:rPr>
            </w:pPr>
            <w:ins w:id="161" w:author="Fegie" w:date="2021-04-27T14:16:00Z">
              <w:r>
                <w:rPr>
                  <w:rFonts w:ascii="標楷體" w:eastAsia="標楷體" w:hAnsi="標楷體" w:hint="eastAsia"/>
                </w:rPr>
                <w:t>B</w:t>
              </w:r>
            </w:ins>
          </w:p>
        </w:tc>
        <w:tc>
          <w:tcPr>
            <w:tcW w:w="567" w:type="dxa"/>
          </w:tcPr>
          <w:p w14:paraId="6E634494" w14:textId="5DA289BB" w:rsidR="000A7B4A" w:rsidRPr="000A7B4A" w:rsidRDefault="000A7B4A" w:rsidP="000C4AE9">
            <w:pPr>
              <w:jc w:val="center"/>
              <w:rPr>
                <w:ins w:id="162" w:author="Fegie" w:date="2021-04-27T14:15:00Z"/>
                <w:rFonts w:ascii="標楷體" w:eastAsia="標楷體" w:hAnsi="標楷體"/>
                <w:color w:val="000000" w:themeColor="text1"/>
                <w:rPrChange w:id="163" w:author="Fegie" w:date="2021-04-27T14:16:00Z">
                  <w:rPr>
                    <w:ins w:id="164" w:author="Fegie" w:date="2021-04-27T14:15:00Z"/>
                    <w:rFonts w:ascii="標楷體" w:eastAsia="標楷體" w:hAnsi="標楷體"/>
                    <w:color w:val="FF0000"/>
                  </w:rPr>
                </w:rPrChange>
              </w:rPr>
            </w:pPr>
            <w:ins w:id="165" w:author="Fegie" w:date="2021-04-27T14:16:00Z">
              <w:r w:rsidRPr="000A7B4A">
                <w:rPr>
                  <w:rFonts w:ascii="標楷體" w:eastAsia="標楷體" w:hAnsi="標楷體"/>
                  <w:color w:val="000000" w:themeColor="text1"/>
                  <w:rPrChange w:id="166" w:author="Fegie" w:date="2021-04-27T14:16:00Z">
                    <w:rPr>
                      <w:rFonts w:ascii="標楷體" w:eastAsia="標楷體" w:hAnsi="標楷體"/>
                      <w:color w:val="FF0000"/>
                    </w:rPr>
                  </w:rPrChange>
                </w:rPr>
                <w:t>X</w:t>
              </w:r>
            </w:ins>
          </w:p>
        </w:tc>
        <w:tc>
          <w:tcPr>
            <w:tcW w:w="850" w:type="dxa"/>
          </w:tcPr>
          <w:p w14:paraId="714AD766" w14:textId="77777777" w:rsidR="000A7B4A" w:rsidRPr="009B2BD3" w:rsidRDefault="000A7B4A" w:rsidP="000C4AE9">
            <w:pPr>
              <w:pStyle w:val="afa"/>
              <w:jc w:val="center"/>
              <w:rPr>
                <w:ins w:id="167" w:author="Fegie" w:date="2021-04-27T14:15:00Z"/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366B26" w14:textId="0BD046AD" w:rsidR="000A7B4A" w:rsidRDefault="000A7B4A" w:rsidP="000C4AE9">
            <w:pPr>
              <w:pStyle w:val="afa"/>
              <w:jc w:val="center"/>
              <w:rPr>
                <w:ins w:id="168" w:author="Fegie" w:date="2021-04-27T14:15:00Z"/>
                <w:rFonts w:ascii="標楷體" w:eastAsia="標楷體" w:hAnsi="標楷體"/>
              </w:rPr>
            </w:pPr>
            <w:ins w:id="169" w:author="Fegie" w:date="2021-04-27T14:16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567" w:type="dxa"/>
          </w:tcPr>
          <w:p w14:paraId="45B97DD3" w14:textId="7F71A8AC" w:rsidR="000A7B4A" w:rsidRDefault="000A7B4A" w:rsidP="000C4AE9">
            <w:pPr>
              <w:pStyle w:val="afa"/>
              <w:jc w:val="center"/>
              <w:rPr>
                <w:ins w:id="170" w:author="Fegie" w:date="2021-04-27T14:15:00Z"/>
                <w:rFonts w:ascii="標楷體" w:eastAsia="標楷體" w:hAnsi="標楷體"/>
              </w:rPr>
            </w:pPr>
            <w:ins w:id="171" w:author="Fegie" w:date="2021-04-27T14:16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4" w:type="dxa"/>
          </w:tcPr>
          <w:p w14:paraId="781CEC81" w14:textId="7CA665C2" w:rsidR="000A7B4A" w:rsidRDefault="000A7B4A" w:rsidP="000C4AE9">
            <w:pPr>
              <w:pStyle w:val="afa"/>
              <w:jc w:val="center"/>
              <w:rPr>
                <w:ins w:id="172" w:author="Fegie" w:date="2021-04-27T14:15:00Z"/>
                <w:rFonts w:ascii="標楷體" w:eastAsia="標楷體" w:hAnsi="標楷體"/>
              </w:rPr>
            </w:pPr>
            <w:ins w:id="173" w:author="Fegie" w:date="2021-04-27T14:16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3" w:type="dxa"/>
          </w:tcPr>
          <w:p w14:paraId="08A9FD70" w14:textId="7C800F20" w:rsidR="000A7B4A" w:rsidRDefault="000A7B4A" w:rsidP="000C4AE9">
            <w:pPr>
              <w:pStyle w:val="afa"/>
              <w:jc w:val="center"/>
              <w:rPr>
                <w:ins w:id="174" w:author="Fegie" w:date="2021-04-27T14:15:00Z"/>
                <w:rFonts w:ascii="標楷體" w:eastAsia="標楷體" w:hAnsi="標楷體"/>
              </w:rPr>
            </w:pPr>
            <w:ins w:id="175" w:author="Fegie" w:date="2021-04-27T14:16:00Z">
              <w:r>
                <w:rPr>
                  <w:rFonts w:ascii="標楷體" w:eastAsia="標楷體" w:hAnsi="標楷體" w:hint="eastAsia"/>
                </w:rPr>
                <w:t>X</w:t>
              </w:r>
            </w:ins>
          </w:p>
        </w:tc>
        <w:tc>
          <w:tcPr>
            <w:tcW w:w="288" w:type="dxa"/>
          </w:tcPr>
          <w:p w14:paraId="7C6C6CCD" w14:textId="77777777" w:rsidR="000A7B4A" w:rsidRPr="009B2BD3" w:rsidRDefault="000A7B4A" w:rsidP="000C4AE9">
            <w:pPr>
              <w:pStyle w:val="afa"/>
              <w:jc w:val="center"/>
              <w:rPr>
                <w:ins w:id="176" w:author="Fegie" w:date="2021-04-27T14:15:00Z"/>
                <w:rFonts w:ascii="標楷體" w:eastAsia="標楷體" w:hAnsi="標楷體"/>
              </w:rPr>
            </w:pPr>
          </w:p>
        </w:tc>
      </w:tr>
      <w:tr w:rsidR="000C4AE9" w:rsidRPr="009B2BD3" w14:paraId="6B24970D" w14:textId="77777777" w:rsidTr="00D13B0B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09FC6B13" w14:textId="77777777" w:rsidR="000C4AE9" w:rsidRPr="009B2BD3" w:rsidRDefault="000C4AE9" w:rsidP="000C4AE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備註：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等級 B: 所有交易主管及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皆可執行該交易</w:t>
            </w:r>
          </w:p>
          <w:p w14:paraId="33A462EA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S: 僅主管可執行該交易</w:t>
            </w:r>
          </w:p>
          <w:p w14:paraId="44736886" w14:textId="77777777" w:rsidR="000C4AE9" w:rsidRPr="009B2BD3" w:rsidRDefault="000C4AE9" w:rsidP="000C4AE9">
            <w:pPr>
              <w:ind w:firstLine="203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T: 僅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可執行該交易</w:t>
            </w:r>
          </w:p>
          <w:p w14:paraId="1A7DBB64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648AB595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3864EF32" w14:textId="77777777" w:rsidR="000C4AE9" w:rsidRPr="009B2BD3" w:rsidRDefault="000C4AE9" w:rsidP="000C4AE9">
            <w:pPr>
              <w:ind w:firstLineChars="250" w:firstLine="60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可執行之單位：</w:t>
            </w:r>
          </w:p>
          <w:p w14:paraId="13391161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0F5C8345" w14:textId="77777777" w:rsidR="000C4AE9" w:rsidRPr="009B2BD3" w:rsidRDefault="00364E4B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訂正</w:t>
            </w:r>
            <w:r w:rsidR="000C4AE9" w:rsidRPr="009B2BD3">
              <w:rPr>
                <w:rFonts w:ascii="標楷體" w:eastAsia="標楷體" w:hAnsi="標楷體" w:hint="eastAsia"/>
              </w:rPr>
              <w:t>交易 V: 該交易當天可</w:t>
            </w:r>
            <w:r w:rsidRPr="009B2BD3">
              <w:rPr>
                <w:rFonts w:ascii="標楷體" w:eastAsia="標楷體" w:hAnsi="標楷體" w:hint="eastAsia"/>
              </w:rPr>
              <w:t>訂正</w:t>
            </w:r>
          </w:p>
        </w:tc>
      </w:tr>
    </w:tbl>
    <w:p w14:paraId="75C3B545" w14:textId="77777777" w:rsidR="00715719" w:rsidRPr="009B2BD3" w:rsidRDefault="00715719" w:rsidP="00715719">
      <w:pPr>
        <w:rPr>
          <w:rFonts w:ascii="標楷體" w:eastAsia="標楷體" w:hAnsi="標楷體"/>
        </w:rPr>
      </w:pPr>
    </w:p>
    <w:p w14:paraId="700E1977" w14:textId="77777777" w:rsidR="00715719" w:rsidRPr="009B2BD3" w:rsidRDefault="00715719" w:rsidP="00715719">
      <w:pPr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67F3DEBE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77" w:name="_Toc71200047"/>
      <w:r w:rsidRPr="009B2BD3">
        <w:rPr>
          <w:rFonts w:ascii="標楷體" w:hAnsi="標楷體"/>
        </w:rPr>
        <w:lastRenderedPageBreak/>
        <w:t>3.2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系統功能說明</w:t>
      </w:r>
      <w:bookmarkEnd w:id="177"/>
    </w:p>
    <w:p w14:paraId="11B50A40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78" w:name="_Toc71196432"/>
      <w:bookmarkStart w:id="179" w:name="_Toc71200048"/>
      <w:bookmarkEnd w:id="178"/>
      <w:bookmarkEnd w:id="179"/>
    </w:p>
    <w:p w14:paraId="6956E9F4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80" w:name="_Toc71196433"/>
      <w:bookmarkStart w:id="181" w:name="_Toc71200049"/>
      <w:bookmarkEnd w:id="180"/>
      <w:bookmarkEnd w:id="181"/>
    </w:p>
    <w:p w14:paraId="465A1207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82" w:name="_Toc71196434"/>
      <w:bookmarkStart w:id="183" w:name="_Toc71200050"/>
      <w:bookmarkEnd w:id="182"/>
      <w:bookmarkEnd w:id="183"/>
    </w:p>
    <w:p w14:paraId="08726EF6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84" w:name="_Toc71196435"/>
      <w:bookmarkStart w:id="185" w:name="_Toc71200051"/>
      <w:bookmarkEnd w:id="184"/>
      <w:bookmarkEnd w:id="185"/>
    </w:p>
    <w:p w14:paraId="291793BB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86" w:name="_Toc71196436"/>
      <w:bookmarkStart w:id="187" w:name="_Toc71200052"/>
      <w:bookmarkEnd w:id="186"/>
      <w:bookmarkEnd w:id="187"/>
    </w:p>
    <w:p w14:paraId="45C9B976" w14:textId="57DDF31E" w:rsidR="009661CB" w:rsidRPr="00AF1A82" w:rsidRDefault="009661CB" w:rsidP="009661CB">
      <w:pPr>
        <w:pStyle w:val="3"/>
        <w:numPr>
          <w:ilvl w:val="2"/>
          <w:numId w:val="54"/>
        </w:numPr>
        <w:rPr>
          <w:ins w:id="188" w:author="Fegie" w:date="2021-04-28T12:02:00Z"/>
          <w:rFonts w:hAnsi="標楷體"/>
        </w:rPr>
      </w:pPr>
      <w:ins w:id="189" w:author="Fegie" w:date="2021-04-28T12:02:00Z">
        <w:r>
          <w:rPr>
            <w:rFonts w:hAnsi="標楷體" w:hint="eastAsia"/>
          </w:rPr>
          <w:t>L</w:t>
        </w:r>
        <w:r>
          <w:rPr>
            <w:rFonts w:hAnsi="標楷體"/>
          </w:rPr>
          <w:t xml:space="preserve">1001 </w:t>
        </w:r>
      </w:ins>
      <w:ins w:id="190" w:author="Fegie" w:date="2021-04-29T10:44:00Z">
        <w:r w:rsidR="00C1400F">
          <w:rPr>
            <w:rFonts w:hAnsi="標楷體" w:hint="eastAsia"/>
          </w:rPr>
          <w:t xml:space="preserve"> </w:t>
        </w:r>
      </w:ins>
      <w:ins w:id="191" w:author="Fegie" w:date="2021-04-28T12:03:00Z">
        <w:r>
          <w:rPr>
            <w:rFonts w:hAnsi="標楷體" w:hint="eastAsia"/>
          </w:rPr>
          <w:t>顧客明細資料查詢</w:t>
        </w:r>
      </w:ins>
      <w:ins w:id="192" w:author="Fegie" w:date="2021-05-05T16:25:00Z">
        <w:r w:rsidR="00C817AE">
          <w:rPr>
            <w:rFonts w:hAnsi="標楷體" w:hint="eastAsia"/>
          </w:rPr>
          <w:t>***</w:t>
        </w:r>
      </w:ins>
    </w:p>
    <w:p w14:paraId="66DCBCBB" w14:textId="77777777" w:rsidR="009661CB" w:rsidRPr="00AF1A82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ins w:id="193" w:author="Fegie" w:date="2021-04-28T12:02:00Z"/>
          <w:lang w:eastAsia="x-none"/>
        </w:rPr>
      </w:pPr>
      <w:ins w:id="194" w:author="Fegie" w:date="2021-04-28T12:02:00Z">
        <w:r w:rsidRPr="00AF1A82">
          <w:t>功能說明</w:t>
        </w:r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661CB" w:rsidRPr="00AF1A82" w14:paraId="7A01457F" w14:textId="77777777" w:rsidTr="009661CB">
        <w:trPr>
          <w:trHeight w:val="277"/>
          <w:ins w:id="195" w:author="Fegie" w:date="2021-04-28T12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13C1C" w14:textId="77777777" w:rsidR="009661CB" w:rsidRPr="00AF1A82" w:rsidRDefault="009661CB" w:rsidP="009661CB">
            <w:pPr>
              <w:rPr>
                <w:ins w:id="196" w:author="Fegie" w:date="2021-04-28T12:02:00Z"/>
                <w:rFonts w:ascii="標楷體" w:eastAsia="標楷體" w:hAnsi="標楷體"/>
                <w:lang w:eastAsia="x-none"/>
              </w:rPr>
            </w:pPr>
            <w:ins w:id="197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BC069" w14:textId="74FD6DDD" w:rsidR="009661CB" w:rsidRPr="00AF1A82" w:rsidRDefault="00152E58" w:rsidP="009661CB">
            <w:pPr>
              <w:rPr>
                <w:ins w:id="198" w:author="Fegie" w:date="2021-04-28T12:02:00Z"/>
                <w:rFonts w:ascii="標楷體" w:eastAsia="標楷體" w:hAnsi="標楷體"/>
              </w:rPr>
            </w:pPr>
            <w:ins w:id="199" w:author="Fegie" w:date="2021-04-28T13:57:00Z">
              <w:r>
                <w:rPr>
                  <w:rFonts w:ascii="標楷體" w:eastAsia="標楷體" w:hAnsi="標楷體" w:hint="eastAsia"/>
                </w:rPr>
                <w:t>顧客明細資料查詢</w:t>
              </w:r>
            </w:ins>
          </w:p>
        </w:tc>
      </w:tr>
      <w:tr w:rsidR="009661CB" w:rsidRPr="00AF1A82" w14:paraId="1C859CA8" w14:textId="77777777" w:rsidTr="009661CB">
        <w:trPr>
          <w:trHeight w:val="277"/>
          <w:ins w:id="200" w:author="Fegie" w:date="2021-04-28T12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412AC" w14:textId="77777777" w:rsidR="009661CB" w:rsidRPr="00AF1A82" w:rsidRDefault="009661CB" w:rsidP="009661CB">
            <w:pPr>
              <w:rPr>
                <w:ins w:id="201" w:author="Fegie" w:date="2021-04-28T12:02:00Z"/>
                <w:rFonts w:ascii="標楷體" w:eastAsia="標楷體" w:hAnsi="標楷體"/>
                <w:lang w:eastAsia="x-none"/>
              </w:rPr>
            </w:pPr>
            <w:ins w:id="202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DD1BEF" w14:textId="3E2FD322" w:rsidR="009661CB" w:rsidRPr="00AF1A82" w:rsidRDefault="009661CB" w:rsidP="009661CB">
            <w:pPr>
              <w:rPr>
                <w:ins w:id="203" w:author="Fegie" w:date="2021-04-28T12:02:00Z"/>
                <w:rFonts w:ascii="標楷體" w:eastAsia="標楷體" w:hAnsi="標楷體"/>
                <w:lang w:eastAsia="x-none"/>
              </w:rPr>
            </w:pPr>
            <w:ins w:id="204" w:author="Fegie" w:date="2021-04-28T12:02:00Z">
              <w:r>
                <w:rPr>
                  <w:rFonts w:ascii="標楷體" w:eastAsia="標楷體" w:hAnsi="標楷體" w:hint="eastAsia"/>
                </w:rPr>
                <w:t>查詢或異動</w:t>
              </w:r>
            </w:ins>
            <w:ins w:id="205" w:author="Fegie" w:date="2021-04-28T13:57:00Z">
              <w:r w:rsidR="00152E58">
                <w:rPr>
                  <w:rFonts w:ascii="標楷體" w:eastAsia="標楷體" w:hAnsi="標楷體" w:hint="eastAsia"/>
                </w:rPr>
                <w:t>顧客</w:t>
              </w:r>
            </w:ins>
            <w:ins w:id="206" w:author="Fegie" w:date="2021-04-28T12:02:00Z">
              <w:r>
                <w:rPr>
                  <w:rFonts w:ascii="標楷體" w:eastAsia="標楷體" w:hAnsi="標楷體" w:hint="eastAsia"/>
                </w:rPr>
                <w:t>資料時</w:t>
              </w:r>
            </w:ins>
          </w:p>
        </w:tc>
      </w:tr>
      <w:tr w:rsidR="001C13CA" w:rsidRPr="001C13CA" w14:paraId="543091C0" w14:textId="77777777" w:rsidTr="009661CB">
        <w:trPr>
          <w:trHeight w:val="773"/>
          <w:ins w:id="207" w:author="Fegie" w:date="2021-04-28T12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D7A42F" w14:textId="77777777" w:rsidR="009661CB" w:rsidRPr="001C13CA" w:rsidRDefault="009661CB" w:rsidP="009661CB">
            <w:pPr>
              <w:rPr>
                <w:ins w:id="208" w:author="Fegie" w:date="2021-04-28T12:02:00Z"/>
                <w:rFonts w:ascii="標楷體" w:eastAsia="標楷體" w:hAnsi="標楷體"/>
                <w:lang w:eastAsia="x-none"/>
              </w:rPr>
            </w:pPr>
            <w:ins w:id="209" w:author="Fegie" w:date="2021-04-28T12:02:00Z">
              <w:r w:rsidRPr="001C13CA">
                <w:rPr>
                  <w:rFonts w:ascii="標楷體" w:eastAsia="標楷體" w:hAnsi="標楷體"/>
                  <w:lang w:eastAsia="x-none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C28009" w14:textId="2E525AB3" w:rsidR="009661CB" w:rsidRPr="001C13CA" w:rsidRDefault="000B49AE" w:rsidP="009661CB">
            <w:pPr>
              <w:rPr>
                <w:ins w:id="210" w:author="Fegie" w:date="2021-04-28T12:02:00Z"/>
                <w:rFonts w:ascii="標楷體" w:eastAsia="標楷體" w:hAnsi="標楷體"/>
              </w:rPr>
            </w:pPr>
            <w:ins w:id="211" w:author="st1" w:date="2021-05-06T10:4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12" w:author="Fegie" w:date="2021-04-28T12:02:00Z">
              <w:r w:rsidR="009661CB" w:rsidRPr="001C13CA">
                <w:rPr>
                  <w:rFonts w:ascii="標楷體" w:eastAsia="標楷體" w:hAnsi="標楷體" w:hint="eastAsia"/>
                </w:rPr>
                <w:t>參考「</w:t>
              </w:r>
            </w:ins>
            <w:ins w:id="213" w:author="Fegie" w:date="2021-04-28T13:57:00Z">
              <w:r w:rsidR="0097461E" w:rsidRPr="001C13CA">
                <w:rPr>
                  <w:rFonts w:ascii="標楷體" w:eastAsia="標楷體" w:hAnsi="標楷體" w:hint="eastAsia"/>
                  <w:rPrChange w:id="214" w:author="st1" w:date="2021-05-06T10:31:00Z">
                    <w:rPr>
                      <w:rFonts w:ascii="標楷體" w:eastAsia="標楷體" w:hAnsi="標楷體" w:hint="eastAsia"/>
                      <w:color w:val="FF0000"/>
                    </w:rPr>
                  </w:rPrChange>
                </w:rPr>
                <w:t>作業流程</w:t>
              </w:r>
            </w:ins>
            <w:ins w:id="215" w:author="st1" w:date="2021-05-06T10:30:00Z">
              <w:r w:rsidR="001C13CA" w:rsidRPr="001C13CA">
                <w:rPr>
                  <w:rFonts w:ascii="標楷體" w:eastAsia="標楷體" w:hAnsi="標楷體"/>
                  <w:rPrChange w:id="216" w:author="st1" w:date="2021-05-06T10:31:00Z">
                    <w:rPr>
                      <w:rFonts w:ascii="標楷體" w:eastAsia="標楷體" w:hAnsi="標楷體"/>
                      <w:color w:val="FF0000"/>
                    </w:rPr>
                  </w:rPrChange>
                </w:rPr>
                <w:t>.客戶作業</w:t>
              </w:r>
            </w:ins>
            <w:ins w:id="217" w:author="Fegie" w:date="2021-04-28T12:02:00Z">
              <w:r w:rsidR="009661CB" w:rsidRPr="001C13CA">
                <w:rPr>
                  <w:rFonts w:ascii="標楷體" w:eastAsia="標楷體" w:hAnsi="標楷體" w:hint="eastAsia"/>
                </w:rPr>
                <w:t>」</w:t>
              </w:r>
            </w:ins>
          </w:p>
          <w:p w14:paraId="4BB68E65" w14:textId="6BBDEF6C" w:rsidR="009661CB" w:rsidRPr="001C13CA" w:rsidRDefault="000B49AE" w:rsidP="009661CB">
            <w:pPr>
              <w:rPr>
                <w:ins w:id="218" w:author="Fegie" w:date="2021-04-28T12:02:00Z"/>
                <w:rFonts w:ascii="標楷體" w:eastAsia="標楷體" w:hAnsi="標楷體"/>
              </w:rPr>
            </w:pPr>
            <w:ins w:id="219" w:author="st1" w:date="2021-05-06T10:43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220" w:author="Fegie" w:date="2021-04-28T12:02:00Z">
              <w:del w:id="221" w:author="st1" w:date="2021-05-06T10:43:00Z">
                <w:r w:rsidR="009661CB" w:rsidRPr="001C13CA" w:rsidDel="000B49AE">
                  <w:rPr>
                    <w:rFonts w:ascii="標楷體" w:eastAsia="標楷體" w:hAnsi="標楷體"/>
                  </w:rPr>
                  <w:delText xml:space="preserve">1. </w:delText>
                </w:r>
              </w:del>
              <w:r w:rsidR="009661CB" w:rsidRPr="001C13CA">
                <w:rPr>
                  <w:rFonts w:ascii="標楷體" w:eastAsia="標楷體" w:hAnsi="標楷體" w:hint="eastAsia"/>
                </w:rPr>
                <w:t>查詢</w:t>
              </w:r>
            </w:ins>
            <w:ins w:id="222" w:author="Fegie" w:date="2021-04-28T13:58:00Z">
              <w:r w:rsidR="0097461E" w:rsidRPr="001C13CA">
                <w:rPr>
                  <w:rFonts w:ascii="標楷體" w:eastAsia="標楷體" w:hAnsi="標楷體" w:hint="eastAsia"/>
                </w:rPr>
                <w:t>客戶資料主</w:t>
              </w:r>
            </w:ins>
            <w:ins w:id="223" w:author="Fegie" w:date="2021-04-28T12:02:00Z">
              <w:r w:rsidR="009661CB" w:rsidRPr="001C13CA">
                <w:rPr>
                  <w:rFonts w:ascii="標楷體" w:eastAsia="標楷體" w:hAnsi="標楷體" w:hint="eastAsia"/>
                </w:rPr>
                <w:t>檔</w:t>
              </w:r>
              <w:r w:rsidR="009661CB" w:rsidRPr="001C13CA">
                <w:rPr>
                  <w:rFonts w:ascii="標楷體" w:eastAsia="標楷體" w:hAnsi="標楷體"/>
                </w:rPr>
                <w:t>(</w:t>
              </w:r>
            </w:ins>
            <w:ins w:id="224" w:author="Fegie" w:date="2021-04-28T13:58:00Z">
              <w:r w:rsidR="0097461E" w:rsidRPr="001C13CA">
                <w:rPr>
                  <w:rFonts w:ascii="標楷體" w:eastAsia="標楷體" w:hAnsi="標楷體"/>
                </w:rPr>
                <w:t>CustMain</w:t>
              </w:r>
            </w:ins>
            <w:ins w:id="225" w:author="Fegie" w:date="2021-04-28T12:02:00Z">
              <w:r w:rsidR="009661CB" w:rsidRPr="001C13CA">
                <w:rPr>
                  <w:rFonts w:ascii="標楷體" w:eastAsia="標楷體" w:hAnsi="標楷體"/>
                </w:rPr>
                <w:t>)</w:t>
              </w:r>
            </w:ins>
          </w:p>
          <w:p w14:paraId="35818A37" w14:textId="58BBAEA2" w:rsidR="009661CB" w:rsidRPr="001C13CA" w:rsidRDefault="000B49AE" w:rsidP="009661CB">
            <w:pPr>
              <w:rPr>
                <w:ins w:id="226" w:author="Fegie" w:date="2021-04-28T12:02:00Z"/>
                <w:rFonts w:ascii="標楷體" w:eastAsia="標楷體" w:hAnsi="標楷體"/>
                <w:lang w:eastAsia="zh-HK"/>
              </w:rPr>
            </w:pPr>
            <w:ins w:id="227" w:author="st1" w:date="2021-05-06T10:43:00Z">
              <w:r>
                <w:rPr>
                  <w:rFonts w:ascii="標楷體" w:eastAsia="標楷體" w:hAnsi="標楷體" w:hint="eastAsia"/>
                </w:rPr>
                <w:t>3.</w:t>
              </w:r>
            </w:ins>
            <w:ins w:id="228" w:author="Fegie" w:date="2021-04-28T12:02:00Z">
              <w:del w:id="229" w:author="st1" w:date="2021-05-06T10:43:00Z">
                <w:r w:rsidR="009661CB" w:rsidRPr="001C13CA" w:rsidDel="000B49AE">
                  <w:rPr>
                    <w:rFonts w:ascii="標楷體" w:eastAsia="標楷體" w:hAnsi="標楷體"/>
                  </w:rPr>
                  <w:delText xml:space="preserve">2. </w:delText>
                </w:r>
              </w:del>
              <w:r w:rsidR="009661CB" w:rsidRPr="001C13CA">
                <w:rPr>
                  <w:rFonts w:ascii="標楷體" w:eastAsia="標楷體" w:hAnsi="標楷體" w:hint="eastAsia"/>
                  <w:lang w:eastAsia="zh-HK"/>
                </w:rPr>
                <w:t>依據輸入查詢條件</w:t>
              </w:r>
              <w:r w:rsidR="009661CB" w:rsidRPr="001C13CA">
                <w:rPr>
                  <w:rFonts w:ascii="標楷體" w:eastAsia="標楷體" w:hAnsi="標楷體"/>
                </w:rPr>
                <w:t>,</w:t>
              </w:r>
              <w:r w:rsidR="009661CB" w:rsidRPr="001C13CA">
                <w:rPr>
                  <w:rFonts w:ascii="標楷體" w:eastAsia="標楷體" w:hAnsi="標楷體" w:hint="eastAsia"/>
                  <w:lang w:eastAsia="zh-HK"/>
                </w:rPr>
                <w:t>輸出查詢資料</w:t>
              </w:r>
            </w:ins>
          </w:p>
          <w:p w14:paraId="45A02B6F" w14:textId="10C5BBDE" w:rsidR="009661CB" w:rsidRPr="001C13CA" w:rsidRDefault="009661CB" w:rsidP="009661CB">
            <w:pPr>
              <w:rPr>
                <w:ins w:id="230" w:author="Fegie" w:date="2021-04-28T14:45:00Z"/>
                <w:rFonts w:ascii="標楷體" w:eastAsia="標楷體" w:hAnsi="標楷體"/>
              </w:rPr>
            </w:pPr>
            <w:ins w:id="231" w:author="Fegie" w:date="2021-04-28T12:02:00Z">
              <w:r w:rsidRPr="001C13CA">
                <w:rPr>
                  <w:rFonts w:ascii="標楷體" w:eastAsia="標楷體" w:hAnsi="標楷體"/>
                </w:rPr>
                <w:t xml:space="preserve">   (1).</w:t>
              </w:r>
            </w:ins>
            <w:ins w:id="232" w:author="Fegie" w:date="2021-04-28T14:45:00Z">
              <w:r w:rsidR="00BA1337" w:rsidRPr="001C13CA">
                <w:rPr>
                  <w:rFonts w:ascii="標楷體" w:eastAsia="標楷體" w:hAnsi="標楷體" w:hint="eastAsia"/>
                </w:rPr>
                <w:t>戶號</w:t>
              </w:r>
            </w:ins>
            <w:ins w:id="233" w:author="Fegie" w:date="2021-04-28T12:02:00Z">
              <w:r w:rsidRPr="001C13CA">
                <w:rPr>
                  <w:rFonts w:ascii="標楷體" w:eastAsia="標楷體" w:hAnsi="標楷體"/>
                </w:rPr>
                <w:t>(</w:t>
              </w:r>
            </w:ins>
            <w:ins w:id="234" w:author="Fegie" w:date="2021-04-28T14:44:00Z">
              <w:r w:rsidR="00BA1337" w:rsidRPr="001C13CA">
                <w:rPr>
                  <w:rFonts w:ascii="標楷體" w:eastAsia="標楷體" w:hAnsi="標楷體"/>
                </w:rPr>
                <w:t>CustNo</w:t>
              </w:r>
            </w:ins>
            <w:ins w:id="235" w:author="Fegie" w:date="2021-04-28T12:02:00Z">
              <w:r w:rsidRPr="001C13CA">
                <w:rPr>
                  <w:rFonts w:ascii="標楷體" w:eastAsia="標楷體" w:hAnsi="標楷體"/>
                </w:rPr>
                <w:t xml:space="preserve">) </w:t>
              </w:r>
            </w:ins>
            <w:ins w:id="236" w:author="Fegie" w:date="2021-04-28T14:45:00Z">
              <w:r w:rsidR="00BA1337" w:rsidRPr="001C13CA">
                <w:rPr>
                  <w:rFonts w:ascii="標楷體" w:eastAsia="標楷體" w:hAnsi="標楷體" w:hint="eastAsia"/>
                </w:rPr>
                <w:t>介於</w:t>
              </w:r>
            </w:ins>
            <w:ins w:id="237" w:author="Fegie" w:date="2021-04-28T12:02:00Z">
              <w:r w:rsidRPr="001C13CA">
                <w:rPr>
                  <w:rFonts w:ascii="標楷體" w:eastAsia="標楷體" w:hAnsi="標楷體"/>
                </w:rPr>
                <w:t xml:space="preserve"> </w:t>
              </w:r>
              <w:r w:rsidRPr="001C13CA">
                <w:rPr>
                  <w:rFonts w:ascii="標楷體" w:eastAsia="標楷體" w:hAnsi="標楷體" w:hint="eastAsia"/>
                </w:rPr>
                <w:t>輸入條件「</w:t>
              </w:r>
            </w:ins>
            <w:ins w:id="238" w:author="Fegie" w:date="2021-04-28T14:45:00Z">
              <w:r w:rsidR="00BA1337" w:rsidRPr="001C13CA">
                <w:rPr>
                  <w:rFonts w:ascii="標楷體" w:eastAsia="標楷體" w:hAnsi="標楷體" w:hint="eastAsia"/>
                </w:rPr>
                <w:t>借款人戶號</w:t>
              </w:r>
            </w:ins>
            <w:ins w:id="239" w:author="Fegie" w:date="2021-04-28T12:02:00Z">
              <w:r w:rsidRPr="001C13CA">
                <w:rPr>
                  <w:rFonts w:ascii="標楷體" w:eastAsia="標楷體" w:hAnsi="標楷體" w:hint="eastAsia"/>
                </w:rPr>
                <w:t>」</w:t>
              </w:r>
            </w:ins>
            <w:ins w:id="240" w:author="Fegie" w:date="2021-04-28T14:45:00Z">
              <w:r w:rsidR="00BA1337" w:rsidRPr="001C13CA">
                <w:rPr>
                  <w:rFonts w:ascii="標楷體" w:eastAsia="標楷體" w:hAnsi="標楷體" w:hint="eastAsia"/>
                </w:rPr>
                <w:t>之間</w:t>
              </w:r>
            </w:ins>
          </w:p>
          <w:p w14:paraId="0CC4FA02" w14:textId="088446CF" w:rsidR="00BA1337" w:rsidRPr="001C13CA" w:rsidRDefault="00BA1337" w:rsidP="009661CB">
            <w:pPr>
              <w:rPr>
                <w:ins w:id="241" w:author="Fegie" w:date="2021-04-28T14:46:00Z"/>
                <w:rFonts w:ascii="標楷體" w:eastAsia="標楷體" w:hAnsi="標楷體"/>
              </w:rPr>
            </w:pPr>
            <w:ins w:id="242" w:author="Fegie" w:date="2021-04-28T14:45:00Z">
              <w:r w:rsidRPr="001C13CA">
                <w:rPr>
                  <w:rFonts w:ascii="標楷體" w:eastAsia="標楷體" w:hAnsi="標楷體"/>
                </w:rPr>
                <w:t xml:space="preserve">   (2).</w:t>
              </w:r>
            </w:ins>
            <w:ins w:id="243" w:author="Fegie" w:date="2021-04-28T14:46:00Z">
              <w:r w:rsidRPr="001C13CA">
                <w:rPr>
                  <w:rFonts w:ascii="標楷體" w:eastAsia="標楷體" w:hAnsi="標楷體" w:hint="eastAsia"/>
                </w:rPr>
                <w:t>身份證字號</w:t>
              </w:r>
              <w:r w:rsidRPr="001C13CA">
                <w:rPr>
                  <w:rFonts w:ascii="標楷體" w:eastAsia="標楷體" w:hAnsi="標楷體"/>
                </w:rPr>
                <w:t xml:space="preserve">/統一編號(CustId) = </w:t>
              </w:r>
              <w:r w:rsidRPr="001C13CA">
                <w:rPr>
                  <w:rFonts w:ascii="標楷體" w:eastAsia="標楷體" w:hAnsi="標楷體" w:hint="eastAsia"/>
                </w:rPr>
                <w:t>輸入條件</w:t>
              </w:r>
            </w:ins>
          </w:p>
          <w:p w14:paraId="559D2912" w14:textId="1CAF5B57" w:rsidR="00BA1337" w:rsidRPr="001C13CA" w:rsidRDefault="00BA1337" w:rsidP="009661CB">
            <w:pPr>
              <w:rPr>
                <w:ins w:id="244" w:author="Fegie" w:date="2021-04-28T14:47:00Z"/>
                <w:rFonts w:ascii="標楷體" w:eastAsia="標楷體" w:hAnsi="標楷體"/>
              </w:rPr>
            </w:pPr>
            <w:ins w:id="245" w:author="Fegie" w:date="2021-04-28T14:46:00Z">
              <w:r w:rsidRPr="001C13CA">
                <w:rPr>
                  <w:rFonts w:ascii="標楷體" w:eastAsia="標楷體" w:hAnsi="標楷體"/>
                </w:rPr>
                <w:t xml:space="preserve">       </w:t>
              </w:r>
            </w:ins>
            <w:ins w:id="246" w:author="Fegie" w:date="2021-04-28T14:47:00Z">
              <w:r w:rsidRPr="001C13CA">
                <w:rPr>
                  <w:rFonts w:ascii="標楷體" w:eastAsia="標楷體" w:hAnsi="標楷體" w:hint="eastAsia"/>
                </w:rPr>
                <w:t>「統一編號」</w:t>
              </w:r>
            </w:ins>
          </w:p>
          <w:p w14:paraId="0E4FD06E" w14:textId="41F8B797" w:rsidR="00BA1337" w:rsidRPr="001C13CA" w:rsidRDefault="00BA1337" w:rsidP="009661CB">
            <w:pPr>
              <w:rPr>
                <w:ins w:id="247" w:author="Fegie" w:date="2021-04-28T14:50:00Z"/>
                <w:rFonts w:ascii="標楷體" w:eastAsia="標楷體" w:hAnsi="標楷體"/>
              </w:rPr>
            </w:pPr>
            <w:ins w:id="248" w:author="Fegie" w:date="2021-04-28T14:47:00Z">
              <w:r w:rsidRPr="001C13CA">
                <w:rPr>
                  <w:rFonts w:ascii="標楷體" w:eastAsia="標楷體" w:hAnsi="標楷體"/>
                </w:rPr>
                <w:t xml:space="preserve">   (3).</w:t>
              </w:r>
            </w:ins>
            <w:ins w:id="249" w:author="Fegie" w:date="2021-04-28T14:49:00Z">
              <w:r w:rsidRPr="001C13CA">
                <w:rPr>
                  <w:rFonts w:ascii="標楷體" w:eastAsia="標楷體" w:hAnsi="標楷體" w:hint="eastAsia"/>
                </w:rPr>
                <w:t>戶名</w:t>
              </w:r>
              <w:r w:rsidRPr="001C13CA">
                <w:rPr>
                  <w:rFonts w:ascii="標楷體" w:eastAsia="標楷體" w:hAnsi="標楷體"/>
                </w:rPr>
                <w:t>/公司名稱(</w:t>
              </w:r>
            </w:ins>
            <w:ins w:id="250" w:author="Fegie" w:date="2021-04-28T14:50:00Z">
              <w:r w:rsidRPr="001C13CA">
                <w:rPr>
                  <w:rFonts w:ascii="標楷體" w:eastAsia="標楷體" w:hAnsi="標楷體"/>
                </w:rPr>
                <w:t>CustName</w:t>
              </w:r>
            </w:ins>
            <w:ins w:id="251" w:author="Fegie" w:date="2021-04-28T14:49:00Z">
              <w:r w:rsidRPr="001C13CA">
                <w:rPr>
                  <w:rFonts w:ascii="標楷體" w:eastAsia="標楷體" w:hAnsi="標楷體"/>
                </w:rPr>
                <w:t xml:space="preserve">) </w:t>
              </w:r>
            </w:ins>
            <w:ins w:id="252" w:author="Fegie" w:date="2021-04-28T15:01:00Z">
              <w:r w:rsidR="007A6ED8" w:rsidRPr="001C13CA">
                <w:rPr>
                  <w:rFonts w:ascii="標楷體" w:eastAsia="標楷體" w:hAnsi="標楷體"/>
                </w:rPr>
                <w:t>%</w:t>
              </w:r>
            </w:ins>
            <w:ins w:id="253" w:author="Fegie" w:date="2021-04-28T14:49:00Z">
              <w:r w:rsidRPr="001C13CA">
                <w:rPr>
                  <w:rFonts w:ascii="標楷體" w:eastAsia="標楷體" w:hAnsi="標楷體"/>
                </w:rPr>
                <w:t xml:space="preserve"> 輸入條件「</w:t>
              </w:r>
            </w:ins>
            <w:ins w:id="254" w:author="Fegie" w:date="2021-04-28T14:50:00Z">
              <w:r w:rsidRPr="001C13CA">
                <w:rPr>
                  <w:rFonts w:ascii="標楷體" w:eastAsia="標楷體" w:hAnsi="標楷體" w:hint="eastAsia"/>
                </w:rPr>
                <w:t>戶名</w:t>
              </w:r>
            </w:ins>
            <w:ins w:id="255" w:author="Fegie" w:date="2021-04-28T14:49:00Z">
              <w:r w:rsidRPr="001C13CA">
                <w:rPr>
                  <w:rFonts w:ascii="標楷體" w:eastAsia="標楷體" w:hAnsi="標楷體" w:hint="eastAsia"/>
                </w:rPr>
                <w:t>」</w:t>
              </w:r>
            </w:ins>
          </w:p>
          <w:p w14:paraId="3B321C4A" w14:textId="77777777" w:rsidR="00BA1337" w:rsidRPr="001C13CA" w:rsidRDefault="00BA1337" w:rsidP="009661CB">
            <w:pPr>
              <w:rPr>
                <w:ins w:id="256" w:author="Fegie" w:date="2021-04-28T14:53:00Z"/>
                <w:rFonts w:ascii="標楷體" w:eastAsia="標楷體" w:hAnsi="標楷體"/>
              </w:rPr>
            </w:pPr>
            <w:ins w:id="257" w:author="Fegie" w:date="2021-04-28T14:50:00Z">
              <w:r w:rsidRPr="001C13CA">
                <w:rPr>
                  <w:rFonts w:ascii="標楷體" w:eastAsia="標楷體" w:hAnsi="標楷體"/>
                </w:rPr>
                <w:t xml:space="preserve">   (4).</w:t>
              </w:r>
            </w:ins>
            <w:ins w:id="258" w:author="Fegie" w:date="2021-04-28T14:52:00Z">
              <w:r w:rsidRPr="001C13CA">
                <w:rPr>
                  <w:rFonts w:ascii="標楷體" w:eastAsia="標楷體" w:hAnsi="標楷體" w:hint="eastAsia"/>
                </w:rPr>
                <w:t>電話號碼</w:t>
              </w:r>
              <w:r w:rsidRPr="001C13CA">
                <w:rPr>
                  <w:rFonts w:ascii="標楷體" w:eastAsia="標楷體" w:hAnsi="標楷體"/>
                </w:rPr>
                <w:t xml:space="preserve">(CustTelNo.TelNo) = </w:t>
              </w:r>
              <w:r w:rsidRPr="001C13CA">
                <w:rPr>
                  <w:rFonts w:ascii="標楷體" w:eastAsia="標楷體" w:hAnsi="標楷體" w:hint="eastAsia"/>
                </w:rPr>
                <w:t>輸入條件「手機</w:t>
              </w:r>
            </w:ins>
          </w:p>
          <w:p w14:paraId="0281F062" w14:textId="2C9C1062" w:rsidR="00BA1337" w:rsidRPr="001C13CA" w:rsidRDefault="00BA1337" w:rsidP="009661CB">
            <w:pPr>
              <w:rPr>
                <w:ins w:id="259" w:author="Fegie" w:date="2021-04-28T14:53:00Z"/>
                <w:rFonts w:ascii="標楷體" w:eastAsia="標楷體" w:hAnsi="標楷體"/>
              </w:rPr>
            </w:pPr>
            <w:ins w:id="260" w:author="Fegie" w:date="2021-04-28T14:53:00Z">
              <w:r w:rsidRPr="001C13CA">
                <w:rPr>
                  <w:rFonts w:ascii="標楷體" w:eastAsia="標楷體" w:hAnsi="標楷體"/>
                </w:rPr>
                <w:t xml:space="preserve">       號碼</w:t>
              </w:r>
            </w:ins>
            <w:ins w:id="261" w:author="Fegie" w:date="2021-04-28T14:52:00Z">
              <w:r w:rsidRPr="001C13CA">
                <w:rPr>
                  <w:rFonts w:ascii="標楷體" w:eastAsia="標楷體" w:hAnsi="標楷體" w:hint="eastAsia"/>
                </w:rPr>
                <w:t>」</w:t>
              </w:r>
            </w:ins>
            <w:ins w:id="262" w:author="Fegie" w:date="2021-04-28T14:53:00Z">
              <w:r w:rsidRPr="001C13CA">
                <w:rPr>
                  <w:rFonts w:ascii="標楷體" w:eastAsia="標楷體" w:hAnsi="標楷體" w:hint="eastAsia"/>
                </w:rPr>
                <w:t>且電話種類</w:t>
              </w:r>
              <w:r w:rsidRPr="001C13CA">
                <w:rPr>
                  <w:rFonts w:ascii="標楷體" w:eastAsia="標楷體" w:hAnsi="標楷體"/>
                </w:rPr>
                <w:t>(CustTelNo.TelTypeCode=03)</w:t>
              </w:r>
            </w:ins>
          </w:p>
          <w:p w14:paraId="7A2D4907" w14:textId="08A2C86D" w:rsidR="00BA1337" w:rsidRPr="001C13CA" w:rsidRDefault="00BA1337" w:rsidP="009661CB">
            <w:pPr>
              <w:rPr>
                <w:ins w:id="263" w:author="Fegie" w:date="2021-04-28T14:54:00Z"/>
                <w:rFonts w:ascii="標楷體" w:eastAsia="標楷體" w:hAnsi="標楷體"/>
              </w:rPr>
            </w:pPr>
            <w:ins w:id="264" w:author="Fegie" w:date="2021-04-28T14:53:00Z">
              <w:r w:rsidRPr="001C13CA">
                <w:rPr>
                  <w:rFonts w:ascii="標楷體" w:eastAsia="標楷體" w:hAnsi="標楷體"/>
                </w:rPr>
                <w:t xml:space="preserve">   </w:t>
              </w:r>
            </w:ins>
            <w:ins w:id="265" w:author="Fegie" w:date="2021-04-28T14:54:00Z">
              <w:r w:rsidRPr="001C13CA">
                <w:rPr>
                  <w:rFonts w:ascii="標楷體" w:eastAsia="標楷體" w:hAnsi="標楷體"/>
                </w:rPr>
                <w:t>(5).</w:t>
              </w:r>
              <w:r w:rsidRPr="001C13CA">
                <w:rPr>
                  <w:rFonts w:ascii="標楷體" w:eastAsia="標楷體" w:hAnsi="標楷體" w:hint="eastAsia"/>
                </w:rPr>
                <w:t>身份證字號</w:t>
              </w:r>
              <w:r w:rsidRPr="001C13CA">
                <w:rPr>
                  <w:rFonts w:ascii="標楷體" w:eastAsia="標楷體" w:hAnsi="標楷體"/>
                </w:rPr>
                <w:t xml:space="preserve">/統一編號(CustId)長度 = </w:t>
              </w:r>
              <w:r w:rsidRPr="001C13CA">
                <w:rPr>
                  <w:rFonts w:ascii="標楷體" w:eastAsia="標楷體" w:hAnsi="標楷體" w:hint="eastAsia"/>
                </w:rPr>
                <w:t>輸入條件</w:t>
              </w:r>
            </w:ins>
          </w:p>
          <w:p w14:paraId="67EFA77B" w14:textId="4C3D5391" w:rsidR="00BA1337" w:rsidRPr="001C13CA" w:rsidRDefault="00BA1337" w:rsidP="009661CB">
            <w:pPr>
              <w:rPr>
                <w:ins w:id="266" w:author="Fegie" w:date="2021-04-28T12:02:00Z"/>
                <w:rFonts w:ascii="標楷體" w:eastAsia="標楷體" w:hAnsi="標楷體"/>
              </w:rPr>
            </w:pPr>
            <w:ins w:id="267" w:author="Fegie" w:date="2021-04-28T14:54:00Z">
              <w:r w:rsidRPr="001C13CA">
                <w:rPr>
                  <w:rFonts w:ascii="標楷體" w:eastAsia="標楷體" w:hAnsi="標楷體"/>
                </w:rPr>
                <w:t xml:space="preserve">       「身份別(0:不限長度</w:t>
              </w:r>
            </w:ins>
            <w:ins w:id="268" w:author="Fegie" w:date="2021-04-28T14:55:00Z">
              <w:r w:rsidRPr="001C13CA">
                <w:rPr>
                  <w:rFonts w:ascii="標楷體" w:eastAsia="標楷體" w:hAnsi="標楷體"/>
                </w:rPr>
                <w:t>;1:10</w:t>
              </w:r>
              <w:r w:rsidRPr="001C13CA">
                <w:rPr>
                  <w:rFonts w:ascii="標楷體" w:eastAsia="標楷體" w:hAnsi="標楷體" w:hint="eastAsia"/>
                </w:rPr>
                <w:t>碼</w:t>
              </w:r>
              <w:r w:rsidRPr="001C13CA">
                <w:rPr>
                  <w:rFonts w:ascii="標楷體" w:eastAsia="標楷體" w:hAnsi="標楷體"/>
                </w:rPr>
                <w:t>,2:8碼</w:t>
              </w:r>
            </w:ins>
            <w:ins w:id="269" w:author="Fegie" w:date="2021-04-28T14:54:00Z">
              <w:r w:rsidRPr="001C13CA">
                <w:rPr>
                  <w:rFonts w:ascii="標楷體" w:eastAsia="標楷體" w:hAnsi="標楷體"/>
                </w:rPr>
                <w:t>)」</w:t>
              </w:r>
            </w:ins>
          </w:p>
          <w:p w14:paraId="3839997B" w14:textId="37D53244" w:rsidR="007A6ED8" w:rsidRPr="001C13CA" w:rsidRDefault="000B49AE" w:rsidP="009661CB">
            <w:pPr>
              <w:rPr>
                <w:ins w:id="270" w:author="Fegie" w:date="2021-04-28T14:58:00Z"/>
                <w:rFonts w:ascii="標楷體" w:eastAsia="標楷體" w:hAnsi="標楷體"/>
              </w:rPr>
            </w:pPr>
            <w:ins w:id="271" w:author="st1" w:date="2021-05-06T10:43:00Z">
              <w:r>
                <w:rPr>
                  <w:rFonts w:ascii="標楷體" w:eastAsia="標楷體" w:hAnsi="標楷體" w:hint="eastAsia"/>
                </w:rPr>
                <w:t>4.</w:t>
              </w:r>
            </w:ins>
            <w:ins w:id="272" w:author="Fegie" w:date="2021-04-28T12:02:00Z">
              <w:del w:id="273" w:author="st1" w:date="2021-05-06T10:43:00Z">
                <w:r w:rsidR="009661CB" w:rsidRPr="001C13CA" w:rsidDel="000B49AE">
                  <w:rPr>
                    <w:rFonts w:ascii="標楷體" w:eastAsia="標楷體" w:hAnsi="標楷體"/>
                  </w:rPr>
                  <w:delText xml:space="preserve">3. </w:delText>
                </w:r>
              </w:del>
              <w:r w:rsidR="009661CB" w:rsidRPr="001C13CA">
                <w:rPr>
                  <w:rFonts w:ascii="標楷體" w:eastAsia="標楷體" w:hAnsi="標楷體" w:hint="eastAsia"/>
                </w:rPr>
                <w:t>資料排序</w:t>
              </w:r>
              <w:r w:rsidR="009661CB" w:rsidRPr="001C13CA">
                <w:rPr>
                  <w:rFonts w:ascii="標楷體" w:eastAsia="標楷體" w:hAnsi="標楷體"/>
                </w:rPr>
                <w:t>:</w:t>
              </w:r>
            </w:ins>
          </w:p>
          <w:p w14:paraId="4025E038" w14:textId="77777777" w:rsidR="009661CB" w:rsidRPr="001C13CA" w:rsidRDefault="007A6ED8" w:rsidP="009661CB">
            <w:pPr>
              <w:rPr>
                <w:ins w:id="274" w:author="Fegie" w:date="2021-04-28T14:59:00Z"/>
                <w:rFonts w:ascii="標楷體" w:eastAsia="標楷體" w:hAnsi="標楷體"/>
              </w:rPr>
            </w:pPr>
            <w:ins w:id="275" w:author="Fegie" w:date="2021-04-28T14:58:00Z">
              <w:r w:rsidRPr="001C13CA">
                <w:rPr>
                  <w:rFonts w:ascii="標楷體" w:eastAsia="標楷體" w:hAnsi="標楷體"/>
                </w:rPr>
                <w:t xml:space="preserve">   (1).</w:t>
              </w:r>
            </w:ins>
            <w:ins w:id="276" w:author="Fegie" w:date="2021-04-28T12:02:00Z">
              <w:r w:rsidR="009661CB" w:rsidRPr="001C13CA">
                <w:rPr>
                  <w:rFonts w:ascii="標楷體" w:eastAsia="標楷體" w:hAnsi="標楷體" w:hint="eastAsia"/>
                </w:rPr>
                <w:t>查詢結果「</w:t>
              </w:r>
            </w:ins>
            <w:ins w:id="277" w:author="Fegie" w:date="2021-04-28T14:59:00Z">
              <w:r w:rsidRPr="001C13CA">
                <w:rPr>
                  <w:rFonts w:ascii="標楷體" w:eastAsia="標楷體" w:hAnsi="標楷體" w:hint="eastAsia"/>
                </w:rPr>
                <w:t>戶號</w:t>
              </w:r>
            </w:ins>
            <w:ins w:id="278" w:author="Fegie" w:date="2021-04-28T12:02:00Z">
              <w:r w:rsidR="009661CB" w:rsidRPr="001C13CA">
                <w:rPr>
                  <w:rFonts w:ascii="標楷體" w:eastAsia="標楷體" w:hAnsi="標楷體" w:hint="eastAsia"/>
                </w:rPr>
                <w:t>」由</w:t>
              </w:r>
            </w:ins>
            <w:ins w:id="279" w:author="Fegie" w:date="2021-04-28T14:59:00Z">
              <w:r w:rsidRPr="001C13CA">
                <w:rPr>
                  <w:rFonts w:ascii="標楷體" w:eastAsia="標楷體" w:hAnsi="標楷體" w:hint="eastAsia"/>
                </w:rPr>
                <w:t>小</w:t>
              </w:r>
            </w:ins>
            <w:ins w:id="280" w:author="Fegie" w:date="2021-04-28T12:02:00Z">
              <w:r w:rsidR="009661CB" w:rsidRPr="001C13CA">
                <w:rPr>
                  <w:rFonts w:ascii="標楷體" w:eastAsia="標楷體" w:hAnsi="標楷體" w:hint="eastAsia"/>
                </w:rPr>
                <w:t>至</w:t>
              </w:r>
            </w:ins>
            <w:ins w:id="281" w:author="Fegie" w:date="2021-04-28T14:59:00Z">
              <w:r w:rsidRPr="001C13CA">
                <w:rPr>
                  <w:rFonts w:ascii="標楷體" w:eastAsia="標楷體" w:hAnsi="標楷體" w:hint="eastAsia"/>
                </w:rPr>
                <w:t>大</w:t>
              </w:r>
            </w:ins>
            <w:ins w:id="282" w:author="Fegie" w:date="2021-04-28T12:02:00Z">
              <w:r w:rsidR="009661CB" w:rsidRPr="001C13CA">
                <w:rPr>
                  <w:rFonts w:ascii="標楷體" w:eastAsia="標楷體" w:hAnsi="標楷體" w:hint="eastAsia"/>
                </w:rPr>
                <w:t>排序</w:t>
              </w:r>
            </w:ins>
          </w:p>
          <w:p w14:paraId="0AECAC5D" w14:textId="2E86D48C" w:rsidR="007A6ED8" w:rsidRPr="001C13CA" w:rsidRDefault="007A6ED8" w:rsidP="009661CB">
            <w:pPr>
              <w:rPr>
                <w:ins w:id="283" w:author="Fegie" w:date="2021-04-28T14:59:00Z"/>
                <w:rFonts w:ascii="標楷體" w:eastAsia="標楷體" w:hAnsi="標楷體"/>
              </w:rPr>
            </w:pPr>
            <w:ins w:id="284" w:author="Fegie" w:date="2021-04-28T14:59:00Z">
              <w:r w:rsidRPr="001C13CA">
                <w:rPr>
                  <w:rFonts w:ascii="標楷體" w:eastAsia="標楷體" w:hAnsi="標楷體"/>
                </w:rPr>
                <w:t xml:space="preserve">   (2).</w:t>
              </w:r>
            </w:ins>
            <w:ins w:id="285" w:author="Fegie" w:date="2021-05-05T14:09:00Z">
              <w:r w:rsidR="00C53C1D" w:rsidRPr="001C13CA">
                <w:rPr>
                  <w:rFonts w:ascii="標楷體" w:eastAsia="標楷體" w:hAnsi="標楷體" w:hint="eastAsia"/>
                </w:rPr>
                <w:t>查詢結果「戶號」由小至大排序</w:t>
              </w:r>
            </w:ins>
          </w:p>
          <w:p w14:paraId="627C07D7" w14:textId="77777777" w:rsidR="007A6ED8" w:rsidRPr="001C13CA" w:rsidRDefault="007A6ED8" w:rsidP="009661CB">
            <w:pPr>
              <w:rPr>
                <w:ins w:id="286" w:author="Fegie" w:date="2021-04-28T15:05:00Z"/>
                <w:rFonts w:ascii="標楷體" w:eastAsia="標楷體" w:hAnsi="標楷體"/>
              </w:rPr>
            </w:pPr>
            <w:ins w:id="287" w:author="Fegie" w:date="2021-04-28T14:59:00Z">
              <w:r w:rsidRPr="001C13CA">
                <w:rPr>
                  <w:rFonts w:ascii="標楷體" w:eastAsia="標楷體" w:hAnsi="標楷體"/>
                </w:rPr>
                <w:t xml:space="preserve">   </w:t>
              </w:r>
            </w:ins>
            <w:ins w:id="288" w:author="Fegie" w:date="2021-04-28T15:05:00Z">
              <w:r w:rsidR="0020775B" w:rsidRPr="001C13CA">
                <w:rPr>
                  <w:rFonts w:ascii="標楷體" w:eastAsia="標楷體" w:hAnsi="標楷體"/>
                </w:rPr>
                <w:t>(3).查詢結果「戶號」由小至大排序</w:t>
              </w:r>
            </w:ins>
          </w:p>
          <w:p w14:paraId="2CAF17CB" w14:textId="0611E2A9" w:rsidR="0020775B" w:rsidRPr="001C13CA" w:rsidRDefault="0020775B" w:rsidP="009661CB">
            <w:pPr>
              <w:rPr>
                <w:ins w:id="289" w:author="Fegie" w:date="2021-04-28T12:02:00Z"/>
                <w:rFonts w:ascii="標楷體" w:eastAsia="標楷體" w:hAnsi="標楷體"/>
              </w:rPr>
            </w:pPr>
            <w:ins w:id="290" w:author="Fegie" w:date="2021-04-28T15:05:00Z">
              <w:r w:rsidRPr="001C13CA">
                <w:rPr>
                  <w:rFonts w:ascii="標楷體" w:eastAsia="標楷體" w:hAnsi="標楷體"/>
                </w:rPr>
                <w:t xml:space="preserve">   (4).「客戶識別碼」由小至大排序</w:t>
              </w:r>
            </w:ins>
          </w:p>
        </w:tc>
      </w:tr>
      <w:tr w:rsidR="009661CB" w:rsidRPr="00AF1A82" w14:paraId="4F318662" w14:textId="77777777" w:rsidTr="009661CB">
        <w:trPr>
          <w:trHeight w:val="321"/>
          <w:ins w:id="291" w:author="Fegie" w:date="2021-04-28T12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5445C5" w14:textId="77777777" w:rsidR="009661CB" w:rsidRPr="00AF1A82" w:rsidRDefault="009661CB" w:rsidP="009661CB">
            <w:pPr>
              <w:rPr>
                <w:ins w:id="292" w:author="Fegie" w:date="2021-04-28T12:02:00Z"/>
                <w:rFonts w:ascii="標楷體" w:eastAsia="標楷體" w:hAnsi="標楷體"/>
                <w:lang w:eastAsia="x-none"/>
              </w:rPr>
            </w:pPr>
            <w:ins w:id="293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57A4C" w14:textId="77777777" w:rsidR="009661CB" w:rsidRPr="00AF1A82" w:rsidRDefault="009661CB" w:rsidP="009661CB">
            <w:pPr>
              <w:rPr>
                <w:ins w:id="294" w:author="Fegie" w:date="2021-04-28T12:02:00Z"/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EDF850" w14:textId="77777777" w:rsidTr="009661CB">
        <w:trPr>
          <w:trHeight w:val="1311"/>
          <w:ins w:id="295" w:author="Fegie" w:date="2021-04-28T12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3019" w14:textId="77777777" w:rsidR="009661CB" w:rsidRPr="00AF1A82" w:rsidRDefault="009661CB" w:rsidP="009661CB">
            <w:pPr>
              <w:rPr>
                <w:ins w:id="296" w:author="Fegie" w:date="2021-04-28T12:02:00Z"/>
                <w:rFonts w:ascii="標楷體" w:eastAsia="標楷體" w:hAnsi="標楷體"/>
                <w:lang w:eastAsia="x-none"/>
              </w:rPr>
            </w:pPr>
            <w:ins w:id="297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2B0866" w14:textId="77777777" w:rsidR="009661CB" w:rsidRPr="00AF1A82" w:rsidRDefault="009661CB" w:rsidP="009661CB">
            <w:pPr>
              <w:rPr>
                <w:ins w:id="298" w:author="Fegie" w:date="2021-04-28T12:02:00Z"/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27A7CA" w14:textId="77777777" w:rsidTr="009661CB">
        <w:trPr>
          <w:trHeight w:val="278"/>
          <w:ins w:id="299" w:author="Fegie" w:date="2021-04-28T12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5BE4F1" w14:textId="77777777" w:rsidR="009661CB" w:rsidRPr="00AF1A82" w:rsidRDefault="009661CB" w:rsidP="009661CB">
            <w:pPr>
              <w:rPr>
                <w:ins w:id="300" w:author="Fegie" w:date="2021-04-28T12:02:00Z"/>
                <w:rFonts w:ascii="標楷體" w:eastAsia="標楷體" w:hAnsi="標楷體"/>
                <w:lang w:eastAsia="x-none"/>
              </w:rPr>
            </w:pPr>
            <w:ins w:id="301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6A96CB" w14:textId="77777777" w:rsidR="009661CB" w:rsidRPr="00AF1A82" w:rsidRDefault="009661CB" w:rsidP="009661CB">
            <w:pPr>
              <w:rPr>
                <w:ins w:id="302" w:author="Fegie" w:date="2021-04-28T12:02:00Z"/>
                <w:rFonts w:ascii="標楷體" w:eastAsia="標楷體" w:hAnsi="標楷體"/>
                <w:lang w:eastAsia="x-none"/>
              </w:rPr>
            </w:pPr>
            <w:ins w:id="303" w:author="Fegie" w:date="2021-04-28T12:02:00Z">
              <w:r>
                <w:rPr>
                  <w:rFonts w:ascii="標楷體" w:eastAsia="標楷體" w:hAnsi="標楷體" w:hint="eastAsia"/>
                </w:rPr>
                <w:t>提供資料查詢輸出</w:t>
              </w:r>
            </w:ins>
          </w:p>
        </w:tc>
      </w:tr>
      <w:tr w:rsidR="009661CB" w:rsidRPr="00AF1A82" w14:paraId="2ECB024E" w14:textId="77777777" w:rsidTr="009661CB">
        <w:trPr>
          <w:trHeight w:val="358"/>
          <w:ins w:id="304" w:author="Fegie" w:date="2021-04-28T12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CB325" w14:textId="77777777" w:rsidR="009661CB" w:rsidRPr="00AF1A82" w:rsidRDefault="009661CB" w:rsidP="009661CB">
            <w:pPr>
              <w:rPr>
                <w:ins w:id="305" w:author="Fegie" w:date="2021-04-28T12:02:00Z"/>
                <w:rFonts w:ascii="標楷體" w:eastAsia="標楷體" w:hAnsi="標楷體"/>
                <w:lang w:eastAsia="x-none"/>
              </w:rPr>
            </w:pPr>
            <w:ins w:id="306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516636" w14:textId="77777777" w:rsidR="009661CB" w:rsidRPr="00AF1A82" w:rsidRDefault="009661CB" w:rsidP="009661CB">
            <w:pPr>
              <w:rPr>
                <w:ins w:id="307" w:author="Fegie" w:date="2021-04-28T12:02:00Z"/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5E7A8897" w14:textId="77777777" w:rsidTr="009661CB">
        <w:trPr>
          <w:trHeight w:val="278"/>
          <w:ins w:id="308" w:author="Fegie" w:date="2021-04-28T12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243843" w14:textId="77777777" w:rsidR="009661CB" w:rsidRPr="00AF1A82" w:rsidRDefault="009661CB" w:rsidP="009661CB">
            <w:pPr>
              <w:rPr>
                <w:ins w:id="309" w:author="Fegie" w:date="2021-04-28T12:02:00Z"/>
                <w:rFonts w:ascii="標楷體" w:eastAsia="標楷體" w:hAnsi="標楷體"/>
                <w:lang w:eastAsia="x-none"/>
              </w:rPr>
            </w:pPr>
            <w:ins w:id="310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702D8D2" w14:textId="1595FBF2" w:rsidR="009661CB" w:rsidRDefault="00B42BC5" w:rsidP="009661CB">
            <w:pPr>
              <w:rPr>
                <w:ins w:id="311" w:author="Fegie" w:date="2021-05-04T14:49:00Z"/>
                <w:rFonts w:ascii="標楷體" w:eastAsia="標楷體" w:hAnsi="標楷體"/>
              </w:rPr>
            </w:pPr>
            <w:ins w:id="312" w:author="Fegie" w:date="2021-05-04T14:49:00Z">
              <w:r>
                <w:rPr>
                  <w:rFonts w:ascii="標楷體" w:eastAsia="標楷體" w:hAnsi="標楷體" w:hint="eastAsia"/>
                </w:rPr>
                <w:t>自然人「身份證號碼」長度1</w:t>
              </w:r>
              <w:r>
                <w:rPr>
                  <w:rFonts w:ascii="標楷體" w:eastAsia="標楷體" w:hAnsi="標楷體"/>
                </w:rPr>
                <w:t>0</w:t>
              </w:r>
              <w:r>
                <w:rPr>
                  <w:rFonts w:ascii="標楷體" w:eastAsia="標楷體" w:hAnsi="標楷體" w:hint="eastAsia"/>
                </w:rPr>
                <w:t>碼</w:t>
              </w:r>
            </w:ins>
          </w:p>
          <w:p w14:paraId="318F3895" w14:textId="4FCEFD14" w:rsidR="00B42BC5" w:rsidRPr="00AF1A82" w:rsidRDefault="00B42BC5" w:rsidP="009661CB">
            <w:pPr>
              <w:rPr>
                <w:ins w:id="313" w:author="Fegie" w:date="2021-04-28T12:02:00Z"/>
                <w:rFonts w:ascii="標楷體" w:eastAsia="標楷體" w:hAnsi="標楷體"/>
              </w:rPr>
            </w:pPr>
            <w:ins w:id="314" w:author="Fegie" w:date="2021-05-04T14:49:00Z">
              <w:r>
                <w:rPr>
                  <w:rFonts w:ascii="標楷體" w:eastAsia="標楷體" w:hAnsi="標楷體" w:hint="eastAsia"/>
                </w:rPr>
                <w:t>法人「統一編號」長度8碼</w:t>
              </w:r>
            </w:ins>
          </w:p>
        </w:tc>
      </w:tr>
    </w:tbl>
    <w:p w14:paraId="1DD6E83E" w14:textId="77777777" w:rsidR="009661CB" w:rsidRDefault="009661CB" w:rsidP="009661CB">
      <w:pPr>
        <w:pStyle w:val="a"/>
        <w:numPr>
          <w:ilvl w:val="0"/>
          <w:numId w:val="0"/>
        </w:numPr>
        <w:ind w:left="1418"/>
        <w:rPr>
          <w:ins w:id="315" w:author="Fegie" w:date="2021-04-28T12:02:00Z"/>
        </w:rPr>
      </w:pPr>
    </w:p>
    <w:p w14:paraId="58984EC4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ins w:id="316" w:author="Fegie" w:date="2021-04-28T12:02:00Z"/>
        </w:rPr>
      </w:pPr>
      <w:ins w:id="317" w:author="Fegie" w:date="2021-04-28T12:02:00Z">
        <w:r>
          <w:rPr>
            <w:rFonts w:hint="eastAsia"/>
          </w:rP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661CB" w14:paraId="0051E2F3" w14:textId="77777777" w:rsidTr="009661CB">
        <w:trPr>
          <w:ins w:id="318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612908A" w14:textId="77777777" w:rsidR="009661CB" w:rsidRDefault="009661CB" w:rsidP="009661CB">
            <w:pPr>
              <w:jc w:val="center"/>
              <w:rPr>
                <w:ins w:id="319" w:author="Fegie" w:date="2021-04-28T12:02:00Z"/>
                <w:rFonts w:ascii="標楷體" w:eastAsia="標楷體" w:hAnsi="標楷體"/>
              </w:rPr>
            </w:pPr>
            <w:ins w:id="320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13FE814" w14:textId="77777777" w:rsidR="009661CB" w:rsidRDefault="009661CB" w:rsidP="009661CB">
            <w:pPr>
              <w:jc w:val="center"/>
              <w:rPr>
                <w:ins w:id="321" w:author="Fegie" w:date="2021-04-28T12:02:00Z"/>
                <w:rFonts w:ascii="標楷體" w:eastAsia="標楷體" w:hAnsi="標楷體"/>
              </w:rPr>
            </w:pPr>
            <w:ins w:id="322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BB74153" w14:textId="77777777" w:rsidR="009661CB" w:rsidRDefault="009661CB" w:rsidP="009661CB">
            <w:pPr>
              <w:jc w:val="center"/>
              <w:rPr>
                <w:ins w:id="323" w:author="Fegie" w:date="2021-04-28T12:02:00Z"/>
                <w:rFonts w:ascii="標楷體" w:eastAsia="標楷體" w:hAnsi="標楷體"/>
              </w:rPr>
            </w:pPr>
            <w:ins w:id="324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9661CB" w14:paraId="221C8F50" w14:textId="77777777" w:rsidTr="009661CB">
        <w:trPr>
          <w:ins w:id="325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C36ED" w14:textId="77777777" w:rsidR="009661CB" w:rsidRDefault="009661CB" w:rsidP="009661CB">
            <w:pPr>
              <w:jc w:val="center"/>
              <w:rPr>
                <w:ins w:id="326" w:author="Fegie" w:date="2021-04-28T12:02:00Z"/>
                <w:rFonts w:ascii="標楷體" w:eastAsia="標楷體" w:hAnsi="標楷體"/>
              </w:rPr>
            </w:pPr>
            <w:ins w:id="327" w:author="Fegie" w:date="2021-04-28T12:02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1A36" w14:textId="45F4BAF5" w:rsidR="009661CB" w:rsidRDefault="007A3D8D" w:rsidP="009661CB">
            <w:pPr>
              <w:rPr>
                <w:ins w:id="328" w:author="Fegie" w:date="2021-04-28T12:02:00Z"/>
                <w:rFonts w:ascii="標楷體" w:eastAsia="標楷體" w:hAnsi="標楷體"/>
              </w:rPr>
            </w:pPr>
            <w:ins w:id="329" w:author="Fegie" w:date="2021-04-28T15:12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51FF" w14:textId="5131ED66" w:rsidR="009661CB" w:rsidRDefault="0082762B" w:rsidP="009661CB">
            <w:pPr>
              <w:rPr>
                <w:ins w:id="330" w:author="Fegie" w:date="2021-04-28T12:02:00Z"/>
                <w:rFonts w:ascii="標楷體" w:eastAsia="標楷體" w:hAnsi="標楷體"/>
              </w:rPr>
            </w:pPr>
            <w:ins w:id="331" w:author="Fegie" w:date="2021-04-28T15:19:00Z">
              <w:r>
                <w:rPr>
                  <w:rFonts w:ascii="標楷體" w:eastAsia="標楷體" w:hAnsi="標楷體" w:hint="eastAsia"/>
                </w:rPr>
                <w:t>客戶資料主檔</w:t>
              </w:r>
            </w:ins>
          </w:p>
        </w:tc>
      </w:tr>
      <w:tr w:rsidR="009661CB" w14:paraId="79275F52" w14:textId="77777777" w:rsidTr="009661CB">
        <w:trPr>
          <w:ins w:id="332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A44A" w14:textId="77777777" w:rsidR="009661CB" w:rsidRDefault="009661CB" w:rsidP="009661CB">
            <w:pPr>
              <w:jc w:val="center"/>
              <w:rPr>
                <w:ins w:id="333" w:author="Fegie" w:date="2021-04-28T12:02:00Z"/>
                <w:rFonts w:ascii="標楷體" w:eastAsia="標楷體" w:hAnsi="標楷體"/>
              </w:rPr>
            </w:pPr>
            <w:ins w:id="334" w:author="Fegie" w:date="2021-04-28T12:02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7583" w14:textId="50DE1515" w:rsidR="009661CB" w:rsidRDefault="007A3D8D" w:rsidP="009661CB">
            <w:pPr>
              <w:rPr>
                <w:ins w:id="335" w:author="Fegie" w:date="2021-04-28T12:02:00Z"/>
                <w:rFonts w:ascii="標楷體" w:eastAsia="標楷體" w:hAnsi="標楷體"/>
              </w:rPr>
            </w:pPr>
            <w:ins w:id="336" w:author="Fegie" w:date="2021-04-28T15:12:00Z">
              <w:r>
                <w:rPr>
                  <w:rFonts w:ascii="標楷體" w:eastAsia="標楷體" w:hAnsi="標楷體"/>
                </w:rPr>
                <w:t>CustTelNo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921" w14:textId="2BA98A1B" w:rsidR="009661CB" w:rsidRDefault="0082762B" w:rsidP="009661CB">
            <w:pPr>
              <w:rPr>
                <w:ins w:id="337" w:author="Fegie" w:date="2021-04-28T12:02:00Z"/>
                <w:rFonts w:ascii="標楷體" w:eastAsia="標楷體" w:hAnsi="標楷體"/>
                <w:lang w:eastAsia="zh-HK"/>
              </w:rPr>
            </w:pPr>
            <w:ins w:id="338" w:author="Fegie" w:date="2021-04-28T15:19:00Z">
              <w:r>
                <w:rPr>
                  <w:rFonts w:ascii="標楷體" w:eastAsia="標楷體" w:hAnsi="標楷體" w:hint="eastAsia"/>
                  <w:lang w:eastAsia="zh-HK"/>
                </w:rPr>
                <w:t>客戶聯絡電話檔</w:t>
              </w:r>
            </w:ins>
          </w:p>
        </w:tc>
      </w:tr>
      <w:tr w:rsidR="009661CB" w14:paraId="30F538B8" w14:textId="77777777" w:rsidTr="009661CB">
        <w:trPr>
          <w:ins w:id="339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C20D" w14:textId="77777777" w:rsidR="009661CB" w:rsidRDefault="009661CB" w:rsidP="009661CB">
            <w:pPr>
              <w:jc w:val="center"/>
              <w:rPr>
                <w:ins w:id="340" w:author="Fegie" w:date="2021-04-28T12:02:00Z"/>
                <w:rFonts w:ascii="標楷體" w:eastAsia="標楷體" w:hAnsi="標楷體"/>
              </w:rPr>
            </w:pPr>
            <w:ins w:id="341" w:author="Fegie" w:date="2021-04-28T12:02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50E7" w14:textId="105F65F5" w:rsidR="009661CB" w:rsidRDefault="007A3D8D" w:rsidP="009661CB">
            <w:pPr>
              <w:rPr>
                <w:ins w:id="342" w:author="Fegie" w:date="2021-04-28T12:02:00Z"/>
                <w:rFonts w:ascii="標楷體" w:eastAsia="標楷體" w:hAnsi="標楷體"/>
              </w:rPr>
            </w:pPr>
            <w:ins w:id="343" w:author="Fegie" w:date="2021-04-28T15:13:00Z">
              <w:r>
                <w:rPr>
                  <w:rFonts w:ascii="標楷體" w:eastAsia="標楷體" w:hAnsi="標楷體"/>
                </w:rPr>
                <w:t>CustFin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8235" w14:textId="61DB22A6" w:rsidR="009661CB" w:rsidRDefault="0082762B" w:rsidP="009661CB">
            <w:pPr>
              <w:rPr>
                <w:ins w:id="344" w:author="Fegie" w:date="2021-04-28T12:02:00Z"/>
                <w:rFonts w:ascii="標楷體" w:eastAsia="標楷體" w:hAnsi="標楷體"/>
                <w:lang w:eastAsia="zh-HK"/>
              </w:rPr>
            </w:pPr>
            <w:ins w:id="345" w:author="Fegie" w:date="2021-04-28T15:20:00Z">
              <w:r>
                <w:rPr>
                  <w:rFonts w:ascii="標楷體" w:eastAsia="標楷體" w:hAnsi="標楷體" w:hint="eastAsia"/>
                  <w:lang w:eastAsia="zh-HK"/>
                </w:rPr>
                <w:t>公司戶財務狀況檔</w:t>
              </w:r>
            </w:ins>
          </w:p>
        </w:tc>
      </w:tr>
      <w:tr w:rsidR="007A3D8D" w14:paraId="05974CB7" w14:textId="77777777" w:rsidTr="009661CB">
        <w:trPr>
          <w:ins w:id="346" w:author="Fegie" w:date="2021-04-28T15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D87D" w14:textId="15DCFED6" w:rsidR="007A3D8D" w:rsidRDefault="0082762B" w:rsidP="009661CB">
            <w:pPr>
              <w:jc w:val="center"/>
              <w:rPr>
                <w:ins w:id="347" w:author="Fegie" w:date="2021-04-28T15:13:00Z"/>
                <w:rFonts w:ascii="標楷體" w:eastAsia="標楷體" w:hAnsi="標楷體"/>
              </w:rPr>
            </w:pPr>
            <w:ins w:id="348" w:author="Fegie" w:date="2021-04-28T15:18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DF9F" w14:textId="6D123459" w:rsidR="007A3D8D" w:rsidRDefault="007A3D8D" w:rsidP="009661CB">
            <w:pPr>
              <w:rPr>
                <w:ins w:id="349" w:author="Fegie" w:date="2021-04-28T15:13:00Z"/>
                <w:rFonts w:ascii="標楷體" w:eastAsia="標楷體" w:hAnsi="標楷體"/>
              </w:rPr>
            </w:pPr>
            <w:ins w:id="350" w:author="Fegie" w:date="2021-04-28T15:13:00Z">
              <w:r>
                <w:rPr>
                  <w:rFonts w:ascii="標楷體" w:eastAsia="標楷體" w:hAnsi="標楷體" w:hint="eastAsia"/>
                </w:rPr>
                <w:t>F</w:t>
              </w:r>
              <w:r>
                <w:rPr>
                  <w:rFonts w:ascii="標楷體" w:eastAsia="標楷體" w:hAnsi="標楷體"/>
                </w:rPr>
                <w:t>acMain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90AF" w14:textId="44F780C4" w:rsidR="007A3D8D" w:rsidRDefault="0082762B" w:rsidP="009661CB">
            <w:pPr>
              <w:rPr>
                <w:ins w:id="351" w:author="Fegie" w:date="2021-04-28T15:13:00Z"/>
                <w:rFonts w:ascii="標楷體" w:eastAsia="標楷體" w:hAnsi="標楷體"/>
                <w:lang w:eastAsia="zh-HK"/>
              </w:rPr>
            </w:pPr>
            <w:ins w:id="352" w:author="Fegie" w:date="2021-04-28T15:20:00Z">
              <w:r>
                <w:rPr>
                  <w:rFonts w:ascii="標楷體" w:eastAsia="標楷體" w:hAnsi="標楷體" w:hint="eastAsia"/>
                  <w:lang w:eastAsia="zh-HK"/>
                </w:rPr>
                <w:t>額度主檔</w:t>
              </w:r>
            </w:ins>
          </w:p>
        </w:tc>
      </w:tr>
      <w:tr w:rsidR="007A3D8D" w14:paraId="00E4A505" w14:textId="77777777" w:rsidTr="009661CB">
        <w:trPr>
          <w:ins w:id="353" w:author="Fegie" w:date="2021-04-28T15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6A5A" w14:textId="70EEB5B6" w:rsidR="007A3D8D" w:rsidRDefault="0082762B" w:rsidP="009661CB">
            <w:pPr>
              <w:jc w:val="center"/>
              <w:rPr>
                <w:ins w:id="354" w:author="Fegie" w:date="2021-04-28T15:13:00Z"/>
                <w:rFonts w:ascii="標楷體" w:eastAsia="標楷體" w:hAnsi="標楷體"/>
              </w:rPr>
            </w:pPr>
            <w:ins w:id="355" w:author="Fegie" w:date="2021-04-28T15:18:00Z">
              <w:r>
                <w:rPr>
                  <w:rFonts w:ascii="標楷體" w:eastAsia="標楷體" w:hAnsi="標楷體" w:hint="eastAsia"/>
                </w:rPr>
                <w:lastRenderedPageBreak/>
                <w:t>5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AF06" w14:textId="193CD0B7" w:rsidR="007A3D8D" w:rsidRDefault="007A3D8D" w:rsidP="009661CB">
            <w:pPr>
              <w:rPr>
                <w:ins w:id="356" w:author="Fegie" w:date="2021-04-28T15:13:00Z"/>
                <w:rFonts w:ascii="標楷體" w:eastAsia="標楷體" w:hAnsi="標楷體"/>
              </w:rPr>
            </w:pPr>
            <w:ins w:id="357" w:author="Fegie" w:date="2021-04-28T15:13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</w:t>
              </w:r>
              <w:r>
                <w:rPr>
                  <w:rFonts w:ascii="標楷體" w:eastAsia="標楷體" w:hAnsi="標楷體" w:hint="eastAsia"/>
                </w:rPr>
                <w:t>Re</w:t>
              </w:r>
              <w:r>
                <w:rPr>
                  <w:rFonts w:ascii="標楷體" w:eastAsia="標楷體" w:hAnsi="標楷體"/>
                </w:rPr>
                <w:t>lMain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5916" w14:textId="15482DF3" w:rsidR="007A3D8D" w:rsidRDefault="0082762B" w:rsidP="009661CB">
            <w:pPr>
              <w:rPr>
                <w:ins w:id="358" w:author="Fegie" w:date="2021-04-28T15:13:00Z"/>
                <w:rFonts w:ascii="標楷體" w:eastAsia="標楷體" w:hAnsi="標楷體"/>
                <w:lang w:eastAsia="zh-HK"/>
              </w:rPr>
            </w:pPr>
            <w:ins w:id="359" w:author="Fegie" w:date="2021-04-28T15:22:00Z">
              <w:r>
                <w:rPr>
                  <w:rFonts w:ascii="標楷體" w:eastAsia="標楷體" w:hAnsi="標楷體" w:hint="eastAsia"/>
                  <w:lang w:eastAsia="zh-HK"/>
                </w:rPr>
                <w:t>客戶關係人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 w:hint="eastAsia"/>
                  <w:lang w:eastAsia="zh-HK"/>
                </w:rPr>
                <w:t>關係企業資料維護主檔</w:t>
              </w:r>
            </w:ins>
          </w:p>
        </w:tc>
      </w:tr>
      <w:tr w:rsidR="0082762B" w14:paraId="286750BB" w14:textId="77777777" w:rsidTr="009661CB">
        <w:trPr>
          <w:ins w:id="360" w:author="Fegie" w:date="2021-04-28T15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58AF" w14:textId="786E6B0A" w:rsidR="0082762B" w:rsidRDefault="0082762B" w:rsidP="0082762B">
            <w:pPr>
              <w:jc w:val="center"/>
              <w:rPr>
                <w:ins w:id="361" w:author="Fegie" w:date="2021-04-28T15:13:00Z"/>
                <w:rFonts w:ascii="標楷體" w:eastAsia="標楷體" w:hAnsi="標楷體"/>
              </w:rPr>
            </w:pPr>
            <w:ins w:id="362" w:author="Fegie" w:date="2021-04-28T15:18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60E69" w14:textId="4CDE0C63" w:rsidR="0082762B" w:rsidRDefault="0082762B" w:rsidP="0082762B">
            <w:pPr>
              <w:rPr>
                <w:ins w:id="363" w:author="Fegie" w:date="2021-04-28T15:13:00Z"/>
                <w:rFonts w:ascii="標楷體" w:eastAsia="標楷體" w:hAnsi="標楷體"/>
              </w:rPr>
            </w:pPr>
            <w:ins w:id="364" w:author="Fegie" w:date="2021-04-28T15:13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ustRelDetail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AE02" w14:textId="069ECFC9" w:rsidR="0082762B" w:rsidRDefault="0082762B" w:rsidP="0082762B">
            <w:pPr>
              <w:rPr>
                <w:ins w:id="365" w:author="Fegie" w:date="2021-04-28T15:13:00Z"/>
                <w:rFonts w:ascii="標楷體" w:eastAsia="標楷體" w:hAnsi="標楷體"/>
                <w:lang w:eastAsia="zh-HK"/>
              </w:rPr>
            </w:pPr>
            <w:ins w:id="366" w:author="Fegie" w:date="2021-04-28T15:22:00Z">
              <w:r>
                <w:rPr>
                  <w:rFonts w:ascii="標楷體" w:eastAsia="標楷體" w:hAnsi="標楷體" w:hint="eastAsia"/>
                  <w:lang w:eastAsia="zh-HK"/>
                </w:rPr>
                <w:t>客戶關係人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 w:hint="eastAsia"/>
                  <w:lang w:eastAsia="zh-HK"/>
                </w:rPr>
                <w:t>關係企業資料維護</w:t>
              </w:r>
            </w:ins>
            <w:ins w:id="367" w:author="Fegie" w:date="2021-04-28T15:23:00Z">
              <w:r>
                <w:rPr>
                  <w:rFonts w:ascii="標楷體" w:eastAsia="標楷體" w:hAnsi="標楷體" w:hint="eastAsia"/>
                  <w:lang w:eastAsia="zh-HK"/>
                </w:rPr>
                <w:t>明細</w:t>
              </w:r>
            </w:ins>
            <w:ins w:id="368" w:author="Fegie" w:date="2021-04-28T15:22:00Z">
              <w:r>
                <w:rPr>
                  <w:rFonts w:ascii="標楷體" w:eastAsia="標楷體" w:hAnsi="標楷體" w:hint="eastAsia"/>
                  <w:lang w:eastAsia="zh-HK"/>
                </w:rPr>
                <w:t>檔</w:t>
              </w:r>
            </w:ins>
          </w:p>
        </w:tc>
      </w:tr>
      <w:tr w:rsidR="0082762B" w14:paraId="634F5479" w14:textId="77777777" w:rsidTr="009661CB">
        <w:trPr>
          <w:ins w:id="369" w:author="Fegie" w:date="2021-04-28T15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E8C5" w14:textId="4D09EF85" w:rsidR="0082762B" w:rsidRDefault="0082762B" w:rsidP="0082762B">
            <w:pPr>
              <w:jc w:val="center"/>
              <w:rPr>
                <w:ins w:id="370" w:author="Fegie" w:date="2021-04-28T15:13:00Z"/>
                <w:rFonts w:ascii="標楷體" w:eastAsia="標楷體" w:hAnsi="標楷體"/>
              </w:rPr>
            </w:pPr>
            <w:ins w:id="371" w:author="Fegie" w:date="2021-04-28T15:18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8D67" w14:textId="29853025" w:rsidR="0082762B" w:rsidRDefault="0082762B" w:rsidP="0082762B">
            <w:pPr>
              <w:rPr>
                <w:ins w:id="372" w:author="Fegie" w:date="2021-04-28T15:13:00Z"/>
                <w:rFonts w:ascii="標楷體" w:eastAsia="標楷體" w:hAnsi="標楷體"/>
              </w:rPr>
            </w:pPr>
            <w:ins w:id="373" w:author="Fegie" w:date="2021-04-28T15:14:00Z">
              <w:r>
                <w:rPr>
                  <w:rFonts w:ascii="標楷體" w:eastAsia="標楷體" w:hAnsi="標楷體" w:hint="eastAsia"/>
                </w:rPr>
                <w:t>G</w:t>
              </w:r>
              <w:r>
                <w:rPr>
                  <w:rFonts w:ascii="標楷體" w:eastAsia="標楷體" w:hAnsi="標楷體"/>
                </w:rPr>
                <w:t>uarantor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9F54" w14:textId="3B9AB0E1" w:rsidR="0082762B" w:rsidRDefault="0082762B" w:rsidP="0082762B">
            <w:pPr>
              <w:rPr>
                <w:ins w:id="374" w:author="Fegie" w:date="2021-04-28T15:13:00Z"/>
                <w:rFonts w:ascii="標楷體" w:eastAsia="標楷體" w:hAnsi="標楷體"/>
                <w:lang w:eastAsia="zh-HK"/>
              </w:rPr>
            </w:pPr>
            <w:ins w:id="375" w:author="Fegie" w:date="2021-04-28T15:23:00Z">
              <w:r>
                <w:rPr>
                  <w:rFonts w:ascii="標楷體" w:eastAsia="標楷體" w:hAnsi="標楷體" w:hint="eastAsia"/>
                  <w:lang w:eastAsia="zh-HK"/>
                </w:rPr>
                <w:t>保證人檔</w:t>
              </w:r>
            </w:ins>
          </w:p>
        </w:tc>
      </w:tr>
      <w:tr w:rsidR="0082762B" w14:paraId="34764F72" w14:textId="77777777" w:rsidTr="009661CB">
        <w:trPr>
          <w:ins w:id="376" w:author="Fegie" w:date="2021-04-28T15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7083" w14:textId="1F98C67A" w:rsidR="0082762B" w:rsidRDefault="0082762B" w:rsidP="0082762B">
            <w:pPr>
              <w:jc w:val="center"/>
              <w:rPr>
                <w:ins w:id="377" w:author="Fegie" w:date="2021-04-28T15:13:00Z"/>
                <w:rFonts w:ascii="標楷體" w:eastAsia="標楷體" w:hAnsi="標楷體"/>
              </w:rPr>
            </w:pPr>
            <w:ins w:id="378" w:author="Fegie" w:date="2021-04-28T15:18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2A9A" w14:textId="325B77D2" w:rsidR="0082762B" w:rsidRDefault="0082762B" w:rsidP="0082762B">
            <w:pPr>
              <w:rPr>
                <w:ins w:id="379" w:author="Fegie" w:date="2021-04-28T15:13:00Z"/>
                <w:rFonts w:ascii="標楷體" w:eastAsia="標楷體" w:hAnsi="標楷體"/>
              </w:rPr>
            </w:pPr>
            <w:ins w:id="380" w:author="Fegie" w:date="2021-04-28T15:14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4E0F" w14:textId="663CFEA2" w:rsidR="0082762B" w:rsidRDefault="0082762B" w:rsidP="0082762B">
            <w:pPr>
              <w:rPr>
                <w:ins w:id="381" w:author="Fegie" w:date="2021-04-28T15:13:00Z"/>
                <w:rFonts w:ascii="標楷體" w:eastAsia="標楷體" w:hAnsi="標楷體"/>
                <w:lang w:eastAsia="zh-HK"/>
              </w:rPr>
            </w:pPr>
            <w:ins w:id="382" w:author="Fegie" w:date="2021-04-28T15:23:00Z">
              <w:r>
                <w:rPr>
                  <w:rFonts w:ascii="標楷體" w:eastAsia="標楷體" w:hAnsi="標楷體" w:hint="eastAsia"/>
                  <w:lang w:eastAsia="zh-HK"/>
                </w:rPr>
                <w:t>擔保品主檔</w:t>
              </w:r>
            </w:ins>
          </w:p>
        </w:tc>
      </w:tr>
      <w:tr w:rsidR="0082762B" w14:paraId="0EEFC005" w14:textId="77777777" w:rsidTr="009661CB">
        <w:trPr>
          <w:ins w:id="383" w:author="Fegie" w:date="2021-04-28T15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C815" w14:textId="2D45BA77" w:rsidR="0082762B" w:rsidRDefault="0082762B" w:rsidP="0082762B">
            <w:pPr>
              <w:jc w:val="center"/>
              <w:rPr>
                <w:ins w:id="384" w:author="Fegie" w:date="2021-04-28T15:13:00Z"/>
                <w:rFonts w:ascii="標楷體" w:eastAsia="標楷體" w:hAnsi="標楷體"/>
              </w:rPr>
            </w:pPr>
            <w:ins w:id="385" w:author="Fegie" w:date="2021-04-28T15:18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BD45" w14:textId="1E5FFA11" w:rsidR="0082762B" w:rsidRDefault="0082762B" w:rsidP="0082762B">
            <w:pPr>
              <w:rPr>
                <w:ins w:id="386" w:author="Fegie" w:date="2021-04-28T15:13:00Z"/>
                <w:rFonts w:ascii="標楷體" w:eastAsia="標楷體" w:hAnsi="標楷體"/>
              </w:rPr>
            </w:pPr>
            <w:ins w:id="387" w:author="Fegie" w:date="2021-04-28T15:14:00Z">
              <w:r>
                <w:rPr>
                  <w:rFonts w:ascii="標楷體" w:eastAsia="標楷體" w:hAnsi="標楷體" w:hint="eastAsia"/>
                </w:rPr>
                <w:t>L</w:t>
              </w:r>
              <w:r>
                <w:rPr>
                  <w:rFonts w:ascii="標楷體" w:eastAsia="標楷體" w:hAnsi="標楷體"/>
                </w:rPr>
                <w:t>oanNotYet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5F2C7" w14:textId="77DB9FE4" w:rsidR="0082762B" w:rsidRDefault="0082762B" w:rsidP="0082762B">
            <w:pPr>
              <w:rPr>
                <w:ins w:id="388" w:author="Fegie" w:date="2021-04-28T15:13:00Z"/>
                <w:rFonts w:ascii="標楷體" w:eastAsia="標楷體" w:hAnsi="標楷體"/>
                <w:lang w:eastAsia="zh-HK"/>
              </w:rPr>
            </w:pPr>
            <w:ins w:id="389" w:author="Fegie" w:date="2021-04-28T15:24:00Z">
              <w:r>
                <w:rPr>
                  <w:rFonts w:ascii="標楷體" w:eastAsia="標楷體" w:hAnsi="標楷體" w:hint="eastAsia"/>
                  <w:lang w:eastAsia="zh-HK"/>
                </w:rPr>
                <w:t>未齊件管理檔</w:t>
              </w:r>
            </w:ins>
          </w:p>
        </w:tc>
      </w:tr>
      <w:tr w:rsidR="0082762B" w14:paraId="486A54E4" w14:textId="77777777" w:rsidTr="009661CB">
        <w:trPr>
          <w:ins w:id="390" w:author="Fegie" w:date="2021-04-28T15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0A56" w14:textId="77BCFDB6" w:rsidR="0082762B" w:rsidRDefault="0082762B" w:rsidP="0082762B">
            <w:pPr>
              <w:jc w:val="center"/>
              <w:rPr>
                <w:ins w:id="391" w:author="Fegie" w:date="2021-04-28T15:13:00Z"/>
                <w:rFonts w:ascii="標楷體" w:eastAsia="標楷體" w:hAnsi="標楷體"/>
              </w:rPr>
            </w:pPr>
            <w:ins w:id="392" w:author="Fegie" w:date="2021-04-28T15:18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3D24" w14:textId="2D773AFC" w:rsidR="0082762B" w:rsidRDefault="0082762B" w:rsidP="0082762B">
            <w:pPr>
              <w:rPr>
                <w:ins w:id="393" w:author="Fegie" w:date="2021-04-28T15:13:00Z"/>
                <w:rFonts w:ascii="標楷體" w:eastAsia="標楷體" w:hAnsi="標楷體"/>
              </w:rPr>
            </w:pPr>
            <w:ins w:id="394" w:author="Fegie" w:date="2021-04-28T15:14:00Z">
              <w:r>
                <w:rPr>
                  <w:rFonts w:ascii="標楷體" w:eastAsia="標楷體" w:hAnsi="標楷體" w:hint="eastAsia"/>
                </w:rPr>
                <w:t>F</w:t>
              </w:r>
              <w:r>
                <w:rPr>
                  <w:rFonts w:ascii="標楷體" w:eastAsia="標楷體" w:hAnsi="標楷體"/>
                </w:rPr>
                <w:t>acCaseAppl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54E3" w14:textId="5BEE8257" w:rsidR="0082762B" w:rsidRDefault="00560994" w:rsidP="0082762B">
            <w:pPr>
              <w:rPr>
                <w:ins w:id="395" w:author="Fegie" w:date="2021-04-28T15:13:00Z"/>
                <w:rFonts w:ascii="標楷體" w:eastAsia="標楷體" w:hAnsi="標楷體"/>
                <w:lang w:eastAsia="zh-HK"/>
              </w:rPr>
            </w:pPr>
            <w:ins w:id="396" w:author="Fegie" w:date="2021-04-28T15:25:00Z">
              <w:r>
                <w:rPr>
                  <w:rFonts w:ascii="標楷體" w:eastAsia="標楷體" w:hAnsi="標楷體" w:hint="eastAsia"/>
                  <w:lang w:eastAsia="zh-HK"/>
                </w:rPr>
                <w:t>案件申請檔</w:t>
              </w:r>
            </w:ins>
          </w:p>
        </w:tc>
      </w:tr>
      <w:tr w:rsidR="0082762B" w14:paraId="6FA09713" w14:textId="77777777" w:rsidTr="009661CB">
        <w:trPr>
          <w:ins w:id="397" w:author="Fegie" w:date="2021-04-28T15:1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BEB7" w14:textId="502363F0" w:rsidR="0082762B" w:rsidRDefault="0082762B" w:rsidP="0082762B">
            <w:pPr>
              <w:jc w:val="center"/>
              <w:rPr>
                <w:ins w:id="398" w:author="Fegie" w:date="2021-04-28T15:14:00Z"/>
                <w:rFonts w:ascii="標楷體" w:eastAsia="標楷體" w:hAnsi="標楷體"/>
              </w:rPr>
            </w:pPr>
            <w:ins w:id="399" w:author="Fegie" w:date="2021-04-28T15:18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401C" w14:textId="142ECB87" w:rsidR="0082762B" w:rsidRDefault="0082762B" w:rsidP="0082762B">
            <w:pPr>
              <w:rPr>
                <w:ins w:id="400" w:author="Fegie" w:date="2021-04-28T15:14:00Z"/>
                <w:rFonts w:ascii="標楷體" w:eastAsia="標楷體" w:hAnsi="標楷體"/>
              </w:rPr>
            </w:pPr>
            <w:ins w:id="401" w:author="Fegie" w:date="2021-04-28T15:14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ustCross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2C8A" w14:textId="2D86E0F0" w:rsidR="0082762B" w:rsidRDefault="00560994" w:rsidP="0082762B">
            <w:pPr>
              <w:rPr>
                <w:ins w:id="402" w:author="Fegie" w:date="2021-04-28T15:14:00Z"/>
                <w:rFonts w:ascii="標楷體" w:eastAsia="標楷體" w:hAnsi="標楷體"/>
                <w:lang w:eastAsia="zh-HK"/>
              </w:rPr>
            </w:pPr>
            <w:ins w:id="403" w:author="Fegie" w:date="2021-04-28T15:26:00Z">
              <w:r>
                <w:rPr>
                  <w:rFonts w:ascii="標楷體" w:eastAsia="標楷體" w:hAnsi="標楷體" w:hint="eastAsia"/>
                  <w:lang w:eastAsia="zh-HK"/>
                </w:rPr>
                <w:t>客戶交互運用檔</w:t>
              </w:r>
            </w:ins>
          </w:p>
        </w:tc>
      </w:tr>
      <w:tr w:rsidR="0082762B" w14:paraId="734DC487" w14:textId="77777777" w:rsidTr="009661CB">
        <w:trPr>
          <w:ins w:id="404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C249" w14:textId="77777777" w:rsidR="0082762B" w:rsidRDefault="0082762B" w:rsidP="0082762B">
            <w:pPr>
              <w:jc w:val="center"/>
              <w:rPr>
                <w:ins w:id="405" w:author="Fegie" w:date="2021-04-28T12:02:00Z"/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34363" w14:textId="77777777" w:rsidR="0082762B" w:rsidRDefault="0082762B" w:rsidP="0082762B">
            <w:pPr>
              <w:rPr>
                <w:ins w:id="406" w:author="Fegie" w:date="2021-04-28T12:02:00Z"/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F0C6" w14:textId="77777777" w:rsidR="0082762B" w:rsidRDefault="0082762B" w:rsidP="0082762B">
            <w:pPr>
              <w:rPr>
                <w:ins w:id="407" w:author="Fegie" w:date="2021-04-28T12:02:00Z"/>
                <w:rFonts w:ascii="標楷體" w:eastAsia="標楷體" w:hAnsi="標楷體"/>
              </w:rPr>
            </w:pPr>
          </w:p>
        </w:tc>
      </w:tr>
    </w:tbl>
    <w:p w14:paraId="09795EC4" w14:textId="77777777" w:rsidR="009661CB" w:rsidRPr="00AF1A82" w:rsidRDefault="009661CB" w:rsidP="009661CB">
      <w:pPr>
        <w:rPr>
          <w:ins w:id="408" w:author="Fegie" w:date="2021-04-28T12:02:00Z"/>
          <w:rFonts w:ascii="標楷體" w:eastAsia="標楷體" w:hAnsi="標楷體"/>
          <w:lang w:eastAsia="x-none"/>
        </w:rPr>
      </w:pPr>
    </w:p>
    <w:p w14:paraId="10353217" w14:textId="77777777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ins w:id="409" w:author="Fegie" w:date="2021-04-28T12:02:00Z"/>
          <w:rFonts w:ascii="標楷體" w:eastAsia="標楷體" w:hAnsi="標楷體"/>
          <w:sz w:val="26"/>
          <w:szCs w:val="26"/>
          <w:lang w:eastAsia="x-none"/>
        </w:rPr>
      </w:pPr>
      <w:ins w:id="410" w:author="Fegie" w:date="2021-04-28T12:02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UI畫面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p w14:paraId="63CF4843" w14:textId="77777777" w:rsidR="009661CB" w:rsidRPr="00AF1A82" w:rsidRDefault="009661CB" w:rsidP="009661CB">
      <w:pPr>
        <w:ind w:left="458" w:firstLine="480"/>
        <w:rPr>
          <w:ins w:id="411" w:author="Fegie" w:date="2021-04-28T12:02:00Z"/>
          <w:rFonts w:ascii="標楷體" w:eastAsia="標楷體" w:hAnsi="標楷體"/>
          <w:lang w:eastAsia="x-none"/>
        </w:rPr>
      </w:pPr>
      <w:ins w:id="412" w:author="Fegie" w:date="2021-04-28T12:02:00Z">
        <w:r w:rsidRPr="00AF1A82">
          <w:rPr>
            <w:rFonts w:ascii="標楷體" w:eastAsia="標楷體" w:hAnsi="標楷體" w:hint="eastAsia"/>
            <w:lang w:eastAsia="x-none"/>
          </w:rPr>
          <w:t>輸入畫面：</w:t>
        </w:r>
      </w:ins>
    </w:p>
    <w:p w14:paraId="22141D1D" w14:textId="6B780D64" w:rsidR="009661CB" w:rsidRPr="00AF1A82" w:rsidRDefault="00F87D21" w:rsidP="009661CB">
      <w:pPr>
        <w:rPr>
          <w:ins w:id="413" w:author="Fegie" w:date="2021-04-28T12:02:00Z"/>
          <w:rFonts w:ascii="標楷體" w:eastAsia="標楷體" w:hAnsi="標楷體"/>
          <w:lang w:eastAsia="x-none"/>
        </w:rPr>
      </w:pPr>
      <w:ins w:id="414" w:author="Fegie" w:date="2021-04-28T15:27:00Z">
        <w:r>
          <w:rPr>
            <w:noProof/>
          </w:rPr>
          <w:drawing>
            <wp:inline distT="0" distB="0" distL="0" distR="0" wp14:anchorId="77A6A664" wp14:editId="31BE9A28">
              <wp:extent cx="6479540" cy="1898015"/>
              <wp:effectExtent l="0" t="0" r="0" b="0"/>
              <wp:docPr id="41" name="圖片 4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8980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415" w:author="Fegie" w:date="2021-04-28T12:02:00Z">
        <w:r w:rsidR="009661CB" w:rsidDel="00305047">
          <w:rPr>
            <w:noProof/>
          </w:rPr>
          <w:t xml:space="preserve"> </w:t>
        </w:r>
      </w:ins>
    </w:p>
    <w:p w14:paraId="78ADB527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ins w:id="416" w:author="Fegie" w:date="2021-04-28T12:02:00Z"/>
        </w:rPr>
      </w:pPr>
      <w:ins w:id="417" w:author="Fegie" w:date="2021-04-28T12:02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  <w:r>
          <w:rPr>
            <w:rFonts w:hint="eastAsia"/>
          </w:rPr>
          <w:t>:</w:t>
        </w:r>
      </w:ins>
    </w:p>
    <w:p w14:paraId="3B0B8E48" w14:textId="77777777" w:rsidR="009661CB" w:rsidRDefault="009661CB" w:rsidP="009661CB">
      <w:pPr>
        <w:rPr>
          <w:ins w:id="418" w:author="Fegie" w:date="2021-04-28T12:02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9661CB" w14:paraId="71318BD8" w14:textId="77777777" w:rsidTr="009661CB">
        <w:trPr>
          <w:ins w:id="419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55E3666" w14:textId="77777777" w:rsidR="009661CB" w:rsidRDefault="009661CB" w:rsidP="009661CB">
            <w:pPr>
              <w:jc w:val="center"/>
              <w:rPr>
                <w:ins w:id="420" w:author="Fegie" w:date="2021-04-28T12:02:00Z"/>
                <w:rFonts w:ascii="標楷體" w:eastAsia="標楷體" w:hAnsi="標楷體"/>
              </w:rPr>
            </w:pPr>
            <w:ins w:id="421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A59C384" w14:textId="77777777" w:rsidR="009661CB" w:rsidRDefault="009661CB" w:rsidP="009661CB">
            <w:pPr>
              <w:jc w:val="center"/>
              <w:rPr>
                <w:ins w:id="422" w:author="Fegie" w:date="2021-04-28T12:02:00Z"/>
                <w:rFonts w:ascii="標楷體" w:eastAsia="標楷體" w:hAnsi="標楷體"/>
              </w:rPr>
            </w:pPr>
            <w:ins w:id="423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0AE7E56" w14:textId="77777777" w:rsidR="009661CB" w:rsidRDefault="009661CB" w:rsidP="009661CB">
            <w:pPr>
              <w:jc w:val="center"/>
              <w:rPr>
                <w:ins w:id="424" w:author="Fegie" w:date="2021-04-28T12:02:00Z"/>
                <w:rFonts w:ascii="標楷體" w:eastAsia="標楷體" w:hAnsi="標楷體"/>
              </w:rPr>
            </w:pPr>
            <w:ins w:id="425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9661CB" w:rsidRPr="002B16F9" w14:paraId="50669DE8" w14:textId="77777777" w:rsidTr="009661CB">
        <w:trPr>
          <w:ins w:id="426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DF2C" w14:textId="77777777" w:rsidR="009661CB" w:rsidRPr="002B16F9" w:rsidRDefault="009661CB" w:rsidP="009661CB">
            <w:pPr>
              <w:jc w:val="center"/>
              <w:rPr>
                <w:ins w:id="427" w:author="Fegie" w:date="2021-04-28T12:02:00Z"/>
                <w:rFonts w:ascii="標楷體" w:eastAsia="標楷體" w:hAnsi="標楷體"/>
                <w:lang w:eastAsia="zh-HK"/>
              </w:rPr>
            </w:pPr>
            <w:ins w:id="428" w:author="Fegie" w:date="2021-04-28T12:02:00Z">
              <w:r w:rsidRPr="002B16F9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45EA5" w14:textId="77777777" w:rsidR="009661CB" w:rsidRPr="002B16F9" w:rsidRDefault="009661CB" w:rsidP="009661CB">
            <w:pPr>
              <w:rPr>
                <w:ins w:id="429" w:author="Fegie" w:date="2021-04-28T12:02:00Z"/>
                <w:rFonts w:ascii="標楷體" w:eastAsia="標楷體" w:hAnsi="標楷體"/>
                <w:lang w:eastAsia="zh-HK"/>
              </w:rPr>
            </w:pPr>
            <w:ins w:id="430" w:author="Fegie" w:date="2021-04-28T12:02:00Z">
              <w:r w:rsidRPr="002B16F9"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FBA9B" w14:textId="77777777" w:rsidR="009661CB" w:rsidRPr="002B16F9" w:rsidRDefault="009661CB" w:rsidP="009661CB">
            <w:pPr>
              <w:rPr>
                <w:ins w:id="431" w:author="Fegie" w:date="2021-04-28T12:02:00Z"/>
                <w:rFonts w:ascii="標楷體" w:eastAsia="標楷體" w:hAnsi="標楷體"/>
                <w:lang w:eastAsia="zh-HK"/>
              </w:rPr>
            </w:pPr>
            <w:ins w:id="432" w:author="Fegie" w:date="2021-04-28T12:02:00Z">
              <w:r w:rsidRPr="002B16F9">
                <w:rPr>
                  <w:rFonts w:ascii="標楷體" w:eastAsia="標楷體" w:hAnsi="標楷體" w:hint="eastAsia"/>
                  <w:lang w:eastAsia="zh-HK"/>
                </w:rPr>
                <w:t>依據輸入條件查詢資料</w:t>
              </w:r>
            </w:ins>
          </w:p>
        </w:tc>
      </w:tr>
      <w:tr w:rsidR="009661CB" w:rsidRPr="002B16F9" w14:paraId="1F9EB322" w14:textId="77777777" w:rsidTr="009661CB">
        <w:trPr>
          <w:ins w:id="433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9FB5" w14:textId="77777777" w:rsidR="009661CB" w:rsidRPr="002B16F9" w:rsidRDefault="009661CB" w:rsidP="009661CB">
            <w:pPr>
              <w:jc w:val="center"/>
              <w:rPr>
                <w:ins w:id="434" w:author="Fegie" w:date="2021-04-28T12:02:00Z"/>
                <w:rFonts w:ascii="標楷體" w:eastAsia="標楷體" w:hAnsi="標楷體"/>
              </w:rPr>
            </w:pPr>
            <w:ins w:id="435" w:author="Fegie" w:date="2021-04-28T12:02:00Z">
              <w:r w:rsidRPr="002B16F9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F8EBD" w14:textId="77777777" w:rsidR="009661CB" w:rsidRPr="002B16F9" w:rsidRDefault="009661CB" w:rsidP="009661CB">
            <w:pPr>
              <w:rPr>
                <w:ins w:id="436" w:author="Fegie" w:date="2021-04-28T12:02:00Z"/>
                <w:rFonts w:ascii="標楷體" w:eastAsia="標楷體" w:hAnsi="標楷體"/>
                <w:lang w:eastAsia="zh-HK"/>
              </w:rPr>
            </w:pPr>
            <w:ins w:id="437" w:author="Fegie" w:date="2021-04-28T12:02:00Z">
              <w:r w:rsidRPr="002B16F9"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B409" w14:textId="77777777" w:rsidR="009661CB" w:rsidRPr="002B16F9" w:rsidRDefault="009661CB" w:rsidP="009661CB">
            <w:pPr>
              <w:rPr>
                <w:ins w:id="438" w:author="Fegie" w:date="2021-04-28T12:02:00Z"/>
                <w:rFonts w:ascii="標楷體" w:eastAsia="標楷體" w:hAnsi="標楷體"/>
                <w:lang w:eastAsia="zh-HK"/>
              </w:rPr>
            </w:pPr>
            <w:ins w:id="439" w:author="Fegie" w:date="2021-04-28T12:02:00Z">
              <w:r w:rsidRPr="002B16F9"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9661CB" w:rsidRPr="002B16F9" w14:paraId="00149491" w14:textId="77777777" w:rsidTr="009661CB">
        <w:trPr>
          <w:ins w:id="440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EE7A" w14:textId="77777777" w:rsidR="009661CB" w:rsidRPr="002B16F9" w:rsidRDefault="009661CB" w:rsidP="009661CB">
            <w:pPr>
              <w:jc w:val="center"/>
              <w:rPr>
                <w:ins w:id="441" w:author="Fegie" w:date="2021-04-28T12:02:00Z"/>
                <w:rFonts w:ascii="標楷體" w:eastAsia="標楷體" w:hAnsi="標楷體"/>
              </w:rPr>
            </w:pPr>
            <w:ins w:id="442" w:author="Fegie" w:date="2021-04-28T12:02:00Z">
              <w:r w:rsidRPr="002B16F9"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90F8" w14:textId="77777777" w:rsidR="009661CB" w:rsidRPr="002B16F9" w:rsidRDefault="009661CB" w:rsidP="009661CB">
            <w:pPr>
              <w:rPr>
                <w:ins w:id="443" w:author="Fegie" w:date="2021-04-28T12:02:00Z"/>
                <w:rFonts w:ascii="標楷體" w:eastAsia="標楷體" w:hAnsi="標楷體"/>
                <w:lang w:eastAsia="zh-HK"/>
              </w:rPr>
            </w:pPr>
            <w:ins w:id="444" w:author="Fegie" w:date="2021-04-28T12:02:00Z">
              <w:r w:rsidRPr="002B16F9">
                <w:rPr>
                  <w:rFonts w:ascii="標楷體" w:eastAsia="標楷體" w:hAnsi="標楷體" w:hint="eastAsia"/>
                  <w:lang w:eastAsia="zh-HK"/>
                </w:rPr>
                <w:t>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/>
                </w:rPr>
                <w:t>/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顯示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3AFC" w14:textId="77777777" w:rsidR="009661CB" w:rsidRPr="002B16F9" w:rsidRDefault="009661CB" w:rsidP="009661CB">
            <w:pPr>
              <w:rPr>
                <w:ins w:id="445" w:author="Fegie" w:date="2021-04-28T12:02:00Z"/>
                <w:rFonts w:ascii="標楷體" w:eastAsia="標楷體" w:hAnsi="標楷體"/>
                <w:lang w:eastAsia="zh-HK"/>
              </w:rPr>
            </w:pPr>
            <w:ins w:id="446" w:author="Fegie" w:date="2021-04-28T12:02:00Z">
              <w:r w:rsidRPr="002B16F9">
                <w:rPr>
                  <w:rFonts w:ascii="標楷體" w:eastAsia="標楷體" w:hAnsi="標楷體" w:hint="eastAsia"/>
                  <w:lang w:eastAsia="zh-HK"/>
                </w:rPr>
                <w:t>輸入條件切換隱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及顯示</w:t>
              </w:r>
            </w:ins>
          </w:p>
        </w:tc>
      </w:tr>
      <w:tr w:rsidR="009661CB" w:rsidRPr="002B16F9" w14:paraId="26C64DE3" w14:textId="77777777" w:rsidTr="009661CB">
        <w:trPr>
          <w:ins w:id="447" w:author="Fegie" w:date="2021-04-28T12:0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28F0" w14:textId="77777777" w:rsidR="009661CB" w:rsidRPr="002B16F9" w:rsidRDefault="009661CB" w:rsidP="009661CB">
            <w:pPr>
              <w:jc w:val="center"/>
              <w:rPr>
                <w:ins w:id="448" w:author="Fegie" w:date="2021-04-28T12:02:00Z"/>
                <w:rFonts w:ascii="標楷體" w:eastAsia="標楷體" w:hAnsi="標楷體"/>
              </w:rPr>
            </w:pPr>
            <w:ins w:id="449" w:author="Fegie" w:date="2021-04-28T12:02:00Z">
              <w:r w:rsidRPr="002B16F9"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43C0" w14:textId="3344D36A" w:rsidR="009661CB" w:rsidRPr="002B16F9" w:rsidRDefault="009661CB" w:rsidP="009661CB">
            <w:pPr>
              <w:rPr>
                <w:ins w:id="450" w:author="Fegie" w:date="2021-04-28T12:02:00Z"/>
                <w:rFonts w:ascii="標楷體" w:eastAsia="標楷體" w:hAnsi="標楷體"/>
                <w:lang w:eastAsia="zh-HK"/>
              </w:rPr>
            </w:pPr>
            <w:ins w:id="451" w:author="Fegie" w:date="2021-04-28T12:02:00Z">
              <w:r w:rsidRPr="002B16F9"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  <w:ins w:id="452" w:author="Fegie" w:date="2021-04-28T15:27:00Z">
              <w:r w:rsidR="00F87D21">
                <w:rPr>
                  <w:rFonts w:ascii="標楷體" w:eastAsia="標楷體" w:hAnsi="標楷體" w:hint="eastAsia"/>
                  <w:lang w:eastAsia="zh-HK"/>
                </w:rPr>
                <w:t>自然人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E595" w14:textId="1CDA5DC5" w:rsidR="009661CB" w:rsidRPr="002B16F9" w:rsidRDefault="009661CB" w:rsidP="009661CB">
            <w:pPr>
              <w:rPr>
                <w:ins w:id="453" w:author="Fegie" w:date="2021-04-28T12:02:00Z"/>
                <w:rFonts w:ascii="標楷體" w:eastAsia="標楷體" w:hAnsi="標楷體"/>
                <w:lang w:eastAsia="zh-HK"/>
              </w:rPr>
            </w:pPr>
            <w:ins w:id="454" w:author="Fegie" w:date="2021-04-28T12:02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</w:ins>
            <w:ins w:id="455" w:author="Fegie" w:date="2021-04-28T15:28:00Z">
              <w:r w:rsidR="00F87D21">
                <w:rPr>
                  <w:rFonts w:ascii="標楷體" w:eastAsia="標楷體" w:hAnsi="標楷體" w:hint="eastAsia"/>
                  <w:color w:val="000000" w:themeColor="text1"/>
                </w:rPr>
                <w:t>L1</w:t>
              </w:r>
            </w:ins>
            <w:ins w:id="456" w:author="Fegie" w:date="2021-04-28T15:30:00Z">
              <w:r w:rsidR="009E3D65">
                <w:rPr>
                  <w:rFonts w:ascii="標楷體" w:eastAsia="標楷體" w:hAnsi="標楷體" w:hint="eastAsia"/>
                  <w:color w:val="000000" w:themeColor="text1"/>
                </w:rPr>
                <w:t>1</w:t>
              </w:r>
            </w:ins>
            <w:ins w:id="457" w:author="Fegie" w:date="2021-04-28T15:28:00Z">
              <w:r w:rsidR="00F87D21">
                <w:rPr>
                  <w:rFonts w:ascii="標楷體" w:eastAsia="標楷體" w:hAnsi="標楷體" w:hint="eastAsia"/>
                  <w:color w:val="000000" w:themeColor="text1"/>
                </w:rPr>
                <w:t>01</w:t>
              </w:r>
            </w:ins>
            <w:ins w:id="458" w:author="Fegie" w:date="2021-04-28T15:29:00Z">
              <w:r w:rsidR="00F87D21">
                <w:rPr>
                  <w:rFonts w:ascii="標楷體" w:eastAsia="標楷體" w:hAnsi="標楷體" w:hint="eastAsia"/>
                  <w:color w:val="000000" w:themeColor="text1"/>
                </w:rPr>
                <w:t>顧客基本資料維護-自然人</w:t>
              </w:r>
            </w:ins>
            <w:ins w:id="459" w:author="Fegie" w:date="2021-04-28T12:02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供新增</w:t>
              </w:r>
            </w:ins>
            <w:ins w:id="460" w:author="Fegie" w:date="2021-04-28T15:28:00Z">
              <w:r w:rsidR="00F87D21">
                <w:rPr>
                  <w:rFonts w:ascii="標楷體" w:eastAsia="標楷體" w:hAnsi="標楷體" w:hint="eastAsia"/>
                  <w:lang w:eastAsia="zh-HK"/>
                </w:rPr>
                <w:t>自然人</w:t>
              </w:r>
            </w:ins>
            <w:ins w:id="461" w:author="Fegie" w:date="2021-04-28T12:02:00Z">
              <w:r w:rsidRPr="002B16F9"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  <w:tr w:rsidR="00F87D21" w:rsidRPr="002B16F9" w14:paraId="1F94FCC3" w14:textId="77777777" w:rsidTr="009661CB">
        <w:trPr>
          <w:ins w:id="462" w:author="Fegie" w:date="2021-04-28T15:27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5334" w14:textId="5053A9F4" w:rsidR="00F87D21" w:rsidRPr="002B16F9" w:rsidRDefault="00F87D21" w:rsidP="009661CB">
            <w:pPr>
              <w:jc w:val="center"/>
              <w:rPr>
                <w:ins w:id="463" w:author="Fegie" w:date="2021-04-28T15:27:00Z"/>
                <w:rFonts w:ascii="標楷體" w:eastAsia="標楷體" w:hAnsi="標楷體"/>
              </w:rPr>
            </w:pPr>
            <w:ins w:id="464" w:author="Fegie" w:date="2021-04-28T15:27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9A2" w14:textId="484A769D" w:rsidR="00F87D21" w:rsidRPr="002B16F9" w:rsidRDefault="00F87D21" w:rsidP="009661CB">
            <w:pPr>
              <w:rPr>
                <w:ins w:id="465" w:author="Fegie" w:date="2021-04-28T15:27:00Z"/>
                <w:rFonts w:ascii="標楷體" w:eastAsia="標楷體" w:hAnsi="標楷體"/>
                <w:lang w:eastAsia="zh-HK"/>
              </w:rPr>
            </w:pPr>
            <w:ins w:id="466" w:author="Fegie" w:date="2021-04-28T15:27:00Z">
              <w:r>
                <w:rPr>
                  <w:rFonts w:ascii="標楷體" w:eastAsia="標楷體" w:hAnsi="標楷體" w:hint="eastAsia"/>
                  <w:lang w:eastAsia="zh-HK"/>
                </w:rPr>
                <w:t>新增法人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1A3B" w14:textId="4218681F" w:rsidR="00F87D21" w:rsidRPr="00BA4B70" w:rsidRDefault="00F87D21" w:rsidP="009661CB">
            <w:pPr>
              <w:rPr>
                <w:ins w:id="467" w:author="Fegie" w:date="2021-04-28T15:27:00Z"/>
                <w:rFonts w:ascii="標楷體" w:eastAsia="標楷體" w:hAnsi="標楷體"/>
                <w:color w:val="000000" w:themeColor="text1"/>
              </w:rPr>
            </w:pPr>
            <w:ins w:id="468" w:author="Fegie" w:date="2021-04-28T15:29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L1</w:t>
              </w:r>
            </w:ins>
            <w:ins w:id="469" w:author="Fegie" w:date="2021-04-28T15:30:00Z">
              <w:r w:rsidR="009E3D65">
                <w:rPr>
                  <w:rFonts w:ascii="標楷體" w:eastAsia="標楷體" w:hAnsi="標楷體"/>
                  <w:color w:val="000000" w:themeColor="text1"/>
                </w:rPr>
                <w:t>1</w:t>
              </w:r>
            </w:ins>
            <w:ins w:id="470" w:author="Fegie" w:date="2021-04-28T15:29:00Z">
              <w:r>
                <w:rPr>
                  <w:rFonts w:ascii="標楷體" w:eastAsia="標楷體" w:hAnsi="標楷體" w:hint="eastAsia"/>
                  <w:color w:val="000000" w:themeColor="text1"/>
                </w:rPr>
                <w:t>02顧客基本資料維護-法人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供新增</w:t>
              </w:r>
              <w:r>
                <w:rPr>
                  <w:rFonts w:ascii="標楷體" w:eastAsia="標楷體" w:hAnsi="標楷體" w:hint="eastAsia"/>
                  <w:lang w:eastAsia="zh-HK"/>
                </w:rPr>
                <w:t>法人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</w:tbl>
    <w:p w14:paraId="10085DAF" w14:textId="77777777" w:rsidR="00712674" w:rsidRDefault="00712674">
      <w:pPr>
        <w:pStyle w:val="af9"/>
        <w:ind w:leftChars="0" w:left="1418"/>
        <w:rPr>
          <w:ins w:id="471" w:author="Fegie" w:date="2021-04-28T15:36:00Z"/>
          <w:rFonts w:ascii="標楷體" w:eastAsia="標楷體" w:hAnsi="標楷體"/>
          <w:sz w:val="26"/>
          <w:szCs w:val="26"/>
          <w:lang w:eastAsia="x-none"/>
        </w:rPr>
        <w:pPrChange w:id="472" w:author="Fegie" w:date="2021-04-28T15:36:00Z">
          <w:pPr>
            <w:pStyle w:val="af9"/>
            <w:numPr>
              <w:numId w:val="53"/>
            </w:numPr>
            <w:ind w:leftChars="0" w:left="1418" w:hanging="480"/>
          </w:pPr>
        </w:pPrChange>
      </w:pPr>
    </w:p>
    <w:p w14:paraId="7A3C69ED" w14:textId="1AC1989C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ins w:id="473" w:author="Fegie" w:date="2021-04-28T12:02:00Z"/>
          <w:rFonts w:ascii="標楷體" w:eastAsia="標楷體" w:hAnsi="標楷體"/>
          <w:sz w:val="26"/>
          <w:szCs w:val="26"/>
          <w:lang w:eastAsia="x-none"/>
        </w:rPr>
      </w:pPr>
      <w:ins w:id="474" w:author="Fegie" w:date="2021-04-28T12:02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輸入畫面資料說明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475" w:author="Fegie" w:date="2021-04-28T15:39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517"/>
        <w:gridCol w:w="1585"/>
        <w:gridCol w:w="1538"/>
        <w:gridCol w:w="1146"/>
        <w:gridCol w:w="1517"/>
        <w:gridCol w:w="742"/>
        <w:gridCol w:w="695"/>
        <w:gridCol w:w="2680"/>
        <w:tblGridChange w:id="476">
          <w:tblGrid>
            <w:gridCol w:w="517"/>
            <w:gridCol w:w="1585"/>
            <w:gridCol w:w="1538"/>
            <w:gridCol w:w="1146"/>
            <w:gridCol w:w="412"/>
            <w:gridCol w:w="1105"/>
            <w:gridCol w:w="742"/>
            <w:gridCol w:w="695"/>
            <w:gridCol w:w="2680"/>
          </w:tblGrid>
        </w:tblGridChange>
      </w:tblGrid>
      <w:tr w:rsidR="009661CB" w:rsidRPr="00AF1A82" w14:paraId="433D1B40" w14:textId="77777777" w:rsidTr="00712674">
        <w:trPr>
          <w:trHeight w:val="388"/>
          <w:jc w:val="center"/>
          <w:ins w:id="477" w:author="Fegie" w:date="2021-04-28T12:02:00Z"/>
          <w:trPrChange w:id="478" w:author="Fegie" w:date="2021-04-28T15:39:00Z">
            <w:trPr>
              <w:trHeight w:val="388"/>
              <w:jc w:val="center"/>
            </w:trPr>
          </w:trPrChange>
        </w:trPr>
        <w:tc>
          <w:tcPr>
            <w:tcW w:w="517" w:type="dxa"/>
            <w:vMerge w:val="restart"/>
            <w:shd w:val="clear" w:color="auto" w:fill="BFBFBF" w:themeFill="background1" w:themeFillShade="BF"/>
            <w:tcPrChange w:id="479" w:author="Fegie" w:date="2021-04-28T15:39:00Z">
              <w:tcPr>
                <w:tcW w:w="519" w:type="dxa"/>
                <w:vMerge w:val="restart"/>
                <w:shd w:val="clear" w:color="auto" w:fill="BFBFBF" w:themeFill="background1" w:themeFillShade="BF"/>
              </w:tcPr>
            </w:tcPrChange>
          </w:tcPr>
          <w:p w14:paraId="7AB8AB3F" w14:textId="77777777" w:rsidR="009661CB" w:rsidRPr="00AF1A82" w:rsidRDefault="009661CB" w:rsidP="009661CB">
            <w:pPr>
              <w:rPr>
                <w:ins w:id="480" w:author="Fegie" w:date="2021-04-28T12:02:00Z"/>
                <w:rFonts w:ascii="標楷體" w:eastAsia="標楷體" w:hAnsi="標楷體"/>
                <w:lang w:eastAsia="x-none"/>
              </w:rPr>
            </w:pPr>
            <w:ins w:id="481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序號</w:t>
              </w:r>
            </w:ins>
          </w:p>
        </w:tc>
        <w:tc>
          <w:tcPr>
            <w:tcW w:w="1585" w:type="dxa"/>
            <w:vMerge w:val="restart"/>
            <w:shd w:val="clear" w:color="auto" w:fill="BFBFBF" w:themeFill="background1" w:themeFillShade="BF"/>
            <w:tcPrChange w:id="482" w:author="Fegie" w:date="2021-04-28T15:39:00Z">
              <w:tcPr>
                <w:tcW w:w="1624" w:type="dxa"/>
                <w:vMerge w:val="restart"/>
                <w:shd w:val="clear" w:color="auto" w:fill="BFBFBF" w:themeFill="background1" w:themeFillShade="BF"/>
              </w:tcPr>
            </w:tcPrChange>
          </w:tcPr>
          <w:p w14:paraId="198E7D5C" w14:textId="77777777" w:rsidR="009661CB" w:rsidRPr="00AF1A82" w:rsidRDefault="009661CB" w:rsidP="009661CB">
            <w:pPr>
              <w:rPr>
                <w:ins w:id="483" w:author="Fegie" w:date="2021-04-28T12:02:00Z"/>
                <w:rFonts w:ascii="標楷體" w:eastAsia="標楷體" w:hAnsi="標楷體"/>
                <w:lang w:eastAsia="x-none"/>
              </w:rPr>
            </w:pPr>
            <w:ins w:id="484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欄位</w:t>
              </w:r>
            </w:ins>
          </w:p>
        </w:tc>
        <w:tc>
          <w:tcPr>
            <w:tcW w:w="5638" w:type="dxa"/>
            <w:gridSpan w:val="5"/>
            <w:shd w:val="clear" w:color="auto" w:fill="BFBFBF" w:themeFill="background1" w:themeFillShade="BF"/>
            <w:tcPrChange w:id="485" w:author="Fegie" w:date="2021-04-28T15:39:00Z">
              <w:tcPr>
                <w:tcW w:w="5733" w:type="dxa"/>
                <w:gridSpan w:val="6"/>
                <w:shd w:val="clear" w:color="auto" w:fill="BFBFBF" w:themeFill="background1" w:themeFillShade="BF"/>
              </w:tcPr>
            </w:tcPrChange>
          </w:tcPr>
          <w:p w14:paraId="0A6BF470" w14:textId="77777777" w:rsidR="009661CB" w:rsidRPr="00AF1A82" w:rsidRDefault="009661CB" w:rsidP="009661CB">
            <w:pPr>
              <w:jc w:val="center"/>
              <w:rPr>
                <w:ins w:id="486" w:author="Fegie" w:date="2021-04-28T12:02:00Z"/>
                <w:rFonts w:ascii="標楷體" w:eastAsia="標楷體" w:hAnsi="標楷體"/>
                <w:lang w:eastAsia="x-none"/>
              </w:rPr>
            </w:pPr>
            <w:ins w:id="487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說明</w:t>
              </w:r>
            </w:ins>
          </w:p>
        </w:tc>
        <w:tc>
          <w:tcPr>
            <w:tcW w:w="2680" w:type="dxa"/>
            <w:vMerge w:val="restart"/>
            <w:shd w:val="clear" w:color="auto" w:fill="BFBFBF" w:themeFill="background1" w:themeFillShade="BF"/>
            <w:tcPrChange w:id="488" w:author="Fegie" w:date="2021-04-28T15:39:00Z">
              <w:tcPr>
                <w:tcW w:w="2758" w:type="dxa"/>
                <w:vMerge w:val="restart"/>
                <w:shd w:val="clear" w:color="auto" w:fill="BFBFBF" w:themeFill="background1" w:themeFillShade="BF"/>
              </w:tcPr>
            </w:tcPrChange>
          </w:tcPr>
          <w:p w14:paraId="6A8D2123" w14:textId="77777777" w:rsidR="009661CB" w:rsidRPr="00AF1A82" w:rsidRDefault="009661CB" w:rsidP="009661CB">
            <w:pPr>
              <w:rPr>
                <w:ins w:id="489" w:author="Fegie" w:date="2021-04-28T12:02:00Z"/>
                <w:rFonts w:ascii="標楷體" w:eastAsia="標楷體" w:hAnsi="標楷體"/>
                <w:lang w:eastAsia="x-none"/>
              </w:rPr>
            </w:pPr>
            <w:ins w:id="490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處理邏輯及注意事項</w:t>
              </w:r>
            </w:ins>
          </w:p>
        </w:tc>
      </w:tr>
      <w:tr w:rsidR="009661CB" w:rsidRPr="00AF1A82" w14:paraId="2298DF25" w14:textId="77777777" w:rsidTr="00712674">
        <w:trPr>
          <w:trHeight w:val="244"/>
          <w:jc w:val="center"/>
          <w:ins w:id="491" w:author="Fegie" w:date="2021-04-28T12:02:00Z"/>
          <w:trPrChange w:id="492" w:author="Fegie" w:date="2021-04-28T15:39:00Z">
            <w:trPr>
              <w:trHeight w:val="244"/>
              <w:jc w:val="center"/>
            </w:trPr>
          </w:trPrChange>
        </w:trPr>
        <w:tc>
          <w:tcPr>
            <w:tcW w:w="517" w:type="dxa"/>
            <w:vMerge/>
            <w:shd w:val="clear" w:color="auto" w:fill="BFBFBF" w:themeFill="background1" w:themeFillShade="BF"/>
            <w:tcPrChange w:id="493" w:author="Fegie" w:date="2021-04-28T15:39:00Z">
              <w:tcPr>
                <w:tcW w:w="519" w:type="dxa"/>
                <w:vMerge/>
                <w:shd w:val="clear" w:color="auto" w:fill="BFBFBF" w:themeFill="background1" w:themeFillShade="BF"/>
              </w:tcPr>
            </w:tcPrChange>
          </w:tcPr>
          <w:p w14:paraId="1A4B306E" w14:textId="77777777" w:rsidR="009661CB" w:rsidRPr="00AF1A82" w:rsidRDefault="009661CB" w:rsidP="009661CB">
            <w:pPr>
              <w:rPr>
                <w:ins w:id="494" w:author="Fegie" w:date="2021-04-28T12:0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85" w:type="dxa"/>
            <w:vMerge/>
            <w:shd w:val="clear" w:color="auto" w:fill="BFBFBF" w:themeFill="background1" w:themeFillShade="BF"/>
            <w:tcPrChange w:id="495" w:author="Fegie" w:date="2021-04-28T15:39:00Z">
              <w:tcPr>
                <w:tcW w:w="1624" w:type="dxa"/>
                <w:vMerge/>
                <w:shd w:val="clear" w:color="auto" w:fill="BFBFBF" w:themeFill="background1" w:themeFillShade="BF"/>
              </w:tcPr>
            </w:tcPrChange>
          </w:tcPr>
          <w:p w14:paraId="518DBF0E" w14:textId="77777777" w:rsidR="009661CB" w:rsidRPr="00AF1A82" w:rsidRDefault="009661CB" w:rsidP="009661CB">
            <w:pPr>
              <w:rPr>
                <w:ins w:id="496" w:author="Fegie" w:date="2021-04-28T12:0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38" w:type="dxa"/>
            <w:shd w:val="clear" w:color="auto" w:fill="BFBFBF" w:themeFill="background1" w:themeFillShade="BF"/>
            <w:tcPrChange w:id="497" w:author="Fegie" w:date="2021-04-28T15:39:00Z">
              <w:tcPr>
                <w:tcW w:w="1559" w:type="dxa"/>
                <w:shd w:val="clear" w:color="auto" w:fill="BFBFBF" w:themeFill="background1" w:themeFillShade="BF"/>
              </w:tcPr>
            </w:tcPrChange>
          </w:tcPr>
          <w:p w14:paraId="45E766C9" w14:textId="77777777" w:rsidR="009661CB" w:rsidRPr="00AF1A82" w:rsidRDefault="009661CB" w:rsidP="009661CB">
            <w:pPr>
              <w:rPr>
                <w:ins w:id="498" w:author="Fegie" w:date="2021-04-28T12:02:00Z"/>
                <w:rFonts w:ascii="標楷體" w:eastAsia="標楷體" w:hAnsi="標楷體"/>
                <w:lang w:eastAsia="x-none"/>
              </w:rPr>
            </w:pPr>
            <w:ins w:id="499" w:author="Fegie" w:date="2021-04-28T12:02:00Z">
              <w:r w:rsidRPr="00AF1A82">
                <w:rPr>
                  <w:rFonts w:ascii="標楷體" w:eastAsia="標楷體" w:hAnsi="標楷體" w:hint="eastAsia"/>
                  <w:lang w:eastAsia="x-none"/>
                </w:rPr>
                <w:t>資料型態長度</w:t>
              </w:r>
            </w:ins>
          </w:p>
        </w:tc>
        <w:tc>
          <w:tcPr>
            <w:tcW w:w="1146" w:type="dxa"/>
            <w:shd w:val="clear" w:color="auto" w:fill="BFBFBF" w:themeFill="background1" w:themeFillShade="BF"/>
            <w:tcPrChange w:id="500" w:author="Fegie" w:date="2021-04-28T15:39:00Z">
              <w:tcPr>
                <w:tcW w:w="1596" w:type="dxa"/>
                <w:gridSpan w:val="2"/>
                <w:shd w:val="clear" w:color="auto" w:fill="BFBFBF" w:themeFill="background1" w:themeFillShade="BF"/>
              </w:tcPr>
            </w:tcPrChange>
          </w:tcPr>
          <w:p w14:paraId="595EF9AC" w14:textId="77777777" w:rsidR="009661CB" w:rsidRPr="00AF1A82" w:rsidRDefault="009661CB" w:rsidP="009661CB">
            <w:pPr>
              <w:rPr>
                <w:ins w:id="501" w:author="Fegie" w:date="2021-04-28T12:02:00Z"/>
                <w:rFonts w:ascii="標楷體" w:eastAsia="標楷體" w:hAnsi="標楷體"/>
                <w:lang w:eastAsia="x-none"/>
              </w:rPr>
            </w:pPr>
            <w:ins w:id="502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預設值</w:t>
              </w:r>
            </w:ins>
          </w:p>
        </w:tc>
        <w:tc>
          <w:tcPr>
            <w:tcW w:w="1517" w:type="dxa"/>
            <w:shd w:val="clear" w:color="auto" w:fill="BFBFBF" w:themeFill="background1" w:themeFillShade="BF"/>
            <w:tcPrChange w:id="503" w:author="Fegie" w:date="2021-04-28T15:39:00Z">
              <w:tcPr>
                <w:tcW w:w="1127" w:type="dxa"/>
                <w:shd w:val="clear" w:color="auto" w:fill="BFBFBF" w:themeFill="background1" w:themeFillShade="BF"/>
              </w:tcPr>
            </w:tcPrChange>
          </w:tcPr>
          <w:p w14:paraId="2B9D0E5B" w14:textId="77777777" w:rsidR="009661CB" w:rsidRPr="00AF1A82" w:rsidRDefault="009661CB" w:rsidP="009661CB">
            <w:pPr>
              <w:rPr>
                <w:ins w:id="504" w:author="Fegie" w:date="2021-04-28T12:02:00Z"/>
                <w:rFonts w:ascii="標楷體" w:eastAsia="標楷體" w:hAnsi="標楷體"/>
                <w:lang w:eastAsia="x-none"/>
              </w:rPr>
            </w:pPr>
            <w:ins w:id="505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選單內容</w:t>
              </w:r>
            </w:ins>
          </w:p>
        </w:tc>
        <w:tc>
          <w:tcPr>
            <w:tcW w:w="742" w:type="dxa"/>
            <w:shd w:val="clear" w:color="auto" w:fill="BFBFBF" w:themeFill="background1" w:themeFillShade="BF"/>
            <w:tcPrChange w:id="506" w:author="Fegie" w:date="2021-04-28T15:39:00Z">
              <w:tcPr>
                <w:tcW w:w="752" w:type="dxa"/>
                <w:shd w:val="clear" w:color="auto" w:fill="BFBFBF" w:themeFill="background1" w:themeFillShade="BF"/>
              </w:tcPr>
            </w:tcPrChange>
          </w:tcPr>
          <w:p w14:paraId="433C8EDA" w14:textId="77777777" w:rsidR="009661CB" w:rsidRPr="00AF1A82" w:rsidRDefault="009661CB" w:rsidP="009661CB">
            <w:pPr>
              <w:rPr>
                <w:ins w:id="507" w:author="Fegie" w:date="2021-04-28T12:02:00Z"/>
                <w:rFonts w:ascii="標楷體" w:eastAsia="標楷體" w:hAnsi="標楷體"/>
                <w:lang w:eastAsia="x-none"/>
              </w:rPr>
            </w:pPr>
            <w:ins w:id="508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必填</w:t>
              </w:r>
            </w:ins>
          </w:p>
        </w:tc>
        <w:tc>
          <w:tcPr>
            <w:tcW w:w="695" w:type="dxa"/>
            <w:shd w:val="clear" w:color="auto" w:fill="BFBFBF" w:themeFill="background1" w:themeFillShade="BF"/>
            <w:tcPrChange w:id="509" w:author="Fegie" w:date="2021-04-28T15:39:00Z">
              <w:tcPr>
                <w:tcW w:w="699" w:type="dxa"/>
                <w:shd w:val="clear" w:color="auto" w:fill="BFBFBF" w:themeFill="background1" w:themeFillShade="BF"/>
              </w:tcPr>
            </w:tcPrChange>
          </w:tcPr>
          <w:p w14:paraId="05411A37" w14:textId="77777777" w:rsidR="009661CB" w:rsidRPr="00AF1A82" w:rsidRDefault="009661CB" w:rsidP="009661CB">
            <w:pPr>
              <w:rPr>
                <w:ins w:id="510" w:author="Fegie" w:date="2021-04-28T12:02:00Z"/>
                <w:rFonts w:ascii="標楷體" w:eastAsia="標楷體" w:hAnsi="標楷體"/>
                <w:lang w:eastAsia="x-none"/>
              </w:rPr>
            </w:pPr>
            <w:ins w:id="511" w:author="Fegie" w:date="2021-04-28T12:02:00Z">
              <w:r w:rsidRPr="00AF1A82">
                <w:rPr>
                  <w:rFonts w:ascii="標楷體" w:eastAsia="標楷體" w:hAnsi="標楷體"/>
                  <w:lang w:eastAsia="x-none"/>
                </w:rPr>
                <w:t>R/W</w:t>
              </w:r>
            </w:ins>
          </w:p>
        </w:tc>
        <w:tc>
          <w:tcPr>
            <w:tcW w:w="2680" w:type="dxa"/>
            <w:vMerge/>
            <w:shd w:val="clear" w:color="auto" w:fill="BFBFBF" w:themeFill="background1" w:themeFillShade="BF"/>
            <w:tcPrChange w:id="512" w:author="Fegie" w:date="2021-04-28T15:39:00Z">
              <w:tcPr>
                <w:tcW w:w="2758" w:type="dxa"/>
                <w:vMerge/>
                <w:shd w:val="clear" w:color="auto" w:fill="BFBFBF" w:themeFill="background1" w:themeFillShade="BF"/>
              </w:tcPr>
            </w:tcPrChange>
          </w:tcPr>
          <w:p w14:paraId="2D975B5E" w14:textId="77777777" w:rsidR="009661CB" w:rsidRPr="00AF1A82" w:rsidRDefault="009661CB" w:rsidP="009661CB">
            <w:pPr>
              <w:rPr>
                <w:ins w:id="513" w:author="Fegie" w:date="2021-04-28T12:02:00Z"/>
                <w:rFonts w:ascii="標楷體" w:eastAsia="標楷體" w:hAnsi="標楷體"/>
                <w:lang w:eastAsia="x-none"/>
              </w:rPr>
            </w:pPr>
          </w:p>
        </w:tc>
      </w:tr>
      <w:tr w:rsidR="00712674" w:rsidRPr="00AF1A82" w14:paraId="01DCC569" w14:textId="77777777" w:rsidTr="00446CF2">
        <w:trPr>
          <w:trHeight w:val="244"/>
          <w:jc w:val="center"/>
          <w:ins w:id="514" w:author="Fegie" w:date="2021-04-28T12:02:00Z"/>
        </w:trPr>
        <w:tc>
          <w:tcPr>
            <w:tcW w:w="517" w:type="dxa"/>
          </w:tcPr>
          <w:p w14:paraId="5DB5588B" w14:textId="77777777" w:rsidR="00712674" w:rsidRPr="00AF1A82" w:rsidRDefault="00712674" w:rsidP="009661CB">
            <w:pPr>
              <w:rPr>
                <w:ins w:id="515" w:author="Fegie" w:date="2021-04-28T12:02:00Z"/>
                <w:rFonts w:ascii="標楷體" w:eastAsia="標楷體" w:hAnsi="標楷體"/>
                <w:lang w:eastAsia="x-none"/>
              </w:rPr>
            </w:pPr>
            <w:ins w:id="516" w:author="Fegie" w:date="2021-04-28T12:02:00Z">
              <w:r w:rsidRPr="00AF1A82">
                <w:rPr>
                  <w:rFonts w:ascii="標楷體" w:eastAsia="標楷體" w:hAnsi="標楷體" w:hint="eastAsia"/>
                  <w:lang w:eastAsia="x-none"/>
                </w:rPr>
                <w:t>1</w:t>
              </w:r>
            </w:ins>
          </w:p>
        </w:tc>
        <w:tc>
          <w:tcPr>
            <w:tcW w:w="1585" w:type="dxa"/>
          </w:tcPr>
          <w:p w14:paraId="1112BEFD" w14:textId="23682D3D" w:rsidR="00712674" w:rsidRPr="00AF1A82" w:rsidRDefault="00712674" w:rsidP="009661CB">
            <w:pPr>
              <w:rPr>
                <w:ins w:id="517" w:author="Fegie" w:date="2021-04-28T12:02:00Z"/>
                <w:rFonts w:ascii="標楷體" w:eastAsia="標楷體" w:hAnsi="標楷體"/>
              </w:rPr>
            </w:pPr>
            <w:ins w:id="518" w:author="Fegie" w:date="2021-04-28T15:36:00Z">
              <w:r>
                <w:rPr>
                  <w:rFonts w:ascii="標楷體" w:eastAsia="標楷體" w:hAnsi="標楷體" w:hint="eastAsia"/>
                </w:rPr>
                <w:t>借款人戶號-起</w:t>
              </w:r>
            </w:ins>
          </w:p>
        </w:tc>
        <w:tc>
          <w:tcPr>
            <w:tcW w:w="1538" w:type="dxa"/>
          </w:tcPr>
          <w:p w14:paraId="1735B85E" w14:textId="053859B2" w:rsidR="00712674" w:rsidRPr="00AF1A82" w:rsidRDefault="00712674" w:rsidP="009661CB">
            <w:pPr>
              <w:rPr>
                <w:ins w:id="519" w:author="Fegie" w:date="2021-04-28T12:02:00Z"/>
                <w:rFonts w:ascii="標楷體" w:eastAsia="標楷體" w:hAnsi="標楷體"/>
                <w:lang w:eastAsia="x-none"/>
              </w:rPr>
            </w:pPr>
            <w:ins w:id="520" w:author="Fegie" w:date="2021-04-28T12:02:00Z">
              <w:del w:id="521" w:author="家榮 張" w:date="2021-05-06T18:42:00Z">
                <w:r w:rsidRPr="00AF1A82" w:rsidDel="00237236">
                  <w:rPr>
                    <w:rFonts w:ascii="標楷體" w:eastAsia="標楷體" w:hAnsi="標楷體" w:hint="eastAsia"/>
                  </w:rPr>
                  <w:delText>X(0</w:delText>
                </w:r>
              </w:del>
            </w:ins>
            <w:ins w:id="522" w:author="Fegie" w:date="2021-04-28T15:36:00Z">
              <w:del w:id="523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  <w:ins w:id="524" w:author="Fegie" w:date="2021-04-28T12:02:00Z">
              <w:del w:id="525" w:author="家榮 張" w:date="2021-05-06T18:42:00Z">
                <w:r w:rsidRPr="00AF1A82" w:rsidDel="00237236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526" w:author="家榮 張" w:date="2021-05-06T18:42:00Z">
              <w:r w:rsidR="00237236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146" w:type="dxa"/>
            <w:vMerge w:val="restart"/>
          </w:tcPr>
          <w:p w14:paraId="02EEBA6E" w14:textId="77777777" w:rsidR="00712674" w:rsidRPr="00AF1A82" w:rsidRDefault="00712674" w:rsidP="009661CB">
            <w:pPr>
              <w:rPr>
                <w:ins w:id="527" w:author="Fegie" w:date="2021-04-28T12:0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17" w:type="dxa"/>
            <w:vMerge w:val="restart"/>
          </w:tcPr>
          <w:p w14:paraId="1B72BDFE" w14:textId="77777777" w:rsidR="00712674" w:rsidRPr="00AF1A82" w:rsidRDefault="00712674" w:rsidP="009661CB">
            <w:pPr>
              <w:rPr>
                <w:ins w:id="528" w:author="Fegie" w:date="2021-04-28T12:0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  <w:vMerge w:val="restart"/>
          </w:tcPr>
          <w:p w14:paraId="1BEF7D50" w14:textId="771D6E77" w:rsidR="00712674" w:rsidRPr="00AF1A82" w:rsidRDefault="00712674" w:rsidP="009661CB">
            <w:pPr>
              <w:rPr>
                <w:ins w:id="529" w:author="Fegie" w:date="2021-04-28T12:02:00Z"/>
                <w:rFonts w:ascii="標楷體" w:eastAsia="標楷體" w:hAnsi="標楷體"/>
                <w:lang w:eastAsia="x-none"/>
              </w:rPr>
            </w:pPr>
            <w:ins w:id="530" w:author="Fegie" w:date="2021-04-28T15:40:00Z">
              <w:r>
                <w:rPr>
                  <w:rFonts w:ascii="標楷體" w:eastAsia="標楷體" w:hAnsi="標楷體" w:hint="eastAsia"/>
                </w:rPr>
                <w:t>Y</w:t>
              </w:r>
            </w:ins>
          </w:p>
        </w:tc>
        <w:tc>
          <w:tcPr>
            <w:tcW w:w="695" w:type="dxa"/>
            <w:vMerge w:val="restart"/>
          </w:tcPr>
          <w:p w14:paraId="4DA72DD8" w14:textId="4F0281A7" w:rsidR="00712674" w:rsidRPr="00AF1A82" w:rsidRDefault="00712674" w:rsidP="009661CB">
            <w:pPr>
              <w:rPr>
                <w:ins w:id="531" w:author="Fegie" w:date="2021-04-28T12:02:00Z"/>
                <w:rFonts w:ascii="標楷體" w:eastAsia="標楷體" w:hAnsi="標楷體"/>
                <w:lang w:eastAsia="x-none"/>
              </w:rPr>
            </w:pPr>
            <w:ins w:id="532" w:author="Fegie" w:date="2021-04-28T15:4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0" w:type="dxa"/>
            <w:vMerge w:val="restart"/>
          </w:tcPr>
          <w:p w14:paraId="4B78A2CE" w14:textId="1A39C47E" w:rsidR="00712674" w:rsidRPr="00712674" w:rsidRDefault="00712674">
            <w:pPr>
              <w:rPr>
                <w:ins w:id="533" w:author="Fegie" w:date="2021-04-28T15:40:00Z"/>
                <w:rFonts w:ascii="標楷體" w:eastAsia="標楷體" w:hAnsi="標楷體"/>
                <w:rPrChange w:id="534" w:author="Fegie" w:date="2021-04-28T15:40:00Z">
                  <w:rPr>
                    <w:ins w:id="535" w:author="Fegie" w:date="2021-04-28T15:40:00Z"/>
                  </w:rPr>
                </w:rPrChange>
              </w:rPr>
            </w:pPr>
            <w:ins w:id="536" w:author="Fegie" w:date="2021-04-28T15:40:00Z">
              <w:r>
                <w:rPr>
                  <w:rFonts w:ascii="標楷體" w:eastAsia="標楷體" w:hAnsi="標楷體" w:hint="eastAsia"/>
                </w:rPr>
                <w:t>1.</w:t>
              </w:r>
              <w:r w:rsidRPr="00712674">
                <w:rPr>
                  <w:rFonts w:ascii="標楷體" w:eastAsia="標楷體" w:hAnsi="標楷體" w:hint="eastAsia"/>
                  <w:rPrChange w:id="537" w:author="Fegie" w:date="2021-04-28T15:40:00Z">
                    <w:rPr>
                      <w:rFonts w:hint="eastAsia"/>
                    </w:rPr>
                  </w:rPrChange>
                </w:rPr>
                <w:t>自行輸入</w:t>
              </w:r>
            </w:ins>
          </w:p>
          <w:p w14:paraId="6CAA811E" w14:textId="28C9EA8B" w:rsidR="00712674" w:rsidRDefault="00712674" w:rsidP="00712674">
            <w:pPr>
              <w:rPr>
                <w:ins w:id="538" w:author="Fegie" w:date="2021-04-28T15:40:00Z"/>
                <w:rFonts w:ascii="標楷體" w:eastAsia="標楷體" w:hAnsi="標楷體"/>
              </w:rPr>
            </w:pPr>
            <w:ins w:id="539" w:author="Fegie" w:date="2021-04-28T15:40:00Z">
              <w:r>
                <w:rPr>
                  <w:rFonts w:ascii="標楷體" w:eastAsia="標楷體" w:hAnsi="標楷體" w:hint="eastAsia"/>
                </w:rPr>
                <w:t>2.「借款人戶號」、「統</w:t>
              </w:r>
            </w:ins>
          </w:p>
          <w:p w14:paraId="0C42E6E8" w14:textId="77777777" w:rsidR="00712674" w:rsidRDefault="00712674" w:rsidP="00712674">
            <w:pPr>
              <w:rPr>
                <w:ins w:id="540" w:author="Fegie" w:date="2021-04-28T15:41:00Z"/>
                <w:rFonts w:ascii="標楷體" w:eastAsia="標楷體" w:hAnsi="標楷體"/>
              </w:rPr>
            </w:pPr>
            <w:ins w:id="541" w:author="Fegie" w:date="2021-04-28T15:40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542" w:author="Fegie" w:date="2021-04-28T15:41:00Z">
              <w:r>
                <w:rPr>
                  <w:rFonts w:ascii="標楷體" w:eastAsia="標楷體" w:hAnsi="標楷體" w:hint="eastAsia"/>
                </w:rPr>
                <w:t>一編號」、「戶名」、</w:t>
              </w:r>
            </w:ins>
          </w:p>
          <w:p w14:paraId="0191FD3A" w14:textId="237A2A34" w:rsidR="00712674" w:rsidRDefault="00712674" w:rsidP="00712674">
            <w:pPr>
              <w:rPr>
                <w:ins w:id="543" w:author="Fegie" w:date="2021-04-28T15:41:00Z"/>
                <w:rFonts w:ascii="標楷體" w:eastAsia="標楷體" w:hAnsi="標楷體"/>
              </w:rPr>
            </w:pPr>
            <w:ins w:id="544" w:author="Fegie" w:date="2021-04-28T15:41:00Z">
              <w:r>
                <w:rPr>
                  <w:rFonts w:ascii="標楷體" w:eastAsia="標楷體" w:hAnsi="標楷體" w:hint="eastAsia"/>
                </w:rPr>
                <w:t xml:space="preserve">  「手機號碼」四</w:t>
              </w:r>
            </w:ins>
            <w:ins w:id="545" w:author="Fegie" w:date="2021-05-05T14:11:00Z">
              <w:r w:rsidR="00144AE6">
                <w:rPr>
                  <w:rFonts w:ascii="標楷體" w:eastAsia="標楷體" w:hAnsi="標楷體" w:hint="eastAsia"/>
                </w:rPr>
                <w:t>擇</w:t>
              </w:r>
            </w:ins>
            <w:ins w:id="546" w:author="Fegie" w:date="2021-04-28T15:41:00Z">
              <w:r>
                <w:rPr>
                  <w:rFonts w:ascii="標楷體" w:eastAsia="標楷體" w:hAnsi="標楷體" w:hint="eastAsia"/>
                </w:rPr>
                <w:t>一</w:t>
              </w:r>
            </w:ins>
          </w:p>
          <w:p w14:paraId="2B8AAB5C" w14:textId="54A99A8A" w:rsidR="00712674" w:rsidRPr="00712674" w:rsidRDefault="00712674">
            <w:pPr>
              <w:rPr>
                <w:ins w:id="547" w:author="Fegie" w:date="2021-04-28T12:02:00Z"/>
                <w:rFonts w:ascii="標楷體" w:eastAsia="標楷體" w:hAnsi="標楷體"/>
                <w:rPrChange w:id="548" w:author="Fegie" w:date="2021-04-28T15:40:00Z">
                  <w:rPr>
                    <w:ins w:id="549" w:author="Fegie" w:date="2021-04-28T12:02:00Z"/>
                  </w:rPr>
                </w:rPrChange>
              </w:rPr>
            </w:pPr>
            <w:ins w:id="550" w:author="Fegie" w:date="2021-04-28T15:41:00Z">
              <w:r>
                <w:rPr>
                  <w:rFonts w:ascii="標楷體" w:eastAsia="標楷體" w:hAnsi="標楷體" w:hint="eastAsia"/>
                </w:rPr>
                <w:lastRenderedPageBreak/>
                <w:t xml:space="preserve">  輸入</w:t>
              </w:r>
            </w:ins>
          </w:p>
        </w:tc>
      </w:tr>
      <w:tr w:rsidR="00712674" w:rsidRPr="00AF1A82" w14:paraId="5B958AF7" w14:textId="77777777" w:rsidTr="00446CF2">
        <w:trPr>
          <w:trHeight w:val="244"/>
          <w:jc w:val="center"/>
          <w:ins w:id="551" w:author="Fegie" w:date="2021-04-28T12:02:00Z"/>
        </w:trPr>
        <w:tc>
          <w:tcPr>
            <w:tcW w:w="517" w:type="dxa"/>
          </w:tcPr>
          <w:p w14:paraId="0D8E1095" w14:textId="77777777" w:rsidR="00712674" w:rsidRPr="00AF1A82" w:rsidRDefault="00712674" w:rsidP="009661CB">
            <w:pPr>
              <w:rPr>
                <w:ins w:id="552" w:author="Fegie" w:date="2021-04-28T12:02:00Z"/>
                <w:rFonts w:ascii="標楷體" w:eastAsia="標楷體" w:hAnsi="標楷體"/>
              </w:rPr>
            </w:pPr>
            <w:ins w:id="553" w:author="Fegie" w:date="2021-04-28T12:02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585" w:type="dxa"/>
          </w:tcPr>
          <w:p w14:paraId="1E1EE9E4" w14:textId="703763CA" w:rsidR="00712674" w:rsidRPr="00AF1A82" w:rsidRDefault="00712674" w:rsidP="009661CB">
            <w:pPr>
              <w:rPr>
                <w:ins w:id="554" w:author="Fegie" w:date="2021-04-28T12:02:00Z"/>
                <w:rFonts w:ascii="標楷體" w:eastAsia="標楷體" w:hAnsi="標楷體"/>
              </w:rPr>
            </w:pPr>
            <w:ins w:id="555" w:author="Fegie" w:date="2021-04-28T15:36:00Z">
              <w:r>
                <w:rPr>
                  <w:rFonts w:ascii="標楷體" w:eastAsia="標楷體" w:hAnsi="標楷體" w:hint="eastAsia"/>
                </w:rPr>
                <w:t>借款人戶號-迄</w:t>
              </w:r>
            </w:ins>
          </w:p>
        </w:tc>
        <w:tc>
          <w:tcPr>
            <w:tcW w:w="1538" w:type="dxa"/>
          </w:tcPr>
          <w:p w14:paraId="22FF9E6E" w14:textId="36FD853A" w:rsidR="00712674" w:rsidRPr="00AF1A82" w:rsidRDefault="00712674" w:rsidP="009661CB">
            <w:pPr>
              <w:rPr>
                <w:ins w:id="556" w:author="Fegie" w:date="2021-04-28T12:02:00Z"/>
                <w:rFonts w:ascii="標楷體" w:eastAsia="標楷體" w:hAnsi="標楷體"/>
              </w:rPr>
            </w:pPr>
            <w:ins w:id="557" w:author="Fegie" w:date="2021-04-28T15:37:00Z">
              <w:del w:id="558" w:author="家榮 張" w:date="2021-05-06T18:42:00Z">
                <w:r w:rsidRPr="00AF1A82" w:rsidDel="00237236">
                  <w:rPr>
                    <w:rFonts w:ascii="標楷體" w:eastAsia="標楷體" w:hAnsi="標楷體" w:hint="eastAsia"/>
                  </w:rPr>
                  <w:delText>X(0</w:delText>
                </w:r>
                <w:r w:rsidDel="00237236">
                  <w:rPr>
                    <w:rFonts w:ascii="標楷體" w:eastAsia="標楷體" w:hAnsi="標楷體" w:hint="eastAsia"/>
                  </w:rPr>
                  <w:delText>7</w:delText>
                </w:r>
                <w:r w:rsidRPr="00AF1A82" w:rsidDel="00237236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559" w:author="家榮 張" w:date="2021-05-06T18:42:00Z">
              <w:r w:rsidR="00237236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146" w:type="dxa"/>
            <w:vMerge/>
          </w:tcPr>
          <w:p w14:paraId="436DAA31" w14:textId="77777777" w:rsidR="00712674" w:rsidRPr="00AF1A82" w:rsidRDefault="00712674" w:rsidP="009661CB">
            <w:pPr>
              <w:rPr>
                <w:ins w:id="560" w:author="Fegie" w:date="2021-04-28T12:0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17" w:type="dxa"/>
            <w:vMerge/>
          </w:tcPr>
          <w:p w14:paraId="2EF32587" w14:textId="77777777" w:rsidR="00712674" w:rsidRPr="00AF1A82" w:rsidRDefault="00712674">
            <w:pPr>
              <w:rPr>
                <w:ins w:id="561" w:author="Fegie" w:date="2021-04-28T12:0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  <w:vMerge/>
          </w:tcPr>
          <w:p w14:paraId="40F36EF4" w14:textId="77777777" w:rsidR="00712674" w:rsidRPr="00AF1A82" w:rsidRDefault="00712674" w:rsidP="009661CB">
            <w:pPr>
              <w:rPr>
                <w:ins w:id="562" w:author="Fegie" w:date="2021-04-28T12:0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  <w:vMerge/>
          </w:tcPr>
          <w:p w14:paraId="55F46859" w14:textId="05946054" w:rsidR="00712674" w:rsidRDefault="00712674" w:rsidP="009661CB">
            <w:pPr>
              <w:rPr>
                <w:ins w:id="563" w:author="Fegie" w:date="2021-04-28T12:02:00Z"/>
                <w:rFonts w:ascii="標楷體" w:eastAsia="標楷體" w:hAnsi="標楷體"/>
              </w:rPr>
            </w:pPr>
          </w:p>
        </w:tc>
        <w:tc>
          <w:tcPr>
            <w:tcW w:w="2680" w:type="dxa"/>
            <w:vMerge/>
          </w:tcPr>
          <w:p w14:paraId="1C53F2C7" w14:textId="0E2F382E" w:rsidR="00712674" w:rsidRDefault="00712674" w:rsidP="009661CB">
            <w:pPr>
              <w:rPr>
                <w:ins w:id="564" w:author="Fegie" w:date="2021-04-28T12:02:00Z"/>
                <w:rFonts w:ascii="標楷體" w:eastAsia="標楷體" w:hAnsi="標楷體"/>
              </w:rPr>
            </w:pPr>
          </w:p>
        </w:tc>
      </w:tr>
      <w:tr w:rsidR="00712674" w:rsidRPr="00AF1A82" w14:paraId="5B0BAC80" w14:textId="77777777" w:rsidTr="00446CF2">
        <w:trPr>
          <w:trHeight w:val="244"/>
          <w:jc w:val="center"/>
          <w:ins w:id="565" w:author="Fegie" w:date="2021-04-28T15:37:00Z"/>
        </w:trPr>
        <w:tc>
          <w:tcPr>
            <w:tcW w:w="517" w:type="dxa"/>
          </w:tcPr>
          <w:p w14:paraId="7798926B" w14:textId="791A5E70" w:rsidR="00712674" w:rsidRDefault="00712674" w:rsidP="009661CB">
            <w:pPr>
              <w:rPr>
                <w:ins w:id="566" w:author="Fegie" w:date="2021-04-28T15:37:00Z"/>
                <w:rFonts w:ascii="標楷體" w:eastAsia="標楷體" w:hAnsi="標楷體"/>
              </w:rPr>
            </w:pPr>
            <w:ins w:id="567" w:author="Fegie" w:date="2021-04-28T15:37:00Z">
              <w:r>
                <w:rPr>
                  <w:rFonts w:ascii="標楷體" w:eastAsia="標楷體" w:hAnsi="標楷體" w:hint="eastAsia"/>
                </w:rPr>
                <w:lastRenderedPageBreak/>
                <w:t>3</w:t>
              </w:r>
            </w:ins>
          </w:p>
        </w:tc>
        <w:tc>
          <w:tcPr>
            <w:tcW w:w="1585" w:type="dxa"/>
          </w:tcPr>
          <w:p w14:paraId="333615C6" w14:textId="3F7F52F9" w:rsidR="00712674" w:rsidRDefault="00712674" w:rsidP="009661CB">
            <w:pPr>
              <w:rPr>
                <w:ins w:id="568" w:author="Fegie" w:date="2021-04-28T15:37:00Z"/>
                <w:rFonts w:ascii="標楷體" w:eastAsia="標楷體" w:hAnsi="標楷體"/>
              </w:rPr>
            </w:pPr>
            <w:ins w:id="569" w:author="Fegie" w:date="2021-04-28T15:37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538" w:type="dxa"/>
          </w:tcPr>
          <w:p w14:paraId="3CEE0CFE" w14:textId="720EFACC" w:rsidR="00712674" w:rsidRPr="00AF1A82" w:rsidRDefault="00712674" w:rsidP="009661CB">
            <w:pPr>
              <w:rPr>
                <w:ins w:id="570" w:author="Fegie" w:date="2021-04-28T15:37:00Z"/>
                <w:rFonts w:ascii="標楷體" w:eastAsia="標楷體" w:hAnsi="標楷體"/>
              </w:rPr>
            </w:pPr>
            <w:ins w:id="571" w:author="Fegie" w:date="2021-04-28T15:37:00Z">
              <w:del w:id="572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X(10)</w:delText>
                </w:r>
              </w:del>
            </w:ins>
            <w:ins w:id="573" w:author="家榮 張" w:date="2021-05-06T18:42:00Z">
              <w:r w:rsidR="00237236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146" w:type="dxa"/>
            <w:vMerge/>
          </w:tcPr>
          <w:p w14:paraId="137551BB" w14:textId="77777777" w:rsidR="00712674" w:rsidRPr="00AF1A82" w:rsidRDefault="00712674" w:rsidP="009661CB">
            <w:pPr>
              <w:rPr>
                <w:ins w:id="574" w:author="Fegie" w:date="2021-04-28T15:3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17" w:type="dxa"/>
            <w:vMerge/>
          </w:tcPr>
          <w:p w14:paraId="16CD242A" w14:textId="77777777" w:rsidR="00712674" w:rsidRDefault="00712674" w:rsidP="009661CB">
            <w:pPr>
              <w:rPr>
                <w:ins w:id="575" w:author="Fegie" w:date="2021-04-28T15:37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742" w:type="dxa"/>
            <w:vMerge/>
          </w:tcPr>
          <w:p w14:paraId="56F11FB2" w14:textId="77777777" w:rsidR="00712674" w:rsidRPr="00AF1A82" w:rsidRDefault="00712674" w:rsidP="009661CB">
            <w:pPr>
              <w:rPr>
                <w:ins w:id="576" w:author="Fegie" w:date="2021-04-28T15:3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  <w:vMerge/>
          </w:tcPr>
          <w:p w14:paraId="7B59D198" w14:textId="77777777" w:rsidR="00712674" w:rsidRDefault="00712674" w:rsidP="009661CB">
            <w:pPr>
              <w:rPr>
                <w:ins w:id="577" w:author="Fegie" w:date="2021-04-28T15:37:00Z"/>
                <w:rFonts w:ascii="標楷體" w:eastAsia="標楷體" w:hAnsi="標楷體"/>
              </w:rPr>
            </w:pPr>
          </w:p>
        </w:tc>
        <w:tc>
          <w:tcPr>
            <w:tcW w:w="2680" w:type="dxa"/>
            <w:vMerge/>
          </w:tcPr>
          <w:p w14:paraId="3FCA9D91" w14:textId="77777777" w:rsidR="00712674" w:rsidRDefault="00712674" w:rsidP="009661CB">
            <w:pPr>
              <w:rPr>
                <w:ins w:id="578" w:author="Fegie" w:date="2021-04-28T15:37:00Z"/>
                <w:rFonts w:ascii="標楷體" w:eastAsia="標楷體" w:hAnsi="標楷體"/>
              </w:rPr>
            </w:pPr>
          </w:p>
        </w:tc>
      </w:tr>
      <w:tr w:rsidR="00712674" w:rsidRPr="00AF1A82" w14:paraId="25FFD3F4" w14:textId="77777777" w:rsidTr="00446CF2">
        <w:trPr>
          <w:trHeight w:val="244"/>
          <w:jc w:val="center"/>
          <w:ins w:id="579" w:author="Fegie" w:date="2021-04-28T15:37:00Z"/>
        </w:trPr>
        <w:tc>
          <w:tcPr>
            <w:tcW w:w="517" w:type="dxa"/>
          </w:tcPr>
          <w:p w14:paraId="59A19B41" w14:textId="616F7106" w:rsidR="00712674" w:rsidRDefault="00712674" w:rsidP="009661CB">
            <w:pPr>
              <w:rPr>
                <w:ins w:id="580" w:author="Fegie" w:date="2021-04-28T15:37:00Z"/>
                <w:rFonts w:ascii="標楷體" w:eastAsia="標楷體" w:hAnsi="標楷體"/>
              </w:rPr>
            </w:pPr>
            <w:ins w:id="581" w:author="Fegie" w:date="2021-04-28T15:37:00Z">
              <w:r>
                <w:rPr>
                  <w:rFonts w:ascii="標楷體" w:eastAsia="標楷體" w:hAnsi="標楷體" w:hint="eastAsia"/>
                </w:rPr>
                <w:lastRenderedPageBreak/>
                <w:t>4</w:t>
              </w:r>
            </w:ins>
          </w:p>
        </w:tc>
        <w:tc>
          <w:tcPr>
            <w:tcW w:w="1585" w:type="dxa"/>
          </w:tcPr>
          <w:p w14:paraId="27CDFDC2" w14:textId="17635BD7" w:rsidR="00712674" w:rsidRDefault="00712674" w:rsidP="009661CB">
            <w:pPr>
              <w:rPr>
                <w:ins w:id="582" w:author="Fegie" w:date="2021-04-28T15:37:00Z"/>
                <w:rFonts w:ascii="標楷體" w:eastAsia="標楷體" w:hAnsi="標楷體"/>
              </w:rPr>
            </w:pPr>
            <w:ins w:id="583" w:author="Fegie" w:date="2021-04-28T15:38:00Z">
              <w:r>
                <w:rPr>
                  <w:rFonts w:ascii="標楷體" w:eastAsia="標楷體" w:hAnsi="標楷體" w:hint="eastAsia"/>
                </w:rPr>
                <w:t>戶名</w:t>
              </w:r>
            </w:ins>
          </w:p>
        </w:tc>
        <w:tc>
          <w:tcPr>
            <w:tcW w:w="1538" w:type="dxa"/>
          </w:tcPr>
          <w:p w14:paraId="248CB998" w14:textId="57C9B555" w:rsidR="00712674" w:rsidRPr="00AF1A82" w:rsidRDefault="00E148BD" w:rsidP="009661CB">
            <w:pPr>
              <w:rPr>
                <w:ins w:id="584" w:author="Fegie" w:date="2021-04-28T15:37:00Z"/>
                <w:rFonts w:ascii="標楷體" w:eastAsia="標楷體" w:hAnsi="標楷體"/>
              </w:rPr>
            </w:pPr>
            <w:ins w:id="585" w:author="Fegie" w:date="2021-05-02T17:44:00Z">
              <w:del w:id="586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X</w:delText>
                </w:r>
              </w:del>
            </w:ins>
            <w:ins w:id="587" w:author="Fegie" w:date="2021-04-28T15:38:00Z">
              <w:del w:id="588" w:author="家榮 張" w:date="2021-05-06T18:42:00Z">
                <w:r w:rsidR="00712674" w:rsidDel="00237236">
                  <w:rPr>
                    <w:rFonts w:ascii="標楷體" w:eastAsia="標楷體" w:hAnsi="標楷體" w:hint="eastAsia"/>
                  </w:rPr>
                  <w:delText>(100)</w:delText>
                </w:r>
              </w:del>
            </w:ins>
            <w:ins w:id="589" w:author="家榮 張" w:date="2021-05-06T18:42:00Z">
              <w:r w:rsidR="00237236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1146" w:type="dxa"/>
            <w:vMerge/>
          </w:tcPr>
          <w:p w14:paraId="45B8C5F3" w14:textId="77777777" w:rsidR="00712674" w:rsidRPr="00AF1A82" w:rsidRDefault="00712674" w:rsidP="009661CB">
            <w:pPr>
              <w:rPr>
                <w:ins w:id="590" w:author="Fegie" w:date="2021-04-28T15:3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17" w:type="dxa"/>
            <w:vMerge/>
          </w:tcPr>
          <w:p w14:paraId="5C8ECAED" w14:textId="77777777" w:rsidR="00712674" w:rsidRDefault="00712674" w:rsidP="009661CB">
            <w:pPr>
              <w:rPr>
                <w:ins w:id="591" w:author="Fegie" w:date="2021-04-28T15:37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742" w:type="dxa"/>
            <w:vMerge/>
          </w:tcPr>
          <w:p w14:paraId="6D0BC328" w14:textId="77777777" w:rsidR="00712674" w:rsidRPr="00AF1A82" w:rsidRDefault="00712674" w:rsidP="009661CB">
            <w:pPr>
              <w:rPr>
                <w:ins w:id="592" w:author="Fegie" w:date="2021-04-28T15:3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  <w:vMerge/>
          </w:tcPr>
          <w:p w14:paraId="774AC64C" w14:textId="77777777" w:rsidR="00712674" w:rsidRDefault="00712674" w:rsidP="009661CB">
            <w:pPr>
              <w:rPr>
                <w:ins w:id="593" w:author="Fegie" w:date="2021-04-28T15:37:00Z"/>
                <w:rFonts w:ascii="標楷體" w:eastAsia="標楷體" w:hAnsi="標楷體"/>
              </w:rPr>
            </w:pPr>
          </w:p>
        </w:tc>
        <w:tc>
          <w:tcPr>
            <w:tcW w:w="2680" w:type="dxa"/>
            <w:vMerge/>
          </w:tcPr>
          <w:p w14:paraId="0AA639B0" w14:textId="77777777" w:rsidR="00712674" w:rsidRDefault="00712674" w:rsidP="009661CB">
            <w:pPr>
              <w:rPr>
                <w:ins w:id="594" w:author="Fegie" w:date="2021-04-28T15:37:00Z"/>
                <w:rFonts w:ascii="標楷體" w:eastAsia="標楷體" w:hAnsi="標楷體"/>
              </w:rPr>
            </w:pPr>
          </w:p>
        </w:tc>
      </w:tr>
      <w:tr w:rsidR="00712674" w:rsidRPr="00AF1A82" w14:paraId="43DAFD34" w14:textId="77777777" w:rsidTr="00446CF2">
        <w:trPr>
          <w:trHeight w:val="244"/>
          <w:jc w:val="center"/>
          <w:ins w:id="595" w:author="Fegie" w:date="2021-04-28T15:37:00Z"/>
        </w:trPr>
        <w:tc>
          <w:tcPr>
            <w:tcW w:w="517" w:type="dxa"/>
          </w:tcPr>
          <w:p w14:paraId="1F16112D" w14:textId="444A311A" w:rsidR="00712674" w:rsidRDefault="00712674" w:rsidP="009661CB">
            <w:pPr>
              <w:rPr>
                <w:ins w:id="596" w:author="Fegie" w:date="2021-04-28T15:37:00Z"/>
                <w:rFonts w:ascii="標楷體" w:eastAsia="標楷體" w:hAnsi="標楷體"/>
              </w:rPr>
            </w:pPr>
            <w:ins w:id="597" w:author="Fegie" w:date="2021-04-28T15:38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585" w:type="dxa"/>
          </w:tcPr>
          <w:p w14:paraId="2C9DAD5C" w14:textId="12A91238" w:rsidR="00712674" w:rsidRDefault="00712674" w:rsidP="009661CB">
            <w:pPr>
              <w:rPr>
                <w:ins w:id="598" w:author="Fegie" w:date="2021-04-28T15:37:00Z"/>
                <w:rFonts w:ascii="標楷體" w:eastAsia="標楷體" w:hAnsi="標楷體"/>
              </w:rPr>
            </w:pPr>
            <w:ins w:id="599" w:author="Fegie" w:date="2021-04-28T15:38:00Z">
              <w:r>
                <w:rPr>
                  <w:rFonts w:ascii="標楷體" w:eastAsia="標楷體" w:hAnsi="標楷體" w:hint="eastAsia"/>
                </w:rPr>
                <w:t>手機號碼</w:t>
              </w:r>
            </w:ins>
          </w:p>
        </w:tc>
        <w:tc>
          <w:tcPr>
            <w:tcW w:w="1538" w:type="dxa"/>
          </w:tcPr>
          <w:p w14:paraId="38107D3C" w14:textId="599CB9B9" w:rsidR="00712674" w:rsidRPr="00AF1A82" w:rsidRDefault="00712674" w:rsidP="009661CB">
            <w:pPr>
              <w:rPr>
                <w:ins w:id="600" w:author="Fegie" w:date="2021-04-28T15:37:00Z"/>
                <w:rFonts w:ascii="標楷體" w:eastAsia="標楷體" w:hAnsi="標楷體"/>
              </w:rPr>
            </w:pPr>
            <w:ins w:id="601" w:author="Fegie" w:date="2021-04-28T15:38:00Z">
              <w:del w:id="602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X(10)</w:delText>
                </w:r>
              </w:del>
            </w:ins>
            <w:ins w:id="603" w:author="家榮 張" w:date="2021-05-06T18:42:00Z">
              <w:r w:rsidR="00237236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146" w:type="dxa"/>
            <w:vMerge/>
          </w:tcPr>
          <w:p w14:paraId="6BA14654" w14:textId="77777777" w:rsidR="00712674" w:rsidRPr="00AF1A82" w:rsidRDefault="00712674" w:rsidP="009661CB">
            <w:pPr>
              <w:rPr>
                <w:ins w:id="604" w:author="Fegie" w:date="2021-04-28T15:3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17" w:type="dxa"/>
            <w:vMerge/>
          </w:tcPr>
          <w:p w14:paraId="2513F50F" w14:textId="77777777" w:rsidR="00712674" w:rsidRDefault="00712674" w:rsidP="009661CB">
            <w:pPr>
              <w:rPr>
                <w:ins w:id="605" w:author="Fegie" w:date="2021-04-28T15:37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742" w:type="dxa"/>
            <w:vMerge/>
          </w:tcPr>
          <w:p w14:paraId="09AD13B3" w14:textId="77777777" w:rsidR="00712674" w:rsidRPr="00AF1A82" w:rsidRDefault="00712674" w:rsidP="009661CB">
            <w:pPr>
              <w:rPr>
                <w:ins w:id="606" w:author="Fegie" w:date="2021-04-28T15:3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  <w:vMerge/>
          </w:tcPr>
          <w:p w14:paraId="4FD965EF" w14:textId="77777777" w:rsidR="00712674" w:rsidRDefault="00712674" w:rsidP="009661CB">
            <w:pPr>
              <w:rPr>
                <w:ins w:id="607" w:author="Fegie" w:date="2021-04-28T15:37:00Z"/>
                <w:rFonts w:ascii="標楷體" w:eastAsia="標楷體" w:hAnsi="標楷體"/>
              </w:rPr>
            </w:pPr>
          </w:p>
        </w:tc>
        <w:tc>
          <w:tcPr>
            <w:tcW w:w="2680" w:type="dxa"/>
            <w:vMerge/>
          </w:tcPr>
          <w:p w14:paraId="62286C98" w14:textId="77777777" w:rsidR="00712674" w:rsidRDefault="00712674" w:rsidP="009661CB">
            <w:pPr>
              <w:rPr>
                <w:ins w:id="608" w:author="Fegie" w:date="2021-04-28T15:37:00Z"/>
                <w:rFonts w:ascii="標楷體" w:eastAsia="標楷體" w:hAnsi="標楷體"/>
              </w:rPr>
            </w:pPr>
          </w:p>
        </w:tc>
      </w:tr>
      <w:tr w:rsidR="00712674" w:rsidRPr="00AF1A82" w14:paraId="4EA27A52" w14:textId="77777777" w:rsidTr="00712674">
        <w:trPr>
          <w:trHeight w:val="244"/>
          <w:jc w:val="center"/>
          <w:ins w:id="609" w:author="Fegie" w:date="2021-04-28T15:37:00Z"/>
          <w:trPrChange w:id="610" w:author="Fegie" w:date="2021-04-28T15:39:00Z">
            <w:trPr>
              <w:trHeight w:val="244"/>
              <w:jc w:val="center"/>
            </w:trPr>
          </w:trPrChange>
        </w:trPr>
        <w:tc>
          <w:tcPr>
            <w:tcW w:w="517" w:type="dxa"/>
            <w:tcPrChange w:id="611" w:author="Fegie" w:date="2021-04-28T15:39:00Z">
              <w:tcPr>
                <w:tcW w:w="519" w:type="dxa"/>
              </w:tcPr>
            </w:tcPrChange>
          </w:tcPr>
          <w:p w14:paraId="6EDFC269" w14:textId="13E3E617" w:rsidR="00712674" w:rsidRDefault="00712674" w:rsidP="009661CB">
            <w:pPr>
              <w:rPr>
                <w:ins w:id="612" w:author="Fegie" w:date="2021-04-28T15:37:00Z"/>
                <w:rFonts w:ascii="標楷體" w:eastAsia="標楷體" w:hAnsi="標楷體"/>
              </w:rPr>
            </w:pPr>
            <w:ins w:id="613" w:author="Fegie" w:date="2021-04-28T15:38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585" w:type="dxa"/>
            <w:tcPrChange w:id="614" w:author="Fegie" w:date="2021-04-28T15:39:00Z">
              <w:tcPr>
                <w:tcW w:w="1624" w:type="dxa"/>
              </w:tcPr>
            </w:tcPrChange>
          </w:tcPr>
          <w:p w14:paraId="193236B9" w14:textId="336163E1" w:rsidR="00712674" w:rsidRDefault="00712674" w:rsidP="009661CB">
            <w:pPr>
              <w:rPr>
                <w:ins w:id="615" w:author="Fegie" w:date="2021-04-28T15:37:00Z"/>
                <w:rFonts w:ascii="標楷體" w:eastAsia="標楷體" w:hAnsi="標楷體"/>
              </w:rPr>
            </w:pPr>
            <w:ins w:id="616" w:author="Fegie" w:date="2021-04-28T15:38:00Z">
              <w:r>
                <w:rPr>
                  <w:rFonts w:ascii="標楷體" w:eastAsia="標楷體" w:hAnsi="標楷體" w:hint="eastAsia"/>
                </w:rPr>
                <w:t>身份別</w:t>
              </w:r>
            </w:ins>
          </w:p>
        </w:tc>
        <w:tc>
          <w:tcPr>
            <w:tcW w:w="1538" w:type="dxa"/>
            <w:tcPrChange w:id="617" w:author="Fegie" w:date="2021-04-28T15:39:00Z">
              <w:tcPr>
                <w:tcW w:w="1559" w:type="dxa"/>
              </w:tcPr>
            </w:tcPrChange>
          </w:tcPr>
          <w:p w14:paraId="366A255C" w14:textId="1BB2F979" w:rsidR="00712674" w:rsidRPr="00AF1A82" w:rsidRDefault="00035019" w:rsidP="009661CB">
            <w:pPr>
              <w:rPr>
                <w:ins w:id="618" w:author="Fegie" w:date="2021-04-28T15:37:00Z"/>
                <w:rFonts w:ascii="標楷體" w:eastAsia="標楷體" w:hAnsi="標楷體"/>
              </w:rPr>
            </w:pPr>
            <w:ins w:id="619" w:author="Fegie" w:date="2021-04-28T15:43:00Z">
              <w:del w:id="620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9(01)</w:delText>
                </w:r>
              </w:del>
            </w:ins>
            <w:ins w:id="621" w:author="家榮 張" w:date="2021-05-06T18:42:00Z">
              <w:r w:rsidR="00237236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146" w:type="dxa"/>
            <w:tcPrChange w:id="622" w:author="Fegie" w:date="2021-04-28T15:39:00Z">
              <w:tcPr>
                <w:tcW w:w="1596" w:type="dxa"/>
                <w:gridSpan w:val="2"/>
              </w:tcPr>
            </w:tcPrChange>
          </w:tcPr>
          <w:p w14:paraId="2127FF35" w14:textId="77777777" w:rsidR="00712674" w:rsidRPr="00AF1A82" w:rsidRDefault="00712674" w:rsidP="009661CB">
            <w:pPr>
              <w:rPr>
                <w:ins w:id="623" w:author="Fegie" w:date="2021-04-28T15:3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17" w:type="dxa"/>
            <w:tcPrChange w:id="624" w:author="Fegie" w:date="2021-04-28T15:39:00Z">
              <w:tcPr>
                <w:tcW w:w="1127" w:type="dxa"/>
              </w:tcPr>
            </w:tcPrChange>
          </w:tcPr>
          <w:p w14:paraId="766614BF" w14:textId="3088756C" w:rsidR="00712674" w:rsidRDefault="00712674" w:rsidP="00712674">
            <w:pPr>
              <w:rPr>
                <w:ins w:id="625" w:author="Fegie" w:date="2021-04-28T15:39:00Z"/>
                <w:rFonts w:ascii="標楷體" w:eastAsia="標楷體" w:hAnsi="標楷體" w:cs="細明體"/>
                <w:spacing w:val="15"/>
                <w:kern w:val="0"/>
              </w:rPr>
            </w:pPr>
            <w:ins w:id="626" w:author="Fegie" w:date="2021-04-28T15:3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</w:t>
              </w:r>
            </w:ins>
          </w:p>
          <w:p w14:paraId="7E0D8BF1" w14:textId="688F7E40" w:rsidR="00712674" w:rsidRDefault="00712674" w:rsidP="00712674">
            <w:pPr>
              <w:rPr>
                <w:ins w:id="627" w:author="Fegie" w:date="2021-04-28T15:39:00Z"/>
                <w:rFonts w:ascii="標楷體" w:eastAsia="標楷體" w:hAnsi="標楷體" w:cs="細明體"/>
                <w:spacing w:val="15"/>
                <w:kern w:val="0"/>
              </w:rPr>
            </w:pPr>
            <w:ins w:id="628" w:author="Fegie" w:date="2021-04-28T15:39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0:全部</w:t>
              </w:r>
            </w:ins>
          </w:p>
          <w:p w14:paraId="63EB4B51" w14:textId="0536971F" w:rsidR="00712674" w:rsidRDefault="00712674" w:rsidP="00712674">
            <w:pPr>
              <w:rPr>
                <w:ins w:id="629" w:author="Fegie" w:date="2021-04-28T15:37:00Z"/>
                <w:rFonts w:ascii="標楷體" w:eastAsia="標楷體" w:hAnsi="標楷體" w:cs="細明體"/>
                <w:spacing w:val="15"/>
                <w:kern w:val="0"/>
              </w:rPr>
            </w:pPr>
            <w:ins w:id="630" w:author="Fegie" w:date="2021-04-28T15:39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1:自然人</w:t>
              </w:r>
            </w:ins>
          </w:p>
          <w:p w14:paraId="1676645B" w14:textId="5CFD0C55" w:rsidR="00712674" w:rsidRDefault="00712674" w:rsidP="009661CB">
            <w:pPr>
              <w:rPr>
                <w:ins w:id="631" w:author="Fegie" w:date="2021-04-28T15:37:00Z"/>
                <w:rFonts w:ascii="標楷體" w:eastAsia="標楷體" w:hAnsi="標楷體" w:cs="細明體"/>
                <w:spacing w:val="15"/>
                <w:kern w:val="0"/>
              </w:rPr>
            </w:pPr>
            <w:ins w:id="632" w:author="Fegie" w:date="2021-04-28T15:39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2:法人</w:t>
              </w:r>
            </w:ins>
          </w:p>
        </w:tc>
        <w:tc>
          <w:tcPr>
            <w:tcW w:w="742" w:type="dxa"/>
            <w:tcPrChange w:id="633" w:author="Fegie" w:date="2021-04-28T15:39:00Z">
              <w:tcPr>
                <w:tcW w:w="752" w:type="dxa"/>
              </w:tcPr>
            </w:tcPrChange>
          </w:tcPr>
          <w:p w14:paraId="56F4B134" w14:textId="77DDB946" w:rsidR="00712674" w:rsidRPr="00AF1A82" w:rsidRDefault="008A2C1E" w:rsidP="009661CB">
            <w:pPr>
              <w:rPr>
                <w:ins w:id="634" w:author="Fegie" w:date="2021-04-28T15:37:00Z"/>
                <w:rFonts w:ascii="標楷體" w:eastAsia="標楷體" w:hAnsi="標楷體"/>
                <w:lang w:eastAsia="x-none"/>
              </w:rPr>
            </w:pPr>
            <w:ins w:id="635" w:author="Fegie" w:date="2021-04-28T15:44:00Z">
              <w:r>
                <w:rPr>
                  <w:rFonts w:ascii="標楷體" w:eastAsia="標楷體" w:hAnsi="標楷體" w:hint="eastAsia"/>
                </w:rPr>
                <w:t>Y</w:t>
              </w:r>
            </w:ins>
          </w:p>
        </w:tc>
        <w:tc>
          <w:tcPr>
            <w:tcW w:w="695" w:type="dxa"/>
            <w:tcPrChange w:id="636" w:author="Fegie" w:date="2021-04-28T15:39:00Z">
              <w:tcPr>
                <w:tcW w:w="699" w:type="dxa"/>
              </w:tcPr>
            </w:tcPrChange>
          </w:tcPr>
          <w:p w14:paraId="043EEFEF" w14:textId="6858596B" w:rsidR="00712674" w:rsidRDefault="008A2C1E" w:rsidP="009661CB">
            <w:pPr>
              <w:rPr>
                <w:ins w:id="637" w:author="Fegie" w:date="2021-04-28T15:37:00Z"/>
                <w:rFonts w:ascii="標楷體" w:eastAsia="標楷體" w:hAnsi="標楷體"/>
              </w:rPr>
            </w:pPr>
            <w:ins w:id="638" w:author="Fegie" w:date="2021-04-28T15:4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0" w:type="dxa"/>
            <w:tcPrChange w:id="639" w:author="Fegie" w:date="2021-04-28T15:39:00Z">
              <w:tcPr>
                <w:tcW w:w="2758" w:type="dxa"/>
              </w:tcPr>
            </w:tcPrChange>
          </w:tcPr>
          <w:p w14:paraId="7D8767B5" w14:textId="4C36CEAA" w:rsidR="00712674" w:rsidRDefault="008A2C1E" w:rsidP="009661CB">
            <w:pPr>
              <w:rPr>
                <w:ins w:id="640" w:author="Fegie" w:date="2021-04-28T15:37:00Z"/>
                <w:rFonts w:ascii="標楷體" w:eastAsia="標楷體" w:hAnsi="標楷體"/>
              </w:rPr>
            </w:pPr>
            <w:ins w:id="641" w:author="Fegie" w:date="2021-04-28T15:44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自行輸入</w:t>
              </w:r>
            </w:ins>
          </w:p>
        </w:tc>
      </w:tr>
    </w:tbl>
    <w:p w14:paraId="13011B4C" w14:textId="77777777" w:rsidR="009661CB" w:rsidRDefault="009661CB" w:rsidP="009661CB">
      <w:pPr>
        <w:pStyle w:val="a"/>
        <w:numPr>
          <w:ilvl w:val="0"/>
          <w:numId w:val="0"/>
        </w:numPr>
        <w:ind w:left="1418"/>
        <w:rPr>
          <w:ins w:id="642" w:author="Fegie" w:date="2021-04-28T12:02:00Z"/>
        </w:rPr>
      </w:pPr>
    </w:p>
    <w:p w14:paraId="2C80E5DD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ins w:id="643" w:author="Fegie" w:date="2021-04-28T12:02:00Z"/>
        </w:rPr>
      </w:pPr>
      <w:ins w:id="644" w:author="Fegie" w:date="2021-04-28T12:02:00Z">
        <w:r>
          <w:rPr>
            <w:rFonts w:hint="eastAsia"/>
          </w:rPr>
          <w:t>輸出畫面</w:t>
        </w:r>
        <w:r>
          <w:rPr>
            <w:rFonts w:hint="eastAsia"/>
          </w:rPr>
          <w:t>:</w:t>
        </w:r>
      </w:ins>
    </w:p>
    <w:p w14:paraId="67FF0C0D" w14:textId="0C695DF4" w:rsidR="009661CB" w:rsidRPr="00BA4B70" w:rsidRDefault="00243305" w:rsidP="009661CB">
      <w:pPr>
        <w:rPr>
          <w:ins w:id="645" w:author="Fegie" w:date="2021-04-28T12:02:00Z"/>
        </w:rPr>
      </w:pPr>
      <w:ins w:id="646" w:author="Fegie" w:date="2021-04-28T15:47:00Z">
        <w:r>
          <w:rPr>
            <w:noProof/>
          </w:rPr>
          <w:drawing>
            <wp:inline distT="0" distB="0" distL="0" distR="0" wp14:anchorId="414621DF" wp14:editId="6AFDEEC4">
              <wp:extent cx="6479540" cy="2219960"/>
              <wp:effectExtent l="0" t="0" r="0" b="0"/>
              <wp:docPr id="42" name="圖片 4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2199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E7E347A" w14:textId="77777777" w:rsidR="009661CB" w:rsidRDefault="009661CB" w:rsidP="009661CB">
      <w:pPr>
        <w:rPr>
          <w:ins w:id="647" w:author="Fegie" w:date="2021-04-28T12:02:00Z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6"/>
        <w:gridCol w:w="978"/>
        <w:gridCol w:w="1608"/>
        <w:gridCol w:w="3696"/>
        <w:gridCol w:w="3452"/>
      </w:tblGrid>
      <w:tr w:rsidR="009661CB" w14:paraId="0BCD56DF" w14:textId="77777777" w:rsidTr="00446CF2">
        <w:trPr>
          <w:ins w:id="648" w:author="Fegie" w:date="2021-04-28T12:02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AAFF96D" w14:textId="77777777" w:rsidR="009661CB" w:rsidRDefault="009661CB" w:rsidP="009661CB">
            <w:pPr>
              <w:jc w:val="center"/>
              <w:rPr>
                <w:ins w:id="649" w:author="Fegie" w:date="2021-04-28T12:02:00Z"/>
                <w:rFonts w:ascii="標楷體" w:eastAsia="標楷體" w:hAnsi="標楷體"/>
                <w:lang w:eastAsia="zh-HK"/>
              </w:rPr>
            </w:pPr>
            <w:ins w:id="650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C007A8E" w14:textId="77777777" w:rsidR="009661CB" w:rsidRDefault="009661CB" w:rsidP="009661CB">
            <w:pPr>
              <w:jc w:val="center"/>
              <w:rPr>
                <w:ins w:id="651" w:author="Fegie" w:date="2021-04-28T12:02:00Z"/>
                <w:rFonts w:ascii="標楷體" w:eastAsia="標楷體" w:hAnsi="標楷體"/>
                <w:lang w:eastAsia="zh-HK"/>
              </w:rPr>
            </w:pPr>
            <w:ins w:id="652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欄位型態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96A56A7" w14:textId="77777777" w:rsidR="009661CB" w:rsidRDefault="009661CB" w:rsidP="009661CB">
            <w:pPr>
              <w:jc w:val="center"/>
              <w:rPr>
                <w:ins w:id="653" w:author="Fegie" w:date="2021-04-28T12:02:00Z"/>
                <w:rFonts w:ascii="標楷體" w:eastAsia="標楷體" w:hAnsi="標楷體"/>
                <w:lang w:eastAsia="zh-HK"/>
              </w:rPr>
            </w:pPr>
            <w:ins w:id="654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欄位名稱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F8B1FEE" w14:textId="77777777" w:rsidR="009661CB" w:rsidRDefault="009661CB" w:rsidP="009661CB">
            <w:pPr>
              <w:jc w:val="center"/>
              <w:rPr>
                <w:ins w:id="655" w:author="Fegie" w:date="2021-04-28T12:02:00Z"/>
                <w:rFonts w:ascii="標楷體" w:eastAsia="標楷體" w:hAnsi="標楷體"/>
              </w:rPr>
            </w:pPr>
            <w:ins w:id="656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資料來源</w:t>
              </w:r>
            </w:ins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754D070" w14:textId="77777777" w:rsidR="009661CB" w:rsidRDefault="009661CB" w:rsidP="009661CB">
            <w:pPr>
              <w:jc w:val="center"/>
              <w:rPr>
                <w:ins w:id="657" w:author="Fegie" w:date="2021-04-28T12:02:00Z"/>
                <w:rFonts w:ascii="標楷體" w:eastAsia="標楷體" w:hAnsi="標楷體"/>
                <w:lang w:eastAsia="zh-HK"/>
              </w:rPr>
            </w:pPr>
            <w:ins w:id="658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輸出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9661CB" w:rsidRPr="00AD05A2" w14:paraId="0E5DB258" w14:textId="77777777" w:rsidTr="00446CF2">
        <w:trPr>
          <w:ins w:id="659" w:author="Fegie" w:date="2021-04-28T12:02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A57FD" w14:textId="77777777" w:rsidR="009661CB" w:rsidRPr="00AD05A2" w:rsidRDefault="009661CB" w:rsidP="009661CB">
            <w:pPr>
              <w:jc w:val="center"/>
              <w:rPr>
                <w:ins w:id="660" w:author="Fegie" w:date="2021-04-28T12:02:00Z"/>
                <w:rFonts w:ascii="標楷體" w:eastAsia="標楷體" w:hAnsi="標楷體"/>
                <w:lang w:eastAsia="zh-HK"/>
              </w:rPr>
            </w:pPr>
            <w:ins w:id="661" w:author="Fegie" w:date="2021-04-28T12:02:00Z">
              <w:r w:rsidRPr="00AD05A2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E80D7" w14:textId="77777777" w:rsidR="009661CB" w:rsidRPr="00AD05A2" w:rsidRDefault="009661CB" w:rsidP="009661CB">
            <w:pPr>
              <w:jc w:val="center"/>
              <w:rPr>
                <w:ins w:id="662" w:author="Fegie" w:date="2021-04-28T12:02:00Z"/>
                <w:rFonts w:ascii="標楷體" w:eastAsia="標楷體" w:hAnsi="標楷體"/>
                <w:lang w:eastAsia="zh-HK"/>
              </w:rPr>
            </w:pPr>
            <w:ins w:id="663" w:author="Fegie" w:date="2021-04-28T12:02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1A295" w14:textId="4D821CA1" w:rsidR="009661CB" w:rsidRPr="00AD05A2" w:rsidRDefault="007D2453" w:rsidP="009661CB">
            <w:pPr>
              <w:rPr>
                <w:ins w:id="664" w:author="Fegie" w:date="2021-04-28T12:02:00Z"/>
                <w:rFonts w:ascii="標楷體" w:eastAsia="標楷體" w:hAnsi="標楷體"/>
                <w:lang w:eastAsia="zh-HK"/>
              </w:rPr>
            </w:pPr>
            <w:ins w:id="665" w:author="Fegie" w:date="2021-04-28T16:15:00Z">
              <w:r>
                <w:rPr>
                  <w:rFonts w:ascii="標楷體" w:eastAsia="標楷體" w:hAnsi="標楷體" w:hint="eastAsia"/>
                  <w:lang w:eastAsia="zh-HK"/>
                </w:rPr>
                <w:t>顧客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6E5E1" w14:textId="2B7290F7" w:rsidR="009661CB" w:rsidRPr="00AD05A2" w:rsidRDefault="009661CB" w:rsidP="009661CB">
            <w:pPr>
              <w:rPr>
                <w:ins w:id="666" w:author="Fegie" w:date="2021-04-28T12:02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64EE3" w14:textId="7F1AF647" w:rsidR="00D44AC6" w:rsidRPr="00D44AC6" w:rsidRDefault="00D44AC6">
            <w:pPr>
              <w:rPr>
                <w:ins w:id="667" w:author="Fegie" w:date="2021-04-28T18:36:00Z"/>
                <w:rFonts w:ascii="標楷體" w:eastAsia="標楷體" w:hAnsi="標楷體"/>
                <w:lang w:eastAsia="zh-HK"/>
                <w:rPrChange w:id="668" w:author="Fegie" w:date="2021-04-28T18:36:00Z">
                  <w:rPr>
                    <w:ins w:id="669" w:author="Fegie" w:date="2021-04-28T18:36:00Z"/>
                    <w:lang w:eastAsia="zh-HK"/>
                  </w:rPr>
                </w:rPrChange>
              </w:rPr>
            </w:pPr>
            <w:ins w:id="670" w:author="Fegie" w:date="2021-04-28T18:36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671" w:author="Fegie" w:date="2021-04-28T16:23:00Z">
              <w:r w:rsidR="002F11DF" w:rsidRPr="00D44AC6">
                <w:rPr>
                  <w:rFonts w:ascii="標楷體" w:eastAsia="標楷體" w:hAnsi="標楷體" w:hint="eastAsia"/>
                  <w:lang w:eastAsia="zh-HK"/>
                  <w:rPrChange w:id="672" w:author="Fegie" w:date="2021-04-28T18:36:00Z">
                    <w:rPr>
                      <w:rFonts w:hint="eastAsia"/>
                      <w:lang w:eastAsia="zh-HK"/>
                    </w:rPr>
                  </w:rPrChange>
                </w:rPr>
                <w:t>查詢當筆客戶資料，自然人</w:t>
              </w:r>
            </w:ins>
          </w:p>
          <w:p w14:paraId="6EC8F2F6" w14:textId="77777777" w:rsidR="00D44AC6" w:rsidRDefault="00D44AC6" w:rsidP="00D44AC6">
            <w:pPr>
              <w:rPr>
                <w:ins w:id="673" w:author="Fegie" w:date="2021-04-28T18:37:00Z"/>
                <w:rFonts w:ascii="標楷體" w:eastAsia="標楷體" w:hAnsi="標楷體"/>
                <w:color w:val="000000" w:themeColor="text1"/>
              </w:rPr>
            </w:pPr>
            <w:ins w:id="674" w:author="Fegie" w:date="2021-04-28T18:36:00Z">
              <w:r w:rsidRPr="00D44AC6">
                <w:rPr>
                  <w:rFonts w:ascii="標楷體" w:eastAsia="標楷體" w:hAnsi="標楷體"/>
                  <w:rPrChange w:id="675" w:author="Fegie" w:date="2021-04-28T18:36:00Z">
                    <w:rPr/>
                  </w:rPrChange>
                </w:rPr>
                <w:t xml:space="preserve">  </w:t>
              </w:r>
            </w:ins>
            <w:ins w:id="676" w:author="Fegie" w:date="2021-04-28T16:23:00Z">
              <w:r w:rsidR="002F11DF" w:rsidRPr="00D44AC6">
                <w:rPr>
                  <w:rFonts w:ascii="標楷體" w:eastAsia="標楷體" w:hAnsi="標楷體" w:hint="eastAsia"/>
                  <w:lang w:eastAsia="zh-HK"/>
                  <w:rPrChange w:id="677" w:author="Fegie" w:date="2021-04-28T18:36:00Z">
                    <w:rPr>
                      <w:rFonts w:hint="eastAsia"/>
                      <w:lang w:eastAsia="zh-HK"/>
                    </w:rPr>
                  </w:rPrChange>
                </w:rPr>
                <w:t>連結至</w:t>
              </w:r>
            </w:ins>
            <w:ins w:id="678" w:author="Fegie" w:date="2021-04-28T16:24:00Z">
              <w:r w:rsidR="002F11DF" w:rsidRPr="00D44AC6">
                <w:rPr>
                  <w:rFonts w:ascii="標楷體" w:eastAsia="標楷體" w:hAnsi="標楷體" w:hint="eastAsia"/>
                  <w:color w:val="000000" w:themeColor="text1"/>
                  <w:rPrChange w:id="679" w:author="Fegie" w:date="2021-04-28T18:36:00Z">
                    <w:rPr>
                      <w:rFonts w:hint="eastAsia"/>
                    </w:rPr>
                  </w:rPrChange>
                </w:rPr>
                <w:t>【</w:t>
              </w:r>
              <w:r w:rsidR="002F11DF" w:rsidRPr="00D44AC6">
                <w:rPr>
                  <w:rFonts w:ascii="標楷體" w:eastAsia="標楷體" w:hAnsi="標楷體"/>
                  <w:color w:val="000000" w:themeColor="text1"/>
                  <w:rPrChange w:id="680" w:author="Fegie" w:date="2021-04-28T18:36:00Z">
                    <w:rPr/>
                  </w:rPrChange>
                </w:rPr>
                <w:t>L1101</w:t>
              </w:r>
              <w:r w:rsidR="002F11DF" w:rsidRPr="00D44AC6">
                <w:rPr>
                  <w:rFonts w:ascii="標楷體" w:eastAsia="標楷體" w:hAnsi="標楷體" w:hint="eastAsia"/>
                  <w:color w:val="000000" w:themeColor="text1"/>
                  <w:rPrChange w:id="681" w:author="Fegie" w:date="2021-04-28T18:36:00Z">
                    <w:rPr>
                      <w:rFonts w:hint="eastAsia"/>
                    </w:rPr>
                  </w:rPrChange>
                </w:rPr>
                <w:t>顧客基本資料</w:t>
              </w:r>
            </w:ins>
          </w:p>
          <w:p w14:paraId="1E3538EA" w14:textId="44EF554A" w:rsidR="002F11DF" w:rsidRDefault="00D44AC6" w:rsidP="002F11DF">
            <w:pPr>
              <w:rPr>
                <w:ins w:id="682" w:author="Fegie" w:date="2021-04-28T16:28:00Z"/>
                <w:rFonts w:ascii="標楷體" w:eastAsia="標楷體" w:hAnsi="標楷體"/>
                <w:color w:val="000000" w:themeColor="text1"/>
              </w:rPr>
            </w:pPr>
            <w:ins w:id="683" w:author="Fegie" w:date="2021-04-28T18:37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</w:ins>
            <w:ins w:id="684" w:author="Fegie" w:date="2021-04-28T16:24:00Z">
              <w:r w:rsidR="002F11DF" w:rsidRPr="00D44AC6">
                <w:rPr>
                  <w:rFonts w:ascii="標楷體" w:eastAsia="標楷體" w:hAnsi="標楷體" w:hint="eastAsia"/>
                  <w:color w:val="000000" w:themeColor="text1"/>
                  <w:rPrChange w:id="685" w:author="Fegie" w:date="2021-04-28T18:36:00Z">
                    <w:rPr>
                      <w:rFonts w:hint="eastAsia"/>
                    </w:rPr>
                  </w:rPrChange>
                </w:rPr>
                <w:t>維</w:t>
              </w:r>
              <w:r w:rsidR="002F11DF" w:rsidRPr="002F11DF">
                <w:rPr>
                  <w:rFonts w:ascii="標楷體" w:eastAsia="標楷體" w:hAnsi="標楷體" w:hint="eastAsia"/>
                  <w:color w:val="000000" w:themeColor="text1"/>
                  <w:rPrChange w:id="686" w:author="Fegie" w:date="2021-04-28T16:24:00Z">
                    <w:rPr>
                      <w:rFonts w:hint="eastAsia"/>
                    </w:rPr>
                  </w:rPrChange>
                </w:rPr>
                <w:t>護</w:t>
              </w:r>
            </w:ins>
            <w:ins w:id="687" w:author="Fegie" w:date="2021-04-28T16:27:00Z">
              <w:r w:rsidR="002F11DF">
                <w:rPr>
                  <w:rFonts w:ascii="標楷體" w:eastAsia="標楷體" w:hAnsi="標楷體" w:hint="eastAsia"/>
                  <w:color w:val="000000" w:themeColor="text1"/>
                </w:rPr>
                <w:t>-</w:t>
              </w:r>
            </w:ins>
            <w:ins w:id="688" w:author="Fegie" w:date="2021-04-28T16:28:00Z">
              <w:r w:rsidR="002F11DF">
                <w:rPr>
                  <w:rFonts w:ascii="標楷體" w:eastAsia="標楷體" w:hAnsi="標楷體" w:hint="eastAsia"/>
                  <w:color w:val="000000" w:themeColor="text1"/>
                </w:rPr>
                <w:t>自然人</w:t>
              </w:r>
            </w:ins>
            <w:ins w:id="689" w:author="Fegie" w:date="2021-04-28T16:24:00Z">
              <w:r w:rsidR="002F11DF" w:rsidRPr="002F11DF">
                <w:rPr>
                  <w:rFonts w:ascii="標楷體" w:eastAsia="標楷體" w:hAnsi="標楷體" w:hint="eastAsia"/>
                  <w:color w:val="000000" w:themeColor="text1"/>
                  <w:rPrChange w:id="690" w:author="Fegie" w:date="2021-04-28T16:24:00Z">
                    <w:rPr>
                      <w:rFonts w:hint="eastAsia"/>
                    </w:rPr>
                  </w:rPrChange>
                </w:rPr>
                <w:t>】</w:t>
              </w:r>
            </w:ins>
            <w:ins w:id="691" w:author="Fegie" w:date="2021-04-28T16:27:00Z">
              <w:r w:rsidR="002F11DF">
                <w:rPr>
                  <w:rFonts w:ascii="標楷體" w:eastAsia="標楷體" w:hAnsi="標楷體" w:hint="eastAsia"/>
                  <w:color w:val="000000" w:themeColor="text1"/>
                </w:rPr>
                <w:t>，法人連結至</w:t>
              </w:r>
            </w:ins>
          </w:p>
          <w:p w14:paraId="1869291F" w14:textId="77777777" w:rsidR="007F2DFE" w:rsidRDefault="002F11DF" w:rsidP="007F2DFE">
            <w:pPr>
              <w:rPr>
                <w:ins w:id="692" w:author="Fegie" w:date="2021-04-28T16:45:00Z"/>
                <w:rFonts w:ascii="標楷體" w:eastAsia="標楷體" w:hAnsi="標楷體"/>
                <w:color w:val="000000" w:themeColor="text1"/>
              </w:rPr>
            </w:pPr>
            <w:ins w:id="693" w:author="Fegie" w:date="2021-04-28T16:28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【</w:t>
              </w:r>
            </w:ins>
            <w:ins w:id="694" w:author="Fegie" w:date="2021-04-28T16:27:00Z">
              <w:r w:rsidRPr="00C179E0">
                <w:rPr>
                  <w:rFonts w:ascii="標楷體" w:eastAsia="標楷體" w:hAnsi="標楷體"/>
                  <w:color w:val="000000" w:themeColor="text1"/>
                </w:rPr>
                <w:t>L</w:t>
              </w:r>
              <w:r w:rsidRPr="00C179E0">
                <w:rPr>
                  <w:rFonts w:ascii="標楷體" w:eastAsia="標楷體" w:hAnsi="標楷體" w:hint="eastAsia"/>
                  <w:color w:val="000000" w:themeColor="text1"/>
                </w:rPr>
                <w:t>110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2</w:t>
              </w:r>
              <w:r w:rsidRPr="00C179E0">
                <w:rPr>
                  <w:rFonts w:ascii="標楷體" w:eastAsia="標楷體" w:hAnsi="標楷體" w:hint="eastAsia"/>
                  <w:color w:val="000000" w:themeColor="text1"/>
                </w:rPr>
                <w:t>顧客基本資料維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護</w:t>
              </w:r>
              <w:r w:rsidRPr="00C179E0">
                <w:rPr>
                  <w:rFonts w:ascii="標楷體" w:eastAsia="標楷體" w:hAnsi="標楷體" w:hint="eastAsia"/>
                  <w:color w:val="000000" w:themeColor="text1"/>
                </w:rPr>
                <w:t>】</w:t>
              </w:r>
            </w:ins>
          </w:p>
          <w:p w14:paraId="43EDA19C" w14:textId="30B7325E" w:rsidR="00ED6E92" w:rsidRPr="007F2DFE" w:rsidRDefault="00ED6E92">
            <w:pPr>
              <w:rPr>
                <w:ins w:id="695" w:author="Fegie" w:date="2021-04-28T12:02:00Z"/>
                <w:rFonts w:ascii="標楷體" w:eastAsia="標楷體" w:hAnsi="標楷體"/>
                <w:color w:val="000000" w:themeColor="text1"/>
                <w:rPrChange w:id="696" w:author="Fegie" w:date="2021-04-28T16:36:00Z">
                  <w:rPr>
                    <w:ins w:id="697" w:author="Fegie" w:date="2021-04-28T12:02:00Z"/>
                    <w:lang w:eastAsia="zh-HK"/>
                  </w:rPr>
                </w:rPrChange>
              </w:rPr>
            </w:pPr>
            <w:ins w:id="698" w:author="Fegie" w:date="2021-04-28T16:45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供查詢當筆客戶資料</w:t>
              </w:r>
            </w:ins>
          </w:p>
        </w:tc>
      </w:tr>
      <w:tr w:rsidR="009661CB" w:rsidRPr="00AD05A2" w14:paraId="468B9962" w14:textId="77777777" w:rsidTr="00446CF2">
        <w:trPr>
          <w:ins w:id="699" w:author="Fegie" w:date="2021-04-28T12:02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8F9730" w14:textId="77777777" w:rsidR="009661CB" w:rsidRPr="00AD05A2" w:rsidRDefault="009661CB" w:rsidP="009661CB">
            <w:pPr>
              <w:jc w:val="center"/>
              <w:rPr>
                <w:ins w:id="700" w:author="Fegie" w:date="2021-04-28T12:02:00Z"/>
                <w:rFonts w:ascii="標楷體" w:eastAsia="標楷體" w:hAnsi="標楷體"/>
              </w:rPr>
            </w:pPr>
            <w:ins w:id="701" w:author="Fegie" w:date="2021-04-28T12:02:00Z">
              <w:r w:rsidRPr="00AD05A2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7CF47" w14:textId="77777777" w:rsidR="009661CB" w:rsidRPr="00AD05A2" w:rsidRDefault="009661CB" w:rsidP="009661CB">
            <w:pPr>
              <w:jc w:val="center"/>
              <w:rPr>
                <w:ins w:id="702" w:author="Fegie" w:date="2021-04-28T12:02:00Z"/>
                <w:rFonts w:ascii="標楷體" w:eastAsia="標楷體" w:hAnsi="標楷體"/>
                <w:lang w:eastAsia="zh-HK"/>
              </w:rPr>
            </w:pPr>
            <w:ins w:id="703" w:author="Fegie" w:date="2021-04-28T12:02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C78B2B" w14:textId="046ED4E8" w:rsidR="009661CB" w:rsidRPr="00AD05A2" w:rsidRDefault="007D2453" w:rsidP="009661CB">
            <w:pPr>
              <w:rPr>
                <w:ins w:id="704" w:author="Fegie" w:date="2021-04-28T12:02:00Z"/>
                <w:rFonts w:ascii="標楷體" w:eastAsia="標楷體" w:hAnsi="標楷體"/>
                <w:lang w:eastAsia="zh-HK"/>
              </w:rPr>
            </w:pPr>
            <w:ins w:id="705" w:author="Fegie" w:date="2021-04-28T16:15:00Z">
              <w:r>
                <w:rPr>
                  <w:rFonts w:ascii="標楷體" w:eastAsia="標楷體" w:hAnsi="標楷體" w:hint="eastAsia"/>
                  <w:lang w:eastAsia="zh-HK"/>
                </w:rPr>
                <w:t>財報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C930" w14:textId="03411939" w:rsidR="009661CB" w:rsidRPr="00AD05A2" w:rsidRDefault="009661CB" w:rsidP="009661CB">
            <w:pPr>
              <w:rPr>
                <w:ins w:id="706" w:author="Fegie" w:date="2021-04-28T12:02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3C49C" w14:textId="7AF2A698" w:rsidR="007F2DFE" w:rsidRPr="007F2DFE" w:rsidRDefault="007F2DFE">
            <w:pPr>
              <w:rPr>
                <w:ins w:id="707" w:author="Fegie" w:date="2021-04-28T16:40:00Z"/>
                <w:rFonts w:ascii="標楷體" w:eastAsia="標楷體" w:hAnsi="標楷體"/>
                <w:rPrChange w:id="708" w:author="Fegie" w:date="2021-04-28T16:40:00Z">
                  <w:rPr>
                    <w:ins w:id="709" w:author="Fegie" w:date="2021-04-28T16:40:00Z"/>
                  </w:rPr>
                </w:rPrChange>
              </w:rPr>
            </w:pPr>
            <w:ins w:id="710" w:author="Fegie" w:date="2021-04-28T16:40:00Z">
              <w:r>
                <w:rPr>
                  <w:rFonts w:ascii="標楷體" w:eastAsia="標楷體" w:hAnsi="標楷體" w:hint="eastAsia"/>
                </w:rPr>
                <w:t>1.</w:t>
              </w:r>
              <w:r w:rsidRPr="007F2DFE">
                <w:rPr>
                  <w:rFonts w:ascii="標楷體" w:eastAsia="標楷體" w:hAnsi="標楷體" w:hint="eastAsia"/>
                  <w:rPrChange w:id="711" w:author="Fegie" w:date="2021-04-28T16:40:00Z">
                    <w:rPr>
                      <w:rFonts w:hint="eastAsia"/>
                    </w:rPr>
                  </w:rPrChange>
                </w:rPr>
                <w:t>查詢當筆客戶公司財務狀況</w:t>
              </w:r>
            </w:ins>
          </w:p>
          <w:p w14:paraId="4156C8AA" w14:textId="77777777" w:rsidR="00ED6E92" w:rsidRDefault="007F2DFE" w:rsidP="007F2DFE">
            <w:pPr>
              <w:rPr>
                <w:ins w:id="712" w:author="Fegie" w:date="2021-04-28T16:41:00Z"/>
                <w:rFonts w:ascii="標楷體" w:eastAsia="標楷體" w:hAnsi="標楷體"/>
              </w:rPr>
            </w:pPr>
            <w:ins w:id="713" w:author="Fegie" w:date="2021-04-28T16:40:00Z">
              <w:r>
                <w:rPr>
                  <w:rFonts w:ascii="標楷體" w:eastAsia="標楷體" w:hAnsi="標楷體" w:hint="eastAsia"/>
                </w:rPr>
                <w:t xml:space="preserve">  </w:t>
              </w:r>
              <w:r>
                <w:rPr>
                  <w:rFonts w:ascii="標楷體" w:eastAsia="標楷體" w:hAnsi="標楷體" w:hint="eastAsia"/>
                  <w:lang w:eastAsia="zh-HK"/>
                </w:rPr>
                <w:t>，</w:t>
              </w:r>
            </w:ins>
            <w:ins w:id="714" w:author="Fegie" w:date="2021-04-28T16:41:00Z">
              <w:r>
                <w:rPr>
                  <w:rFonts w:ascii="標楷體" w:eastAsia="標楷體" w:hAnsi="標楷體" w:hint="eastAsia"/>
                  <w:lang w:eastAsia="zh-HK"/>
                </w:rPr>
                <w:t>連結至【</w:t>
              </w:r>
              <w:r>
                <w:rPr>
                  <w:rFonts w:ascii="標楷體" w:eastAsia="標楷體" w:hAnsi="標楷體" w:hint="eastAsia"/>
                </w:rPr>
                <w:t>L1907公司戶</w:t>
              </w:r>
              <w:r w:rsidR="00ED6E92">
                <w:rPr>
                  <w:rFonts w:ascii="標楷體" w:eastAsia="標楷體" w:hAnsi="標楷體" w:hint="eastAsia"/>
                </w:rPr>
                <w:t>財務</w:t>
              </w:r>
            </w:ins>
          </w:p>
          <w:p w14:paraId="3FB02298" w14:textId="77777777" w:rsidR="00D44AC6" w:rsidRDefault="00ED6E92" w:rsidP="00D44AC6">
            <w:pPr>
              <w:rPr>
                <w:ins w:id="715" w:author="Fegie" w:date="2021-04-28T18:36:00Z"/>
                <w:rFonts w:ascii="標楷體" w:eastAsia="標楷體" w:hAnsi="標楷體"/>
                <w:lang w:eastAsia="zh-HK"/>
              </w:rPr>
            </w:pPr>
            <w:ins w:id="716" w:author="Fegie" w:date="2021-04-28T16:41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717" w:author="Fegie" w:date="2021-04-28T16:42:00Z">
              <w:r>
                <w:rPr>
                  <w:rFonts w:ascii="標楷體" w:eastAsia="標楷體" w:hAnsi="標楷體" w:hint="eastAsia"/>
                </w:rPr>
                <w:t>狀況明細資料查詢</w:t>
              </w:r>
            </w:ins>
            <w:ins w:id="718" w:author="Fegie" w:date="2021-04-28T16:41:00Z">
              <w:r w:rsidR="007F2DFE">
                <w:rPr>
                  <w:rFonts w:ascii="標楷體" w:eastAsia="標楷體" w:hAnsi="標楷體" w:hint="eastAsia"/>
                  <w:lang w:eastAsia="zh-HK"/>
                </w:rPr>
                <w:t>】</w:t>
              </w:r>
            </w:ins>
            <w:ins w:id="719" w:author="Fegie" w:date="2021-04-28T16:45:00Z">
              <w:r>
                <w:rPr>
                  <w:rFonts w:ascii="標楷體" w:eastAsia="標楷體" w:hAnsi="標楷體" w:hint="eastAsia"/>
                  <w:lang w:eastAsia="zh-HK"/>
                </w:rPr>
                <w:t>，供查詢</w:t>
              </w:r>
            </w:ins>
          </w:p>
          <w:p w14:paraId="37662693" w14:textId="11A9F1DB" w:rsidR="00ED6E92" w:rsidRDefault="00D44AC6">
            <w:pPr>
              <w:rPr>
                <w:ins w:id="720" w:author="Fegie" w:date="2021-04-28T16:42:00Z"/>
                <w:rFonts w:ascii="標楷體" w:eastAsia="標楷體" w:hAnsi="標楷體"/>
                <w:lang w:eastAsia="zh-HK"/>
              </w:rPr>
            </w:pPr>
            <w:ins w:id="721" w:author="Fegie" w:date="2021-04-28T18:36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722" w:author="Fegie" w:date="2021-04-28T16:45:00Z">
              <w:r w:rsidR="00ED6E92">
                <w:rPr>
                  <w:rFonts w:ascii="標楷體" w:eastAsia="標楷體" w:hAnsi="標楷體" w:hint="eastAsia"/>
                  <w:lang w:eastAsia="zh-HK"/>
                </w:rPr>
                <w:t>該客戶公司財務狀況</w:t>
              </w:r>
            </w:ins>
          </w:p>
          <w:p w14:paraId="19461662" w14:textId="6EEAA62D" w:rsidR="009661CB" w:rsidRDefault="00ED6E92">
            <w:pPr>
              <w:ind w:left="480" w:hangingChars="200" w:hanging="480"/>
              <w:rPr>
                <w:ins w:id="723" w:author="Fegie" w:date="2021-04-28T16:43:00Z"/>
                <w:rFonts w:ascii="標楷體" w:eastAsia="標楷體" w:hAnsi="標楷體"/>
              </w:rPr>
              <w:pPrChange w:id="724" w:author="Fegie" w:date="2021-05-04T14:51:00Z">
                <w:pPr/>
              </w:pPrChange>
            </w:pPr>
            <w:ins w:id="725" w:author="Fegie" w:date="2021-04-28T16:42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726" w:author="Fegie" w:date="2021-05-04T14:51:00Z">
              <w:r w:rsidR="00B42BC5">
                <w:rPr>
                  <w:rFonts w:ascii="標楷體" w:eastAsia="標楷體" w:hAnsi="標楷體" w:hint="eastAsia"/>
                  <w:lang w:eastAsia="zh-HK"/>
                </w:rPr>
                <w:t>「公司戶財務狀況檔C</w:t>
              </w:r>
              <w:r w:rsidR="00B42BC5">
                <w:rPr>
                  <w:rFonts w:ascii="標楷體" w:eastAsia="標楷體" w:hAnsi="標楷體"/>
                  <w:lang w:eastAsia="zh-HK"/>
                </w:rPr>
                <w:t>ustFin</w:t>
              </w:r>
              <w:r w:rsidR="00B42BC5">
                <w:rPr>
                  <w:rFonts w:ascii="標楷體" w:eastAsia="標楷體" w:hAnsi="標楷體" w:hint="eastAsia"/>
                  <w:lang w:eastAsia="zh-HK"/>
                </w:rPr>
                <w:t>」需</w:t>
              </w:r>
            </w:ins>
            <w:ins w:id="727" w:author="Fegie" w:date="2021-04-28T16:42:00Z">
              <w:r w:rsidRPr="00ED6E92">
                <w:rPr>
                  <w:rFonts w:ascii="標楷體" w:eastAsia="標楷體" w:hAnsi="標楷體" w:hint="eastAsia"/>
                  <w:lang w:eastAsia="zh-HK"/>
                  <w:rPrChange w:id="728" w:author="Fegie" w:date="2021-04-28T16:42:00Z">
                    <w:rPr>
                      <w:rFonts w:hint="eastAsia"/>
                      <w:lang w:eastAsia="zh-HK"/>
                    </w:rPr>
                  </w:rPrChange>
                </w:rPr>
                <w:t>有資料才顯示此按</w:t>
              </w:r>
              <w:r>
                <w:rPr>
                  <w:rFonts w:ascii="標楷體" w:eastAsia="標楷體" w:hAnsi="標楷體" w:hint="eastAsia"/>
                </w:rPr>
                <w:t>鈕</w:t>
              </w:r>
            </w:ins>
          </w:p>
          <w:p w14:paraId="775D04BC" w14:textId="2B88620C" w:rsidR="00ED6E92" w:rsidRPr="00ED6E92" w:rsidRDefault="00ED6E92">
            <w:pPr>
              <w:rPr>
                <w:ins w:id="729" w:author="Fegie" w:date="2021-04-28T12:02:00Z"/>
                <w:rFonts w:ascii="標楷體" w:eastAsia="標楷體" w:hAnsi="標楷體"/>
                <w:rPrChange w:id="730" w:author="Fegie" w:date="2021-04-28T16:42:00Z">
                  <w:rPr>
                    <w:ins w:id="731" w:author="Fegie" w:date="2021-04-28T12:02:00Z"/>
                    <w:lang w:eastAsia="zh-HK"/>
                  </w:rPr>
                </w:rPrChange>
              </w:rPr>
            </w:pPr>
            <w:ins w:id="732" w:author="Fegie" w:date="2021-04-28T16:43:00Z">
              <w:r>
                <w:rPr>
                  <w:rFonts w:ascii="標楷體" w:eastAsia="標楷體" w:hAnsi="標楷體" w:hint="eastAsia"/>
                </w:rPr>
                <w:t>3.客戶須為法人</w:t>
              </w:r>
            </w:ins>
          </w:p>
        </w:tc>
      </w:tr>
      <w:tr w:rsidR="009661CB" w:rsidRPr="00AD05A2" w14:paraId="3E43067A" w14:textId="77777777" w:rsidTr="00446CF2">
        <w:trPr>
          <w:ins w:id="733" w:author="Fegie" w:date="2021-04-28T12:02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80C74" w14:textId="77777777" w:rsidR="009661CB" w:rsidRPr="00AD05A2" w:rsidRDefault="009661CB" w:rsidP="009661CB">
            <w:pPr>
              <w:jc w:val="center"/>
              <w:rPr>
                <w:ins w:id="734" w:author="Fegie" w:date="2021-04-28T12:02:00Z"/>
                <w:rFonts w:ascii="標楷體" w:eastAsia="標楷體" w:hAnsi="標楷體"/>
              </w:rPr>
            </w:pPr>
            <w:ins w:id="735" w:author="Fegie" w:date="2021-04-28T12:02:00Z">
              <w:r w:rsidRPr="00AD05A2"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2C5C3" w14:textId="77777777" w:rsidR="009661CB" w:rsidRPr="00AD05A2" w:rsidRDefault="009661CB" w:rsidP="009661CB">
            <w:pPr>
              <w:jc w:val="center"/>
              <w:rPr>
                <w:ins w:id="736" w:author="Fegie" w:date="2021-04-28T12:02:00Z"/>
                <w:rFonts w:ascii="標楷體" w:eastAsia="標楷體" w:hAnsi="標楷體"/>
                <w:lang w:eastAsia="zh-HK"/>
              </w:rPr>
            </w:pPr>
            <w:ins w:id="737" w:author="Fegie" w:date="2021-04-28T12:02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99AFC" w14:textId="3A2F303F" w:rsidR="009661CB" w:rsidRPr="00AD05A2" w:rsidRDefault="007D2453" w:rsidP="009661CB">
            <w:pPr>
              <w:rPr>
                <w:ins w:id="738" w:author="Fegie" w:date="2021-04-28T12:02:00Z"/>
                <w:rFonts w:ascii="標楷體" w:eastAsia="標楷體" w:hAnsi="標楷體"/>
                <w:lang w:eastAsia="zh-HK"/>
              </w:rPr>
            </w:pPr>
            <w:ins w:id="739" w:author="Fegie" w:date="2021-04-28T16:15:00Z">
              <w:r>
                <w:rPr>
                  <w:rFonts w:ascii="標楷體" w:eastAsia="標楷體" w:hAnsi="標楷體" w:hint="eastAsia"/>
                  <w:lang w:eastAsia="zh-HK"/>
                </w:rPr>
                <w:t>放款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BAAE3" w14:textId="4092244E" w:rsidR="009661CB" w:rsidRPr="00AD05A2" w:rsidRDefault="009661CB" w:rsidP="009661CB">
            <w:pPr>
              <w:rPr>
                <w:ins w:id="740" w:author="Fegie" w:date="2021-04-28T12:02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4825C" w14:textId="64B5B5C8" w:rsidR="00ED6E92" w:rsidRDefault="00ED6E92">
            <w:pPr>
              <w:ind w:left="240" w:hangingChars="100" w:hanging="240"/>
              <w:rPr>
                <w:ins w:id="741" w:author="Fegie" w:date="2021-04-28T16:47:00Z"/>
                <w:rFonts w:ascii="標楷體" w:eastAsia="標楷體" w:hAnsi="標楷體"/>
              </w:rPr>
              <w:pPrChange w:id="742" w:author="Fegie" w:date="2021-05-04T14:54:00Z">
                <w:pPr/>
              </w:pPrChange>
            </w:pPr>
            <w:ins w:id="743" w:author="Fegie" w:date="2021-04-28T16:46:00Z">
              <w:r>
                <w:rPr>
                  <w:rFonts w:ascii="標楷體" w:eastAsia="標楷體" w:hAnsi="標楷體" w:hint="eastAsia"/>
                </w:rPr>
                <w:t>1.</w:t>
              </w:r>
              <w:r w:rsidRPr="00ED6E92">
                <w:rPr>
                  <w:rFonts w:ascii="標楷體" w:eastAsia="標楷體" w:hAnsi="標楷體" w:hint="eastAsia"/>
                  <w:rPrChange w:id="744" w:author="Fegie" w:date="2021-04-28T16:46:00Z">
                    <w:rPr>
                      <w:rFonts w:hint="eastAsia"/>
                    </w:rPr>
                  </w:rPrChange>
                </w:rPr>
                <w:t>查詢當筆客戶放款狀況，連結</w:t>
              </w:r>
              <w:r>
                <w:rPr>
                  <w:rFonts w:ascii="標楷體" w:eastAsia="標楷體" w:hAnsi="標楷體" w:hint="eastAsia"/>
                </w:rPr>
                <w:t>至【L3001放款明細資料查詢】</w:t>
              </w:r>
            </w:ins>
            <w:ins w:id="745" w:author="Fegie" w:date="2021-04-28T17:07:00Z">
              <w:r w:rsidR="00446CF2">
                <w:rPr>
                  <w:rFonts w:ascii="標楷體" w:eastAsia="標楷體" w:hAnsi="標楷體" w:hint="eastAsia"/>
                </w:rPr>
                <w:t>，</w:t>
              </w:r>
            </w:ins>
            <w:ins w:id="746" w:author="Fegie" w:date="2021-04-28T16:46:00Z">
              <w:r>
                <w:rPr>
                  <w:rFonts w:ascii="標楷體" w:eastAsia="標楷體" w:hAnsi="標楷體" w:hint="eastAsia"/>
                </w:rPr>
                <w:t>供</w:t>
              </w:r>
            </w:ins>
            <w:ins w:id="747" w:author="Fegie" w:date="2021-04-28T16:47:00Z">
              <w:r>
                <w:rPr>
                  <w:rFonts w:ascii="標楷體" w:eastAsia="標楷體" w:hAnsi="標楷體" w:hint="eastAsia"/>
                </w:rPr>
                <w:t>對該客戶額度做後續</w:t>
              </w:r>
            </w:ins>
            <w:ins w:id="748" w:author="Fegie" w:date="2021-04-28T16:48:00Z">
              <w:r>
                <w:rPr>
                  <w:rFonts w:ascii="標楷體" w:eastAsia="標楷體" w:hAnsi="標楷體" w:hint="eastAsia"/>
                </w:rPr>
                <w:lastRenderedPageBreak/>
                <w:t>放款動作</w:t>
              </w:r>
            </w:ins>
            <w:ins w:id="749" w:author="Fegie" w:date="2021-04-28T16:47:00Z">
              <w:r>
                <w:rPr>
                  <w:rFonts w:ascii="標楷體" w:eastAsia="標楷體" w:hAnsi="標楷體" w:hint="eastAsia"/>
                </w:rPr>
                <w:t>或查詢</w:t>
              </w:r>
            </w:ins>
          </w:p>
          <w:p w14:paraId="700E0F80" w14:textId="77777777" w:rsidR="00B42BC5" w:rsidRDefault="00ED6E92" w:rsidP="00B42BC5">
            <w:pPr>
              <w:rPr>
                <w:ins w:id="750" w:author="Fegie" w:date="2021-05-04T14:52:00Z"/>
                <w:rFonts w:ascii="標楷體" w:eastAsia="標楷體" w:hAnsi="標楷體"/>
              </w:rPr>
            </w:pPr>
            <w:ins w:id="751" w:author="Fegie" w:date="2021-04-28T16:47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752" w:author="Fegie" w:date="2021-05-04T14:51:00Z">
              <w:r w:rsidR="00B42BC5">
                <w:rPr>
                  <w:rFonts w:ascii="標楷體" w:eastAsia="標楷體" w:hAnsi="標楷體" w:hint="eastAsia"/>
                </w:rPr>
                <w:t>「額度主檔F</w:t>
              </w:r>
              <w:r w:rsidR="00B42BC5">
                <w:rPr>
                  <w:rFonts w:ascii="標楷體" w:eastAsia="標楷體" w:hAnsi="標楷體"/>
                </w:rPr>
                <w:t>acMain</w:t>
              </w:r>
              <w:r w:rsidR="00B42BC5">
                <w:rPr>
                  <w:rFonts w:ascii="標楷體" w:eastAsia="標楷體" w:hAnsi="標楷體" w:hint="eastAsia"/>
                </w:rPr>
                <w:t>」</w:t>
              </w:r>
            </w:ins>
            <w:ins w:id="753" w:author="Fegie" w:date="2021-05-04T14:52:00Z">
              <w:r w:rsidR="00B42BC5">
                <w:rPr>
                  <w:rFonts w:ascii="標楷體" w:eastAsia="標楷體" w:hAnsi="標楷體" w:hint="eastAsia"/>
                </w:rPr>
                <w:t>需有資</w:t>
              </w:r>
            </w:ins>
          </w:p>
          <w:p w14:paraId="4C178B2C" w14:textId="37A92C1C" w:rsidR="00ED6E92" w:rsidRPr="00ED6E92" w:rsidRDefault="00B42BC5">
            <w:pPr>
              <w:rPr>
                <w:ins w:id="754" w:author="Fegie" w:date="2021-04-28T12:02:00Z"/>
                <w:rFonts w:ascii="標楷體" w:eastAsia="標楷體" w:hAnsi="標楷體"/>
                <w:lang w:eastAsia="zh-HK"/>
                <w:rPrChange w:id="755" w:author="Fegie" w:date="2021-04-28T16:46:00Z">
                  <w:rPr>
                    <w:ins w:id="756" w:author="Fegie" w:date="2021-04-28T12:02:00Z"/>
                    <w:lang w:eastAsia="zh-HK"/>
                  </w:rPr>
                </w:rPrChange>
              </w:rPr>
            </w:pPr>
            <w:ins w:id="757" w:author="Fegie" w:date="2021-05-04T14:52:00Z">
              <w:r>
                <w:rPr>
                  <w:rFonts w:ascii="標楷體" w:eastAsia="標楷體" w:hAnsi="標楷體" w:hint="eastAsia"/>
                </w:rPr>
                <w:t xml:space="preserve">  料才顯示此按鈕</w:t>
              </w:r>
            </w:ins>
          </w:p>
        </w:tc>
      </w:tr>
      <w:tr w:rsidR="009661CB" w:rsidRPr="00AD05A2" w14:paraId="465D3340" w14:textId="77777777" w:rsidTr="00446CF2">
        <w:trPr>
          <w:ins w:id="758" w:author="Fegie" w:date="2021-04-28T12:02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5AF3" w14:textId="77777777" w:rsidR="009661CB" w:rsidRPr="00AD05A2" w:rsidRDefault="009661CB" w:rsidP="009661CB">
            <w:pPr>
              <w:jc w:val="center"/>
              <w:rPr>
                <w:ins w:id="759" w:author="Fegie" w:date="2021-04-28T12:02:00Z"/>
                <w:rFonts w:ascii="標楷體" w:eastAsia="標楷體" w:hAnsi="標楷體"/>
              </w:rPr>
            </w:pPr>
            <w:ins w:id="760" w:author="Fegie" w:date="2021-04-28T12:02:00Z">
              <w:r w:rsidRPr="00AD05A2">
                <w:rPr>
                  <w:rFonts w:ascii="標楷體" w:eastAsia="標楷體" w:hAnsi="標楷體"/>
                </w:rPr>
                <w:lastRenderedPageBreak/>
                <w:t>4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9F3F1" w14:textId="77777777" w:rsidR="009661CB" w:rsidRPr="00AD05A2" w:rsidRDefault="009661CB" w:rsidP="009661CB">
            <w:pPr>
              <w:jc w:val="center"/>
              <w:rPr>
                <w:ins w:id="761" w:author="Fegie" w:date="2021-04-28T12:02:00Z"/>
                <w:rFonts w:ascii="標楷體" w:eastAsia="標楷體" w:hAnsi="標楷體"/>
                <w:lang w:eastAsia="zh-HK"/>
              </w:rPr>
            </w:pPr>
            <w:ins w:id="762" w:author="Fegie" w:date="2021-04-28T12:02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05251" w14:textId="2081DF05" w:rsidR="009661CB" w:rsidRPr="00AD05A2" w:rsidRDefault="007D2453" w:rsidP="009661CB">
            <w:pPr>
              <w:rPr>
                <w:ins w:id="763" w:author="Fegie" w:date="2021-04-28T12:02:00Z"/>
                <w:rFonts w:ascii="標楷體" w:eastAsia="標楷體" w:hAnsi="標楷體"/>
                <w:lang w:eastAsia="zh-HK"/>
              </w:rPr>
            </w:pPr>
            <w:ins w:id="764" w:author="Fegie" w:date="2021-04-28T16:15:00Z">
              <w:r>
                <w:rPr>
                  <w:rFonts w:ascii="標楷體" w:eastAsia="標楷體" w:hAnsi="標楷體" w:hint="eastAsia"/>
                  <w:lang w:eastAsia="zh-HK"/>
                </w:rPr>
                <w:t>案件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2F1AD" w14:textId="707DE06F" w:rsidR="009661CB" w:rsidRPr="00ED6E92" w:rsidRDefault="009661CB" w:rsidP="009661CB">
            <w:pPr>
              <w:rPr>
                <w:ins w:id="765" w:author="Fegie" w:date="2021-04-28T12:02:00Z"/>
                <w:rFonts w:ascii="標楷體" w:eastAsia="標楷體" w:hAnsi="標楷體"/>
                <w:rPrChange w:id="766" w:author="Fegie" w:date="2021-04-28T16:50:00Z">
                  <w:rPr>
                    <w:ins w:id="767" w:author="Fegie" w:date="2021-04-28T12:02:00Z"/>
                    <w:rFonts w:ascii="標楷體" w:eastAsia="標楷體" w:hAnsi="標楷體"/>
                    <w:color w:val="FF0000"/>
                  </w:rPr>
                </w:rPrChange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D8D8D" w14:textId="5AE76638" w:rsidR="00ED6E92" w:rsidRDefault="00ED6E92">
            <w:pPr>
              <w:ind w:left="240" w:hangingChars="100" w:hanging="240"/>
              <w:rPr>
                <w:ins w:id="768" w:author="Fegie" w:date="2021-04-28T16:51:00Z"/>
                <w:rFonts w:ascii="標楷體" w:eastAsia="標楷體" w:hAnsi="標楷體"/>
                <w:lang w:eastAsia="zh-HK"/>
              </w:rPr>
              <w:pPrChange w:id="769" w:author="Fegie" w:date="2021-04-28T17:07:00Z">
                <w:pPr/>
              </w:pPrChange>
            </w:pPr>
            <w:ins w:id="770" w:author="Fegie" w:date="2021-04-28T16:50:00Z">
              <w:r>
                <w:rPr>
                  <w:rFonts w:ascii="標楷體" w:eastAsia="標楷體" w:hAnsi="標楷體" w:hint="eastAsia"/>
                </w:rPr>
                <w:t>1.</w:t>
              </w:r>
              <w:r w:rsidRPr="00ED6E92">
                <w:rPr>
                  <w:rFonts w:ascii="標楷體" w:eastAsia="標楷體" w:hAnsi="標楷體" w:hint="eastAsia"/>
                  <w:rPrChange w:id="771" w:author="Fegie" w:date="2021-04-28T16:50:00Z">
                    <w:rPr>
                      <w:rFonts w:hint="eastAsia"/>
                    </w:rPr>
                  </w:rPrChange>
                </w:rPr>
                <w:t>查詢當筆客戶案件狀況，連結</w:t>
              </w:r>
              <w:r>
                <w:rPr>
                  <w:rFonts w:ascii="標楷體" w:eastAsia="標楷體" w:hAnsi="標楷體" w:hint="eastAsia"/>
                  <w:lang w:eastAsia="zh-HK"/>
                </w:rPr>
                <w:t>至【</w:t>
              </w:r>
            </w:ins>
            <w:ins w:id="772" w:author="Fegie" w:date="2021-04-28T17:09:00Z">
              <w:r w:rsidR="00981E41">
                <w:rPr>
                  <w:rFonts w:ascii="標楷體" w:eastAsia="標楷體" w:hAnsi="標楷體" w:hint="eastAsia"/>
                  <w:lang w:eastAsia="zh-HK"/>
                </w:rPr>
                <w:t>L</w:t>
              </w:r>
              <w:r w:rsidR="00981E41">
                <w:rPr>
                  <w:rFonts w:ascii="標楷體" w:eastAsia="標楷體" w:hAnsi="標楷體"/>
                  <w:lang w:eastAsia="zh-HK"/>
                </w:rPr>
                <w:t>2010</w:t>
              </w:r>
            </w:ins>
            <w:ins w:id="773" w:author="Fegie" w:date="2021-04-28T16:51:00Z">
              <w:r>
                <w:rPr>
                  <w:rFonts w:ascii="標楷體" w:eastAsia="標楷體" w:hAnsi="標楷體" w:hint="eastAsia"/>
                  <w:lang w:eastAsia="zh-HK"/>
                </w:rPr>
                <w:t>申請案件明細資料查詢</w:t>
              </w:r>
            </w:ins>
            <w:ins w:id="774" w:author="Fegie" w:date="2021-04-28T16:50:00Z">
              <w:r>
                <w:rPr>
                  <w:rFonts w:ascii="標楷體" w:eastAsia="標楷體" w:hAnsi="標楷體" w:hint="eastAsia"/>
                  <w:lang w:eastAsia="zh-HK"/>
                </w:rPr>
                <w:t>】</w:t>
              </w:r>
            </w:ins>
            <w:ins w:id="775" w:author="Fegie" w:date="2021-04-28T16:51:00Z">
              <w:r>
                <w:rPr>
                  <w:rFonts w:ascii="標楷體" w:eastAsia="標楷體" w:hAnsi="標楷體" w:hint="eastAsia"/>
                  <w:lang w:eastAsia="zh-HK"/>
                </w:rPr>
                <w:t>，供查詢該客戶案件</w:t>
              </w:r>
            </w:ins>
          </w:p>
          <w:p w14:paraId="66D9E24F" w14:textId="77777777" w:rsidR="00410987" w:rsidRDefault="00410987" w:rsidP="00B42BC5">
            <w:pPr>
              <w:rPr>
                <w:ins w:id="776" w:author="Fegie" w:date="2021-05-04T14:52:00Z"/>
                <w:rFonts w:ascii="標楷體" w:eastAsia="標楷體" w:hAnsi="標楷體"/>
              </w:rPr>
            </w:pPr>
            <w:ins w:id="777" w:author="Fegie" w:date="2021-04-28T16:52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778" w:author="Fegie" w:date="2021-05-04T14:52:00Z">
              <w:r w:rsidR="00B42BC5">
                <w:rPr>
                  <w:rFonts w:ascii="標楷體" w:eastAsia="標楷體" w:hAnsi="標楷體" w:hint="eastAsia"/>
                </w:rPr>
                <w:t>「案件申請檔Fa</w:t>
              </w:r>
              <w:r w:rsidR="00B42BC5">
                <w:rPr>
                  <w:rFonts w:ascii="標楷體" w:eastAsia="標楷體" w:hAnsi="標楷體"/>
                </w:rPr>
                <w:t>cCaseAppl</w:t>
              </w:r>
              <w:r w:rsidR="00B42BC5">
                <w:rPr>
                  <w:rFonts w:ascii="標楷體" w:eastAsia="標楷體" w:hAnsi="標楷體" w:hint="eastAsia"/>
                </w:rPr>
                <w:t>」</w:t>
              </w:r>
            </w:ins>
          </w:p>
          <w:p w14:paraId="280E4441" w14:textId="52A68C40" w:rsidR="00B42BC5" w:rsidRPr="00410987" w:rsidRDefault="00B42BC5">
            <w:pPr>
              <w:rPr>
                <w:ins w:id="779" w:author="Fegie" w:date="2021-04-28T12:02:00Z"/>
                <w:rFonts w:ascii="標楷體" w:eastAsia="標楷體" w:hAnsi="標楷體"/>
                <w:lang w:eastAsia="zh-HK"/>
                <w:rPrChange w:id="780" w:author="Fegie" w:date="2021-04-28T16:52:00Z">
                  <w:rPr>
                    <w:ins w:id="781" w:author="Fegie" w:date="2021-04-28T12:02:00Z"/>
                    <w:lang w:eastAsia="zh-HK"/>
                  </w:rPr>
                </w:rPrChange>
              </w:rPr>
            </w:pPr>
            <w:ins w:id="782" w:author="Fegie" w:date="2021-05-04T14:52:00Z">
              <w:r>
                <w:rPr>
                  <w:rFonts w:ascii="標楷體" w:eastAsia="標楷體" w:hAnsi="標楷體" w:hint="eastAsia"/>
                  <w:lang w:eastAsia="zh-HK"/>
                </w:rPr>
                <w:t xml:space="preserve"> </w:t>
              </w:r>
              <w:r>
                <w:rPr>
                  <w:rFonts w:ascii="標楷體" w:eastAsia="標楷體" w:hAnsi="標楷體"/>
                  <w:lang w:eastAsia="zh-HK"/>
                </w:rPr>
                <w:t xml:space="preserve"> </w:t>
              </w:r>
            </w:ins>
            <w:ins w:id="783" w:author="Fegie" w:date="2021-05-04T14:53:00Z">
              <w:r>
                <w:rPr>
                  <w:rFonts w:ascii="標楷體" w:eastAsia="標楷體" w:hAnsi="標楷體" w:hint="eastAsia"/>
                  <w:lang w:eastAsia="zh-HK"/>
                </w:rPr>
                <w:t>需有資料才顯示此按鈕</w:t>
              </w:r>
            </w:ins>
          </w:p>
        </w:tc>
      </w:tr>
      <w:tr w:rsidR="00243305" w:rsidRPr="00AD05A2" w14:paraId="47B147DA" w14:textId="77777777" w:rsidTr="00446CF2">
        <w:trPr>
          <w:ins w:id="784" w:author="Fegie" w:date="2021-04-28T15:54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BB3CD" w14:textId="73B25A55" w:rsidR="00243305" w:rsidRPr="00AD05A2" w:rsidRDefault="00243305" w:rsidP="009661CB">
            <w:pPr>
              <w:jc w:val="center"/>
              <w:rPr>
                <w:ins w:id="785" w:author="Fegie" w:date="2021-04-28T15:54:00Z"/>
                <w:rFonts w:ascii="標楷體" w:eastAsia="標楷體" w:hAnsi="標楷體"/>
              </w:rPr>
            </w:pPr>
            <w:ins w:id="786" w:author="Fegie" w:date="2021-04-28T15:54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D9437" w14:textId="3BA890AA" w:rsidR="00243305" w:rsidRPr="00AD05A2" w:rsidRDefault="007D2453" w:rsidP="009661CB">
            <w:pPr>
              <w:jc w:val="center"/>
              <w:rPr>
                <w:ins w:id="787" w:author="Fegie" w:date="2021-04-28T15:54:00Z"/>
                <w:rFonts w:ascii="標楷體" w:eastAsia="標楷體" w:hAnsi="標楷體"/>
                <w:lang w:eastAsia="zh-HK"/>
              </w:rPr>
            </w:pPr>
            <w:ins w:id="788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BEC87" w14:textId="148ABAF2" w:rsidR="00243305" w:rsidRPr="00AD05A2" w:rsidRDefault="007D2453" w:rsidP="009661CB">
            <w:pPr>
              <w:rPr>
                <w:ins w:id="789" w:author="Fegie" w:date="2021-04-28T15:54:00Z"/>
                <w:rFonts w:ascii="標楷體" w:eastAsia="標楷體" w:hAnsi="標楷體"/>
                <w:lang w:eastAsia="zh-HK"/>
              </w:rPr>
            </w:pPr>
            <w:ins w:id="790" w:author="Fegie" w:date="2021-04-28T16:16:00Z">
              <w:r>
                <w:rPr>
                  <w:rFonts w:ascii="標楷體" w:eastAsia="標楷體" w:hAnsi="標楷體" w:hint="eastAsia"/>
                  <w:lang w:eastAsia="zh-HK"/>
                </w:rPr>
                <w:t>未齊件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DDC45" w14:textId="4E304767" w:rsidR="00243305" w:rsidRPr="00446CF2" w:rsidRDefault="00243305" w:rsidP="009661CB">
            <w:pPr>
              <w:rPr>
                <w:ins w:id="791" w:author="Fegie" w:date="2021-04-28T15:54:00Z"/>
                <w:rFonts w:ascii="標楷體" w:eastAsia="標楷體" w:hAnsi="標楷體"/>
                <w:rPrChange w:id="792" w:author="Fegie" w:date="2021-04-28T17:07:00Z">
                  <w:rPr>
                    <w:ins w:id="793" w:author="Fegie" w:date="2021-04-28T15:54:00Z"/>
                    <w:rFonts w:ascii="標楷體" w:eastAsia="標楷體" w:hAnsi="標楷體"/>
                    <w:color w:val="FF0000"/>
                  </w:rPr>
                </w:rPrChange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53B98" w14:textId="5BF7CFA9" w:rsidR="00243305" w:rsidRPr="00D766E1" w:rsidRDefault="00D766E1">
            <w:pPr>
              <w:rPr>
                <w:ins w:id="794" w:author="Fegie" w:date="2021-04-28T17:12:00Z"/>
                <w:rFonts w:ascii="標楷體" w:eastAsia="標楷體" w:hAnsi="標楷體"/>
                <w:rPrChange w:id="795" w:author="Fegie" w:date="2021-04-28T17:12:00Z">
                  <w:rPr>
                    <w:ins w:id="796" w:author="Fegie" w:date="2021-04-28T17:12:00Z"/>
                  </w:rPr>
                </w:rPrChange>
              </w:rPr>
            </w:pPr>
            <w:ins w:id="797" w:author="Fegie" w:date="2021-04-28T17:12:00Z">
              <w:r>
                <w:rPr>
                  <w:rFonts w:ascii="標楷體" w:eastAsia="標楷體" w:hAnsi="標楷體" w:hint="eastAsia"/>
                </w:rPr>
                <w:t>1.</w:t>
              </w:r>
              <w:r w:rsidRPr="00D766E1">
                <w:rPr>
                  <w:rFonts w:ascii="標楷體" w:eastAsia="標楷體" w:hAnsi="標楷體" w:hint="eastAsia"/>
                  <w:rPrChange w:id="798" w:author="Fegie" w:date="2021-04-28T17:12:00Z">
                    <w:rPr>
                      <w:rFonts w:hint="eastAsia"/>
                    </w:rPr>
                  </w:rPrChange>
                </w:rPr>
                <w:t>查詢當筆客戶未齊件狀況，</w:t>
              </w:r>
            </w:ins>
          </w:p>
          <w:p w14:paraId="702B540B" w14:textId="77777777" w:rsidR="00D766E1" w:rsidRDefault="00D766E1" w:rsidP="00D766E1">
            <w:pPr>
              <w:rPr>
                <w:ins w:id="799" w:author="Fegie" w:date="2021-04-28T17:13:00Z"/>
                <w:rFonts w:ascii="標楷體" w:eastAsia="標楷體" w:hAnsi="標楷體"/>
              </w:rPr>
            </w:pPr>
            <w:ins w:id="800" w:author="Fegie" w:date="2021-04-28T17:12:00Z">
              <w:r>
                <w:rPr>
                  <w:rFonts w:ascii="標楷體" w:eastAsia="標楷體" w:hAnsi="標楷體" w:hint="eastAsia"/>
                </w:rPr>
                <w:t xml:space="preserve">  連結至【</w:t>
              </w:r>
            </w:ins>
            <w:ins w:id="801" w:author="Fegie" w:date="2021-04-28T17:13:00Z">
              <w:r>
                <w:rPr>
                  <w:rFonts w:ascii="標楷體" w:eastAsia="標楷體" w:hAnsi="標楷體" w:hint="eastAsia"/>
                </w:rPr>
                <w:t>L2921未齊件查詢</w:t>
              </w:r>
            </w:ins>
            <w:ins w:id="802" w:author="Fegie" w:date="2021-04-28T17:12:00Z">
              <w:r>
                <w:rPr>
                  <w:rFonts w:ascii="標楷體" w:eastAsia="標楷體" w:hAnsi="標楷體" w:hint="eastAsia"/>
                </w:rPr>
                <w:t>】</w:t>
              </w:r>
            </w:ins>
          </w:p>
          <w:p w14:paraId="37E3E717" w14:textId="594CEA85" w:rsidR="00D766E1" w:rsidRDefault="00D766E1" w:rsidP="00D766E1">
            <w:pPr>
              <w:rPr>
                <w:ins w:id="803" w:author="Fegie" w:date="2021-04-28T17:14:00Z"/>
                <w:rFonts w:ascii="標楷體" w:eastAsia="標楷體" w:hAnsi="標楷體"/>
              </w:rPr>
            </w:pPr>
            <w:ins w:id="804" w:author="Fegie" w:date="2021-04-28T17:13:00Z">
              <w:r>
                <w:rPr>
                  <w:rFonts w:ascii="標楷體" w:eastAsia="標楷體" w:hAnsi="標楷體" w:hint="eastAsia"/>
                </w:rPr>
                <w:t xml:space="preserve">  ，供查詢該客戶未齊件狀況</w:t>
              </w:r>
            </w:ins>
          </w:p>
          <w:p w14:paraId="48BD856D" w14:textId="77777777" w:rsidR="00DC1E90" w:rsidRDefault="00D766E1" w:rsidP="00DC1E90">
            <w:pPr>
              <w:rPr>
                <w:ins w:id="805" w:author="Fegie" w:date="2021-05-04T14:55:00Z"/>
                <w:rFonts w:ascii="標楷體" w:eastAsia="標楷體" w:hAnsi="標楷體"/>
              </w:rPr>
            </w:pPr>
            <w:ins w:id="806" w:author="Fegie" w:date="2021-04-28T17:14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807" w:author="Fegie" w:date="2021-05-04T14:55:00Z">
              <w:r w:rsidR="00DC1E90">
                <w:rPr>
                  <w:rFonts w:ascii="標楷體" w:eastAsia="標楷體" w:hAnsi="標楷體" w:hint="eastAsia"/>
                </w:rPr>
                <w:t>「未齊件管理檔Lo</w:t>
              </w:r>
              <w:r w:rsidR="00DC1E90">
                <w:rPr>
                  <w:rFonts w:ascii="標楷體" w:eastAsia="標楷體" w:hAnsi="標楷體"/>
                </w:rPr>
                <w:t>anNotYet</w:t>
              </w:r>
              <w:r w:rsidR="00DC1E90">
                <w:rPr>
                  <w:rFonts w:ascii="標楷體" w:eastAsia="標楷體" w:hAnsi="標楷體" w:hint="eastAsia"/>
                </w:rPr>
                <w:t>」</w:t>
              </w:r>
            </w:ins>
          </w:p>
          <w:p w14:paraId="4DA82C1E" w14:textId="49AD02CF" w:rsidR="00D766E1" w:rsidRPr="00D766E1" w:rsidRDefault="00DC1E90">
            <w:pPr>
              <w:rPr>
                <w:ins w:id="808" w:author="Fegie" w:date="2021-04-28T15:54:00Z"/>
                <w:rFonts w:ascii="標楷體" w:eastAsia="標楷體" w:hAnsi="標楷體"/>
                <w:rPrChange w:id="809" w:author="Fegie" w:date="2021-04-28T17:14:00Z">
                  <w:rPr>
                    <w:ins w:id="810" w:author="Fegie" w:date="2021-04-28T15:54:00Z"/>
                  </w:rPr>
                </w:rPrChange>
              </w:rPr>
            </w:pPr>
            <w:ins w:id="811" w:author="Fegie" w:date="2021-05-04T14:55:00Z">
              <w:r>
                <w:rPr>
                  <w:rFonts w:ascii="標楷體" w:eastAsia="標楷體" w:hAnsi="標楷體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需有資料才顯示此按鈕</w:t>
              </w:r>
            </w:ins>
            <w:ins w:id="812" w:author="Fegie" w:date="2021-05-04T14:54:00Z">
              <w:r w:rsidRPr="00D766E1">
                <w:rPr>
                  <w:rFonts w:ascii="標楷體" w:eastAsia="標楷體" w:hAnsi="標楷體"/>
                </w:rPr>
                <w:t xml:space="preserve"> </w:t>
              </w:r>
            </w:ins>
          </w:p>
        </w:tc>
      </w:tr>
      <w:tr w:rsidR="00243305" w:rsidRPr="00AD05A2" w14:paraId="44FB0902" w14:textId="77777777" w:rsidTr="00446CF2">
        <w:trPr>
          <w:ins w:id="813" w:author="Fegie" w:date="2021-04-28T15:54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6CF2C" w14:textId="4E97C43F" w:rsidR="00243305" w:rsidRPr="00AD05A2" w:rsidRDefault="00243305" w:rsidP="009661CB">
            <w:pPr>
              <w:jc w:val="center"/>
              <w:rPr>
                <w:ins w:id="814" w:author="Fegie" w:date="2021-04-28T15:54:00Z"/>
                <w:rFonts w:ascii="標楷體" w:eastAsia="標楷體" w:hAnsi="標楷體"/>
              </w:rPr>
            </w:pPr>
            <w:ins w:id="815" w:author="Fegie" w:date="2021-04-28T15:54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6A43A" w14:textId="1F829ABA" w:rsidR="00243305" w:rsidRPr="00AD05A2" w:rsidRDefault="007D2453" w:rsidP="009661CB">
            <w:pPr>
              <w:jc w:val="center"/>
              <w:rPr>
                <w:ins w:id="816" w:author="Fegie" w:date="2021-04-28T15:54:00Z"/>
                <w:rFonts w:ascii="標楷體" w:eastAsia="標楷體" w:hAnsi="標楷體"/>
                <w:lang w:eastAsia="zh-HK"/>
              </w:rPr>
            </w:pPr>
            <w:ins w:id="817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7055D" w14:textId="2A854E7F" w:rsidR="00243305" w:rsidRPr="00AD05A2" w:rsidRDefault="007D2453" w:rsidP="009661CB">
            <w:pPr>
              <w:rPr>
                <w:ins w:id="818" w:author="Fegie" w:date="2021-04-28T15:54:00Z"/>
                <w:rFonts w:ascii="標楷體" w:eastAsia="標楷體" w:hAnsi="標楷體"/>
                <w:lang w:eastAsia="zh-HK"/>
              </w:rPr>
            </w:pPr>
            <w:ins w:id="819" w:author="Fegie" w:date="2021-04-28T16:16:00Z">
              <w:r>
                <w:rPr>
                  <w:rFonts w:ascii="標楷體" w:eastAsia="標楷體" w:hAnsi="標楷體" w:hint="eastAsia"/>
                  <w:lang w:eastAsia="zh-HK"/>
                </w:rPr>
                <w:t>保證人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56E6B" w14:textId="19F39B13" w:rsidR="00446CF2" w:rsidRPr="00446CF2" w:rsidRDefault="00446CF2" w:rsidP="009661CB">
            <w:pPr>
              <w:rPr>
                <w:ins w:id="820" w:author="Fegie" w:date="2021-04-28T15:54:00Z"/>
                <w:rFonts w:ascii="標楷體" w:eastAsia="標楷體" w:hAnsi="標楷體"/>
                <w:rPrChange w:id="821" w:author="Fegie" w:date="2021-04-28T17:07:00Z">
                  <w:rPr>
                    <w:ins w:id="822" w:author="Fegie" w:date="2021-04-28T15:54:00Z"/>
                    <w:rFonts w:ascii="標楷體" w:eastAsia="標楷體" w:hAnsi="標楷體"/>
                    <w:color w:val="FF0000"/>
                  </w:rPr>
                </w:rPrChange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82EF4" w14:textId="054B55D8" w:rsidR="00243305" w:rsidRPr="00A829BA" w:rsidRDefault="00A829BA">
            <w:pPr>
              <w:rPr>
                <w:ins w:id="823" w:author="Fegie" w:date="2021-04-28T17:23:00Z"/>
                <w:rFonts w:ascii="標楷體" w:eastAsia="標楷體" w:hAnsi="標楷體"/>
                <w:rPrChange w:id="824" w:author="Fegie" w:date="2021-04-28T17:23:00Z">
                  <w:rPr>
                    <w:ins w:id="825" w:author="Fegie" w:date="2021-04-28T17:23:00Z"/>
                  </w:rPr>
                </w:rPrChange>
              </w:rPr>
            </w:pPr>
            <w:ins w:id="826" w:author="Fegie" w:date="2021-04-28T17:23:00Z">
              <w:r>
                <w:rPr>
                  <w:rFonts w:ascii="標楷體" w:eastAsia="標楷體" w:hAnsi="標楷體" w:hint="eastAsia"/>
                </w:rPr>
                <w:t>1.</w:t>
              </w:r>
              <w:r w:rsidRPr="00A829BA">
                <w:rPr>
                  <w:rFonts w:ascii="標楷體" w:eastAsia="標楷體" w:hAnsi="標楷體" w:hint="eastAsia"/>
                  <w:rPrChange w:id="827" w:author="Fegie" w:date="2021-04-28T17:23:00Z">
                    <w:rPr>
                      <w:rFonts w:hint="eastAsia"/>
                    </w:rPr>
                  </w:rPrChange>
                </w:rPr>
                <w:t>查詢當筆客戶保證人資料，</w:t>
              </w:r>
            </w:ins>
          </w:p>
          <w:p w14:paraId="4E5B952E" w14:textId="77777777" w:rsidR="00A829BA" w:rsidRDefault="00A829BA" w:rsidP="00A829BA">
            <w:pPr>
              <w:rPr>
                <w:ins w:id="828" w:author="Fegie" w:date="2021-04-28T17:24:00Z"/>
                <w:rFonts w:ascii="標楷體" w:eastAsia="標楷體" w:hAnsi="標楷體"/>
              </w:rPr>
            </w:pPr>
            <w:ins w:id="829" w:author="Fegie" w:date="2021-04-28T17:23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830" w:author="Fegie" w:date="2021-04-28T17:24:00Z">
              <w:r>
                <w:rPr>
                  <w:rFonts w:ascii="標楷體" w:eastAsia="標楷體" w:hAnsi="標楷體" w:hint="eastAsia"/>
                </w:rPr>
                <w:t>連結至【L2020保證人明細</w:t>
              </w:r>
            </w:ins>
          </w:p>
          <w:p w14:paraId="76A2AC50" w14:textId="77777777" w:rsidR="00642610" w:rsidRDefault="00A829BA" w:rsidP="00A829BA">
            <w:pPr>
              <w:rPr>
                <w:ins w:id="831" w:author="Fegie" w:date="2021-04-28T18:35:00Z"/>
                <w:rFonts w:ascii="標楷體" w:eastAsia="標楷體" w:hAnsi="標楷體"/>
              </w:rPr>
            </w:pPr>
            <w:ins w:id="832" w:author="Fegie" w:date="2021-04-28T17:24:00Z">
              <w:r>
                <w:rPr>
                  <w:rFonts w:ascii="標楷體" w:eastAsia="標楷體" w:hAnsi="標楷體" w:hint="eastAsia"/>
                </w:rPr>
                <w:t xml:space="preserve">  資料查詢】</w:t>
              </w:r>
            </w:ins>
            <w:ins w:id="833" w:author="Fegie" w:date="2021-04-28T17:41:00Z">
              <w:r w:rsidR="00172D69">
                <w:rPr>
                  <w:rFonts w:ascii="標楷體" w:eastAsia="標楷體" w:hAnsi="標楷體" w:hint="eastAsia"/>
                </w:rPr>
                <w:t>，供查詢該客戶保</w:t>
              </w:r>
            </w:ins>
          </w:p>
          <w:p w14:paraId="1A62CFFD" w14:textId="41FE4AAD" w:rsidR="00172D69" w:rsidRDefault="00642610" w:rsidP="00A829BA">
            <w:pPr>
              <w:rPr>
                <w:ins w:id="834" w:author="Fegie" w:date="2021-04-28T17:41:00Z"/>
                <w:rFonts w:ascii="標楷體" w:eastAsia="標楷體" w:hAnsi="標楷體"/>
              </w:rPr>
            </w:pPr>
            <w:ins w:id="835" w:author="Fegie" w:date="2021-04-28T18:35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836" w:author="Fegie" w:date="2021-04-28T17:41:00Z">
              <w:r w:rsidR="00172D69">
                <w:rPr>
                  <w:rFonts w:ascii="標楷體" w:eastAsia="標楷體" w:hAnsi="標楷體" w:hint="eastAsia"/>
                </w:rPr>
                <w:t>證人資料</w:t>
              </w:r>
            </w:ins>
          </w:p>
          <w:p w14:paraId="51AF598B" w14:textId="77777777" w:rsidR="004436A0" w:rsidRDefault="00172D69" w:rsidP="004436A0">
            <w:pPr>
              <w:rPr>
                <w:ins w:id="837" w:author="Fegie" w:date="2021-05-04T14:58:00Z"/>
                <w:rFonts w:ascii="標楷體" w:eastAsia="標楷體" w:hAnsi="標楷體"/>
              </w:rPr>
            </w:pPr>
            <w:ins w:id="838" w:author="Fegie" w:date="2021-04-28T17:41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839" w:author="Fegie" w:date="2021-05-04T14:57:00Z">
              <w:r w:rsidR="004436A0">
                <w:rPr>
                  <w:rFonts w:ascii="標楷體" w:eastAsia="標楷體" w:hAnsi="標楷體" w:hint="eastAsia"/>
                </w:rPr>
                <w:t>「保證人檔Gu</w:t>
              </w:r>
              <w:r w:rsidR="004436A0">
                <w:rPr>
                  <w:rFonts w:ascii="標楷體" w:eastAsia="標楷體" w:hAnsi="標楷體"/>
                </w:rPr>
                <w:t>a</w:t>
              </w:r>
            </w:ins>
            <w:ins w:id="840" w:author="Fegie" w:date="2021-05-04T14:58:00Z">
              <w:r w:rsidR="004436A0">
                <w:rPr>
                  <w:rFonts w:ascii="標楷體" w:eastAsia="標楷體" w:hAnsi="標楷體"/>
                </w:rPr>
                <w:t>rantor</w:t>
              </w:r>
            </w:ins>
            <w:ins w:id="841" w:author="Fegie" w:date="2021-05-04T14:57:00Z">
              <w:r w:rsidR="004436A0">
                <w:rPr>
                  <w:rFonts w:ascii="標楷體" w:eastAsia="標楷體" w:hAnsi="標楷體" w:hint="eastAsia"/>
                </w:rPr>
                <w:t>」</w:t>
              </w:r>
            </w:ins>
            <w:ins w:id="842" w:author="Fegie" w:date="2021-05-04T14:58:00Z">
              <w:r w:rsidR="004436A0">
                <w:rPr>
                  <w:rFonts w:ascii="標楷體" w:eastAsia="標楷體" w:hAnsi="標楷體" w:hint="eastAsia"/>
                </w:rPr>
                <w:t>需有</w:t>
              </w:r>
            </w:ins>
          </w:p>
          <w:p w14:paraId="15E9CA1A" w14:textId="4BF61DA8" w:rsidR="00172D69" w:rsidRPr="00A829BA" w:rsidRDefault="004436A0">
            <w:pPr>
              <w:rPr>
                <w:ins w:id="843" w:author="Fegie" w:date="2021-04-28T15:54:00Z"/>
                <w:rFonts w:ascii="標楷體" w:eastAsia="標楷體" w:hAnsi="標楷體"/>
                <w:rPrChange w:id="844" w:author="Fegie" w:date="2021-04-28T17:23:00Z">
                  <w:rPr>
                    <w:ins w:id="845" w:author="Fegie" w:date="2021-04-28T15:54:00Z"/>
                  </w:rPr>
                </w:rPrChange>
              </w:rPr>
            </w:pPr>
            <w:ins w:id="846" w:author="Fegie" w:date="2021-05-04T14:58:00Z">
              <w:r>
                <w:rPr>
                  <w:rFonts w:ascii="標楷體" w:eastAsia="標楷體" w:hAnsi="標楷體" w:hint="eastAsia"/>
                </w:rPr>
                <w:t xml:space="preserve">  資料才顯示此按鈕</w:t>
              </w:r>
            </w:ins>
          </w:p>
        </w:tc>
      </w:tr>
      <w:tr w:rsidR="00243305" w:rsidRPr="00AD05A2" w14:paraId="03C18D24" w14:textId="77777777" w:rsidTr="00446CF2">
        <w:trPr>
          <w:ins w:id="847" w:author="Fegie" w:date="2021-04-28T15:54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0D551" w14:textId="79B57642" w:rsidR="00243305" w:rsidRPr="00AD05A2" w:rsidRDefault="00243305" w:rsidP="009661CB">
            <w:pPr>
              <w:jc w:val="center"/>
              <w:rPr>
                <w:ins w:id="848" w:author="Fegie" w:date="2021-04-28T15:54:00Z"/>
                <w:rFonts w:ascii="標楷體" w:eastAsia="標楷體" w:hAnsi="標楷體"/>
              </w:rPr>
            </w:pPr>
            <w:ins w:id="849" w:author="Fegie" w:date="2021-04-28T15:54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85D3" w14:textId="13F2BD5A" w:rsidR="00243305" w:rsidRPr="00AD05A2" w:rsidRDefault="007D2453" w:rsidP="009661CB">
            <w:pPr>
              <w:jc w:val="center"/>
              <w:rPr>
                <w:ins w:id="850" w:author="Fegie" w:date="2021-04-28T15:54:00Z"/>
                <w:rFonts w:ascii="標楷體" w:eastAsia="標楷體" w:hAnsi="標楷體"/>
                <w:lang w:eastAsia="zh-HK"/>
              </w:rPr>
            </w:pPr>
            <w:ins w:id="851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EE42B" w14:textId="073D61D5" w:rsidR="00243305" w:rsidRPr="00AD05A2" w:rsidRDefault="007D2453" w:rsidP="009661CB">
            <w:pPr>
              <w:rPr>
                <w:ins w:id="852" w:author="Fegie" w:date="2021-04-28T15:54:00Z"/>
                <w:rFonts w:ascii="標楷體" w:eastAsia="標楷體" w:hAnsi="標楷體"/>
                <w:lang w:eastAsia="zh-HK"/>
              </w:rPr>
            </w:pPr>
            <w:ins w:id="853" w:author="Fegie" w:date="2021-04-28T16:16:00Z">
              <w:r>
                <w:rPr>
                  <w:rFonts w:ascii="標楷體" w:eastAsia="標楷體" w:hAnsi="標楷體" w:hint="eastAsia"/>
                  <w:lang w:eastAsia="zh-HK"/>
                </w:rPr>
                <w:t>不動產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A7B" w14:textId="7867E541" w:rsidR="00243305" w:rsidRPr="00446CF2" w:rsidRDefault="00243305" w:rsidP="009661CB">
            <w:pPr>
              <w:rPr>
                <w:ins w:id="854" w:author="Fegie" w:date="2021-04-28T15:54:00Z"/>
                <w:rFonts w:ascii="標楷體" w:eastAsia="標楷體" w:hAnsi="標楷體"/>
                <w:rPrChange w:id="855" w:author="Fegie" w:date="2021-04-28T17:07:00Z">
                  <w:rPr>
                    <w:ins w:id="856" w:author="Fegie" w:date="2021-04-28T15:54:00Z"/>
                    <w:rFonts w:ascii="標楷體" w:eastAsia="標楷體" w:hAnsi="標楷體"/>
                    <w:color w:val="FF0000"/>
                  </w:rPr>
                </w:rPrChange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93D40" w14:textId="33911888" w:rsidR="00243305" w:rsidRPr="00424D8C" w:rsidRDefault="00424D8C">
            <w:pPr>
              <w:rPr>
                <w:ins w:id="857" w:author="Fegie" w:date="2021-04-28T17:52:00Z"/>
                <w:rFonts w:ascii="標楷體" w:eastAsia="標楷體" w:hAnsi="標楷體"/>
                <w:rPrChange w:id="858" w:author="Fegie" w:date="2021-04-28T17:53:00Z">
                  <w:rPr>
                    <w:ins w:id="859" w:author="Fegie" w:date="2021-04-28T17:52:00Z"/>
                  </w:rPr>
                </w:rPrChange>
              </w:rPr>
            </w:pPr>
            <w:ins w:id="860" w:author="Fegie" w:date="2021-04-28T17:5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861" w:author="Fegie" w:date="2021-04-28T17:52:00Z">
              <w:r w:rsidRPr="00424D8C">
                <w:rPr>
                  <w:rFonts w:ascii="標楷體" w:eastAsia="標楷體" w:hAnsi="標楷體" w:hint="eastAsia"/>
                  <w:rPrChange w:id="862" w:author="Fegie" w:date="2021-04-28T17:53:00Z">
                    <w:rPr>
                      <w:rFonts w:hint="eastAsia"/>
                    </w:rPr>
                  </w:rPrChange>
                </w:rPr>
                <w:t>查詢當筆客戶擔保品資料，</w:t>
              </w:r>
            </w:ins>
          </w:p>
          <w:p w14:paraId="152B2858" w14:textId="77777777" w:rsidR="00424D8C" w:rsidRDefault="00424D8C" w:rsidP="00424D8C">
            <w:pPr>
              <w:rPr>
                <w:ins w:id="863" w:author="Fegie" w:date="2021-04-28T17:53:00Z"/>
                <w:rFonts w:ascii="標楷體" w:eastAsia="標楷體" w:hAnsi="標楷體"/>
              </w:rPr>
            </w:pPr>
            <w:ins w:id="864" w:author="Fegie" w:date="2021-04-28T17:53:00Z">
              <w:r>
                <w:rPr>
                  <w:rFonts w:ascii="標楷體" w:eastAsia="標楷體" w:hAnsi="標楷體" w:hint="eastAsia"/>
                </w:rPr>
                <w:t xml:space="preserve">  連結至【L2038擔保品明</w:t>
              </w:r>
            </w:ins>
          </w:p>
          <w:p w14:paraId="0A116EB8" w14:textId="77777777" w:rsidR="00642610" w:rsidRDefault="00424D8C" w:rsidP="00424D8C">
            <w:pPr>
              <w:rPr>
                <w:ins w:id="865" w:author="Fegie" w:date="2021-04-28T18:35:00Z"/>
                <w:rFonts w:ascii="標楷體" w:eastAsia="標楷體" w:hAnsi="標楷體"/>
              </w:rPr>
            </w:pPr>
            <w:ins w:id="866" w:author="Fegie" w:date="2021-04-28T17:53:00Z">
              <w:r>
                <w:rPr>
                  <w:rFonts w:ascii="標楷體" w:eastAsia="標楷體" w:hAnsi="標楷體" w:hint="eastAsia"/>
                </w:rPr>
                <w:t xml:space="preserve">  細資料查詢】，</w:t>
              </w:r>
            </w:ins>
            <w:ins w:id="867" w:author="Fegie" w:date="2021-04-28T17:54:00Z">
              <w:r>
                <w:rPr>
                  <w:rFonts w:ascii="標楷體" w:eastAsia="標楷體" w:hAnsi="標楷體" w:hint="eastAsia"/>
                </w:rPr>
                <w:t>供查詢該客戶</w:t>
              </w:r>
            </w:ins>
          </w:p>
          <w:p w14:paraId="43E35205" w14:textId="06D08F2D" w:rsidR="00424D8C" w:rsidRDefault="00642610" w:rsidP="00424D8C">
            <w:pPr>
              <w:rPr>
                <w:ins w:id="868" w:author="Fegie" w:date="2021-04-28T17:54:00Z"/>
                <w:rFonts w:ascii="標楷體" w:eastAsia="標楷體" w:hAnsi="標楷體"/>
              </w:rPr>
            </w:pPr>
            <w:ins w:id="869" w:author="Fegie" w:date="2021-04-28T18:35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870" w:author="Fegie" w:date="2021-04-28T17:54:00Z">
              <w:r w:rsidR="00424D8C">
                <w:rPr>
                  <w:rFonts w:ascii="標楷體" w:eastAsia="標楷體" w:hAnsi="標楷體" w:hint="eastAsia"/>
                </w:rPr>
                <w:t>擔保品資料</w:t>
              </w:r>
            </w:ins>
          </w:p>
          <w:p w14:paraId="604F1B2E" w14:textId="77777777" w:rsidR="004436A0" w:rsidRDefault="00424D8C" w:rsidP="004436A0">
            <w:pPr>
              <w:rPr>
                <w:ins w:id="871" w:author="Fegie" w:date="2021-05-04T14:59:00Z"/>
                <w:rFonts w:ascii="標楷體" w:eastAsia="標楷體" w:hAnsi="標楷體"/>
              </w:rPr>
            </w:pPr>
            <w:ins w:id="872" w:author="Fegie" w:date="2021-04-28T17:54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873" w:author="Fegie" w:date="2021-05-04T14:59:00Z">
              <w:r w:rsidR="004436A0">
                <w:rPr>
                  <w:rFonts w:ascii="標楷體" w:eastAsia="標楷體" w:hAnsi="標楷體" w:hint="eastAsia"/>
                </w:rPr>
                <w:t>「擔保品主檔C</w:t>
              </w:r>
              <w:r w:rsidR="004436A0">
                <w:rPr>
                  <w:rFonts w:ascii="標楷體" w:eastAsia="標楷體" w:hAnsi="標楷體"/>
                </w:rPr>
                <w:t>lMain</w:t>
              </w:r>
              <w:r w:rsidR="004436A0">
                <w:rPr>
                  <w:rFonts w:ascii="標楷體" w:eastAsia="標楷體" w:hAnsi="標楷體" w:hint="eastAsia"/>
                </w:rPr>
                <w:t>」需有</w:t>
              </w:r>
            </w:ins>
          </w:p>
          <w:p w14:paraId="4A42E7C0" w14:textId="4F8945FF" w:rsidR="00424D8C" w:rsidRPr="00424D8C" w:rsidRDefault="004436A0">
            <w:pPr>
              <w:rPr>
                <w:ins w:id="874" w:author="Fegie" w:date="2021-04-28T15:54:00Z"/>
                <w:rFonts w:ascii="標楷體" w:eastAsia="標楷體" w:hAnsi="標楷體"/>
                <w:rPrChange w:id="875" w:author="Fegie" w:date="2021-04-28T17:53:00Z">
                  <w:rPr>
                    <w:ins w:id="876" w:author="Fegie" w:date="2021-04-28T15:54:00Z"/>
                  </w:rPr>
                </w:rPrChange>
              </w:rPr>
            </w:pPr>
            <w:ins w:id="877" w:author="Fegie" w:date="2021-05-04T14:59:00Z">
              <w:r>
                <w:rPr>
                  <w:rFonts w:ascii="標楷體" w:eastAsia="標楷體" w:hAnsi="標楷體" w:hint="eastAsia"/>
                </w:rPr>
                <w:t xml:space="preserve">  資料才顯示此按鈕</w:t>
              </w:r>
            </w:ins>
            <w:ins w:id="878" w:author="Fegie" w:date="2021-05-04T14:58:00Z">
              <w:r w:rsidRPr="00424D8C">
                <w:rPr>
                  <w:rFonts w:ascii="標楷體" w:eastAsia="標楷體" w:hAnsi="標楷體"/>
                </w:rPr>
                <w:t xml:space="preserve"> </w:t>
              </w:r>
            </w:ins>
          </w:p>
        </w:tc>
      </w:tr>
      <w:tr w:rsidR="00446CF2" w:rsidRPr="00AD05A2" w14:paraId="1C598B81" w14:textId="77777777" w:rsidTr="00446CF2">
        <w:trPr>
          <w:ins w:id="879" w:author="Fegie" w:date="2021-04-28T15:54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D0368" w14:textId="52FC7F20" w:rsidR="00446CF2" w:rsidRPr="00AD05A2" w:rsidRDefault="00446CF2" w:rsidP="00446CF2">
            <w:pPr>
              <w:jc w:val="center"/>
              <w:rPr>
                <w:ins w:id="880" w:author="Fegie" w:date="2021-04-28T15:54:00Z"/>
                <w:rFonts w:ascii="標楷體" w:eastAsia="標楷體" w:hAnsi="標楷體"/>
              </w:rPr>
            </w:pPr>
            <w:ins w:id="881" w:author="Fegie" w:date="2021-04-28T15:54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86A99" w14:textId="12F9DFA7" w:rsidR="00446CF2" w:rsidRPr="00AD05A2" w:rsidRDefault="00446CF2" w:rsidP="00446CF2">
            <w:pPr>
              <w:jc w:val="center"/>
              <w:rPr>
                <w:ins w:id="882" w:author="Fegie" w:date="2021-04-28T15:54:00Z"/>
                <w:rFonts w:ascii="標楷體" w:eastAsia="標楷體" w:hAnsi="標楷體"/>
                <w:lang w:eastAsia="zh-HK"/>
              </w:rPr>
            </w:pPr>
            <w:ins w:id="883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E43CD" w14:textId="144E3C52" w:rsidR="00446CF2" w:rsidRPr="00AD05A2" w:rsidRDefault="00446CF2" w:rsidP="00446CF2">
            <w:pPr>
              <w:rPr>
                <w:ins w:id="884" w:author="Fegie" w:date="2021-04-28T15:54:00Z"/>
                <w:rFonts w:ascii="標楷體" w:eastAsia="標楷體" w:hAnsi="標楷體"/>
                <w:lang w:eastAsia="zh-HK"/>
              </w:rPr>
            </w:pPr>
            <w:ins w:id="885" w:author="Fegie" w:date="2021-04-28T16:16:00Z">
              <w:r>
                <w:rPr>
                  <w:rFonts w:ascii="標楷體" w:eastAsia="標楷體" w:hAnsi="標楷體" w:hint="eastAsia"/>
                  <w:lang w:eastAsia="zh-HK"/>
                </w:rPr>
                <w:t>動產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BEF9B" w14:textId="44D2EAB2" w:rsidR="00446CF2" w:rsidRPr="00446CF2" w:rsidRDefault="00446CF2" w:rsidP="00446CF2">
            <w:pPr>
              <w:rPr>
                <w:ins w:id="886" w:author="Fegie" w:date="2021-04-28T15:54:00Z"/>
                <w:rFonts w:ascii="標楷體" w:eastAsia="標楷體" w:hAnsi="標楷體"/>
                <w:rPrChange w:id="887" w:author="Fegie" w:date="2021-04-28T17:07:00Z">
                  <w:rPr>
                    <w:ins w:id="888" w:author="Fegie" w:date="2021-04-28T15:54:00Z"/>
                    <w:rFonts w:ascii="標楷體" w:eastAsia="標楷體" w:hAnsi="標楷體"/>
                    <w:color w:val="FF0000"/>
                  </w:rPr>
                </w:rPrChange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83C3" w14:textId="77777777" w:rsidR="00424D8C" w:rsidRPr="00C179E0" w:rsidRDefault="00424D8C" w:rsidP="00424D8C">
            <w:pPr>
              <w:rPr>
                <w:ins w:id="889" w:author="Fegie" w:date="2021-04-28T17:54:00Z"/>
                <w:rFonts w:ascii="標楷體" w:eastAsia="標楷體" w:hAnsi="標楷體"/>
              </w:rPr>
            </w:pPr>
            <w:ins w:id="890" w:author="Fegie" w:date="2021-04-28T17:54:00Z">
              <w:r>
                <w:rPr>
                  <w:rFonts w:ascii="標楷體" w:eastAsia="標楷體" w:hAnsi="標楷體" w:hint="eastAsia"/>
                </w:rPr>
                <w:t>1.</w:t>
              </w:r>
              <w:r w:rsidRPr="00C179E0">
                <w:rPr>
                  <w:rFonts w:ascii="標楷體" w:eastAsia="標楷體" w:hAnsi="標楷體" w:hint="eastAsia"/>
                </w:rPr>
                <w:t>查詢當筆客戶擔保品資料，</w:t>
              </w:r>
            </w:ins>
          </w:p>
          <w:p w14:paraId="4ECE9BAB" w14:textId="77777777" w:rsidR="00424D8C" w:rsidRDefault="00424D8C" w:rsidP="00424D8C">
            <w:pPr>
              <w:rPr>
                <w:ins w:id="891" w:author="Fegie" w:date="2021-04-28T17:54:00Z"/>
                <w:rFonts w:ascii="標楷體" w:eastAsia="標楷體" w:hAnsi="標楷體"/>
              </w:rPr>
            </w:pPr>
            <w:ins w:id="892" w:author="Fegie" w:date="2021-04-28T17:54:00Z">
              <w:r>
                <w:rPr>
                  <w:rFonts w:ascii="標楷體" w:eastAsia="標楷體" w:hAnsi="標楷體" w:hint="eastAsia"/>
                </w:rPr>
                <w:t xml:space="preserve">  連結至【L2038擔保品明</w:t>
              </w:r>
            </w:ins>
          </w:p>
          <w:p w14:paraId="134FB613" w14:textId="77777777" w:rsidR="00642610" w:rsidRDefault="00424D8C" w:rsidP="00424D8C">
            <w:pPr>
              <w:rPr>
                <w:ins w:id="893" w:author="Fegie" w:date="2021-04-28T18:35:00Z"/>
                <w:rFonts w:ascii="標楷體" w:eastAsia="標楷體" w:hAnsi="標楷體"/>
              </w:rPr>
            </w:pPr>
            <w:ins w:id="894" w:author="Fegie" w:date="2021-04-28T17:54:00Z">
              <w:r>
                <w:rPr>
                  <w:rFonts w:ascii="標楷體" w:eastAsia="標楷體" w:hAnsi="標楷體" w:hint="eastAsia"/>
                </w:rPr>
                <w:t xml:space="preserve">  細資料查詢】，供查詢該客戶</w:t>
              </w:r>
            </w:ins>
          </w:p>
          <w:p w14:paraId="3E325B3C" w14:textId="42DC2A4D" w:rsidR="00424D8C" w:rsidRDefault="00642610" w:rsidP="00424D8C">
            <w:pPr>
              <w:rPr>
                <w:ins w:id="895" w:author="Fegie" w:date="2021-04-28T17:54:00Z"/>
                <w:rFonts w:ascii="標楷體" w:eastAsia="標楷體" w:hAnsi="標楷體"/>
              </w:rPr>
            </w:pPr>
            <w:ins w:id="896" w:author="Fegie" w:date="2021-04-28T18:35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897" w:author="Fegie" w:date="2021-04-28T17:54:00Z">
              <w:r w:rsidR="00424D8C">
                <w:rPr>
                  <w:rFonts w:ascii="標楷體" w:eastAsia="標楷體" w:hAnsi="標楷體" w:hint="eastAsia"/>
                </w:rPr>
                <w:t>擔保品資料</w:t>
              </w:r>
            </w:ins>
          </w:p>
          <w:p w14:paraId="34E9A6CB" w14:textId="77777777" w:rsidR="004436A0" w:rsidRDefault="004436A0" w:rsidP="004436A0">
            <w:pPr>
              <w:rPr>
                <w:ins w:id="898" w:author="Fegie" w:date="2021-05-04T14:59:00Z"/>
                <w:rFonts w:ascii="標楷體" w:eastAsia="標楷體" w:hAnsi="標楷體"/>
              </w:rPr>
            </w:pPr>
            <w:ins w:id="899" w:author="Fegie" w:date="2021-05-04T14:59:00Z">
              <w:r>
                <w:rPr>
                  <w:rFonts w:ascii="標楷體" w:eastAsia="標楷體" w:hAnsi="標楷體" w:hint="eastAsia"/>
                </w:rPr>
                <w:t>2.「擔保品主檔C</w:t>
              </w:r>
              <w:r>
                <w:rPr>
                  <w:rFonts w:ascii="標楷體" w:eastAsia="標楷體" w:hAnsi="標楷體"/>
                </w:rPr>
                <w:t>lMain</w:t>
              </w:r>
              <w:r>
                <w:rPr>
                  <w:rFonts w:ascii="標楷體" w:eastAsia="標楷體" w:hAnsi="標楷體" w:hint="eastAsia"/>
                </w:rPr>
                <w:t>」需有</w:t>
              </w:r>
            </w:ins>
          </w:p>
          <w:p w14:paraId="4393E8DF" w14:textId="02B099A9" w:rsidR="00446CF2" w:rsidRPr="00AD05A2" w:rsidRDefault="004436A0" w:rsidP="004436A0">
            <w:pPr>
              <w:rPr>
                <w:ins w:id="900" w:author="Fegie" w:date="2021-04-28T15:54:00Z"/>
                <w:rFonts w:ascii="標楷體" w:eastAsia="標楷體" w:hAnsi="標楷體"/>
              </w:rPr>
            </w:pPr>
            <w:ins w:id="901" w:author="Fegie" w:date="2021-05-04T14:59:00Z">
              <w:r>
                <w:rPr>
                  <w:rFonts w:ascii="標楷體" w:eastAsia="標楷體" w:hAnsi="標楷體" w:hint="eastAsia"/>
                </w:rPr>
                <w:t xml:space="preserve">  資料才顯示此按鈕</w:t>
              </w:r>
            </w:ins>
          </w:p>
        </w:tc>
      </w:tr>
      <w:tr w:rsidR="00446CF2" w:rsidRPr="00AD05A2" w14:paraId="03B9B87E" w14:textId="77777777" w:rsidTr="00446CF2">
        <w:trPr>
          <w:ins w:id="902" w:author="Fegie" w:date="2021-04-28T15:54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3FCA" w14:textId="006E55A1" w:rsidR="00446CF2" w:rsidRPr="00AD05A2" w:rsidRDefault="00446CF2" w:rsidP="00446CF2">
            <w:pPr>
              <w:jc w:val="center"/>
              <w:rPr>
                <w:ins w:id="903" w:author="Fegie" w:date="2021-04-28T15:54:00Z"/>
                <w:rFonts w:ascii="標楷體" w:eastAsia="標楷體" w:hAnsi="標楷體"/>
              </w:rPr>
            </w:pPr>
            <w:ins w:id="904" w:author="Fegie" w:date="2021-04-28T15:54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6FA5B" w14:textId="7D866A93" w:rsidR="00446CF2" w:rsidRPr="00AD05A2" w:rsidRDefault="00446CF2" w:rsidP="00446CF2">
            <w:pPr>
              <w:jc w:val="center"/>
              <w:rPr>
                <w:ins w:id="905" w:author="Fegie" w:date="2021-04-28T15:54:00Z"/>
                <w:rFonts w:ascii="標楷體" w:eastAsia="標楷體" w:hAnsi="標楷體"/>
                <w:lang w:eastAsia="zh-HK"/>
              </w:rPr>
            </w:pPr>
            <w:ins w:id="906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F43F6" w14:textId="277E7E10" w:rsidR="00446CF2" w:rsidRPr="00AD05A2" w:rsidRDefault="00446CF2" w:rsidP="00446CF2">
            <w:pPr>
              <w:rPr>
                <w:ins w:id="907" w:author="Fegie" w:date="2021-04-28T15:54:00Z"/>
                <w:rFonts w:ascii="標楷體" w:eastAsia="標楷體" w:hAnsi="標楷體"/>
                <w:lang w:eastAsia="zh-HK"/>
              </w:rPr>
            </w:pPr>
            <w:ins w:id="908" w:author="Fegie" w:date="2021-04-28T16:16:00Z">
              <w:r>
                <w:rPr>
                  <w:rFonts w:ascii="標楷體" w:eastAsia="標楷體" w:hAnsi="標楷體" w:hint="eastAsia"/>
                  <w:lang w:eastAsia="zh-HK"/>
                </w:rPr>
                <w:t>銀保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F21B" w14:textId="2E32BC61" w:rsidR="00446CF2" w:rsidRPr="00446CF2" w:rsidRDefault="00446CF2" w:rsidP="00446CF2">
            <w:pPr>
              <w:rPr>
                <w:ins w:id="909" w:author="Fegie" w:date="2021-04-28T15:54:00Z"/>
                <w:rFonts w:ascii="標楷體" w:eastAsia="標楷體" w:hAnsi="標楷體"/>
                <w:rPrChange w:id="910" w:author="Fegie" w:date="2021-04-28T17:07:00Z">
                  <w:rPr>
                    <w:ins w:id="911" w:author="Fegie" w:date="2021-04-28T15:54:00Z"/>
                    <w:rFonts w:ascii="標楷體" w:eastAsia="標楷體" w:hAnsi="標楷體"/>
                    <w:color w:val="FF0000"/>
                  </w:rPr>
                </w:rPrChange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5AE1" w14:textId="77777777" w:rsidR="00424D8C" w:rsidRPr="00C179E0" w:rsidRDefault="00424D8C" w:rsidP="00424D8C">
            <w:pPr>
              <w:rPr>
                <w:ins w:id="912" w:author="Fegie" w:date="2021-04-28T17:54:00Z"/>
                <w:rFonts w:ascii="標楷體" w:eastAsia="標楷體" w:hAnsi="標楷體"/>
              </w:rPr>
            </w:pPr>
            <w:ins w:id="913" w:author="Fegie" w:date="2021-04-28T17:54:00Z">
              <w:r>
                <w:rPr>
                  <w:rFonts w:ascii="標楷體" w:eastAsia="標楷體" w:hAnsi="標楷體" w:hint="eastAsia"/>
                </w:rPr>
                <w:t>1.</w:t>
              </w:r>
              <w:r w:rsidRPr="00C179E0">
                <w:rPr>
                  <w:rFonts w:ascii="標楷體" w:eastAsia="標楷體" w:hAnsi="標楷體" w:hint="eastAsia"/>
                </w:rPr>
                <w:t>查詢當筆客戶擔保品資料，</w:t>
              </w:r>
            </w:ins>
          </w:p>
          <w:p w14:paraId="48E6356A" w14:textId="77777777" w:rsidR="00424D8C" w:rsidRDefault="00424D8C" w:rsidP="00424D8C">
            <w:pPr>
              <w:rPr>
                <w:ins w:id="914" w:author="Fegie" w:date="2021-04-28T17:54:00Z"/>
                <w:rFonts w:ascii="標楷體" w:eastAsia="標楷體" w:hAnsi="標楷體"/>
              </w:rPr>
            </w:pPr>
            <w:ins w:id="915" w:author="Fegie" w:date="2021-04-28T17:54:00Z">
              <w:r>
                <w:rPr>
                  <w:rFonts w:ascii="標楷體" w:eastAsia="標楷體" w:hAnsi="標楷體" w:hint="eastAsia"/>
                </w:rPr>
                <w:t xml:space="preserve">  連結至【L2038擔保品明</w:t>
              </w:r>
            </w:ins>
          </w:p>
          <w:p w14:paraId="2F5966D0" w14:textId="77777777" w:rsidR="00A36985" w:rsidRDefault="00424D8C" w:rsidP="00424D8C">
            <w:pPr>
              <w:rPr>
                <w:ins w:id="916" w:author="Fegie" w:date="2021-04-28T18:34:00Z"/>
                <w:rFonts w:ascii="標楷體" w:eastAsia="標楷體" w:hAnsi="標楷體"/>
              </w:rPr>
            </w:pPr>
            <w:ins w:id="917" w:author="Fegie" w:date="2021-04-28T17:54:00Z">
              <w:r>
                <w:rPr>
                  <w:rFonts w:ascii="標楷體" w:eastAsia="標楷體" w:hAnsi="標楷體" w:hint="eastAsia"/>
                </w:rPr>
                <w:t xml:space="preserve">  細資料查詢】，供查詢該客戶</w:t>
              </w:r>
            </w:ins>
          </w:p>
          <w:p w14:paraId="77F3B2BD" w14:textId="6415B1F8" w:rsidR="00424D8C" w:rsidRDefault="00A36985" w:rsidP="00424D8C">
            <w:pPr>
              <w:rPr>
                <w:ins w:id="918" w:author="Fegie" w:date="2021-04-28T17:54:00Z"/>
                <w:rFonts w:ascii="標楷體" w:eastAsia="標楷體" w:hAnsi="標楷體"/>
              </w:rPr>
            </w:pPr>
            <w:ins w:id="919" w:author="Fegie" w:date="2021-04-28T18:34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920" w:author="Fegie" w:date="2021-04-28T17:54:00Z">
              <w:r w:rsidR="00424D8C">
                <w:rPr>
                  <w:rFonts w:ascii="標楷體" w:eastAsia="標楷體" w:hAnsi="標楷體" w:hint="eastAsia"/>
                </w:rPr>
                <w:t>擔保品資料</w:t>
              </w:r>
            </w:ins>
          </w:p>
          <w:p w14:paraId="3153C66B" w14:textId="77777777" w:rsidR="004436A0" w:rsidRDefault="004436A0" w:rsidP="004436A0">
            <w:pPr>
              <w:rPr>
                <w:ins w:id="921" w:author="Fegie" w:date="2021-05-04T14:59:00Z"/>
                <w:rFonts w:ascii="標楷體" w:eastAsia="標楷體" w:hAnsi="標楷體"/>
              </w:rPr>
            </w:pPr>
            <w:ins w:id="922" w:author="Fegie" w:date="2021-05-04T14:59:00Z">
              <w:r>
                <w:rPr>
                  <w:rFonts w:ascii="標楷體" w:eastAsia="標楷體" w:hAnsi="標楷體" w:hint="eastAsia"/>
                </w:rPr>
                <w:t>2.「擔保品主檔C</w:t>
              </w:r>
              <w:r>
                <w:rPr>
                  <w:rFonts w:ascii="標楷體" w:eastAsia="標楷體" w:hAnsi="標楷體"/>
                </w:rPr>
                <w:t>lMain</w:t>
              </w:r>
              <w:r>
                <w:rPr>
                  <w:rFonts w:ascii="標楷體" w:eastAsia="標楷體" w:hAnsi="標楷體" w:hint="eastAsia"/>
                </w:rPr>
                <w:t>」需有</w:t>
              </w:r>
            </w:ins>
          </w:p>
          <w:p w14:paraId="5D5AE96C" w14:textId="75EFC565" w:rsidR="00446CF2" w:rsidRPr="00AD05A2" w:rsidRDefault="004436A0" w:rsidP="004436A0">
            <w:pPr>
              <w:rPr>
                <w:ins w:id="923" w:author="Fegie" w:date="2021-04-28T15:54:00Z"/>
                <w:rFonts w:ascii="標楷體" w:eastAsia="標楷體" w:hAnsi="標楷體"/>
              </w:rPr>
            </w:pPr>
            <w:ins w:id="924" w:author="Fegie" w:date="2021-05-04T14:59:00Z">
              <w:r>
                <w:rPr>
                  <w:rFonts w:ascii="標楷體" w:eastAsia="標楷體" w:hAnsi="標楷體" w:hint="eastAsia"/>
                </w:rPr>
                <w:t xml:space="preserve">  資料才顯示此按鈕</w:t>
              </w:r>
            </w:ins>
          </w:p>
        </w:tc>
      </w:tr>
      <w:tr w:rsidR="00446CF2" w:rsidRPr="00AD05A2" w14:paraId="6953926D" w14:textId="77777777" w:rsidTr="00446CF2">
        <w:trPr>
          <w:ins w:id="925" w:author="Fegie" w:date="2021-04-28T15:54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75020" w14:textId="7A28780F" w:rsidR="00446CF2" w:rsidRPr="00AD05A2" w:rsidRDefault="00446CF2" w:rsidP="00446CF2">
            <w:pPr>
              <w:jc w:val="center"/>
              <w:rPr>
                <w:ins w:id="926" w:author="Fegie" w:date="2021-04-28T15:54:00Z"/>
                <w:rFonts w:ascii="標楷體" w:eastAsia="標楷體" w:hAnsi="標楷體"/>
              </w:rPr>
            </w:pPr>
            <w:ins w:id="927" w:author="Fegie" w:date="2021-04-28T15:54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9AE45" w14:textId="62371F4B" w:rsidR="00446CF2" w:rsidRPr="00AD05A2" w:rsidRDefault="00446CF2" w:rsidP="00446CF2">
            <w:pPr>
              <w:jc w:val="center"/>
              <w:rPr>
                <w:ins w:id="928" w:author="Fegie" w:date="2021-04-28T15:54:00Z"/>
                <w:rFonts w:ascii="標楷體" w:eastAsia="標楷體" w:hAnsi="標楷體"/>
                <w:lang w:eastAsia="zh-HK"/>
              </w:rPr>
            </w:pPr>
            <w:ins w:id="929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F7452" w14:textId="5373F114" w:rsidR="00446CF2" w:rsidRPr="00AD05A2" w:rsidRDefault="00446CF2" w:rsidP="00446CF2">
            <w:pPr>
              <w:rPr>
                <w:ins w:id="930" w:author="Fegie" w:date="2021-04-28T15:54:00Z"/>
                <w:rFonts w:ascii="標楷體" w:eastAsia="標楷體" w:hAnsi="標楷體"/>
                <w:lang w:eastAsia="zh-HK"/>
              </w:rPr>
            </w:pPr>
            <w:ins w:id="931" w:author="Fegie" w:date="2021-04-28T16:16:00Z">
              <w:r>
                <w:rPr>
                  <w:rFonts w:ascii="標楷體" w:eastAsia="標楷體" w:hAnsi="標楷體" w:hint="eastAsia"/>
                  <w:lang w:eastAsia="zh-HK"/>
                </w:rPr>
                <w:t>證券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E2CCF" w14:textId="061F5070" w:rsidR="00446CF2" w:rsidRPr="00446CF2" w:rsidRDefault="00446CF2" w:rsidP="00446CF2">
            <w:pPr>
              <w:rPr>
                <w:ins w:id="932" w:author="Fegie" w:date="2021-04-28T15:54:00Z"/>
                <w:rFonts w:ascii="標楷體" w:eastAsia="標楷體" w:hAnsi="標楷體"/>
                <w:rPrChange w:id="933" w:author="Fegie" w:date="2021-04-28T17:07:00Z">
                  <w:rPr>
                    <w:ins w:id="934" w:author="Fegie" w:date="2021-04-28T15:54:00Z"/>
                    <w:rFonts w:ascii="標楷體" w:eastAsia="標楷體" w:hAnsi="標楷體"/>
                    <w:color w:val="FF0000"/>
                  </w:rPr>
                </w:rPrChange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690AF" w14:textId="77777777" w:rsidR="00424D8C" w:rsidRPr="00C179E0" w:rsidRDefault="00424D8C" w:rsidP="00424D8C">
            <w:pPr>
              <w:rPr>
                <w:ins w:id="935" w:author="Fegie" w:date="2021-04-28T17:54:00Z"/>
                <w:rFonts w:ascii="標楷體" w:eastAsia="標楷體" w:hAnsi="標楷體"/>
              </w:rPr>
            </w:pPr>
            <w:ins w:id="936" w:author="Fegie" w:date="2021-04-28T17:54:00Z">
              <w:r>
                <w:rPr>
                  <w:rFonts w:ascii="標楷體" w:eastAsia="標楷體" w:hAnsi="標楷體" w:hint="eastAsia"/>
                </w:rPr>
                <w:t>1.</w:t>
              </w:r>
              <w:r w:rsidRPr="00C179E0">
                <w:rPr>
                  <w:rFonts w:ascii="標楷體" w:eastAsia="標楷體" w:hAnsi="標楷體" w:hint="eastAsia"/>
                </w:rPr>
                <w:t>查詢當筆客戶擔保品資料，</w:t>
              </w:r>
            </w:ins>
          </w:p>
          <w:p w14:paraId="76296BBA" w14:textId="77777777" w:rsidR="00424D8C" w:rsidRDefault="00424D8C" w:rsidP="00424D8C">
            <w:pPr>
              <w:rPr>
                <w:ins w:id="937" w:author="Fegie" w:date="2021-04-28T17:54:00Z"/>
                <w:rFonts w:ascii="標楷體" w:eastAsia="標楷體" w:hAnsi="標楷體"/>
              </w:rPr>
            </w:pPr>
            <w:ins w:id="938" w:author="Fegie" w:date="2021-04-28T17:54:00Z">
              <w:r>
                <w:rPr>
                  <w:rFonts w:ascii="標楷體" w:eastAsia="標楷體" w:hAnsi="標楷體" w:hint="eastAsia"/>
                </w:rPr>
                <w:lastRenderedPageBreak/>
                <w:t xml:space="preserve">  連結至【L2038擔保品明</w:t>
              </w:r>
            </w:ins>
          </w:p>
          <w:p w14:paraId="1F3518C1" w14:textId="77777777" w:rsidR="00A36985" w:rsidRDefault="00424D8C" w:rsidP="00424D8C">
            <w:pPr>
              <w:rPr>
                <w:ins w:id="939" w:author="Fegie" w:date="2021-04-28T18:33:00Z"/>
                <w:rFonts w:ascii="標楷體" w:eastAsia="標楷體" w:hAnsi="標楷體"/>
              </w:rPr>
            </w:pPr>
            <w:ins w:id="940" w:author="Fegie" w:date="2021-04-28T17:54:00Z">
              <w:r>
                <w:rPr>
                  <w:rFonts w:ascii="標楷體" w:eastAsia="標楷體" w:hAnsi="標楷體" w:hint="eastAsia"/>
                </w:rPr>
                <w:t xml:space="preserve">  細資料查詢】，供查詢該客戶</w:t>
              </w:r>
            </w:ins>
          </w:p>
          <w:p w14:paraId="3956C70A" w14:textId="7917C031" w:rsidR="00424D8C" w:rsidRDefault="00A36985" w:rsidP="00424D8C">
            <w:pPr>
              <w:rPr>
                <w:ins w:id="941" w:author="Fegie" w:date="2021-04-28T17:54:00Z"/>
                <w:rFonts w:ascii="標楷體" w:eastAsia="標楷體" w:hAnsi="標楷體"/>
              </w:rPr>
            </w:pPr>
            <w:ins w:id="942" w:author="Fegie" w:date="2021-04-28T18:33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943" w:author="Fegie" w:date="2021-04-28T17:54:00Z">
              <w:r w:rsidR="00424D8C">
                <w:rPr>
                  <w:rFonts w:ascii="標楷體" w:eastAsia="標楷體" w:hAnsi="標楷體" w:hint="eastAsia"/>
                </w:rPr>
                <w:t>擔保品資料</w:t>
              </w:r>
            </w:ins>
          </w:p>
          <w:p w14:paraId="79C47DF3" w14:textId="77777777" w:rsidR="004436A0" w:rsidRDefault="004436A0" w:rsidP="004436A0">
            <w:pPr>
              <w:rPr>
                <w:ins w:id="944" w:author="Fegie" w:date="2021-05-04T14:59:00Z"/>
                <w:rFonts w:ascii="標楷體" w:eastAsia="標楷體" w:hAnsi="標楷體"/>
              </w:rPr>
            </w:pPr>
            <w:ins w:id="945" w:author="Fegie" w:date="2021-05-04T14:59:00Z">
              <w:r>
                <w:rPr>
                  <w:rFonts w:ascii="標楷體" w:eastAsia="標楷體" w:hAnsi="標楷體" w:hint="eastAsia"/>
                </w:rPr>
                <w:t>2.「擔保品主檔C</w:t>
              </w:r>
              <w:r>
                <w:rPr>
                  <w:rFonts w:ascii="標楷體" w:eastAsia="標楷體" w:hAnsi="標楷體"/>
                </w:rPr>
                <w:t>lMain</w:t>
              </w:r>
              <w:r>
                <w:rPr>
                  <w:rFonts w:ascii="標楷體" w:eastAsia="標楷體" w:hAnsi="標楷體" w:hint="eastAsia"/>
                </w:rPr>
                <w:t>」需有</w:t>
              </w:r>
            </w:ins>
          </w:p>
          <w:p w14:paraId="7399AB75" w14:textId="0220C207" w:rsidR="00446CF2" w:rsidRPr="00AD05A2" w:rsidRDefault="004436A0" w:rsidP="004436A0">
            <w:pPr>
              <w:rPr>
                <w:ins w:id="946" w:author="Fegie" w:date="2021-04-28T15:54:00Z"/>
                <w:rFonts w:ascii="標楷體" w:eastAsia="標楷體" w:hAnsi="標楷體"/>
              </w:rPr>
            </w:pPr>
            <w:ins w:id="947" w:author="Fegie" w:date="2021-05-04T14:59:00Z">
              <w:r>
                <w:rPr>
                  <w:rFonts w:ascii="標楷體" w:eastAsia="標楷體" w:hAnsi="標楷體" w:hint="eastAsia"/>
                </w:rPr>
                <w:t xml:space="preserve">  資料才顯示此按鈕</w:t>
              </w:r>
            </w:ins>
          </w:p>
        </w:tc>
      </w:tr>
      <w:tr w:rsidR="00446CF2" w:rsidRPr="00AD05A2" w14:paraId="5DD31AEB" w14:textId="77777777" w:rsidTr="00446CF2">
        <w:trPr>
          <w:ins w:id="948" w:author="Fegie" w:date="2021-04-28T15:54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A8D67" w14:textId="10DF251B" w:rsidR="00446CF2" w:rsidRPr="00AD05A2" w:rsidRDefault="00446CF2" w:rsidP="00446CF2">
            <w:pPr>
              <w:jc w:val="center"/>
              <w:rPr>
                <w:ins w:id="949" w:author="Fegie" w:date="2021-04-28T15:54:00Z"/>
                <w:rFonts w:ascii="標楷體" w:eastAsia="標楷體" w:hAnsi="標楷體"/>
              </w:rPr>
            </w:pPr>
            <w:ins w:id="950" w:author="Fegie" w:date="2021-04-28T15:54:00Z">
              <w:r>
                <w:rPr>
                  <w:rFonts w:ascii="標楷體" w:eastAsia="標楷體" w:hAnsi="標楷體" w:hint="eastAsia"/>
                </w:rPr>
                <w:lastRenderedPageBreak/>
                <w:t>1</w:t>
              </w:r>
              <w:r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F69C1" w14:textId="5053DC28" w:rsidR="00446CF2" w:rsidRPr="00AD05A2" w:rsidRDefault="00446CF2" w:rsidP="00446CF2">
            <w:pPr>
              <w:jc w:val="center"/>
              <w:rPr>
                <w:ins w:id="951" w:author="Fegie" w:date="2021-04-28T15:54:00Z"/>
                <w:rFonts w:ascii="標楷體" w:eastAsia="標楷體" w:hAnsi="標楷體"/>
                <w:lang w:eastAsia="zh-HK"/>
              </w:rPr>
            </w:pPr>
            <w:ins w:id="952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8F9F0" w14:textId="3E7964A8" w:rsidR="00446CF2" w:rsidRPr="00AD05A2" w:rsidRDefault="00446CF2" w:rsidP="00446CF2">
            <w:pPr>
              <w:rPr>
                <w:ins w:id="953" w:author="Fegie" w:date="2021-04-28T15:54:00Z"/>
                <w:rFonts w:ascii="標楷體" w:eastAsia="標楷體" w:hAnsi="標楷體"/>
                <w:lang w:eastAsia="zh-HK"/>
              </w:rPr>
            </w:pPr>
            <w:ins w:id="954" w:author="Fegie" w:date="2021-04-28T16:16:00Z">
              <w:r>
                <w:rPr>
                  <w:rFonts w:ascii="標楷體" w:eastAsia="標楷體" w:hAnsi="標楷體" w:hint="eastAsia"/>
                  <w:lang w:eastAsia="zh-HK"/>
                </w:rPr>
                <w:t>關聯戶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4A73" w14:textId="2364771D" w:rsidR="00446CF2" w:rsidRPr="00446CF2" w:rsidRDefault="00446CF2" w:rsidP="00446CF2">
            <w:pPr>
              <w:rPr>
                <w:ins w:id="955" w:author="Fegie" w:date="2021-04-28T15:54:00Z"/>
                <w:rFonts w:ascii="標楷體" w:eastAsia="標楷體" w:hAnsi="標楷體"/>
                <w:rPrChange w:id="956" w:author="Fegie" w:date="2021-04-28T17:07:00Z">
                  <w:rPr>
                    <w:ins w:id="957" w:author="Fegie" w:date="2021-04-28T15:54:00Z"/>
                    <w:rFonts w:ascii="標楷體" w:eastAsia="標楷體" w:hAnsi="標楷體"/>
                    <w:color w:val="FF0000"/>
                  </w:rPr>
                </w:rPrChange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94F0" w14:textId="2C12B35A" w:rsidR="00446CF2" w:rsidRPr="008E6D8C" w:rsidRDefault="008E6D8C">
            <w:pPr>
              <w:rPr>
                <w:ins w:id="958" w:author="Fegie" w:date="2021-04-28T18:17:00Z"/>
                <w:rFonts w:ascii="標楷體" w:eastAsia="標楷體" w:hAnsi="標楷體"/>
                <w:rPrChange w:id="959" w:author="Fegie" w:date="2021-04-28T18:18:00Z">
                  <w:rPr>
                    <w:ins w:id="960" w:author="Fegie" w:date="2021-04-28T18:17:00Z"/>
                  </w:rPr>
                </w:rPrChange>
              </w:rPr>
            </w:pPr>
            <w:ins w:id="961" w:author="Fegie" w:date="2021-04-28T18:18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962" w:author="Fegie" w:date="2021-04-28T18:17:00Z">
              <w:r w:rsidRPr="008E6D8C">
                <w:rPr>
                  <w:rFonts w:ascii="標楷體" w:eastAsia="標楷體" w:hAnsi="標楷體" w:hint="eastAsia"/>
                  <w:rPrChange w:id="963" w:author="Fegie" w:date="2021-04-28T18:18:00Z">
                    <w:rPr>
                      <w:rFonts w:hint="eastAsia"/>
                    </w:rPr>
                  </w:rPrChange>
                </w:rPr>
                <w:t>查詢當筆客戶關聯戶資料，</w:t>
              </w:r>
            </w:ins>
          </w:p>
          <w:p w14:paraId="3B68F856" w14:textId="77777777" w:rsidR="008E6D8C" w:rsidRDefault="008E6D8C" w:rsidP="008E6D8C">
            <w:pPr>
              <w:rPr>
                <w:ins w:id="964" w:author="Fegie" w:date="2021-04-28T18:18:00Z"/>
                <w:rFonts w:ascii="標楷體" w:eastAsia="標楷體" w:hAnsi="標楷體"/>
              </w:rPr>
            </w:pPr>
            <w:ins w:id="965" w:author="Fegie" w:date="2021-04-28T18:18:00Z">
              <w:r>
                <w:rPr>
                  <w:rFonts w:ascii="標楷體" w:eastAsia="標楷體" w:hAnsi="標楷體" w:hint="eastAsia"/>
                </w:rPr>
                <w:t xml:space="preserve">  連結至【L1906關聯戶資料</w:t>
              </w:r>
            </w:ins>
          </w:p>
          <w:p w14:paraId="2AA13903" w14:textId="77777777" w:rsidR="00A36985" w:rsidRDefault="008E6D8C" w:rsidP="008E6D8C">
            <w:pPr>
              <w:rPr>
                <w:ins w:id="966" w:author="Fegie" w:date="2021-04-28T18:33:00Z"/>
                <w:rFonts w:ascii="標楷體" w:eastAsia="標楷體" w:hAnsi="標楷體"/>
              </w:rPr>
            </w:pPr>
            <w:ins w:id="967" w:author="Fegie" w:date="2021-04-28T18:18:00Z">
              <w:r>
                <w:rPr>
                  <w:rFonts w:ascii="標楷體" w:eastAsia="標楷體" w:hAnsi="標楷體" w:hint="eastAsia"/>
                </w:rPr>
                <w:t xml:space="preserve">  查詢】，供查詢該客戶關聯戶</w:t>
              </w:r>
            </w:ins>
          </w:p>
          <w:p w14:paraId="3581BB6C" w14:textId="661E11E4" w:rsidR="008E6D8C" w:rsidRDefault="00A36985" w:rsidP="008E6D8C">
            <w:pPr>
              <w:rPr>
                <w:ins w:id="968" w:author="Fegie" w:date="2021-04-28T18:18:00Z"/>
                <w:rFonts w:ascii="標楷體" w:eastAsia="標楷體" w:hAnsi="標楷體"/>
              </w:rPr>
            </w:pPr>
            <w:ins w:id="969" w:author="Fegie" w:date="2021-04-28T18:33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970" w:author="Fegie" w:date="2021-04-28T18:18:00Z">
              <w:r w:rsidR="008E6D8C">
                <w:rPr>
                  <w:rFonts w:ascii="標楷體" w:eastAsia="標楷體" w:hAnsi="標楷體" w:hint="eastAsia"/>
                </w:rPr>
                <w:t>資料</w:t>
              </w:r>
            </w:ins>
          </w:p>
          <w:p w14:paraId="1F10865E" w14:textId="77777777" w:rsidR="009F5C5B" w:rsidRDefault="008E6D8C" w:rsidP="009F5C5B">
            <w:pPr>
              <w:rPr>
                <w:ins w:id="971" w:author="Fegie" w:date="2021-05-04T15:05:00Z"/>
                <w:rFonts w:ascii="標楷體" w:eastAsia="標楷體" w:hAnsi="標楷體"/>
              </w:rPr>
            </w:pPr>
            <w:ins w:id="972" w:author="Fegie" w:date="2021-04-28T18:18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973" w:author="Fegie" w:date="2021-05-04T15:05:00Z">
              <w:r w:rsidR="009F5C5B">
                <w:rPr>
                  <w:rFonts w:ascii="標楷體" w:eastAsia="標楷體" w:hAnsi="標楷體" w:hint="eastAsia"/>
                </w:rPr>
                <w:t xml:space="preserve">「客戶關係人/關係企業資 </w:t>
              </w:r>
            </w:ins>
          </w:p>
          <w:p w14:paraId="2C6CD98C" w14:textId="77777777" w:rsidR="009F5C5B" w:rsidRDefault="009F5C5B" w:rsidP="009F5C5B">
            <w:pPr>
              <w:rPr>
                <w:ins w:id="974" w:author="Fegie" w:date="2021-05-04T15:05:00Z"/>
                <w:rFonts w:ascii="標楷體" w:eastAsia="標楷體" w:hAnsi="標楷體"/>
              </w:rPr>
            </w:pPr>
            <w:ins w:id="975" w:author="Fegie" w:date="2021-05-04T15:05:00Z">
              <w:r>
                <w:rPr>
                  <w:rFonts w:ascii="標楷體" w:eastAsia="標楷體" w:hAnsi="標楷體" w:hint="eastAsia"/>
                </w:rPr>
                <w:t xml:space="preserve">  料維護主檔C</w:t>
              </w:r>
              <w:r>
                <w:rPr>
                  <w:rFonts w:ascii="標楷體" w:eastAsia="標楷體" w:hAnsi="標楷體"/>
                </w:rPr>
                <w:t>ust</w:t>
              </w:r>
              <w:r>
                <w:rPr>
                  <w:rFonts w:ascii="標楷體" w:eastAsia="標楷體" w:hAnsi="標楷體" w:hint="eastAsia"/>
                </w:rPr>
                <w:t>R</w:t>
              </w:r>
              <w:r>
                <w:rPr>
                  <w:rFonts w:ascii="標楷體" w:eastAsia="標楷體" w:hAnsi="標楷體"/>
                </w:rPr>
                <w:t>elMain</w:t>
              </w:r>
              <w:r>
                <w:rPr>
                  <w:rFonts w:ascii="標楷體" w:eastAsia="標楷體" w:hAnsi="標楷體" w:hint="eastAsia"/>
                </w:rPr>
                <w:t>」與</w:t>
              </w:r>
            </w:ins>
          </w:p>
          <w:p w14:paraId="6043B436" w14:textId="77777777" w:rsidR="009F5C5B" w:rsidRDefault="009F5C5B" w:rsidP="009F5C5B">
            <w:pPr>
              <w:rPr>
                <w:ins w:id="976" w:author="Fegie" w:date="2021-05-04T15:06:00Z"/>
                <w:rFonts w:ascii="標楷體" w:eastAsia="標楷體" w:hAnsi="標楷體"/>
              </w:rPr>
            </w:pPr>
            <w:ins w:id="977" w:author="Fegie" w:date="2021-05-04T15:05:00Z">
              <w:r>
                <w:rPr>
                  <w:rFonts w:ascii="標楷體" w:eastAsia="標楷體" w:hAnsi="標楷體" w:hint="eastAsia"/>
                </w:rPr>
                <w:t xml:space="preserve">  「客戶關係人/關係企業</w:t>
              </w:r>
            </w:ins>
            <w:ins w:id="978" w:author="Fegie" w:date="2021-05-04T15:06:00Z">
              <w:r>
                <w:rPr>
                  <w:rFonts w:ascii="標楷體" w:eastAsia="標楷體" w:hAnsi="標楷體" w:hint="eastAsia"/>
                </w:rPr>
                <w:t>資</w:t>
              </w:r>
            </w:ins>
          </w:p>
          <w:p w14:paraId="7049E495" w14:textId="5FF93D8F" w:rsidR="008E6D8C" w:rsidRPr="008E6D8C" w:rsidRDefault="009F5C5B">
            <w:pPr>
              <w:ind w:left="240" w:hangingChars="100" w:hanging="240"/>
              <w:rPr>
                <w:ins w:id="979" w:author="Fegie" w:date="2021-04-28T15:54:00Z"/>
                <w:rFonts w:ascii="標楷體" w:eastAsia="標楷體" w:hAnsi="標楷體"/>
                <w:rPrChange w:id="980" w:author="Fegie" w:date="2021-04-28T18:18:00Z">
                  <w:rPr>
                    <w:ins w:id="981" w:author="Fegie" w:date="2021-04-28T15:54:00Z"/>
                  </w:rPr>
                </w:rPrChange>
              </w:rPr>
              <w:pPrChange w:id="982" w:author="Fegie" w:date="2021-05-04T15:06:00Z">
                <w:pPr/>
              </w:pPrChange>
            </w:pPr>
            <w:ins w:id="983" w:author="Fegie" w:date="2021-05-04T15:06:00Z">
              <w:r>
                <w:rPr>
                  <w:rFonts w:ascii="標楷體" w:eastAsia="標楷體" w:hAnsi="標楷體" w:hint="eastAsia"/>
                </w:rPr>
                <w:t xml:space="preserve">  料維護明細檔Cu</w:t>
              </w:r>
              <w:r>
                <w:rPr>
                  <w:rFonts w:ascii="標楷體" w:eastAsia="標楷體" w:hAnsi="標楷體"/>
                </w:rPr>
                <w:t>stRelDetail</w:t>
              </w:r>
            </w:ins>
            <w:ins w:id="984" w:author="Fegie" w:date="2021-05-04T15:05:00Z">
              <w:r>
                <w:rPr>
                  <w:rFonts w:ascii="標楷體" w:eastAsia="標楷體" w:hAnsi="標楷體" w:hint="eastAsia"/>
                </w:rPr>
                <w:t>」</w:t>
              </w:r>
            </w:ins>
            <w:ins w:id="985" w:author="Fegie" w:date="2021-05-04T15:06:00Z">
              <w:r>
                <w:rPr>
                  <w:rFonts w:ascii="標楷體" w:eastAsia="標楷體" w:hAnsi="標楷體" w:hint="eastAsia"/>
                </w:rPr>
                <w:t>需有資料才顯示此按鈕</w:t>
              </w:r>
            </w:ins>
            <w:ins w:id="986" w:author="Fegie" w:date="2021-05-04T15:04:00Z">
              <w:r w:rsidRPr="008E6D8C">
                <w:rPr>
                  <w:rFonts w:ascii="標楷體" w:eastAsia="標楷體" w:hAnsi="標楷體"/>
                </w:rPr>
                <w:t xml:space="preserve"> </w:t>
              </w:r>
            </w:ins>
          </w:p>
        </w:tc>
      </w:tr>
      <w:tr w:rsidR="00446CF2" w:rsidRPr="00AD05A2" w14:paraId="1C34037E" w14:textId="77777777" w:rsidTr="00446CF2">
        <w:trPr>
          <w:ins w:id="987" w:author="Fegie" w:date="2021-04-28T15:54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4E426" w14:textId="7775F644" w:rsidR="00446CF2" w:rsidRPr="00AD05A2" w:rsidRDefault="00446CF2" w:rsidP="00446CF2">
            <w:pPr>
              <w:jc w:val="center"/>
              <w:rPr>
                <w:ins w:id="988" w:author="Fegie" w:date="2021-04-28T15:54:00Z"/>
                <w:rFonts w:ascii="標楷體" w:eastAsia="標楷體" w:hAnsi="標楷體"/>
              </w:rPr>
            </w:pPr>
            <w:ins w:id="989" w:author="Fegie" w:date="2021-04-28T15:54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14F03" w14:textId="34255DC7" w:rsidR="00446CF2" w:rsidRPr="00AD05A2" w:rsidRDefault="00446CF2" w:rsidP="00446CF2">
            <w:pPr>
              <w:jc w:val="center"/>
              <w:rPr>
                <w:ins w:id="990" w:author="Fegie" w:date="2021-04-28T15:54:00Z"/>
                <w:rFonts w:ascii="標楷體" w:eastAsia="標楷體" w:hAnsi="標楷體"/>
                <w:lang w:eastAsia="zh-HK"/>
              </w:rPr>
            </w:pPr>
            <w:ins w:id="991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EB54" w14:textId="78151CE1" w:rsidR="00446CF2" w:rsidRPr="00AD05A2" w:rsidRDefault="00446CF2" w:rsidP="00446CF2">
            <w:pPr>
              <w:rPr>
                <w:ins w:id="992" w:author="Fegie" w:date="2021-04-28T15:54:00Z"/>
                <w:rFonts w:ascii="標楷體" w:eastAsia="標楷體" w:hAnsi="標楷體"/>
                <w:lang w:eastAsia="zh-HK"/>
              </w:rPr>
            </w:pPr>
            <w:ins w:id="993" w:author="Fegie" w:date="2021-04-28T16:16:00Z">
              <w:r>
                <w:rPr>
                  <w:rFonts w:ascii="標楷體" w:eastAsia="標楷體" w:hAnsi="標楷體" w:hint="eastAsia"/>
                  <w:lang w:eastAsia="zh-HK"/>
                </w:rPr>
                <w:t>交互運用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0A2B3" w14:textId="23537B0C" w:rsidR="00446CF2" w:rsidRPr="00446CF2" w:rsidRDefault="00446CF2" w:rsidP="00446CF2">
            <w:pPr>
              <w:rPr>
                <w:ins w:id="994" w:author="Fegie" w:date="2021-04-28T15:54:00Z"/>
                <w:rFonts w:ascii="標楷體" w:eastAsia="標楷體" w:hAnsi="標楷體"/>
                <w:rPrChange w:id="995" w:author="Fegie" w:date="2021-04-28T17:07:00Z">
                  <w:rPr>
                    <w:ins w:id="996" w:author="Fegie" w:date="2021-04-28T15:54:00Z"/>
                    <w:rFonts w:ascii="標楷體" w:eastAsia="標楷體" w:hAnsi="標楷體"/>
                    <w:color w:val="FF0000"/>
                  </w:rPr>
                </w:rPrChange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7D727" w14:textId="6359341F" w:rsidR="008E6D8C" w:rsidRDefault="00A36985" w:rsidP="008E6D8C">
            <w:pPr>
              <w:rPr>
                <w:ins w:id="997" w:author="Fegie" w:date="2021-04-28T18:18:00Z"/>
                <w:rFonts w:ascii="標楷體" w:eastAsia="標楷體" w:hAnsi="標楷體"/>
              </w:rPr>
            </w:pPr>
            <w:ins w:id="998" w:author="Fegie" w:date="2021-04-28T18:27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.</w:t>
              </w:r>
            </w:ins>
            <w:ins w:id="999" w:author="Fegie" w:date="2021-04-28T18:30:00Z">
              <w:r>
                <w:rPr>
                  <w:rFonts w:ascii="標楷體" w:eastAsia="標楷體" w:hAnsi="標楷體" w:hint="eastAsia"/>
                </w:rPr>
                <w:t>維護</w:t>
              </w:r>
            </w:ins>
            <w:ins w:id="1000" w:author="Fegie" w:date="2021-04-28T18:29:00Z">
              <w:r>
                <w:rPr>
                  <w:rFonts w:ascii="標楷體" w:eastAsia="標楷體" w:hAnsi="標楷體" w:hint="eastAsia"/>
                </w:rPr>
                <w:t>當筆客戶</w:t>
              </w:r>
            </w:ins>
            <w:ins w:id="1001" w:author="Fegie" w:date="2021-04-28T18:30:00Z">
              <w:r>
                <w:rPr>
                  <w:rFonts w:ascii="標楷體" w:eastAsia="標楷體" w:hAnsi="標楷體" w:hint="eastAsia"/>
                </w:rPr>
                <w:t>交互運用資料</w:t>
              </w:r>
            </w:ins>
          </w:p>
          <w:p w14:paraId="05CC3176" w14:textId="77777777" w:rsidR="00A36985" w:rsidRDefault="00A36985" w:rsidP="008E6D8C">
            <w:pPr>
              <w:rPr>
                <w:ins w:id="1002" w:author="Fegie" w:date="2021-04-28T18:30:00Z"/>
                <w:rFonts w:ascii="標楷體" w:eastAsia="標楷體" w:hAnsi="標楷體"/>
              </w:rPr>
            </w:pPr>
            <w:ins w:id="1003" w:author="Fegie" w:date="2021-04-28T18:30:00Z">
              <w:r>
                <w:rPr>
                  <w:rFonts w:ascii="標楷體" w:eastAsia="標楷體" w:hAnsi="標楷體" w:hint="eastAsia"/>
                </w:rPr>
                <w:t xml:space="preserve">  ，連結至【L1109客戶交互</w:t>
              </w:r>
            </w:ins>
          </w:p>
          <w:p w14:paraId="2584941E" w14:textId="7B2418FC" w:rsidR="008E6D8C" w:rsidRDefault="00A36985" w:rsidP="008E6D8C">
            <w:pPr>
              <w:rPr>
                <w:ins w:id="1004" w:author="Fegie" w:date="2021-04-28T18:30:00Z"/>
                <w:rFonts w:ascii="標楷體" w:eastAsia="標楷體" w:hAnsi="標楷體"/>
              </w:rPr>
            </w:pPr>
            <w:ins w:id="1005" w:author="Fegie" w:date="2021-04-28T18:30:00Z">
              <w:r>
                <w:rPr>
                  <w:rFonts w:ascii="標楷體" w:eastAsia="標楷體" w:hAnsi="標楷體" w:hint="eastAsia"/>
                </w:rPr>
                <w:t xml:space="preserve">  運用維護】，供維護該客戶交</w:t>
              </w:r>
            </w:ins>
          </w:p>
          <w:p w14:paraId="32DF7861" w14:textId="5740E3FC" w:rsidR="00A36985" w:rsidRDefault="00A36985" w:rsidP="008E6D8C">
            <w:pPr>
              <w:rPr>
                <w:ins w:id="1006" w:author="Fegie" w:date="2021-04-28T18:18:00Z"/>
                <w:rFonts w:ascii="標楷體" w:eastAsia="標楷體" w:hAnsi="標楷體"/>
              </w:rPr>
            </w:pPr>
            <w:ins w:id="1007" w:author="Fegie" w:date="2021-04-28T18:30:00Z">
              <w:r>
                <w:rPr>
                  <w:rFonts w:ascii="標楷體" w:eastAsia="標楷體" w:hAnsi="標楷體" w:hint="eastAsia"/>
                </w:rPr>
                <w:t xml:space="preserve">  戶運用資料</w:t>
              </w:r>
            </w:ins>
          </w:p>
          <w:p w14:paraId="27DE74CF" w14:textId="51D3F1AA" w:rsidR="008E6D8C" w:rsidRPr="008E6D8C" w:rsidRDefault="008E6D8C">
            <w:pPr>
              <w:ind w:left="480" w:hangingChars="200" w:hanging="480"/>
              <w:rPr>
                <w:ins w:id="1008" w:author="Fegie" w:date="2021-04-28T15:54:00Z"/>
                <w:rFonts w:ascii="標楷體" w:eastAsia="標楷體" w:hAnsi="標楷體"/>
                <w:rPrChange w:id="1009" w:author="Fegie" w:date="2021-04-28T18:19:00Z">
                  <w:rPr>
                    <w:ins w:id="1010" w:author="Fegie" w:date="2021-04-28T15:54:00Z"/>
                  </w:rPr>
                </w:rPrChange>
              </w:rPr>
              <w:pPrChange w:id="1011" w:author="Fegie" w:date="2021-05-04T15:01:00Z">
                <w:pPr/>
              </w:pPrChange>
            </w:pPr>
            <w:ins w:id="1012" w:author="Fegie" w:date="2021-04-28T18:20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</w:ins>
            <w:ins w:id="1013" w:author="Fegie" w:date="2021-05-04T15:01:00Z">
              <w:r w:rsidR="009F5C5B">
                <w:rPr>
                  <w:rFonts w:ascii="標楷體" w:eastAsia="標楷體" w:hAnsi="標楷體" w:hint="eastAsia"/>
                </w:rPr>
                <w:t>「客戶交互運用檔C</w:t>
              </w:r>
              <w:r w:rsidR="009F5C5B">
                <w:rPr>
                  <w:rFonts w:ascii="標楷體" w:eastAsia="標楷體" w:hAnsi="標楷體"/>
                </w:rPr>
                <w:t>ustCross</w:t>
              </w:r>
              <w:r w:rsidR="009F5C5B">
                <w:rPr>
                  <w:rFonts w:ascii="標楷體" w:eastAsia="標楷體" w:hAnsi="標楷體" w:hint="eastAsia"/>
                </w:rPr>
                <w:t>」需有資料才顯示按鈕</w:t>
              </w:r>
            </w:ins>
          </w:p>
        </w:tc>
      </w:tr>
      <w:tr w:rsidR="00446CF2" w:rsidRPr="00AD05A2" w14:paraId="4865F125" w14:textId="77777777" w:rsidTr="00446CF2">
        <w:trPr>
          <w:ins w:id="1014" w:author="Fegie" w:date="2021-04-28T15:54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82563" w14:textId="7D467254" w:rsidR="00446CF2" w:rsidRPr="00AD05A2" w:rsidRDefault="00446CF2" w:rsidP="00446CF2">
            <w:pPr>
              <w:jc w:val="center"/>
              <w:rPr>
                <w:ins w:id="1015" w:author="Fegie" w:date="2021-04-28T15:54:00Z"/>
                <w:rFonts w:ascii="標楷體" w:eastAsia="標楷體" w:hAnsi="標楷體"/>
              </w:rPr>
            </w:pPr>
            <w:ins w:id="1016" w:author="Fegie" w:date="2021-04-28T15:54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F285F" w14:textId="2A7F726D" w:rsidR="00446CF2" w:rsidRPr="00AD05A2" w:rsidRDefault="00446CF2" w:rsidP="00446CF2">
            <w:pPr>
              <w:jc w:val="center"/>
              <w:rPr>
                <w:ins w:id="1017" w:author="Fegie" w:date="2021-04-28T15:54:00Z"/>
                <w:rFonts w:ascii="標楷體" w:eastAsia="標楷體" w:hAnsi="標楷體"/>
                <w:lang w:eastAsia="zh-HK"/>
              </w:rPr>
            </w:pPr>
            <w:ins w:id="1018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CA372" w14:textId="162B34E5" w:rsidR="00446CF2" w:rsidRPr="00AD05A2" w:rsidRDefault="00446CF2" w:rsidP="00446CF2">
            <w:pPr>
              <w:rPr>
                <w:ins w:id="1019" w:author="Fegie" w:date="2021-04-28T15:54:00Z"/>
                <w:rFonts w:ascii="標楷體" w:eastAsia="標楷體" w:hAnsi="標楷體"/>
                <w:lang w:eastAsia="zh-HK"/>
              </w:rPr>
            </w:pPr>
            <w:ins w:id="1020" w:author="Fegie" w:date="2021-04-28T16:16:00Z">
              <w:r>
                <w:rPr>
                  <w:rFonts w:ascii="標楷體" w:eastAsia="標楷體" w:hAnsi="標楷體" w:hint="eastAsia"/>
                  <w:lang w:eastAsia="zh-HK"/>
                </w:rPr>
                <w:t>客戶電話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72B92" w14:textId="5FF3B8BD" w:rsidR="00446CF2" w:rsidRPr="00446CF2" w:rsidRDefault="00446CF2" w:rsidP="00446CF2">
            <w:pPr>
              <w:rPr>
                <w:ins w:id="1021" w:author="Fegie" w:date="2021-04-28T15:54:00Z"/>
                <w:rFonts w:ascii="標楷體" w:eastAsia="標楷體" w:hAnsi="標楷體"/>
                <w:rPrChange w:id="1022" w:author="Fegie" w:date="2021-04-28T17:07:00Z">
                  <w:rPr>
                    <w:ins w:id="1023" w:author="Fegie" w:date="2021-04-28T15:54:00Z"/>
                    <w:rFonts w:ascii="標楷體" w:eastAsia="標楷體" w:hAnsi="標楷體"/>
                    <w:color w:val="FF0000"/>
                  </w:rPr>
                </w:rPrChange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753C1" w14:textId="7FDA3A14" w:rsidR="00A36985" w:rsidRPr="00A36985" w:rsidRDefault="00A36985">
            <w:pPr>
              <w:rPr>
                <w:ins w:id="1024" w:author="Fegie" w:date="2021-04-28T18:33:00Z"/>
                <w:rFonts w:ascii="標楷體" w:eastAsia="標楷體" w:hAnsi="標楷體"/>
                <w:rPrChange w:id="1025" w:author="Fegie" w:date="2021-04-28T18:33:00Z">
                  <w:rPr>
                    <w:ins w:id="1026" w:author="Fegie" w:date="2021-04-28T18:33:00Z"/>
                  </w:rPr>
                </w:rPrChange>
              </w:rPr>
            </w:pPr>
            <w:ins w:id="1027" w:author="Fegie" w:date="2021-04-28T18:3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028" w:author="Fegie" w:date="2021-04-28T18:32:00Z">
              <w:r w:rsidRPr="00A36985">
                <w:rPr>
                  <w:rFonts w:ascii="標楷體" w:eastAsia="標楷體" w:hAnsi="標楷體" w:hint="eastAsia"/>
                  <w:rPrChange w:id="1029" w:author="Fegie" w:date="2021-04-28T18:33:00Z">
                    <w:rPr>
                      <w:rFonts w:hint="eastAsia"/>
                    </w:rPr>
                  </w:rPrChange>
                </w:rPr>
                <w:t>查詢</w:t>
              </w:r>
            </w:ins>
            <w:ins w:id="1030" w:author="Fegie" w:date="2021-04-28T18:31:00Z">
              <w:r w:rsidRPr="00A36985">
                <w:rPr>
                  <w:rFonts w:ascii="標楷體" w:eastAsia="標楷體" w:hAnsi="標楷體" w:hint="eastAsia"/>
                  <w:rPrChange w:id="1031" w:author="Fegie" w:date="2021-04-28T18:33:00Z">
                    <w:rPr>
                      <w:rFonts w:hint="eastAsia"/>
                    </w:rPr>
                  </w:rPrChange>
                </w:rPr>
                <w:t>當筆客戶</w:t>
              </w:r>
            </w:ins>
            <w:ins w:id="1032" w:author="Fegie" w:date="2021-04-28T18:32:00Z">
              <w:r w:rsidRPr="00A36985">
                <w:rPr>
                  <w:rFonts w:ascii="標楷體" w:eastAsia="標楷體" w:hAnsi="標楷體" w:hint="eastAsia"/>
                  <w:rPrChange w:id="1033" w:author="Fegie" w:date="2021-04-28T18:33:00Z">
                    <w:rPr>
                      <w:rFonts w:hint="eastAsia"/>
                    </w:rPr>
                  </w:rPrChange>
                </w:rPr>
                <w:t>電話</w:t>
              </w:r>
            </w:ins>
            <w:ins w:id="1034" w:author="Fegie" w:date="2021-04-28T18:31:00Z">
              <w:r w:rsidRPr="00A36985">
                <w:rPr>
                  <w:rFonts w:ascii="標楷體" w:eastAsia="標楷體" w:hAnsi="標楷體" w:hint="eastAsia"/>
                  <w:rPrChange w:id="1035" w:author="Fegie" w:date="2021-04-28T18:33:00Z">
                    <w:rPr>
                      <w:rFonts w:hint="eastAsia"/>
                    </w:rPr>
                  </w:rPrChange>
                </w:rPr>
                <w:t>資料，連</w:t>
              </w:r>
            </w:ins>
          </w:p>
          <w:p w14:paraId="4CB2A09E" w14:textId="334E5045" w:rsidR="00A36985" w:rsidRDefault="00A36985" w:rsidP="00A36985">
            <w:pPr>
              <w:rPr>
                <w:ins w:id="1036" w:author="Fegie" w:date="2021-04-28T18:37:00Z"/>
                <w:rFonts w:ascii="標楷體" w:eastAsia="標楷體" w:hAnsi="標楷體"/>
              </w:rPr>
            </w:pPr>
            <w:ins w:id="1037" w:author="Fegie" w:date="2021-04-28T18:33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1038" w:author="Fegie" w:date="2021-04-28T18:31:00Z">
              <w:r w:rsidRPr="00A36985">
                <w:rPr>
                  <w:rFonts w:ascii="標楷體" w:eastAsia="標楷體" w:hAnsi="標楷體" w:hint="eastAsia"/>
                  <w:rPrChange w:id="1039" w:author="Fegie" w:date="2021-04-28T18:33:00Z">
                    <w:rPr>
                      <w:rFonts w:hint="eastAsia"/>
                    </w:rPr>
                  </w:rPrChange>
                </w:rPr>
                <w:t>結至【</w:t>
              </w:r>
              <w:r w:rsidRPr="00A36985">
                <w:rPr>
                  <w:rFonts w:ascii="標楷體" w:eastAsia="標楷體" w:hAnsi="標楷體"/>
                  <w:rPrChange w:id="1040" w:author="Fegie" w:date="2021-04-28T18:33:00Z">
                    <w:rPr/>
                  </w:rPrChange>
                </w:rPr>
                <w:t>L1</w:t>
              </w:r>
            </w:ins>
            <w:ins w:id="1041" w:author="Fegie" w:date="2021-04-28T18:33:00Z">
              <w:r>
                <w:rPr>
                  <w:rFonts w:ascii="標楷體" w:eastAsia="標楷體" w:hAnsi="標楷體" w:hint="eastAsia"/>
                </w:rPr>
                <w:t>905</w:t>
              </w:r>
            </w:ins>
            <w:ins w:id="1042" w:author="Fegie" w:date="2021-04-28T18:37:00Z">
              <w:r w:rsidR="00997B25">
                <w:rPr>
                  <w:rFonts w:ascii="標楷體" w:eastAsia="標楷體" w:hAnsi="標楷體" w:hint="eastAsia"/>
                </w:rPr>
                <w:t>顧客聯絡電話</w:t>
              </w:r>
            </w:ins>
          </w:p>
          <w:p w14:paraId="5AA52DC3" w14:textId="26D62BF9" w:rsidR="00A36985" w:rsidRDefault="00997B25" w:rsidP="00997B25">
            <w:pPr>
              <w:rPr>
                <w:ins w:id="1043" w:author="Fegie" w:date="2021-04-28T18:38:00Z"/>
                <w:rFonts w:ascii="標楷體" w:eastAsia="標楷體" w:hAnsi="標楷體"/>
              </w:rPr>
            </w:pPr>
            <w:ins w:id="1044" w:author="Fegie" w:date="2021-04-28T18:37:00Z">
              <w:r>
                <w:rPr>
                  <w:rFonts w:ascii="標楷體" w:eastAsia="標楷體" w:hAnsi="標楷體" w:hint="eastAsia"/>
                </w:rPr>
                <w:t xml:space="preserve">  查詢</w:t>
              </w:r>
            </w:ins>
            <w:ins w:id="1045" w:author="Fegie" w:date="2021-04-28T18:31:00Z">
              <w:r w:rsidR="00A36985">
                <w:rPr>
                  <w:rFonts w:ascii="標楷體" w:eastAsia="標楷體" w:hAnsi="標楷體" w:hint="eastAsia"/>
                </w:rPr>
                <w:t>】，供</w:t>
              </w:r>
            </w:ins>
            <w:ins w:id="1046" w:author="Fegie" w:date="2021-04-28T18:38:00Z">
              <w:r>
                <w:rPr>
                  <w:rFonts w:ascii="標楷體" w:eastAsia="標楷體" w:hAnsi="標楷體" w:hint="eastAsia"/>
                </w:rPr>
                <w:t>查詢</w:t>
              </w:r>
            </w:ins>
            <w:ins w:id="1047" w:author="Fegie" w:date="2021-04-28T18:31:00Z">
              <w:r w:rsidR="00A36985">
                <w:rPr>
                  <w:rFonts w:ascii="標楷體" w:eastAsia="標楷體" w:hAnsi="標楷體" w:hint="eastAsia"/>
                </w:rPr>
                <w:t>該客戶</w:t>
              </w:r>
            </w:ins>
            <w:ins w:id="1048" w:author="Fegie" w:date="2021-04-28T18:38:00Z">
              <w:r>
                <w:rPr>
                  <w:rFonts w:ascii="標楷體" w:eastAsia="標楷體" w:hAnsi="標楷體" w:hint="eastAsia"/>
                </w:rPr>
                <w:t>聯絡電</w:t>
              </w:r>
            </w:ins>
          </w:p>
          <w:p w14:paraId="0161A7BB" w14:textId="774E1452" w:rsidR="00997B25" w:rsidRDefault="00997B25">
            <w:pPr>
              <w:rPr>
                <w:ins w:id="1049" w:author="Fegie" w:date="2021-04-28T18:31:00Z"/>
                <w:rFonts w:ascii="標楷體" w:eastAsia="標楷體" w:hAnsi="標楷體"/>
              </w:rPr>
            </w:pPr>
            <w:ins w:id="1050" w:author="Fegie" w:date="2021-04-28T18:38:00Z">
              <w:r>
                <w:rPr>
                  <w:rFonts w:ascii="標楷體" w:eastAsia="標楷體" w:hAnsi="標楷體" w:hint="eastAsia"/>
                </w:rPr>
                <w:t xml:space="preserve">  話資料。</w:t>
              </w:r>
            </w:ins>
          </w:p>
          <w:p w14:paraId="068F741B" w14:textId="7D97C23D" w:rsidR="00446CF2" w:rsidRPr="00AD05A2" w:rsidRDefault="008E6D8C">
            <w:pPr>
              <w:ind w:left="480" w:hangingChars="200" w:hanging="480"/>
              <w:rPr>
                <w:ins w:id="1051" w:author="Fegie" w:date="2021-04-28T15:54:00Z"/>
                <w:rFonts w:ascii="標楷體" w:eastAsia="標楷體" w:hAnsi="標楷體"/>
              </w:rPr>
              <w:pPrChange w:id="1052" w:author="Fegie" w:date="2021-05-04T15:02:00Z">
                <w:pPr/>
              </w:pPrChange>
            </w:pPr>
            <w:ins w:id="1053" w:author="Fegie" w:date="2021-04-28T18:20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</w:ins>
            <w:ins w:id="1054" w:author="Fegie" w:date="2021-05-04T15:02:00Z">
              <w:r w:rsidR="009F5C5B">
                <w:rPr>
                  <w:rFonts w:ascii="標楷體" w:eastAsia="標楷體" w:hAnsi="標楷體" w:hint="eastAsia"/>
                </w:rPr>
                <w:t>「客戶聯絡電話檔</w:t>
              </w:r>
              <w:r w:rsidR="009F5C5B">
                <w:rPr>
                  <w:rFonts w:ascii="標楷體" w:eastAsia="標楷體" w:hAnsi="標楷體"/>
                </w:rPr>
                <w:t xml:space="preserve"> CustTelNo</w:t>
              </w:r>
              <w:r w:rsidR="009F5C5B">
                <w:rPr>
                  <w:rFonts w:ascii="標楷體" w:eastAsia="標楷體" w:hAnsi="標楷體" w:hint="eastAsia"/>
                </w:rPr>
                <w:t>」需有資料才顯示按鈕</w:t>
              </w:r>
              <w:r w:rsidR="009F5C5B" w:rsidRPr="00AD05A2">
                <w:rPr>
                  <w:rFonts w:ascii="標楷體" w:eastAsia="標楷體" w:hAnsi="標楷體"/>
                </w:rPr>
                <w:t xml:space="preserve"> </w:t>
              </w:r>
            </w:ins>
          </w:p>
        </w:tc>
      </w:tr>
      <w:tr w:rsidR="00446CF2" w:rsidRPr="00AD05A2" w14:paraId="31ED680B" w14:textId="77777777" w:rsidTr="00446CF2">
        <w:trPr>
          <w:ins w:id="1055" w:author="Fegie" w:date="2021-04-28T15:54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9EBE7" w14:textId="7DC54136" w:rsidR="00446CF2" w:rsidRPr="00AD05A2" w:rsidRDefault="00446CF2" w:rsidP="00446CF2">
            <w:pPr>
              <w:jc w:val="center"/>
              <w:rPr>
                <w:ins w:id="1056" w:author="Fegie" w:date="2021-04-28T15:54:00Z"/>
                <w:rFonts w:ascii="標楷體" w:eastAsia="標楷體" w:hAnsi="標楷體"/>
              </w:rPr>
            </w:pPr>
            <w:ins w:id="1057" w:author="Fegie" w:date="2021-04-28T15:54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BD8C9" w14:textId="4DBF898D" w:rsidR="00446CF2" w:rsidRPr="00AD05A2" w:rsidRDefault="00446CF2" w:rsidP="00446CF2">
            <w:pPr>
              <w:jc w:val="center"/>
              <w:rPr>
                <w:ins w:id="1058" w:author="Fegie" w:date="2021-04-28T15:54:00Z"/>
                <w:rFonts w:ascii="標楷體" w:eastAsia="標楷體" w:hAnsi="標楷體"/>
                <w:lang w:eastAsia="zh-HK"/>
              </w:rPr>
            </w:pPr>
            <w:ins w:id="1059" w:author="Fegie" w:date="2021-04-28T16:1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83EA8" w14:textId="6C419F78" w:rsidR="00446CF2" w:rsidRPr="00AD05A2" w:rsidRDefault="00446CF2" w:rsidP="00446CF2">
            <w:pPr>
              <w:rPr>
                <w:ins w:id="1060" w:author="Fegie" w:date="2021-04-28T15:54:00Z"/>
                <w:rFonts w:ascii="標楷體" w:eastAsia="標楷體" w:hAnsi="標楷體"/>
                <w:lang w:eastAsia="zh-HK"/>
              </w:rPr>
            </w:pPr>
            <w:ins w:id="1061" w:author="Fegie" w:date="2021-04-28T16:17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8903F" w14:textId="77777777" w:rsidR="00446CF2" w:rsidRPr="00AD05A2" w:rsidRDefault="00446CF2" w:rsidP="00446CF2">
            <w:pPr>
              <w:rPr>
                <w:ins w:id="1062" w:author="Fegie" w:date="2021-04-28T15:54:00Z"/>
                <w:rFonts w:ascii="標楷體" w:eastAsia="標楷體" w:hAnsi="標楷體"/>
                <w:color w:val="FF0000"/>
              </w:rPr>
            </w:pPr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35D88" w14:textId="15A1105F" w:rsidR="00047885" w:rsidRPr="00047885" w:rsidRDefault="00047885">
            <w:pPr>
              <w:rPr>
                <w:ins w:id="1063" w:author="Fegie" w:date="2021-04-28T18:41:00Z"/>
                <w:rFonts w:ascii="標楷體" w:eastAsia="標楷體" w:hAnsi="標楷體"/>
                <w:rPrChange w:id="1064" w:author="Fegie" w:date="2021-04-28T18:41:00Z">
                  <w:rPr>
                    <w:ins w:id="1065" w:author="Fegie" w:date="2021-04-28T18:41:00Z"/>
                  </w:rPr>
                </w:rPrChange>
              </w:rPr>
            </w:pPr>
            <w:ins w:id="1066" w:author="Fegie" w:date="2021-04-28T18:41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067" w:author="Fegie" w:date="2021-04-28T18:38:00Z">
              <w:r w:rsidRPr="00047885">
                <w:rPr>
                  <w:rFonts w:ascii="標楷體" w:eastAsia="標楷體" w:hAnsi="標楷體" w:hint="eastAsia"/>
                  <w:lang w:eastAsia="zh-HK"/>
                  <w:rPrChange w:id="1068" w:author="Fegie" w:date="2021-04-28T18:41:00Z">
                    <w:rPr>
                      <w:rFonts w:hint="eastAsia"/>
                      <w:lang w:eastAsia="zh-HK"/>
                    </w:rPr>
                  </w:rPrChange>
                </w:rPr>
                <w:t>修改當筆</w:t>
              </w:r>
            </w:ins>
            <w:ins w:id="1069" w:author="Fegie" w:date="2021-04-28T18:39:00Z">
              <w:r w:rsidRPr="00047885">
                <w:rPr>
                  <w:rFonts w:ascii="標楷體" w:eastAsia="標楷體" w:hAnsi="標楷體" w:hint="eastAsia"/>
                  <w:color w:val="000000" w:themeColor="text1"/>
                  <w:rPrChange w:id="1070" w:author="Fegie" w:date="2021-04-28T18:41:00Z">
                    <w:rPr>
                      <w:rFonts w:hint="eastAsia"/>
                      <w:color w:val="000000" w:themeColor="text1"/>
                    </w:rPr>
                  </w:rPrChange>
                </w:rPr>
                <w:t>客戶</w:t>
              </w:r>
            </w:ins>
            <w:ins w:id="1071" w:author="Fegie" w:date="2021-04-28T18:38:00Z">
              <w:r w:rsidRPr="00047885">
                <w:rPr>
                  <w:rFonts w:ascii="標楷體" w:eastAsia="標楷體" w:hAnsi="標楷體" w:hint="eastAsia"/>
                  <w:lang w:eastAsia="zh-HK"/>
                  <w:rPrChange w:id="1072" w:author="Fegie" w:date="2021-04-28T18:41:00Z">
                    <w:rPr>
                      <w:rFonts w:hint="eastAsia"/>
                      <w:lang w:eastAsia="zh-HK"/>
                    </w:rPr>
                  </w:rPrChange>
                </w:rPr>
                <w:t>資料</w:t>
              </w:r>
              <w:r w:rsidRPr="00047885">
                <w:rPr>
                  <w:rFonts w:ascii="標楷體" w:eastAsia="標楷體" w:hAnsi="標楷體"/>
                  <w:rPrChange w:id="1073" w:author="Fegie" w:date="2021-04-28T18:41:00Z">
                    <w:rPr/>
                  </w:rPrChange>
                </w:rPr>
                <w:t>,</w:t>
              </w:r>
            </w:ins>
            <w:ins w:id="1074" w:author="Fegie" w:date="2021-04-28T18:41:00Z">
              <w:r w:rsidRPr="00047885">
                <w:rPr>
                  <w:rFonts w:ascii="標楷體" w:eastAsia="標楷體" w:hAnsi="標楷體" w:hint="eastAsia"/>
                  <w:rPrChange w:id="1075" w:author="Fegie" w:date="2021-04-28T18:41:00Z">
                    <w:rPr>
                      <w:rFonts w:hint="eastAsia"/>
                    </w:rPr>
                  </w:rPrChange>
                </w:rPr>
                <w:t>自然人</w:t>
              </w:r>
            </w:ins>
          </w:p>
          <w:p w14:paraId="292A62EC" w14:textId="77777777" w:rsidR="00047885" w:rsidRDefault="00047885" w:rsidP="00047885">
            <w:pPr>
              <w:rPr>
                <w:ins w:id="1076" w:author="Fegie" w:date="2021-04-28T18:41:00Z"/>
                <w:rFonts w:ascii="標楷體" w:eastAsia="標楷體" w:hAnsi="標楷體"/>
              </w:rPr>
            </w:pPr>
            <w:ins w:id="1077" w:author="Fegie" w:date="2021-04-28T18:41:00Z">
              <w:r>
                <w:rPr>
                  <w:rFonts w:ascii="標楷體" w:eastAsia="標楷體" w:hAnsi="標楷體" w:hint="eastAsia"/>
                </w:rPr>
                <w:t xml:space="preserve">  </w:t>
              </w:r>
              <w:r w:rsidRPr="00047885">
                <w:rPr>
                  <w:rFonts w:ascii="標楷體" w:eastAsia="標楷體" w:hAnsi="標楷體" w:hint="eastAsia"/>
                  <w:rPrChange w:id="1078" w:author="Fegie" w:date="2021-04-28T18:41:00Z">
                    <w:rPr>
                      <w:rFonts w:hint="eastAsia"/>
                    </w:rPr>
                  </w:rPrChange>
                </w:rPr>
                <w:t>連</w:t>
              </w:r>
              <w:r>
                <w:rPr>
                  <w:rFonts w:ascii="標楷體" w:eastAsia="標楷體" w:hAnsi="標楷體" w:hint="eastAsia"/>
                </w:rPr>
                <w:t>結至【L1103顧客基本資</w:t>
              </w:r>
            </w:ins>
          </w:p>
          <w:p w14:paraId="36109991" w14:textId="77777777" w:rsidR="00446CF2" w:rsidRDefault="00047885" w:rsidP="00047885">
            <w:pPr>
              <w:rPr>
                <w:ins w:id="1079" w:author="Fegie" w:date="2021-04-28T18:42:00Z"/>
                <w:rFonts w:ascii="標楷體" w:eastAsia="標楷體" w:hAnsi="標楷體"/>
              </w:rPr>
            </w:pPr>
            <w:ins w:id="1080" w:author="Fegie" w:date="2021-04-28T18:41:00Z">
              <w:r>
                <w:rPr>
                  <w:rFonts w:ascii="標楷體" w:eastAsia="標楷體" w:hAnsi="標楷體" w:hint="eastAsia"/>
                </w:rPr>
                <w:t xml:space="preserve">  料修改-</w:t>
              </w:r>
            </w:ins>
            <w:ins w:id="1081" w:author="Fegie" w:date="2021-04-28T18:42:00Z">
              <w:r>
                <w:rPr>
                  <w:rFonts w:ascii="標楷體" w:eastAsia="標楷體" w:hAnsi="標楷體" w:hint="eastAsia"/>
                </w:rPr>
                <w:t>自然人</w:t>
              </w:r>
            </w:ins>
            <w:ins w:id="1082" w:author="Fegie" w:date="2021-04-28T18:41:00Z">
              <w:r>
                <w:rPr>
                  <w:rFonts w:ascii="標楷體" w:eastAsia="標楷體" w:hAnsi="標楷體" w:hint="eastAsia"/>
                </w:rPr>
                <w:t>】</w:t>
              </w:r>
            </w:ins>
            <w:ins w:id="1083" w:author="Fegie" w:date="2021-04-28T18:42:00Z">
              <w:r>
                <w:rPr>
                  <w:rFonts w:ascii="標楷體" w:eastAsia="標楷體" w:hAnsi="標楷體" w:hint="eastAsia"/>
                </w:rPr>
                <w:t>，法人連結</w:t>
              </w:r>
            </w:ins>
          </w:p>
          <w:p w14:paraId="5C942563" w14:textId="1F08CD7E" w:rsidR="00047885" w:rsidRDefault="00047885" w:rsidP="00047885">
            <w:pPr>
              <w:rPr>
                <w:ins w:id="1084" w:author="Fegie" w:date="2021-04-28T18:42:00Z"/>
                <w:rFonts w:ascii="標楷體" w:eastAsia="標楷體" w:hAnsi="標楷體"/>
              </w:rPr>
            </w:pPr>
            <w:ins w:id="1085" w:author="Fegie" w:date="2021-04-28T18:42:00Z">
              <w:r>
                <w:rPr>
                  <w:rFonts w:ascii="標楷體" w:eastAsia="標楷體" w:hAnsi="標楷體" w:hint="eastAsia"/>
                </w:rPr>
                <w:t xml:space="preserve">  至【L1104顧客基本資料</w:t>
              </w:r>
            </w:ins>
            <w:ins w:id="1086" w:author="Fegie" w:date="2021-04-28T18:43:00Z">
              <w:r>
                <w:rPr>
                  <w:rFonts w:ascii="標楷體" w:eastAsia="標楷體" w:hAnsi="標楷體" w:hint="eastAsia"/>
                </w:rPr>
                <w:t>修</w:t>
              </w:r>
            </w:ins>
          </w:p>
          <w:p w14:paraId="2DB272DE" w14:textId="24F8D8AF" w:rsidR="00047885" w:rsidRPr="00047885" w:rsidRDefault="00047885">
            <w:pPr>
              <w:rPr>
                <w:ins w:id="1087" w:author="Fegie" w:date="2021-04-28T15:54:00Z"/>
                <w:rFonts w:ascii="標楷體" w:eastAsia="標楷體" w:hAnsi="標楷體"/>
                <w:rPrChange w:id="1088" w:author="Fegie" w:date="2021-04-28T18:41:00Z">
                  <w:rPr>
                    <w:ins w:id="1089" w:author="Fegie" w:date="2021-04-28T15:54:00Z"/>
                  </w:rPr>
                </w:rPrChange>
              </w:rPr>
            </w:pPr>
            <w:ins w:id="1090" w:author="Fegie" w:date="2021-04-28T18:42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1091" w:author="Fegie" w:date="2021-04-28T18:43:00Z">
              <w:r>
                <w:rPr>
                  <w:rFonts w:ascii="標楷體" w:eastAsia="標楷體" w:hAnsi="標楷體" w:hint="eastAsia"/>
                </w:rPr>
                <w:t>改</w:t>
              </w:r>
            </w:ins>
            <w:ins w:id="1092" w:author="Fegie" w:date="2021-04-28T18:42:00Z">
              <w:r>
                <w:rPr>
                  <w:rFonts w:ascii="標楷體" w:eastAsia="標楷體" w:hAnsi="標楷體" w:hint="eastAsia"/>
                </w:rPr>
                <w:t>-法人】</w:t>
              </w:r>
            </w:ins>
            <w:ins w:id="1093" w:author="Fegie" w:date="2021-04-28T18:45:00Z">
              <w:r>
                <w:rPr>
                  <w:rFonts w:ascii="標楷體" w:eastAsia="標楷體" w:hAnsi="標楷體" w:hint="eastAsia"/>
                </w:rPr>
                <w:t>，供修改客戶資料</w:t>
              </w:r>
            </w:ins>
          </w:p>
        </w:tc>
      </w:tr>
      <w:tr w:rsidR="00446CF2" w14:paraId="18687DF5" w14:textId="77777777" w:rsidTr="00446CF2">
        <w:trPr>
          <w:ins w:id="1094" w:author="Fegie" w:date="2021-04-28T12:02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3FC97" w14:textId="020DCA35" w:rsidR="00446CF2" w:rsidRDefault="00446CF2" w:rsidP="00446CF2">
            <w:pPr>
              <w:jc w:val="center"/>
              <w:rPr>
                <w:ins w:id="1095" w:author="Fegie" w:date="2021-04-28T12:02:00Z"/>
                <w:rFonts w:ascii="標楷體" w:eastAsia="標楷體" w:hAnsi="標楷體"/>
              </w:rPr>
            </w:pPr>
            <w:ins w:id="1096" w:author="Fegie" w:date="2021-04-28T16:17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097" w:author="Fegie" w:date="2021-04-28T12:02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DD444" w14:textId="77777777" w:rsidR="00446CF2" w:rsidRDefault="00446CF2" w:rsidP="00446CF2">
            <w:pPr>
              <w:jc w:val="center"/>
              <w:rPr>
                <w:ins w:id="1098" w:author="Fegie" w:date="2021-04-28T12:02:00Z"/>
                <w:rFonts w:ascii="標楷體" w:eastAsia="標楷體" w:hAnsi="標楷體"/>
                <w:lang w:eastAsia="zh-HK"/>
              </w:rPr>
            </w:pPr>
            <w:ins w:id="1099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52360" w14:textId="3F440624" w:rsidR="00446CF2" w:rsidRDefault="00446CF2" w:rsidP="00446CF2">
            <w:pPr>
              <w:rPr>
                <w:ins w:id="1100" w:author="Fegie" w:date="2021-04-28T12:02:00Z"/>
                <w:rFonts w:ascii="標楷體" w:eastAsia="標楷體" w:hAnsi="標楷體"/>
                <w:lang w:eastAsia="zh-HK"/>
              </w:rPr>
            </w:pPr>
            <w:ins w:id="1101" w:author="Fegie" w:date="2021-04-28T16:17:00Z">
              <w:r>
                <w:rPr>
                  <w:rFonts w:ascii="標楷體" w:eastAsia="標楷體" w:hAnsi="標楷體" w:hint="eastAsia"/>
                  <w:lang w:eastAsia="zh-HK"/>
                </w:rPr>
                <w:t>統一編號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AE3AE" w14:textId="63319F10" w:rsidR="00446CF2" w:rsidRDefault="00853B9D" w:rsidP="00446CF2">
            <w:pPr>
              <w:rPr>
                <w:ins w:id="1102" w:author="Fegie" w:date="2021-04-28T12:02:00Z"/>
                <w:rFonts w:ascii="標楷體" w:eastAsia="標楷體" w:hAnsi="標楷體"/>
                <w:lang w:eastAsia="zh-HK"/>
              </w:rPr>
            </w:pPr>
            <w:ins w:id="1103" w:author="Fegie" w:date="2021-05-04T15:06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ustMain.CustId</w:t>
              </w:r>
            </w:ins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D60D3" w14:textId="0DEDA187" w:rsidR="00446CF2" w:rsidRDefault="000413E4" w:rsidP="00446CF2">
            <w:pPr>
              <w:rPr>
                <w:ins w:id="1104" w:author="Fegie" w:date="2021-04-28T12:02:00Z"/>
                <w:rFonts w:ascii="標楷體" w:eastAsia="標楷體" w:hAnsi="標楷體"/>
                <w:lang w:eastAsia="zh-HK"/>
              </w:rPr>
            </w:pPr>
            <w:ins w:id="1105" w:author="Fegie" w:date="2021-04-28T18:49:00Z">
              <w:r>
                <w:rPr>
                  <w:rFonts w:ascii="標楷體" w:eastAsia="標楷體" w:hAnsi="標楷體" w:hint="eastAsia"/>
                  <w:lang w:eastAsia="zh-HK"/>
                </w:rPr>
                <w:t>統一編號</w:t>
              </w:r>
            </w:ins>
          </w:p>
        </w:tc>
      </w:tr>
      <w:tr w:rsidR="00446CF2" w14:paraId="1F33A9FC" w14:textId="77777777" w:rsidTr="00446CF2">
        <w:trPr>
          <w:ins w:id="1106" w:author="Fegie" w:date="2021-04-28T12:02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4EAC7" w14:textId="2E5C630F" w:rsidR="00446CF2" w:rsidRDefault="00446CF2" w:rsidP="00446CF2">
            <w:pPr>
              <w:jc w:val="center"/>
              <w:rPr>
                <w:ins w:id="1107" w:author="Fegie" w:date="2021-04-28T12:02:00Z"/>
                <w:rFonts w:ascii="標楷體" w:eastAsia="標楷體" w:hAnsi="標楷體"/>
              </w:rPr>
            </w:pPr>
            <w:ins w:id="1108" w:author="Fegie" w:date="2021-04-28T16:17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109" w:author="Fegie" w:date="2021-04-28T12:02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FDF22" w14:textId="77777777" w:rsidR="00446CF2" w:rsidRDefault="00446CF2" w:rsidP="00446CF2">
            <w:pPr>
              <w:jc w:val="center"/>
              <w:rPr>
                <w:ins w:id="1110" w:author="Fegie" w:date="2021-04-28T12:02:00Z"/>
                <w:rFonts w:ascii="標楷體" w:eastAsia="標楷體" w:hAnsi="標楷體"/>
                <w:lang w:eastAsia="zh-HK"/>
              </w:rPr>
            </w:pPr>
            <w:ins w:id="1111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00B86" w14:textId="5201F0ED" w:rsidR="00446CF2" w:rsidRDefault="00446CF2" w:rsidP="00446CF2">
            <w:pPr>
              <w:rPr>
                <w:ins w:id="1112" w:author="Fegie" w:date="2021-04-28T12:02:00Z"/>
                <w:rFonts w:ascii="標楷體" w:eastAsia="標楷體" w:hAnsi="標楷體"/>
                <w:lang w:eastAsia="zh-HK"/>
              </w:rPr>
            </w:pPr>
            <w:ins w:id="1113" w:author="Fegie" w:date="2021-04-28T16:17:00Z">
              <w:r>
                <w:rPr>
                  <w:rFonts w:ascii="標楷體" w:eastAsia="標楷體" w:hAnsi="標楷體" w:hint="eastAsia"/>
                  <w:lang w:eastAsia="zh-HK"/>
                </w:rPr>
                <w:t>戶號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6C3F0" w14:textId="1DC283C9" w:rsidR="00446CF2" w:rsidRDefault="00853B9D" w:rsidP="00446CF2">
            <w:pPr>
              <w:rPr>
                <w:ins w:id="1114" w:author="Fegie" w:date="2021-04-28T12:02:00Z"/>
                <w:rFonts w:ascii="標楷體" w:eastAsia="標楷體" w:hAnsi="標楷體"/>
                <w:lang w:eastAsia="zh-HK"/>
              </w:rPr>
            </w:pPr>
            <w:ins w:id="1115" w:author="Fegie" w:date="2021-05-04T15:07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ustMain.CustNo</w:t>
              </w:r>
            </w:ins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780C4" w14:textId="41E24DA5" w:rsidR="00446CF2" w:rsidRDefault="00FB6A75" w:rsidP="00446CF2">
            <w:pPr>
              <w:rPr>
                <w:ins w:id="1116" w:author="Fegie" w:date="2021-04-28T12:02:00Z"/>
                <w:rFonts w:ascii="標楷體" w:eastAsia="標楷體" w:hAnsi="標楷體"/>
                <w:lang w:eastAsia="zh-HK"/>
              </w:rPr>
            </w:pPr>
            <w:ins w:id="1117" w:author="Fegie" w:date="2021-04-28T18:49:00Z">
              <w:r>
                <w:rPr>
                  <w:rFonts w:ascii="標楷體" w:eastAsia="標楷體" w:hAnsi="標楷體" w:hint="eastAsia"/>
                  <w:lang w:eastAsia="zh-HK"/>
                </w:rPr>
                <w:t>戶號</w:t>
              </w:r>
            </w:ins>
          </w:p>
        </w:tc>
      </w:tr>
      <w:tr w:rsidR="00446CF2" w14:paraId="01A52B47" w14:textId="77777777" w:rsidTr="00446CF2">
        <w:trPr>
          <w:ins w:id="1118" w:author="Fegie" w:date="2021-04-28T12:02:00Z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CE6AA" w14:textId="5E9FAD88" w:rsidR="00446CF2" w:rsidRDefault="00446CF2" w:rsidP="00446CF2">
            <w:pPr>
              <w:jc w:val="center"/>
              <w:rPr>
                <w:ins w:id="1119" w:author="Fegie" w:date="2021-04-28T12:02:00Z"/>
                <w:rFonts w:ascii="標楷體" w:eastAsia="標楷體" w:hAnsi="標楷體"/>
              </w:rPr>
            </w:pPr>
            <w:ins w:id="1120" w:author="Fegie" w:date="2021-04-28T16:17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121" w:author="Fegie" w:date="2021-04-28T12:02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9D17D" w14:textId="77777777" w:rsidR="00446CF2" w:rsidRDefault="00446CF2" w:rsidP="00446CF2">
            <w:pPr>
              <w:jc w:val="center"/>
              <w:rPr>
                <w:ins w:id="1122" w:author="Fegie" w:date="2021-04-28T12:02:00Z"/>
                <w:rFonts w:ascii="標楷體" w:eastAsia="標楷體" w:hAnsi="標楷體"/>
                <w:lang w:eastAsia="zh-HK"/>
              </w:rPr>
            </w:pPr>
            <w:ins w:id="1123" w:author="Fegie" w:date="2021-04-28T12:0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E6780F" w14:textId="4117277E" w:rsidR="00446CF2" w:rsidRDefault="00446CF2" w:rsidP="00446CF2">
            <w:pPr>
              <w:rPr>
                <w:ins w:id="1124" w:author="Fegie" w:date="2021-04-28T12:02:00Z"/>
                <w:rFonts w:ascii="標楷體" w:eastAsia="標楷體" w:hAnsi="標楷體"/>
                <w:lang w:eastAsia="zh-HK"/>
              </w:rPr>
            </w:pPr>
            <w:ins w:id="1125" w:author="Fegie" w:date="2021-04-28T16:17:00Z">
              <w:r>
                <w:rPr>
                  <w:rFonts w:ascii="標楷體" w:eastAsia="標楷體" w:hAnsi="標楷體" w:hint="eastAsia"/>
                  <w:lang w:eastAsia="zh-HK"/>
                </w:rPr>
                <w:t>戶名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8B482" w14:textId="3F150492" w:rsidR="00446CF2" w:rsidRDefault="00853B9D" w:rsidP="00446CF2">
            <w:pPr>
              <w:rPr>
                <w:ins w:id="1126" w:author="Fegie" w:date="2021-04-28T12:02:00Z"/>
                <w:rFonts w:ascii="標楷體" w:eastAsia="標楷體" w:hAnsi="標楷體"/>
                <w:lang w:eastAsia="zh-HK"/>
              </w:rPr>
            </w:pPr>
            <w:ins w:id="1127" w:author="Fegie" w:date="2021-05-04T15:07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ustMain.CustName</w:t>
              </w:r>
            </w:ins>
          </w:p>
        </w:tc>
        <w:tc>
          <w:tcPr>
            <w:tcW w:w="3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1CFFE" w14:textId="6B9F1682" w:rsidR="00446CF2" w:rsidRDefault="00FB6A75" w:rsidP="00446CF2">
            <w:pPr>
              <w:rPr>
                <w:ins w:id="1128" w:author="Fegie" w:date="2021-04-28T12:02:00Z"/>
                <w:rFonts w:ascii="標楷體" w:eastAsia="標楷體" w:hAnsi="標楷體"/>
                <w:lang w:eastAsia="zh-HK"/>
              </w:rPr>
            </w:pPr>
            <w:ins w:id="1129" w:author="Fegie" w:date="2021-04-28T18:49:00Z">
              <w:r>
                <w:rPr>
                  <w:rFonts w:ascii="標楷體" w:eastAsia="標楷體" w:hAnsi="標楷體" w:hint="eastAsia"/>
                  <w:lang w:eastAsia="zh-HK"/>
                </w:rPr>
                <w:t>戶名</w:t>
              </w:r>
            </w:ins>
          </w:p>
        </w:tc>
      </w:tr>
    </w:tbl>
    <w:p w14:paraId="2BEFFE90" w14:textId="77777777" w:rsidR="009661CB" w:rsidRPr="00AF1A82" w:rsidRDefault="009661CB" w:rsidP="009661CB">
      <w:pPr>
        <w:widowControl/>
        <w:rPr>
          <w:ins w:id="1130" w:author="Fegie" w:date="2021-04-28T12:02:00Z"/>
        </w:rPr>
      </w:pPr>
      <w:ins w:id="1131" w:author="Fegie" w:date="2021-04-28T12:02:00Z">
        <w:r>
          <w:br w:type="page"/>
        </w:r>
      </w:ins>
    </w:p>
    <w:p w14:paraId="088B47E6" w14:textId="31A8E219" w:rsidR="00252F5F" w:rsidRPr="003163F8" w:rsidDel="009661CB" w:rsidRDefault="00085802" w:rsidP="003163F8">
      <w:pPr>
        <w:pStyle w:val="3"/>
        <w:numPr>
          <w:ilvl w:val="5"/>
          <w:numId w:val="6"/>
        </w:numPr>
        <w:ind w:left="1701" w:hanging="1134"/>
        <w:rPr>
          <w:del w:id="1132" w:author="Fegie" w:date="2021-04-28T12:03:00Z"/>
          <w:rFonts w:hAnsi="標楷體"/>
        </w:rPr>
      </w:pPr>
      <w:del w:id="1133" w:author="Fegie" w:date="2021-04-28T12:03:00Z">
        <w:r w:rsidRPr="009B2BD3" w:rsidDel="009661CB">
          <w:rPr>
            <w:rFonts w:hAnsi="標楷體" w:hint="eastAsia"/>
          </w:rPr>
          <w:lastRenderedPageBreak/>
          <w:delText>L</w:delText>
        </w:r>
        <w:r w:rsidRPr="003163F8" w:rsidDel="009661CB">
          <w:rPr>
            <w:rFonts w:hAnsi="標楷體" w:hint="eastAsia"/>
          </w:rPr>
          <w:delText>110</w:delText>
        </w:r>
        <w:r w:rsidR="0075306B" w:rsidRPr="003163F8" w:rsidDel="009661CB">
          <w:rPr>
            <w:rFonts w:hAnsi="標楷體"/>
          </w:rPr>
          <w:delText>1</w:delText>
        </w:r>
        <w:r w:rsidR="00252F5F" w:rsidRPr="003163F8" w:rsidDel="009661CB">
          <w:rPr>
            <w:rFonts w:hAnsi="標楷體"/>
          </w:rPr>
          <w:delText xml:space="preserve"> </w:delText>
        </w:r>
        <w:r w:rsidR="0075306B" w:rsidRPr="003163F8" w:rsidDel="009661CB">
          <w:rPr>
            <w:rFonts w:hAnsi="標楷體" w:hint="eastAsia"/>
          </w:rPr>
          <w:delText>顧客基本資料</w:delText>
        </w:r>
        <w:r w:rsidR="00252F5F" w:rsidRPr="003163F8" w:rsidDel="009661CB">
          <w:rPr>
            <w:rFonts w:hAnsi="標楷體" w:hint="eastAsia"/>
          </w:rPr>
          <w:delText>維護</w:delText>
        </w:r>
        <w:r w:rsidR="003F4935" w:rsidRPr="009B2BD3" w:rsidDel="009661CB">
          <w:rPr>
            <w:rFonts w:hAnsi="標楷體" w:hint="eastAsia"/>
          </w:rPr>
          <w:delText>-自然人</w:delText>
        </w:r>
        <w:bookmarkStart w:id="1134" w:name="_Toc71196438"/>
        <w:bookmarkEnd w:id="1134"/>
      </w:del>
    </w:p>
    <w:p w14:paraId="625209A9" w14:textId="2FD66972" w:rsidR="00252F5F" w:rsidRPr="009B2BD3" w:rsidDel="009661CB" w:rsidRDefault="00252F5F" w:rsidP="00252F5F">
      <w:pPr>
        <w:pStyle w:val="a"/>
        <w:rPr>
          <w:del w:id="1135" w:author="Fegie" w:date="2021-04-28T12:03:00Z"/>
          <w:rFonts w:ascii="標楷體" w:hAnsi="標楷體"/>
          <w:sz w:val="24"/>
        </w:rPr>
      </w:pPr>
      <w:del w:id="1136" w:author="Fegie" w:date="2021-04-28T12:03:00Z">
        <w:r w:rsidRPr="009B2BD3" w:rsidDel="009661CB">
          <w:rPr>
            <w:rFonts w:ascii="標楷體" w:hAnsi="標楷體"/>
            <w:sz w:val="24"/>
          </w:rPr>
          <w:delText>功能說明</w:delText>
        </w:r>
        <w:bookmarkStart w:id="1137" w:name="_Toc71196439"/>
        <w:bookmarkEnd w:id="1137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52F5F" w:rsidRPr="009B2BD3" w:rsidDel="009661CB" w14:paraId="2CD7DC4B" w14:textId="593E610A" w:rsidTr="008F3B39">
        <w:trPr>
          <w:trHeight w:val="277"/>
          <w:del w:id="1138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4980B3" w14:textId="7F51039C" w:rsidR="00252F5F" w:rsidRPr="009B2BD3" w:rsidDel="009661CB" w:rsidRDefault="00252F5F" w:rsidP="008F3B39">
            <w:pPr>
              <w:rPr>
                <w:del w:id="1139" w:author="Fegie" w:date="2021-04-28T12:03:00Z"/>
                <w:rFonts w:ascii="標楷體" w:eastAsia="標楷體" w:hAnsi="標楷體"/>
              </w:rPr>
            </w:pPr>
            <w:del w:id="1140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功能名稱 </w:delText>
              </w:r>
              <w:bookmarkStart w:id="1141" w:name="_Toc71196440"/>
              <w:bookmarkEnd w:id="114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DB0083" w14:textId="1415675E" w:rsidR="00252F5F" w:rsidRPr="009B2BD3" w:rsidDel="009661CB" w:rsidRDefault="0075306B" w:rsidP="008F3B39">
            <w:pPr>
              <w:rPr>
                <w:del w:id="1142" w:author="Fegie" w:date="2021-04-28T12:03:00Z"/>
                <w:rFonts w:ascii="標楷體" w:eastAsia="標楷體" w:hAnsi="標楷體"/>
              </w:rPr>
            </w:pPr>
            <w:del w:id="114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顧客基本資料</w:delText>
              </w:r>
              <w:r w:rsidR="00252F5F" w:rsidRPr="009B2BD3" w:rsidDel="009661CB">
                <w:rPr>
                  <w:rFonts w:ascii="標楷體" w:eastAsia="標楷體" w:hAnsi="標楷體" w:hint="eastAsia"/>
                </w:rPr>
                <w:delText>維護</w:delText>
              </w:r>
              <w:r w:rsidR="003F4935" w:rsidRPr="009B2BD3" w:rsidDel="009661CB">
                <w:rPr>
                  <w:rFonts w:ascii="標楷體" w:eastAsia="標楷體" w:hAnsi="標楷體" w:hint="eastAsia"/>
                </w:rPr>
                <w:delText>-自然人</w:delText>
              </w:r>
              <w:bookmarkStart w:id="1144" w:name="_Toc71196441"/>
              <w:bookmarkEnd w:id="1144"/>
            </w:del>
          </w:p>
          <w:p w14:paraId="52AF5EE2" w14:textId="3E262AA2" w:rsidR="00252F5F" w:rsidRPr="004A690C" w:rsidDel="009661CB" w:rsidRDefault="00F45AF8" w:rsidP="008F3B39">
            <w:pPr>
              <w:rPr>
                <w:del w:id="1145" w:author="Fegie" w:date="2021-04-28T12:03:00Z"/>
                <w:rFonts w:ascii="標楷體" w:eastAsia="標楷體" w:hAnsi="標楷體"/>
                <w:strike/>
                <w:color w:val="FF0000"/>
                <w:rPrChange w:id="1146" w:author="88692" w:date="2020-06-18T11:00:00Z">
                  <w:rPr>
                    <w:del w:id="1147" w:author="Fegie" w:date="2021-04-28T12:03:00Z"/>
                    <w:rFonts w:ascii="標楷體" w:eastAsia="標楷體" w:hAnsi="標楷體"/>
                    <w:color w:val="FF0000"/>
                  </w:rPr>
                </w:rPrChange>
              </w:rPr>
            </w:pPr>
            <w:del w:id="1148" w:author="Fegie" w:date="2021-04-28T12:03:00Z">
              <w:r w:rsidRPr="004A690C" w:rsidDel="009661CB">
                <w:rPr>
                  <w:rFonts w:ascii="標楷體" w:eastAsia="標楷體" w:hAnsi="標楷體" w:hint="eastAsia"/>
                  <w:strike/>
                  <w:color w:val="FF0000"/>
                  <w:rPrChange w:id="1149" w:author="88692" w:date="2020-06-18T11:00:00Z">
                    <w:rPr>
                      <w:rFonts w:ascii="標楷體" w:eastAsia="標楷體" w:hAnsi="標楷體" w:hint="eastAsia"/>
                      <w:color w:val="FF0000"/>
                    </w:rPr>
                  </w:rPrChange>
                </w:rPr>
                <w:delText>顧客資料主檔增加</w:delText>
              </w:r>
              <w:r w:rsidRPr="004A690C" w:rsidDel="009661CB">
                <w:rPr>
                  <w:rFonts w:ascii="標楷體" w:eastAsia="標楷體" w:hAnsi="標楷體"/>
                  <w:strike/>
                  <w:color w:val="FF0000"/>
                  <w:rPrChange w:id="1150" w:author="88692" w:date="2020-06-18T11:00:00Z">
                    <w:rPr>
                      <w:rFonts w:ascii="標楷體" w:eastAsia="標楷體" w:hAnsi="標楷體"/>
                      <w:color w:val="FF0000"/>
                    </w:rPr>
                  </w:rPrChange>
                </w:rPr>
                <w:delText>[居留證號碼]註記，建檔時身分證號不依身分</w:delText>
              </w:r>
              <w:r w:rsidRPr="004A690C" w:rsidDel="009661CB">
                <w:rPr>
                  <w:rFonts w:ascii="標楷體" w:eastAsia="標楷體" w:hAnsi="標楷體" w:hint="eastAsia"/>
                  <w:strike/>
                  <w:color w:val="FF0000"/>
                  <w:rPrChange w:id="1151" w:author="88692" w:date="2020-06-18T11:00:00Z">
                    <w:rPr>
                      <w:rFonts w:ascii="標楷體" w:eastAsia="標楷體" w:hAnsi="標楷體" w:hint="eastAsia"/>
                      <w:color w:val="FF0000"/>
                    </w:rPr>
                  </w:rPrChange>
                </w:rPr>
                <w:delText>證檢碼邏輯。</w:delText>
              </w:r>
              <w:bookmarkStart w:id="1152" w:name="_Toc71196442"/>
              <w:bookmarkEnd w:id="1152"/>
            </w:del>
          </w:p>
        </w:tc>
        <w:bookmarkStart w:id="1153" w:name="_Toc71196443"/>
        <w:bookmarkEnd w:id="1153"/>
      </w:tr>
      <w:tr w:rsidR="00252F5F" w:rsidRPr="009B2BD3" w:rsidDel="009661CB" w14:paraId="4CDCF4EC" w14:textId="4AC59615" w:rsidTr="008F3B39">
        <w:trPr>
          <w:trHeight w:val="277"/>
          <w:del w:id="115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2AFB11" w14:textId="13AE9D41" w:rsidR="00252F5F" w:rsidRPr="009B2BD3" w:rsidDel="009661CB" w:rsidRDefault="00252F5F" w:rsidP="008F3B39">
            <w:pPr>
              <w:rPr>
                <w:del w:id="1155" w:author="Fegie" w:date="2021-04-28T12:03:00Z"/>
                <w:rFonts w:ascii="標楷體" w:eastAsia="標楷體" w:hAnsi="標楷體"/>
              </w:rPr>
            </w:pPr>
            <w:del w:id="1156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進入條件</w:delText>
              </w:r>
              <w:bookmarkStart w:id="1157" w:name="_Toc71196444"/>
              <w:bookmarkEnd w:id="115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EEA281" w14:textId="2CD38C99" w:rsidR="00252F5F" w:rsidRPr="009B2BD3" w:rsidDel="009661CB" w:rsidRDefault="00252F5F" w:rsidP="008F3B39">
            <w:pPr>
              <w:rPr>
                <w:del w:id="1158" w:author="Fegie" w:date="2021-04-28T12:03:00Z"/>
                <w:rFonts w:ascii="標楷體" w:eastAsia="標楷體" w:hAnsi="標楷體"/>
              </w:rPr>
            </w:pPr>
            <w:bookmarkStart w:id="1159" w:name="_Toc71196445"/>
            <w:bookmarkEnd w:id="1159"/>
          </w:p>
        </w:tc>
        <w:bookmarkStart w:id="1160" w:name="_Toc71196446"/>
        <w:bookmarkEnd w:id="1160"/>
      </w:tr>
      <w:tr w:rsidR="00252F5F" w:rsidRPr="009B2BD3" w:rsidDel="009661CB" w14:paraId="3AF45196" w14:textId="62A50AA4" w:rsidTr="008F3B39">
        <w:trPr>
          <w:trHeight w:val="773"/>
          <w:del w:id="1161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ACD534" w14:textId="2AAA089E" w:rsidR="00252F5F" w:rsidRPr="009B2BD3" w:rsidDel="009661CB" w:rsidRDefault="00252F5F" w:rsidP="008F3B39">
            <w:pPr>
              <w:rPr>
                <w:del w:id="1162" w:author="Fegie" w:date="2021-04-28T12:03:00Z"/>
                <w:rFonts w:ascii="標楷體" w:eastAsia="標楷體" w:hAnsi="標楷體"/>
              </w:rPr>
            </w:pPr>
            <w:del w:id="1163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基本流程 </w:delText>
              </w:r>
              <w:bookmarkStart w:id="1164" w:name="_Toc71196447"/>
              <w:bookmarkEnd w:id="116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7C1312" w14:textId="58196E30" w:rsidR="00252F5F" w:rsidRPr="009B2BD3" w:rsidDel="009661CB" w:rsidRDefault="00252F5F" w:rsidP="008F3B39">
            <w:pPr>
              <w:rPr>
                <w:del w:id="1165" w:author="Fegie" w:date="2021-04-28T12:03:00Z"/>
                <w:rFonts w:ascii="標楷體" w:eastAsia="標楷體" w:hAnsi="標楷體"/>
              </w:rPr>
            </w:pPr>
            <w:bookmarkStart w:id="1166" w:name="_Toc71196448"/>
            <w:bookmarkEnd w:id="1166"/>
          </w:p>
        </w:tc>
        <w:bookmarkStart w:id="1167" w:name="_Toc71196449"/>
        <w:bookmarkEnd w:id="1167"/>
      </w:tr>
      <w:tr w:rsidR="00252F5F" w:rsidRPr="009B2BD3" w:rsidDel="009661CB" w14:paraId="4C98F90C" w14:textId="3D7CD387" w:rsidTr="008F3B39">
        <w:trPr>
          <w:trHeight w:val="321"/>
          <w:del w:id="1168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EABC3C" w14:textId="4AAEACF4" w:rsidR="00252F5F" w:rsidRPr="009B2BD3" w:rsidDel="009661CB" w:rsidRDefault="00252F5F" w:rsidP="008F3B39">
            <w:pPr>
              <w:rPr>
                <w:del w:id="1169" w:author="Fegie" w:date="2021-04-28T12:03:00Z"/>
                <w:rFonts w:ascii="標楷體" w:eastAsia="標楷體" w:hAnsi="標楷體"/>
              </w:rPr>
            </w:pPr>
            <w:del w:id="1170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選用流程</w:delText>
              </w:r>
              <w:bookmarkStart w:id="1171" w:name="_Toc71196450"/>
              <w:bookmarkEnd w:id="117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443458" w14:textId="2A2DE37C" w:rsidR="00252F5F" w:rsidRPr="009B2BD3" w:rsidDel="009661CB" w:rsidRDefault="00252F5F" w:rsidP="008F3B39">
            <w:pPr>
              <w:rPr>
                <w:del w:id="1172" w:author="Fegie" w:date="2021-04-28T12:03:00Z"/>
                <w:rFonts w:ascii="標楷體" w:eastAsia="標楷體" w:hAnsi="標楷體"/>
              </w:rPr>
            </w:pPr>
            <w:bookmarkStart w:id="1173" w:name="_Toc71196451"/>
            <w:bookmarkEnd w:id="1173"/>
          </w:p>
        </w:tc>
        <w:bookmarkStart w:id="1174" w:name="_Toc71196452"/>
        <w:bookmarkEnd w:id="1174"/>
      </w:tr>
      <w:tr w:rsidR="00252F5F" w:rsidRPr="009B2BD3" w:rsidDel="009661CB" w14:paraId="7347970E" w14:textId="31BC349F" w:rsidTr="008F3B39">
        <w:trPr>
          <w:trHeight w:val="1311"/>
          <w:del w:id="1175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3971C79" w14:textId="3C974BE4" w:rsidR="00252F5F" w:rsidRPr="009B2BD3" w:rsidDel="009661CB" w:rsidRDefault="00252F5F" w:rsidP="008F3B39">
            <w:pPr>
              <w:rPr>
                <w:del w:id="1176" w:author="Fegie" w:date="2021-04-28T12:03:00Z"/>
                <w:rFonts w:ascii="標楷體" w:eastAsia="標楷體" w:hAnsi="標楷體"/>
              </w:rPr>
            </w:pPr>
            <w:del w:id="1177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例外流程</w:delText>
              </w:r>
              <w:bookmarkStart w:id="1178" w:name="_Toc71196453"/>
              <w:bookmarkEnd w:id="117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2C22FF" w14:textId="13474F5C" w:rsidR="00252F5F" w:rsidRPr="009B2BD3" w:rsidDel="009661CB" w:rsidRDefault="00252F5F" w:rsidP="008F3B39">
            <w:pPr>
              <w:rPr>
                <w:del w:id="1179" w:author="Fegie" w:date="2021-04-28T12:03:00Z"/>
                <w:rFonts w:ascii="標楷體" w:eastAsia="標楷體" w:hAnsi="標楷體"/>
              </w:rPr>
            </w:pPr>
            <w:bookmarkStart w:id="1180" w:name="_Toc71196454"/>
            <w:bookmarkEnd w:id="1180"/>
          </w:p>
        </w:tc>
        <w:bookmarkStart w:id="1181" w:name="_Toc71196455"/>
        <w:bookmarkEnd w:id="1181"/>
      </w:tr>
      <w:tr w:rsidR="00252F5F" w:rsidRPr="009B2BD3" w:rsidDel="009661CB" w14:paraId="633DBC47" w14:textId="613FAC0A" w:rsidTr="008F3B39">
        <w:trPr>
          <w:trHeight w:val="278"/>
          <w:del w:id="1182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7AEF32" w14:textId="669F97DD" w:rsidR="00252F5F" w:rsidRPr="009B2BD3" w:rsidDel="009661CB" w:rsidRDefault="00252F5F" w:rsidP="008F3B39">
            <w:pPr>
              <w:rPr>
                <w:del w:id="1183" w:author="Fegie" w:date="2021-04-28T12:03:00Z"/>
                <w:rFonts w:ascii="標楷體" w:eastAsia="標楷體" w:hAnsi="標楷體"/>
              </w:rPr>
            </w:pPr>
            <w:del w:id="1184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執行後狀況 </w:delText>
              </w:r>
              <w:bookmarkStart w:id="1185" w:name="_Toc71196456"/>
              <w:bookmarkEnd w:id="118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37156D" w14:textId="1391F3B9" w:rsidR="00252F5F" w:rsidRPr="009B2BD3" w:rsidDel="009661CB" w:rsidRDefault="00252F5F" w:rsidP="008F3B39">
            <w:pPr>
              <w:rPr>
                <w:del w:id="1186" w:author="Fegie" w:date="2021-04-28T12:03:00Z"/>
                <w:rFonts w:ascii="標楷體" w:eastAsia="標楷體" w:hAnsi="標楷體"/>
              </w:rPr>
            </w:pPr>
            <w:bookmarkStart w:id="1187" w:name="_Toc71196457"/>
            <w:bookmarkEnd w:id="1187"/>
          </w:p>
        </w:tc>
        <w:bookmarkStart w:id="1188" w:name="_Toc71196458"/>
        <w:bookmarkEnd w:id="1188"/>
      </w:tr>
      <w:tr w:rsidR="00252F5F" w:rsidRPr="009B2BD3" w:rsidDel="009661CB" w14:paraId="2659873F" w14:textId="5DABC20C" w:rsidTr="008F3B39">
        <w:trPr>
          <w:trHeight w:val="358"/>
          <w:del w:id="118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6CED26" w14:textId="4303A36E" w:rsidR="00252F5F" w:rsidRPr="009B2BD3" w:rsidDel="009661CB" w:rsidRDefault="00252F5F" w:rsidP="008F3B39">
            <w:pPr>
              <w:rPr>
                <w:del w:id="1190" w:author="Fegie" w:date="2021-04-28T12:03:00Z"/>
                <w:rFonts w:ascii="標楷體" w:eastAsia="標楷體" w:hAnsi="標楷體"/>
              </w:rPr>
            </w:pPr>
            <w:del w:id="1191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特別需求</w:delText>
              </w:r>
              <w:bookmarkStart w:id="1192" w:name="_Toc71196459"/>
              <w:bookmarkEnd w:id="119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7D2A039" w14:textId="21F5618A" w:rsidR="00252F5F" w:rsidRPr="00877AF8" w:rsidDel="009661CB" w:rsidRDefault="00877AF8" w:rsidP="008F3B39">
            <w:pPr>
              <w:rPr>
                <w:del w:id="1193" w:author="Fegie" w:date="2021-04-28T12:03:00Z"/>
                <w:rFonts w:ascii="標楷體" w:eastAsia="標楷體" w:hAnsi="標楷體"/>
              </w:rPr>
            </w:pPr>
            <w:del w:id="1194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1195" w:author="88692" w:date="2020-06-18T09:44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刪除&amp;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</w:delText>
              </w:r>
              <w:r w:rsidRPr="00CE781C" w:rsidDel="009661CB">
                <w:rPr>
                  <w:rFonts w:ascii="標楷體" w:eastAsia="標楷體" w:hAnsi="標楷體"/>
                  <w:color w:val="FF0000"/>
                  <w:lang w:eastAsia="zh-HK"/>
                </w:rPr>
                <w:delText>]功能，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1196" w:author="88692" w:date="2020-06-18T09:44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，刪除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1197" w:author="88692" w:date="2020-06-18T09:44:00Z">
                    <w:rPr>
                      <w:rFonts w:ascii="標楷體" w:eastAsia="標楷體" w:hAnsi="標楷體" w:hint="eastAsia"/>
                      <w:color w:val="FF0000"/>
                    </w:rPr>
                  </w:rPrChange>
                </w:rPr>
                <w:delText>時聯絡電話檔一併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1198" w:author="88692" w:date="2020-06-18T09:44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。</w:delText>
              </w:r>
              <w:bookmarkStart w:id="1199" w:name="_Toc71196460"/>
              <w:bookmarkEnd w:id="1199"/>
            </w:del>
          </w:p>
        </w:tc>
        <w:bookmarkStart w:id="1200" w:name="_Toc71196461"/>
        <w:bookmarkEnd w:id="1200"/>
      </w:tr>
      <w:tr w:rsidR="00252F5F" w:rsidRPr="009B2BD3" w:rsidDel="009661CB" w14:paraId="4B9979A2" w14:textId="4CB1FA2C" w:rsidTr="008F3B39">
        <w:trPr>
          <w:trHeight w:val="278"/>
          <w:del w:id="1201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A63BE0" w14:textId="6105648E" w:rsidR="00252F5F" w:rsidRPr="009B2BD3" w:rsidDel="009661CB" w:rsidRDefault="00252F5F" w:rsidP="008F3B39">
            <w:pPr>
              <w:rPr>
                <w:del w:id="1202" w:author="Fegie" w:date="2021-04-28T12:03:00Z"/>
                <w:rFonts w:ascii="標楷體" w:eastAsia="標楷體" w:hAnsi="標楷體"/>
              </w:rPr>
            </w:pPr>
            <w:del w:id="1203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參考 </w:delText>
              </w:r>
              <w:bookmarkStart w:id="1204" w:name="_Toc71196462"/>
              <w:bookmarkEnd w:id="120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53DEDC" w14:textId="26EF7D98" w:rsidR="00252F5F" w:rsidRPr="009B2BD3" w:rsidDel="009661CB" w:rsidRDefault="00252F5F" w:rsidP="008F3B39">
            <w:pPr>
              <w:rPr>
                <w:del w:id="1205" w:author="Fegie" w:date="2021-04-28T12:03:00Z"/>
                <w:rFonts w:ascii="標楷體" w:eastAsia="標楷體" w:hAnsi="標楷體"/>
              </w:rPr>
            </w:pPr>
            <w:bookmarkStart w:id="1206" w:name="_Toc71196463"/>
            <w:bookmarkEnd w:id="1206"/>
          </w:p>
        </w:tc>
        <w:bookmarkStart w:id="1207" w:name="_Toc71196464"/>
        <w:bookmarkEnd w:id="1207"/>
      </w:tr>
    </w:tbl>
    <w:p w14:paraId="59DC2247" w14:textId="62D74E89" w:rsidR="00252F5F" w:rsidRPr="009B2BD3" w:rsidDel="009661CB" w:rsidRDefault="00252F5F" w:rsidP="00252F5F">
      <w:pPr>
        <w:rPr>
          <w:del w:id="1208" w:author="Fegie" w:date="2021-04-28T12:03:00Z"/>
          <w:rFonts w:ascii="標楷體" w:eastAsia="標楷體" w:hAnsi="標楷體"/>
        </w:rPr>
      </w:pPr>
      <w:bookmarkStart w:id="1209" w:name="_Toc71196465"/>
      <w:bookmarkEnd w:id="1209"/>
    </w:p>
    <w:p w14:paraId="6D1BE33E" w14:textId="78ECD4D4" w:rsidR="00252F5F" w:rsidRPr="009B2BD3" w:rsidDel="009661CB" w:rsidRDefault="00252F5F" w:rsidP="00252F5F">
      <w:pPr>
        <w:rPr>
          <w:del w:id="1210" w:author="Fegie" w:date="2021-04-28T12:03:00Z"/>
          <w:rFonts w:ascii="標楷體" w:eastAsia="標楷體" w:hAnsi="標楷體"/>
        </w:rPr>
      </w:pPr>
      <w:bookmarkStart w:id="1211" w:name="_Toc71196466"/>
      <w:bookmarkEnd w:id="1211"/>
    </w:p>
    <w:p w14:paraId="61E9BF7A" w14:textId="30ADBAE8" w:rsidR="00252F5F" w:rsidRPr="009B2BD3" w:rsidDel="009661CB" w:rsidRDefault="00252F5F" w:rsidP="00252F5F">
      <w:pPr>
        <w:rPr>
          <w:del w:id="1212" w:author="Fegie" w:date="2021-04-28T12:03:00Z"/>
          <w:rFonts w:ascii="標楷體" w:eastAsia="標楷體" w:hAnsi="標楷體"/>
        </w:rPr>
      </w:pPr>
      <w:bookmarkStart w:id="1213" w:name="_Toc71196467"/>
      <w:bookmarkEnd w:id="1213"/>
    </w:p>
    <w:p w14:paraId="5F639232" w14:textId="13E833B8" w:rsidR="00252F5F" w:rsidRPr="009B2BD3" w:rsidDel="009661CB" w:rsidRDefault="00252F5F" w:rsidP="00252F5F">
      <w:pPr>
        <w:rPr>
          <w:del w:id="1214" w:author="Fegie" w:date="2021-04-28T12:03:00Z"/>
          <w:rFonts w:ascii="標楷體" w:eastAsia="標楷體" w:hAnsi="標楷體"/>
        </w:rPr>
      </w:pPr>
      <w:bookmarkStart w:id="1215" w:name="_Toc71196468"/>
      <w:bookmarkEnd w:id="1215"/>
    </w:p>
    <w:p w14:paraId="09EC7111" w14:textId="4E14E0BA" w:rsidR="00252F5F" w:rsidRPr="009B2BD3" w:rsidDel="009661CB" w:rsidRDefault="00252F5F" w:rsidP="00252F5F">
      <w:pPr>
        <w:rPr>
          <w:del w:id="1216" w:author="Fegie" w:date="2021-04-28T12:03:00Z"/>
          <w:rFonts w:ascii="標楷體" w:eastAsia="標楷體" w:hAnsi="標楷體"/>
        </w:rPr>
      </w:pPr>
      <w:bookmarkStart w:id="1217" w:name="_Toc71196469"/>
      <w:bookmarkEnd w:id="1217"/>
    </w:p>
    <w:p w14:paraId="4EBA580A" w14:textId="11FE12F8" w:rsidR="00252F5F" w:rsidRPr="009B2BD3" w:rsidDel="009661CB" w:rsidRDefault="00252F5F" w:rsidP="00252F5F">
      <w:pPr>
        <w:rPr>
          <w:del w:id="1218" w:author="Fegie" w:date="2021-04-28T12:03:00Z"/>
          <w:rFonts w:ascii="標楷體" w:eastAsia="標楷體" w:hAnsi="標楷體"/>
        </w:rPr>
      </w:pPr>
      <w:bookmarkStart w:id="1219" w:name="_Toc71196470"/>
      <w:bookmarkEnd w:id="1219"/>
    </w:p>
    <w:p w14:paraId="5DD060AE" w14:textId="5B2A6DF0" w:rsidR="00252F5F" w:rsidRPr="009B2BD3" w:rsidDel="009661CB" w:rsidRDefault="00252F5F" w:rsidP="00252F5F">
      <w:pPr>
        <w:rPr>
          <w:del w:id="1220" w:author="Fegie" w:date="2021-04-28T12:03:00Z"/>
          <w:rFonts w:ascii="標楷體" w:eastAsia="標楷體" w:hAnsi="標楷體"/>
        </w:rPr>
      </w:pPr>
      <w:bookmarkStart w:id="1221" w:name="_Toc71196471"/>
      <w:bookmarkEnd w:id="1221"/>
    </w:p>
    <w:p w14:paraId="1E19E661" w14:textId="0C97F2B1" w:rsidR="00252F5F" w:rsidRPr="009B2BD3" w:rsidDel="009661CB" w:rsidRDefault="00252F5F" w:rsidP="00205D69">
      <w:pPr>
        <w:numPr>
          <w:ilvl w:val="0"/>
          <w:numId w:val="29"/>
        </w:numPr>
        <w:rPr>
          <w:del w:id="1222" w:author="Fegie" w:date="2021-04-28T12:03:00Z"/>
          <w:rFonts w:ascii="標楷體" w:eastAsia="標楷體" w:hAnsi="標楷體"/>
        </w:rPr>
      </w:pPr>
      <w:del w:id="1223" w:author="Fegie" w:date="2021-04-28T12:03:00Z">
        <w:r w:rsidRPr="009B2BD3" w:rsidDel="009661CB">
          <w:rPr>
            <w:rFonts w:ascii="標楷體" w:eastAsia="標楷體" w:hAnsi="標楷體"/>
          </w:rPr>
          <w:br w:type="page"/>
          <w:delText>UI畫面</w:delText>
        </w:r>
      </w:del>
    </w:p>
    <w:p w14:paraId="62A7D1AE" w14:textId="68E02616" w:rsidR="00252F5F" w:rsidRPr="009B2BD3" w:rsidDel="009661CB" w:rsidRDefault="00252F5F" w:rsidP="00252F5F">
      <w:pPr>
        <w:pStyle w:val="42"/>
        <w:spacing w:after="72"/>
        <w:ind w:left="1133"/>
        <w:rPr>
          <w:del w:id="1224" w:author="Fegie" w:date="2021-04-28T12:03:00Z"/>
          <w:rFonts w:ascii="標楷體" w:hAnsi="標楷體"/>
        </w:rPr>
      </w:pPr>
      <w:del w:id="1225" w:author="Fegie" w:date="2021-04-28T12:03:00Z">
        <w:r w:rsidRPr="009B2BD3" w:rsidDel="009661CB">
          <w:rPr>
            <w:rFonts w:ascii="標楷體" w:hAnsi="標楷體" w:hint="eastAsia"/>
          </w:rPr>
          <w:delText>輸入畫面：</w:delText>
        </w:r>
        <w:bookmarkStart w:id="1226" w:name="_Toc71196472"/>
        <w:bookmarkEnd w:id="1226"/>
      </w:del>
    </w:p>
    <w:p w14:paraId="5B23F420" w14:textId="56DE058B" w:rsidR="00773482" w:rsidDel="009661CB" w:rsidRDefault="007E3AAD" w:rsidP="00252F5F">
      <w:pPr>
        <w:pStyle w:val="a"/>
        <w:numPr>
          <w:ilvl w:val="0"/>
          <w:numId w:val="0"/>
        </w:numPr>
        <w:rPr>
          <w:del w:id="1227" w:author="Fegie" w:date="2021-04-28T12:03:00Z"/>
          <w:rFonts w:ascii="標楷體" w:hAnsi="標楷體"/>
        </w:rPr>
      </w:pPr>
      <w:del w:id="1228" w:author="Fegie" w:date="2021-04-28T12:03:00Z">
        <w:r w:rsidRPr="009B2BD3" w:rsidDel="009661CB">
          <w:rPr>
            <w:rFonts w:ascii="標楷體" w:hAnsi="標楷體"/>
            <w:noProof/>
          </w:rPr>
          <w:drawing>
            <wp:inline distT="0" distB="0" distL="0" distR="0" wp14:anchorId="0F3A7B2F" wp14:editId="51948321">
              <wp:extent cx="6464300" cy="3225800"/>
              <wp:effectExtent l="0" t="0" r="0" b="0"/>
              <wp:docPr id="5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2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64300" cy="3225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9B2BD3" w:rsidDel="009661CB">
          <w:rPr>
            <w:rFonts w:ascii="標楷體" w:hAnsi="標楷體"/>
            <w:noProof/>
          </w:rPr>
          <w:drawing>
            <wp:inline distT="0" distB="0" distL="0" distR="0" wp14:anchorId="497766A6" wp14:editId="04A9CA19">
              <wp:extent cx="6457950" cy="3092450"/>
              <wp:effectExtent l="0" t="0" r="0" b="0"/>
              <wp:docPr id="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57950" cy="309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229" w:author="余家興" w:date="2020-02-07T13:46:00Z">
        <w:del w:id="1230" w:author="Fegie" w:date="2021-04-28T12:03:00Z">
          <w:r w:rsidR="001D7D90" w:rsidRPr="001D7D90" w:rsidDel="009661CB">
            <w:rPr>
              <w:rFonts w:ascii="標楷體" w:hAnsi="標楷體"/>
              <w:noProof/>
              <w:rPrChange w:id="1231" w:author="Unknown">
                <w:rPr>
                  <w:noProof/>
                </w:rPr>
              </w:rPrChange>
            </w:rPr>
            <w:drawing>
              <wp:inline distT="0" distB="0" distL="0" distR="0" wp14:anchorId="00BAC1C1" wp14:editId="17A7C416">
                <wp:extent cx="6638883" cy="3482340"/>
                <wp:effectExtent l="0" t="0" r="0" b="0"/>
                <wp:docPr id="2" name="圖片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38883" cy="34823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1D7D90" w:rsidRPr="001D7D90" w:rsidDel="009661CB">
            <w:rPr>
              <w:rFonts w:ascii="標楷體" w:hAnsi="標楷體"/>
              <w:noProof/>
              <w:rPrChange w:id="1232" w:author="Unknown">
                <w:rPr>
                  <w:noProof/>
                </w:rPr>
              </w:rPrChange>
            </w:rPr>
            <w:drawing>
              <wp:inline distT="0" distB="0" distL="0" distR="0" wp14:anchorId="1A1A3199" wp14:editId="79ED82FF">
                <wp:extent cx="6646985" cy="1920240"/>
                <wp:effectExtent l="0" t="0" r="0" b="0"/>
                <wp:docPr id="4" name="圖片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6985" cy="1920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ins w:id="1233" w:author="余家興" w:date="2020-02-07T14:00:00Z">
        <w:del w:id="1234" w:author="Fegie" w:date="2021-04-28T12:03:00Z">
          <w:r w:rsidR="001D7D90" w:rsidRPr="001D7D90" w:rsidDel="009661CB">
            <w:rPr>
              <w:rFonts w:ascii="標楷體" w:hAnsi="標楷體"/>
              <w:noProof/>
              <w:rPrChange w:id="1235" w:author="Unknown">
                <w:rPr>
                  <w:noProof/>
                </w:rPr>
              </w:rPrChange>
            </w:rPr>
            <w:drawing>
              <wp:inline distT="0" distB="0" distL="0" distR="0" wp14:anchorId="27C772FA" wp14:editId="2992A621">
                <wp:extent cx="6582306" cy="3649980"/>
                <wp:effectExtent l="0" t="0" r="0" b="0"/>
                <wp:docPr id="9" name="圖片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82306" cy="36499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1D7D90" w:rsidRPr="001D7D90" w:rsidDel="009661CB">
            <w:rPr>
              <w:rFonts w:ascii="標楷體" w:hAnsi="標楷體"/>
              <w:noProof/>
              <w:rPrChange w:id="1236" w:author="Unknown">
                <w:rPr>
                  <w:noProof/>
                </w:rPr>
              </w:rPrChange>
            </w:rPr>
            <w:drawing>
              <wp:inline distT="0" distB="0" distL="0" distR="0" wp14:anchorId="79FC1A80" wp14:editId="57918A86">
                <wp:extent cx="6590359" cy="2255520"/>
                <wp:effectExtent l="0" t="0" r="0" b="0"/>
                <wp:docPr id="10" name="圖片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90359" cy="2255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1237" w:name="_Toc71196473"/>
      <w:bookmarkEnd w:id="1237"/>
    </w:p>
    <w:p w14:paraId="0D594964" w14:textId="1E879285" w:rsidR="00773482" w:rsidDel="009661CB" w:rsidRDefault="00773482" w:rsidP="00252F5F">
      <w:pPr>
        <w:pStyle w:val="a"/>
        <w:numPr>
          <w:ilvl w:val="0"/>
          <w:numId w:val="0"/>
        </w:numPr>
        <w:rPr>
          <w:del w:id="1238" w:author="Fegie" w:date="2021-04-28T12:03:00Z"/>
          <w:rFonts w:ascii="標楷體" w:hAnsi="標楷體"/>
        </w:rPr>
      </w:pPr>
      <w:bookmarkStart w:id="1239" w:name="_Toc71196474"/>
      <w:bookmarkEnd w:id="1239"/>
    </w:p>
    <w:p w14:paraId="35614C08" w14:textId="4CCDE968" w:rsidR="00773482" w:rsidDel="009661CB" w:rsidRDefault="00773482">
      <w:pPr>
        <w:widowControl/>
        <w:rPr>
          <w:del w:id="1240" w:author="Fegie" w:date="2021-04-28T12:03:00Z"/>
          <w:rFonts w:ascii="標楷體" w:eastAsia="標楷體" w:hAnsi="標楷體"/>
          <w:sz w:val="26"/>
        </w:rPr>
      </w:pPr>
      <w:del w:id="1241" w:author="Fegie" w:date="2021-04-28T12:03:00Z">
        <w:r w:rsidDel="009661CB">
          <w:rPr>
            <w:rFonts w:ascii="標楷體" w:hAnsi="標楷體"/>
          </w:rPr>
          <w:br w:type="page"/>
        </w:r>
      </w:del>
    </w:p>
    <w:p w14:paraId="70AEAC6A" w14:textId="12801C31" w:rsidR="00773482" w:rsidDel="009661CB" w:rsidRDefault="00773482" w:rsidP="00252F5F">
      <w:pPr>
        <w:pStyle w:val="a"/>
        <w:numPr>
          <w:ilvl w:val="0"/>
          <w:numId w:val="0"/>
        </w:numPr>
        <w:rPr>
          <w:del w:id="1242" w:author="Fegie" w:date="2021-04-28T12:03:00Z"/>
          <w:rFonts w:ascii="標楷體" w:hAnsi="標楷體"/>
        </w:rPr>
      </w:pPr>
      <w:bookmarkStart w:id="1243" w:name="_Toc71196475"/>
      <w:bookmarkEnd w:id="1243"/>
    </w:p>
    <w:p w14:paraId="781952B8" w14:textId="2801BA08" w:rsidR="00773482" w:rsidDel="009661CB" w:rsidRDefault="00773482" w:rsidP="00252F5F">
      <w:pPr>
        <w:pStyle w:val="a"/>
        <w:numPr>
          <w:ilvl w:val="0"/>
          <w:numId w:val="0"/>
        </w:numPr>
        <w:rPr>
          <w:del w:id="1244" w:author="Fegie" w:date="2021-04-28T12:03:00Z"/>
          <w:rFonts w:ascii="標楷體" w:hAnsi="標楷體"/>
          <w:color w:val="FF0000"/>
        </w:rPr>
      </w:pPr>
      <w:del w:id="1245" w:author="Fegie" w:date="2021-04-28T12:03:00Z">
        <w:r w:rsidRPr="00FA5570" w:rsidDel="009661CB">
          <w:rPr>
            <w:rFonts w:ascii="標楷體" w:hAnsi="標楷體" w:hint="eastAsia"/>
            <w:color w:val="FF0000"/>
            <w:lang w:eastAsia="zh-HK"/>
          </w:rPr>
          <w:delText>待修改</w:delText>
        </w:r>
        <w:r w:rsidRPr="00FA5570" w:rsidDel="009661CB">
          <w:rPr>
            <w:rFonts w:ascii="標楷體" w:hAnsi="標楷體"/>
            <w:color w:val="FF0000"/>
            <w:lang w:eastAsia="zh-HK"/>
          </w:rPr>
          <w:delText>:</w:delText>
        </w:r>
        <w:r w:rsidDel="009661CB">
          <w:rPr>
            <w:rFonts w:ascii="標楷體" w:hAnsi="標楷體" w:hint="eastAsia"/>
            <w:color w:val="FF0000"/>
            <w:lang w:eastAsia="zh-HK"/>
          </w:rPr>
          <w:delText xml:space="preserve"> </w:delText>
        </w:r>
        <w:r w:rsidR="006671A7" w:rsidDel="009661CB">
          <w:rPr>
            <w:rFonts w:ascii="標楷體" w:hAnsi="標楷體" w:hint="eastAsia"/>
            <w:color w:val="FF0000"/>
            <w:lang w:eastAsia="zh-HK"/>
          </w:rPr>
          <w:delText>[</w:delText>
        </w:r>
        <w:r w:rsidRPr="00CE781C" w:rsidDel="009661CB">
          <w:rPr>
            <w:rFonts w:ascii="標楷體" w:hAnsi="標楷體" w:hint="eastAsia"/>
            <w:color w:val="FF0000"/>
            <w:lang w:eastAsia="zh-HK"/>
          </w:rPr>
          <w:delText>新增</w:delText>
        </w:r>
        <w:r w:rsidR="006671A7" w:rsidDel="009661CB">
          <w:rPr>
            <w:rFonts w:ascii="標楷體" w:hAnsi="標楷體" w:hint="eastAsia"/>
            <w:color w:val="FF0000"/>
            <w:lang w:eastAsia="zh-HK"/>
          </w:rPr>
          <w:delText>]功能結束後，畫面自動連到</w:delText>
        </w:r>
        <w:r w:rsidR="006671A7" w:rsidRPr="006671A7" w:rsidDel="009661CB">
          <w:rPr>
            <w:rFonts w:ascii="標楷體" w:hAnsi="標楷體"/>
            <w:color w:val="FF0000"/>
            <w:lang w:eastAsia="zh-HK"/>
          </w:rPr>
          <w:delText>[</w:delText>
        </w:r>
        <w:r w:rsidR="006671A7" w:rsidRPr="00CE781C" w:rsidDel="009661CB">
          <w:rPr>
            <w:rFonts w:ascii="標楷體" w:hAnsi="標楷體"/>
            <w:color w:val="FF0000"/>
          </w:rPr>
          <w:delText xml:space="preserve">L1105 </w:delText>
        </w:r>
        <w:r w:rsidR="006671A7" w:rsidRPr="00CE781C" w:rsidDel="009661CB">
          <w:rPr>
            <w:rFonts w:ascii="標楷體" w:hAnsi="標楷體" w:hint="eastAsia"/>
            <w:color w:val="FF0000"/>
          </w:rPr>
          <w:delText>顧客聯絡電話維護</w:delText>
        </w:r>
        <w:r w:rsidR="006671A7" w:rsidRPr="00CE781C" w:rsidDel="009661CB">
          <w:rPr>
            <w:rFonts w:ascii="標楷體" w:hAnsi="標楷體"/>
            <w:color w:val="FF0000"/>
          </w:rPr>
          <w:delText>]</w:delText>
        </w:r>
        <w:r w:rsidR="006671A7" w:rsidRPr="00CE781C" w:rsidDel="009661CB">
          <w:rPr>
            <w:rFonts w:ascii="標楷體" w:hAnsi="標楷體" w:hint="eastAsia"/>
            <w:color w:val="FF0000"/>
            <w:lang w:eastAsia="zh-HK"/>
          </w:rPr>
          <w:delText>建立</w:delText>
        </w:r>
        <w:r w:rsidR="006671A7" w:rsidRPr="00CE781C" w:rsidDel="009661CB">
          <w:rPr>
            <w:rFonts w:ascii="標楷體" w:hAnsi="標楷體" w:hint="eastAsia"/>
            <w:color w:val="FF0000"/>
          </w:rPr>
          <w:delText>聯絡電話</w:delText>
        </w:r>
        <w:r w:rsidR="006671A7" w:rsidRPr="00CE781C" w:rsidDel="009661CB">
          <w:rPr>
            <w:rFonts w:ascii="標楷體" w:hAnsi="標楷體" w:hint="eastAsia"/>
            <w:color w:val="FF0000"/>
            <w:lang w:eastAsia="zh-HK"/>
          </w:rPr>
          <w:delText>資訊</w:delText>
        </w:r>
        <w:bookmarkStart w:id="1246" w:name="_Toc71196476"/>
        <w:bookmarkEnd w:id="1246"/>
      </w:del>
    </w:p>
    <w:p w14:paraId="7E87528D" w14:textId="4CFB9228" w:rsidR="0077348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47" w:author="Fegie" w:date="2021-04-28T12:03:00Z"/>
          <w:rFonts w:ascii="標楷體" w:eastAsia="標楷體" w:hAnsi="標楷體"/>
          <w:sz w:val="20"/>
        </w:rPr>
      </w:pPr>
      <w:del w:id="1248" w:author="Fegie" w:date="2021-04-28T12:03:00Z">
        <w:r w:rsidDel="009661CB">
          <w:rPr>
            <w:rFonts w:ascii="標楷體" w:eastAsia="標楷體" w:hAnsi="標楷體" w:hint="eastAsia"/>
            <w:sz w:val="20"/>
          </w:rPr>
          <w:delText>[</w:delText>
        </w:r>
        <w:r w:rsidRPr="0075306B" w:rsidDel="009661CB">
          <w:rPr>
            <w:rFonts w:ascii="標楷體" w:eastAsia="標楷體" w:hAnsi="標楷體" w:hint="eastAsia"/>
            <w:sz w:val="20"/>
          </w:rPr>
          <w:delText>L1101</w:delText>
        </w:r>
        <w:r w:rsidDel="009661CB">
          <w:rPr>
            <w:rFonts w:ascii="標楷體" w:eastAsia="標楷體" w:hAnsi="標楷體"/>
            <w:sz w:val="20"/>
          </w:rPr>
          <w:delText>]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  </w:delText>
        </w:r>
        <w:r w:rsidDel="009661CB">
          <w:rPr>
            <w:rFonts w:ascii="標楷體" w:eastAsia="標楷體" w:hAnsi="標楷體"/>
            <w:sz w:val="20"/>
          </w:rPr>
          <w:delText xml:space="preserve">   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顧客基本資料維護</w:delText>
        </w:r>
        <w:r w:rsidRPr="003F4935" w:rsidDel="009661CB">
          <w:rPr>
            <w:rFonts w:ascii="標楷體" w:eastAsia="標楷體" w:hAnsi="標楷體" w:hint="eastAsia"/>
            <w:sz w:val="20"/>
          </w:rPr>
          <w:delText>-自然人</w:delText>
        </w:r>
        <w:bookmarkStart w:id="1249" w:name="_Toc71196477"/>
        <w:bookmarkEnd w:id="1249"/>
      </w:del>
    </w:p>
    <w:p w14:paraId="2876F937" w14:textId="6A22EC55" w:rsidR="0077348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50" w:author="Fegie" w:date="2021-04-28T12:03:00Z"/>
          <w:rFonts w:ascii="標楷體" w:eastAsia="標楷體" w:hAnsi="標楷體"/>
          <w:sz w:val="20"/>
        </w:rPr>
      </w:pPr>
      <w:bookmarkStart w:id="1251" w:name="_Toc71196478"/>
      <w:bookmarkEnd w:id="1251"/>
    </w:p>
    <w:p w14:paraId="77436E8C" w14:textId="569AED61" w:rsidR="00773482" w:rsidDel="009661CB" w:rsidRDefault="00773482" w:rsidP="00CE781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52" w:author="Fegie" w:date="2021-04-28T12:03:00Z"/>
          <w:rFonts w:ascii="標楷體" w:eastAsia="標楷體" w:hAnsi="標楷體"/>
          <w:sz w:val="20"/>
        </w:rPr>
      </w:pPr>
      <w:del w:id="1253" w:author="Fegie" w:date="2021-04-28T12:03:00Z">
        <w:r w:rsidRPr="008A3089" w:rsidDel="009661CB">
          <w:rPr>
            <w:rFonts w:ascii="標楷體" w:eastAsia="標楷體" w:hAnsi="標楷體" w:hint="eastAsia"/>
            <w:sz w:val="20"/>
          </w:rPr>
          <w:delText>功能           : 9  [顯示名稱</w:delText>
        </w:r>
        <w:r w:rsidDel="009661CB">
          <w:rPr>
            <w:rFonts w:ascii="標楷體" w:eastAsia="標楷體" w:hAnsi="標楷體" w:hint="eastAsia"/>
            <w:sz w:val="20"/>
          </w:rPr>
          <w:delText>]</w:delText>
        </w:r>
        <w:bookmarkStart w:id="1254" w:name="_Toc71196479"/>
        <w:bookmarkEnd w:id="1254"/>
      </w:del>
    </w:p>
    <w:p w14:paraId="70F4DA35" w14:textId="497BC333" w:rsidR="00773482" w:rsidRPr="0075306B" w:rsidDel="009661CB" w:rsidRDefault="00716B9A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55" w:author="Fegie" w:date="2021-04-28T12:03:00Z"/>
          <w:rFonts w:ascii="標楷體" w:eastAsia="標楷體" w:hAnsi="標楷體"/>
          <w:sz w:val="20"/>
        </w:rPr>
      </w:pPr>
      <w:del w:id="1256" w:author="Fegie" w:date="2021-04-28T12:03:00Z">
        <w:r w:rsidRPr="00CE781C" w:rsidDel="009661CB">
          <w:rPr>
            <w:rFonts w:ascii="標楷體" w:eastAsia="標楷體" w:hAnsi="標楷體" w:hint="eastAsia"/>
            <w:color w:val="FF0000"/>
            <w:sz w:val="20"/>
            <w:szCs w:val="20"/>
          </w:rPr>
          <w:delText>身分證字號</w:delText>
        </w:r>
        <w:r w:rsidR="00773482" w:rsidRPr="0075306B" w:rsidDel="009661CB">
          <w:rPr>
            <w:rFonts w:ascii="標楷體" w:eastAsia="標楷體" w:hAnsi="標楷體" w:hint="eastAsia"/>
            <w:sz w:val="20"/>
          </w:rPr>
          <w:delText xml:space="preserve">     : </w:delText>
        </w:r>
        <w:r w:rsidR="00773482" w:rsidDel="009661CB">
          <w:rPr>
            <w:rFonts w:ascii="標楷體" w:eastAsia="標楷體" w:hAnsi="標楷體"/>
            <w:sz w:val="20"/>
          </w:rPr>
          <w:delText>XXXXXXXXXX</w:delText>
        </w:r>
        <w:bookmarkStart w:id="1257" w:name="_Toc71196480"/>
        <w:bookmarkEnd w:id="1257"/>
      </w:del>
    </w:p>
    <w:p w14:paraId="7C640C13" w14:textId="65650556" w:rsidR="0077348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58" w:author="Fegie" w:date="2021-04-28T12:03:00Z"/>
          <w:rFonts w:ascii="標楷體" w:eastAsia="標楷體" w:hAnsi="標楷體"/>
          <w:sz w:val="20"/>
        </w:rPr>
      </w:pPr>
      <w:del w:id="1259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戶名</w:delText>
        </w:r>
        <w:r w:rsidDel="009661CB">
          <w:rPr>
            <w:rFonts w:ascii="標楷體" w:eastAsia="標楷體" w:hAnsi="標楷體" w:hint="eastAsia"/>
            <w:sz w:val="20"/>
          </w:rPr>
          <w:delText xml:space="preserve">  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  :</w:delText>
        </w:r>
        <w:r w:rsidDel="009661CB">
          <w:rPr>
            <w:rFonts w:ascii="標楷體" w:eastAsia="標楷體" w:hAnsi="標楷體"/>
            <w:sz w:val="20"/>
          </w:rPr>
          <w:delText xml:space="preserve"> </w:delText>
        </w:r>
        <w:r w:rsidRPr="00C11BFD" w:rsidDel="009661CB">
          <w:rPr>
            <w:rFonts w:ascii="標楷體" w:eastAsia="標楷體" w:hAnsi="標楷體"/>
            <w:sz w:val="20"/>
          </w:rPr>
          <w:delText>XXXXXXXXXXXXXXXXXXXXXXXXXXXXXXXXXXXXXXXXXXXXXXXXXX</w:delText>
        </w:r>
        <w:bookmarkStart w:id="1260" w:name="_Toc71196481"/>
        <w:bookmarkEnd w:id="1260"/>
      </w:del>
    </w:p>
    <w:p w14:paraId="2530399A" w14:textId="31E108A5" w:rsidR="00773482" w:rsidRPr="0075306B" w:rsidDel="009661CB" w:rsidRDefault="00773482" w:rsidP="00CE781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800" w:firstLine="1600"/>
        <w:rPr>
          <w:del w:id="1261" w:author="Fegie" w:date="2021-04-28T12:03:00Z"/>
          <w:rFonts w:ascii="標楷體" w:eastAsia="標楷體" w:hAnsi="標楷體"/>
          <w:sz w:val="20"/>
        </w:rPr>
      </w:pPr>
      <w:del w:id="1262" w:author="Fegie" w:date="2021-04-28T12:03:00Z">
        <w:r w:rsidRPr="00C11BFD" w:rsidDel="009661CB">
          <w:rPr>
            <w:rFonts w:ascii="標楷體" w:eastAsia="標楷體" w:hAnsi="標楷體"/>
            <w:sz w:val="20"/>
          </w:rPr>
          <w:delText>XXXXXXXXXXXXXXXXXXXXXXXXXXXXXXXXXXXXXXXXXXXXXXXXXX</w:delText>
        </w:r>
        <w:bookmarkStart w:id="1263" w:name="_Toc71196482"/>
        <w:bookmarkEnd w:id="1263"/>
      </w:del>
    </w:p>
    <w:p w14:paraId="461E96CC" w14:textId="5017B1C8" w:rsidR="0077348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64" w:author="Fegie" w:date="2021-04-28T12:03:00Z"/>
          <w:rFonts w:ascii="標楷體" w:eastAsia="標楷體" w:hAnsi="標楷體"/>
          <w:sz w:val="20"/>
        </w:rPr>
      </w:pPr>
      <w:del w:id="1265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出生年月日     : 999</w:delText>
        </w:r>
        <w:r w:rsidDel="009661CB">
          <w:rPr>
            <w:rFonts w:ascii="標楷體" w:eastAsia="標楷體" w:hAnsi="標楷體" w:hint="eastAsia"/>
            <w:sz w:val="20"/>
          </w:rPr>
          <w:delText>/</w:delText>
        </w:r>
        <w:r w:rsidRPr="0075306B" w:rsidDel="009661CB">
          <w:rPr>
            <w:rFonts w:ascii="標楷體" w:eastAsia="標楷體" w:hAnsi="標楷體" w:hint="eastAsia"/>
            <w:sz w:val="20"/>
          </w:rPr>
          <w:delText>99</w:delText>
        </w:r>
        <w:r w:rsidDel="009661CB">
          <w:rPr>
            <w:rFonts w:ascii="標楷體" w:eastAsia="標楷體" w:hAnsi="標楷體" w:hint="eastAsia"/>
            <w:sz w:val="20"/>
          </w:rPr>
          <w:delText>/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99  　</w:delText>
        </w:r>
        <w:bookmarkStart w:id="1266" w:name="_Toc71196483"/>
        <w:bookmarkEnd w:id="1266"/>
      </w:del>
    </w:p>
    <w:p w14:paraId="1E8BDF63" w14:textId="5EEE6B2A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67" w:author="Fegie" w:date="2021-04-28T12:03:00Z"/>
          <w:rFonts w:ascii="標楷體" w:eastAsia="標楷體" w:hAnsi="標楷體"/>
          <w:sz w:val="20"/>
        </w:rPr>
      </w:pPr>
      <w:del w:id="1268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性別           : 9</w:delText>
        </w:r>
        <w:bookmarkStart w:id="1269" w:name="_Toc71196484"/>
        <w:bookmarkEnd w:id="1269"/>
      </w:del>
    </w:p>
    <w:p w14:paraId="7705932E" w14:textId="4FA20DA8" w:rsidR="00773482" w:rsidRPr="00CE781C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70" w:author="Fegie" w:date="2021-04-28T12:03:00Z"/>
          <w:rFonts w:ascii="標楷體" w:eastAsia="標楷體" w:hAnsi="標楷體"/>
          <w:color w:val="FF0000"/>
          <w:sz w:val="20"/>
        </w:rPr>
      </w:pPr>
      <w:del w:id="1271" w:author="Fegie" w:date="2021-04-28T12:03:00Z">
        <w:r w:rsidRPr="00CE781C" w:rsidDel="009661CB">
          <w:rPr>
            <w:rFonts w:ascii="標楷體" w:eastAsia="標楷體" w:hAnsi="標楷體" w:hint="eastAsia"/>
            <w:color w:val="FF0000"/>
            <w:sz w:val="20"/>
          </w:rPr>
          <w:delText>客戶別</w:delText>
        </w:r>
        <w:r w:rsidRPr="00CE781C" w:rsidDel="009661CB">
          <w:rPr>
            <w:rFonts w:ascii="標楷體" w:eastAsia="標楷體" w:hAnsi="標楷體"/>
            <w:color w:val="FF0000"/>
            <w:sz w:val="20"/>
          </w:rPr>
          <w:delText xml:space="preserve">         : 9</w:delText>
        </w:r>
        <w:r w:rsidR="006671A7" w:rsidRPr="00CE781C" w:rsidDel="009661CB">
          <w:rPr>
            <w:rFonts w:ascii="標楷體" w:eastAsia="標楷體" w:hAnsi="標楷體"/>
            <w:color w:val="FF0000"/>
            <w:sz w:val="20"/>
          </w:rPr>
          <w:delText>9</w:delText>
        </w:r>
        <w:bookmarkStart w:id="1272" w:name="_Toc71196485"/>
        <w:bookmarkEnd w:id="1272"/>
      </w:del>
    </w:p>
    <w:p w14:paraId="2BEC5116" w14:textId="026CCD72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73" w:author="Fegie" w:date="2021-04-28T12:03:00Z"/>
          <w:rFonts w:ascii="標楷體" w:eastAsia="標楷體" w:hAnsi="標楷體"/>
          <w:sz w:val="20"/>
        </w:rPr>
      </w:pPr>
      <w:del w:id="1274" w:author="Fegie" w:date="2021-04-28T12:03:00Z">
        <w:r w:rsidRPr="00FC2147" w:rsidDel="009661CB">
          <w:rPr>
            <w:rFonts w:ascii="標楷體" w:eastAsia="標楷體" w:hAnsi="標楷體" w:hint="eastAsia"/>
            <w:sz w:val="20"/>
          </w:rPr>
          <w:delText>行業別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</w:delText>
        </w:r>
        <w:r w:rsidDel="009661CB">
          <w:rPr>
            <w:rFonts w:ascii="標楷體" w:eastAsia="標楷體" w:hAnsi="標楷體"/>
            <w:sz w:val="20"/>
          </w:rPr>
          <w:delText xml:space="preserve">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: 999999</w:delText>
        </w:r>
        <w:bookmarkStart w:id="1275" w:name="_Toc71196486"/>
        <w:bookmarkEnd w:id="1275"/>
      </w:del>
    </w:p>
    <w:p w14:paraId="23EF78C2" w14:textId="3880BE9C" w:rsidR="00773482" w:rsidRPr="00D96C41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76" w:author="Fegie" w:date="2021-04-28T12:03:00Z"/>
          <w:rFonts w:ascii="標楷體" w:eastAsia="標楷體" w:hAnsi="標楷體"/>
          <w:sz w:val="20"/>
        </w:rPr>
      </w:pPr>
      <w:del w:id="1277" w:author="Fegie" w:date="2021-04-28T12:03:00Z">
        <w:r w:rsidRPr="00D96C41" w:rsidDel="009661CB">
          <w:rPr>
            <w:rFonts w:ascii="標楷體" w:eastAsia="標楷體" w:hAnsi="標楷體" w:hint="eastAsia"/>
            <w:sz w:val="20"/>
          </w:rPr>
          <w:delText xml:space="preserve">國籍           : </w:delText>
        </w:r>
        <w:r w:rsidRPr="00D96C41" w:rsidDel="009661CB">
          <w:rPr>
            <w:rFonts w:ascii="標楷體" w:eastAsia="標楷體" w:hAnsi="標楷體"/>
            <w:sz w:val="20"/>
          </w:rPr>
          <w:delText>XX</w:delText>
        </w:r>
        <w:r w:rsidDel="009661CB">
          <w:rPr>
            <w:rFonts w:ascii="標楷體" w:eastAsia="標楷體" w:hAnsi="標楷體"/>
            <w:sz w:val="20"/>
          </w:rPr>
          <w:delText xml:space="preserve"> </w:delText>
        </w:r>
        <w:r w:rsidRPr="00CE781C" w:rsidDel="009661CB">
          <w:rPr>
            <w:rFonts w:ascii="標楷體" w:eastAsia="標楷體" w:hAnsi="標楷體"/>
            <w:sz w:val="20"/>
          </w:rPr>
          <w:delText>[顯示名稱]</w:delText>
        </w:r>
        <w:bookmarkStart w:id="1278" w:name="_Toc71196487"/>
        <w:bookmarkEnd w:id="1278"/>
      </w:del>
    </w:p>
    <w:p w14:paraId="34F8740F" w14:textId="40A12AE3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79" w:author="Fegie" w:date="2021-04-28T12:03:00Z"/>
          <w:rFonts w:ascii="標楷體" w:eastAsia="標楷體" w:hAnsi="標楷體"/>
          <w:sz w:val="20"/>
        </w:rPr>
      </w:pPr>
      <w:del w:id="1280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配偶</w:delText>
        </w:r>
        <w:r w:rsidR="00716B9A" w:rsidRPr="00FF693A" w:rsidDel="009661CB">
          <w:rPr>
            <w:rFonts w:ascii="標楷體" w:eastAsia="標楷體" w:hAnsi="標楷體" w:hint="eastAsia"/>
            <w:color w:val="FF0000"/>
            <w:sz w:val="20"/>
            <w:szCs w:val="20"/>
          </w:rPr>
          <w:delText>身分證字號</w:delText>
        </w:r>
        <w:r w:rsidR="00716B9A" w:rsidDel="009661CB">
          <w:rPr>
            <w:rFonts w:ascii="標楷體" w:eastAsia="標楷體" w:hAnsi="標楷體" w:hint="eastAsia"/>
            <w:color w:val="FF0000"/>
            <w:sz w:val="20"/>
            <w:szCs w:val="20"/>
          </w:rPr>
          <w:delText xml:space="preserve">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: </w:delText>
        </w:r>
        <w:r w:rsidDel="009661CB">
          <w:rPr>
            <w:rFonts w:ascii="標楷體" w:eastAsia="標楷體" w:hAnsi="標楷體"/>
            <w:sz w:val="20"/>
          </w:rPr>
          <w:delText>XXXXXXXXXX</w:delText>
        </w:r>
        <w:bookmarkStart w:id="1281" w:name="_Toc71196488"/>
        <w:bookmarkEnd w:id="1281"/>
      </w:del>
    </w:p>
    <w:p w14:paraId="3A892529" w14:textId="72119C88" w:rsidR="00773482" w:rsidRPr="0075306B" w:rsidDel="009661CB" w:rsidRDefault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82" w:author="Fegie" w:date="2021-04-28T12:03:00Z"/>
          <w:rFonts w:ascii="標楷體" w:eastAsia="標楷體" w:hAnsi="標楷體"/>
          <w:sz w:val="20"/>
        </w:rPr>
      </w:pPr>
      <w:del w:id="1283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配偶姓名</w:delText>
        </w:r>
        <w:r w:rsidDel="009661CB">
          <w:rPr>
            <w:rFonts w:ascii="標楷體" w:eastAsia="標楷體" w:hAnsi="標楷體" w:hint="eastAsia"/>
            <w:sz w:val="20"/>
          </w:rPr>
          <w:delText xml:space="preserve">       : </w:delText>
        </w:r>
      </w:del>
      <w:ins w:id="1284" w:author="88692" w:date="2020-06-16T17:17:00Z">
        <w:del w:id="1285" w:author="Fegie" w:date="2021-04-28T12:03:00Z">
          <w:r w:rsidR="00260569" w:rsidRPr="00260569" w:rsidDel="009661CB">
            <w:rPr>
              <w:rFonts w:ascii="標楷體" w:eastAsia="標楷體" w:hAnsi="標楷體"/>
              <w:sz w:val="16"/>
              <w:szCs w:val="16"/>
              <w:rPrChange w:id="1286" w:author="88692" w:date="2020-06-16T17:17:00Z">
                <w:rPr>
                  <w:rFonts w:ascii="標楷體" w:eastAsia="標楷體" w:hAnsi="標楷體"/>
                  <w:sz w:val="20"/>
                </w:rPr>
              </w:rPrChange>
            </w:rPr>
            <w:delText>XXXXXXXXXXXXXXXXXXXXXXXXXXXXXXXXXXXXXXXXXXXXXXXXXXXXXXXXXXXXXXXXXXXXXXXXXXXXXXXXXXXXXXXXXXXXXXXXXXXX</w:delText>
          </w:r>
        </w:del>
      </w:ins>
      <w:del w:id="1287" w:author="Fegie" w:date="2021-04-28T12:03:00Z">
        <w:r w:rsidDel="009661CB">
          <w:rPr>
            <w:rFonts w:ascii="標楷體" w:eastAsia="標楷體" w:hAnsi="標楷體" w:hint="eastAsia"/>
            <w:sz w:val="20"/>
          </w:rPr>
          <w:delText>XXXXXXXXXX</w:delText>
        </w:r>
        <w:r w:rsidRPr="00E801D1" w:rsidDel="009661CB">
          <w:rPr>
            <w:rFonts w:ascii="標楷體" w:eastAsia="標楷體" w:hAnsi="標楷體" w:hint="eastAsia"/>
            <w:sz w:val="20"/>
          </w:rPr>
          <w:delText>XXXX</w:delText>
        </w:r>
        <w:bookmarkStart w:id="1288" w:name="_Toc71196489"/>
        <w:bookmarkEnd w:id="1288"/>
      </w:del>
    </w:p>
    <w:p w14:paraId="3A637B33" w14:textId="5CF71B46" w:rsidR="00773482" w:rsidRPr="008E041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89" w:author="Fegie" w:date="2021-04-28T12:03:00Z"/>
          <w:rFonts w:ascii="標楷體" w:eastAsia="標楷體" w:hAnsi="標楷體"/>
          <w:strike/>
          <w:color w:val="FF0000"/>
          <w:sz w:val="20"/>
          <w:rPrChange w:id="1290" w:author="88692" w:date="2020-06-16T15:59:00Z">
            <w:rPr>
              <w:del w:id="1291" w:author="Fegie" w:date="2021-04-28T12:03:00Z"/>
              <w:rFonts w:ascii="標楷體" w:eastAsia="標楷體" w:hAnsi="標楷體"/>
              <w:sz w:val="20"/>
            </w:rPr>
          </w:rPrChange>
        </w:rPr>
      </w:pPr>
      <w:del w:id="1292" w:author="Fegie" w:date="2021-04-28T12:03:00Z"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293" w:author="88692" w:date="2020-06-16T15:59:00Z">
              <w:rPr>
                <w:rFonts w:ascii="標楷體" w:eastAsia="標楷體" w:hAnsi="標楷體" w:hint="eastAsia"/>
                <w:sz w:val="20"/>
              </w:rPr>
            </w:rPrChange>
          </w:rPr>
          <w:delText>聯絡人姓名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294" w:author="88692" w:date="2020-06-16T15:59:00Z">
              <w:rPr>
                <w:rFonts w:ascii="標楷體" w:eastAsia="標楷體" w:hAnsi="標楷體"/>
                <w:sz w:val="20"/>
              </w:rPr>
            </w:rPrChange>
          </w:rPr>
          <w:delText xml:space="preserve">     : XXXXXXXXXXXXXX</w:delText>
        </w:r>
        <w:bookmarkStart w:id="1295" w:name="_Toc71196490"/>
        <w:bookmarkEnd w:id="1295"/>
      </w:del>
    </w:p>
    <w:p w14:paraId="157A1D2F" w14:textId="7E3FACE6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96" w:author="Fegie" w:date="2021-04-28T12:03:00Z"/>
          <w:rFonts w:ascii="標楷體" w:eastAsia="標楷體" w:hAnsi="標楷體"/>
          <w:sz w:val="20"/>
        </w:rPr>
      </w:pPr>
      <w:del w:id="1297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戶籍郵遞區號   : 99999</w:delText>
        </w:r>
        <w:bookmarkStart w:id="1298" w:name="_Toc71196491"/>
        <w:bookmarkEnd w:id="1298"/>
      </w:del>
    </w:p>
    <w:p w14:paraId="08BE5CC2" w14:textId="02B0128D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299" w:author="Fegie" w:date="2021-04-28T12:03:00Z"/>
          <w:rFonts w:ascii="標楷體" w:eastAsia="標楷體" w:hAnsi="標楷體"/>
          <w:sz w:val="20"/>
        </w:rPr>
      </w:pPr>
      <w:del w:id="1300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戶籍地址       : XXXXXXXXXXXXXXXXXXXXXXXXXXXXXXXX</w:delText>
        </w:r>
        <w:r w:rsidDel="009661CB">
          <w:rPr>
            <w:rFonts w:ascii="標楷體" w:eastAsia="標楷體" w:hAnsi="標楷體" w:hint="eastAsia"/>
            <w:sz w:val="20"/>
          </w:rPr>
          <w:delText>XXXXXXXXXXXXXXXXXXXXXXXXXXXX</w:delText>
        </w:r>
        <w:bookmarkStart w:id="1301" w:name="_Toc71196492"/>
        <w:bookmarkEnd w:id="1301"/>
      </w:del>
    </w:p>
    <w:p w14:paraId="09F9394D" w14:textId="11E8F35A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302" w:author="Fegie" w:date="2021-04-28T12:03:00Z"/>
          <w:rFonts w:ascii="標楷體" w:eastAsia="標楷體" w:hAnsi="標楷體"/>
          <w:sz w:val="20"/>
        </w:rPr>
      </w:pPr>
      <w:del w:id="1303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通訊郵遞區號   : 99999</w:delText>
        </w:r>
        <w:bookmarkStart w:id="1304" w:name="_Toc71196493"/>
        <w:bookmarkEnd w:id="1304"/>
      </w:del>
    </w:p>
    <w:p w14:paraId="3917E2A4" w14:textId="7767B70F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305" w:author="Fegie" w:date="2021-04-28T12:03:00Z"/>
          <w:rFonts w:ascii="標楷體" w:eastAsia="標楷體" w:hAnsi="標楷體"/>
          <w:sz w:val="20"/>
        </w:rPr>
      </w:pPr>
      <w:del w:id="1306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通訊地址       : XXXXXXXXXXXXXXXXXXXXXXXXXXXXXXXX</w:delText>
        </w:r>
        <w:r w:rsidDel="009661CB">
          <w:rPr>
            <w:rFonts w:ascii="標楷體" w:eastAsia="標楷體" w:hAnsi="標楷體" w:hint="eastAsia"/>
            <w:sz w:val="20"/>
          </w:rPr>
          <w:delText>XXXXXXXXXXXXXXXXXXXXXXXXXXXX</w:delText>
        </w:r>
        <w:bookmarkStart w:id="1307" w:name="_Toc71196494"/>
        <w:bookmarkEnd w:id="1307"/>
      </w:del>
    </w:p>
    <w:p w14:paraId="645E72BC" w14:textId="0B409AF7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308" w:author="Fegie" w:date="2021-04-28T12:03:00Z"/>
          <w:rFonts w:ascii="標楷體" w:eastAsia="標楷體" w:hAnsi="標楷體"/>
          <w:sz w:val="20"/>
        </w:rPr>
      </w:pPr>
      <w:del w:id="1309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電子信箱       : XXXXXXXXXXXXXXXXXXXXXXXXXXXXXXXXXXXXXXXXXXXXXXXXXX</w:delText>
        </w:r>
        <w:bookmarkStart w:id="1310" w:name="_Toc71196495"/>
        <w:bookmarkEnd w:id="1310"/>
      </w:del>
    </w:p>
    <w:p w14:paraId="1664893D" w14:textId="4885ADB4" w:rsidR="00773482" w:rsidRPr="006671A7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311" w:author="Fegie" w:date="2021-04-28T12:03:00Z"/>
          <w:rFonts w:ascii="標楷體" w:eastAsia="標楷體" w:hAnsi="標楷體"/>
          <w:sz w:val="20"/>
        </w:rPr>
      </w:pPr>
      <w:bookmarkStart w:id="1312" w:name="_Toc71196496"/>
      <w:bookmarkEnd w:id="1312"/>
    </w:p>
    <w:p w14:paraId="29F1B510" w14:textId="0593DCF2" w:rsidR="00773482" w:rsidRPr="00D845A9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313" w:author="Fegie" w:date="2021-04-28T12:03:00Z"/>
          <w:rFonts w:ascii="標楷體" w:eastAsia="標楷體" w:hAnsi="標楷體"/>
          <w:sz w:val="20"/>
        </w:rPr>
      </w:pPr>
      <w:del w:id="1314" w:author="Fegie" w:date="2021-04-28T12:03:00Z"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是</w:delText>
        </w:r>
        <w:r w:rsidRPr="00D845A9" w:rsidDel="009661CB">
          <w:rPr>
            <w:rFonts w:ascii="標楷體" w:eastAsia="標楷體" w:hAnsi="標楷體" w:hint="eastAsia"/>
            <w:sz w:val="20"/>
          </w:rPr>
          <w:delText>否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為授信限</w:delText>
        </w:r>
        <w:r w:rsidRPr="00D845A9" w:rsidDel="009661CB">
          <w:rPr>
            <w:rFonts w:ascii="標楷體" w:eastAsia="標楷體" w:hAnsi="標楷體" w:hint="eastAsia"/>
            <w:sz w:val="20"/>
          </w:rPr>
          <w:delText>制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對</w:delText>
        </w:r>
        <w:r w:rsidRPr="00D845A9" w:rsidDel="009661CB">
          <w:rPr>
            <w:rFonts w:ascii="標楷體" w:eastAsia="標楷體" w:hAnsi="標楷體" w:hint="eastAsia"/>
            <w:sz w:val="20"/>
          </w:rPr>
          <w:delText>象</w:delText>
        </w:r>
        <w:r w:rsidRPr="0075306B" w:rsidDel="009661CB">
          <w:rPr>
            <w:rFonts w:ascii="標楷體" w:eastAsia="標楷體" w:hAnsi="標楷體" w:hint="eastAsia"/>
            <w:sz w:val="20"/>
          </w:rPr>
          <w:delText>: 9</w:delText>
        </w:r>
      </w:del>
      <w:ins w:id="1315" w:author="88692" w:date="2020-06-16T16:58:00Z">
        <w:del w:id="1316" w:author="Fegie" w:date="2021-04-28T12:03:00Z">
          <w:r w:rsidR="00DA4687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bookmarkStart w:id="1317" w:name="_Toc71196497"/>
      <w:bookmarkEnd w:id="1317"/>
    </w:p>
    <w:p w14:paraId="1F52A479" w14:textId="15DE80B6" w:rsidR="008E041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18" w:author="88692" w:date="2020-06-16T15:59:00Z"/>
          <w:del w:id="1319" w:author="Fegie" w:date="2021-04-28T12:03:00Z"/>
          <w:rFonts w:ascii="標楷體" w:eastAsia="標楷體" w:hAnsi="標楷體"/>
          <w:sz w:val="20"/>
        </w:rPr>
      </w:pPr>
      <w:del w:id="1320" w:author="Fegie" w:date="2021-04-28T12:03:00Z"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是</w:delText>
        </w:r>
        <w:r w:rsidRPr="00D845A9" w:rsidDel="009661CB">
          <w:rPr>
            <w:rFonts w:ascii="標楷體" w:eastAsia="標楷體" w:hAnsi="標楷體" w:hint="eastAsia"/>
            <w:sz w:val="20"/>
          </w:rPr>
          <w:delText>否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為利</w:delText>
        </w:r>
        <w:r w:rsidRPr="00D845A9" w:rsidDel="009661CB">
          <w:rPr>
            <w:rFonts w:ascii="標楷體" w:eastAsia="標楷體" w:hAnsi="標楷體" w:hint="eastAsia"/>
            <w:sz w:val="20"/>
          </w:rPr>
          <w:delText>害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關</w:delText>
        </w:r>
        <w:r w:rsidRPr="00D845A9" w:rsidDel="009661CB">
          <w:rPr>
            <w:rFonts w:ascii="標楷體" w:eastAsia="標楷體" w:hAnsi="標楷體" w:hint="eastAsia"/>
            <w:sz w:val="20"/>
          </w:rPr>
          <w:delText>係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人</w:delText>
        </w:r>
        <w:r w:rsidRPr="0075306B" w:rsidDel="009661CB">
          <w:rPr>
            <w:rFonts w:ascii="標楷體" w:eastAsia="標楷體" w:hAnsi="標楷體" w:hint="eastAsia"/>
            <w:sz w:val="20"/>
          </w:rPr>
          <w:delText>: 9</w:delText>
        </w:r>
        <w:r w:rsidDel="009661CB">
          <w:rPr>
            <w:rFonts w:ascii="標楷體" w:eastAsia="標楷體" w:hAnsi="標楷體"/>
            <w:sz w:val="20"/>
          </w:rPr>
          <w:delText xml:space="preserve">                   </w:delText>
        </w:r>
      </w:del>
      <w:ins w:id="1321" w:author="88692" w:date="2020-06-16T16:58:00Z">
        <w:del w:id="1322" w:author="Fegie" w:date="2021-04-28T12:03:00Z">
          <w:r w:rsidR="00DA4687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bookmarkStart w:id="1323" w:name="_Toc71196498"/>
      <w:bookmarkEnd w:id="1323"/>
    </w:p>
    <w:p w14:paraId="38BC00BA" w14:textId="7E8CA41E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324" w:author="Fegie" w:date="2021-04-28T12:03:00Z"/>
          <w:rFonts w:ascii="標楷體" w:eastAsia="標楷體" w:hAnsi="標楷體"/>
          <w:sz w:val="20"/>
        </w:rPr>
      </w:pPr>
      <w:del w:id="1325" w:author="Fegie" w:date="2021-04-28T12:03:00Z"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是</w:delText>
        </w:r>
        <w:r w:rsidRPr="00D845A9" w:rsidDel="009661CB">
          <w:rPr>
            <w:rFonts w:ascii="標楷體" w:eastAsia="標楷體" w:hAnsi="標楷體" w:hint="eastAsia"/>
            <w:sz w:val="20"/>
          </w:rPr>
          <w:delText>否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為準利</w:delText>
        </w:r>
        <w:r w:rsidRPr="00D845A9" w:rsidDel="009661CB">
          <w:rPr>
            <w:rFonts w:ascii="標楷體" w:eastAsia="標楷體" w:hAnsi="標楷體" w:hint="eastAsia"/>
            <w:sz w:val="20"/>
          </w:rPr>
          <w:delText>害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關</w:delText>
        </w:r>
        <w:r w:rsidRPr="00D845A9" w:rsidDel="009661CB">
          <w:rPr>
            <w:rFonts w:ascii="標楷體" w:eastAsia="標楷體" w:hAnsi="標楷體" w:hint="eastAsia"/>
            <w:sz w:val="20"/>
          </w:rPr>
          <w:delText>係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人</w:delText>
        </w:r>
        <w:r w:rsidRPr="0075306B" w:rsidDel="009661CB">
          <w:rPr>
            <w:rFonts w:ascii="標楷體" w:eastAsia="標楷體" w:hAnsi="標楷體" w:hint="eastAsia"/>
            <w:sz w:val="20"/>
          </w:rPr>
          <w:delText>: 9</w:delText>
        </w:r>
      </w:del>
      <w:ins w:id="1326" w:author="88692" w:date="2020-06-16T16:58:00Z">
        <w:del w:id="1327" w:author="Fegie" w:date="2021-04-28T12:03:00Z">
          <w:r w:rsidR="00DA4687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bookmarkStart w:id="1328" w:name="_Toc71196499"/>
      <w:bookmarkEnd w:id="1328"/>
    </w:p>
    <w:p w14:paraId="1F74B836" w14:textId="748107DC" w:rsidR="00773482" w:rsidRPr="006671A7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329" w:author="Fegie" w:date="2021-04-28T12:03:00Z"/>
          <w:rFonts w:ascii="標楷體" w:eastAsia="標楷體" w:hAnsi="標楷體"/>
          <w:sz w:val="20"/>
        </w:rPr>
      </w:pPr>
      <w:bookmarkStart w:id="1330" w:name="_Toc71196500"/>
      <w:bookmarkEnd w:id="1330"/>
    </w:p>
    <w:p w14:paraId="5BCBC4E2" w14:textId="368FAFAE" w:rsidR="00773482" w:rsidRPr="0075306B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331" w:author="Fegie" w:date="2021-04-28T12:03:00Z"/>
          <w:rFonts w:ascii="標楷體" w:eastAsia="標楷體" w:hAnsi="標楷體"/>
          <w:sz w:val="20"/>
        </w:rPr>
      </w:pPr>
      <w:del w:id="1332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企金別         : 9</w:delText>
        </w:r>
      </w:del>
      <w:ins w:id="1333" w:author="88692" w:date="2020-06-16T16:58:00Z">
        <w:del w:id="1334" w:author="Fegie" w:date="2021-04-28T12:03:00Z">
          <w:r w:rsidR="00DA4687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bookmarkStart w:id="1335" w:name="_Toc71196501"/>
      <w:bookmarkEnd w:id="1335"/>
    </w:p>
    <w:p w14:paraId="334D0711" w14:textId="5C4859DA" w:rsidR="00773482" w:rsidRPr="008E041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336" w:author="Fegie" w:date="2021-04-28T12:03:00Z"/>
          <w:rFonts w:ascii="標楷體" w:eastAsia="標楷體" w:hAnsi="標楷體"/>
          <w:strike/>
          <w:color w:val="FF0000"/>
          <w:sz w:val="20"/>
          <w:rPrChange w:id="1337" w:author="88692" w:date="2020-06-16T16:00:00Z">
            <w:rPr>
              <w:del w:id="1338" w:author="Fegie" w:date="2021-04-28T12:03:00Z"/>
              <w:rFonts w:ascii="標楷體" w:eastAsia="標楷體" w:hAnsi="標楷體"/>
              <w:sz w:val="20"/>
            </w:rPr>
          </w:rPrChange>
        </w:rPr>
      </w:pPr>
      <w:del w:id="1339" w:author="Fegie" w:date="2021-04-28T12:03:00Z"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340" w:author="88692" w:date="2020-06-16T16:00:00Z">
              <w:rPr>
                <w:rFonts w:ascii="標楷體" w:eastAsia="標楷體" w:hAnsi="標楷體" w:hint="eastAsia"/>
                <w:sz w:val="20"/>
              </w:rPr>
            </w:rPrChange>
          </w:rPr>
          <w:delText>交互運用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341" w:author="88692" w:date="2020-06-16T16:00:00Z">
              <w:rPr>
                <w:rFonts w:ascii="標楷體" w:eastAsia="標楷體" w:hAnsi="標楷體"/>
                <w:sz w:val="20"/>
              </w:rPr>
            </w:rPrChange>
          </w:rPr>
          <w:delText xml:space="preserve">       : XXXXXX               </w:delText>
        </w:r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342" w:author="88692" w:date="2020-06-16T16:00:00Z">
              <w:rPr>
                <w:rFonts w:ascii="標楷體" w:eastAsia="標楷體" w:hAnsi="標楷體" w:hint="eastAsia"/>
                <w:sz w:val="20"/>
              </w:rPr>
            </w:rPrChange>
          </w:rPr>
          <w:delText>開放查詢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343" w:author="88692" w:date="2020-06-16T16:00:00Z">
              <w:rPr>
                <w:rFonts w:ascii="標楷體" w:eastAsia="標楷體" w:hAnsi="標楷體"/>
                <w:sz w:val="20"/>
              </w:rPr>
            </w:rPrChange>
          </w:rPr>
          <w:delText xml:space="preserve">       : 9</w:delText>
        </w:r>
        <w:bookmarkStart w:id="1344" w:name="_Toc71196502"/>
        <w:bookmarkEnd w:id="1344"/>
      </w:del>
    </w:p>
    <w:p w14:paraId="2D14DF68" w14:textId="5EABE400" w:rsidR="00773482" w:rsidRPr="006671A7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345" w:author="Fegie" w:date="2021-04-28T12:03:00Z"/>
          <w:rFonts w:ascii="標楷體" w:eastAsia="標楷體" w:hAnsi="標楷體"/>
          <w:sz w:val="20"/>
        </w:rPr>
      </w:pPr>
      <w:bookmarkStart w:id="1346" w:name="_Toc71196503"/>
      <w:bookmarkEnd w:id="1346"/>
    </w:p>
    <w:p w14:paraId="14CB7685" w14:textId="0161EB3D" w:rsidR="0077348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347" w:author="Fegie" w:date="2021-04-28T12:03:00Z"/>
          <w:rFonts w:ascii="標楷體" w:eastAsia="標楷體" w:hAnsi="標楷體"/>
          <w:sz w:val="20"/>
        </w:rPr>
      </w:pPr>
      <w:del w:id="1348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 xml:space="preserve">員工代號       : </w:delText>
        </w:r>
        <w:r w:rsidDel="009661CB">
          <w:rPr>
            <w:rFonts w:ascii="標楷體" w:eastAsia="標楷體" w:hAnsi="標楷體"/>
            <w:sz w:val="20"/>
          </w:rPr>
          <w:delText>XXXXXX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</w:delText>
        </w:r>
        <w:r w:rsidDel="009661CB">
          <w:rPr>
            <w:rFonts w:ascii="標楷體" w:eastAsia="標楷體" w:hAnsi="標楷體"/>
            <w:sz w:val="20"/>
          </w:rPr>
          <w:delText xml:space="preserve">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          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349" w:author="88692" w:date="2020-06-16T16:00:00Z">
              <w:rPr>
                <w:rFonts w:ascii="標楷體" w:eastAsia="標楷體" w:hAnsi="標楷體"/>
                <w:sz w:val="20"/>
              </w:rPr>
            </w:rPrChange>
          </w:rPr>
          <w:delText xml:space="preserve">15 </w:delText>
        </w:r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350" w:author="88692" w:date="2020-06-16T16:00:00Z">
              <w:rPr>
                <w:rFonts w:ascii="標楷體" w:eastAsia="標楷體" w:hAnsi="標楷體" w:hint="eastAsia"/>
                <w:sz w:val="20"/>
              </w:rPr>
            </w:rPrChange>
          </w:rPr>
          <w:delText>日薪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351" w:author="88692" w:date="2020-06-16T16:00:00Z">
              <w:rPr>
                <w:rFonts w:ascii="標楷體" w:eastAsia="標楷體" w:hAnsi="標楷體"/>
                <w:sz w:val="20"/>
              </w:rPr>
            </w:rPrChange>
          </w:rPr>
          <w:delText xml:space="preserve">        : 9</w:delText>
        </w:r>
        <w:bookmarkStart w:id="1352" w:name="_Toc71196504"/>
        <w:bookmarkEnd w:id="1352"/>
      </w:del>
    </w:p>
    <w:p w14:paraId="5C8E88B5" w14:textId="51CEBE0C" w:rsidR="00773482" w:rsidRPr="008E041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353" w:author="Fegie" w:date="2021-04-28T12:03:00Z"/>
          <w:rFonts w:ascii="標楷體" w:eastAsia="標楷體" w:hAnsi="標楷體"/>
          <w:strike/>
          <w:color w:val="FF0000"/>
          <w:sz w:val="20"/>
          <w:rPrChange w:id="1354" w:author="88692" w:date="2020-06-16T16:00:00Z">
            <w:rPr>
              <w:del w:id="1355" w:author="Fegie" w:date="2021-04-28T12:03:00Z"/>
              <w:rFonts w:ascii="標楷體" w:eastAsia="標楷體" w:hAnsi="標楷體"/>
              <w:sz w:val="20"/>
            </w:rPr>
          </w:rPrChange>
        </w:rPr>
      </w:pPr>
      <w:del w:id="1356" w:author="Fegie" w:date="2021-04-28T12:03:00Z"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357" w:author="88692" w:date="2020-06-16T16:00:00Z">
              <w:rPr>
                <w:rFonts w:ascii="標楷體" w:eastAsia="標楷體" w:hAnsi="標楷體" w:hint="eastAsia"/>
                <w:sz w:val="20"/>
              </w:rPr>
            </w:rPrChange>
          </w:rPr>
          <w:delText>員工身份別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358" w:author="88692" w:date="2020-06-16T16:00:00Z">
              <w:rPr>
                <w:rFonts w:ascii="標楷體" w:eastAsia="標楷體" w:hAnsi="標楷體"/>
                <w:sz w:val="20"/>
              </w:rPr>
            </w:rPrChange>
          </w:rPr>
          <w:delText xml:space="preserve">     : 99</w:delText>
        </w:r>
        <w:bookmarkStart w:id="1359" w:name="_Toc71196505"/>
        <w:bookmarkEnd w:id="1359"/>
      </w:del>
    </w:p>
    <w:p w14:paraId="631F7107" w14:textId="4FF12C99" w:rsidR="00773482" w:rsidDel="009661CB" w:rsidRDefault="00773482" w:rsidP="00773482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60" w:author="88692" w:date="2020-06-16T16:57:00Z"/>
          <w:del w:id="1361" w:author="Fegie" w:date="2021-04-28T12:03:00Z"/>
          <w:rFonts w:ascii="標楷體" w:eastAsia="標楷體" w:hAnsi="標楷體"/>
          <w:strike/>
          <w:color w:val="FF0000"/>
          <w:sz w:val="20"/>
        </w:rPr>
      </w:pPr>
      <w:del w:id="1362" w:author="Fegie" w:date="2021-04-28T12:03:00Z">
        <w:r w:rsidRPr="005E115B" w:rsidDel="009661CB">
          <w:rPr>
            <w:rFonts w:ascii="標楷體" w:eastAsia="標楷體" w:hAnsi="標楷體" w:hint="eastAsia"/>
            <w:strike/>
            <w:color w:val="FF0000"/>
            <w:sz w:val="20"/>
            <w:rPrChange w:id="1363" w:author="88692" w:date="2020-06-16T16:05:00Z">
              <w:rPr>
                <w:rFonts w:ascii="標楷體" w:eastAsia="標楷體" w:hAnsi="標楷體" w:hint="eastAsia"/>
                <w:sz w:val="20"/>
              </w:rPr>
            </w:rPrChange>
          </w:rPr>
          <w:delText>到職日</w:delText>
        </w:r>
        <w:r w:rsidRPr="005E115B" w:rsidDel="009661CB">
          <w:rPr>
            <w:rFonts w:ascii="標楷體" w:eastAsia="標楷體" w:hAnsi="標楷體"/>
            <w:strike/>
            <w:color w:val="FF0000"/>
            <w:sz w:val="20"/>
            <w:rPrChange w:id="1364" w:author="88692" w:date="2020-06-16T16:05:00Z">
              <w:rPr>
                <w:rFonts w:ascii="標楷體" w:eastAsia="標楷體" w:hAnsi="標楷體"/>
                <w:sz w:val="20"/>
              </w:rPr>
            </w:rPrChange>
          </w:rPr>
          <w:delText xml:space="preserve">         : 999/99/99            </w:delText>
        </w:r>
        <w:r w:rsidRPr="005E115B" w:rsidDel="009661CB">
          <w:rPr>
            <w:rFonts w:ascii="標楷體" w:eastAsia="標楷體" w:hAnsi="標楷體" w:hint="eastAsia"/>
            <w:strike/>
            <w:color w:val="FF0000"/>
            <w:sz w:val="20"/>
            <w:rPrChange w:id="1365" w:author="88692" w:date="2020-06-16T16:05:00Z">
              <w:rPr>
                <w:rFonts w:ascii="標楷體" w:eastAsia="標楷體" w:hAnsi="標楷體" w:hint="eastAsia"/>
                <w:sz w:val="20"/>
              </w:rPr>
            </w:rPrChange>
          </w:rPr>
          <w:delText>離</w:delText>
        </w:r>
        <w:r w:rsidRPr="005E115B" w:rsidDel="009661CB">
          <w:rPr>
            <w:rFonts w:ascii="標楷體" w:eastAsia="標楷體" w:hAnsi="標楷體"/>
            <w:strike/>
            <w:color w:val="FF0000"/>
            <w:sz w:val="20"/>
            <w:rPrChange w:id="1366" w:author="88692" w:date="2020-06-16T16:05:00Z">
              <w:rPr>
                <w:rFonts w:ascii="標楷體" w:eastAsia="標楷體" w:hAnsi="標楷體"/>
                <w:sz w:val="20"/>
              </w:rPr>
            </w:rPrChange>
          </w:rPr>
          <w:delText>/</w:delText>
        </w:r>
        <w:r w:rsidRPr="005E115B" w:rsidDel="009661CB">
          <w:rPr>
            <w:rFonts w:ascii="標楷體" w:eastAsia="標楷體" w:hAnsi="標楷體" w:hint="eastAsia"/>
            <w:strike/>
            <w:color w:val="FF0000"/>
            <w:sz w:val="20"/>
            <w:rPrChange w:id="1367" w:author="88692" w:date="2020-06-16T16:05:00Z">
              <w:rPr>
                <w:rFonts w:ascii="標楷體" w:eastAsia="標楷體" w:hAnsi="標楷體" w:hint="eastAsia"/>
                <w:sz w:val="20"/>
              </w:rPr>
            </w:rPrChange>
          </w:rPr>
          <w:delText>退日</w:delText>
        </w:r>
        <w:r w:rsidRPr="005E115B" w:rsidDel="009661CB">
          <w:rPr>
            <w:rFonts w:ascii="標楷體" w:eastAsia="標楷體" w:hAnsi="標楷體"/>
            <w:strike/>
            <w:color w:val="FF0000"/>
            <w:sz w:val="20"/>
            <w:rPrChange w:id="1368" w:author="88692" w:date="2020-06-16T16:05:00Z">
              <w:rPr>
                <w:rFonts w:ascii="標楷體" w:eastAsia="標楷體" w:hAnsi="標楷體"/>
                <w:sz w:val="20"/>
              </w:rPr>
            </w:rPrChange>
          </w:rPr>
          <w:delText xml:space="preserve">        : 999/99/99</w:delText>
        </w:r>
      </w:del>
      <w:bookmarkStart w:id="1369" w:name="_Toc71196506"/>
      <w:bookmarkEnd w:id="1369"/>
    </w:p>
    <w:p w14:paraId="318D068C" w14:textId="6C289A72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70" w:author="88692" w:date="2020-06-16T16:58:00Z"/>
          <w:del w:id="1371" w:author="Fegie" w:date="2021-04-28T12:03:00Z"/>
          <w:rFonts w:ascii="標楷體" w:eastAsia="標楷體" w:hAnsi="標楷體"/>
          <w:color w:val="000000" w:themeColor="text1"/>
          <w:sz w:val="20"/>
        </w:rPr>
      </w:pPr>
      <w:ins w:id="1372" w:author="88692" w:date="2020-06-16T16:58:00Z">
        <w:del w:id="1373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英文姓名       : XXXXXXXXXXXXXXXXXXXX</w:delText>
          </w:r>
          <w:bookmarkStart w:id="1374" w:name="_Toc71196507"/>
          <w:bookmarkEnd w:id="1374"/>
        </w:del>
      </w:ins>
    </w:p>
    <w:p w14:paraId="0A40E448" w14:textId="25988B9E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75" w:author="88692" w:date="2020-06-16T16:58:00Z"/>
          <w:del w:id="1376" w:author="Fegie" w:date="2021-04-28T12:03:00Z"/>
          <w:rFonts w:ascii="標楷體" w:eastAsia="標楷體" w:hAnsi="標楷體"/>
          <w:color w:val="000000" w:themeColor="text1"/>
          <w:sz w:val="20"/>
        </w:rPr>
      </w:pPr>
      <w:ins w:id="1377" w:author="88692" w:date="2020-06-16T16:58:00Z">
        <w:del w:id="1378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教育程度代號   : X</w:delText>
          </w:r>
          <w:bookmarkStart w:id="1379" w:name="_Toc71196508"/>
          <w:bookmarkEnd w:id="1379"/>
        </w:del>
      </w:ins>
    </w:p>
    <w:p w14:paraId="76825334" w14:textId="0BD71B4D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80" w:author="88692" w:date="2020-06-16T16:58:00Z"/>
          <w:del w:id="1381" w:author="Fegie" w:date="2021-04-28T12:03:00Z"/>
          <w:rFonts w:ascii="標楷體" w:eastAsia="標楷體" w:hAnsi="標楷體"/>
          <w:color w:val="000000" w:themeColor="text1"/>
          <w:sz w:val="20"/>
        </w:rPr>
      </w:pPr>
      <w:ins w:id="1382" w:author="88692" w:date="2020-06-16T16:58:00Z">
        <w:del w:id="1383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自有住宅有無   : X</w:delText>
          </w:r>
          <w:bookmarkStart w:id="1384" w:name="_Toc71196509"/>
          <w:bookmarkEnd w:id="1384"/>
        </w:del>
      </w:ins>
    </w:p>
    <w:p w14:paraId="00BEE2D0" w14:textId="3BA72E3C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85" w:author="88692" w:date="2020-06-16T16:58:00Z"/>
          <w:del w:id="1386" w:author="Fegie" w:date="2021-04-28T12:03:00Z"/>
          <w:rFonts w:ascii="標楷體" w:eastAsia="標楷體" w:hAnsi="標楷體"/>
          <w:color w:val="000000" w:themeColor="text1"/>
          <w:sz w:val="20"/>
        </w:rPr>
      </w:pPr>
      <w:ins w:id="1387" w:author="88692" w:date="2020-06-16T16:58:00Z">
        <w:del w:id="1388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任職機構名稱   : XXXXXXXXXXXXXXXXXXXXXXXXXXXXXXXXXXXXXXXXXXXXXXXXXXXXXXXXXXXX</w:delText>
          </w:r>
          <w:bookmarkStart w:id="1389" w:name="_Toc71196510"/>
          <w:bookmarkEnd w:id="1389"/>
        </w:del>
      </w:ins>
    </w:p>
    <w:p w14:paraId="360FEED9" w14:textId="3D30C51A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90" w:author="88692" w:date="2020-06-16T16:58:00Z"/>
          <w:del w:id="1391" w:author="Fegie" w:date="2021-04-28T12:03:00Z"/>
          <w:rFonts w:ascii="標楷體" w:eastAsia="標楷體" w:hAnsi="標楷體"/>
          <w:color w:val="000000" w:themeColor="text1"/>
          <w:sz w:val="20"/>
        </w:rPr>
      </w:pPr>
      <w:ins w:id="1392" w:author="88692" w:date="2020-06-16T16:58:00Z">
        <w:del w:id="1393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任職機構統編   : XXXXXXXX</w:delText>
          </w:r>
          <w:bookmarkStart w:id="1394" w:name="_Toc71196511"/>
          <w:bookmarkEnd w:id="1394"/>
        </w:del>
      </w:ins>
    </w:p>
    <w:p w14:paraId="1C4AD7E6" w14:textId="50B08363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95" w:author="88692" w:date="2020-06-16T16:58:00Z"/>
          <w:del w:id="1396" w:author="Fegie" w:date="2021-04-28T12:03:00Z"/>
          <w:rFonts w:ascii="標楷體" w:eastAsia="標楷體" w:hAnsi="標楷體"/>
          <w:color w:val="000000" w:themeColor="text1"/>
          <w:sz w:val="20"/>
        </w:rPr>
      </w:pPr>
      <w:ins w:id="1397" w:author="88692" w:date="2020-06-16T16:58:00Z">
        <w:del w:id="1398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任職機構電話   : XXXXXXXXXXXXXXXX</w:delText>
          </w:r>
          <w:bookmarkStart w:id="1399" w:name="_Toc71196512"/>
          <w:bookmarkEnd w:id="1399"/>
        </w:del>
      </w:ins>
    </w:p>
    <w:p w14:paraId="7E49420E" w14:textId="2B3DAA5D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400" w:author="88692" w:date="2020-06-16T16:58:00Z"/>
          <w:del w:id="1401" w:author="Fegie" w:date="2021-04-28T12:03:00Z"/>
          <w:rFonts w:ascii="標楷體" w:eastAsia="標楷體" w:hAnsi="標楷體"/>
          <w:color w:val="000000" w:themeColor="text1"/>
          <w:sz w:val="20"/>
        </w:rPr>
      </w:pPr>
      <w:ins w:id="1402" w:author="88692" w:date="2020-06-16T16:58:00Z">
        <w:del w:id="1403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職位名稱       : XXXXXXXXXXXXXXXXXXXX</w:delText>
          </w:r>
          <w:bookmarkStart w:id="1404" w:name="_Toc71196513"/>
          <w:bookmarkEnd w:id="1404"/>
        </w:del>
      </w:ins>
    </w:p>
    <w:p w14:paraId="5B78196E" w14:textId="268A9115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405" w:author="88692" w:date="2020-06-16T16:58:00Z"/>
          <w:del w:id="1406" w:author="Fegie" w:date="2021-04-28T12:03:00Z"/>
          <w:rFonts w:ascii="標楷體" w:eastAsia="標楷體" w:hAnsi="標楷體"/>
          <w:color w:val="000000" w:themeColor="text1"/>
          <w:sz w:val="20"/>
        </w:rPr>
      </w:pPr>
      <w:ins w:id="1407" w:author="88692" w:date="2020-06-16T16:58:00Z">
        <w:del w:id="1408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服務年資       : XX</w:delText>
          </w:r>
          <w:bookmarkStart w:id="1409" w:name="_Toc71196514"/>
          <w:bookmarkEnd w:id="1409"/>
        </w:del>
      </w:ins>
    </w:p>
    <w:p w14:paraId="29748507" w14:textId="10851C00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410" w:author="88692" w:date="2020-06-16T16:58:00Z"/>
          <w:del w:id="1411" w:author="Fegie" w:date="2021-04-28T12:03:00Z"/>
          <w:rFonts w:ascii="標楷體" w:eastAsia="標楷體" w:hAnsi="標楷體"/>
          <w:color w:val="000000" w:themeColor="text1"/>
          <w:sz w:val="20"/>
        </w:rPr>
      </w:pPr>
      <w:ins w:id="1412" w:author="88692" w:date="2020-06-16T16:58:00Z">
        <w:del w:id="1413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年收入         : 999999999</w:delText>
          </w:r>
          <w:bookmarkStart w:id="1414" w:name="_Toc71196515"/>
          <w:bookmarkEnd w:id="1414"/>
        </w:del>
      </w:ins>
    </w:p>
    <w:p w14:paraId="76201EE1" w14:textId="2151A13D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415" w:author="88692" w:date="2020-06-16T16:58:00Z"/>
          <w:del w:id="1416" w:author="Fegie" w:date="2021-04-28T12:03:00Z"/>
          <w:rFonts w:ascii="標楷體" w:eastAsia="標楷體" w:hAnsi="標楷體"/>
          <w:color w:val="000000" w:themeColor="text1"/>
          <w:sz w:val="20"/>
        </w:rPr>
      </w:pPr>
      <w:ins w:id="1417" w:author="88692" w:date="2020-06-16T16:58:00Z">
        <w:del w:id="1418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年收入資料年月 : XXXXXX</w:delText>
          </w:r>
          <w:bookmarkStart w:id="1419" w:name="_Toc71196516"/>
          <w:bookmarkEnd w:id="1419"/>
        </w:del>
      </w:ins>
    </w:p>
    <w:p w14:paraId="494D8690" w14:textId="0B347386" w:rsidR="00023EE8" w:rsidRPr="00023EE8" w:rsidDel="009661CB" w:rsidRDefault="00B003A6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420" w:author="88692" w:date="2020-06-16T16:58:00Z"/>
          <w:del w:id="1421" w:author="Fegie" w:date="2021-04-28T12:03:00Z"/>
          <w:rFonts w:ascii="標楷體" w:eastAsia="標楷體" w:hAnsi="標楷體"/>
          <w:color w:val="000000" w:themeColor="text1"/>
          <w:sz w:val="20"/>
        </w:rPr>
      </w:pPr>
      <w:ins w:id="1422" w:author="88692" w:date="2020-06-18T11:16:00Z">
        <w:del w:id="1423" w:author="Fegie" w:date="2021-04-28T12:03:00Z">
          <w:r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護</w:delText>
          </w:r>
        </w:del>
      </w:ins>
      <w:ins w:id="1424" w:author="88692" w:date="2020-06-16T16:58:00Z">
        <w:del w:id="1425" w:author="Fegie" w:date="2021-04-28T12:03:00Z">
          <w:r w:rsidR="00023EE8"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照號碼       : XXXXXXXXXXXXXXXXXXXX</w:delText>
          </w:r>
          <w:bookmarkStart w:id="1426" w:name="_Toc71196517"/>
          <w:bookmarkEnd w:id="1426"/>
        </w:del>
      </w:ins>
    </w:p>
    <w:p w14:paraId="3E3020A6" w14:textId="560B348B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427" w:author="88692" w:date="2020-06-16T16:58:00Z"/>
          <w:del w:id="1428" w:author="Fegie" w:date="2021-04-28T12:03:00Z"/>
          <w:rFonts w:ascii="標楷體" w:eastAsia="標楷體" w:hAnsi="標楷體"/>
          <w:color w:val="000000" w:themeColor="text1"/>
          <w:sz w:val="20"/>
        </w:rPr>
      </w:pPr>
      <w:ins w:id="1429" w:author="88692" w:date="2020-06-16T16:58:00Z">
        <w:del w:id="1430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AML職業別      : XXX</w:delText>
          </w:r>
          <w:bookmarkStart w:id="1431" w:name="_Toc71196518"/>
          <w:bookmarkEnd w:id="1431"/>
        </w:del>
      </w:ins>
    </w:p>
    <w:p w14:paraId="57614E14" w14:textId="3A85B8AE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432" w:author="88692" w:date="2020-06-16T16:58:00Z"/>
          <w:del w:id="1433" w:author="Fegie" w:date="2021-04-28T12:03:00Z"/>
          <w:rFonts w:ascii="標楷體" w:eastAsia="標楷體" w:hAnsi="標楷體"/>
          <w:color w:val="000000" w:themeColor="text1"/>
          <w:sz w:val="20"/>
        </w:rPr>
      </w:pPr>
      <w:ins w:id="1434" w:author="88692" w:date="2020-06-16T16:58:00Z">
        <w:del w:id="1435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AML組織        : XXX</w:delText>
          </w:r>
          <w:bookmarkStart w:id="1436" w:name="_Toc71196519"/>
          <w:bookmarkEnd w:id="1436"/>
        </w:del>
      </w:ins>
    </w:p>
    <w:p w14:paraId="4AFD43EF" w14:textId="30922786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437" w:author="88692" w:date="2020-06-16T16:58:00Z"/>
          <w:del w:id="1438" w:author="Fegie" w:date="2021-04-28T12:03:00Z"/>
          <w:rFonts w:ascii="標楷體" w:eastAsia="標楷體" w:hAnsi="標楷體"/>
          <w:color w:val="000000" w:themeColor="text1"/>
          <w:sz w:val="20"/>
        </w:rPr>
      </w:pPr>
      <w:ins w:id="1439" w:author="88692" w:date="2020-06-16T16:58:00Z">
        <w:del w:id="1440" w:author="Fegie" w:date="2021-04-28T12:03:00Z">
          <w:r w:rsidRPr="00023EE8" w:rsidDel="009661CB">
            <w:rPr>
              <w:rFonts w:ascii="標楷體" w:eastAsia="標楷體" w:hAnsi="標楷體" w:hint="eastAsia"/>
              <w:color w:val="000000" w:themeColor="text1"/>
              <w:sz w:val="20"/>
            </w:rPr>
            <w:delText>原住民姓名      : XXXXXXXXXXXXXXXXXXXXXXXXXXXXXXXXXXXXXXXXXXXXXXXXXX</w:delText>
          </w:r>
          <w:bookmarkStart w:id="1441" w:name="_Toc71196520"/>
          <w:bookmarkEnd w:id="1441"/>
        </w:del>
      </w:ins>
    </w:p>
    <w:p w14:paraId="7C2EF66D" w14:textId="25CBC99E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42" w:author="Fegie" w:date="2021-04-28T12:03:00Z"/>
          <w:rFonts w:ascii="標楷體" w:eastAsia="標楷體" w:hAnsi="標楷體"/>
          <w:color w:val="000000" w:themeColor="text1"/>
          <w:sz w:val="20"/>
          <w:rPrChange w:id="1443" w:author="88692" w:date="2020-06-16T16:58:00Z">
            <w:rPr>
              <w:del w:id="1444" w:author="Fegie" w:date="2021-04-28T12:03:00Z"/>
              <w:rFonts w:ascii="標楷體" w:eastAsia="標楷體" w:hAnsi="標楷體"/>
              <w:sz w:val="20"/>
            </w:rPr>
          </w:rPrChange>
        </w:rPr>
      </w:pPr>
      <w:ins w:id="1445" w:author="88692" w:date="2020-06-16T16:58:00Z">
        <w:del w:id="1446" w:author="Fegie" w:date="2021-04-28T12:03:00Z">
          <w:r w:rsidRPr="00023EE8" w:rsidDel="009661CB">
            <w:rPr>
              <w:rFonts w:ascii="標楷體" w:eastAsia="標楷體" w:hAnsi="標楷體"/>
              <w:color w:val="000000" w:themeColor="text1"/>
              <w:sz w:val="20"/>
            </w:rPr>
            <w:delText xml:space="preserve"> </w:delText>
          </w:r>
          <w:r w:rsidR="00DA4687" w:rsidDel="009661CB">
            <w:rPr>
              <w:rFonts w:ascii="標楷體" w:eastAsia="標楷體" w:hAnsi="標楷體"/>
              <w:color w:val="000000" w:themeColor="text1"/>
              <w:sz w:val="20"/>
            </w:rPr>
            <w:delText xml:space="preserve">                 </w:delText>
          </w:r>
          <w:r w:rsidRPr="00023EE8" w:rsidDel="009661CB">
            <w:rPr>
              <w:rFonts w:ascii="標楷體" w:eastAsia="標楷體" w:hAnsi="標楷體"/>
              <w:color w:val="000000" w:themeColor="text1"/>
              <w:sz w:val="20"/>
            </w:rPr>
            <w:delText>XXXXXXXXXXXXXXXXXXXXXXXXXXXXXXXXXXXXXXXXXXXXXXXXXX</w:delText>
          </w:r>
        </w:del>
      </w:ins>
      <w:bookmarkStart w:id="1447" w:name="_Toc71196521"/>
      <w:bookmarkEnd w:id="1447"/>
    </w:p>
    <w:p w14:paraId="483FFB40" w14:textId="752AB29F" w:rsidR="006671A7" w:rsidDel="009661CB" w:rsidRDefault="0075306B" w:rsidP="006671A7">
      <w:pPr>
        <w:pStyle w:val="a"/>
        <w:numPr>
          <w:ilvl w:val="0"/>
          <w:numId w:val="0"/>
        </w:numPr>
        <w:rPr>
          <w:del w:id="1448" w:author="Fegie" w:date="2021-04-28T12:03:00Z"/>
          <w:rFonts w:ascii="標楷體" w:hAnsi="標楷體"/>
        </w:rPr>
      </w:pPr>
      <w:del w:id="1449" w:author="Fegie" w:date="2021-04-28T12:03:00Z">
        <w:r w:rsidRPr="009B2BD3" w:rsidDel="009661CB">
          <w:rPr>
            <w:rFonts w:ascii="標楷體" w:hAnsi="標楷體"/>
          </w:rPr>
          <w:br w:type="page"/>
        </w:r>
      </w:del>
    </w:p>
    <w:p w14:paraId="59969AB1" w14:textId="09ADB1F3" w:rsidR="006671A7" w:rsidDel="009661CB" w:rsidRDefault="006671A7" w:rsidP="006671A7">
      <w:pPr>
        <w:pStyle w:val="a"/>
        <w:numPr>
          <w:ilvl w:val="0"/>
          <w:numId w:val="0"/>
        </w:numPr>
        <w:rPr>
          <w:del w:id="1450" w:author="Fegie" w:date="2021-04-28T12:03:00Z"/>
          <w:rFonts w:ascii="標楷體" w:hAnsi="標楷體"/>
          <w:color w:val="FF0000"/>
        </w:rPr>
      </w:pPr>
      <w:del w:id="1451" w:author="Fegie" w:date="2021-04-28T12:03:00Z">
        <w:r w:rsidRPr="00FA5570" w:rsidDel="009661CB">
          <w:rPr>
            <w:rFonts w:ascii="標楷體" w:hAnsi="標楷體" w:hint="eastAsia"/>
            <w:color w:val="FF0000"/>
            <w:lang w:eastAsia="zh-HK"/>
          </w:rPr>
          <w:delText>待修改</w:delText>
        </w:r>
        <w:r w:rsidRPr="00FA5570" w:rsidDel="009661CB">
          <w:rPr>
            <w:rFonts w:ascii="標楷體" w:hAnsi="標楷體"/>
            <w:color w:val="FF0000"/>
            <w:lang w:eastAsia="zh-HK"/>
          </w:rPr>
          <w:delText>:</w:delText>
        </w:r>
        <w:r w:rsidDel="009661CB">
          <w:rPr>
            <w:rFonts w:ascii="標楷體" w:hAnsi="標楷體" w:hint="eastAsia"/>
            <w:color w:val="FF0000"/>
            <w:lang w:eastAsia="zh-HK"/>
          </w:rPr>
          <w:delText xml:space="preserve"> [</w:delText>
        </w:r>
        <w:r w:rsidRPr="00677B9B" w:rsidDel="009661CB">
          <w:rPr>
            <w:rFonts w:ascii="標楷體" w:hAnsi="標楷體" w:hint="eastAsia"/>
            <w:strike/>
            <w:color w:val="FF0000"/>
            <w:lang w:eastAsia="zh-HK"/>
            <w:rPrChange w:id="1452" w:author="88692" w:date="2020-06-18T09:44:00Z">
              <w:rPr>
                <w:rFonts w:ascii="標楷體" w:hAnsi="標楷體" w:hint="eastAsia"/>
                <w:color w:val="FF0000"/>
                <w:lang w:eastAsia="zh-HK"/>
              </w:rPr>
            </w:rPrChange>
          </w:rPr>
          <w:delText>刪除</w:delText>
        </w:r>
        <w:r w:rsidRPr="00677B9B" w:rsidDel="009661CB">
          <w:rPr>
            <w:rFonts w:ascii="標楷體" w:hAnsi="標楷體"/>
            <w:strike/>
            <w:color w:val="FF0000"/>
            <w:lang w:eastAsia="zh-HK"/>
            <w:rPrChange w:id="1453" w:author="88692" w:date="2020-06-18T09:44:00Z">
              <w:rPr>
                <w:rFonts w:ascii="標楷體" w:hAnsi="標楷體"/>
                <w:color w:val="FF0000"/>
                <w:lang w:eastAsia="zh-HK"/>
              </w:rPr>
            </w:rPrChange>
          </w:rPr>
          <w:delText>&amp;</w:delText>
        </w:r>
        <w:r w:rsidDel="009661CB">
          <w:rPr>
            <w:rFonts w:ascii="標楷體" w:hAnsi="標楷體" w:hint="eastAsia"/>
            <w:color w:val="FF0000"/>
            <w:lang w:eastAsia="zh-HK"/>
          </w:rPr>
          <w:delText>查詢]功能，</w:delText>
        </w:r>
        <w:r w:rsidRPr="00FA5570" w:rsidDel="009661CB">
          <w:rPr>
            <w:rFonts w:ascii="標楷體" w:hAnsi="標楷體" w:hint="eastAsia"/>
            <w:color w:val="FF0000"/>
          </w:rPr>
          <w:delText>聯絡電話</w:delText>
        </w:r>
        <w:r w:rsidRPr="00FA5570" w:rsidDel="009661CB">
          <w:rPr>
            <w:rFonts w:ascii="標楷體" w:hAnsi="標楷體" w:hint="eastAsia"/>
            <w:color w:val="FF0000"/>
            <w:lang w:eastAsia="zh-HK"/>
          </w:rPr>
          <w:delText>資訊</w:delText>
        </w:r>
        <w:r w:rsidDel="009661CB">
          <w:rPr>
            <w:rFonts w:ascii="標楷體" w:hAnsi="標楷體" w:hint="eastAsia"/>
            <w:color w:val="FF0000"/>
            <w:lang w:eastAsia="zh-HK"/>
          </w:rPr>
          <w:delText>為多筆式輸出</w:delText>
        </w:r>
        <w:r w:rsidR="00877AF8" w:rsidRPr="00677B9B" w:rsidDel="009661CB">
          <w:rPr>
            <w:rFonts w:ascii="標楷體" w:hAnsi="標楷體" w:hint="eastAsia"/>
            <w:strike/>
            <w:color w:val="FF0000"/>
            <w:lang w:eastAsia="zh-HK"/>
            <w:rPrChange w:id="1454" w:author="88692" w:date="2020-06-18T09:44:00Z">
              <w:rPr>
                <w:rFonts w:ascii="標楷體" w:hAnsi="標楷體" w:hint="eastAsia"/>
                <w:color w:val="FF0000"/>
                <w:lang w:eastAsia="zh-HK"/>
              </w:rPr>
            </w:rPrChange>
          </w:rPr>
          <w:delText>，刪除</w:delText>
        </w:r>
        <w:r w:rsidR="00877AF8" w:rsidRPr="00677B9B" w:rsidDel="009661CB">
          <w:rPr>
            <w:rFonts w:ascii="標楷體" w:hAnsi="標楷體" w:hint="eastAsia"/>
            <w:strike/>
            <w:color w:val="FF0000"/>
            <w:rPrChange w:id="1455" w:author="88692" w:date="2020-06-18T09:44:00Z">
              <w:rPr>
                <w:rFonts w:ascii="標楷體" w:hAnsi="標楷體" w:hint="eastAsia"/>
                <w:color w:val="FF0000"/>
              </w:rPr>
            </w:rPrChange>
          </w:rPr>
          <w:delText>時聯絡電話檔一併</w:delText>
        </w:r>
        <w:r w:rsidR="00877AF8" w:rsidRPr="00677B9B" w:rsidDel="009661CB">
          <w:rPr>
            <w:rFonts w:ascii="標楷體" w:hAnsi="標楷體" w:hint="eastAsia"/>
            <w:strike/>
            <w:color w:val="FF0000"/>
            <w:lang w:eastAsia="zh-HK"/>
            <w:rPrChange w:id="1456" w:author="88692" w:date="2020-06-18T09:44:00Z">
              <w:rPr>
                <w:rFonts w:ascii="標楷體" w:hAnsi="標楷體" w:hint="eastAsia"/>
                <w:color w:val="FF0000"/>
                <w:lang w:eastAsia="zh-HK"/>
              </w:rPr>
            </w:rPrChange>
          </w:rPr>
          <w:delText>刪除</w:delText>
        </w:r>
        <w:bookmarkStart w:id="1457" w:name="_Toc71196522"/>
        <w:bookmarkEnd w:id="1457"/>
      </w:del>
    </w:p>
    <w:p w14:paraId="01B96D58" w14:textId="4EA34C35" w:rsidR="006671A7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58" w:author="Fegie" w:date="2021-04-28T12:03:00Z"/>
          <w:rFonts w:ascii="標楷體" w:eastAsia="標楷體" w:hAnsi="標楷體"/>
          <w:sz w:val="20"/>
        </w:rPr>
      </w:pPr>
      <w:del w:id="1459" w:author="Fegie" w:date="2021-04-28T12:03:00Z">
        <w:r w:rsidDel="009661CB">
          <w:rPr>
            <w:rFonts w:ascii="標楷體" w:eastAsia="標楷體" w:hAnsi="標楷體" w:hint="eastAsia"/>
            <w:sz w:val="20"/>
          </w:rPr>
          <w:delText>[</w:delText>
        </w:r>
        <w:r w:rsidRPr="0075306B" w:rsidDel="009661CB">
          <w:rPr>
            <w:rFonts w:ascii="標楷體" w:eastAsia="標楷體" w:hAnsi="標楷體" w:hint="eastAsia"/>
            <w:sz w:val="20"/>
          </w:rPr>
          <w:delText>L1101</w:delText>
        </w:r>
        <w:r w:rsidDel="009661CB">
          <w:rPr>
            <w:rFonts w:ascii="標楷體" w:eastAsia="標楷體" w:hAnsi="標楷體"/>
            <w:sz w:val="20"/>
          </w:rPr>
          <w:delText>]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  </w:delText>
        </w:r>
        <w:r w:rsidDel="009661CB">
          <w:rPr>
            <w:rFonts w:ascii="標楷體" w:eastAsia="標楷體" w:hAnsi="標楷體"/>
            <w:sz w:val="20"/>
          </w:rPr>
          <w:delText xml:space="preserve">   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顧客基本資料維護</w:delText>
        </w:r>
        <w:r w:rsidRPr="003F4935" w:rsidDel="009661CB">
          <w:rPr>
            <w:rFonts w:ascii="標楷體" w:eastAsia="標楷體" w:hAnsi="標楷體" w:hint="eastAsia"/>
            <w:sz w:val="20"/>
          </w:rPr>
          <w:delText>-自然人</w:delText>
        </w:r>
        <w:bookmarkStart w:id="1460" w:name="_Toc71196523"/>
        <w:bookmarkEnd w:id="1460"/>
      </w:del>
    </w:p>
    <w:p w14:paraId="41A471CE" w14:textId="69AF7ACC" w:rsidR="006671A7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61" w:author="Fegie" w:date="2021-04-28T12:03:00Z"/>
          <w:rFonts w:ascii="標楷體" w:eastAsia="標楷體" w:hAnsi="標楷體"/>
          <w:sz w:val="20"/>
        </w:rPr>
      </w:pPr>
      <w:bookmarkStart w:id="1462" w:name="_Toc71196524"/>
      <w:bookmarkEnd w:id="1462"/>
    </w:p>
    <w:p w14:paraId="5CAEC573" w14:textId="11CA4C0D" w:rsidR="006671A7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63" w:author="Fegie" w:date="2021-04-28T12:03:00Z"/>
          <w:rFonts w:ascii="標楷體" w:eastAsia="標楷體" w:hAnsi="標楷體"/>
          <w:sz w:val="20"/>
        </w:rPr>
      </w:pPr>
      <w:del w:id="1464" w:author="Fegie" w:date="2021-04-28T12:03:00Z">
        <w:r w:rsidRPr="008A3089" w:rsidDel="009661CB">
          <w:rPr>
            <w:rFonts w:ascii="標楷體" w:eastAsia="標楷體" w:hAnsi="標楷體" w:hint="eastAsia"/>
            <w:sz w:val="20"/>
          </w:rPr>
          <w:delText>功能           : 9  [顯示名稱</w:delText>
        </w:r>
        <w:r w:rsidDel="009661CB">
          <w:rPr>
            <w:rFonts w:ascii="標楷體" w:eastAsia="標楷體" w:hAnsi="標楷體" w:hint="eastAsia"/>
            <w:sz w:val="20"/>
          </w:rPr>
          <w:delText>]</w:delText>
        </w:r>
        <w:bookmarkStart w:id="1465" w:name="_Toc71196525"/>
        <w:bookmarkEnd w:id="1465"/>
      </w:del>
    </w:p>
    <w:p w14:paraId="37D9C6E9" w14:textId="228CA6BA" w:rsidR="006671A7" w:rsidRPr="0075306B" w:rsidDel="009661CB" w:rsidRDefault="00716B9A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66" w:author="Fegie" w:date="2021-04-28T12:03:00Z"/>
          <w:rFonts w:ascii="標楷體" w:eastAsia="標楷體" w:hAnsi="標楷體"/>
          <w:sz w:val="20"/>
        </w:rPr>
      </w:pPr>
      <w:del w:id="1467" w:author="Fegie" w:date="2021-04-28T12:03:00Z">
        <w:r w:rsidRPr="00FF693A" w:rsidDel="009661CB">
          <w:rPr>
            <w:rFonts w:ascii="標楷體" w:eastAsia="標楷體" w:hAnsi="標楷體" w:hint="eastAsia"/>
            <w:color w:val="FF0000"/>
            <w:sz w:val="20"/>
            <w:szCs w:val="20"/>
          </w:rPr>
          <w:delText>身分證字號</w:delText>
        </w:r>
        <w:r w:rsidR="006671A7" w:rsidRPr="0075306B" w:rsidDel="009661CB">
          <w:rPr>
            <w:rFonts w:ascii="標楷體" w:eastAsia="標楷體" w:hAnsi="標楷體" w:hint="eastAsia"/>
            <w:sz w:val="20"/>
          </w:rPr>
          <w:delText xml:space="preserve">     : </w:delText>
        </w:r>
        <w:r w:rsidR="006671A7" w:rsidDel="009661CB">
          <w:rPr>
            <w:rFonts w:ascii="標楷體" w:eastAsia="標楷體" w:hAnsi="標楷體"/>
            <w:sz w:val="20"/>
          </w:rPr>
          <w:delText>XXXXXXXXXX</w:delText>
        </w:r>
        <w:bookmarkStart w:id="1468" w:name="_Toc71196526"/>
        <w:bookmarkEnd w:id="1468"/>
      </w:del>
    </w:p>
    <w:p w14:paraId="38B0B555" w14:textId="59ADFC27" w:rsidR="006671A7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69" w:author="Fegie" w:date="2021-04-28T12:03:00Z"/>
          <w:rFonts w:ascii="標楷體" w:eastAsia="標楷體" w:hAnsi="標楷體"/>
          <w:sz w:val="20"/>
        </w:rPr>
      </w:pPr>
      <w:del w:id="1470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戶名</w:delText>
        </w:r>
        <w:r w:rsidDel="009661CB">
          <w:rPr>
            <w:rFonts w:ascii="標楷體" w:eastAsia="標楷體" w:hAnsi="標楷體" w:hint="eastAsia"/>
            <w:sz w:val="20"/>
          </w:rPr>
          <w:delText xml:space="preserve">  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  :</w:delText>
        </w:r>
        <w:r w:rsidDel="009661CB">
          <w:rPr>
            <w:rFonts w:ascii="標楷體" w:eastAsia="標楷體" w:hAnsi="標楷體"/>
            <w:sz w:val="20"/>
          </w:rPr>
          <w:delText xml:space="preserve"> </w:delText>
        </w:r>
        <w:r w:rsidRPr="00C11BFD" w:rsidDel="009661CB">
          <w:rPr>
            <w:rFonts w:ascii="標楷體" w:eastAsia="標楷體" w:hAnsi="標楷體"/>
            <w:sz w:val="20"/>
          </w:rPr>
          <w:delText>XXXXXXXXXXXXXXXXXXXXXXXXXXXXXXXXXXXXXXXXXXXXXXXXXX</w:delText>
        </w:r>
        <w:bookmarkStart w:id="1471" w:name="_Toc71196527"/>
        <w:bookmarkEnd w:id="1471"/>
      </w:del>
    </w:p>
    <w:p w14:paraId="6E294BCD" w14:textId="17638A7B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800" w:firstLine="1600"/>
        <w:rPr>
          <w:del w:id="1472" w:author="Fegie" w:date="2021-04-28T12:03:00Z"/>
          <w:rFonts w:ascii="標楷體" w:eastAsia="標楷體" w:hAnsi="標楷體"/>
          <w:sz w:val="20"/>
        </w:rPr>
      </w:pPr>
      <w:del w:id="1473" w:author="Fegie" w:date="2021-04-28T12:03:00Z">
        <w:r w:rsidRPr="00C11BFD" w:rsidDel="009661CB">
          <w:rPr>
            <w:rFonts w:ascii="標楷體" w:eastAsia="標楷體" w:hAnsi="標楷體"/>
            <w:sz w:val="20"/>
          </w:rPr>
          <w:delText>XXXXXXXXXXXXXXXXXXXXXXXXXXXXXXXXXXXXXXXXXXXXXXXXXX</w:delText>
        </w:r>
        <w:bookmarkStart w:id="1474" w:name="_Toc71196528"/>
        <w:bookmarkEnd w:id="1474"/>
      </w:del>
    </w:p>
    <w:p w14:paraId="414DF414" w14:textId="2C9EB0BA" w:rsidR="006671A7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75" w:author="Fegie" w:date="2021-04-28T12:03:00Z"/>
          <w:rFonts w:ascii="標楷體" w:eastAsia="標楷體" w:hAnsi="標楷體"/>
          <w:sz w:val="20"/>
        </w:rPr>
      </w:pPr>
      <w:del w:id="1476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出生年月日     : 999</w:delText>
        </w:r>
        <w:r w:rsidDel="009661CB">
          <w:rPr>
            <w:rFonts w:ascii="標楷體" w:eastAsia="標楷體" w:hAnsi="標楷體" w:hint="eastAsia"/>
            <w:sz w:val="20"/>
          </w:rPr>
          <w:delText>/</w:delText>
        </w:r>
        <w:r w:rsidRPr="0075306B" w:rsidDel="009661CB">
          <w:rPr>
            <w:rFonts w:ascii="標楷體" w:eastAsia="標楷體" w:hAnsi="標楷體" w:hint="eastAsia"/>
            <w:sz w:val="20"/>
          </w:rPr>
          <w:delText>99</w:delText>
        </w:r>
        <w:r w:rsidDel="009661CB">
          <w:rPr>
            <w:rFonts w:ascii="標楷體" w:eastAsia="標楷體" w:hAnsi="標楷體" w:hint="eastAsia"/>
            <w:sz w:val="20"/>
          </w:rPr>
          <w:delText>/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99  　</w:delText>
        </w:r>
        <w:bookmarkStart w:id="1477" w:name="_Toc71196529"/>
        <w:bookmarkEnd w:id="1477"/>
      </w:del>
    </w:p>
    <w:p w14:paraId="66997FCD" w14:textId="0A93FBB9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78" w:author="Fegie" w:date="2021-04-28T12:03:00Z"/>
          <w:rFonts w:ascii="標楷體" w:eastAsia="標楷體" w:hAnsi="標楷體"/>
          <w:sz w:val="20"/>
        </w:rPr>
      </w:pPr>
      <w:del w:id="1479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性別           : 9</w:delText>
        </w:r>
        <w:bookmarkStart w:id="1480" w:name="_Toc71196530"/>
        <w:bookmarkEnd w:id="1480"/>
      </w:del>
    </w:p>
    <w:p w14:paraId="29C8C1D4" w14:textId="1A4C2746" w:rsidR="006671A7" w:rsidRPr="00FA5570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81" w:author="Fegie" w:date="2021-04-28T12:03:00Z"/>
          <w:rFonts w:ascii="標楷體" w:eastAsia="標楷體" w:hAnsi="標楷體"/>
          <w:color w:val="FF0000"/>
          <w:sz w:val="20"/>
        </w:rPr>
      </w:pPr>
      <w:del w:id="1482" w:author="Fegie" w:date="2021-04-28T12:03:00Z">
        <w:r w:rsidRPr="00FA5570" w:rsidDel="009661CB">
          <w:rPr>
            <w:rFonts w:ascii="標楷體" w:eastAsia="標楷體" w:hAnsi="標楷體" w:hint="eastAsia"/>
            <w:color w:val="FF0000"/>
            <w:sz w:val="20"/>
          </w:rPr>
          <w:delText>客戶別         : 99</w:delText>
        </w:r>
        <w:bookmarkStart w:id="1483" w:name="_Toc71196531"/>
        <w:bookmarkEnd w:id="1483"/>
      </w:del>
    </w:p>
    <w:p w14:paraId="15C09A24" w14:textId="7AD09F8C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84" w:author="Fegie" w:date="2021-04-28T12:03:00Z"/>
          <w:rFonts w:ascii="標楷體" w:eastAsia="標楷體" w:hAnsi="標楷體"/>
          <w:sz w:val="20"/>
        </w:rPr>
      </w:pPr>
      <w:del w:id="1485" w:author="Fegie" w:date="2021-04-28T12:03:00Z">
        <w:r w:rsidRPr="00FC2147" w:rsidDel="009661CB">
          <w:rPr>
            <w:rFonts w:ascii="標楷體" w:eastAsia="標楷體" w:hAnsi="標楷體" w:hint="eastAsia"/>
            <w:sz w:val="20"/>
          </w:rPr>
          <w:delText>行業別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</w:delText>
        </w:r>
        <w:r w:rsidDel="009661CB">
          <w:rPr>
            <w:rFonts w:ascii="標楷體" w:eastAsia="標楷體" w:hAnsi="標楷體"/>
            <w:sz w:val="20"/>
          </w:rPr>
          <w:delText xml:space="preserve">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: 999999</w:delText>
        </w:r>
        <w:bookmarkStart w:id="1486" w:name="_Toc71196532"/>
        <w:bookmarkEnd w:id="1486"/>
      </w:del>
    </w:p>
    <w:p w14:paraId="18E60C6E" w14:textId="28657A67" w:rsidR="006671A7" w:rsidRPr="00D96C41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87" w:author="Fegie" w:date="2021-04-28T12:03:00Z"/>
          <w:rFonts w:ascii="標楷體" w:eastAsia="標楷體" w:hAnsi="標楷體"/>
          <w:sz w:val="20"/>
        </w:rPr>
      </w:pPr>
      <w:del w:id="1488" w:author="Fegie" w:date="2021-04-28T12:03:00Z">
        <w:r w:rsidRPr="00D96C41" w:rsidDel="009661CB">
          <w:rPr>
            <w:rFonts w:ascii="標楷體" w:eastAsia="標楷體" w:hAnsi="標楷體" w:hint="eastAsia"/>
            <w:sz w:val="20"/>
          </w:rPr>
          <w:delText xml:space="preserve">國籍           : </w:delText>
        </w:r>
        <w:r w:rsidRPr="00D96C41" w:rsidDel="009661CB">
          <w:rPr>
            <w:rFonts w:ascii="標楷體" w:eastAsia="標楷體" w:hAnsi="標楷體"/>
            <w:sz w:val="20"/>
          </w:rPr>
          <w:delText>XX</w:delText>
        </w:r>
        <w:r w:rsidDel="009661CB">
          <w:rPr>
            <w:rFonts w:ascii="標楷體" w:eastAsia="標楷體" w:hAnsi="標楷體"/>
            <w:sz w:val="20"/>
          </w:rPr>
          <w:delText xml:space="preserve"> </w:delText>
        </w:r>
        <w:r w:rsidRPr="00FA5570" w:rsidDel="009661CB">
          <w:rPr>
            <w:rFonts w:ascii="標楷體" w:eastAsia="標楷體" w:hAnsi="標楷體" w:hint="eastAsia"/>
            <w:sz w:val="20"/>
          </w:rPr>
          <w:delText>[顯示名稱]</w:delText>
        </w:r>
        <w:bookmarkStart w:id="1489" w:name="_Toc71196533"/>
        <w:bookmarkEnd w:id="1489"/>
      </w:del>
    </w:p>
    <w:p w14:paraId="4C779806" w14:textId="5FEFDB0A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0" w:author="Fegie" w:date="2021-04-28T12:03:00Z"/>
          <w:rFonts w:ascii="標楷體" w:eastAsia="標楷體" w:hAnsi="標楷體"/>
          <w:sz w:val="20"/>
        </w:rPr>
      </w:pPr>
      <w:del w:id="1491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配偶</w:delText>
        </w:r>
        <w:r w:rsidR="00716B9A" w:rsidRPr="00FF693A" w:rsidDel="009661CB">
          <w:rPr>
            <w:rFonts w:ascii="標楷體" w:eastAsia="標楷體" w:hAnsi="標楷體" w:hint="eastAsia"/>
            <w:color w:val="FF0000"/>
            <w:sz w:val="20"/>
            <w:szCs w:val="20"/>
          </w:rPr>
          <w:delText>身分證字號</w:delText>
        </w:r>
        <w:r w:rsidR="00716B9A" w:rsidDel="009661CB">
          <w:rPr>
            <w:rFonts w:ascii="標楷體" w:eastAsia="標楷體" w:hAnsi="標楷體" w:hint="eastAsia"/>
            <w:color w:val="FF0000"/>
            <w:sz w:val="20"/>
            <w:szCs w:val="20"/>
          </w:rPr>
          <w:delText xml:space="preserve">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: </w:delText>
        </w:r>
        <w:r w:rsidDel="009661CB">
          <w:rPr>
            <w:rFonts w:ascii="標楷體" w:eastAsia="標楷體" w:hAnsi="標楷體"/>
            <w:sz w:val="20"/>
          </w:rPr>
          <w:delText>XXXXXXXXXX</w:delText>
        </w:r>
        <w:bookmarkStart w:id="1492" w:name="_Toc71196534"/>
        <w:bookmarkEnd w:id="1492"/>
      </w:del>
    </w:p>
    <w:p w14:paraId="231003A2" w14:textId="79C8C1DA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3" w:author="Fegie" w:date="2021-04-28T12:03:00Z"/>
          <w:rFonts w:ascii="標楷體" w:eastAsia="標楷體" w:hAnsi="標楷體"/>
          <w:sz w:val="20"/>
        </w:rPr>
      </w:pPr>
      <w:del w:id="1494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配偶姓名</w:delText>
        </w:r>
        <w:r w:rsidDel="009661CB">
          <w:rPr>
            <w:rFonts w:ascii="標楷體" w:eastAsia="標楷體" w:hAnsi="標楷體" w:hint="eastAsia"/>
            <w:sz w:val="20"/>
          </w:rPr>
          <w:delText xml:space="preserve">       : XXXXXXXXXX</w:delText>
        </w:r>
        <w:r w:rsidRPr="00E801D1" w:rsidDel="009661CB">
          <w:rPr>
            <w:rFonts w:ascii="標楷體" w:eastAsia="標楷體" w:hAnsi="標楷體" w:hint="eastAsia"/>
            <w:sz w:val="20"/>
          </w:rPr>
          <w:delText>XXXX</w:delText>
        </w:r>
        <w:bookmarkStart w:id="1495" w:name="_Toc71196535"/>
        <w:bookmarkEnd w:id="1495"/>
      </w:del>
    </w:p>
    <w:p w14:paraId="38683572" w14:textId="5D63E766" w:rsidR="006671A7" w:rsidRPr="008E0412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496" w:author="Fegie" w:date="2021-04-28T12:03:00Z"/>
          <w:rFonts w:ascii="標楷體" w:eastAsia="標楷體" w:hAnsi="標楷體"/>
          <w:strike/>
          <w:color w:val="FF0000"/>
          <w:sz w:val="20"/>
          <w:rPrChange w:id="1497" w:author="88692" w:date="2020-06-16T16:01:00Z">
            <w:rPr>
              <w:del w:id="1498" w:author="Fegie" w:date="2021-04-28T12:03:00Z"/>
              <w:rFonts w:ascii="標楷體" w:eastAsia="標楷體" w:hAnsi="標楷體"/>
              <w:sz w:val="20"/>
            </w:rPr>
          </w:rPrChange>
        </w:rPr>
      </w:pPr>
      <w:del w:id="1499" w:author="Fegie" w:date="2021-04-28T12:03:00Z"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500" w:author="88692" w:date="2020-06-16T16:01:00Z">
              <w:rPr>
                <w:rFonts w:ascii="標楷體" w:eastAsia="標楷體" w:hAnsi="標楷體" w:hint="eastAsia"/>
                <w:sz w:val="20"/>
              </w:rPr>
            </w:rPrChange>
          </w:rPr>
          <w:delText>聯絡人姓名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501" w:author="88692" w:date="2020-06-16T16:01:00Z">
              <w:rPr>
                <w:rFonts w:ascii="標楷體" w:eastAsia="標楷體" w:hAnsi="標楷體"/>
                <w:sz w:val="20"/>
              </w:rPr>
            </w:rPrChange>
          </w:rPr>
          <w:delText xml:space="preserve">     : XXXXXXXXXXXXXX</w:delText>
        </w:r>
        <w:bookmarkStart w:id="1502" w:name="_Toc71196536"/>
        <w:bookmarkEnd w:id="1502"/>
      </w:del>
    </w:p>
    <w:p w14:paraId="10D716DB" w14:textId="266D0FE8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03" w:author="Fegie" w:date="2021-04-28T12:03:00Z"/>
          <w:rFonts w:ascii="標楷體" w:eastAsia="標楷體" w:hAnsi="標楷體"/>
          <w:sz w:val="20"/>
        </w:rPr>
      </w:pPr>
      <w:del w:id="1504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戶籍郵遞區號   : 99999</w:delText>
        </w:r>
        <w:bookmarkStart w:id="1505" w:name="_Toc71196537"/>
        <w:bookmarkEnd w:id="1505"/>
      </w:del>
    </w:p>
    <w:p w14:paraId="26948B21" w14:textId="2C2724BA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06" w:author="Fegie" w:date="2021-04-28T12:03:00Z"/>
          <w:rFonts w:ascii="標楷體" w:eastAsia="標楷體" w:hAnsi="標楷體"/>
          <w:sz w:val="20"/>
        </w:rPr>
      </w:pPr>
      <w:del w:id="1507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戶籍地址       : XXXXXXXXXXXXXXXXXXXXXXXXXXXXXXXX</w:delText>
        </w:r>
        <w:r w:rsidDel="009661CB">
          <w:rPr>
            <w:rFonts w:ascii="標楷體" w:eastAsia="標楷體" w:hAnsi="標楷體" w:hint="eastAsia"/>
            <w:sz w:val="20"/>
          </w:rPr>
          <w:delText>XXXXXXXXXXXXXXXXXXXXXXXXXXXX</w:delText>
        </w:r>
        <w:bookmarkStart w:id="1508" w:name="_Toc71196538"/>
        <w:bookmarkEnd w:id="1508"/>
      </w:del>
    </w:p>
    <w:p w14:paraId="2BAA33FA" w14:textId="1D7114C0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09" w:author="Fegie" w:date="2021-04-28T12:03:00Z"/>
          <w:rFonts w:ascii="標楷體" w:eastAsia="標楷體" w:hAnsi="標楷體"/>
          <w:sz w:val="20"/>
        </w:rPr>
      </w:pPr>
      <w:del w:id="1510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通訊郵遞區號   : 99999</w:delText>
        </w:r>
        <w:bookmarkStart w:id="1511" w:name="_Toc71196539"/>
        <w:bookmarkEnd w:id="1511"/>
      </w:del>
    </w:p>
    <w:p w14:paraId="3B98C022" w14:textId="6B036F36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12" w:author="Fegie" w:date="2021-04-28T12:03:00Z"/>
          <w:rFonts w:ascii="標楷體" w:eastAsia="標楷體" w:hAnsi="標楷體"/>
          <w:sz w:val="20"/>
        </w:rPr>
      </w:pPr>
      <w:del w:id="1513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通訊地址       : XXXXXXXXXXXXXXXXXXXXXXXXXXXXXXXX</w:delText>
        </w:r>
        <w:r w:rsidDel="009661CB">
          <w:rPr>
            <w:rFonts w:ascii="標楷體" w:eastAsia="標楷體" w:hAnsi="標楷體" w:hint="eastAsia"/>
            <w:sz w:val="20"/>
          </w:rPr>
          <w:delText>XXXXXXXXXXXXXXXXXXXXXXXXXXXX</w:delText>
        </w:r>
        <w:bookmarkStart w:id="1514" w:name="_Toc71196540"/>
        <w:bookmarkEnd w:id="1514"/>
      </w:del>
    </w:p>
    <w:p w14:paraId="6E0FA8AC" w14:textId="15F91F8C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15" w:author="Fegie" w:date="2021-04-28T12:03:00Z"/>
          <w:rFonts w:ascii="標楷體" w:eastAsia="標楷體" w:hAnsi="標楷體"/>
          <w:sz w:val="20"/>
        </w:rPr>
      </w:pPr>
      <w:del w:id="1516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電子信箱       : XXXXXXXXXXXXXXXXXXXXXXXXXXXXXXXXXXXXXXXXXXXXXXXXXX</w:delText>
        </w:r>
        <w:bookmarkStart w:id="1517" w:name="_Toc71196541"/>
        <w:bookmarkEnd w:id="1517"/>
      </w:del>
    </w:p>
    <w:p w14:paraId="69C6C3E5" w14:textId="113C02B9" w:rsidR="006671A7" w:rsidRPr="00FA5570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18" w:author="Fegie" w:date="2021-04-28T12:03:00Z"/>
          <w:rFonts w:ascii="標楷體" w:eastAsia="標楷體" w:hAnsi="標楷體"/>
          <w:sz w:val="20"/>
        </w:rPr>
      </w:pPr>
      <w:bookmarkStart w:id="1519" w:name="_Toc71196542"/>
      <w:bookmarkEnd w:id="1519"/>
    </w:p>
    <w:p w14:paraId="09561A50" w14:textId="6BBF4DBC" w:rsidR="006671A7" w:rsidRPr="00D845A9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20" w:author="Fegie" w:date="2021-04-28T12:03:00Z"/>
          <w:rFonts w:ascii="標楷體" w:eastAsia="標楷體" w:hAnsi="標楷體"/>
          <w:sz w:val="20"/>
        </w:rPr>
      </w:pPr>
      <w:del w:id="1521" w:author="Fegie" w:date="2021-04-28T12:03:00Z"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是</w:delText>
        </w:r>
        <w:r w:rsidRPr="00D845A9" w:rsidDel="009661CB">
          <w:rPr>
            <w:rFonts w:ascii="標楷體" w:eastAsia="標楷體" w:hAnsi="標楷體" w:hint="eastAsia"/>
            <w:sz w:val="20"/>
          </w:rPr>
          <w:delText>否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為授信限</w:delText>
        </w:r>
        <w:r w:rsidRPr="00D845A9" w:rsidDel="009661CB">
          <w:rPr>
            <w:rFonts w:ascii="標楷體" w:eastAsia="標楷體" w:hAnsi="標楷體" w:hint="eastAsia"/>
            <w:sz w:val="20"/>
          </w:rPr>
          <w:delText>制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對</w:delText>
        </w:r>
        <w:r w:rsidRPr="00D845A9" w:rsidDel="009661CB">
          <w:rPr>
            <w:rFonts w:ascii="標楷體" w:eastAsia="標楷體" w:hAnsi="標楷體" w:hint="eastAsia"/>
            <w:sz w:val="20"/>
          </w:rPr>
          <w:delText>象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: </w:delText>
        </w:r>
      </w:del>
      <w:ins w:id="1522" w:author="88692" w:date="2020-06-16T16:50:00Z">
        <w:del w:id="1523" w:author="Fegie" w:date="2021-04-28T12:03:00Z">
          <w:r w:rsidR="00023EE8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del w:id="1524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9</w:delText>
        </w:r>
        <w:bookmarkStart w:id="1525" w:name="_Toc71196543"/>
        <w:bookmarkEnd w:id="1525"/>
      </w:del>
    </w:p>
    <w:p w14:paraId="73A8CE9A" w14:textId="10DE4827" w:rsidR="008E0412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26" w:author="88692" w:date="2020-06-16T16:01:00Z"/>
          <w:del w:id="1527" w:author="Fegie" w:date="2021-04-28T12:03:00Z"/>
          <w:rFonts w:ascii="標楷體" w:eastAsia="標楷體" w:hAnsi="標楷體"/>
          <w:sz w:val="20"/>
        </w:rPr>
      </w:pPr>
      <w:del w:id="1528" w:author="Fegie" w:date="2021-04-28T12:03:00Z"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是</w:delText>
        </w:r>
        <w:r w:rsidRPr="00D845A9" w:rsidDel="009661CB">
          <w:rPr>
            <w:rFonts w:ascii="標楷體" w:eastAsia="標楷體" w:hAnsi="標楷體" w:hint="eastAsia"/>
            <w:sz w:val="20"/>
          </w:rPr>
          <w:delText>否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為利</w:delText>
        </w:r>
        <w:r w:rsidRPr="00D845A9" w:rsidDel="009661CB">
          <w:rPr>
            <w:rFonts w:ascii="標楷體" w:eastAsia="標楷體" w:hAnsi="標楷體" w:hint="eastAsia"/>
            <w:sz w:val="20"/>
          </w:rPr>
          <w:delText>害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關</w:delText>
        </w:r>
        <w:r w:rsidRPr="00D845A9" w:rsidDel="009661CB">
          <w:rPr>
            <w:rFonts w:ascii="標楷體" w:eastAsia="標楷體" w:hAnsi="標楷體" w:hint="eastAsia"/>
            <w:sz w:val="20"/>
          </w:rPr>
          <w:delText>係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人</w:delText>
        </w:r>
        <w:r w:rsidRPr="0075306B" w:rsidDel="009661CB">
          <w:rPr>
            <w:rFonts w:ascii="標楷體" w:eastAsia="標楷體" w:hAnsi="標楷體" w:hint="eastAsia"/>
            <w:sz w:val="20"/>
          </w:rPr>
          <w:delText>: 9</w:delText>
        </w:r>
        <w:r w:rsidDel="009661CB">
          <w:rPr>
            <w:rFonts w:ascii="標楷體" w:eastAsia="標楷體" w:hAnsi="標楷體"/>
            <w:sz w:val="20"/>
          </w:rPr>
          <w:delText xml:space="preserve">                   </w:delText>
        </w:r>
      </w:del>
      <w:ins w:id="1529" w:author="88692" w:date="2020-06-16T16:50:00Z">
        <w:del w:id="1530" w:author="Fegie" w:date="2021-04-28T12:03:00Z">
          <w:r w:rsidR="00023EE8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bookmarkStart w:id="1531" w:name="_Toc71196544"/>
      <w:bookmarkEnd w:id="1531"/>
    </w:p>
    <w:p w14:paraId="473C14AD" w14:textId="2A968A10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32" w:author="Fegie" w:date="2021-04-28T12:03:00Z"/>
          <w:rFonts w:ascii="標楷體" w:eastAsia="標楷體" w:hAnsi="標楷體"/>
          <w:sz w:val="20"/>
        </w:rPr>
      </w:pPr>
      <w:del w:id="1533" w:author="Fegie" w:date="2021-04-28T12:03:00Z"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是</w:delText>
        </w:r>
        <w:r w:rsidRPr="00D845A9" w:rsidDel="009661CB">
          <w:rPr>
            <w:rFonts w:ascii="標楷體" w:eastAsia="標楷體" w:hAnsi="標楷體" w:hint="eastAsia"/>
            <w:sz w:val="20"/>
          </w:rPr>
          <w:delText>否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為準利</w:delText>
        </w:r>
        <w:r w:rsidRPr="00D845A9" w:rsidDel="009661CB">
          <w:rPr>
            <w:rFonts w:ascii="標楷體" w:eastAsia="標楷體" w:hAnsi="標楷體" w:hint="eastAsia"/>
            <w:sz w:val="20"/>
          </w:rPr>
          <w:delText>害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關</w:delText>
        </w:r>
        <w:r w:rsidRPr="00D845A9" w:rsidDel="009661CB">
          <w:rPr>
            <w:rFonts w:ascii="標楷體" w:eastAsia="標楷體" w:hAnsi="標楷體" w:hint="eastAsia"/>
            <w:sz w:val="20"/>
          </w:rPr>
          <w:delText>係</w:delText>
        </w:r>
        <w:r w:rsidRPr="00D845A9" w:rsidDel="009661CB">
          <w:rPr>
            <w:rFonts w:ascii="標楷體" w:eastAsia="標楷體" w:hAnsi="標楷體" w:hint="eastAsia"/>
            <w:sz w:val="20"/>
            <w:lang w:eastAsia="zh-HK"/>
          </w:rPr>
          <w:delText>人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: </w:delText>
        </w:r>
      </w:del>
      <w:ins w:id="1534" w:author="88692" w:date="2020-06-16T16:50:00Z">
        <w:del w:id="1535" w:author="Fegie" w:date="2021-04-28T12:03:00Z">
          <w:r w:rsidR="00023EE8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del w:id="1536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9</w:delText>
        </w:r>
        <w:bookmarkStart w:id="1537" w:name="_Toc71196545"/>
        <w:bookmarkEnd w:id="1537"/>
      </w:del>
    </w:p>
    <w:p w14:paraId="66F211BA" w14:textId="6C3B3E6F" w:rsidR="006671A7" w:rsidRPr="00FA5570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38" w:author="Fegie" w:date="2021-04-28T12:03:00Z"/>
          <w:rFonts w:ascii="標楷體" w:eastAsia="標楷體" w:hAnsi="標楷體"/>
          <w:sz w:val="20"/>
        </w:rPr>
      </w:pPr>
      <w:bookmarkStart w:id="1539" w:name="_Toc71196546"/>
      <w:bookmarkEnd w:id="1539"/>
    </w:p>
    <w:p w14:paraId="6F9F0773" w14:textId="7CFDC110" w:rsidR="006671A7" w:rsidRPr="0075306B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40" w:author="Fegie" w:date="2021-04-28T12:03:00Z"/>
          <w:rFonts w:ascii="標楷體" w:eastAsia="標楷體" w:hAnsi="標楷體"/>
          <w:sz w:val="20"/>
        </w:rPr>
      </w:pPr>
      <w:del w:id="1541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 xml:space="preserve">企金別         : </w:delText>
        </w:r>
      </w:del>
      <w:ins w:id="1542" w:author="88692" w:date="2020-06-16T16:50:00Z">
        <w:del w:id="1543" w:author="Fegie" w:date="2021-04-28T12:03:00Z">
          <w:r w:rsidR="00023EE8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del w:id="1544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9</w:delText>
        </w:r>
        <w:bookmarkStart w:id="1545" w:name="_Toc71196547"/>
        <w:bookmarkEnd w:id="1545"/>
      </w:del>
    </w:p>
    <w:p w14:paraId="42EDC2C9" w14:textId="1ED1E066" w:rsidR="006671A7" w:rsidRPr="008E0412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46" w:author="Fegie" w:date="2021-04-28T12:03:00Z"/>
          <w:rFonts w:ascii="標楷體" w:eastAsia="標楷體" w:hAnsi="標楷體"/>
          <w:strike/>
          <w:color w:val="FF0000"/>
          <w:sz w:val="20"/>
          <w:rPrChange w:id="1547" w:author="88692" w:date="2020-06-16T16:02:00Z">
            <w:rPr>
              <w:del w:id="1548" w:author="Fegie" w:date="2021-04-28T12:03:00Z"/>
              <w:rFonts w:ascii="標楷體" w:eastAsia="標楷體" w:hAnsi="標楷體"/>
              <w:sz w:val="20"/>
            </w:rPr>
          </w:rPrChange>
        </w:rPr>
      </w:pPr>
      <w:del w:id="1549" w:author="Fegie" w:date="2021-04-28T12:03:00Z"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550" w:author="88692" w:date="2020-06-16T16:02:00Z">
              <w:rPr>
                <w:rFonts w:ascii="標楷體" w:eastAsia="標楷體" w:hAnsi="標楷體" w:hint="eastAsia"/>
                <w:sz w:val="20"/>
              </w:rPr>
            </w:rPrChange>
          </w:rPr>
          <w:delText>交互運用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551" w:author="88692" w:date="2020-06-16T16:02:00Z">
              <w:rPr>
                <w:rFonts w:ascii="標楷體" w:eastAsia="標楷體" w:hAnsi="標楷體"/>
                <w:sz w:val="20"/>
              </w:rPr>
            </w:rPrChange>
          </w:rPr>
          <w:delText xml:space="preserve">       : XXXXXX               </w:delText>
        </w:r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552" w:author="88692" w:date="2020-06-16T16:02:00Z">
              <w:rPr>
                <w:rFonts w:ascii="標楷體" w:eastAsia="標楷體" w:hAnsi="標楷體" w:hint="eastAsia"/>
                <w:sz w:val="20"/>
              </w:rPr>
            </w:rPrChange>
          </w:rPr>
          <w:delText>開放查詢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553" w:author="88692" w:date="2020-06-16T16:02:00Z">
              <w:rPr>
                <w:rFonts w:ascii="標楷體" w:eastAsia="標楷體" w:hAnsi="標楷體"/>
                <w:sz w:val="20"/>
              </w:rPr>
            </w:rPrChange>
          </w:rPr>
          <w:delText xml:space="preserve">       : 9</w:delText>
        </w:r>
        <w:bookmarkStart w:id="1554" w:name="_Toc71196548"/>
        <w:bookmarkEnd w:id="1554"/>
      </w:del>
    </w:p>
    <w:p w14:paraId="3656642C" w14:textId="749A7B1A" w:rsidR="006671A7" w:rsidRPr="00FA5570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55" w:author="Fegie" w:date="2021-04-28T12:03:00Z"/>
          <w:rFonts w:ascii="標楷體" w:eastAsia="標楷體" w:hAnsi="標楷體"/>
          <w:sz w:val="20"/>
        </w:rPr>
      </w:pPr>
      <w:bookmarkStart w:id="1556" w:name="_Toc71196549"/>
      <w:bookmarkEnd w:id="1556"/>
    </w:p>
    <w:p w14:paraId="2B4DCCF1" w14:textId="1C71C755" w:rsidR="006671A7" w:rsidRPr="008E0412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57" w:author="Fegie" w:date="2021-04-28T12:03:00Z"/>
          <w:rFonts w:ascii="標楷體" w:eastAsia="標楷體" w:hAnsi="標楷體"/>
          <w:strike/>
          <w:color w:val="FF0000"/>
          <w:sz w:val="20"/>
          <w:rPrChange w:id="1558" w:author="88692" w:date="2020-06-16T16:02:00Z">
            <w:rPr>
              <w:del w:id="1559" w:author="Fegie" w:date="2021-04-28T12:03:00Z"/>
              <w:rFonts w:ascii="標楷體" w:eastAsia="標楷體" w:hAnsi="標楷體"/>
              <w:sz w:val="20"/>
            </w:rPr>
          </w:rPrChange>
        </w:rPr>
      </w:pPr>
      <w:del w:id="1560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 xml:space="preserve">員工代號       : </w:delText>
        </w:r>
        <w:r w:rsidDel="009661CB">
          <w:rPr>
            <w:rFonts w:ascii="標楷體" w:eastAsia="標楷體" w:hAnsi="標楷體"/>
            <w:sz w:val="20"/>
          </w:rPr>
          <w:delText>XXXXXX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561" w:author="88692" w:date="2020-06-16T16:02:00Z">
              <w:rPr>
                <w:rFonts w:ascii="標楷體" w:eastAsia="標楷體" w:hAnsi="標楷體"/>
                <w:sz w:val="20"/>
              </w:rPr>
            </w:rPrChange>
          </w:rPr>
          <w:delText xml:space="preserve">               15 日薪        : 9</w:delText>
        </w:r>
        <w:bookmarkStart w:id="1562" w:name="_Toc71196550"/>
        <w:bookmarkEnd w:id="1562"/>
      </w:del>
    </w:p>
    <w:p w14:paraId="62BC1509" w14:textId="7025B5B4" w:rsidR="006671A7" w:rsidRPr="008E0412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63" w:author="Fegie" w:date="2021-04-28T12:03:00Z"/>
          <w:rFonts w:ascii="標楷體" w:eastAsia="標楷體" w:hAnsi="標楷體"/>
          <w:strike/>
          <w:color w:val="FF0000"/>
          <w:sz w:val="20"/>
          <w:rPrChange w:id="1564" w:author="88692" w:date="2020-06-16T16:02:00Z">
            <w:rPr>
              <w:del w:id="1565" w:author="Fegie" w:date="2021-04-28T12:03:00Z"/>
              <w:rFonts w:ascii="標楷體" w:eastAsia="標楷體" w:hAnsi="標楷體"/>
              <w:sz w:val="20"/>
            </w:rPr>
          </w:rPrChange>
        </w:rPr>
      </w:pPr>
      <w:del w:id="1566" w:author="Fegie" w:date="2021-04-28T12:03:00Z"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567" w:author="88692" w:date="2020-06-16T16:02:00Z">
              <w:rPr>
                <w:rFonts w:ascii="標楷體" w:eastAsia="標楷體" w:hAnsi="標楷體" w:hint="eastAsia"/>
                <w:sz w:val="20"/>
              </w:rPr>
            </w:rPrChange>
          </w:rPr>
          <w:delText>員工身份別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568" w:author="88692" w:date="2020-06-16T16:02:00Z">
              <w:rPr>
                <w:rFonts w:ascii="標楷體" w:eastAsia="標楷體" w:hAnsi="標楷體"/>
                <w:sz w:val="20"/>
              </w:rPr>
            </w:rPrChange>
          </w:rPr>
          <w:delText xml:space="preserve">     : 99</w:delText>
        </w:r>
        <w:bookmarkStart w:id="1569" w:name="_Toc71196551"/>
        <w:bookmarkEnd w:id="1569"/>
      </w:del>
    </w:p>
    <w:p w14:paraId="647FF227" w14:textId="031B17BF" w:rsidR="006671A7" w:rsidRPr="008E0412" w:rsidDel="009661CB" w:rsidRDefault="006671A7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570" w:author="Fegie" w:date="2021-04-28T12:03:00Z"/>
          <w:rFonts w:ascii="標楷體" w:eastAsia="標楷體" w:hAnsi="標楷體"/>
          <w:strike/>
          <w:color w:val="FF0000"/>
          <w:sz w:val="20"/>
          <w:rPrChange w:id="1571" w:author="88692" w:date="2020-06-16T16:02:00Z">
            <w:rPr>
              <w:del w:id="1572" w:author="Fegie" w:date="2021-04-28T12:03:00Z"/>
              <w:rFonts w:ascii="標楷體" w:eastAsia="標楷體" w:hAnsi="標楷體"/>
              <w:sz w:val="20"/>
            </w:rPr>
          </w:rPrChange>
        </w:rPr>
      </w:pPr>
      <w:del w:id="1573" w:author="Fegie" w:date="2021-04-28T12:03:00Z"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574" w:author="88692" w:date="2020-06-16T16:02:00Z">
              <w:rPr>
                <w:rFonts w:ascii="標楷體" w:eastAsia="標楷體" w:hAnsi="標楷體" w:hint="eastAsia"/>
                <w:sz w:val="20"/>
              </w:rPr>
            </w:rPrChange>
          </w:rPr>
          <w:delText>到職日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575" w:author="88692" w:date="2020-06-16T16:02:00Z">
              <w:rPr>
                <w:rFonts w:ascii="標楷體" w:eastAsia="標楷體" w:hAnsi="標楷體"/>
                <w:sz w:val="20"/>
              </w:rPr>
            </w:rPrChange>
          </w:rPr>
          <w:delText xml:space="preserve">         : 999/99/99            </w:delText>
        </w:r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576" w:author="88692" w:date="2020-06-16T16:02:00Z">
              <w:rPr>
                <w:rFonts w:ascii="標楷體" w:eastAsia="標楷體" w:hAnsi="標楷體" w:hint="eastAsia"/>
                <w:sz w:val="20"/>
              </w:rPr>
            </w:rPrChange>
          </w:rPr>
          <w:delText>離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577" w:author="88692" w:date="2020-06-16T16:02:00Z">
              <w:rPr>
                <w:rFonts w:ascii="標楷體" w:eastAsia="標楷體" w:hAnsi="標楷體"/>
                <w:sz w:val="20"/>
              </w:rPr>
            </w:rPrChange>
          </w:rPr>
          <w:delText>/</w:delText>
        </w:r>
        <w:r w:rsidRPr="008E0412" w:rsidDel="009661CB">
          <w:rPr>
            <w:rFonts w:ascii="標楷體" w:eastAsia="標楷體" w:hAnsi="標楷體" w:hint="eastAsia"/>
            <w:strike/>
            <w:color w:val="FF0000"/>
            <w:sz w:val="20"/>
            <w:rPrChange w:id="1578" w:author="88692" w:date="2020-06-16T16:02:00Z">
              <w:rPr>
                <w:rFonts w:ascii="標楷體" w:eastAsia="標楷體" w:hAnsi="標楷體" w:hint="eastAsia"/>
                <w:sz w:val="20"/>
              </w:rPr>
            </w:rPrChange>
          </w:rPr>
          <w:delText>退日</w:delText>
        </w:r>
        <w:r w:rsidRPr="008E0412" w:rsidDel="009661CB">
          <w:rPr>
            <w:rFonts w:ascii="標楷體" w:eastAsia="標楷體" w:hAnsi="標楷體"/>
            <w:strike/>
            <w:color w:val="FF0000"/>
            <w:sz w:val="20"/>
            <w:rPrChange w:id="1579" w:author="88692" w:date="2020-06-16T16:02:00Z">
              <w:rPr>
                <w:rFonts w:ascii="標楷體" w:eastAsia="標楷體" w:hAnsi="標楷體"/>
                <w:sz w:val="20"/>
              </w:rPr>
            </w:rPrChange>
          </w:rPr>
          <w:delText xml:space="preserve">        : 999/99/99</w:delText>
        </w:r>
        <w:bookmarkStart w:id="1580" w:name="_Toc71196552"/>
        <w:bookmarkEnd w:id="1580"/>
      </w:del>
    </w:p>
    <w:p w14:paraId="7D2825CC" w14:textId="4869F33B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81" w:author="88692" w:date="2020-06-16T16:51:00Z"/>
          <w:del w:id="1582" w:author="Fegie" w:date="2021-04-28T12:03:00Z"/>
          <w:rFonts w:ascii="標楷體" w:eastAsia="標楷體" w:hAnsi="標楷體"/>
          <w:sz w:val="20"/>
        </w:rPr>
      </w:pPr>
      <w:ins w:id="1583" w:author="88692" w:date="2020-06-16T16:51:00Z">
        <w:del w:id="1584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英文姓名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 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</w:del>
      </w:ins>
      <w:ins w:id="1585" w:author="88692" w:date="2020-06-16T16:52:00Z">
        <w:del w:id="1586" w:author="Fegie" w:date="2021-04-28T12:03:00Z">
          <w:r w:rsidDel="009661CB">
            <w:rPr>
              <w:rFonts w:ascii="標楷體" w:eastAsia="標楷體" w:hAnsi="標楷體"/>
              <w:sz w:val="20"/>
            </w:rPr>
            <w:delText xml:space="preserve"> XXXXXXXXXXXXXXXXXXXX</w:delText>
          </w:r>
        </w:del>
      </w:ins>
      <w:bookmarkStart w:id="1587" w:name="_Toc71196553"/>
      <w:bookmarkEnd w:id="1587"/>
    </w:p>
    <w:p w14:paraId="083EF514" w14:textId="227A11DF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88" w:author="88692" w:date="2020-06-16T16:51:00Z"/>
          <w:del w:id="1589" w:author="Fegie" w:date="2021-04-28T12:03:00Z"/>
          <w:rFonts w:ascii="標楷體" w:eastAsia="標楷體" w:hAnsi="標楷體"/>
          <w:sz w:val="20"/>
        </w:rPr>
      </w:pPr>
      <w:ins w:id="1590" w:author="88692" w:date="2020-06-16T16:51:00Z">
        <w:del w:id="1591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教育程度代號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</w:del>
      </w:ins>
      <w:ins w:id="1592" w:author="88692" w:date="2020-06-16T16:52:00Z">
        <w:del w:id="1593" w:author="Fegie" w:date="2021-04-28T12:03:00Z">
          <w:r w:rsidDel="009661CB">
            <w:rPr>
              <w:rFonts w:ascii="標楷體" w:eastAsia="標楷體" w:hAnsi="標楷體"/>
              <w:sz w:val="20"/>
            </w:rPr>
            <w:delText xml:space="preserve"> X</w:delText>
          </w:r>
        </w:del>
      </w:ins>
      <w:bookmarkStart w:id="1594" w:name="_Toc71196554"/>
      <w:bookmarkEnd w:id="1594"/>
    </w:p>
    <w:p w14:paraId="724CBE61" w14:textId="660CC34A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95" w:author="88692" w:date="2020-06-16T16:51:00Z"/>
          <w:del w:id="1596" w:author="Fegie" w:date="2021-04-28T12:03:00Z"/>
          <w:rFonts w:ascii="標楷體" w:eastAsia="標楷體" w:hAnsi="標楷體"/>
          <w:sz w:val="20"/>
        </w:rPr>
      </w:pPr>
      <w:ins w:id="1597" w:author="88692" w:date="2020-06-16T16:51:00Z">
        <w:del w:id="1598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自有住宅有無</w:delText>
          </w:r>
        </w:del>
      </w:ins>
      <w:ins w:id="1599" w:author="88692" w:date="2020-06-16T16:52:00Z">
        <w:del w:id="1600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</w:delText>
          </w:r>
          <w:r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  <w:r w:rsidDel="009661CB">
            <w:rPr>
              <w:rFonts w:ascii="標楷體" w:eastAsia="標楷體" w:hAnsi="標楷體"/>
              <w:sz w:val="20"/>
            </w:rPr>
            <w:delText xml:space="preserve"> X</w:delText>
          </w:r>
        </w:del>
      </w:ins>
      <w:bookmarkStart w:id="1601" w:name="_Toc71196555"/>
      <w:bookmarkEnd w:id="1601"/>
    </w:p>
    <w:p w14:paraId="05307F56" w14:textId="330E2C50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602" w:author="88692" w:date="2020-06-16T16:51:00Z"/>
          <w:del w:id="1603" w:author="Fegie" w:date="2021-04-28T12:03:00Z"/>
          <w:rFonts w:ascii="標楷體" w:eastAsia="標楷體" w:hAnsi="標楷體"/>
          <w:sz w:val="20"/>
        </w:rPr>
      </w:pPr>
      <w:ins w:id="1604" w:author="88692" w:date="2020-06-16T16:51:00Z">
        <w:del w:id="1605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任職機構名稱</w:delText>
          </w:r>
        </w:del>
      </w:ins>
      <w:ins w:id="1606" w:author="88692" w:date="2020-06-16T16:52:00Z">
        <w:del w:id="1607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</w:delText>
          </w:r>
          <w:r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  <w:r w:rsidDel="009661CB">
            <w:rPr>
              <w:rFonts w:ascii="標楷體" w:eastAsia="標楷體" w:hAnsi="標楷體"/>
              <w:sz w:val="20"/>
            </w:rPr>
            <w:delText xml:space="preserve"> XXXXXXXXXX</w:delText>
          </w:r>
        </w:del>
      </w:ins>
      <w:ins w:id="1608" w:author="88692" w:date="2020-06-16T16:53:00Z">
        <w:del w:id="1609" w:author="Fegie" w:date="2021-04-28T12:03:00Z">
          <w:r w:rsidDel="009661CB">
            <w:rPr>
              <w:rFonts w:ascii="標楷體" w:eastAsia="標楷體" w:hAnsi="標楷體"/>
              <w:sz w:val="20"/>
            </w:rPr>
            <w:delText>XXXXXXXXXXXXXXXXXXXXXXXXXXXXXXXXXXXXXXXXXXXXXXXXXX</w:delText>
          </w:r>
        </w:del>
      </w:ins>
      <w:bookmarkStart w:id="1610" w:name="_Toc71196556"/>
      <w:bookmarkEnd w:id="1610"/>
    </w:p>
    <w:p w14:paraId="3091AF87" w14:textId="4E094C79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611" w:author="88692" w:date="2020-06-16T16:51:00Z"/>
          <w:del w:id="1612" w:author="Fegie" w:date="2021-04-28T12:03:00Z"/>
          <w:rFonts w:ascii="標楷體" w:eastAsia="標楷體" w:hAnsi="標楷體"/>
          <w:sz w:val="20"/>
        </w:rPr>
      </w:pPr>
      <w:ins w:id="1613" w:author="88692" w:date="2020-06-16T16:51:00Z">
        <w:del w:id="1614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任職機構統編</w:delText>
          </w:r>
        </w:del>
      </w:ins>
      <w:ins w:id="1615" w:author="88692" w:date="2020-06-16T16:53:00Z">
        <w:del w:id="1616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</w:delText>
          </w:r>
          <w:r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</w:del>
      </w:ins>
      <w:ins w:id="1617" w:author="88692" w:date="2020-06-16T16:54:00Z">
        <w:del w:id="1618" w:author="Fegie" w:date="2021-04-28T12:03:00Z">
          <w:r w:rsidDel="009661CB">
            <w:rPr>
              <w:rFonts w:ascii="標楷體" w:eastAsia="標楷體" w:hAnsi="標楷體"/>
              <w:sz w:val="20"/>
            </w:rPr>
            <w:delText xml:space="preserve"> XXXXXXXX</w:delText>
          </w:r>
        </w:del>
      </w:ins>
      <w:bookmarkStart w:id="1619" w:name="_Toc71196557"/>
      <w:bookmarkEnd w:id="1619"/>
    </w:p>
    <w:p w14:paraId="6007AB1A" w14:textId="19BFAA57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620" w:author="88692" w:date="2020-06-16T16:51:00Z"/>
          <w:del w:id="1621" w:author="Fegie" w:date="2021-04-28T12:03:00Z"/>
          <w:rFonts w:ascii="標楷體" w:eastAsia="標楷體" w:hAnsi="標楷體"/>
          <w:sz w:val="20"/>
        </w:rPr>
      </w:pPr>
      <w:ins w:id="1622" w:author="88692" w:date="2020-06-16T16:51:00Z">
        <w:del w:id="1623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任職機構電話</w:delText>
          </w:r>
        </w:del>
      </w:ins>
      <w:ins w:id="1624" w:author="88692" w:date="2020-06-16T16:54:00Z">
        <w:del w:id="1625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</w:delText>
          </w:r>
          <w:r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  <w:r w:rsidDel="009661CB">
            <w:rPr>
              <w:rFonts w:ascii="標楷體" w:eastAsia="標楷體" w:hAnsi="標楷體"/>
              <w:sz w:val="20"/>
            </w:rPr>
            <w:delText xml:space="preserve"> XXXXXXXXXXXXXXXX</w:delText>
          </w:r>
        </w:del>
      </w:ins>
      <w:bookmarkStart w:id="1626" w:name="_Toc71196558"/>
      <w:bookmarkEnd w:id="1626"/>
    </w:p>
    <w:p w14:paraId="213BF537" w14:textId="53516A26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627" w:author="88692" w:date="2020-06-16T16:51:00Z"/>
          <w:del w:id="1628" w:author="Fegie" w:date="2021-04-28T12:03:00Z"/>
          <w:rFonts w:ascii="標楷體" w:eastAsia="標楷體" w:hAnsi="標楷體"/>
          <w:sz w:val="20"/>
        </w:rPr>
      </w:pPr>
      <w:ins w:id="1629" w:author="88692" w:date="2020-06-16T16:51:00Z">
        <w:del w:id="1630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職位名稱</w:delText>
          </w:r>
        </w:del>
      </w:ins>
      <w:ins w:id="1631" w:author="88692" w:date="2020-06-16T16:54:00Z">
        <w:del w:id="1632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    </w:delText>
          </w:r>
          <w:r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  <w:r w:rsidDel="009661CB">
            <w:rPr>
              <w:rFonts w:ascii="標楷體" w:eastAsia="標楷體" w:hAnsi="標楷體"/>
              <w:sz w:val="20"/>
            </w:rPr>
            <w:delText xml:space="preserve"> XXXXXXXXXXXXXXXXXXXX</w:delText>
          </w:r>
        </w:del>
      </w:ins>
      <w:bookmarkStart w:id="1633" w:name="_Toc71196559"/>
      <w:bookmarkEnd w:id="1633"/>
    </w:p>
    <w:p w14:paraId="143B009F" w14:textId="11E56D04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634" w:author="88692" w:date="2020-06-16T16:51:00Z"/>
          <w:del w:id="1635" w:author="Fegie" w:date="2021-04-28T12:03:00Z"/>
          <w:rFonts w:ascii="標楷體" w:eastAsia="標楷體" w:hAnsi="標楷體"/>
          <w:sz w:val="20"/>
        </w:rPr>
      </w:pPr>
      <w:ins w:id="1636" w:author="88692" w:date="2020-06-16T16:51:00Z">
        <w:del w:id="1637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服務年資</w:delText>
          </w:r>
        </w:del>
      </w:ins>
      <w:ins w:id="1638" w:author="88692" w:date="2020-06-16T16:54:00Z">
        <w:del w:id="1639" w:author="Fegie" w:date="2021-04-28T12:03:00Z">
          <w:r w:rsidDel="009661CB">
            <w:rPr>
              <w:rFonts w:ascii="標楷體" w:eastAsia="標楷體" w:hAnsi="標楷體"/>
              <w:sz w:val="20"/>
            </w:rPr>
            <w:delText xml:space="preserve">       : XX</w:delText>
          </w:r>
        </w:del>
      </w:ins>
      <w:bookmarkStart w:id="1640" w:name="_Toc71196560"/>
      <w:bookmarkEnd w:id="1640"/>
    </w:p>
    <w:p w14:paraId="36938BBC" w14:textId="01241B7C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641" w:author="88692" w:date="2020-06-16T16:51:00Z"/>
          <w:del w:id="1642" w:author="Fegie" w:date="2021-04-28T12:03:00Z"/>
          <w:rFonts w:ascii="標楷體" w:eastAsia="標楷體" w:hAnsi="標楷體"/>
          <w:sz w:val="20"/>
        </w:rPr>
      </w:pPr>
      <w:ins w:id="1643" w:author="88692" w:date="2020-06-16T16:51:00Z">
        <w:del w:id="1644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年收入</w:delText>
          </w:r>
        </w:del>
      </w:ins>
      <w:ins w:id="1645" w:author="88692" w:date="2020-06-16T16:54:00Z">
        <w:del w:id="1646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      : 999999999</w:delText>
          </w:r>
        </w:del>
      </w:ins>
      <w:bookmarkStart w:id="1647" w:name="_Toc71196561"/>
      <w:bookmarkEnd w:id="1647"/>
    </w:p>
    <w:p w14:paraId="55647912" w14:textId="376AB64C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648" w:author="88692" w:date="2020-06-16T16:51:00Z"/>
          <w:del w:id="1649" w:author="Fegie" w:date="2021-04-28T12:03:00Z"/>
          <w:rFonts w:ascii="標楷體" w:eastAsia="標楷體" w:hAnsi="標楷體"/>
          <w:sz w:val="20"/>
        </w:rPr>
      </w:pPr>
      <w:ins w:id="1650" w:author="88692" w:date="2020-06-16T16:51:00Z">
        <w:del w:id="1651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年收入資料年月</w:delText>
          </w:r>
        </w:del>
      </w:ins>
      <w:ins w:id="1652" w:author="88692" w:date="2020-06-16T16:55:00Z">
        <w:del w:id="1653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>: XXXXXX</w:delText>
          </w:r>
        </w:del>
      </w:ins>
      <w:bookmarkStart w:id="1654" w:name="_Toc71196562"/>
      <w:bookmarkEnd w:id="1654"/>
    </w:p>
    <w:p w14:paraId="0A859636" w14:textId="66375FD4" w:rsidR="00023EE8" w:rsidRPr="00023EE8" w:rsidDel="009661CB" w:rsidRDefault="00B003A6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655" w:author="88692" w:date="2020-06-16T16:51:00Z"/>
          <w:del w:id="1656" w:author="Fegie" w:date="2021-04-28T12:03:00Z"/>
          <w:rFonts w:ascii="標楷體" w:eastAsia="標楷體" w:hAnsi="標楷體"/>
          <w:sz w:val="20"/>
        </w:rPr>
      </w:pPr>
      <w:ins w:id="1657" w:author="88692" w:date="2020-06-18T11:17:00Z">
        <w:del w:id="1658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>護</w:delText>
          </w:r>
        </w:del>
      </w:ins>
      <w:ins w:id="1659" w:author="88692" w:date="2020-06-16T16:51:00Z">
        <w:del w:id="1660" w:author="Fegie" w:date="2021-04-28T12:03:00Z">
          <w:r w:rsidR="00023EE8" w:rsidRPr="00023EE8" w:rsidDel="009661CB">
            <w:rPr>
              <w:rFonts w:ascii="標楷體" w:eastAsia="標楷體" w:hAnsi="標楷體" w:hint="eastAsia"/>
              <w:sz w:val="20"/>
            </w:rPr>
            <w:delText>照號碼</w:delText>
          </w:r>
        </w:del>
      </w:ins>
      <w:ins w:id="1661" w:author="88692" w:date="2020-06-16T16:55:00Z">
        <w:del w:id="1662" w:author="Fegie" w:date="2021-04-28T12:03:00Z">
          <w:r w:rsidR="00023EE8"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R="00023EE8" w:rsidDel="009661CB">
            <w:rPr>
              <w:rFonts w:ascii="標楷體" w:eastAsia="標楷體" w:hAnsi="標楷體"/>
              <w:sz w:val="20"/>
            </w:rPr>
            <w:delText xml:space="preserve">      </w:delText>
          </w:r>
          <w:r w:rsidR="00023EE8"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  <w:r w:rsidR="00023EE8" w:rsidDel="009661CB">
            <w:rPr>
              <w:rFonts w:ascii="標楷體" w:eastAsia="標楷體" w:hAnsi="標楷體"/>
              <w:sz w:val="20"/>
            </w:rPr>
            <w:delText xml:space="preserve"> XXXXXXXXXXXXXXXXXXXX</w:delText>
          </w:r>
        </w:del>
      </w:ins>
      <w:bookmarkStart w:id="1663" w:name="_Toc71196563"/>
      <w:bookmarkEnd w:id="1663"/>
    </w:p>
    <w:p w14:paraId="41E053F5" w14:textId="65D59AFA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664" w:author="88692" w:date="2020-06-16T16:51:00Z"/>
          <w:del w:id="1665" w:author="Fegie" w:date="2021-04-28T12:03:00Z"/>
          <w:rFonts w:ascii="標楷體" w:eastAsia="標楷體" w:hAnsi="標楷體"/>
          <w:sz w:val="20"/>
        </w:rPr>
      </w:pPr>
      <w:ins w:id="1666" w:author="88692" w:date="2020-06-16T16:51:00Z">
        <w:del w:id="1667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AML職業別</w:delText>
          </w:r>
        </w:del>
      </w:ins>
      <w:ins w:id="1668" w:author="88692" w:date="2020-06-16T16:55:00Z">
        <w:del w:id="1669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   : XXX</w:delText>
          </w:r>
        </w:del>
      </w:ins>
      <w:bookmarkStart w:id="1670" w:name="_Toc71196564"/>
      <w:bookmarkEnd w:id="1670"/>
    </w:p>
    <w:p w14:paraId="5601BCA3" w14:textId="5A3C226B" w:rsidR="00023EE8" w:rsidRP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671" w:author="88692" w:date="2020-06-16T16:51:00Z"/>
          <w:del w:id="1672" w:author="Fegie" w:date="2021-04-28T12:03:00Z"/>
          <w:rFonts w:ascii="標楷體" w:eastAsia="標楷體" w:hAnsi="標楷體"/>
          <w:sz w:val="20"/>
        </w:rPr>
      </w:pPr>
      <w:ins w:id="1673" w:author="88692" w:date="2020-06-16T16:51:00Z">
        <w:del w:id="1674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AML組織</w:delText>
          </w:r>
        </w:del>
      </w:ins>
      <w:ins w:id="1675" w:author="88692" w:date="2020-06-16T16:55:00Z">
        <w:del w:id="1676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     : XXX</w:delText>
          </w:r>
        </w:del>
      </w:ins>
      <w:bookmarkStart w:id="1677" w:name="_Toc71196565"/>
      <w:bookmarkEnd w:id="1677"/>
    </w:p>
    <w:p w14:paraId="1442C32D" w14:textId="54828CAB" w:rsidR="00023EE8" w:rsidDel="009661CB" w:rsidRDefault="00023EE8" w:rsidP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678" w:author="88692" w:date="2020-06-16T16:56:00Z"/>
          <w:del w:id="1679" w:author="Fegie" w:date="2021-04-28T12:03:00Z"/>
          <w:rFonts w:ascii="標楷體" w:eastAsia="標楷體" w:hAnsi="標楷體"/>
          <w:sz w:val="20"/>
        </w:rPr>
      </w:pPr>
      <w:ins w:id="1680" w:author="88692" w:date="2020-06-16T16:51:00Z">
        <w:del w:id="1681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原住民姓名</w:delText>
          </w:r>
        </w:del>
      </w:ins>
      <w:ins w:id="1682" w:author="88692" w:date="2020-06-16T16:56:00Z">
        <w:del w:id="1683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   : XXXXXXXXXXXXXXXXXXXXXXXXXXXXXXXXXXXXXXXXXXXXXXXXXX</w:delText>
          </w:r>
          <w:bookmarkStart w:id="1684" w:name="_Toc71196566"/>
          <w:bookmarkEnd w:id="1684"/>
        </w:del>
      </w:ins>
    </w:p>
    <w:p w14:paraId="1B79B3FD" w14:textId="045D428A" w:rsidR="00BB5E4A" w:rsidDel="009661CB" w:rsidRDefault="00023EE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800" w:firstLine="1600"/>
        <w:rPr>
          <w:ins w:id="1685" w:author="88692" w:date="2020-06-16T16:51:00Z"/>
          <w:del w:id="1686" w:author="Fegie" w:date="2021-04-28T12:03:00Z"/>
          <w:rFonts w:ascii="標楷體" w:eastAsia="標楷體" w:hAnsi="標楷體"/>
          <w:sz w:val="20"/>
        </w:rPr>
        <w:pPrChange w:id="1687" w:author="88692" w:date="2020-06-16T16:56:00Z">
          <w:pPr>
            <w:pBdr>
              <w:top w:val="single" w:sz="6" w:space="1" w:color="auto"/>
              <w:left w:val="single" w:sz="6" w:space="4" w:color="auto"/>
              <w:bottom w:val="single" w:sz="6" w:space="1" w:color="auto"/>
              <w:right w:val="single" w:sz="6" w:space="4" w:color="auto"/>
            </w:pBdr>
            <w:tabs>
              <w:tab w:val="left" w:pos="4320"/>
            </w:tabs>
          </w:pPr>
        </w:pPrChange>
      </w:pPr>
      <w:ins w:id="1688" w:author="88692" w:date="2020-06-16T16:56:00Z">
        <w:del w:id="1689" w:author="Fegie" w:date="2021-04-28T12:03:00Z">
          <w:r w:rsidRPr="00023EE8" w:rsidDel="009661CB">
            <w:rPr>
              <w:rFonts w:ascii="標楷體" w:eastAsia="標楷體" w:hAnsi="標楷體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>XXXXXXXXXXXXXXXXXXXXXXXXXXXXXXXXXXXXXXXXXXXXXXXXXX</w:delText>
          </w:r>
        </w:del>
      </w:ins>
      <w:bookmarkStart w:id="1690" w:name="_Toc71196567"/>
      <w:bookmarkEnd w:id="1690"/>
    </w:p>
    <w:p w14:paraId="72BBA99D" w14:textId="08CE60C8" w:rsidR="00023EE8" w:rsidDel="009661CB" w:rsidRDefault="00023EE8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691" w:author="Fegie" w:date="2021-04-28T12:03:00Z"/>
          <w:rFonts w:ascii="標楷體" w:eastAsia="標楷體" w:hAnsi="標楷體"/>
          <w:sz w:val="20"/>
        </w:rPr>
      </w:pPr>
      <w:bookmarkStart w:id="1692" w:name="_Toc71196568"/>
      <w:bookmarkEnd w:id="1692"/>
    </w:p>
    <w:p w14:paraId="26FAA104" w14:textId="5CF5936C" w:rsidR="00BB5E4A" w:rsidRPr="00CE781C" w:rsidDel="009661CB" w:rsidRDefault="00BB5E4A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693" w:author="Fegie" w:date="2021-04-28T12:03:00Z"/>
          <w:rFonts w:ascii="標楷體" w:eastAsia="標楷體" w:hAnsi="標楷體"/>
          <w:color w:val="FF0000"/>
          <w:sz w:val="20"/>
        </w:rPr>
      </w:pPr>
      <w:del w:id="1694" w:author="Fegie" w:date="2021-04-28T12:03:00Z">
        <w:r w:rsidRPr="00CE781C" w:rsidDel="009661CB">
          <w:rPr>
            <w:rFonts w:ascii="標楷體" w:eastAsia="標楷體" w:hAnsi="標楷體" w:hint="eastAsia"/>
            <w:color w:val="FF0000"/>
            <w:sz w:val="20"/>
          </w:rPr>
          <w:delText>電話種類</w:delText>
        </w:r>
        <w:r w:rsidRPr="00CE781C" w:rsidDel="009661CB">
          <w:rPr>
            <w:rFonts w:ascii="標楷體" w:eastAsia="標楷體" w:hAnsi="標楷體"/>
            <w:color w:val="FF0000"/>
            <w:sz w:val="20"/>
          </w:rPr>
          <w:delText xml:space="preserve"> </w:delText>
        </w:r>
        <w:r w:rsidRPr="00CE781C" w:rsidDel="009661CB">
          <w:rPr>
            <w:rFonts w:ascii="標楷體" w:eastAsia="標楷體" w:hAnsi="標楷體" w:hint="eastAsia"/>
            <w:color w:val="FF0000"/>
            <w:sz w:val="20"/>
          </w:rPr>
          <w:delText>電話號碼</w:delText>
        </w:r>
        <w:r w:rsidRPr="00CE781C" w:rsidDel="009661CB">
          <w:rPr>
            <w:rFonts w:ascii="標楷體" w:eastAsia="標楷體" w:hAnsi="標楷體"/>
            <w:color w:val="FF0000"/>
            <w:sz w:val="20"/>
          </w:rPr>
          <w:delText xml:space="preserve"> </w:delText>
        </w:r>
        <w:r w:rsidRPr="00CE781C" w:rsidDel="009661CB">
          <w:rPr>
            <w:rFonts w:ascii="標楷體" w:eastAsia="標楷體" w:hAnsi="標楷體" w:hint="eastAsia"/>
            <w:color w:val="FF0000"/>
            <w:sz w:val="20"/>
          </w:rPr>
          <w:delText>與借款人關係</w:delText>
        </w:r>
        <w:r w:rsidRPr="00CE781C" w:rsidDel="009661CB">
          <w:rPr>
            <w:rFonts w:ascii="標楷體" w:eastAsia="標楷體" w:hAnsi="標楷體"/>
            <w:color w:val="FF0000"/>
            <w:sz w:val="20"/>
          </w:rPr>
          <w:delText xml:space="preserve"> </w:delText>
        </w:r>
        <w:r w:rsidRPr="00CE781C" w:rsidDel="009661CB">
          <w:rPr>
            <w:rFonts w:ascii="標楷體" w:eastAsia="標楷體" w:hAnsi="標楷體" w:hint="eastAsia"/>
            <w:color w:val="FF0000"/>
            <w:sz w:val="20"/>
          </w:rPr>
          <w:delText>聯絡人姓名</w:delText>
        </w:r>
        <w:r w:rsidRPr="00CE781C" w:rsidDel="009661CB">
          <w:rPr>
            <w:rFonts w:ascii="標楷體" w:eastAsia="標楷體" w:hAnsi="標楷體"/>
            <w:color w:val="FF0000"/>
            <w:sz w:val="20"/>
          </w:rPr>
          <w:delText xml:space="preserve"> </w:delText>
        </w:r>
        <w:r w:rsidRPr="00CE781C" w:rsidDel="009661CB">
          <w:rPr>
            <w:rFonts w:ascii="標楷體" w:eastAsia="標楷體" w:hAnsi="標楷體" w:hint="eastAsia"/>
            <w:color w:val="FF0000"/>
            <w:sz w:val="20"/>
          </w:rPr>
          <w:delText>啟用記號</w:delText>
        </w:r>
        <w:r w:rsidRPr="00CE781C" w:rsidDel="009661CB">
          <w:rPr>
            <w:rFonts w:ascii="標楷體" w:eastAsia="標楷體" w:hAnsi="標楷體"/>
            <w:color w:val="FF0000"/>
            <w:sz w:val="20"/>
          </w:rPr>
          <w:delText xml:space="preserve"> </w:delText>
        </w:r>
        <w:r w:rsidRPr="00CE781C" w:rsidDel="009661CB">
          <w:rPr>
            <w:rFonts w:ascii="標楷體" w:eastAsia="標楷體" w:hAnsi="標楷體" w:hint="eastAsia"/>
            <w:color w:val="FF0000"/>
            <w:sz w:val="20"/>
          </w:rPr>
          <w:delText>備註</w:delText>
        </w:r>
        <w:r w:rsidRPr="00CE781C" w:rsidDel="009661CB">
          <w:rPr>
            <w:rFonts w:ascii="標楷體" w:eastAsia="標楷體" w:hAnsi="標楷體"/>
            <w:color w:val="FF0000"/>
            <w:sz w:val="20"/>
          </w:rPr>
          <w:delText xml:space="preserve"> </w:delText>
        </w:r>
        <w:bookmarkStart w:id="1695" w:name="_Toc71196569"/>
        <w:bookmarkEnd w:id="1695"/>
      </w:del>
    </w:p>
    <w:p w14:paraId="77FFE174" w14:textId="3C7FCC9C" w:rsidR="00BB5E4A" w:rsidRPr="00D845A9" w:rsidDel="009661CB" w:rsidRDefault="00BB5E4A" w:rsidP="006671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1696" w:author="Fegie" w:date="2021-04-28T12:03:00Z"/>
          <w:rFonts w:ascii="標楷體" w:eastAsia="標楷體" w:hAnsi="標楷體"/>
          <w:sz w:val="20"/>
        </w:rPr>
      </w:pPr>
      <w:del w:id="1697" w:author="Fegie" w:date="2021-04-28T12:03:00Z">
        <w:r w:rsidRPr="00CE781C" w:rsidDel="009661CB">
          <w:rPr>
            <w:rFonts w:ascii="標楷體" w:eastAsia="標楷體" w:hAnsi="標楷體"/>
            <w:color w:val="FF0000"/>
            <w:sz w:val="20"/>
          </w:rPr>
          <w:delText>……</w:delText>
        </w:r>
        <w:bookmarkStart w:id="1698" w:name="_Toc71196570"/>
        <w:bookmarkEnd w:id="1698"/>
      </w:del>
    </w:p>
    <w:p w14:paraId="2E791887" w14:textId="625219DE" w:rsidR="006671A7" w:rsidDel="009661CB" w:rsidRDefault="006671A7" w:rsidP="006671A7">
      <w:pPr>
        <w:pStyle w:val="a"/>
        <w:numPr>
          <w:ilvl w:val="0"/>
          <w:numId w:val="0"/>
        </w:numPr>
        <w:rPr>
          <w:del w:id="1699" w:author="Fegie" w:date="2021-04-28T12:03:00Z"/>
          <w:rFonts w:ascii="標楷體" w:hAnsi="標楷體"/>
        </w:rPr>
      </w:pPr>
      <w:del w:id="1700" w:author="Fegie" w:date="2021-04-28T12:03:00Z">
        <w:r w:rsidRPr="009B2BD3" w:rsidDel="009661CB">
          <w:rPr>
            <w:rFonts w:ascii="標楷體" w:hAnsi="標楷體"/>
          </w:rPr>
          <w:br w:type="page"/>
        </w:r>
      </w:del>
    </w:p>
    <w:p w14:paraId="76AEB068" w14:textId="02B74F11" w:rsidR="00252F5F" w:rsidRPr="006671A7" w:rsidDel="009661CB" w:rsidRDefault="00252F5F" w:rsidP="00252F5F">
      <w:pPr>
        <w:pStyle w:val="a"/>
        <w:numPr>
          <w:ilvl w:val="0"/>
          <w:numId w:val="0"/>
        </w:numPr>
        <w:rPr>
          <w:del w:id="1701" w:author="Fegie" w:date="2021-04-28T12:03:00Z"/>
          <w:rFonts w:ascii="標楷體" w:hAnsi="標楷體"/>
        </w:rPr>
      </w:pPr>
      <w:bookmarkStart w:id="1702" w:name="_Toc71196571"/>
      <w:bookmarkEnd w:id="1702"/>
    </w:p>
    <w:p w14:paraId="26B27CEB" w14:textId="0DB546AA" w:rsidR="00252F5F" w:rsidRPr="009B2BD3" w:rsidDel="009661CB" w:rsidRDefault="00A04243" w:rsidP="00252F5F">
      <w:pPr>
        <w:pStyle w:val="a"/>
        <w:rPr>
          <w:del w:id="1703" w:author="Fegie" w:date="2021-04-28T12:03:00Z"/>
          <w:rFonts w:ascii="標楷體" w:hAnsi="標楷體"/>
        </w:rPr>
      </w:pPr>
      <w:del w:id="1704" w:author="Fegie" w:date="2021-04-28T12:03:00Z">
        <w:r w:rsidDel="009661CB">
          <w:rPr>
            <w:rFonts w:hint="eastAsia"/>
          </w:rPr>
          <w:delText>輸入</w:delText>
        </w:r>
        <w:r w:rsidR="00252F5F" w:rsidRPr="009B2BD3" w:rsidDel="009661CB">
          <w:rPr>
            <w:rFonts w:ascii="標楷體" w:hAnsi="標楷體"/>
          </w:rPr>
          <w:delText>畫面資料說明</w:delText>
        </w:r>
        <w:bookmarkStart w:id="1705" w:name="_Toc71196572"/>
        <w:bookmarkEnd w:id="1705"/>
      </w:del>
    </w:p>
    <w:tbl>
      <w:tblPr>
        <w:tblW w:w="1118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8"/>
        <w:gridCol w:w="2152"/>
        <w:gridCol w:w="1296"/>
        <w:gridCol w:w="1066"/>
        <w:gridCol w:w="1141"/>
        <w:gridCol w:w="665"/>
        <w:gridCol w:w="691"/>
        <w:gridCol w:w="3613"/>
      </w:tblGrid>
      <w:tr w:rsidR="00A04243" w:rsidRPr="00A04243" w:rsidDel="009661CB" w14:paraId="2D3B1E5D" w14:textId="47F0CA89" w:rsidTr="00CE2128">
        <w:trPr>
          <w:trHeight w:val="388"/>
          <w:jc w:val="center"/>
          <w:del w:id="1706" w:author="Fegie" w:date="2021-04-28T12:03:00Z"/>
        </w:trPr>
        <w:tc>
          <w:tcPr>
            <w:tcW w:w="558" w:type="dxa"/>
            <w:vMerge w:val="restart"/>
          </w:tcPr>
          <w:p w14:paraId="286F1605" w14:textId="782D95BA" w:rsidR="00A17982" w:rsidRPr="00A04243" w:rsidDel="009661CB" w:rsidRDefault="00A17982" w:rsidP="008F3B39">
            <w:pPr>
              <w:rPr>
                <w:del w:id="1707" w:author="Fegie" w:date="2021-04-28T12:03:00Z"/>
                <w:rFonts w:ascii="標楷體" w:eastAsia="標楷體" w:hAnsi="標楷體"/>
              </w:rPr>
            </w:pPr>
            <w:del w:id="1708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序號</w:delText>
              </w:r>
              <w:bookmarkStart w:id="1709" w:name="_Toc71196573"/>
              <w:bookmarkEnd w:id="1709"/>
            </w:del>
          </w:p>
        </w:tc>
        <w:tc>
          <w:tcPr>
            <w:tcW w:w="2152" w:type="dxa"/>
            <w:vMerge w:val="restart"/>
          </w:tcPr>
          <w:p w14:paraId="48AC7EB4" w14:textId="38C8B397" w:rsidR="00A17982" w:rsidRPr="00A04243" w:rsidDel="009661CB" w:rsidRDefault="00A17982" w:rsidP="008F3B39">
            <w:pPr>
              <w:rPr>
                <w:del w:id="1710" w:author="Fegie" w:date="2021-04-28T12:03:00Z"/>
                <w:rFonts w:ascii="標楷體" w:eastAsia="標楷體" w:hAnsi="標楷體"/>
              </w:rPr>
            </w:pPr>
            <w:del w:id="1711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欄位</w:delText>
              </w:r>
              <w:bookmarkStart w:id="1712" w:name="_Toc71196574"/>
              <w:bookmarkEnd w:id="1712"/>
            </w:del>
          </w:p>
        </w:tc>
        <w:tc>
          <w:tcPr>
            <w:tcW w:w="4859" w:type="dxa"/>
            <w:gridSpan w:val="5"/>
          </w:tcPr>
          <w:p w14:paraId="1C85A4C5" w14:textId="08AEC92D" w:rsidR="00A17982" w:rsidRPr="00A04243" w:rsidDel="009661CB" w:rsidRDefault="00A17982" w:rsidP="00A17982">
            <w:pPr>
              <w:jc w:val="center"/>
              <w:rPr>
                <w:del w:id="1713" w:author="Fegie" w:date="2021-04-28T12:03:00Z"/>
                <w:rFonts w:ascii="標楷體" w:eastAsia="標楷體" w:hAnsi="標楷體"/>
              </w:rPr>
            </w:pPr>
            <w:del w:id="1714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說明</w:delText>
              </w:r>
              <w:bookmarkStart w:id="1715" w:name="_Toc71196575"/>
              <w:bookmarkEnd w:id="1715"/>
            </w:del>
          </w:p>
        </w:tc>
        <w:tc>
          <w:tcPr>
            <w:tcW w:w="3613" w:type="dxa"/>
            <w:vMerge w:val="restart"/>
          </w:tcPr>
          <w:p w14:paraId="4E0EEA30" w14:textId="29694E62" w:rsidR="00A17982" w:rsidRPr="00A04243" w:rsidDel="009661CB" w:rsidRDefault="00A17982" w:rsidP="008F3B39">
            <w:pPr>
              <w:rPr>
                <w:del w:id="1716" w:author="Fegie" w:date="2021-04-28T12:03:00Z"/>
                <w:rFonts w:ascii="標楷體" w:eastAsia="標楷體" w:hAnsi="標楷體"/>
              </w:rPr>
            </w:pPr>
            <w:del w:id="1717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處理邏輯及注意事項</w:delText>
              </w:r>
              <w:bookmarkStart w:id="1718" w:name="_Toc71196576"/>
              <w:bookmarkEnd w:id="1718"/>
            </w:del>
          </w:p>
        </w:tc>
        <w:bookmarkStart w:id="1719" w:name="_Toc71196577"/>
        <w:bookmarkEnd w:id="1719"/>
      </w:tr>
      <w:tr w:rsidR="00A04243" w:rsidRPr="00A04243" w:rsidDel="009661CB" w14:paraId="19E514BD" w14:textId="08992641" w:rsidTr="00CE2128">
        <w:trPr>
          <w:trHeight w:val="244"/>
          <w:jc w:val="center"/>
          <w:del w:id="1720" w:author="Fegie" w:date="2021-04-28T12:03:00Z"/>
        </w:trPr>
        <w:tc>
          <w:tcPr>
            <w:tcW w:w="558" w:type="dxa"/>
            <w:vMerge/>
          </w:tcPr>
          <w:p w14:paraId="500890FA" w14:textId="7B96C7CD" w:rsidR="00A17982" w:rsidRPr="00A04243" w:rsidDel="009661CB" w:rsidRDefault="00A17982" w:rsidP="008F3B39">
            <w:pPr>
              <w:rPr>
                <w:del w:id="1721" w:author="Fegie" w:date="2021-04-28T12:03:00Z"/>
                <w:rFonts w:ascii="標楷體" w:eastAsia="標楷體" w:hAnsi="標楷體"/>
              </w:rPr>
            </w:pPr>
            <w:bookmarkStart w:id="1722" w:name="_Toc71196578"/>
            <w:bookmarkEnd w:id="1722"/>
          </w:p>
        </w:tc>
        <w:tc>
          <w:tcPr>
            <w:tcW w:w="2152" w:type="dxa"/>
            <w:vMerge/>
          </w:tcPr>
          <w:p w14:paraId="73AEB3B0" w14:textId="627C021A" w:rsidR="00A17982" w:rsidRPr="00A04243" w:rsidDel="009661CB" w:rsidRDefault="00A17982" w:rsidP="008F3B39">
            <w:pPr>
              <w:rPr>
                <w:del w:id="1723" w:author="Fegie" w:date="2021-04-28T12:03:00Z"/>
                <w:rFonts w:ascii="標楷體" w:eastAsia="標楷體" w:hAnsi="標楷體"/>
              </w:rPr>
            </w:pPr>
            <w:bookmarkStart w:id="1724" w:name="_Toc71196579"/>
            <w:bookmarkEnd w:id="1724"/>
          </w:p>
        </w:tc>
        <w:tc>
          <w:tcPr>
            <w:tcW w:w="1296" w:type="dxa"/>
          </w:tcPr>
          <w:p w14:paraId="10306439" w14:textId="4B3C38BE" w:rsidR="00A17982" w:rsidRPr="00A04243" w:rsidDel="009661CB" w:rsidRDefault="00A17982" w:rsidP="008F3B39">
            <w:pPr>
              <w:rPr>
                <w:del w:id="1725" w:author="Fegie" w:date="2021-04-28T12:03:00Z"/>
                <w:rFonts w:ascii="標楷體" w:eastAsia="標楷體" w:hAnsi="標楷體"/>
              </w:rPr>
            </w:pPr>
            <w:del w:id="172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資料型態長度</w:delText>
              </w:r>
              <w:bookmarkStart w:id="1727" w:name="_Toc71196580"/>
              <w:bookmarkEnd w:id="1727"/>
            </w:del>
          </w:p>
        </w:tc>
        <w:tc>
          <w:tcPr>
            <w:tcW w:w="1066" w:type="dxa"/>
          </w:tcPr>
          <w:p w14:paraId="2B8186CC" w14:textId="6C94DF97" w:rsidR="00A17982" w:rsidRPr="00A04243" w:rsidDel="009661CB" w:rsidRDefault="00A17982" w:rsidP="008F3B39">
            <w:pPr>
              <w:rPr>
                <w:del w:id="1728" w:author="Fegie" w:date="2021-04-28T12:03:00Z"/>
                <w:rFonts w:ascii="標楷體" w:eastAsia="標楷體" w:hAnsi="標楷體"/>
              </w:rPr>
            </w:pPr>
            <w:del w:id="1729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預設值</w:delText>
              </w:r>
              <w:bookmarkStart w:id="1730" w:name="_Toc71196581"/>
              <w:bookmarkEnd w:id="1730"/>
            </w:del>
          </w:p>
        </w:tc>
        <w:tc>
          <w:tcPr>
            <w:tcW w:w="1141" w:type="dxa"/>
          </w:tcPr>
          <w:p w14:paraId="231CFA68" w14:textId="49E5B6C9" w:rsidR="00A17982" w:rsidRPr="00A04243" w:rsidDel="009661CB" w:rsidRDefault="00A17982" w:rsidP="008F3B39">
            <w:pPr>
              <w:rPr>
                <w:del w:id="1731" w:author="Fegie" w:date="2021-04-28T12:03:00Z"/>
                <w:rFonts w:ascii="標楷體" w:eastAsia="標楷體" w:hAnsi="標楷體"/>
              </w:rPr>
            </w:pPr>
            <w:del w:id="1732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選單內容</w:delText>
              </w:r>
              <w:bookmarkStart w:id="1733" w:name="_Toc71196582"/>
              <w:bookmarkEnd w:id="1733"/>
            </w:del>
          </w:p>
        </w:tc>
        <w:tc>
          <w:tcPr>
            <w:tcW w:w="665" w:type="dxa"/>
          </w:tcPr>
          <w:p w14:paraId="29BF2766" w14:textId="400EF635" w:rsidR="00A17982" w:rsidRPr="00A04243" w:rsidDel="009661CB" w:rsidRDefault="00A17982" w:rsidP="008F3B39">
            <w:pPr>
              <w:rPr>
                <w:del w:id="1734" w:author="Fegie" w:date="2021-04-28T12:03:00Z"/>
                <w:rFonts w:ascii="標楷體" w:eastAsia="標楷體" w:hAnsi="標楷體"/>
              </w:rPr>
            </w:pPr>
            <w:del w:id="1735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必填</w:delText>
              </w:r>
              <w:bookmarkStart w:id="1736" w:name="_Toc71196583"/>
              <w:bookmarkEnd w:id="1736"/>
            </w:del>
          </w:p>
        </w:tc>
        <w:tc>
          <w:tcPr>
            <w:tcW w:w="691" w:type="dxa"/>
          </w:tcPr>
          <w:p w14:paraId="25572FB3" w14:textId="69D826FB" w:rsidR="00A17982" w:rsidRPr="00A04243" w:rsidDel="009661CB" w:rsidRDefault="00A17982" w:rsidP="008F3B39">
            <w:pPr>
              <w:rPr>
                <w:del w:id="1737" w:author="Fegie" w:date="2021-04-28T12:03:00Z"/>
                <w:rFonts w:ascii="標楷體" w:eastAsia="標楷體" w:hAnsi="標楷體"/>
              </w:rPr>
            </w:pPr>
            <w:del w:id="1738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R/W</w:delText>
              </w:r>
              <w:bookmarkStart w:id="1739" w:name="_Toc71196584"/>
              <w:bookmarkEnd w:id="1739"/>
            </w:del>
          </w:p>
        </w:tc>
        <w:tc>
          <w:tcPr>
            <w:tcW w:w="3613" w:type="dxa"/>
            <w:vMerge/>
          </w:tcPr>
          <w:p w14:paraId="1CCDAFFC" w14:textId="245C6B9D" w:rsidR="00A17982" w:rsidRPr="00A04243" w:rsidDel="009661CB" w:rsidRDefault="00A17982" w:rsidP="008F3B39">
            <w:pPr>
              <w:rPr>
                <w:del w:id="1740" w:author="Fegie" w:date="2021-04-28T12:03:00Z"/>
                <w:rFonts w:ascii="標楷體" w:eastAsia="標楷體" w:hAnsi="標楷體"/>
              </w:rPr>
            </w:pPr>
            <w:bookmarkStart w:id="1741" w:name="_Toc71196585"/>
            <w:bookmarkEnd w:id="1741"/>
          </w:p>
        </w:tc>
        <w:bookmarkStart w:id="1742" w:name="_Toc71196586"/>
        <w:bookmarkEnd w:id="1742"/>
      </w:tr>
      <w:tr w:rsidR="00A04243" w:rsidRPr="00A04243" w:rsidDel="009661CB" w14:paraId="3FED49EF" w14:textId="22F09600" w:rsidTr="00CE2128">
        <w:trPr>
          <w:trHeight w:val="244"/>
          <w:jc w:val="center"/>
          <w:del w:id="1743" w:author="Fegie" w:date="2021-04-28T12:03:00Z"/>
        </w:trPr>
        <w:tc>
          <w:tcPr>
            <w:tcW w:w="558" w:type="dxa"/>
          </w:tcPr>
          <w:p w14:paraId="0459675D" w14:textId="705E9D24" w:rsidR="00A17982" w:rsidRPr="00A04243" w:rsidDel="009661CB" w:rsidRDefault="00A17982" w:rsidP="008F3B39">
            <w:pPr>
              <w:rPr>
                <w:del w:id="1744" w:author="Fegie" w:date="2021-04-28T12:03:00Z"/>
                <w:rFonts w:ascii="標楷體" w:eastAsia="標楷體" w:hAnsi="標楷體"/>
              </w:rPr>
            </w:pPr>
            <w:del w:id="174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1.</w:delText>
              </w:r>
              <w:bookmarkStart w:id="1746" w:name="_Toc71196587"/>
              <w:bookmarkEnd w:id="1746"/>
            </w:del>
          </w:p>
        </w:tc>
        <w:tc>
          <w:tcPr>
            <w:tcW w:w="2152" w:type="dxa"/>
          </w:tcPr>
          <w:p w14:paraId="74DEFFF2" w14:textId="5F47BC52" w:rsidR="00A17982" w:rsidRPr="00A04243" w:rsidDel="009661CB" w:rsidRDefault="00A17982" w:rsidP="008F3B39">
            <w:pPr>
              <w:rPr>
                <w:del w:id="1747" w:author="Fegie" w:date="2021-04-28T12:03:00Z"/>
                <w:rFonts w:ascii="標楷體" w:eastAsia="標楷體" w:hAnsi="標楷體"/>
              </w:rPr>
            </w:pPr>
            <w:del w:id="174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功能</w:delText>
              </w:r>
              <w:bookmarkStart w:id="1749" w:name="_Toc71196588"/>
              <w:bookmarkEnd w:id="1749"/>
            </w:del>
          </w:p>
        </w:tc>
        <w:tc>
          <w:tcPr>
            <w:tcW w:w="1296" w:type="dxa"/>
          </w:tcPr>
          <w:p w14:paraId="2A0DEAB7" w14:textId="39ED2A43" w:rsidR="00A17982" w:rsidRPr="00A04243" w:rsidDel="009661CB" w:rsidRDefault="003B2B59" w:rsidP="008F3B39">
            <w:pPr>
              <w:rPr>
                <w:del w:id="1750" w:author="Fegie" w:date="2021-04-28T12:03:00Z"/>
                <w:rFonts w:ascii="標楷體" w:eastAsia="標楷體" w:hAnsi="標楷體"/>
              </w:rPr>
            </w:pPr>
            <w:del w:id="175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1752" w:name="_Toc71196589"/>
              <w:bookmarkEnd w:id="1752"/>
            </w:del>
          </w:p>
        </w:tc>
        <w:tc>
          <w:tcPr>
            <w:tcW w:w="1066" w:type="dxa"/>
          </w:tcPr>
          <w:p w14:paraId="72F2356F" w14:textId="5A7B188A" w:rsidR="00A17982" w:rsidRPr="00A04243" w:rsidDel="009661CB" w:rsidRDefault="00A17982" w:rsidP="008F3B39">
            <w:pPr>
              <w:rPr>
                <w:del w:id="1753" w:author="Fegie" w:date="2021-04-28T12:03:00Z"/>
                <w:rFonts w:ascii="標楷體" w:eastAsia="標楷體" w:hAnsi="標楷體"/>
              </w:rPr>
            </w:pPr>
            <w:bookmarkStart w:id="1754" w:name="_Toc71196590"/>
            <w:bookmarkEnd w:id="1754"/>
          </w:p>
        </w:tc>
        <w:tc>
          <w:tcPr>
            <w:tcW w:w="1141" w:type="dxa"/>
          </w:tcPr>
          <w:p w14:paraId="50F8E40D" w14:textId="47F834E4" w:rsidR="00A17982" w:rsidRPr="00A04243" w:rsidDel="009661CB" w:rsidRDefault="00A17982" w:rsidP="008F3B39">
            <w:pPr>
              <w:rPr>
                <w:del w:id="1755" w:author="Fegie" w:date="2021-04-28T12:03:00Z"/>
                <w:rFonts w:ascii="標楷體" w:eastAsia="標楷體" w:hAnsi="標楷體"/>
              </w:rPr>
            </w:pPr>
            <w:del w:id="175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1757" w:name="_Toc71196591"/>
              <w:bookmarkEnd w:id="1757"/>
            </w:del>
          </w:p>
        </w:tc>
        <w:tc>
          <w:tcPr>
            <w:tcW w:w="665" w:type="dxa"/>
          </w:tcPr>
          <w:p w14:paraId="7751A2F5" w14:textId="01A1DF19" w:rsidR="00A17982" w:rsidRPr="00A04243" w:rsidDel="009661CB" w:rsidRDefault="00A17982" w:rsidP="008F3B39">
            <w:pPr>
              <w:rPr>
                <w:del w:id="1758" w:author="Fegie" w:date="2021-04-28T12:03:00Z"/>
                <w:rFonts w:ascii="標楷體" w:eastAsia="標楷體" w:hAnsi="標楷體"/>
              </w:rPr>
            </w:pPr>
            <w:del w:id="175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760" w:name="_Toc71196592"/>
              <w:bookmarkEnd w:id="1760"/>
            </w:del>
          </w:p>
        </w:tc>
        <w:tc>
          <w:tcPr>
            <w:tcW w:w="691" w:type="dxa"/>
          </w:tcPr>
          <w:p w14:paraId="11E581D9" w14:textId="39F8849E" w:rsidR="00A17982" w:rsidRPr="00A04243" w:rsidDel="009661CB" w:rsidRDefault="00A17982" w:rsidP="008F3B39">
            <w:pPr>
              <w:rPr>
                <w:del w:id="1761" w:author="Fegie" w:date="2021-04-28T12:03:00Z"/>
                <w:rFonts w:ascii="標楷體" w:eastAsia="標楷體" w:hAnsi="標楷體"/>
              </w:rPr>
            </w:pPr>
            <w:bookmarkStart w:id="1762" w:name="_Toc71196593"/>
            <w:bookmarkEnd w:id="1762"/>
          </w:p>
        </w:tc>
        <w:tc>
          <w:tcPr>
            <w:tcW w:w="3613" w:type="dxa"/>
          </w:tcPr>
          <w:p w14:paraId="2CB32A97" w14:textId="455F045D" w:rsidR="00A17982" w:rsidRPr="00A04243" w:rsidDel="009661CB" w:rsidRDefault="00A17982" w:rsidP="008F3B39">
            <w:pPr>
              <w:rPr>
                <w:del w:id="1763" w:author="Fegie" w:date="2021-04-28T12:03:00Z"/>
                <w:rFonts w:ascii="標楷體" w:eastAsia="標楷體" w:hAnsi="標楷體"/>
              </w:rPr>
            </w:pPr>
            <w:del w:id="176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1765" w:name="_Toc71196594"/>
              <w:bookmarkEnd w:id="1765"/>
            </w:del>
          </w:p>
          <w:p w14:paraId="7075A4A4" w14:textId="555149B6" w:rsidR="00A17982" w:rsidRPr="00A04243" w:rsidDel="009661CB" w:rsidRDefault="00A17982" w:rsidP="008F3B39">
            <w:pPr>
              <w:rPr>
                <w:del w:id="1766" w:author="Fegie" w:date="2021-04-28T12:03:00Z"/>
                <w:rFonts w:ascii="標楷體" w:eastAsia="標楷體" w:hAnsi="標楷體"/>
              </w:rPr>
            </w:pPr>
            <w:del w:id="176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1: 新增</w:delText>
              </w:r>
              <w:bookmarkStart w:id="1768" w:name="_Toc71196595"/>
              <w:bookmarkEnd w:id="1768"/>
            </w:del>
          </w:p>
          <w:p w14:paraId="6C3A13D9" w14:textId="1593884C" w:rsidR="00A17982" w:rsidRPr="00677B9B" w:rsidDel="009661CB" w:rsidRDefault="00A17982" w:rsidP="008F3B39">
            <w:pPr>
              <w:rPr>
                <w:del w:id="1769" w:author="Fegie" w:date="2021-04-28T12:03:00Z"/>
                <w:rFonts w:ascii="標楷體" w:eastAsia="標楷體" w:hAnsi="標楷體"/>
                <w:strike/>
                <w:color w:val="FF0000"/>
                <w:rPrChange w:id="1770" w:author="88692" w:date="2020-06-18T09:45:00Z">
                  <w:rPr>
                    <w:del w:id="1771" w:author="Fegie" w:date="2021-04-28T12:03:00Z"/>
                    <w:rFonts w:ascii="標楷體" w:eastAsia="標楷體" w:hAnsi="標楷體"/>
                  </w:rPr>
                </w:rPrChange>
              </w:rPr>
            </w:pPr>
            <w:del w:id="1772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1773" w:author="88692" w:date="2020-06-18T09:45:00Z">
                    <w:rPr>
                      <w:rFonts w:ascii="標楷體" w:eastAsia="標楷體" w:hAnsi="標楷體"/>
                    </w:rPr>
                  </w:rPrChange>
                </w:rPr>
                <w:delText xml:space="preserve">4: 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1774" w:author="88692" w:date="2020-06-18T09:45:00Z">
                    <w:rPr>
                      <w:rFonts w:ascii="標楷體" w:eastAsia="標楷體" w:hAnsi="標楷體" w:hint="eastAsia"/>
                    </w:rPr>
                  </w:rPrChange>
                </w:rPr>
                <w:delText>刪除</w:delText>
              </w:r>
              <w:bookmarkStart w:id="1775" w:name="_Toc71196596"/>
              <w:bookmarkEnd w:id="1775"/>
            </w:del>
          </w:p>
          <w:p w14:paraId="0B1857CF" w14:textId="233AD455" w:rsidR="00A17982" w:rsidRPr="00A04243" w:rsidDel="009661CB" w:rsidRDefault="00A17982" w:rsidP="008F3B39">
            <w:pPr>
              <w:rPr>
                <w:del w:id="1776" w:author="Fegie" w:date="2021-04-28T12:03:00Z"/>
                <w:rFonts w:ascii="標楷體" w:eastAsia="標楷體" w:hAnsi="標楷體"/>
              </w:rPr>
            </w:pPr>
            <w:del w:id="177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5: 查詢</w:delText>
              </w:r>
              <w:bookmarkStart w:id="1778" w:name="_Toc71196597"/>
              <w:bookmarkEnd w:id="1778"/>
            </w:del>
          </w:p>
        </w:tc>
        <w:bookmarkStart w:id="1779" w:name="_Toc71196598"/>
        <w:bookmarkEnd w:id="1779"/>
      </w:tr>
      <w:tr w:rsidR="00A04243" w:rsidRPr="00A04243" w:rsidDel="009661CB" w14:paraId="78401258" w14:textId="5BA4D154" w:rsidTr="00CE2128">
        <w:trPr>
          <w:trHeight w:val="291"/>
          <w:jc w:val="center"/>
          <w:del w:id="1780" w:author="Fegie" w:date="2021-04-28T12:03:00Z"/>
        </w:trPr>
        <w:tc>
          <w:tcPr>
            <w:tcW w:w="558" w:type="dxa"/>
          </w:tcPr>
          <w:p w14:paraId="0D3A3656" w14:textId="4AEBD03B" w:rsidR="00A17982" w:rsidRPr="00A04243" w:rsidDel="009661CB" w:rsidRDefault="00A17982" w:rsidP="008E254C">
            <w:pPr>
              <w:rPr>
                <w:del w:id="1781" w:author="Fegie" w:date="2021-04-28T12:03:00Z"/>
                <w:rFonts w:ascii="標楷體" w:eastAsia="標楷體" w:hAnsi="標楷體"/>
              </w:rPr>
            </w:pPr>
            <w:del w:id="178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2</w:delText>
              </w:r>
              <w:bookmarkStart w:id="1783" w:name="_Toc71196599"/>
              <w:bookmarkEnd w:id="1783"/>
            </w:del>
          </w:p>
        </w:tc>
        <w:tc>
          <w:tcPr>
            <w:tcW w:w="2152" w:type="dxa"/>
          </w:tcPr>
          <w:p w14:paraId="0D4332EC" w14:textId="7B125289" w:rsidR="00A17982" w:rsidRPr="00716B9A" w:rsidDel="009661CB" w:rsidRDefault="00716B9A" w:rsidP="008E254C">
            <w:pPr>
              <w:rPr>
                <w:del w:id="1784" w:author="Fegie" w:date="2021-04-28T12:03:00Z"/>
                <w:rFonts w:ascii="標楷體" w:eastAsia="標楷體" w:hAnsi="標楷體"/>
              </w:rPr>
            </w:pPr>
            <w:del w:id="1785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身分證字號</w:delText>
              </w:r>
              <w:r w:rsidR="00A17982" w:rsidRPr="00716B9A" w:rsidDel="009661CB">
                <w:rPr>
                  <w:rFonts w:ascii="標楷體" w:eastAsia="標楷體" w:hAnsi="標楷體"/>
                </w:rPr>
                <w:delText xml:space="preserve">  </w:delText>
              </w:r>
              <w:bookmarkStart w:id="1786" w:name="_Toc71196600"/>
              <w:bookmarkEnd w:id="1786"/>
            </w:del>
          </w:p>
        </w:tc>
        <w:tc>
          <w:tcPr>
            <w:tcW w:w="1296" w:type="dxa"/>
          </w:tcPr>
          <w:p w14:paraId="66054B9E" w14:textId="471446AB" w:rsidR="00A17982" w:rsidRPr="00A04243" w:rsidDel="009661CB" w:rsidRDefault="003B2B59" w:rsidP="008E254C">
            <w:pPr>
              <w:rPr>
                <w:del w:id="1787" w:author="Fegie" w:date="2021-04-28T12:03:00Z"/>
                <w:rFonts w:ascii="標楷體" w:eastAsia="標楷體" w:hAnsi="標楷體"/>
              </w:rPr>
            </w:pPr>
            <w:del w:id="178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1789" w:name="_Toc71196601"/>
              <w:bookmarkEnd w:id="1789"/>
            </w:del>
          </w:p>
        </w:tc>
        <w:tc>
          <w:tcPr>
            <w:tcW w:w="1066" w:type="dxa"/>
          </w:tcPr>
          <w:p w14:paraId="7432DBF7" w14:textId="6FE7EB08" w:rsidR="00A17982" w:rsidRPr="00A04243" w:rsidDel="009661CB" w:rsidRDefault="00A17982" w:rsidP="008E254C">
            <w:pPr>
              <w:rPr>
                <w:del w:id="1790" w:author="Fegie" w:date="2021-04-28T12:03:00Z"/>
                <w:rFonts w:ascii="標楷體" w:eastAsia="標楷體" w:hAnsi="標楷體"/>
              </w:rPr>
            </w:pPr>
            <w:bookmarkStart w:id="1791" w:name="_Toc71196602"/>
            <w:bookmarkEnd w:id="1791"/>
          </w:p>
        </w:tc>
        <w:tc>
          <w:tcPr>
            <w:tcW w:w="1141" w:type="dxa"/>
          </w:tcPr>
          <w:p w14:paraId="5E2D7E53" w14:textId="2F3074BD" w:rsidR="00A17982" w:rsidRPr="00A04243" w:rsidDel="009661CB" w:rsidRDefault="00A17982" w:rsidP="008E254C">
            <w:pPr>
              <w:rPr>
                <w:del w:id="1792" w:author="Fegie" w:date="2021-04-28T12:03:00Z"/>
                <w:rFonts w:ascii="標楷體" w:eastAsia="標楷體" w:hAnsi="標楷體"/>
              </w:rPr>
            </w:pPr>
            <w:bookmarkStart w:id="1793" w:name="_Toc71196603"/>
            <w:bookmarkEnd w:id="1793"/>
          </w:p>
        </w:tc>
        <w:tc>
          <w:tcPr>
            <w:tcW w:w="665" w:type="dxa"/>
          </w:tcPr>
          <w:p w14:paraId="12543010" w14:textId="71EAAB96" w:rsidR="00A17982" w:rsidRPr="00A04243" w:rsidDel="009661CB" w:rsidRDefault="00A17982" w:rsidP="008E254C">
            <w:pPr>
              <w:rPr>
                <w:del w:id="1794" w:author="Fegie" w:date="2021-04-28T12:03:00Z"/>
                <w:rFonts w:ascii="標楷體" w:eastAsia="標楷體" w:hAnsi="標楷體"/>
              </w:rPr>
            </w:pPr>
            <w:del w:id="179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796" w:name="_Toc71196604"/>
              <w:bookmarkEnd w:id="1796"/>
            </w:del>
          </w:p>
        </w:tc>
        <w:tc>
          <w:tcPr>
            <w:tcW w:w="691" w:type="dxa"/>
          </w:tcPr>
          <w:p w14:paraId="42C49D98" w14:textId="52C590B4" w:rsidR="00A17982" w:rsidRPr="00A04243" w:rsidDel="009661CB" w:rsidRDefault="00A17982" w:rsidP="008E254C">
            <w:pPr>
              <w:rPr>
                <w:del w:id="1797" w:author="Fegie" w:date="2021-04-28T12:03:00Z"/>
                <w:rFonts w:ascii="標楷體" w:eastAsia="標楷體" w:hAnsi="標楷體"/>
              </w:rPr>
            </w:pPr>
            <w:bookmarkStart w:id="1798" w:name="_Toc71196605"/>
            <w:bookmarkEnd w:id="1798"/>
          </w:p>
        </w:tc>
        <w:tc>
          <w:tcPr>
            <w:tcW w:w="3613" w:type="dxa"/>
          </w:tcPr>
          <w:p w14:paraId="0BDEAA83" w14:textId="3C531DA3" w:rsidR="00A17982" w:rsidRPr="00A04243" w:rsidDel="009661CB" w:rsidRDefault="00A17982" w:rsidP="008E254C">
            <w:pPr>
              <w:rPr>
                <w:del w:id="1799" w:author="Fegie" w:date="2021-04-28T12:03:00Z"/>
                <w:rFonts w:ascii="標楷體" w:eastAsia="標楷體" w:hAnsi="標楷體"/>
              </w:rPr>
            </w:pPr>
            <w:del w:id="180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1801" w:name="_Toc71196606"/>
              <w:bookmarkEnd w:id="1801"/>
            </w:del>
          </w:p>
        </w:tc>
        <w:bookmarkStart w:id="1802" w:name="_Toc71196607"/>
        <w:bookmarkEnd w:id="1802"/>
      </w:tr>
      <w:tr w:rsidR="00A04243" w:rsidRPr="00A04243" w:rsidDel="009661CB" w14:paraId="7DA1FAA6" w14:textId="29473172" w:rsidTr="00CE2128">
        <w:trPr>
          <w:trHeight w:val="291"/>
          <w:jc w:val="center"/>
          <w:del w:id="1803" w:author="Fegie" w:date="2021-04-28T12:03:00Z"/>
        </w:trPr>
        <w:tc>
          <w:tcPr>
            <w:tcW w:w="558" w:type="dxa"/>
          </w:tcPr>
          <w:p w14:paraId="4D0CA0FF" w14:textId="4AF54602" w:rsidR="00A17982" w:rsidRPr="00A04243" w:rsidDel="009661CB" w:rsidRDefault="00A17982" w:rsidP="008E254C">
            <w:pPr>
              <w:rPr>
                <w:del w:id="1804" w:author="Fegie" w:date="2021-04-28T12:03:00Z"/>
                <w:rFonts w:ascii="標楷體" w:eastAsia="標楷體" w:hAnsi="標楷體"/>
              </w:rPr>
            </w:pPr>
            <w:del w:id="180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3</w:delText>
              </w:r>
              <w:bookmarkStart w:id="1806" w:name="_Toc71196608"/>
              <w:bookmarkEnd w:id="1806"/>
            </w:del>
          </w:p>
        </w:tc>
        <w:tc>
          <w:tcPr>
            <w:tcW w:w="2152" w:type="dxa"/>
          </w:tcPr>
          <w:p w14:paraId="7889272E" w14:textId="04094B61" w:rsidR="00A17982" w:rsidRPr="00A04243" w:rsidDel="009661CB" w:rsidRDefault="00A17982" w:rsidP="008E254C">
            <w:pPr>
              <w:rPr>
                <w:del w:id="1807" w:author="Fegie" w:date="2021-04-28T12:03:00Z"/>
                <w:rFonts w:ascii="標楷體" w:eastAsia="標楷體" w:hAnsi="標楷體"/>
              </w:rPr>
            </w:pPr>
            <w:del w:id="180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 xml:space="preserve">戶名        </w:delText>
              </w:r>
              <w:bookmarkStart w:id="1809" w:name="_Toc71196609"/>
              <w:bookmarkEnd w:id="1809"/>
            </w:del>
          </w:p>
        </w:tc>
        <w:tc>
          <w:tcPr>
            <w:tcW w:w="1296" w:type="dxa"/>
          </w:tcPr>
          <w:p w14:paraId="40B11A07" w14:textId="7BB40C3E" w:rsidR="00A17982" w:rsidRPr="00A04243" w:rsidDel="009661CB" w:rsidRDefault="003B2B59" w:rsidP="008E254C">
            <w:pPr>
              <w:rPr>
                <w:del w:id="1810" w:author="Fegie" w:date="2021-04-28T12:03:00Z"/>
                <w:rFonts w:ascii="標楷體" w:eastAsia="標楷體" w:hAnsi="標楷體"/>
              </w:rPr>
            </w:pPr>
            <w:del w:id="181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X(100)</w:delText>
              </w:r>
              <w:bookmarkStart w:id="1812" w:name="_Toc71196610"/>
              <w:bookmarkEnd w:id="1812"/>
            </w:del>
          </w:p>
        </w:tc>
        <w:tc>
          <w:tcPr>
            <w:tcW w:w="1066" w:type="dxa"/>
          </w:tcPr>
          <w:p w14:paraId="6540645E" w14:textId="4546AFDE" w:rsidR="00A17982" w:rsidRPr="00A04243" w:rsidDel="009661CB" w:rsidRDefault="00A17982" w:rsidP="008E254C">
            <w:pPr>
              <w:rPr>
                <w:del w:id="1813" w:author="Fegie" w:date="2021-04-28T12:03:00Z"/>
                <w:rFonts w:ascii="標楷體" w:eastAsia="標楷體" w:hAnsi="標楷體"/>
              </w:rPr>
            </w:pPr>
            <w:bookmarkStart w:id="1814" w:name="_Toc71196611"/>
            <w:bookmarkEnd w:id="1814"/>
          </w:p>
        </w:tc>
        <w:tc>
          <w:tcPr>
            <w:tcW w:w="1141" w:type="dxa"/>
          </w:tcPr>
          <w:p w14:paraId="72576494" w14:textId="43D5AF8A" w:rsidR="00A17982" w:rsidRPr="00A04243" w:rsidDel="009661CB" w:rsidRDefault="00A17982" w:rsidP="008E254C">
            <w:pPr>
              <w:rPr>
                <w:del w:id="1815" w:author="Fegie" w:date="2021-04-28T12:03:00Z"/>
                <w:rFonts w:ascii="標楷體" w:eastAsia="標楷體" w:hAnsi="標楷體"/>
              </w:rPr>
            </w:pPr>
            <w:bookmarkStart w:id="1816" w:name="_Toc71196612"/>
            <w:bookmarkEnd w:id="1816"/>
          </w:p>
        </w:tc>
        <w:tc>
          <w:tcPr>
            <w:tcW w:w="665" w:type="dxa"/>
          </w:tcPr>
          <w:p w14:paraId="1DBA7A54" w14:textId="06C26FDD" w:rsidR="00A17982" w:rsidRPr="00A04243" w:rsidDel="009661CB" w:rsidRDefault="00A17982" w:rsidP="008E254C">
            <w:pPr>
              <w:rPr>
                <w:del w:id="1817" w:author="Fegie" w:date="2021-04-28T12:03:00Z"/>
                <w:rFonts w:ascii="標楷體" w:eastAsia="標楷體" w:hAnsi="標楷體"/>
              </w:rPr>
            </w:pPr>
            <w:del w:id="181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819" w:name="_Toc71196613"/>
              <w:bookmarkEnd w:id="1819"/>
            </w:del>
          </w:p>
        </w:tc>
        <w:tc>
          <w:tcPr>
            <w:tcW w:w="691" w:type="dxa"/>
          </w:tcPr>
          <w:p w14:paraId="15F3A609" w14:textId="6C4A35D8" w:rsidR="00A17982" w:rsidRPr="00A04243" w:rsidDel="009661CB" w:rsidRDefault="00A17982" w:rsidP="008E254C">
            <w:pPr>
              <w:rPr>
                <w:del w:id="1820" w:author="Fegie" w:date="2021-04-28T12:03:00Z"/>
                <w:rFonts w:ascii="標楷體" w:eastAsia="標楷體" w:hAnsi="標楷體"/>
              </w:rPr>
            </w:pPr>
            <w:bookmarkStart w:id="1821" w:name="_Toc71196614"/>
            <w:bookmarkEnd w:id="1821"/>
          </w:p>
        </w:tc>
        <w:tc>
          <w:tcPr>
            <w:tcW w:w="3613" w:type="dxa"/>
          </w:tcPr>
          <w:p w14:paraId="3F355F9E" w14:textId="007BD280" w:rsidR="00A17982" w:rsidRPr="00A04243" w:rsidDel="009661CB" w:rsidRDefault="00A17982" w:rsidP="00163CC1">
            <w:pPr>
              <w:rPr>
                <w:del w:id="1822" w:author="Fegie" w:date="2021-04-28T12:03:00Z"/>
                <w:rFonts w:ascii="標楷體" w:eastAsia="標楷體" w:hAnsi="標楷體"/>
              </w:rPr>
            </w:pPr>
            <w:del w:id="182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i.新增必須輸入,其他自動顯示不必輸入</w:delText>
              </w:r>
              <w:bookmarkStart w:id="1824" w:name="_Toc71196615"/>
              <w:bookmarkEnd w:id="1824"/>
            </w:del>
          </w:p>
        </w:tc>
        <w:bookmarkStart w:id="1825" w:name="_Toc71196616"/>
        <w:bookmarkEnd w:id="1825"/>
      </w:tr>
      <w:tr w:rsidR="00A04243" w:rsidRPr="00A04243" w:rsidDel="009661CB" w14:paraId="5F2202A5" w14:textId="0ED0DB46" w:rsidTr="00CE2128">
        <w:trPr>
          <w:trHeight w:val="291"/>
          <w:jc w:val="center"/>
          <w:del w:id="1826" w:author="Fegie" w:date="2021-04-28T12:03:00Z"/>
        </w:trPr>
        <w:tc>
          <w:tcPr>
            <w:tcW w:w="558" w:type="dxa"/>
          </w:tcPr>
          <w:p w14:paraId="4A19B2BB" w14:textId="6DC7E3AE" w:rsidR="00A17982" w:rsidRPr="00A04243" w:rsidDel="009661CB" w:rsidRDefault="00A17982" w:rsidP="00C11BFD">
            <w:pPr>
              <w:rPr>
                <w:del w:id="1827" w:author="Fegie" w:date="2021-04-28T12:03:00Z"/>
                <w:rFonts w:ascii="標楷體" w:eastAsia="標楷體" w:hAnsi="標楷體"/>
              </w:rPr>
            </w:pPr>
            <w:del w:id="182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4</w:delText>
              </w:r>
              <w:bookmarkStart w:id="1829" w:name="_Toc71196617"/>
              <w:bookmarkEnd w:id="1829"/>
            </w:del>
          </w:p>
        </w:tc>
        <w:tc>
          <w:tcPr>
            <w:tcW w:w="2152" w:type="dxa"/>
          </w:tcPr>
          <w:p w14:paraId="56EA96A9" w14:textId="15E6BE8E" w:rsidR="00A17982" w:rsidRPr="00A04243" w:rsidDel="009661CB" w:rsidRDefault="00A17982" w:rsidP="00C11BFD">
            <w:pPr>
              <w:rPr>
                <w:del w:id="1830" w:author="Fegie" w:date="2021-04-28T12:03:00Z"/>
                <w:rFonts w:ascii="標楷體" w:eastAsia="標楷體" w:hAnsi="標楷體"/>
              </w:rPr>
            </w:pPr>
            <w:del w:id="183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 xml:space="preserve">出生年月日  </w:delText>
              </w:r>
              <w:bookmarkStart w:id="1832" w:name="_Toc71196618"/>
              <w:bookmarkEnd w:id="1832"/>
            </w:del>
          </w:p>
        </w:tc>
        <w:tc>
          <w:tcPr>
            <w:tcW w:w="1296" w:type="dxa"/>
          </w:tcPr>
          <w:p w14:paraId="00A2AC5D" w14:textId="5014D4BE" w:rsidR="00A17982" w:rsidRPr="00A04243" w:rsidDel="009661CB" w:rsidRDefault="003B2B59" w:rsidP="00C11BFD">
            <w:pPr>
              <w:rPr>
                <w:del w:id="1833" w:author="Fegie" w:date="2021-04-28T12:03:00Z"/>
                <w:rFonts w:ascii="標楷體" w:eastAsia="標楷體" w:hAnsi="標楷體"/>
              </w:rPr>
            </w:pPr>
            <w:del w:id="183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999/99/99</w:delText>
              </w:r>
              <w:bookmarkStart w:id="1835" w:name="_Toc71196619"/>
              <w:bookmarkEnd w:id="1835"/>
            </w:del>
          </w:p>
        </w:tc>
        <w:tc>
          <w:tcPr>
            <w:tcW w:w="1066" w:type="dxa"/>
          </w:tcPr>
          <w:p w14:paraId="7BBB0C87" w14:textId="4A325EA8" w:rsidR="00A17982" w:rsidRPr="00A04243" w:rsidDel="009661CB" w:rsidRDefault="00A17982" w:rsidP="00C11BFD">
            <w:pPr>
              <w:rPr>
                <w:del w:id="1836" w:author="Fegie" w:date="2021-04-28T12:03:00Z"/>
                <w:rFonts w:ascii="標楷體" w:eastAsia="標楷體" w:hAnsi="標楷體"/>
              </w:rPr>
            </w:pPr>
            <w:bookmarkStart w:id="1837" w:name="_Toc71196620"/>
            <w:bookmarkEnd w:id="1837"/>
          </w:p>
        </w:tc>
        <w:tc>
          <w:tcPr>
            <w:tcW w:w="1141" w:type="dxa"/>
          </w:tcPr>
          <w:p w14:paraId="51DC7F58" w14:textId="09662083" w:rsidR="00A17982" w:rsidRPr="00A04243" w:rsidDel="009661CB" w:rsidRDefault="00A17982" w:rsidP="00C11BFD">
            <w:pPr>
              <w:rPr>
                <w:del w:id="1838" w:author="Fegie" w:date="2021-04-28T12:03:00Z"/>
                <w:rFonts w:ascii="標楷體" w:eastAsia="標楷體" w:hAnsi="標楷體"/>
              </w:rPr>
            </w:pPr>
            <w:bookmarkStart w:id="1839" w:name="_Toc71196621"/>
            <w:bookmarkEnd w:id="1839"/>
          </w:p>
        </w:tc>
        <w:tc>
          <w:tcPr>
            <w:tcW w:w="665" w:type="dxa"/>
          </w:tcPr>
          <w:p w14:paraId="130E325B" w14:textId="682D2B01" w:rsidR="00A17982" w:rsidRPr="00A04243" w:rsidDel="009661CB" w:rsidRDefault="00A17982" w:rsidP="00C11BFD">
            <w:pPr>
              <w:rPr>
                <w:del w:id="1840" w:author="Fegie" w:date="2021-04-28T12:03:00Z"/>
                <w:rFonts w:ascii="標楷體" w:eastAsia="標楷體" w:hAnsi="標楷體"/>
              </w:rPr>
            </w:pPr>
            <w:del w:id="184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842" w:name="_Toc71196622"/>
              <w:bookmarkEnd w:id="1842"/>
            </w:del>
          </w:p>
        </w:tc>
        <w:tc>
          <w:tcPr>
            <w:tcW w:w="691" w:type="dxa"/>
          </w:tcPr>
          <w:p w14:paraId="22AE894E" w14:textId="27D7A280" w:rsidR="00A17982" w:rsidRPr="00A04243" w:rsidDel="009661CB" w:rsidRDefault="00A17982" w:rsidP="00C11BFD">
            <w:pPr>
              <w:rPr>
                <w:del w:id="1843" w:author="Fegie" w:date="2021-04-28T12:03:00Z"/>
                <w:rFonts w:ascii="標楷體" w:eastAsia="標楷體" w:hAnsi="標楷體"/>
              </w:rPr>
            </w:pPr>
            <w:bookmarkStart w:id="1844" w:name="_Toc71196623"/>
            <w:bookmarkEnd w:id="1844"/>
          </w:p>
        </w:tc>
        <w:tc>
          <w:tcPr>
            <w:tcW w:w="3613" w:type="dxa"/>
          </w:tcPr>
          <w:p w14:paraId="1CD62A50" w14:textId="73D00807" w:rsidR="00A17982" w:rsidRPr="00A04243" w:rsidDel="009661CB" w:rsidRDefault="00A17982" w:rsidP="00163CC1">
            <w:pPr>
              <w:rPr>
                <w:del w:id="1845" w:author="Fegie" w:date="2021-04-28T12:03:00Z"/>
                <w:rFonts w:ascii="標楷體" w:eastAsia="標楷體" w:hAnsi="標楷體"/>
              </w:rPr>
            </w:pPr>
            <w:del w:id="184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i.新增時必須輸入,其他自動顯示不必輸入</w:delText>
              </w:r>
              <w:bookmarkStart w:id="1847" w:name="_Toc71196624"/>
              <w:bookmarkEnd w:id="1847"/>
            </w:del>
          </w:p>
        </w:tc>
        <w:bookmarkStart w:id="1848" w:name="_Toc71196625"/>
        <w:bookmarkEnd w:id="1848"/>
      </w:tr>
      <w:tr w:rsidR="00A04243" w:rsidRPr="00A04243" w:rsidDel="009661CB" w14:paraId="43438A82" w14:textId="76DE36A1" w:rsidTr="00CE2128">
        <w:trPr>
          <w:trHeight w:val="291"/>
          <w:jc w:val="center"/>
          <w:del w:id="1849" w:author="Fegie" w:date="2021-04-28T12:03:00Z"/>
        </w:trPr>
        <w:tc>
          <w:tcPr>
            <w:tcW w:w="558" w:type="dxa"/>
          </w:tcPr>
          <w:p w14:paraId="36CC6E00" w14:textId="1C94F6E3" w:rsidR="00A17982" w:rsidRPr="00A04243" w:rsidDel="009661CB" w:rsidRDefault="00A17982" w:rsidP="00C11BFD">
            <w:pPr>
              <w:rPr>
                <w:del w:id="1850" w:author="Fegie" w:date="2021-04-28T12:03:00Z"/>
                <w:rFonts w:ascii="標楷體" w:eastAsia="標楷體" w:hAnsi="標楷體"/>
              </w:rPr>
            </w:pPr>
            <w:del w:id="185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5</w:delText>
              </w:r>
              <w:bookmarkStart w:id="1852" w:name="_Toc71196626"/>
              <w:bookmarkEnd w:id="1852"/>
            </w:del>
          </w:p>
        </w:tc>
        <w:tc>
          <w:tcPr>
            <w:tcW w:w="2152" w:type="dxa"/>
          </w:tcPr>
          <w:p w14:paraId="5BA4CBB7" w14:textId="1CB99CCB" w:rsidR="00A17982" w:rsidRPr="00A04243" w:rsidDel="009661CB" w:rsidRDefault="00A17982" w:rsidP="00C11BFD">
            <w:pPr>
              <w:rPr>
                <w:del w:id="1853" w:author="Fegie" w:date="2021-04-28T12:03:00Z"/>
                <w:rFonts w:ascii="標楷體" w:eastAsia="標楷體" w:hAnsi="標楷體"/>
              </w:rPr>
            </w:pPr>
            <w:del w:id="185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 xml:space="preserve">性別        </w:delText>
              </w:r>
              <w:bookmarkStart w:id="1855" w:name="_Toc71196627"/>
              <w:bookmarkEnd w:id="1855"/>
            </w:del>
          </w:p>
        </w:tc>
        <w:tc>
          <w:tcPr>
            <w:tcW w:w="1296" w:type="dxa"/>
          </w:tcPr>
          <w:p w14:paraId="5C2823E4" w14:textId="5A9FF71C" w:rsidR="00A17982" w:rsidRPr="00A04243" w:rsidDel="009661CB" w:rsidRDefault="003B2B59" w:rsidP="00C11BFD">
            <w:pPr>
              <w:rPr>
                <w:del w:id="1856" w:author="Fegie" w:date="2021-04-28T12:03:00Z"/>
                <w:rFonts w:ascii="標楷體" w:eastAsia="標楷體" w:hAnsi="標楷體"/>
              </w:rPr>
            </w:pPr>
            <w:del w:id="185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1858" w:name="_Toc71196628"/>
              <w:bookmarkEnd w:id="1858"/>
            </w:del>
          </w:p>
        </w:tc>
        <w:tc>
          <w:tcPr>
            <w:tcW w:w="1066" w:type="dxa"/>
          </w:tcPr>
          <w:p w14:paraId="0AF5B7B3" w14:textId="45D7D805" w:rsidR="00A17982" w:rsidRPr="00A04243" w:rsidDel="009661CB" w:rsidRDefault="00A17982" w:rsidP="00C11BFD">
            <w:pPr>
              <w:rPr>
                <w:del w:id="1859" w:author="Fegie" w:date="2021-04-28T12:03:00Z"/>
                <w:rFonts w:ascii="標楷體" w:eastAsia="標楷體" w:hAnsi="標楷體"/>
              </w:rPr>
            </w:pPr>
            <w:bookmarkStart w:id="1860" w:name="_Toc71196629"/>
            <w:bookmarkEnd w:id="1860"/>
          </w:p>
        </w:tc>
        <w:tc>
          <w:tcPr>
            <w:tcW w:w="1141" w:type="dxa"/>
          </w:tcPr>
          <w:p w14:paraId="0F9507A7" w14:textId="04871269" w:rsidR="00A17982" w:rsidRPr="00A04243" w:rsidDel="009661CB" w:rsidRDefault="00A17982" w:rsidP="00C11BFD">
            <w:pPr>
              <w:rPr>
                <w:del w:id="1861" w:author="Fegie" w:date="2021-04-28T12:03:00Z"/>
                <w:rFonts w:ascii="標楷體" w:eastAsia="標楷體" w:hAnsi="標楷體"/>
              </w:rPr>
            </w:pPr>
            <w:bookmarkStart w:id="1862" w:name="_Toc71196630"/>
            <w:bookmarkEnd w:id="1862"/>
          </w:p>
        </w:tc>
        <w:tc>
          <w:tcPr>
            <w:tcW w:w="665" w:type="dxa"/>
          </w:tcPr>
          <w:p w14:paraId="635338EE" w14:textId="5F0294AF" w:rsidR="00A17982" w:rsidRPr="00A04243" w:rsidDel="009661CB" w:rsidRDefault="00A17982" w:rsidP="00C11BFD">
            <w:pPr>
              <w:rPr>
                <w:del w:id="1863" w:author="Fegie" w:date="2021-04-28T12:03:00Z"/>
                <w:rFonts w:ascii="標楷體" w:eastAsia="標楷體" w:hAnsi="標楷體"/>
              </w:rPr>
            </w:pPr>
            <w:del w:id="186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865" w:name="_Toc71196631"/>
              <w:bookmarkEnd w:id="1865"/>
            </w:del>
          </w:p>
        </w:tc>
        <w:tc>
          <w:tcPr>
            <w:tcW w:w="691" w:type="dxa"/>
          </w:tcPr>
          <w:p w14:paraId="0ABBE332" w14:textId="010EF5EA" w:rsidR="00A17982" w:rsidRPr="00A04243" w:rsidDel="009661CB" w:rsidRDefault="00A17982" w:rsidP="00C11BFD">
            <w:pPr>
              <w:rPr>
                <w:del w:id="1866" w:author="Fegie" w:date="2021-04-28T12:03:00Z"/>
                <w:rFonts w:ascii="標楷體" w:eastAsia="標楷體" w:hAnsi="標楷體"/>
              </w:rPr>
            </w:pPr>
            <w:bookmarkStart w:id="1867" w:name="_Toc71196632"/>
            <w:bookmarkEnd w:id="1867"/>
          </w:p>
        </w:tc>
        <w:tc>
          <w:tcPr>
            <w:tcW w:w="3613" w:type="dxa"/>
          </w:tcPr>
          <w:p w14:paraId="6507BBBF" w14:textId="1500E255" w:rsidR="00A17982" w:rsidRPr="00A04243" w:rsidDel="009661CB" w:rsidRDefault="00A17982" w:rsidP="00163CC1">
            <w:pPr>
              <w:rPr>
                <w:del w:id="1868" w:author="Fegie" w:date="2021-04-28T12:03:00Z"/>
                <w:rFonts w:ascii="標楷體" w:eastAsia="標楷體" w:hAnsi="標楷體"/>
              </w:rPr>
            </w:pPr>
            <w:del w:id="186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i.新增時必須輸入,其他自動顯示不必輸入</w:delText>
              </w:r>
              <w:bookmarkStart w:id="1870" w:name="_Toc71196633"/>
              <w:bookmarkEnd w:id="1870"/>
            </w:del>
          </w:p>
          <w:p w14:paraId="74BA6C45" w14:textId="58CB027D" w:rsidR="003B2B59" w:rsidRPr="00A04243" w:rsidDel="009661CB" w:rsidRDefault="003B2B59" w:rsidP="00163CC1">
            <w:pPr>
              <w:rPr>
                <w:del w:id="1871" w:author="Fegie" w:date="2021-04-28T12:03:00Z"/>
                <w:rFonts w:ascii="標楷體" w:eastAsia="標楷體" w:hAnsi="標楷體"/>
              </w:rPr>
            </w:pPr>
            <w:del w:id="187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1: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男性</w:delText>
              </w:r>
              <w:bookmarkStart w:id="1873" w:name="_Toc71196634"/>
              <w:bookmarkEnd w:id="1873"/>
            </w:del>
          </w:p>
          <w:p w14:paraId="2ED883C3" w14:textId="78E7FCE8" w:rsidR="003B2B59" w:rsidRPr="00A04243" w:rsidDel="009661CB" w:rsidRDefault="003B2B59" w:rsidP="00163CC1">
            <w:pPr>
              <w:rPr>
                <w:del w:id="1874" w:author="Fegie" w:date="2021-04-28T12:03:00Z"/>
                <w:rFonts w:ascii="標楷體" w:eastAsia="標楷體" w:hAnsi="標楷體"/>
              </w:rPr>
            </w:pPr>
            <w:del w:id="187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2: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女性</w:delText>
              </w:r>
              <w:bookmarkStart w:id="1876" w:name="_Toc71196635"/>
              <w:bookmarkEnd w:id="1876"/>
            </w:del>
          </w:p>
        </w:tc>
        <w:bookmarkStart w:id="1877" w:name="_Toc71196636"/>
        <w:bookmarkEnd w:id="1877"/>
      </w:tr>
      <w:tr w:rsidR="00A04243" w:rsidRPr="00A04243" w:rsidDel="009661CB" w14:paraId="618C847A" w14:textId="62713D75" w:rsidTr="00CE2128">
        <w:trPr>
          <w:trHeight w:val="291"/>
          <w:jc w:val="center"/>
          <w:del w:id="1878" w:author="Fegie" w:date="2021-04-28T12:03:00Z"/>
        </w:trPr>
        <w:tc>
          <w:tcPr>
            <w:tcW w:w="558" w:type="dxa"/>
          </w:tcPr>
          <w:p w14:paraId="11257FAF" w14:textId="277255C6" w:rsidR="00A17982" w:rsidRPr="00A04243" w:rsidDel="009661CB" w:rsidRDefault="00A17982" w:rsidP="00C11BFD">
            <w:pPr>
              <w:rPr>
                <w:del w:id="1879" w:author="Fegie" w:date="2021-04-28T12:03:00Z"/>
                <w:rFonts w:ascii="標楷體" w:eastAsia="標楷體" w:hAnsi="標楷體"/>
              </w:rPr>
            </w:pPr>
            <w:del w:id="188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6</w:delText>
              </w:r>
              <w:bookmarkStart w:id="1881" w:name="_Toc71196637"/>
              <w:bookmarkEnd w:id="1881"/>
            </w:del>
          </w:p>
        </w:tc>
        <w:tc>
          <w:tcPr>
            <w:tcW w:w="2152" w:type="dxa"/>
          </w:tcPr>
          <w:p w14:paraId="66A029F9" w14:textId="5B4D5C05" w:rsidR="00A17982" w:rsidRPr="00CE781C" w:rsidDel="009661CB" w:rsidRDefault="00A17982" w:rsidP="00C11BFD">
            <w:pPr>
              <w:rPr>
                <w:del w:id="1882" w:author="Fegie" w:date="2021-04-28T12:03:00Z"/>
                <w:rFonts w:ascii="標楷體" w:eastAsia="標楷體" w:hAnsi="標楷體"/>
                <w:color w:val="FF0000"/>
              </w:rPr>
            </w:pPr>
            <w:del w:id="1883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客戶別</w:delText>
              </w:r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      </w:delText>
              </w:r>
              <w:bookmarkStart w:id="1884" w:name="_Toc71196638"/>
              <w:bookmarkEnd w:id="1884"/>
            </w:del>
          </w:p>
        </w:tc>
        <w:tc>
          <w:tcPr>
            <w:tcW w:w="1296" w:type="dxa"/>
          </w:tcPr>
          <w:p w14:paraId="297727A6" w14:textId="7EE26C28" w:rsidR="00A17982" w:rsidRPr="00CE781C" w:rsidDel="009661CB" w:rsidRDefault="003B2B59" w:rsidP="00C11BFD">
            <w:pPr>
              <w:rPr>
                <w:del w:id="1885" w:author="Fegie" w:date="2021-04-28T12:03:00Z"/>
                <w:rFonts w:ascii="標楷體" w:eastAsia="標楷體" w:hAnsi="標楷體"/>
                <w:color w:val="FF0000"/>
              </w:rPr>
            </w:pPr>
            <w:del w:id="1886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>9</w:delText>
              </w:r>
              <w:r w:rsidR="0006376E" w:rsidRPr="00CE781C" w:rsidDel="009661CB">
                <w:rPr>
                  <w:rFonts w:ascii="標楷體" w:eastAsia="標楷體" w:hAnsi="標楷體"/>
                  <w:color w:val="FF0000"/>
                </w:rPr>
                <w:delText>9</w:delText>
              </w:r>
              <w:bookmarkStart w:id="1887" w:name="_Toc71196639"/>
              <w:bookmarkEnd w:id="1887"/>
            </w:del>
          </w:p>
        </w:tc>
        <w:tc>
          <w:tcPr>
            <w:tcW w:w="1066" w:type="dxa"/>
          </w:tcPr>
          <w:p w14:paraId="5B38DE40" w14:textId="4F5C29B9" w:rsidR="00A17982" w:rsidRPr="00A04243" w:rsidDel="009661CB" w:rsidRDefault="00A17982" w:rsidP="00C11BFD">
            <w:pPr>
              <w:rPr>
                <w:del w:id="1888" w:author="Fegie" w:date="2021-04-28T12:03:00Z"/>
                <w:rFonts w:ascii="標楷體" w:eastAsia="標楷體" w:hAnsi="標楷體"/>
              </w:rPr>
            </w:pPr>
            <w:bookmarkStart w:id="1889" w:name="_Toc71196640"/>
            <w:bookmarkEnd w:id="1889"/>
          </w:p>
        </w:tc>
        <w:tc>
          <w:tcPr>
            <w:tcW w:w="1141" w:type="dxa"/>
          </w:tcPr>
          <w:p w14:paraId="2FB31A03" w14:textId="726F914D" w:rsidR="00A17982" w:rsidRPr="00A04243" w:rsidDel="009661CB" w:rsidRDefault="00A17982" w:rsidP="00C11BFD">
            <w:pPr>
              <w:rPr>
                <w:del w:id="1890" w:author="Fegie" w:date="2021-04-28T12:03:00Z"/>
                <w:rFonts w:ascii="標楷體" w:eastAsia="標楷體" w:hAnsi="標楷體"/>
              </w:rPr>
            </w:pPr>
            <w:del w:id="189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1892" w:name="_Toc71196641"/>
              <w:bookmarkEnd w:id="1892"/>
            </w:del>
          </w:p>
        </w:tc>
        <w:tc>
          <w:tcPr>
            <w:tcW w:w="665" w:type="dxa"/>
          </w:tcPr>
          <w:p w14:paraId="04F9B9FD" w14:textId="7B22ED7E" w:rsidR="00A17982" w:rsidRPr="00A04243" w:rsidDel="009661CB" w:rsidRDefault="00A17982" w:rsidP="00C11BFD">
            <w:pPr>
              <w:rPr>
                <w:del w:id="1893" w:author="Fegie" w:date="2021-04-28T12:03:00Z"/>
                <w:rFonts w:ascii="標楷體" w:eastAsia="標楷體" w:hAnsi="標楷體"/>
              </w:rPr>
            </w:pPr>
            <w:del w:id="189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895" w:name="_Toc71196642"/>
              <w:bookmarkEnd w:id="1895"/>
            </w:del>
          </w:p>
        </w:tc>
        <w:tc>
          <w:tcPr>
            <w:tcW w:w="691" w:type="dxa"/>
          </w:tcPr>
          <w:p w14:paraId="7B60CAAA" w14:textId="05FDF12A" w:rsidR="00A17982" w:rsidRPr="00A04243" w:rsidDel="009661CB" w:rsidRDefault="00A17982" w:rsidP="00C11BFD">
            <w:pPr>
              <w:rPr>
                <w:del w:id="1896" w:author="Fegie" w:date="2021-04-28T12:03:00Z"/>
                <w:rFonts w:ascii="標楷體" w:eastAsia="標楷體" w:hAnsi="標楷體"/>
              </w:rPr>
            </w:pPr>
            <w:bookmarkStart w:id="1897" w:name="_Toc71196643"/>
            <w:bookmarkEnd w:id="1897"/>
          </w:p>
        </w:tc>
        <w:tc>
          <w:tcPr>
            <w:tcW w:w="3613" w:type="dxa"/>
          </w:tcPr>
          <w:p w14:paraId="4B4BDEF5" w14:textId="33142EC7" w:rsidR="00A17982" w:rsidRPr="00A04243" w:rsidDel="009661CB" w:rsidRDefault="00A17982" w:rsidP="00C11BFD">
            <w:pPr>
              <w:rPr>
                <w:del w:id="1898" w:author="Fegie" w:date="2021-04-28T12:03:00Z"/>
                <w:rFonts w:ascii="標楷體" w:eastAsia="標楷體" w:hAnsi="標楷體"/>
              </w:rPr>
            </w:pPr>
            <w:del w:id="189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</w:delText>
              </w:r>
              <w:bookmarkStart w:id="1900" w:name="_Hlk43366882"/>
              <w:r w:rsidRPr="00A04243" w:rsidDel="009661CB">
                <w:rPr>
                  <w:rFonts w:ascii="標楷體" w:eastAsia="標楷體" w:hAnsi="標楷體" w:hint="eastAsia"/>
                </w:rPr>
                <w:delText>新增必須輸入</w:delText>
              </w:r>
              <w:bookmarkEnd w:id="1900"/>
              <w:r w:rsidRPr="00A04243" w:rsidDel="009661CB">
                <w:rPr>
                  <w:rFonts w:ascii="標楷體" w:eastAsia="標楷體" w:hAnsi="標楷體" w:hint="eastAsia"/>
                </w:rPr>
                <w:delText>,其他自動顯示不必輸入</w:delText>
              </w:r>
              <w:bookmarkStart w:id="1901" w:name="_Toc71196644"/>
              <w:bookmarkEnd w:id="1901"/>
            </w:del>
          </w:p>
          <w:p w14:paraId="38B538F1" w14:textId="66DDE944" w:rsidR="00A17982" w:rsidRPr="00A04243" w:rsidDel="009661CB" w:rsidRDefault="0006376E" w:rsidP="00C11BFD">
            <w:pPr>
              <w:rPr>
                <w:del w:id="1902" w:author="Fegie" w:date="2021-04-28T12:03:00Z"/>
                <w:rFonts w:ascii="標楷體" w:eastAsia="標楷體" w:hAnsi="標楷體"/>
              </w:rPr>
            </w:pPr>
            <w:del w:id="1903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17982" w:rsidRPr="00A04243" w:rsidDel="009661CB">
                <w:rPr>
                  <w:rFonts w:ascii="標楷體" w:eastAsia="標楷體" w:hAnsi="標楷體" w:hint="eastAsia"/>
                </w:rPr>
                <w:delText>0: 一般</w:delText>
              </w:r>
              <w:bookmarkStart w:id="1904" w:name="_Toc71196645"/>
              <w:bookmarkEnd w:id="1904"/>
            </w:del>
          </w:p>
          <w:p w14:paraId="1B564A86" w14:textId="794E2030" w:rsidR="00A17982" w:rsidRPr="00A04243" w:rsidDel="009661CB" w:rsidRDefault="0006376E" w:rsidP="00C11BFD">
            <w:pPr>
              <w:rPr>
                <w:del w:id="1905" w:author="Fegie" w:date="2021-04-28T12:03:00Z"/>
                <w:rFonts w:ascii="標楷體" w:eastAsia="標楷體" w:hAnsi="標楷體"/>
              </w:rPr>
            </w:pPr>
            <w:del w:id="1906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17982" w:rsidRPr="00A04243" w:rsidDel="009661CB">
                <w:rPr>
                  <w:rFonts w:ascii="標楷體" w:eastAsia="標楷體" w:hAnsi="標楷體" w:hint="eastAsia"/>
                </w:rPr>
                <w:delText>1: 員工</w:delText>
              </w:r>
              <w:bookmarkStart w:id="1907" w:name="_Toc71196646"/>
              <w:bookmarkEnd w:id="1907"/>
            </w:del>
          </w:p>
          <w:p w14:paraId="5875A968" w14:textId="358E3BE5" w:rsidR="00A17982" w:rsidRPr="00A04243" w:rsidDel="009661CB" w:rsidRDefault="0006376E" w:rsidP="00C11BFD">
            <w:pPr>
              <w:rPr>
                <w:del w:id="1908" w:author="Fegie" w:date="2021-04-28T12:03:00Z"/>
                <w:rFonts w:ascii="標楷體" w:eastAsia="標楷體" w:hAnsi="標楷體"/>
              </w:rPr>
            </w:pPr>
            <w:del w:id="1909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17982" w:rsidRPr="00A04243" w:rsidDel="009661CB">
                <w:rPr>
                  <w:rFonts w:ascii="標楷體" w:eastAsia="標楷體" w:hAnsi="標楷體" w:hint="eastAsia"/>
                </w:rPr>
                <w:delText>2: 三十年房貸</w:delText>
              </w:r>
              <w:bookmarkStart w:id="1910" w:name="_Toc71196647"/>
              <w:bookmarkEnd w:id="1910"/>
            </w:del>
          </w:p>
          <w:p w14:paraId="34F0D37F" w14:textId="49A8A3DC" w:rsidR="00A17982" w:rsidRPr="00A04243" w:rsidDel="009661CB" w:rsidRDefault="0006376E" w:rsidP="00C11BFD">
            <w:pPr>
              <w:rPr>
                <w:del w:id="1911" w:author="Fegie" w:date="2021-04-28T12:03:00Z"/>
                <w:rFonts w:ascii="標楷體" w:eastAsia="標楷體" w:hAnsi="標楷體"/>
              </w:rPr>
            </w:pPr>
            <w:del w:id="1912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17982" w:rsidRPr="00A04243" w:rsidDel="009661CB">
                <w:rPr>
                  <w:rFonts w:ascii="標楷體" w:eastAsia="標楷體" w:hAnsi="標楷體" w:hint="eastAsia"/>
                </w:rPr>
                <w:delText>3: 關企公司</w:delText>
              </w:r>
              <w:bookmarkStart w:id="1913" w:name="_Toc71196648"/>
              <w:bookmarkEnd w:id="1913"/>
            </w:del>
          </w:p>
          <w:p w14:paraId="15EE8B60" w14:textId="566EE51D" w:rsidR="00A17982" w:rsidRPr="00A04243" w:rsidDel="009661CB" w:rsidRDefault="0006376E" w:rsidP="00C11BFD">
            <w:pPr>
              <w:rPr>
                <w:del w:id="1914" w:author="Fegie" w:date="2021-04-28T12:03:00Z"/>
                <w:rFonts w:ascii="標楷體" w:eastAsia="標楷體" w:hAnsi="標楷體"/>
              </w:rPr>
            </w:pPr>
            <w:del w:id="1915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17982" w:rsidRPr="00A04243" w:rsidDel="009661CB">
                <w:rPr>
                  <w:rFonts w:ascii="標楷體" w:eastAsia="標楷體" w:hAnsi="標楷體" w:hint="eastAsia"/>
                </w:rPr>
                <w:delText>4: 關企員工</w:delText>
              </w:r>
              <w:bookmarkStart w:id="1916" w:name="_Toc71196649"/>
              <w:bookmarkEnd w:id="1916"/>
            </w:del>
          </w:p>
          <w:p w14:paraId="7B65AC5A" w14:textId="35BA3D40" w:rsidR="00A17982" w:rsidRPr="00A04243" w:rsidDel="009661CB" w:rsidRDefault="0006376E" w:rsidP="00C11BFD">
            <w:pPr>
              <w:rPr>
                <w:del w:id="1917" w:author="Fegie" w:date="2021-04-28T12:03:00Z"/>
                <w:rFonts w:ascii="標楷體" w:eastAsia="標楷體" w:hAnsi="標楷體"/>
              </w:rPr>
            </w:pPr>
            <w:del w:id="1918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17982" w:rsidRPr="00A04243" w:rsidDel="009661CB">
                <w:rPr>
                  <w:rFonts w:ascii="標楷體" w:eastAsia="標楷體" w:hAnsi="標楷體" w:hint="eastAsia"/>
                </w:rPr>
                <w:delText>5: 保戶</w:delText>
              </w:r>
              <w:bookmarkStart w:id="1919" w:name="_Toc71196650"/>
              <w:bookmarkEnd w:id="1919"/>
            </w:del>
          </w:p>
          <w:p w14:paraId="0691E7AB" w14:textId="3364D81E" w:rsidR="00A17982" w:rsidRPr="00A04243" w:rsidDel="009661CB" w:rsidRDefault="0006376E" w:rsidP="00C11BFD">
            <w:pPr>
              <w:rPr>
                <w:del w:id="1920" w:author="Fegie" w:date="2021-04-28T12:03:00Z"/>
                <w:rFonts w:ascii="標楷體" w:eastAsia="標楷體" w:hAnsi="標楷體"/>
              </w:rPr>
            </w:pPr>
            <w:del w:id="1921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17982" w:rsidRPr="00A04243" w:rsidDel="009661CB">
                <w:rPr>
                  <w:rFonts w:ascii="標楷體" w:eastAsia="標楷體" w:hAnsi="標楷體" w:hint="eastAsia"/>
                </w:rPr>
                <w:delText>6: 團體戶</w:delText>
              </w:r>
              <w:bookmarkStart w:id="1922" w:name="_Toc71196651"/>
              <w:bookmarkEnd w:id="1922"/>
            </w:del>
          </w:p>
          <w:p w14:paraId="26713F0C" w14:textId="7E56C930" w:rsidR="00A17982" w:rsidRPr="00A04243" w:rsidDel="009661CB" w:rsidRDefault="0006376E" w:rsidP="00C11BFD">
            <w:pPr>
              <w:rPr>
                <w:del w:id="1923" w:author="Fegie" w:date="2021-04-28T12:03:00Z"/>
                <w:rFonts w:ascii="標楷體" w:eastAsia="標楷體" w:hAnsi="標楷體"/>
              </w:rPr>
            </w:pPr>
            <w:del w:id="1924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17982" w:rsidRPr="00A04243" w:rsidDel="009661CB">
                <w:rPr>
                  <w:rFonts w:ascii="標楷體" w:eastAsia="標楷體" w:hAnsi="標楷體" w:hint="eastAsia"/>
                </w:rPr>
                <w:delText>9: 新二階員工</w:delText>
              </w:r>
              <w:bookmarkStart w:id="1925" w:name="_Toc71196652"/>
              <w:bookmarkEnd w:id="1925"/>
            </w:del>
          </w:p>
        </w:tc>
        <w:bookmarkStart w:id="1926" w:name="_Toc71196653"/>
        <w:bookmarkEnd w:id="1926"/>
      </w:tr>
      <w:tr w:rsidR="00A04243" w:rsidRPr="00A04243" w:rsidDel="009661CB" w14:paraId="148D48A1" w14:textId="11FA1615" w:rsidTr="00CE2128">
        <w:trPr>
          <w:trHeight w:val="291"/>
          <w:jc w:val="center"/>
          <w:del w:id="1927" w:author="Fegie" w:date="2021-04-28T12:03:00Z"/>
        </w:trPr>
        <w:tc>
          <w:tcPr>
            <w:tcW w:w="558" w:type="dxa"/>
          </w:tcPr>
          <w:p w14:paraId="66C32358" w14:textId="6178EB6E" w:rsidR="00A17982" w:rsidRPr="00A04243" w:rsidDel="009661CB" w:rsidRDefault="00A17982" w:rsidP="00C11BFD">
            <w:pPr>
              <w:rPr>
                <w:del w:id="1928" w:author="Fegie" w:date="2021-04-28T12:03:00Z"/>
                <w:rFonts w:ascii="標楷體" w:eastAsia="標楷體" w:hAnsi="標楷體"/>
              </w:rPr>
            </w:pPr>
            <w:del w:id="192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7</w:delText>
              </w:r>
              <w:bookmarkStart w:id="1930" w:name="_Toc71196654"/>
              <w:bookmarkEnd w:id="1930"/>
            </w:del>
          </w:p>
        </w:tc>
        <w:tc>
          <w:tcPr>
            <w:tcW w:w="2152" w:type="dxa"/>
          </w:tcPr>
          <w:p w14:paraId="672FDDCE" w14:textId="74031592" w:rsidR="00A17982" w:rsidRPr="00A04243" w:rsidDel="009661CB" w:rsidRDefault="00A17982" w:rsidP="00C11BFD">
            <w:pPr>
              <w:rPr>
                <w:del w:id="1931" w:author="Fegie" w:date="2021-04-28T12:03:00Z"/>
                <w:rFonts w:ascii="標楷體" w:eastAsia="標楷體" w:hAnsi="標楷體"/>
              </w:rPr>
            </w:pPr>
            <w:del w:id="193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行業別</w:delText>
              </w:r>
              <w:bookmarkStart w:id="1933" w:name="_Toc71196655"/>
              <w:bookmarkEnd w:id="1933"/>
            </w:del>
          </w:p>
        </w:tc>
        <w:tc>
          <w:tcPr>
            <w:tcW w:w="1296" w:type="dxa"/>
          </w:tcPr>
          <w:p w14:paraId="325D04D3" w14:textId="29A77235" w:rsidR="00A17982" w:rsidRPr="00A04243" w:rsidDel="009661CB" w:rsidRDefault="003B2B59" w:rsidP="00C11BFD">
            <w:pPr>
              <w:rPr>
                <w:del w:id="1934" w:author="Fegie" w:date="2021-04-28T12:03:00Z"/>
                <w:rFonts w:ascii="標楷體" w:eastAsia="標楷體" w:hAnsi="標楷體"/>
              </w:rPr>
            </w:pPr>
            <w:del w:id="1935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999999</w:delText>
              </w:r>
              <w:bookmarkStart w:id="1936" w:name="_Toc71196656"/>
              <w:bookmarkEnd w:id="1936"/>
            </w:del>
          </w:p>
        </w:tc>
        <w:tc>
          <w:tcPr>
            <w:tcW w:w="1066" w:type="dxa"/>
          </w:tcPr>
          <w:p w14:paraId="358ED617" w14:textId="17D51D0B" w:rsidR="00A17982" w:rsidRPr="00A04243" w:rsidDel="009661CB" w:rsidRDefault="00A17982" w:rsidP="00C11BFD">
            <w:pPr>
              <w:rPr>
                <w:del w:id="1937" w:author="Fegie" w:date="2021-04-28T12:03:00Z"/>
                <w:rFonts w:ascii="標楷體" w:eastAsia="標楷體" w:hAnsi="標楷體"/>
              </w:rPr>
            </w:pPr>
            <w:bookmarkStart w:id="1938" w:name="_Toc71196657"/>
            <w:bookmarkEnd w:id="1938"/>
          </w:p>
        </w:tc>
        <w:tc>
          <w:tcPr>
            <w:tcW w:w="1141" w:type="dxa"/>
          </w:tcPr>
          <w:p w14:paraId="43B7F61D" w14:textId="65C7F4E7" w:rsidR="00A17982" w:rsidRPr="00A04243" w:rsidDel="009661CB" w:rsidRDefault="00A17982" w:rsidP="00C11BFD">
            <w:pPr>
              <w:rPr>
                <w:del w:id="1939" w:author="Fegie" w:date="2021-04-28T12:03:00Z"/>
                <w:rFonts w:ascii="標楷體" w:eastAsia="標楷體" w:hAnsi="標楷體"/>
              </w:rPr>
            </w:pPr>
            <w:bookmarkStart w:id="1940" w:name="_Toc71196658"/>
            <w:bookmarkEnd w:id="1940"/>
          </w:p>
        </w:tc>
        <w:tc>
          <w:tcPr>
            <w:tcW w:w="665" w:type="dxa"/>
          </w:tcPr>
          <w:p w14:paraId="03699480" w14:textId="1EE973FC" w:rsidR="00A17982" w:rsidRPr="00A04243" w:rsidDel="009661CB" w:rsidRDefault="00A17982" w:rsidP="00C11BFD">
            <w:pPr>
              <w:rPr>
                <w:del w:id="1941" w:author="Fegie" w:date="2021-04-28T12:03:00Z"/>
                <w:rFonts w:ascii="標楷體" w:eastAsia="標楷體" w:hAnsi="標楷體"/>
              </w:rPr>
            </w:pPr>
            <w:del w:id="194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943" w:name="_Toc71196659"/>
              <w:bookmarkEnd w:id="1943"/>
            </w:del>
          </w:p>
        </w:tc>
        <w:tc>
          <w:tcPr>
            <w:tcW w:w="691" w:type="dxa"/>
          </w:tcPr>
          <w:p w14:paraId="04729D70" w14:textId="7D1341D7" w:rsidR="00A17982" w:rsidRPr="00A04243" w:rsidDel="009661CB" w:rsidRDefault="00A17982" w:rsidP="00C11BFD">
            <w:pPr>
              <w:rPr>
                <w:del w:id="1944" w:author="Fegie" w:date="2021-04-28T12:03:00Z"/>
                <w:rFonts w:ascii="標楷體" w:eastAsia="標楷體" w:hAnsi="標楷體"/>
              </w:rPr>
            </w:pPr>
            <w:bookmarkStart w:id="1945" w:name="_Toc71196660"/>
            <w:bookmarkEnd w:id="1945"/>
          </w:p>
        </w:tc>
        <w:tc>
          <w:tcPr>
            <w:tcW w:w="3613" w:type="dxa"/>
          </w:tcPr>
          <w:p w14:paraId="3C0E883C" w14:textId="67786CFD" w:rsidR="00A17982" w:rsidRPr="00A04243" w:rsidDel="009661CB" w:rsidRDefault="00A17982" w:rsidP="00163CC1">
            <w:pPr>
              <w:rPr>
                <w:del w:id="1946" w:author="Fegie" w:date="2021-04-28T12:03:00Z"/>
                <w:rFonts w:ascii="標楷體" w:eastAsia="標楷體" w:hAnsi="標楷體"/>
              </w:rPr>
            </w:pPr>
            <w:del w:id="194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i.新增必須輸入,其他自動顯示不必輸入</w:delText>
              </w:r>
              <w:bookmarkStart w:id="1948" w:name="_Toc71196661"/>
              <w:bookmarkEnd w:id="1948"/>
            </w:del>
          </w:p>
        </w:tc>
        <w:bookmarkStart w:id="1949" w:name="_Toc71196662"/>
        <w:bookmarkEnd w:id="1949"/>
      </w:tr>
      <w:tr w:rsidR="00A04243" w:rsidRPr="00A04243" w:rsidDel="009661CB" w14:paraId="25280851" w14:textId="6EB38524" w:rsidTr="00CE2128">
        <w:trPr>
          <w:trHeight w:val="291"/>
          <w:jc w:val="center"/>
          <w:del w:id="1950" w:author="Fegie" w:date="2021-04-28T12:03:00Z"/>
        </w:trPr>
        <w:tc>
          <w:tcPr>
            <w:tcW w:w="558" w:type="dxa"/>
          </w:tcPr>
          <w:p w14:paraId="0B28125F" w14:textId="73265E0A" w:rsidR="00A17982" w:rsidRPr="00A04243" w:rsidDel="009661CB" w:rsidRDefault="00A17982" w:rsidP="00CC4BAD">
            <w:pPr>
              <w:rPr>
                <w:del w:id="1951" w:author="Fegie" w:date="2021-04-28T12:03:00Z"/>
                <w:rFonts w:ascii="標楷體" w:eastAsia="標楷體" w:hAnsi="標楷體"/>
              </w:rPr>
            </w:pPr>
            <w:del w:id="195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8</w:delText>
              </w:r>
              <w:bookmarkStart w:id="1953" w:name="_Toc71196663"/>
              <w:bookmarkEnd w:id="1953"/>
            </w:del>
          </w:p>
        </w:tc>
        <w:tc>
          <w:tcPr>
            <w:tcW w:w="2152" w:type="dxa"/>
          </w:tcPr>
          <w:p w14:paraId="1B557DBD" w14:textId="752E5B9D" w:rsidR="00A17982" w:rsidRPr="00A04243" w:rsidDel="009661CB" w:rsidRDefault="00A17982" w:rsidP="00CC4BAD">
            <w:pPr>
              <w:rPr>
                <w:del w:id="1954" w:author="Fegie" w:date="2021-04-28T12:03:00Z"/>
                <w:rFonts w:ascii="標楷體" w:eastAsia="標楷體" w:hAnsi="標楷體"/>
              </w:rPr>
            </w:pPr>
            <w:del w:id="195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 xml:space="preserve">國籍        </w:delText>
              </w:r>
              <w:bookmarkStart w:id="1956" w:name="_Toc71196664"/>
              <w:bookmarkEnd w:id="1956"/>
            </w:del>
          </w:p>
        </w:tc>
        <w:tc>
          <w:tcPr>
            <w:tcW w:w="1296" w:type="dxa"/>
          </w:tcPr>
          <w:p w14:paraId="39C56A1E" w14:textId="003C1377" w:rsidR="00A17982" w:rsidRPr="00A04243" w:rsidDel="009661CB" w:rsidRDefault="003B2B59" w:rsidP="00CC4BAD">
            <w:pPr>
              <w:rPr>
                <w:del w:id="1957" w:author="Fegie" w:date="2021-04-28T12:03:00Z"/>
                <w:rFonts w:ascii="標楷體" w:eastAsia="標楷體" w:hAnsi="標楷體"/>
              </w:rPr>
            </w:pPr>
            <w:del w:id="195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XX</w:delText>
              </w:r>
              <w:bookmarkStart w:id="1959" w:name="_Toc71196665"/>
              <w:bookmarkEnd w:id="1959"/>
            </w:del>
          </w:p>
        </w:tc>
        <w:tc>
          <w:tcPr>
            <w:tcW w:w="1066" w:type="dxa"/>
          </w:tcPr>
          <w:p w14:paraId="6584CC0D" w14:textId="35D1CB36" w:rsidR="00A17982" w:rsidRPr="00A04243" w:rsidDel="009661CB" w:rsidRDefault="00A17982" w:rsidP="00CC4BAD">
            <w:pPr>
              <w:rPr>
                <w:del w:id="1960" w:author="Fegie" w:date="2021-04-28T12:03:00Z"/>
                <w:rFonts w:ascii="標楷體" w:eastAsia="標楷體" w:hAnsi="標楷體"/>
              </w:rPr>
            </w:pPr>
            <w:del w:id="196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TW</w:delText>
              </w:r>
              <w:bookmarkStart w:id="1962" w:name="_Toc71196666"/>
              <w:bookmarkEnd w:id="1962"/>
            </w:del>
          </w:p>
        </w:tc>
        <w:tc>
          <w:tcPr>
            <w:tcW w:w="1141" w:type="dxa"/>
          </w:tcPr>
          <w:p w14:paraId="3294EFAE" w14:textId="23BBD0D9" w:rsidR="00A17982" w:rsidRPr="00A04243" w:rsidDel="009661CB" w:rsidRDefault="00A17982" w:rsidP="00CC4BAD">
            <w:pPr>
              <w:rPr>
                <w:del w:id="1963" w:author="Fegie" w:date="2021-04-28T12:03:00Z"/>
                <w:rFonts w:ascii="標楷體" w:eastAsia="標楷體" w:hAnsi="標楷體"/>
              </w:rPr>
            </w:pPr>
            <w:del w:id="196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1965" w:name="_Toc71196667"/>
              <w:bookmarkEnd w:id="1965"/>
            </w:del>
          </w:p>
        </w:tc>
        <w:tc>
          <w:tcPr>
            <w:tcW w:w="665" w:type="dxa"/>
          </w:tcPr>
          <w:p w14:paraId="16BBC1B4" w14:textId="187A6943" w:rsidR="00A17982" w:rsidRPr="00A04243" w:rsidDel="009661CB" w:rsidRDefault="00A17982" w:rsidP="00CC4BAD">
            <w:pPr>
              <w:rPr>
                <w:del w:id="1966" w:author="Fegie" w:date="2021-04-28T12:03:00Z"/>
                <w:rFonts w:ascii="標楷體" w:eastAsia="標楷體" w:hAnsi="標楷體"/>
              </w:rPr>
            </w:pPr>
            <w:del w:id="196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968" w:name="_Toc71196668"/>
              <w:bookmarkEnd w:id="1968"/>
            </w:del>
          </w:p>
        </w:tc>
        <w:tc>
          <w:tcPr>
            <w:tcW w:w="691" w:type="dxa"/>
          </w:tcPr>
          <w:p w14:paraId="3C02C18D" w14:textId="2B24E5F7" w:rsidR="00A17982" w:rsidRPr="00A04243" w:rsidDel="009661CB" w:rsidRDefault="00A17982" w:rsidP="00CC4BAD">
            <w:pPr>
              <w:rPr>
                <w:del w:id="1969" w:author="Fegie" w:date="2021-04-28T12:03:00Z"/>
                <w:rFonts w:ascii="標楷體" w:eastAsia="標楷體" w:hAnsi="標楷體"/>
              </w:rPr>
            </w:pPr>
            <w:bookmarkStart w:id="1970" w:name="_Toc71196669"/>
            <w:bookmarkEnd w:id="1970"/>
          </w:p>
        </w:tc>
        <w:tc>
          <w:tcPr>
            <w:tcW w:w="3613" w:type="dxa"/>
          </w:tcPr>
          <w:p w14:paraId="50C809AD" w14:textId="00E86691" w:rsidR="00A17982" w:rsidRPr="00A04243" w:rsidDel="009661CB" w:rsidRDefault="00A17982" w:rsidP="00163CC1">
            <w:pPr>
              <w:rPr>
                <w:del w:id="1971" w:author="Fegie" w:date="2021-04-28T12:03:00Z"/>
                <w:rFonts w:ascii="標楷體" w:eastAsia="標楷體" w:hAnsi="標楷體"/>
              </w:rPr>
            </w:pPr>
            <w:del w:id="197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i.新增必須輸入,其他自動顯示不必輸入</w:delText>
              </w:r>
              <w:bookmarkStart w:id="1973" w:name="_Toc71196670"/>
              <w:bookmarkEnd w:id="1973"/>
            </w:del>
          </w:p>
        </w:tc>
        <w:bookmarkStart w:id="1974" w:name="_Toc71196671"/>
        <w:bookmarkEnd w:id="1974"/>
      </w:tr>
      <w:tr w:rsidR="00A04243" w:rsidRPr="00A04243" w:rsidDel="009661CB" w14:paraId="40899838" w14:textId="0A9009F8" w:rsidTr="00CE2128">
        <w:trPr>
          <w:trHeight w:val="291"/>
          <w:jc w:val="center"/>
          <w:del w:id="1975" w:author="Fegie" w:date="2021-04-28T12:03:00Z"/>
        </w:trPr>
        <w:tc>
          <w:tcPr>
            <w:tcW w:w="558" w:type="dxa"/>
          </w:tcPr>
          <w:p w14:paraId="0BD3D66F" w14:textId="588480EA" w:rsidR="00A17982" w:rsidRPr="00A04243" w:rsidDel="009661CB" w:rsidRDefault="00A17982" w:rsidP="00CC4BAD">
            <w:pPr>
              <w:rPr>
                <w:del w:id="1976" w:author="Fegie" w:date="2021-04-28T12:03:00Z"/>
                <w:rFonts w:ascii="標楷體" w:eastAsia="標楷體" w:hAnsi="標楷體"/>
              </w:rPr>
            </w:pPr>
            <w:del w:id="197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1978" w:name="_Toc71196672"/>
              <w:bookmarkEnd w:id="1978"/>
            </w:del>
          </w:p>
        </w:tc>
        <w:tc>
          <w:tcPr>
            <w:tcW w:w="2152" w:type="dxa"/>
          </w:tcPr>
          <w:p w14:paraId="58D60CFB" w14:textId="4C528F26" w:rsidR="00A17982" w:rsidRPr="00A04243" w:rsidDel="009661CB" w:rsidRDefault="00A17982" w:rsidP="00CC4BAD">
            <w:pPr>
              <w:rPr>
                <w:del w:id="1979" w:author="Fegie" w:date="2021-04-28T12:03:00Z"/>
                <w:rFonts w:ascii="標楷體" w:eastAsia="標楷體" w:hAnsi="標楷體"/>
              </w:rPr>
            </w:pPr>
            <w:del w:id="198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配偶</w:delText>
              </w:r>
              <w:r w:rsidR="00716B9A" w:rsidRPr="00CE781C" w:rsidDel="009661CB">
                <w:rPr>
                  <w:rFonts w:ascii="標楷體" w:eastAsia="標楷體" w:hAnsi="標楷體" w:hint="eastAsia"/>
                  <w:color w:val="FF0000"/>
                </w:rPr>
                <w:delText>身分證字號</w:delText>
              </w:r>
              <w:bookmarkStart w:id="1981" w:name="_Toc71196673"/>
              <w:bookmarkEnd w:id="1981"/>
            </w:del>
          </w:p>
        </w:tc>
        <w:tc>
          <w:tcPr>
            <w:tcW w:w="1296" w:type="dxa"/>
          </w:tcPr>
          <w:p w14:paraId="26BCDCEA" w14:textId="44845F1F" w:rsidR="00A17982" w:rsidRPr="00A04243" w:rsidDel="009661CB" w:rsidRDefault="003B2B59" w:rsidP="00CC4BAD">
            <w:pPr>
              <w:rPr>
                <w:del w:id="1982" w:author="Fegie" w:date="2021-04-28T12:03:00Z"/>
                <w:rFonts w:ascii="標楷體" w:eastAsia="標楷體" w:hAnsi="標楷體"/>
              </w:rPr>
            </w:pPr>
            <w:del w:id="198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1984" w:name="_Toc71196674"/>
              <w:bookmarkEnd w:id="1984"/>
            </w:del>
          </w:p>
        </w:tc>
        <w:tc>
          <w:tcPr>
            <w:tcW w:w="1066" w:type="dxa"/>
          </w:tcPr>
          <w:p w14:paraId="3673CDC8" w14:textId="2541F3CB" w:rsidR="00A17982" w:rsidRPr="00A04243" w:rsidDel="009661CB" w:rsidRDefault="00A17982" w:rsidP="00CC4BAD">
            <w:pPr>
              <w:rPr>
                <w:del w:id="1985" w:author="Fegie" w:date="2021-04-28T12:03:00Z"/>
                <w:rFonts w:ascii="標楷體" w:eastAsia="標楷體" w:hAnsi="標楷體"/>
              </w:rPr>
            </w:pPr>
            <w:bookmarkStart w:id="1986" w:name="_Toc71196675"/>
            <w:bookmarkEnd w:id="1986"/>
          </w:p>
        </w:tc>
        <w:tc>
          <w:tcPr>
            <w:tcW w:w="1141" w:type="dxa"/>
          </w:tcPr>
          <w:p w14:paraId="13AA4428" w14:textId="6E3269D1" w:rsidR="00A17982" w:rsidRPr="00A04243" w:rsidDel="009661CB" w:rsidRDefault="00A17982" w:rsidP="00CC4BAD">
            <w:pPr>
              <w:rPr>
                <w:del w:id="1987" w:author="Fegie" w:date="2021-04-28T12:03:00Z"/>
                <w:rFonts w:ascii="標楷體" w:eastAsia="標楷體" w:hAnsi="標楷體"/>
              </w:rPr>
            </w:pPr>
            <w:bookmarkStart w:id="1988" w:name="_Toc71196676"/>
            <w:bookmarkEnd w:id="1988"/>
          </w:p>
        </w:tc>
        <w:tc>
          <w:tcPr>
            <w:tcW w:w="665" w:type="dxa"/>
          </w:tcPr>
          <w:p w14:paraId="0605657D" w14:textId="1F12642C" w:rsidR="00A17982" w:rsidRPr="00A04243" w:rsidDel="009661CB" w:rsidRDefault="00A17982" w:rsidP="00CC4BAD">
            <w:pPr>
              <w:rPr>
                <w:del w:id="1989" w:author="Fegie" w:date="2021-04-28T12:03:00Z"/>
                <w:rFonts w:ascii="標楷體" w:eastAsia="標楷體" w:hAnsi="標楷體"/>
              </w:rPr>
            </w:pPr>
            <w:bookmarkStart w:id="1990" w:name="_Toc71196677"/>
            <w:bookmarkEnd w:id="1990"/>
          </w:p>
        </w:tc>
        <w:tc>
          <w:tcPr>
            <w:tcW w:w="691" w:type="dxa"/>
          </w:tcPr>
          <w:p w14:paraId="18130D4E" w14:textId="1F99BF88" w:rsidR="00A17982" w:rsidRPr="00A04243" w:rsidDel="009661CB" w:rsidRDefault="00A17982" w:rsidP="00CC4BAD">
            <w:pPr>
              <w:rPr>
                <w:del w:id="1991" w:author="Fegie" w:date="2021-04-28T12:03:00Z"/>
                <w:rFonts w:ascii="標楷體" w:eastAsia="標楷體" w:hAnsi="標楷體"/>
              </w:rPr>
            </w:pPr>
            <w:bookmarkStart w:id="1992" w:name="_Toc71196678"/>
            <w:bookmarkEnd w:id="1992"/>
          </w:p>
        </w:tc>
        <w:tc>
          <w:tcPr>
            <w:tcW w:w="3613" w:type="dxa"/>
          </w:tcPr>
          <w:p w14:paraId="2DF23936" w14:textId="72999FB0" w:rsidR="00A17982" w:rsidRPr="00A04243" w:rsidDel="009661CB" w:rsidRDefault="00A17982" w:rsidP="00CC4BAD">
            <w:pPr>
              <w:rPr>
                <w:del w:id="1993" w:author="Fegie" w:date="2021-04-28T12:03:00Z"/>
                <w:rFonts w:ascii="標楷體" w:eastAsia="標楷體" w:hAnsi="標楷體"/>
              </w:rPr>
            </w:pPr>
            <w:del w:id="199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1995" w:name="_Toc71196679"/>
              <w:bookmarkEnd w:id="1995"/>
            </w:del>
          </w:p>
        </w:tc>
        <w:bookmarkStart w:id="1996" w:name="_Toc71196680"/>
        <w:bookmarkEnd w:id="1996"/>
      </w:tr>
      <w:tr w:rsidR="00A04243" w:rsidRPr="00A04243" w:rsidDel="009661CB" w14:paraId="55E411A1" w14:textId="09F966CF" w:rsidTr="00CE2128">
        <w:trPr>
          <w:trHeight w:val="291"/>
          <w:jc w:val="center"/>
          <w:del w:id="1997" w:author="Fegie" w:date="2021-04-28T12:03:00Z"/>
        </w:trPr>
        <w:tc>
          <w:tcPr>
            <w:tcW w:w="558" w:type="dxa"/>
          </w:tcPr>
          <w:p w14:paraId="79A180BF" w14:textId="3A659CBF" w:rsidR="00A17982" w:rsidRPr="00A04243" w:rsidDel="009661CB" w:rsidRDefault="00A17982" w:rsidP="00CC4BAD">
            <w:pPr>
              <w:rPr>
                <w:del w:id="1998" w:author="Fegie" w:date="2021-04-28T12:03:00Z"/>
                <w:rFonts w:ascii="標楷體" w:eastAsia="標楷體" w:hAnsi="標楷體"/>
              </w:rPr>
            </w:pPr>
            <w:del w:id="1999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10</w:delText>
              </w:r>
              <w:bookmarkStart w:id="2000" w:name="_Toc71196681"/>
              <w:bookmarkEnd w:id="2000"/>
            </w:del>
          </w:p>
        </w:tc>
        <w:tc>
          <w:tcPr>
            <w:tcW w:w="2152" w:type="dxa"/>
          </w:tcPr>
          <w:p w14:paraId="43D50883" w14:textId="057BF424" w:rsidR="00A17982" w:rsidRPr="00A04243" w:rsidDel="009661CB" w:rsidRDefault="00A17982" w:rsidP="00CC4BAD">
            <w:pPr>
              <w:rPr>
                <w:del w:id="2001" w:author="Fegie" w:date="2021-04-28T12:03:00Z"/>
                <w:rFonts w:ascii="標楷體" w:eastAsia="標楷體" w:hAnsi="標楷體"/>
              </w:rPr>
            </w:pPr>
            <w:del w:id="200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 xml:space="preserve">配偶姓名    </w:delText>
              </w:r>
              <w:bookmarkStart w:id="2003" w:name="_Toc71196682"/>
              <w:bookmarkEnd w:id="2003"/>
            </w:del>
          </w:p>
        </w:tc>
        <w:tc>
          <w:tcPr>
            <w:tcW w:w="1296" w:type="dxa"/>
          </w:tcPr>
          <w:p w14:paraId="5EB45D6F" w14:textId="3B3D24C7" w:rsidR="00A17982" w:rsidRPr="00A04243" w:rsidDel="009661CB" w:rsidRDefault="003B2B59" w:rsidP="00CC4BAD">
            <w:pPr>
              <w:rPr>
                <w:del w:id="2004" w:author="Fegie" w:date="2021-04-28T12:03:00Z"/>
                <w:rFonts w:ascii="標楷體" w:eastAsia="標楷體" w:hAnsi="標楷體"/>
              </w:rPr>
            </w:pPr>
            <w:del w:id="200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</w:delText>
              </w:r>
            </w:del>
            <w:ins w:id="2006" w:author="88692" w:date="2020-06-16T16:23:00Z">
              <w:del w:id="2007" w:author="Fegie" w:date="2021-04-28T12:03:00Z">
                <w:r w:rsidR="002755CF" w:rsidDel="009661CB">
                  <w:rPr>
                    <w:rFonts w:ascii="標楷體" w:eastAsia="標楷體" w:hAnsi="標楷體"/>
                  </w:rPr>
                  <w:delText>00</w:delText>
                </w:r>
              </w:del>
            </w:ins>
            <w:del w:id="200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4)</w:delText>
              </w:r>
              <w:bookmarkStart w:id="2009" w:name="_Toc71196683"/>
              <w:bookmarkEnd w:id="2009"/>
            </w:del>
          </w:p>
        </w:tc>
        <w:tc>
          <w:tcPr>
            <w:tcW w:w="1066" w:type="dxa"/>
          </w:tcPr>
          <w:p w14:paraId="48714EFB" w14:textId="33B8AC0D" w:rsidR="00A17982" w:rsidRPr="00A04243" w:rsidDel="009661CB" w:rsidRDefault="00A17982" w:rsidP="00CC4BAD">
            <w:pPr>
              <w:rPr>
                <w:del w:id="2010" w:author="Fegie" w:date="2021-04-28T12:03:00Z"/>
                <w:rFonts w:ascii="標楷體" w:eastAsia="標楷體" w:hAnsi="標楷體"/>
              </w:rPr>
            </w:pPr>
            <w:bookmarkStart w:id="2011" w:name="_Toc71196684"/>
            <w:bookmarkEnd w:id="2011"/>
          </w:p>
        </w:tc>
        <w:tc>
          <w:tcPr>
            <w:tcW w:w="1141" w:type="dxa"/>
          </w:tcPr>
          <w:p w14:paraId="3DEFBCFD" w14:textId="4EAD4CAF" w:rsidR="00A17982" w:rsidRPr="00A04243" w:rsidDel="009661CB" w:rsidRDefault="00A17982" w:rsidP="00CC4BAD">
            <w:pPr>
              <w:rPr>
                <w:del w:id="2012" w:author="Fegie" w:date="2021-04-28T12:03:00Z"/>
                <w:rFonts w:ascii="標楷體" w:eastAsia="標楷體" w:hAnsi="標楷體"/>
              </w:rPr>
            </w:pPr>
            <w:bookmarkStart w:id="2013" w:name="_Toc71196685"/>
            <w:bookmarkEnd w:id="2013"/>
          </w:p>
        </w:tc>
        <w:tc>
          <w:tcPr>
            <w:tcW w:w="665" w:type="dxa"/>
          </w:tcPr>
          <w:p w14:paraId="31320C87" w14:textId="6963A6DF" w:rsidR="00A17982" w:rsidRPr="00A04243" w:rsidDel="009661CB" w:rsidRDefault="00A17982" w:rsidP="00CC4BAD">
            <w:pPr>
              <w:rPr>
                <w:del w:id="2014" w:author="Fegie" w:date="2021-04-28T12:03:00Z"/>
                <w:rFonts w:ascii="標楷體" w:eastAsia="標楷體" w:hAnsi="標楷體"/>
              </w:rPr>
            </w:pPr>
            <w:bookmarkStart w:id="2015" w:name="_Toc71196686"/>
            <w:bookmarkEnd w:id="2015"/>
          </w:p>
        </w:tc>
        <w:tc>
          <w:tcPr>
            <w:tcW w:w="691" w:type="dxa"/>
          </w:tcPr>
          <w:p w14:paraId="68176FFB" w14:textId="2F0595ED" w:rsidR="00A17982" w:rsidRPr="00A04243" w:rsidDel="009661CB" w:rsidRDefault="00A17982" w:rsidP="00CC4BAD">
            <w:pPr>
              <w:rPr>
                <w:del w:id="2016" w:author="Fegie" w:date="2021-04-28T12:03:00Z"/>
                <w:rFonts w:ascii="標楷體" w:eastAsia="標楷體" w:hAnsi="標楷體"/>
              </w:rPr>
            </w:pPr>
            <w:bookmarkStart w:id="2017" w:name="_Toc71196687"/>
            <w:bookmarkEnd w:id="2017"/>
          </w:p>
        </w:tc>
        <w:tc>
          <w:tcPr>
            <w:tcW w:w="3613" w:type="dxa"/>
          </w:tcPr>
          <w:p w14:paraId="662FE153" w14:textId="64EA422B" w:rsidR="00A17982" w:rsidRPr="00A04243" w:rsidDel="009661CB" w:rsidRDefault="00A17982" w:rsidP="00CC4BAD">
            <w:pPr>
              <w:rPr>
                <w:del w:id="2018" w:author="Fegie" w:date="2021-04-28T12:03:00Z"/>
                <w:rFonts w:ascii="標楷體" w:eastAsia="標楷體" w:hAnsi="標楷體"/>
              </w:rPr>
            </w:pPr>
            <w:del w:id="201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2020" w:name="_Toc71196688"/>
              <w:bookmarkEnd w:id="2020"/>
            </w:del>
          </w:p>
        </w:tc>
        <w:bookmarkStart w:id="2021" w:name="_Toc71196689"/>
        <w:bookmarkEnd w:id="2021"/>
      </w:tr>
      <w:tr w:rsidR="00A04243" w:rsidRPr="00A04243" w:rsidDel="009661CB" w14:paraId="10BE8B86" w14:textId="784F8887" w:rsidTr="00CE2128">
        <w:trPr>
          <w:trHeight w:val="291"/>
          <w:jc w:val="center"/>
          <w:del w:id="2022" w:author="Fegie" w:date="2021-04-28T12:03:00Z"/>
        </w:trPr>
        <w:tc>
          <w:tcPr>
            <w:tcW w:w="558" w:type="dxa"/>
          </w:tcPr>
          <w:p w14:paraId="29853D95" w14:textId="044445DF" w:rsidR="00A17982" w:rsidRPr="008E0412" w:rsidDel="009661CB" w:rsidRDefault="00A17982" w:rsidP="00CC4BAD">
            <w:pPr>
              <w:rPr>
                <w:del w:id="2023" w:author="Fegie" w:date="2021-04-28T12:03:00Z"/>
                <w:rFonts w:ascii="標楷體" w:eastAsia="標楷體" w:hAnsi="標楷體"/>
                <w:strike/>
                <w:color w:val="FF0000"/>
                <w:rPrChange w:id="2024" w:author="88692" w:date="2020-06-16T16:02:00Z">
                  <w:rPr>
                    <w:del w:id="2025" w:author="Fegie" w:date="2021-04-28T12:03:00Z"/>
                    <w:rFonts w:ascii="標楷體" w:eastAsia="標楷體" w:hAnsi="標楷體"/>
                  </w:rPr>
                </w:rPrChange>
              </w:rPr>
            </w:pPr>
            <w:del w:id="2026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2027" w:author="88692" w:date="2020-06-16T16:02:00Z">
                    <w:rPr>
                      <w:rFonts w:ascii="標楷體" w:eastAsia="標楷體" w:hAnsi="標楷體"/>
                    </w:rPr>
                  </w:rPrChange>
                </w:rPr>
                <w:delText>11</w:delText>
              </w:r>
              <w:bookmarkStart w:id="2028" w:name="_Toc71196690"/>
              <w:bookmarkEnd w:id="2028"/>
            </w:del>
          </w:p>
        </w:tc>
        <w:tc>
          <w:tcPr>
            <w:tcW w:w="2152" w:type="dxa"/>
          </w:tcPr>
          <w:p w14:paraId="77984CC6" w14:textId="2E1A389D" w:rsidR="00A17982" w:rsidRPr="008E0412" w:rsidDel="009661CB" w:rsidRDefault="00A17982" w:rsidP="00CC4BAD">
            <w:pPr>
              <w:rPr>
                <w:del w:id="2029" w:author="Fegie" w:date="2021-04-28T12:03:00Z"/>
                <w:rFonts w:ascii="標楷體" w:eastAsia="標楷體" w:hAnsi="標楷體"/>
                <w:strike/>
                <w:color w:val="FF0000"/>
                <w:rPrChange w:id="2030" w:author="88692" w:date="2020-06-16T16:02:00Z">
                  <w:rPr>
                    <w:del w:id="2031" w:author="Fegie" w:date="2021-04-28T12:03:00Z"/>
                    <w:rFonts w:ascii="標楷體" w:eastAsia="標楷體" w:hAnsi="標楷體"/>
                  </w:rPr>
                </w:rPrChange>
              </w:rPr>
            </w:pPr>
            <w:del w:id="2032" w:author="Fegie" w:date="2021-04-28T12:03:00Z"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2033" w:author="88692" w:date="2020-06-16T16:02:00Z">
                    <w:rPr>
                      <w:rFonts w:ascii="標楷體" w:eastAsia="標楷體" w:hAnsi="標楷體" w:hint="eastAsia"/>
                    </w:rPr>
                  </w:rPrChange>
                </w:rPr>
                <w:delText>聯絡人姓名</w:delText>
              </w:r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2034" w:author="88692" w:date="2020-06-16T16:02:00Z">
                    <w:rPr>
                      <w:rFonts w:ascii="標楷體" w:eastAsia="標楷體" w:hAnsi="標楷體"/>
                    </w:rPr>
                  </w:rPrChange>
                </w:rPr>
                <w:delText xml:space="preserve">  </w:delText>
              </w:r>
              <w:bookmarkStart w:id="2035" w:name="_Toc71196691"/>
              <w:bookmarkEnd w:id="2035"/>
            </w:del>
          </w:p>
        </w:tc>
        <w:tc>
          <w:tcPr>
            <w:tcW w:w="1296" w:type="dxa"/>
          </w:tcPr>
          <w:p w14:paraId="28C64B5B" w14:textId="3311E0DE" w:rsidR="00A17982" w:rsidRPr="008E0412" w:rsidDel="009661CB" w:rsidRDefault="003B2B59" w:rsidP="00CC4BAD">
            <w:pPr>
              <w:rPr>
                <w:del w:id="2036" w:author="Fegie" w:date="2021-04-28T12:03:00Z"/>
                <w:rFonts w:ascii="標楷體" w:eastAsia="標楷體" w:hAnsi="標楷體"/>
                <w:strike/>
                <w:color w:val="FF0000"/>
                <w:rPrChange w:id="2037" w:author="88692" w:date="2020-06-16T16:02:00Z">
                  <w:rPr>
                    <w:del w:id="2038" w:author="Fegie" w:date="2021-04-28T12:03:00Z"/>
                    <w:rFonts w:ascii="標楷體" w:eastAsia="標楷體" w:hAnsi="標楷體"/>
                  </w:rPr>
                </w:rPrChange>
              </w:rPr>
            </w:pPr>
            <w:del w:id="2039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2040" w:author="88692" w:date="2020-06-16T16:02:00Z">
                    <w:rPr>
                      <w:rFonts w:ascii="標楷體" w:eastAsia="標楷體" w:hAnsi="標楷體"/>
                    </w:rPr>
                  </w:rPrChange>
                </w:rPr>
                <w:delText>X(14)</w:delText>
              </w:r>
              <w:bookmarkStart w:id="2041" w:name="_Toc71196692"/>
              <w:bookmarkEnd w:id="2041"/>
            </w:del>
          </w:p>
        </w:tc>
        <w:tc>
          <w:tcPr>
            <w:tcW w:w="1066" w:type="dxa"/>
          </w:tcPr>
          <w:p w14:paraId="5A45AC9C" w14:textId="4FEC77AB" w:rsidR="00A17982" w:rsidRPr="008E0412" w:rsidDel="009661CB" w:rsidRDefault="00A17982" w:rsidP="00CC4BAD">
            <w:pPr>
              <w:rPr>
                <w:del w:id="2042" w:author="Fegie" w:date="2021-04-28T12:03:00Z"/>
                <w:rFonts w:ascii="標楷體" w:eastAsia="標楷體" w:hAnsi="標楷體"/>
                <w:strike/>
                <w:color w:val="FF0000"/>
                <w:rPrChange w:id="2043" w:author="88692" w:date="2020-06-16T16:02:00Z">
                  <w:rPr>
                    <w:del w:id="204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045" w:name="_Toc71196693"/>
            <w:bookmarkEnd w:id="2045"/>
          </w:p>
        </w:tc>
        <w:tc>
          <w:tcPr>
            <w:tcW w:w="1141" w:type="dxa"/>
          </w:tcPr>
          <w:p w14:paraId="3DFBD29C" w14:textId="3DB7BEDA" w:rsidR="00A17982" w:rsidRPr="008E0412" w:rsidDel="009661CB" w:rsidRDefault="00A17982" w:rsidP="00CC4BAD">
            <w:pPr>
              <w:rPr>
                <w:del w:id="2046" w:author="Fegie" w:date="2021-04-28T12:03:00Z"/>
                <w:rFonts w:ascii="標楷體" w:eastAsia="標楷體" w:hAnsi="標楷體"/>
                <w:strike/>
                <w:color w:val="FF0000"/>
                <w:rPrChange w:id="2047" w:author="88692" w:date="2020-06-16T16:02:00Z">
                  <w:rPr>
                    <w:del w:id="204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049" w:name="_Toc71196694"/>
            <w:bookmarkEnd w:id="2049"/>
          </w:p>
        </w:tc>
        <w:tc>
          <w:tcPr>
            <w:tcW w:w="665" w:type="dxa"/>
          </w:tcPr>
          <w:p w14:paraId="00CB80C5" w14:textId="4D2181F8" w:rsidR="00A17982" w:rsidRPr="008E0412" w:rsidDel="009661CB" w:rsidRDefault="00A17982" w:rsidP="00CC4BAD">
            <w:pPr>
              <w:rPr>
                <w:del w:id="2050" w:author="Fegie" w:date="2021-04-28T12:03:00Z"/>
                <w:rFonts w:ascii="標楷體" w:eastAsia="標楷體" w:hAnsi="標楷體"/>
                <w:strike/>
                <w:color w:val="FF0000"/>
                <w:rPrChange w:id="2051" w:author="88692" w:date="2020-06-16T16:02:00Z">
                  <w:rPr>
                    <w:del w:id="205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053" w:name="_Toc71196695"/>
            <w:bookmarkEnd w:id="2053"/>
          </w:p>
        </w:tc>
        <w:tc>
          <w:tcPr>
            <w:tcW w:w="691" w:type="dxa"/>
          </w:tcPr>
          <w:p w14:paraId="1A17ADBB" w14:textId="1983D998" w:rsidR="00A17982" w:rsidRPr="008E0412" w:rsidDel="009661CB" w:rsidRDefault="00A17982" w:rsidP="00CC4BAD">
            <w:pPr>
              <w:rPr>
                <w:del w:id="2054" w:author="Fegie" w:date="2021-04-28T12:03:00Z"/>
                <w:rFonts w:ascii="標楷體" w:eastAsia="標楷體" w:hAnsi="標楷體"/>
                <w:strike/>
                <w:color w:val="FF0000"/>
                <w:rPrChange w:id="2055" w:author="88692" w:date="2020-06-16T16:02:00Z">
                  <w:rPr>
                    <w:del w:id="205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057" w:name="_Toc71196696"/>
            <w:bookmarkEnd w:id="2057"/>
          </w:p>
        </w:tc>
        <w:tc>
          <w:tcPr>
            <w:tcW w:w="3613" w:type="dxa"/>
          </w:tcPr>
          <w:p w14:paraId="1970A033" w14:textId="3341A479" w:rsidR="00A17982" w:rsidRPr="008E0412" w:rsidDel="009661CB" w:rsidRDefault="00A17982" w:rsidP="00CC4BAD">
            <w:pPr>
              <w:rPr>
                <w:del w:id="2058" w:author="Fegie" w:date="2021-04-28T12:03:00Z"/>
                <w:rFonts w:ascii="標楷體" w:eastAsia="標楷體" w:hAnsi="標楷體"/>
                <w:strike/>
                <w:color w:val="FF0000"/>
                <w:rPrChange w:id="2059" w:author="88692" w:date="2020-06-16T16:02:00Z">
                  <w:rPr>
                    <w:del w:id="2060" w:author="Fegie" w:date="2021-04-28T12:03:00Z"/>
                    <w:rFonts w:ascii="標楷體" w:eastAsia="標楷體" w:hAnsi="標楷體"/>
                  </w:rPr>
                </w:rPrChange>
              </w:rPr>
            </w:pPr>
            <w:del w:id="2061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2062" w:author="88692" w:date="2020-06-16T16:02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2063" w:name="_Toc71196697"/>
              <w:bookmarkEnd w:id="2063"/>
            </w:del>
          </w:p>
        </w:tc>
        <w:bookmarkStart w:id="2064" w:name="_Toc71196698"/>
        <w:bookmarkEnd w:id="2064"/>
      </w:tr>
      <w:tr w:rsidR="00A04243" w:rsidRPr="00A04243" w:rsidDel="009661CB" w14:paraId="4EDE7716" w14:textId="6415589B" w:rsidTr="00CE2128">
        <w:trPr>
          <w:trHeight w:val="291"/>
          <w:jc w:val="center"/>
          <w:del w:id="2065" w:author="Fegie" w:date="2021-04-28T12:03:00Z"/>
        </w:trPr>
        <w:tc>
          <w:tcPr>
            <w:tcW w:w="558" w:type="dxa"/>
          </w:tcPr>
          <w:p w14:paraId="78FB5E58" w14:textId="096E68F4" w:rsidR="00A17982" w:rsidRPr="00A04243" w:rsidDel="009661CB" w:rsidRDefault="00A17982" w:rsidP="00CC4BAD">
            <w:pPr>
              <w:rPr>
                <w:del w:id="2066" w:author="Fegie" w:date="2021-04-28T12:03:00Z"/>
                <w:rFonts w:ascii="標楷體" w:eastAsia="標楷體" w:hAnsi="標楷體"/>
              </w:rPr>
            </w:pPr>
            <w:del w:id="206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12</w:delText>
              </w:r>
              <w:bookmarkStart w:id="2068" w:name="_Toc71196699"/>
              <w:bookmarkEnd w:id="2068"/>
            </w:del>
          </w:p>
        </w:tc>
        <w:tc>
          <w:tcPr>
            <w:tcW w:w="2152" w:type="dxa"/>
          </w:tcPr>
          <w:p w14:paraId="5E5F432D" w14:textId="4D365BB3" w:rsidR="00A17982" w:rsidRPr="00A04243" w:rsidDel="009661CB" w:rsidRDefault="00A17982" w:rsidP="00CC4BAD">
            <w:pPr>
              <w:rPr>
                <w:del w:id="2069" w:author="Fegie" w:date="2021-04-28T12:03:00Z"/>
                <w:rFonts w:ascii="標楷體" w:eastAsia="標楷體" w:hAnsi="標楷體"/>
              </w:rPr>
            </w:pPr>
            <w:del w:id="207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戶籍郵遞區號</w:delText>
              </w:r>
              <w:bookmarkStart w:id="2071" w:name="_Toc71196700"/>
              <w:bookmarkEnd w:id="2071"/>
            </w:del>
          </w:p>
        </w:tc>
        <w:tc>
          <w:tcPr>
            <w:tcW w:w="1296" w:type="dxa"/>
          </w:tcPr>
          <w:p w14:paraId="07A0F87B" w14:textId="05322056" w:rsidR="00A17982" w:rsidRPr="00A04243" w:rsidDel="009661CB" w:rsidRDefault="003B2B59" w:rsidP="00CC4BAD">
            <w:pPr>
              <w:rPr>
                <w:del w:id="2072" w:author="Fegie" w:date="2021-04-28T12:03:00Z"/>
                <w:rFonts w:ascii="標楷體" w:eastAsia="標楷體" w:hAnsi="標楷體"/>
              </w:rPr>
            </w:pPr>
            <w:del w:id="2073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99999</w:delText>
              </w:r>
              <w:bookmarkStart w:id="2074" w:name="_Toc71196701"/>
              <w:bookmarkEnd w:id="2074"/>
            </w:del>
          </w:p>
        </w:tc>
        <w:tc>
          <w:tcPr>
            <w:tcW w:w="1066" w:type="dxa"/>
          </w:tcPr>
          <w:p w14:paraId="45694613" w14:textId="6F0F40E8" w:rsidR="00A17982" w:rsidRPr="00A04243" w:rsidDel="009661CB" w:rsidRDefault="00A17982" w:rsidP="00CC4BAD">
            <w:pPr>
              <w:rPr>
                <w:del w:id="2075" w:author="Fegie" w:date="2021-04-28T12:03:00Z"/>
                <w:rFonts w:ascii="標楷體" w:eastAsia="標楷體" w:hAnsi="標楷體"/>
              </w:rPr>
            </w:pPr>
            <w:bookmarkStart w:id="2076" w:name="_Toc71196702"/>
            <w:bookmarkEnd w:id="2076"/>
          </w:p>
        </w:tc>
        <w:tc>
          <w:tcPr>
            <w:tcW w:w="1141" w:type="dxa"/>
          </w:tcPr>
          <w:p w14:paraId="72B21400" w14:textId="3739F0EE" w:rsidR="00A17982" w:rsidRPr="00A04243" w:rsidDel="009661CB" w:rsidRDefault="00A17982" w:rsidP="00CC4BAD">
            <w:pPr>
              <w:rPr>
                <w:del w:id="2077" w:author="Fegie" w:date="2021-04-28T12:03:00Z"/>
                <w:rFonts w:ascii="標楷體" w:eastAsia="標楷體" w:hAnsi="標楷體"/>
              </w:rPr>
            </w:pPr>
            <w:bookmarkStart w:id="2078" w:name="_Toc71196703"/>
            <w:bookmarkEnd w:id="2078"/>
          </w:p>
        </w:tc>
        <w:tc>
          <w:tcPr>
            <w:tcW w:w="665" w:type="dxa"/>
          </w:tcPr>
          <w:p w14:paraId="34B640AF" w14:textId="5E716883" w:rsidR="00A17982" w:rsidRPr="00A04243" w:rsidDel="009661CB" w:rsidRDefault="00A17982" w:rsidP="00CC4BAD">
            <w:pPr>
              <w:rPr>
                <w:del w:id="2079" w:author="Fegie" w:date="2021-04-28T12:03:00Z"/>
                <w:rFonts w:ascii="標楷體" w:eastAsia="標楷體" w:hAnsi="標楷體"/>
              </w:rPr>
            </w:pPr>
            <w:del w:id="208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2081" w:name="_Toc71196704"/>
              <w:bookmarkEnd w:id="2081"/>
            </w:del>
          </w:p>
        </w:tc>
        <w:tc>
          <w:tcPr>
            <w:tcW w:w="691" w:type="dxa"/>
          </w:tcPr>
          <w:p w14:paraId="4EDC36A4" w14:textId="3FC340E2" w:rsidR="00A17982" w:rsidRPr="00A04243" w:rsidDel="009661CB" w:rsidRDefault="00A17982" w:rsidP="00CC4BAD">
            <w:pPr>
              <w:rPr>
                <w:del w:id="2082" w:author="Fegie" w:date="2021-04-28T12:03:00Z"/>
                <w:rFonts w:ascii="標楷體" w:eastAsia="標楷體" w:hAnsi="標楷體"/>
              </w:rPr>
            </w:pPr>
            <w:bookmarkStart w:id="2083" w:name="_Toc71196705"/>
            <w:bookmarkEnd w:id="2083"/>
          </w:p>
        </w:tc>
        <w:tc>
          <w:tcPr>
            <w:tcW w:w="3613" w:type="dxa"/>
          </w:tcPr>
          <w:p w14:paraId="71290CD7" w14:textId="6FD54718" w:rsidR="00A17982" w:rsidRPr="00A04243" w:rsidDel="009661CB" w:rsidRDefault="00A17982" w:rsidP="00163CC1">
            <w:pPr>
              <w:rPr>
                <w:del w:id="2084" w:author="Fegie" w:date="2021-04-28T12:03:00Z"/>
                <w:rFonts w:ascii="標楷體" w:eastAsia="標楷體" w:hAnsi="標楷體"/>
              </w:rPr>
            </w:pPr>
            <w:del w:id="208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i.新增必須輸入,其他自動顯示不必輸入</w:delText>
              </w:r>
              <w:bookmarkStart w:id="2086" w:name="_Toc71196706"/>
              <w:bookmarkEnd w:id="2086"/>
            </w:del>
          </w:p>
        </w:tc>
        <w:bookmarkStart w:id="2087" w:name="_Toc71196707"/>
        <w:bookmarkEnd w:id="2087"/>
      </w:tr>
      <w:tr w:rsidR="00A04243" w:rsidRPr="00A04243" w:rsidDel="009661CB" w14:paraId="0206EB96" w14:textId="18101542" w:rsidTr="00CE2128">
        <w:trPr>
          <w:trHeight w:val="291"/>
          <w:jc w:val="center"/>
          <w:del w:id="2088" w:author="Fegie" w:date="2021-04-28T12:03:00Z"/>
        </w:trPr>
        <w:tc>
          <w:tcPr>
            <w:tcW w:w="558" w:type="dxa"/>
          </w:tcPr>
          <w:p w14:paraId="478B5EE2" w14:textId="52F0C7AE" w:rsidR="00A17982" w:rsidRPr="00A04243" w:rsidDel="009661CB" w:rsidRDefault="00A17982" w:rsidP="00CC4BAD">
            <w:pPr>
              <w:rPr>
                <w:del w:id="2089" w:author="Fegie" w:date="2021-04-28T12:03:00Z"/>
                <w:rFonts w:ascii="標楷體" w:eastAsia="標楷體" w:hAnsi="標楷體"/>
              </w:rPr>
            </w:pPr>
            <w:del w:id="209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13</w:delText>
              </w:r>
              <w:bookmarkStart w:id="2091" w:name="_Toc71196708"/>
              <w:bookmarkEnd w:id="2091"/>
            </w:del>
          </w:p>
        </w:tc>
        <w:tc>
          <w:tcPr>
            <w:tcW w:w="2152" w:type="dxa"/>
          </w:tcPr>
          <w:p w14:paraId="48C3E06A" w14:textId="5CA14F9D" w:rsidR="00A17982" w:rsidRPr="00A04243" w:rsidDel="009661CB" w:rsidRDefault="00A17982" w:rsidP="00CC4BAD">
            <w:pPr>
              <w:rPr>
                <w:del w:id="2092" w:author="Fegie" w:date="2021-04-28T12:03:00Z"/>
                <w:rFonts w:ascii="標楷體" w:eastAsia="標楷體" w:hAnsi="標楷體"/>
              </w:rPr>
            </w:pPr>
            <w:del w:id="209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 xml:space="preserve">戶籍地址    </w:delText>
              </w:r>
              <w:bookmarkStart w:id="2094" w:name="_Toc71196709"/>
              <w:bookmarkEnd w:id="2094"/>
            </w:del>
          </w:p>
        </w:tc>
        <w:tc>
          <w:tcPr>
            <w:tcW w:w="1296" w:type="dxa"/>
          </w:tcPr>
          <w:p w14:paraId="1D8513F5" w14:textId="25483461" w:rsidR="00A17982" w:rsidRPr="00A04243" w:rsidDel="009661CB" w:rsidRDefault="003B2B59" w:rsidP="00CC4BAD">
            <w:pPr>
              <w:rPr>
                <w:del w:id="2095" w:author="Fegie" w:date="2021-04-28T12:03:00Z"/>
                <w:rFonts w:ascii="標楷體" w:eastAsia="標楷體" w:hAnsi="標楷體"/>
              </w:rPr>
            </w:pPr>
            <w:del w:id="209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X(60)</w:delText>
              </w:r>
              <w:bookmarkStart w:id="2097" w:name="_Toc71196710"/>
              <w:bookmarkEnd w:id="2097"/>
            </w:del>
          </w:p>
        </w:tc>
        <w:tc>
          <w:tcPr>
            <w:tcW w:w="1066" w:type="dxa"/>
          </w:tcPr>
          <w:p w14:paraId="155B627E" w14:textId="5E0E305F" w:rsidR="00A17982" w:rsidRPr="00A04243" w:rsidDel="009661CB" w:rsidRDefault="00A17982" w:rsidP="00CC4BAD">
            <w:pPr>
              <w:rPr>
                <w:del w:id="2098" w:author="Fegie" w:date="2021-04-28T12:03:00Z"/>
                <w:rFonts w:ascii="標楷體" w:eastAsia="標楷體" w:hAnsi="標楷體"/>
              </w:rPr>
            </w:pPr>
            <w:bookmarkStart w:id="2099" w:name="_Toc71196711"/>
            <w:bookmarkEnd w:id="2099"/>
          </w:p>
        </w:tc>
        <w:tc>
          <w:tcPr>
            <w:tcW w:w="1141" w:type="dxa"/>
          </w:tcPr>
          <w:p w14:paraId="6DDE2FFF" w14:textId="6162A31F" w:rsidR="00A17982" w:rsidRPr="00A04243" w:rsidDel="009661CB" w:rsidRDefault="00A17982" w:rsidP="00CC4BAD">
            <w:pPr>
              <w:rPr>
                <w:del w:id="2100" w:author="Fegie" w:date="2021-04-28T12:03:00Z"/>
                <w:rFonts w:ascii="標楷體" w:eastAsia="標楷體" w:hAnsi="標楷體"/>
              </w:rPr>
            </w:pPr>
            <w:bookmarkStart w:id="2101" w:name="_Toc71196712"/>
            <w:bookmarkEnd w:id="2101"/>
          </w:p>
        </w:tc>
        <w:tc>
          <w:tcPr>
            <w:tcW w:w="665" w:type="dxa"/>
          </w:tcPr>
          <w:p w14:paraId="7FE43AA0" w14:textId="7225518D" w:rsidR="00A17982" w:rsidRPr="00A04243" w:rsidDel="009661CB" w:rsidRDefault="00A17982" w:rsidP="00CC4BAD">
            <w:pPr>
              <w:rPr>
                <w:del w:id="2102" w:author="Fegie" w:date="2021-04-28T12:03:00Z"/>
                <w:rFonts w:ascii="標楷體" w:eastAsia="標楷體" w:hAnsi="標楷體"/>
              </w:rPr>
            </w:pPr>
            <w:del w:id="210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2104" w:name="_Toc71196713"/>
              <w:bookmarkEnd w:id="2104"/>
            </w:del>
          </w:p>
        </w:tc>
        <w:tc>
          <w:tcPr>
            <w:tcW w:w="691" w:type="dxa"/>
          </w:tcPr>
          <w:p w14:paraId="71AA0907" w14:textId="1CB67939" w:rsidR="00A17982" w:rsidRPr="00A04243" w:rsidDel="009661CB" w:rsidRDefault="00A17982" w:rsidP="00CC4BAD">
            <w:pPr>
              <w:rPr>
                <w:del w:id="2105" w:author="Fegie" w:date="2021-04-28T12:03:00Z"/>
                <w:rFonts w:ascii="標楷體" w:eastAsia="標楷體" w:hAnsi="標楷體"/>
              </w:rPr>
            </w:pPr>
            <w:bookmarkStart w:id="2106" w:name="_Toc71196714"/>
            <w:bookmarkEnd w:id="2106"/>
          </w:p>
        </w:tc>
        <w:tc>
          <w:tcPr>
            <w:tcW w:w="3613" w:type="dxa"/>
          </w:tcPr>
          <w:p w14:paraId="232949F4" w14:textId="74FFE564" w:rsidR="00A17982" w:rsidRPr="00A04243" w:rsidDel="009661CB" w:rsidRDefault="00A17982" w:rsidP="00163CC1">
            <w:pPr>
              <w:rPr>
                <w:del w:id="2107" w:author="Fegie" w:date="2021-04-28T12:03:00Z"/>
                <w:rFonts w:ascii="標楷體" w:eastAsia="標楷體" w:hAnsi="標楷體"/>
              </w:rPr>
            </w:pPr>
            <w:del w:id="210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i.新增必須輸入,其他自動顯示不必輸入</w:delText>
              </w:r>
              <w:bookmarkStart w:id="2109" w:name="_Toc71196715"/>
              <w:bookmarkEnd w:id="2109"/>
            </w:del>
          </w:p>
        </w:tc>
        <w:bookmarkStart w:id="2110" w:name="_Toc71196716"/>
        <w:bookmarkEnd w:id="2110"/>
      </w:tr>
      <w:tr w:rsidR="00A04243" w:rsidRPr="00A04243" w:rsidDel="009661CB" w14:paraId="67C482A2" w14:textId="46AE3A98" w:rsidTr="00CE2128">
        <w:trPr>
          <w:trHeight w:val="291"/>
          <w:jc w:val="center"/>
          <w:del w:id="2111" w:author="Fegie" w:date="2021-04-28T12:03:00Z"/>
        </w:trPr>
        <w:tc>
          <w:tcPr>
            <w:tcW w:w="558" w:type="dxa"/>
          </w:tcPr>
          <w:p w14:paraId="5E889A14" w14:textId="3B828FF4" w:rsidR="00A17982" w:rsidRPr="00A04243" w:rsidDel="009661CB" w:rsidRDefault="00A17982" w:rsidP="00CC4BAD">
            <w:pPr>
              <w:rPr>
                <w:del w:id="2112" w:author="Fegie" w:date="2021-04-28T12:03:00Z"/>
                <w:rFonts w:ascii="標楷體" w:eastAsia="標楷體" w:hAnsi="標楷體"/>
              </w:rPr>
            </w:pPr>
            <w:del w:id="211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14</w:delText>
              </w:r>
              <w:bookmarkStart w:id="2114" w:name="_Toc71196717"/>
              <w:bookmarkEnd w:id="2114"/>
            </w:del>
          </w:p>
        </w:tc>
        <w:tc>
          <w:tcPr>
            <w:tcW w:w="2152" w:type="dxa"/>
          </w:tcPr>
          <w:p w14:paraId="398BE123" w14:textId="656A2597" w:rsidR="00A17982" w:rsidRPr="00CE781C" w:rsidDel="009661CB" w:rsidRDefault="00A17982" w:rsidP="00CC4BAD">
            <w:pPr>
              <w:rPr>
                <w:del w:id="2115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116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戶籍電話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    </w:delText>
              </w:r>
              <w:bookmarkStart w:id="2117" w:name="_Toc71196718"/>
              <w:bookmarkEnd w:id="2117"/>
            </w:del>
          </w:p>
        </w:tc>
        <w:tc>
          <w:tcPr>
            <w:tcW w:w="1296" w:type="dxa"/>
          </w:tcPr>
          <w:p w14:paraId="4648CD76" w14:textId="588EC6A1" w:rsidR="00A17982" w:rsidRPr="00CE781C" w:rsidDel="009661CB" w:rsidRDefault="003B2B59" w:rsidP="003B2B59">
            <w:pPr>
              <w:rPr>
                <w:del w:id="2118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119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2120" w:name="_Toc71196719"/>
              <w:bookmarkEnd w:id="2120"/>
            </w:del>
          </w:p>
        </w:tc>
        <w:tc>
          <w:tcPr>
            <w:tcW w:w="1066" w:type="dxa"/>
          </w:tcPr>
          <w:p w14:paraId="71FF0839" w14:textId="7866FD61" w:rsidR="00A17982" w:rsidRPr="00CE781C" w:rsidDel="009661CB" w:rsidRDefault="00A17982" w:rsidP="00CC4BAD">
            <w:pPr>
              <w:rPr>
                <w:del w:id="212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22" w:name="_Toc71196720"/>
            <w:bookmarkEnd w:id="2122"/>
          </w:p>
        </w:tc>
        <w:tc>
          <w:tcPr>
            <w:tcW w:w="1141" w:type="dxa"/>
          </w:tcPr>
          <w:p w14:paraId="5FEB632C" w14:textId="22136BD9" w:rsidR="00A17982" w:rsidRPr="00CE781C" w:rsidDel="009661CB" w:rsidRDefault="00A17982" w:rsidP="00CC4BAD">
            <w:pPr>
              <w:rPr>
                <w:del w:id="2123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24" w:name="_Toc71196721"/>
            <w:bookmarkEnd w:id="2124"/>
          </w:p>
        </w:tc>
        <w:tc>
          <w:tcPr>
            <w:tcW w:w="665" w:type="dxa"/>
          </w:tcPr>
          <w:p w14:paraId="6448818C" w14:textId="5E1D362D" w:rsidR="00A17982" w:rsidRPr="00CE781C" w:rsidDel="009661CB" w:rsidRDefault="00A17982" w:rsidP="00CC4BAD">
            <w:pPr>
              <w:rPr>
                <w:del w:id="2125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26" w:name="_Toc71196722"/>
            <w:bookmarkEnd w:id="2126"/>
          </w:p>
        </w:tc>
        <w:tc>
          <w:tcPr>
            <w:tcW w:w="691" w:type="dxa"/>
          </w:tcPr>
          <w:p w14:paraId="4C9ECDA5" w14:textId="21B44E17" w:rsidR="00A17982" w:rsidRPr="00CE781C" w:rsidDel="009661CB" w:rsidRDefault="00A17982" w:rsidP="00CC4BAD">
            <w:pPr>
              <w:rPr>
                <w:del w:id="2127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28" w:name="_Toc71196723"/>
            <w:bookmarkEnd w:id="2128"/>
          </w:p>
        </w:tc>
        <w:tc>
          <w:tcPr>
            <w:tcW w:w="3613" w:type="dxa"/>
          </w:tcPr>
          <w:p w14:paraId="03442177" w14:textId="4EAFBB38" w:rsidR="00A17982" w:rsidRPr="00CE781C" w:rsidDel="009661CB" w:rsidRDefault="00A17982" w:rsidP="00CC4BAD">
            <w:pPr>
              <w:rPr>
                <w:del w:id="2129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130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i.可不輸入</w:delText>
              </w:r>
              <w:bookmarkStart w:id="2131" w:name="_Toc71196724"/>
              <w:bookmarkEnd w:id="2131"/>
            </w:del>
          </w:p>
        </w:tc>
        <w:bookmarkStart w:id="2132" w:name="_Toc71196725"/>
        <w:bookmarkEnd w:id="2132"/>
      </w:tr>
      <w:tr w:rsidR="00A04243" w:rsidRPr="00A04243" w:rsidDel="009661CB" w14:paraId="1CAE55FC" w14:textId="49FB1066" w:rsidTr="00CE2128">
        <w:trPr>
          <w:trHeight w:val="291"/>
          <w:jc w:val="center"/>
          <w:del w:id="2133" w:author="Fegie" w:date="2021-04-28T12:03:00Z"/>
        </w:trPr>
        <w:tc>
          <w:tcPr>
            <w:tcW w:w="558" w:type="dxa"/>
          </w:tcPr>
          <w:p w14:paraId="78D467BA" w14:textId="283EC435" w:rsidR="003B2B59" w:rsidRPr="00A04243" w:rsidDel="009661CB" w:rsidRDefault="003B2B59" w:rsidP="00CC4BAD">
            <w:pPr>
              <w:rPr>
                <w:del w:id="2134" w:author="Fegie" w:date="2021-04-28T12:03:00Z"/>
                <w:rFonts w:ascii="標楷體" w:eastAsia="標楷體" w:hAnsi="標楷體"/>
              </w:rPr>
            </w:pPr>
            <w:del w:id="213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15</w:delText>
              </w:r>
              <w:bookmarkStart w:id="2136" w:name="_Toc71196726"/>
              <w:bookmarkEnd w:id="2136"/>
            </w:del>
          </w:p>
        </w:tc>
        <w:tc>
          <w:tcPr>
            <w:tcW w:w="2152" w:type="dxa"/>
          </w:tcPr>
          <w:p w14:paraId="079C4A7A" w14:textId="308BB21F" w:rsidR="003B2B59" w:rsidRPr="00A04243" w:rsidDel="009661CB" w:rsidRDefault="003B2B59" w:rsidP="00CC4BAD">
            <w:pPr>
              <w:rPr>
                <w:del w:id="2137" w:author="Fegie" w:date="2021-04-28T12:03:00Z"/>
                <w:rFonts w:ascii="標楷體" w:eastAsia="標楷體" w:hAnsi="標楷體"/>
              </w:rPr>
            </w:pPr>
            <w:del w:id="213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通訊郵遞區號</w:delText>
              </w:r>
              <w:bookmarkStart w:id="2139" w:name="_Toc71196727"/>
              <w:bookmarkEnd w:id="2139"/>
            </w:del>
          </w:p>
        </w:tc>
        <w:tc>
          <w:tcPr>
            <w:tcW w:w="1296" w:type="dxa"/>
          </w:tcPr>
          <w:p w14:paraId="11E1E032" w14:textId="1478FD7C" w:rsidR="003B2B59" w:rsidRPr="00A04243" w:rsidDel="009661CB" w:rsidRDefault="003B2B59" w:rsidP="00A4784A">
            <w:pPr>
              <w:rPr>
                <w:del w:id="2140" w:author="Fegie" w:date="2021-04-28T12:03:00Z"/>
                <w:rFonts w:ascii="標楷體" w:eastAsia="標楷體" w:hAnsi="標楷體"/>
              </w:rPr>
            </w:pPr>
            <w:del w:id="2141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99999</w:delText>
              </w:r>
              <w:bookmarkStart w:id="2142" w:name="_Toc71196728"/>
              <w:bookmarkEnd w:id="2142"/>
            </w:del>
          </w:p>
        </w:tc>
        <w:tc>
          <w:tcPr>
            <w:tcW w:w="1066" w:type="dxa"/>
          </w:tcPr>
          <w:p w14:paraId="2162A8A5" w14:textId="00A14C80" w:rsidR="003B2B59" w:rsidRPr="00A04243" w:rsidDel="009661CB" w:rsidRDefault="003B2B59" w:rsidP="00CC4BAD">
            <w:pPr>
              <w:rPr>
                <w:del w:id="2143" w:author="Fegie" w:date="2021-04-28T12:03:00Z"/>
                <w:rFonts w:ascii="標楷體" w:eastAsia="標楷體" w:hAnsi="標楷體"/>
              </w:rPr>
            </w:pPr>
            <w:bookmarkStart w:id="2144" w:name="_Toc71196729"/>
            <w:bookmarkEnd w:id="2144"/>
          </w:p>
        </w:tc>
        <w:tc>
          <w:tcPr>
            <w:tcW w:w="1141" w:type="dxa"/>
          </w:tcPr>
          <w:p w14:paraId="60EC8A8C" w14:textId="470084CB" w:rsidR="003B2B59" w:rsidRPr="00A04243" w:rsidDel="009661CB" w:rsidRDefault="003B2B59" w:rsidP="00CC4BAD">
            <w:pPr>
              <w:rPr>
                <w:del w:id="2145" w:author="Fegie" w:date="2021-04-28T12:03:00Z"/>
                <w:rFonts w:ascii="標楷體" w:eastAsia="標楷體" w:hAnsi="標楷體"/>
              </w:rPr>
            </w:pPr>
            <w:bookmarkStart w:id="2146" w:name="_Toc71196730"/>
            <w:bookmarkEnd w:id="2146"/>
          </w:p>
        </w:tc>
        <w:tc>
          <w:tcPr>
            <w:tcW w:w="665" w:type="dxa"/>
          </w:tcPr>
          <w:p w14:paraId="6D8BF712" w14:textId="04C6B7AE" w:rsidR="003B2B59" w:rsidRPr="00A04243" w:rsidDel="009661CB" w:rsidRDefault="003B2B59" w:rsidP="00CC4BAD">
            <w:pPr>
              <w:rPr>
                <w:del w:id="2147" w:author="Fegie" w:date="2021-04-28T12:03:00Z"/>
                <w:rFonts w:ascii="標楷體" w:eastAsia="標楷體" w:hAnsi="標楷體"/>
              </w:rPr>
            </w:pPr>
            <w:del w:id="214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2149" w:name="_Toc71196731"/>
              <w:bookmarkEnd w:id="2149"/>
            </w:del>
          </w:p>
        </w:tc>
        <w:tc>
          <w:tcPr>
            <w:tcW w:w="691" w:type="dxa"/>
          </w:tcPr>
          <w:p w14:paraId="2D92620E" w14:textId="56815039" w:rsidR="003B2B59" w:rsidRPr="00A04243" w:rsidDel="009661CB" w:rsidRDefault="003B2B59" w:rsidP="00CC4BAD">
            <w:pPr>
              <w:rPr>
                <w:del w:id="2150" w:author="Fegie" w:date="2021-04-28T12:03:00Z"/>
                <w:rFonts w:ascii="標楷體" w:eastAsia="標楷體" w:hAnsi="標楷體"/>
              </w:rPr>
            </w:pPr>
            <w:bookmarkStart w:id="2151" w:name="_Toc71196732"/>
            <w:bookmarkEnd w:id="2151"/>
          </w:p>
        </w:tc>
        <w:tc>
          <w:tcPr>
            <w:tcW w:w="3613" w:type="dxa"/>
          </w:tcPr>
          <w:p w14:paraId="63C877F1" w14:textId="1261B8CB" w:rsidR="003B2B59" w:rsidRPr="00A04243" w:rsidDel="009661CB" w:rsidRDefault="003B2B59" w:rsidP="00163CC1">
            <w:pPr>
              <w:rPr>
                <w:del w:id="2152" w:author="Fegie" w:date="2021-04-28T12:03:00Z"/>
                <w:rFonts w:ascii="標楷體" w:eastAsia="標楷體" w:hAnsi="標楷體"/>
              </w:rPr>
            </w:pPr>
            <w:del w:id="215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i.新增必須輸入,其他自動顯示不必輸入</w:delText>
              </w:r>
              <w:bookmarkStart w:id="2154" w:name="_Toc71196733"/>
              <w:bookmarkEnd w:id="2154"/>
            </w:del>
          </w:p>
        </w:tc>
        <w:bookmarkStart w:id="2155" w:name="_Toc71196734"/>
        <w:bookmarkEnd w:id="2155"/>
      </w:tr>
      <w:tr w:rsidR="00A04243" w:rsidRPr="00A04243" w:rsidDel="009661CB" w14:paraId="5F38B579" w14:textId="00A0AB38" w:rsidTr="00CE2128">
        <w:trPr>
          <w:trHeight w:val="291"/>
          <w:jc w:val="center"/>
          <w:del w:id="2156" w:author="Fegie" w:date="2021-04-28T12:03:00Z"/>
        </w:trPr>
        <w:tc>
          <w:tcPr>
            <w:tcW w:w="558" w:type="dxa"/>
          </w:tcPr>
          <w:p w14:paraId="67255A91" w14:textId="0157B8E5" w:rsidR="003B2B59" w:rsidRPr="00A04243" w:rsidDel="009661CB" w:rsidRDefault="003B2B59" w:rsidP="00CC4BAD">
            <w:pPr>
              <w:rPr>
                <w:del w:id="2157" w:author="Fegie" w:date="2021-04-28T12:03:00Z"/>
                <w:rFonts w:ascii="標楷體" w:eastAsia="標楷體" w:hAnsi="標楷體"/>
              </w:rPr>
            </w:pPr>
            <w:del w:id="215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16</w:delText>
              </w:r>
              <w:bookmarkStart w:id="2159" w:name="_Toc71196735"/>
              <w:bookmarkEnd w:id="2159"/>
            </w:del>
          </w:p>
        </w:tc>
        <w:tc>
          <w:tcPr>
            <w:tcW w:w="2152" w:type="dxa"/>
          </w:tcPr>
          <w:p w14:paraId="1F106B75" w14:textId="30368CD7" w:rsidR="003B2B59" w:rsidRPr="00A04243" w:rsidDel="009661CB" w:rsidRDefault="003B2B59" w:rsidP="00CC4BAD">
            <w:pPr>
              <w:rPr>
                <w:del w:id="2160" w:author="Fegie" w:date="2021-04-28T12:03:00Z"/>
                <w:rFonts w:ascii="標楷體" w:eastAsia="標楷體" w:hAnsi="標楷體"/>
              </w:rPr>
            </w:pPr>
            <w:del w:id="216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 xml:space="preserve">通訊地址    </w:delText>
              </w:r>
              <w:bookmarkStart w:id="2162" w:name="_Toc71196736"/>
              <w:bookmarkEnd w:id="2162"/>
            </w:del>
          </w:p>
        </w:tc>
        <w:tc>
          <w:tcPr>
            <w:tcW w:w="1296" w:type="dxa"/>
          </w:tcPr>
          <w:p w14:paraId="53F727DE" w14:textId="3F1C8076" w:rsidR="003B2B59" w:rsidRPr="00A04243" w:rsidDel="009661CB" w:rsidRDefault="003B2B59" w:rsidP="00A4784A">
            <w:pPr>
              <w:rPr>
                <w:del w:id="2163" w:author="Fegie" w:date="2021-04-28T12:03:00Z"/>
                <w:rFonts w:ascii="標楷體" w:eastAsia="標楷體" w:hAnsi="標楷體"/>
              </w:rPr>
            </w:pPr>
            <w:del w:id="216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X(60)</w:delText>
              </w:r>
              <w:bookmarkStart w:id="2165" w:name="_Toc71196737"/>
              <w:bookmarkEnd w:id="2165"/>
            </w:del>
          </w:p>
        </w:tc>
        <w:tc>
          <w:tcPr>
            <w:tcW w:w="1066" w:type="dxa"/>
          </w:tcPr>
          <w:p w14:paraId="4BC14A9C" w14:textId="43790A6E" w:rsidR="003B2B59" w:rsidRPr="00A04243" w:rsidDel="009661CB" w:rsidRDefault="003B2B59" w:rsidP="00CC4BAD">
            <w:pPr>
              <w:rPr>
                <w:del w:id="2166" w:author="Fegie" w:date="2021-04-28T12:03:00Z"/>
                <w:rFonts w:ascii="標楷體" w:eastAsia="標楷體" w:hAnsi="標楷體"/>
              </w:rPr>
            </w:pPr>
            <w:bookmarkStart w:id="2167" w:name="_Toc71196738"/>
            <w:bookmarkEnd w:id="2167"/>
          </w:p>
        </w:tc>
        <w:tc>
          <w:tcPr>
            <w:tcW w:w="1141" w:type="dxa"/>
          </w:tcPr>
          <w:p w14:paraId="51583024" w14:textId="1591F674" w:rsidR="003B2B59" w:rsidRPr="00A04243" w:rsidDel="009661CB" w:rsidRDefault="003B2B59" w:rsidP="00CC4BAD">
            <w:pPr>
              <w:rPr>
                <w:del w:id="2168" w:author="Fegie" w:date="2021-04-28T12:03:00Z"/>
                <w:rFonts w:ascii="標楷體" w:eastAsia="標楷體" w:hAnsi="標楷體"/>
              </w:rPr>
            </w:pPr>
            <w:bookmarkStart w:id="2169" w:name="_Toc71196739"/>
            <w:bookmarkEnd w:id="2169"/>
          </w:p>
        </w:tc>
        <w:tc>
          <w:tcPr>
            <w:tcW w:w="665" w:type="dxa"/>
          </w:tcPr>
          <w:p w14:paraId="3F3BBD61" w14:textId="2B6203CD" w:rsidR="003B2B59" w:rsidRPr="00A04243" w:rsidDel="009661CB" w:rsidRDefault="003B2B59" w:rsidP="00CC4BAD">
            <w:pPr>
              <w:rPr>
                <w:del w:id="2170" w:author="Fegie" w:date="2021-04-28T12:03:00Z"/>
                <w:rFonts w:ascii="標楷體" w:eastAsia="標楷體" w:hAnsi="標楷體"/>
              </w:rPr>
            </w:pPr>
            <w:del w:id="217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2172" w:name="_Toc71196740"/>
              <w:bookmarkEnd w:id="2172"/>
            </w:del>
          </w:p>
        </w:tc>
        <w:tc>
          <w:tcPr>
            <w:tcW w:w="691" w:type="dxa"/>
          </w:tcPr>
          <w:p w14:paraId="71DD0615" w14:textId="6A3896F4" w:rsidR="003B2B59" w:rsidRPr="00A04243" w:rsidDel="009661CB" w:rsidRDefault="003B2B59" w:rsidP="00CC4BAD">
            <w:pPr>
              <w:rPr>
                <w:del w:id="2173" w:author="Fegie" w:date="2021-04-28T12:03:00Z"/>
                <w:rFonts w:ascii="標楷體" w:eastAsia="標楷體" w:hAnsi="標楷體"/>
              </w:rPr>
            </w:pPr>
            <w:bookmarkStart w:id="2174" w:name="_Toc71196741"/>
            <w:bookmarkEnd w:id="2174"/>
          </w:p>
        </w:tc>
        <w:tc>
          <w:tcPr>
            <w:tcW w:w="3613" w:type="dxa"/>
          </w:tcPr>
          <w:p w14:paraId="473F3749" w14:textId="6AA96BFD" w:rsidR="003B2B59" w:rsidRPr="00A04243" w:rsidDel="009661CB" w:rsidRDefault="003B2B59" w:rsidP="00163CC1">
            <w:pPr>
              <w:rPr>
                <w:del w:id="2175" w:author="Fegie" w:date="2021-04-28T12:03:00Z"/>
                <w:rFonts w:ascii="標楷體" w:eastAsia="標楷體" w:hAnsi="標楷體"/>
              </w:rPr>
            </w:pPr>
            <w:del w:id="217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i.新增必須輸入,其他自動顯示不必輸入</w:delText>
              </w:r>
              <w:bookmarkStart w:id="2177" w:name="_Toc71196742"/>
              <w:bookmarkEnd w:id="2177"/>
            </w:del>
          </w:p>
        </w:tc>
        <w:bookmarkStart w:id="2178" w:name="_Toc71196743"/>
        <w:bookmarkEnd w:id="2178"/>
      </w:tr>
      <w:tr w:rsidR="00A04243" w:rsidRPr="00A04243" w:rsidDel="009661CB" w14:paraId="1FA061EA" w14:textId="64BED154" w:rsidTr="00CE2128">
        <w:trPr>
          <w:trHeight w:val="291"/>
          <w:jc w:val="center"/>
          <w:del w:id="2179" w:author="Fegie" w:date="2021-04-28T12:03:00Z"/>
        </w:trPr>
        <w:tc>
          <w:tcPr>
            <w:tcW w:w="558" w:type="dxa"/>
          </w:tcPr>
          <w:p w14:paraId="1D96C783" w14:textId="4670D345" w:rsidR="003B2B59" w:rsidRPr="00A04243" w:rsidDel="009661CB" w:rsidRDefault="003B2B59" w:rsidP="00CC4BAD">
            <w:pPr>
              <w:rPr>
                <w:del w:id="2180" w:author="Fegie" w:date="2021-04-28T12:03:00Z"/>
                <w:rFonts w:ascii="標楷體" w:eastAsia="標楷體" w:hAnsi="標楷體"/>
              </w:rPr>
            </w:pPr>
            <w:del w:id="218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17</w:delText>
              </w:r>
              <w:bookmarkStart w:id="2182" w:name="_Toc71196744"/>
              <w:bookmarkEnd w:id="2182"/>
            </w:del>
          </w:p>
        </w:tc>
        <w:tc>
          <w:tcPr>
            <w:tcW w:w="2152" w:type="dxa"/>
          </w:tcPr>
          <w:p w14:paraId="3C70BD4A" w14:textId="5C751755" w:rsidR="003B2B59" w:rsidRPr="00CE781C" w:rsidDel="009661CB" w:rsidRDefault="003B2B59" w:rsidP="00CC4BAD">
            <w:pPr>
              <w:rPr>
                <w:del w:id="2183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184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-O1 </w:delText>
              </w:r>
              <w:bookmarkStart w:id="2185" w:name="_Toc71196745"/>
              <w:bookmarkEnd w:id="2185"/>
            </w:del>
          </w:p>
        </w:tc>
        <w:tc>
          <w:tcPr>
            <w:tcW w:w="1296" w:type="dxa"/>
          </w:tcPr>
          <w:p w14:paraId="4C1A8B69" w14:textId="765C4694" w:rsidR="003B2B59" w:rsidRPr="00CE781C" w:rsidDel="009661CB" w:rsidRDefault="003B2B59" w:rsidP="00A4784A">
            <w:pPr>
              <w:rPr>
                <w:del w:id="2186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187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2188" w:name="_Toc71196746"/>
              <w:bookmarkEnd w:id="2188"/>
            </w:del>
          </w:p>
        </w:tc>
        <w:tc>
          <w:tcPr>
            <w:tcW w:w="1066" w:type="dxa"/>
          </w:tcPr>
          <w:p w14:paraId="31631895" w14:textId="4D0C820B" w:rsidR="003B2B59" w:rsidRPr="00CE781C" w:rsidDel="009661CB" w:rsidRDefault="003B2B59" w:rsidP="00CC4BAD">
            <w:pPr>
              <w:rPr>
                <w:del w:id="218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90" w:name="_Toc71196747"/>
            <w:bookmarkEnd w:id="2190"/>
          </w:p>
        </w:tc>
        <w:tc>
          <w:tcPr>
            <w:tcW w:w="1141" w:type="dxa"/>
            <w:vMerge w:val="restart"/>
          </w:tcPr>
          <w:p w14:paraId="41B2D303" w14:textId="73E5B796" w:rsidR="003B2B59" w:rsidRPr="00CE781C" w:rsidDel="009661CB" w:rsidRDefault="003B2B59" w:rsidP="00CC4BAD">
            <w:pPr>
              <w:rPr>
                <w:del w:id="219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192" w:name="_Toc71196748"/>
            <w:bookmarkEnd w:id="2192"/>
          </w:p>
        </w:tc>
        <w:tc>
          <w:tcPr>
            <w:tcW w:w="665" w:type="dxa"/>
            <w:vMerge w:val="restart"/>
          </w:tcPr>
          <w:p w14:paraId="0455ED7D" w14:textId="4EC0DC4B" w:rsidR="003B2B59" w:rsidRPr="00CE781C" w:rsidDel="009661CB" w:rsidRDefault="003B2B59" w:rsidP="00CC4BAD">
            <w:pPr>
              <w:rPr>
                <w:del w:id="2193" w:author="Fegie" w:date="2021-04-28T12:03:00Z"/>
                <w:rFonts w:ascii="標楷體" w:eastAsia="標楷體" w:hAnsi="標楷體"/>
                <w:strike/>
                <w:color w:val="FF0000"/>
                <w:highlight w:val="yellow"/>
              </w:rPr>
            </w:pPr>
            <w:bookmarkStart w:id="2194" w:name="_Toc71196749"/>
            <w:bookmarkEnd w:id="2194"/>
          </w:p>
          <w:p w14:paraId="6F848E41" w14:textId="57D00B2D" w:rsidR="003B2B59" w:rsidRPr="00CE781C" w:rsidDel="009661CB" w:rsidRDefault="003B2B59" w:rsidP="00CC4BAD">
            <w:pPr>
              <w:rPr>
                <w:del w:id="2195" w:author="Fegie" w:date="2021-04-28T12:03:00Z"/>
                <w:rFonts w:ascii="標楷體" w:eastAsia="標楷體" w:hAnsi="標楷體"/>
                <w:strike/>
                <w:color w:val="FF0000"/>
                <w:highlight w:val="yellow"/>
              </w:rPr>
            </w:pPr>
            <w:bookmarkStart w:id="2196" w:name="_Toc71196750"/>
            <w:bookmarkEnd w:id="2196"/>
          </w:p>
          <w:p w14:paraId="4B523625" w14:textId="1B8CE357" w:rsidR="003B2B59" w:rsidRPr="00CE781C" w:rsidDel="009661CB" w:rsidRDefault="003B2B59" w:rsidP="00CC4BAD">
            <w:pPr>
              <w:rPr>
                <w:del w:id="2197" w:author="Fegie" w:date="2021-04-28T12:03:00Z"/>
                <w:rFonts w:ascii="標楷體" w:eastAsia="標楷體" w:hAnsi="標楷體"/>
                <w:strike/>
                <w:color w:val="FF0000"/>
                <w:highlight w:val="yellow"/>
              </w:rPr>
            </w:pPr>
            <w:del w:id="2198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V</w:delText>
              </w:r>
              <w:bookmarkStart w:id="2199" w:name="_Toc71196751"/>
              <w:bookmarkEnd w:id="2199"/>
            </w:del>
          </w:p>
          <w:p w14:paraId="2BF3FDE3" w14:textId="06FA50EF" w:rsidR="003B2B59" w:rsidRPr="00CE781C" w:rsidDel="009661CB" w:rsidRDefault="003B2B59" w:rsidP="00CC4BAD">
            <w:pPr>
              <w:rPr>
                <w:del w:id="2200" w:author="Fegie" w:date="2021-04-28T12:03:00Z"/>
                <w:rFonts w:ascii="標楷體" w:eastAsia="標楷體" w:hAnsi="標楷體"/>
                <w:strike/>
                <w:color w:val="FF0000"/>
                <w:highlight w:val="yellow"/>
              </w:rPr>
            </w:pPr>
            <w:bookmarkStart w:id="2201" w:name="_Toc71196752"/>
            <w:bookmarkEnd w:id="2201"/>
          </w:p>
          <w:p w14:paraId="4A5FBC24" w14:textId="4BFF8983" w:rsidR="003B2B59" w:rsidRPr="00CE781C" w:rsidDel="009661CB" w:rsidRDefault="003B2B59" w:rsidP="00CC4BAD">
            <w:pPr>
              <w:rPr>
                <w:del w:id="2202" w:author="Fegie" w:date="2021-04-28T12:03:00Z"/>
                <w:rFonts w:ascii="標楷體" w:eastAsia="標楷體" w:hAnsi="標楷體"/>
                <w:strike/>
                <w:color w:val="FF0000"/>
                <w:highlight w:val="yellow"/>
              </w:rPr>
            </w:pPr>
            <w:bookmarkStart w:id="2203" w:name="_Toc71196753"/>
            <w:bookmarkEnd w:id="2203"/>
          </w:p>
        </w:tc>
        <w:tc>
          <w:tcPr>
            <w:tcW w:w="691" w:type="dxa"/>
          </w:tcPr>
          <w:p w14:paraId="55C18047" w14:textId="254B3245" w:rsidR="003B2B59" w:rsidRPr="00CE781C" w:rsidDel="009661CB" w:rsidRDefault="003B2B59" w:rsidP="00CC4BAD">
            <w:pPr>
              <w:rPr>
                <w:del w:id="2204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05" w:name="_Toc71196754"/>
            <w:bookmarkEnd w:id="2205"/>
          </w:p>
        </w:tc>
        <w:tc>
          <w:tcPr>
            <w:tcW w:w="3613" w:type="dxa"/>
            <w:vMerge w:val="restart"/>
          </w:tcPr>
          <w:p w14:paraId="7B62FD67" w14:textId="2307290E" w:rsidR="003B2B59" w:rsidRPr="00CE781C" w:rsidDel="009661CB" w:rsidRDefault="003B2B59" w:rsidP="00CC4BAD">
            <w:pPr>
              <w:rPr>
                <w:del w:id="2206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207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i.聯絡電話、手機號碼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至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少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輸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入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一組</w:delText>
              </w:r>
              <w:bookmarkStart w:id="2208" w:name="_Toc71196755"/>
              <w:bookmarkEnd w:id="2208"/>
            </w:del>
          </w:p>
        </w:tc>
        <w:bookmarkStart w:id="2209" w:name="_Toc71196756"/>
        <w:bookmarkEnd w:id="2209"/>
      </w:tr>
      <w:tr w:rsidR="00A04243" w:rsidRPr="00A04243" w:rsidDel="009661CB" w14:paraId="7B3D4343" w14:textId="29F3AFE7" w:rsidTr="00CE2128">
        <w:trPr>
          <w:trHeight w:val="291"/>
          <w:jc w:val="center"/>
          <w:del w:id="2210" w:author="Fegie" w:date="2021-04-28T12:03:00Z"/>
        </w:trPr>
        <w:tc>
          <w:tcPr>
            <w:tcW w:w="558" w:type="dxa"/>
          </w:tcPr>
          <w:p w14:paraId="66D90D78" w14:textId="07717C27" w:rsidR="003B2B59" w:rsidRPr="00A04243" w:rsidDel="009661CB" w:rsidRDefault="003B2B59" w:rsidP="00CC4BAD">
            <w:pPr>
              <w:rPr>
                <w:del w:id="2211" w:author="Fegie" w:date="2021-04-28T12:03:00Z"/>
                <w:rFonts w:ascii="標楷體" w:eastAsia="標楷體" w:hAnsi="標楷體"/>
              </w:rPr>
            </w:pPr>
            <w:bookmarkStart w:id="2212" w:name="_Toc71196757"/>
            <w:bookmarkEnd w:id="2212"/>
          </w:p>
        </w:tc>
        <w:tc>
          <w:tcPr>
            <w:tcW w:w="2152" w:type="dxa"/>
          </w:tcPr>
          <w:p w14:paraId="2FE6AF07" w14:textId="0DD8E9B8" w:rsidR="003B2B59" w:rsidRPr="00CE781C" w:rsidDel="009661CB" w:rsidRDefault="003B2B59" w:rsidP="00CC4BAD">
            <w:pPr>
              <w:rPr>
                <w:del w:id="2213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214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-O2 </w:delText>
              </w:r>
              <w:bookmarkStart w:id="2215" w:name="_Toc71196758"/>
              <w:bookmarkEnd w:id="2215"/>
            </w:del>
          </w:p>
        </w:tc>
        <w:tc>
          <w:tcPr>
            <w:tcW w:w="1296" w:type="dxa"/>
          </w:tcPr>
          <w:p w14:paraId="3FD571BD" w14:textId="4CE5A0CC" w:rsidR="003B2B59" w:rsidRPr="00CE781C" w:rsidDel="009661CB" w:rsidRDefault="003B2B59">
            <w:pPr>
              <w:rPr>
                <w:del w:id="2216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217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2218" w:name="_Toc71196759"/>
              <w:bookmarkEnd w:id="2218"/>
            </w:del>
          </w:p>
        </w:tc>
        <w:tc>
          <w:tcPr>
            <w:tcW w:w="1066" w:type="dxa"/>
          </w:tcPr>
          <w:p w14:paraId="7A794376" w14:textId="2056959E" w:rsidR="003B2B59" w:rsidRPr="00CE781C" w:rsidDel="009661CB" w:rsidRDefault="003B2B59" w:rsidP="00CC4BAD">
            <w:pPr>
              <w:rPr>
                <w:del w:id="221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20" w:name="_Toc71196760"/>
            <w:bookmarkEnd w:id="2220"/>
          </w:p>
        </w:tc>
        <w:tc>
          <w:tcPr>
            <w:tcW w:w="1141" w:type="dxa"/>
            <w:vMerge/>
          </w:tcPr>
          <w:p w14:paraId="191E03F9" w14:textId="34B68A44" w:rsidR="003B2B59" w:rsidRPr="00CE781C" w:rsidDel="009661CB" w:rsidRDefault="003B2B59" w:rsidP="00CC4BAD">
            <w:pPr>
              <w:rPr>
                <w:del w:id="222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22" w:name="_Toc71196761"/>
            <w:bookmarkEnd w:id="2222"/>
          </w:p>
        </w:tc>
        <w:tc>
          <w:tcPr>
            <w:tcW w:w="665" w:type="dxa"/>
            <w:vMerge/>
          </w:tcPr>
          <w:p w14:paraId="2F8B35E9" w14:textId="59E33190" w:rsidR="003B2B59" w:rsidRPr="00CE781C" w:rsidDel="009661CB" w:rsidRDefault="003B2B59" w:rsidP="00CC4BAD">
            <w:pPr>
              <w:rPr>
                <w:del w:id="2223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24" w:name="_Toc71196762"/>
            <w:bookmarkEnd w:id="2224"/>
          </w:p>
        </w:tc>
        <w:tc>
          <w:tcPr>
            <w:tcW w:w="691" w:type="dxa"/>
          </w:tcPr>
          <w:p w14:paraId="0A9FE5F1" w14:textId="7BF13980" w:rsidR="003B2B59" w:rsidRPr="00CE781C" w:rsidDel="009661CB" w:rsidRDefault="003B2B59" w:rsidP="00CC4BAD">
            <w:pPr>
              <w:rPr>
                <w:del w:id="2225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26" w:name="_Toc71196763"/>
            <w:bookmarkEnd w:id="2226"/>
          </w:p>
        </w:tc>
        <w:tc>
          <w:tcPr>
            <w:tcW w:w="3613" w:type="dxa"/>
            <w:vMerge/>
          </w:tcPr>
          <w:p w14:paraId="33450E2A" w14:textId="7037DBAF" w:rsidR="003B2B59" w:rsidRPr="00CE781C" w:rsidDel="009661CB" w:rsidRDefault="003B2B59" w:rsidP="00CC4BAD">
            <w:pPr>
              <w:rPr>
                <w:del w:id="2227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28" w:name="_Toc71196764"/>
            <w:bookmarkEnd w:id="2228"/>
          </w:p>
        </w:tc>
        <w:bookmarkStart w:id="2229" w:name="_Toc71196765"/>
        <w:bookmarkEnd w:id="2229"/>
      </w:tr>
      <w:tr w:rsidR="00A04243" w:rsidRPr="00A04243" w:rsidDel="009661CB" w14:paraId="2EA884C8" w14:textId="5B1C01A1" w:rsidTr="00CE2128">
        <w:trPr>
          <w:trHeight w:val="291"/>
          <w:jc w:val="center"/>
          <w:del w:id="2230" w:author="Fegie" w:date="2021-04-28T12:03:00Z"/>
        </w:trPr>
        <w:tc>
          <w:tcPr>
            <w:tcW w:w="558" w:type="dxa"/>
          </w:tcPr>
          <w:p w14:paraId="784A51A7" w14:textId="04AFF6FB" w:rsidR="003B2B59" w:rsidRPr="00A04243" w:rsidDel="009661CB" w:rsidRDefault="003B2B59" w:rsidP="00CC4BAD">
            <w:pPr>
              <w:rPr>
                <w:del w:id="2231" w:author="Fegie" w:date="2021-04-28T12:03:00Z"/>
                <w:rFonts w:ascii="標楷體" w:eastAsia="標楷體" w:hAnsi="標楷體"/>
              </w:rPr>
            </w:pPr>
            <w:bookmarkStart w:id="2232" w:name="_Toc71196766"/>
            <w:bookmarkEnd w:id="2232"/>
          </w:p>
        </w:tc>
        <w:tc>
          <w:tcPr>
            <w:tcW w:w="2152" w:type="dxa"/>
          </w:tcPr>
          <w:p w14:paraId="562B7EA9" w14:textId="05384BF0" w:rsidR="003B2B59" w:rsidRPr="00CE781C" w:rsidDel="009661CB" w:rsidRDefault="003B2B59" w:rsidP="00CC4BAD">
            <w:pPr>
              <w:rPr>
                <w:del w:id="2233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234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手機號碼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    </w:delText>
              </w:r>
              <w:bookmarkStart w:id="2235" w:name="_Toc71196767"/>
              <w:bookmarkEnd w:id="2235"/>
            </w:del>
          </w:p>
        </w:tc>
        <w:tc>
          <w:tcPr>
            <w:tcW w:w="1296" w:type="dxa"/>
          </w:tcPr>
          <w:p w14:paraId="5DA6F122" w14:textId="52E9CD32" w:rsidR="003B2B59" w:rsidRPr="00CE781C" w:rsidDel="009661CB" w:rsidRDefault="003B2B59" w:rsidP="003B2B59">
            <w:pPr>
              <w:rPr>
                <w:del w:id="2236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237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X(10)</w:delText>
              </w:r>
              <w:bookmarkStart w:id="2238" w:name="_Toc71196768"/>
              <w:bookmarkEnd w:id="2238"/>
            </w:del>
          </w:p>
        </w:tc>
        <w:tc>
          <w:tcPr>
            <w:tcW w:w="1066" w:type="dxa"/>
          </w:tcPr>
          <w:p w14:paraId="687D9A16" w14:textId="6E71DC9D" w:rsidR="003B2B59" w:rsidRPr="00CE781C" w:rsidDel="009661CB" w:rsidRDefault="003B2B59" w:rsidP="00CC4BAD">
            <w:pPr>
              <w:rPr>
                <w:del w:id="223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40" w:name="_Toc71196769"/>
            <w:bookmarkEnd w:id="2240"/>
          </w:p>
        </w:tc>
        <w:tc>
          <w:tcPr>
            <w:tcW w:w="1141" w:type="dxa"/>
            <w:vMerge/>
          </w:tcPr>
          <w:p w14:paraId="358D3E0C" w14:textId="212970FE" w:rsidR="003B2B59" w:rsidRPr="00CE781C" w:rsidDel="009661CB" w:rsidRDefault="003B2B59" w:rsidP="00CC4BAD">
            <w:pPr>
              <w:rPr>
                <w:del w:id="224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42" w:name="_Toc71196770"/>
            <w:bookmarkEnd w:id="2242"/>
          </w:p>
        </w:tc>
        <w:tc>
          <w:tcPr>
            <w:tcW w:w="665" w:type="dxa"/>
            <w:vMerge/>
          </w:tcPr>
          <w:p w14:paraId="06921619" w14:textId="4DE080C9" w:rsidR="003B2B59" w:rsidRPr="00CE781C" w:rsidDel="009661CB" w:rsidRDefault="003B2B59" w:rsidP="00CC4BAD">
            <w:pPr>
              <w:rPr>
                <w:del w:id="2243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44" w:name="_Toc71196771"/>
            <w:bookmarkEnd w:id="2244"/>
          </w:p>
        </w:tc>
        <w:tc>
          <w:tcPr>
            <w:tcW w:w="691" w:type="dxa"/>
          </w:tcPr>
          <w:p w14:paraId="2D66785A" w14:textId="38B987EB" w:rsidR="003B2B59" w:rsidRPr="00CE781C" w:rsidDel="009661CB" w:rsidRDefault="003B2B59" w:rsidP="00CC4BAD">
            <w:pPr>
              <w:rPr>
                <w:del w:id="2245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46" w:name="_Toc71196772"/>
            <w:bookmarkEnd w:id="2246"/>
          </w:p>
        </w:tc>
        <w:tc>
          <w:tcPr>
            <w:tcW w:w="3613" w:type="dxa"/>
            <w:vMerge/>
          </w:tcPr>
          <w:p w14:paraId="4F23E22C" w14:textId="40A02799" w:rsidR="003B2B59" w:rsidRPr="00CE781C" w:rsidDel="009661CB" w:rsidRDefault="003B2B59" w:rsidP="00CC4BAD">
            <w:pPr>
              <w:rPr>
                <w:del w:id="2247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48" w:name="_Toc71196773"/>
            <w:bookmarkEnd w:id="2248"/>
          </w:p>
        </w:tc>
        <w:bookmarkStart w:id="2249" w:name="_Toc71196774"/>
        <w:bookmarkEnd w:id="2249"/>
      </w:tr>
      <w:tr w:rsidR="00A04243" w:rsidRPr="00A04243" w:rsidDel="009661CB" w14:paraId="3A0BCE04" w14:textId="731EDE72" w:rsidTr="00CE2128">
        <w:trPr>
          <w:trHeight w:val="291"/>
          <w:jc w:val="center"/>
          <w:del w:id="2250" w:author="Fegie" w:date="2021-04-28T12:03:00Z"/>
        </w:trPr>
        <w:tc>
          <w:tcPr>
            <w:tcW w:w="558" w:type="dxa"/>
          </w:tcPr>
          <w:p w14:paraId="11FABB7C" w14:textId="5C7770A7" w:rsidR="003B2B59" w:rsidRPr="00A04243" w:rsidDel="009661CB" w:rsidRDefault="003B2B59" w:rsidP="00CC4BAD">
            <w:pPr>
              <w:rPr>
                <w:del w:id="2251" w:author="Fegie" w:date="2021-04-28T12:03:00Z"/>
                <w:rFonts w:ascii="標楷體" w:eastAsia="標楷體" w:hAnsi="標楷體"/>
              </w:rPr>
            </w:pPr>
            <w:bookmarkStart w:id="2252" w:name="_Toc71196775"/>
            <w:bookmarkEnd w:id="2252"/>
          </w:p>
        </w:tc>
        <w:tc>
          <w:tcPr>
            <w:tcW w:w="2152" w:type="dxa"/>
          </w:tcPr>
          <w:p w14:paraId="5AF73AD1" w14:textId="25B974DA" w:rsidR="003B2B59" w:rsidRPr="00CE781C" w:rsidDel="009661CB" w:rsidRDefault="003B2B59" w:rsidP="00CC4BAD">
            <w:pPr>
              <w:rPr>
                <w:del w:id="2253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254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-H1 </w:delText>
              </w:r>
              <w:bookmarkStart w:id="2255" w:name="_Toc71196776"/>
              <w:bookmarkEnd w:id="2255"/>
            </w:del>
          </w:p>
        </w:tc>
        <w:tc>
          <w:tcPr>
            <w:tcW w:w="1296" w:type="dxa"/>
          </w:tcPr>
          <w:p w14:paraId="59985BA9" w14:textId="505F1DE8" w:rsidR="003B2B59" w:rsidRPr="00CE781C" w:rsidDel="009661CB" w:rsidRDefault="003B2B59">
            <w:pPr>
              <w:rPr>
                <w:del w:id="2256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257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2258" w:name="_Toc71196777"/>
              <w:bookmarkEnd w:id="2258"/>
            </w:del>
          </w:p>
        </w:tc>
        <w:tc>
          <w:tcPr>
            <w:tcW w:w="1066" w:type="dxa"/>
          </w:tcPr>
          <w:p w14:paraId="45014646" w14:textId="6C0B3DBF" w:rsidR="003B2B59" w:rsidRPr="00CE781C" w:rsidDel="009661CB" w:rsidRDefault="003B2B59" w:rsidP="00CC4BAD">
            <w:pPr>
              <w:rPr>
                <w:del w:id="225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60" w:name="_Toc71196778"/>
            <w:bookmarkEnd w:id="2260"/>
          </w:p>
        </w:tc>
        <w:tc>
          <w:tcPr>
            <w:tcW w:w="1141" w:type="dxa"/>
            <w:vMerge/>
          </w:tcPr>
          <w:p w14:paraId="5CF1CA23" w14:textId="064CBAE2" w:rsidR="003B2B59" w:rsidRPr="00CE781C" w:rsidDel="009661CB" w:rsidRDefault="003B2B59" w:rsidP="00CC4BAD">
            <w:pPr>
              <w:rPr>
                <w:del w:id="226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62" w:name="_Toc71196779"/>
            <w:bookmarkEnd w:id="2262"/>
          </w:p>
        </w:tc>
        <w:tc>
          <w:tcPr>
            <w:tcW w:w="665" w:type="dxa"/>
            <w:vMerge/>
          </w:tcPr>
          <w:p w14:paraId="42E49155" w14:textId="48AA1232" w:rsidR="003B2B59" w:rsidRPr="00CE781C" w:rsidDel="009661CB" w:rsidRDefault="003B2B59" w:rsidP="00CC4BAD">
            <w:pPr>
              <w:rPr>
                <w:del w:id="2263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64" w:name="_Toc71196780"/>
            <w:bookmarkEnd w:id="2264"/>
          </w:p>
        </w:tc>
        <w:tc>
          <w:tcPr>
            <w:tcW w:w="691" w:type="dxa"/>
          </w:tcPr>
          <w:p w14:paraId="55A843F1" w14:textId="3F88D471" w:rsidR="003B2B59" w:rsidRPr="00CE781C" w:rsidDel="009661CB" w:rsidRDefault="003B2B59" w:rsidP="00CC4BAD">
            <w:pPr>
              <w:rPr>
                <w:del w:id="2265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66" w:name="_Toc71196781"/>
            <w:bookmarkEnd w:id="2266"/>
          </w:p>
        </w:tc>
        <w:tc>
          <w:tcPr>
            <w:tcW w:w="3613" w:type="dxa"/>
            <w:vMerge/>
          </w:tcPr>
          <w:p w14:paraId="33435B21" w14:textId="7F4AC971" w:rsidR="003B2B59" w:rsidRPr="00CE781C" w:rsidDel="009661CB" w:rsidRDefault="003B2B59" w:rsidP="00CC4BAD">
            <w:pPr>
              <w:rPr>
                <w:del w:id="2267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68" w:name="_Toc71196782"/>
            <w:bookmarkEnd w:id="2268"/>
          </w:p>
        </w:tc>
        <w:bookmarkStart w:id="2269" w:name="_Toc71196783"/>
        <w:bookmarkEnd w:id="2269"/>
      </w:tr>
      <w:tr w:rsidR="00A04243" w:rsidRPr="00A04243" w:rsidDel="009661CB" w14:paraId="01196437" w14:textId="64923868" w:rsidTr="00CE2128">
        <w:trPr>
          <w:trHeight w:val="291"/>
          <w:jc w:val="center"/>
          <w:del w:id="2270" w:author="Fegie" w:date="2021-04-28T12:03:00Z"/>
        </w:trPr>
        <w:tc>
          <w:tcPr>
            <w:tcW w:w="558" w:type="dxa"/>
          </w:tcPr>
          <w:p w14:paraId="71EB3ECD" w14:textId="0248B8EC" w:rsidR="003B2B59" w:rsidRPr="00A04243" w:rsidDel="009661CB" w:rsidRDefault="003B2B59" w:rsidP="00CC4BAD">
            <w:pPr>
              <w:rPr>
                <w:del w:id="2271" w:author="Fegie" w:date="2021-04-28T12:03:00Z"/>
                <w:rFonts w:ascii="標楷體" w:eastAsia="標楷體" w:hAnsi="標楷體"/>
              </w:rPr>
            </w:pPr>
            <w:bookmarkStart w:id="2272" w:name="_Toc71196784"/>
            <w:bookmarkEnd w:id="2272"/>
          </w:p>
        </w:tc>
        <w:tc>
          <w:tcPr>
            <w:tcW w:w="2152" w:type="dxa"/>
          </w:tcPr>
          <w:p w14:paraId="68D52605" w14:textId="36F18F48" w:rsidR="003B2B59" w:rsidRPr="00CE781C" w:rsidDel="009661CB" w:rsidRDefault="003B2B59" w:rsidP="00CC4BAD">
            <w:pPr>
              <w:rPr>
                <w:del w:id="2273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274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-H2 </w:delText>
              </w:r>
              <w:bookmarkStart w:id="2275" w:name="_Toc71196785"/>
              <w:bookmarkEnd w:id="2275"/>
            </w:del>
          </w:p>
        </w:tc>
        <w:tc>
          <w:tcPr>
            <w:tcW w:w="1296" w:type="dxa"/>
          </w:tcPr>
          <w:p w14:paraId="54208F37" w14:textId="1E8E1973" w:rsidR="003B2B59" w:rsidRPr="00CE781C" w:rsidDel="009661CB" w:rsidRDefault="003B2B59">
            <w:pPr>
              <w:rPr>
                <w:del w:id="2276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277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2278" w:name="_Toc71196786"/>
              <w:bookmarkEnd w:id="2278"/>
            </w:del>
          </w:p>
        </w:tc>
        <w:tc>
          <w:tcPr>
            <w:tcW w:w="1066" w:type="dxa"/>
          </w:tcPr>
          <w:p w14:paraId="0023256C" w14:textId="4C73266C" w:rsidR="003B2B59" w:rsidRPr="00CE781C" w:rsidDel="009661CB" w:rsidRDefault="003B2B59" w:rsidP="00CC4BAD">
            <w:pPr>
              <w:rPr>
                <w:del w:id="227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80" w:name="_Toc71196787"/>
            <w:bookmarkEnd w:id="2280"/>
          </w:p>
        </w:tc>
        <w:tc>
          <w:tcPr>
            <w:tcW w:w="1141" w:type="dxa"/>
            <w:vMerge/>
          </w:tcPr>
          <w:p w14:paraId="5F5F5E0C" w14:textId="7895C84F" w:rsidR="003B2B59" w:rsidRPr="00CE781C" w:rsidDel="009661CB" w:rsidRDefault="003B2B59" w:rsidP="00CC4BAD">
            <w:pPr>
              <w:rPr>
                <w:del w:id="228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82" w:name="_Toc71196788"/>
            <w:bookmarkEnd w:id="2282"/>
          </w:p>
        </w:tc>
        <w:tc>
          <w:tcPr>
            <w:tcW w:w="665" w:type="dxa"/>
            <w:vMerge/>
          </w:tcPr>
          <w:p w14:paraId="68A7ECF1" w14:textId="25327F0E" w:rsidR="003B2B59" w:rsidRPr="00CE781C" w:rsidDel="009661CB" w:rsidRDefault="003B2B59" w:rsidP="00CC4BAD">
            <w:pPr>
              <w:rPr>
                <w:del w:id="2283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84" w:name="_Toc71196789"/>
            <w:bookmarkEnd w:id="2284"/>
          </w:p>
        </w:tc>
        <w:tc>
          <w:tcPr>
            <w:tcW w:w="691" w:type="dxa"/>
          </w:tcPr>
          <w:p w14:paraId="0D39C813" w14:textId="1D40F569" w:rsidR="003B2B59" w:rsidRPr="00CE781C" w:rsidDel="009661CB" w:rsidRDefault="003B2B59" w:rsidP="00CC4BAD">
            <w:pPr>
              <w:rPr>
                <w:del w:id="2285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86" w:name="_Toc71196790"/>
            <w:bookmarkEnd w:id="2286"/>
          </w:p>
        </w:tc>
        <w:tc>
          <w:tcPr>
            <w:tcW w:w="3613" w:type="dxa"/>
            <w:vMerge/>
          </w:tcPr>
          <w:p w14:paraId="7CBD314D" w14:textId="60136EE5" w:rsidR="003B2B59" w:rsidRPr="00CE781C" w:rsidDel="009661CB" w:rsidRDefault="003B2B59" w:rsidP="00CC4BAD">
            <w:pPr>
              <w:rPr>
                <w:del w:id="2287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288" w:name="_Toc71196791"/>
            <w:bookmarkEnd w:id="2288"/>
          </w:p>
        </w:tc>
        <w:bookmarkStart w:id="2289" w:name="_Toc71196792"/>
        <w:bookmarkEnd w:id="2289"/>
      </w:tr>
      <w:tr w:rsidR="00A04243" w:rsidRPr="00A04243" w:rsidDel="009661CB" w14:paraId="76B6B5F2" w14:textId="125387B7" w:rsidTr="00CE2128">
        <w:trPr>
          <w:trHeight w:val="291"/>
          <w:jc w:val="center"/>
          <w:del w:id="2290" w:author="Fegie" w:date="2021-04-28T12:03:00Z"/>
        </w:trPr>
        <w:tc>
          <w:tcPr>
            <w:tcW w:w="558" w:type="dxa"/>
          </w:tcPr>
          <w:p w14:paraId="46265497" w14:textId="588AD93A" w:rsidR="003B2B59" w:rsidRPr="00A04243" w:rsidDel="009661CB" w:rsidRDefault="003B2B59" w:rsidP="00CC4BAD">
            <w:pPr>
              <w:rPr>
                <w:del w:id="2291" w:author="Fegie" w:date="2021-04-28T12:03:00Z"/>
                <w:rFonts w:ascii="標楷體" w:eastAsia="標楷體" w:hAnsi="標楷體"/>
              </w:rPr>
            </w:pPr>
            <w:bookmarkStart w:id="2292" w:name="_Toc71196793"/>
            <w:bookmarkEnd w:id="2292"/>
          </w:p>
        </w:tc>
        <w:tc>
          <w:tcPr>
            <w:tcW w:w="2152" w:type="dxa"/>
          </w:tcPr>
          <w:p w14:paraId="4788110E" w14:textId="7FF1F95A" w:rsidR="003B2B59" w:rsidRPr="00CE781C" w:rsidDel="009661CB" w:rsidRDefault="003B2B59" w:rsidP="00CC4BAD">
            <w:pPr>
              <w:rPr>
                <w:del w:id="2293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294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傳真號碼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    </w:delText>
              </w:r>
              <w:bookmarkStart w:id="2295" w:name="_Toc71196794"/>
              <w:bookmarkEnd w:id="2295"/>
            </w:del>
          </w:p>
        </w:tc>
        <w:tc>
          <w:tcPr>
            <w:tcW w:w="1296" w:type="dxa"/>
          </w:tcPr>
          <w:p w14:paraId="4A03101D" w14:textId="7B5D3A9F" w:rsidR="003B2B59" w:rsidRPr="00CE781C" w:rsidDel="009661CB" w:rsidRDefault="003B2B59" w:rsidP="00A04243">
            <w:pPr>
              <w:rPr>
                <w:del w:id="2296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297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</w:delText>
              </w:r>
              <w:r w:rsidR="00A04243"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0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)</w:delText>
              </w:r>
              <w:bookmarkStart w:id="2298" w:name="_Toc71196795"/>
              <w:bookmarkEnd w:id="2298"/>
            </w:del>
          </w:p>
        </w:tc>
        <w:tc>
          <w:tcPr>
            <w:tcW w:w="1066" w:type="dxa"/>
          </w:tcPr>
          <w:p w14:paraId="728E140E" w14:textId="429ED6AE" w:rsidR="003B2B59" w:rsidRPr="00CE781C" w:rsidDel="009661CB" w:rsidRDefault="003B2B59" w:rsidP="00CC4BAD">
            <w:pPr>
              <w:rPr>
                <w:del w:id="229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300" w:name="_Toc71196796"/>
            <w:bookmarkEnd w:id="2300"/>
          </w:p>
        </w:tc>
        <w:tc>
          <w:tcPr>
            <w:tcW w:w="1141" w:type="dxa"/>
          </w:tcPr>
          <w:p w14:paraId="4FA45006" w14:textId="629EA0DC" w:rsidR="003B2B59" w:rsidRPr="00CE781C" w:rsidDel="009661CB" w:rsidRDefault="003B2B59" w:rsidP="00CC4BAD">
            <w:pPr>
              <w:rPr>
                <w:del w:id="230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302" w:name="_Toc71196797"/>
            <w:bookmarkEnd w:id="2302"/>
          </w:p>
        </w:tc>
        <w:tc>
          <w:tcPr>
            <w:tcW w:w="665" w:type="dxa"/>
          </w:tcPr>
          <w:p w14:paraId="6D9EE898" w14:textId="7A8DF4FB" w:rsidR="003B2B59" w:rsidRPr="00CE781C" w:rsidDel="009661CB" w:rsidRDefault="003B2B59" w:rsidP="00CC4BAD">
            <w:pPr>
              <w:rPr>
                <w:del w:id="2303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304" w:name="_Toc71196798"/>
            <w:bookmarkEnd w:id="2304"/>
          </w:p>
        </w:tc>
        <w:tc>
          <w:tcPr>
            <w:tcW w:w="691" w:type="dxa"/>
          </w:tcPr>
          <w:p w14:paraId="044DF713" w14:textId="32FC31F4" w:rsidR="003B2B59" w:rsidRPr="00CE781C" w:rsidDel="009661CB" w:rsidRDefault="003B2B59" w:rsidP="00CC4BAD">
            <w:pPr>
              <w:rPr>
                <w:del w:id="2305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2306" w:name="_Toc71196799"/>
            <w:bookmarkEnd w:id="2306"/>
          </w:p>
        </w:tc>
        <w:tc>
          <w:tcPr>
            <w:tcW w:w="3613" w:type="dxa"/>
          </w:tcPr>
          <w:p w14:paraId="3E0C3E16" w14:textId="37A6BAA8" w:rsidR="003B2B59" w:rsidRPr="00CE781C" w:rsidDel="009661CB" w:rsidRDefault="003B2B59" w:rsidP="00CC4BAD">
            <w:pPr>
              <w:rPr>
                <w:del w:id="2307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2308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i.可不輸入</w:delText>
              </w:r>
              <w:bookmarkStart w:id="2309" w:name="_Toc71196800"/>
              <w:bookmarkEnd w:id="2309"/>
            </w:del>
          </w:p>
        </w:tc>
        <w:bookmarkStart w:id="2310" w:name="_Toc71196801"/>
        <w:bookmarkEnd w:id="2310"/>
      </w:tr>
      <w:tr w:rsidR="00A04243" w:rsidRPr="00A04243" w:rsidDel="009661CB" w14:paraId="6C7C9EAC" w14:textId="0EFA9F2B" w:rsidTr="00CE2128">
        <w:trPr>
          <w:trHeight w:val="291"/>
          <w:jc w:val="center"/>
          <w:del w:id="2311" w:author="Fegie" w:date="2021-04-28T12:03:00Z"/>
        </w:trPr>
        <w:tc>
          <w:tcPr>
            <w:tcW w:w="558" w:type="dxa"/>
          </w:tcPr>
          <w:p w14:paraId="5A6EEA97" w14:textId="35B87E01" w:rsidR="003B2B59" w:rsidRPr="00A04243" w:rsidDel="009661CB" w:rsidRDefault="003B2B59" w:rsidP="00CC4BAD">
            <w:pPr>
              <w:rPr>
                <w:del w:id="2312" w:author="Fegie" w:date="2021-04-28T12:03:00Z"/>
                <w:rFonts w:ascii="標楷體" w:eastAsia="標楷體" w:hAnsi="標楷體"/>
              </w:rPr>
            </w:pPr>
            <w:del w:id="231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18</w:delText>
              </w:r>
              <w:bookmarkStart w:id="2314" w:name="_Toc71196802"/>
              <w:bookmarkEnd w:id="2314"/>
            </w:del>
          </w:p>
        </w:tc>
        <w:tc>
          <w:tcPr>
            <w:tcW w:w="2152" w:type="dxa"/>
          </w:tcPr>
          <w:p w14:paraId="6C2A8F6D" w14:textId="7C1C65E1" w:rsidR="003B2B59" w:rsidRPr="00A04243" w:rsidDel="009661CB" w:rsidRDefault="003B2B59" w:rsidP="00CC4BAD">
            <w:pPr>
              <w:rPr>
                <w:del w:id="2315" w:author="Fegie" w:date="2021-04-28T12:03:00Z"/>
                <w:rFonts w:ascii="標楷體" w:eastAsia="標楷體" w:hAnsi="標楷體"/>
              </w:rPr>
            </w:pPr>
            <w:del w:id="231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 xml:space="preserve">電子信箱    </w:delText>
              </w:r>
              <w:bookmarkStart w:id="2317" w:name="_Toc71196803"/>
              <w:bookmarkEnd w:id="2317"/>
            </w:del>
          </w:p>
        </w:tc>
        <w:tc>
          <w:tcPr>
            <w:tcW w:w="1296" w:type="dxa"/>
          </w:tcPr>
          <w:p w14:paraId="37CD2A01" w14:textId="2BE551AE" w:rsidR="003B2B59" w:rsidRPr="00A04243" w:rsidDel="009661CB" w:rsidRDefault="00A04243" w:rsidP="00A04243">
            <w:pPr>
              <w:rPr>
                <w:del w:id="2318" w:author="Fegie" w:date="2021-04-28T12:03:00Z"/>
                <w:rFonts w:ascii="標楷體" w:eastAsia="標楷體" w:hAnsi="標楷體"/>
              </w:rPr>
            </w:pPr>
            <w:del w:id="231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X(50)</w:delText>
              </w:r>
              <w:bookmarkStart w:id="2320" w:name="_Toc71196804"/>
              <w:bookmarkEnd w:id="2320"/>
            </w:del>
          </w:p>
        </w:tc>
        <w:tc>
          <w:tcPr>
            <w:tcW w:w="1066" w:type="dxa"/>
          </w:tcPr>
          <w:p w14:paraId="54D1474C" w14:textId="177B5D46" w:rsidR="003B2B59" w:rsidRPr="00A04243" w:rsidDel="009661CB" w:rsidRDefault="003B2B59" w:rsidP="00CC4BAD">
            <w:pPr>
              <w:rPr>
                <w:del w:id="2321" w:author="Fegie" w:date="2021-04-28T12:03:00Z"/>
                <w:rFonts w:ascii="標楷體" w:eastAsia="標楷體" w:hAnsi="標楷體"/>
              </w:rPr>
            </w:pPr>
            <w:bookmarkStart w:id="2322" w:name="_Toc71196805"/>
            <w:bookmarkEnd w:id="2322"/>
          </w:p>
        </w:tc>
        <w:tc>
          <w:tcPr>
            <w:tcW w:w="1141" w:type="dxa"/>
          </w:tcPr>
          <w:p w14:paraId="7BA90DC4" w14:textId="72B610D5" w:rsidR="003B2B59" w:rsidRPr="00A04243" w:rsidDel="009661CB" w:rsidRDefault="003B2B59" w:rsidP="00CC4BAD">
            <w:pPr>
              <w:rPr>
                <w:del w:id="2323" w:author="Fegie" w:date="2021-04-28T12:03:00Z"/>
                <w:rFonts w:ascii="標楷體" w:eastAsia="標楷體" w:hAnsi="標楷體"/>
              </w:rPr>
            </w:pPr>
            <w:bookmarkStart w:id="2324" w:name="_Toc71196806"/>
            <w:bookmarkEnd w:id="2324"/>
          </w:p>
        </w:tc>
        <w:tc>
          <w:tcPr>
            <w:tcW w:w="665" w:type="dxa"/>
          </w:tcPr>
          <w:p w14:paraId="1F820C45" w14:textId="4DB0A361" w:rsidR="003B2B59" w:rsidRPr="00A04243" w:rsidDel="009661CB" w:rsidRDefault="003B2B59" w:rsidP="00CC4BAD">
            <w:pPr>
              <w:rPr>
                <w:del w:id="2325" w:author="Fegie" w:date="2021-04-28T12:03:00Z"/>
                <w:rFonts w:ascii="標楷體" w:eastAsia="標楷體" w:hAnsi="標楷體"/>
              </w:rPr>
            </w:pPr>
            <w:bookmarkStart w:id="2326" w:name="_Toc71196807"/>
            <w:bookmarkEnd w:id="2326"/>
          </w:p>
        </w:tc>
        <w:tc>
          <w:tcPr>
            <w:tcW w:w="691" w:type="dxa"/>
          </w:tcPr>
          <w:p w14:paraId="5B1D747A" w14:textId="0C789E94" w:rsidR="003B2B59" w:rsidRPr="00A04243" w:rsidDel="009661CB" w:rsidRDefault="003B2B59" w:rsidP="00CC4BAD">
            <w:pPr>
              <w:rPr>
                <w:del w:id="2327" w:author="Fegie" w:date="2021-04-28T12:03:00Z"/>
                <w:rFonts w:ascii="標楷體" w:eastAsia="標楷體" w:hAnsi="標楷體"/>
              </w:rPr>
            </w:pPr>
            <w:bookmarkStart w:id="2328" w:name="_Toc71196808"/>
            <w:bookmarkEnd w:id="2328"/>
          </w:p>
        </w:tc>
        <w:tc>
          <w:tcPr>
            <w:tcW w:w="3613" w:type="dxa"/>
          </w:tcPr>
          <w:p w14:paraId="140A5C1E" w14:textId="0146AA29" w:rsidR="003B2B59" w:rsidRPr="00A04243" w:rsidDel="009661CB" w:rsidRDefault="003B2B59" w:rsidP="00CC4BAD">
            <w:pPr>
              <w:rPr>
                <w:del w:id="2329" w:author="Fegie" w:date="2021-04-28T12:03:00Z"/>
                <w:rFonts w:ascii="標楷體" w:eastAsia="標楷體" w:hAnsi="標楷體"/>
              </w:rPr>
            </w:pPr>
            <w:del w:id="233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2331" w:name="_Toc71196809"/>
              <w:bookmarkEnd w:id="2331"/>
            </w:del>
          </w:p>
        </w:tc>
        <w:bookmarkStart w:id="2332" w:name="_Toc71196810"/>
        <w:bookmarkEnd w:id="2332"/>
      </w:tr>
      <w:tr w:rsidR="00A04243" w:rsidRPr="00A04243" w:rsidDel="009661CB" w14:paraId="2EF59F31" w14:textId="3D8C9246" w:rsidTr="00CE2128">
        <w:trPr>
          <w:trHeight w:val="291"/>
          <w:jc w:val="center"/>
          <w:del w:id="2333" w:author="Fegie" w:date="2021-04-28T12:03:00Z"/>
        </w:trPr>
        <w:tc>
          <w:tcPr>
            <w:tcW w:w="558" w:type="dxa"/>
          </w:tcPr>
          <w:p w14:paraId="03E01A09" w14:textId="360B68F8" w:rsidR="003B2B59" w:rsidRPr="00A04243" w:rsidDel="009661CB" w:rsidRDefault="003B2B59" w:rsidP="00D704D0">
            <w:pPr>
              <w:rPr>
                <w:del w:id="2334" w:author="Fegie" w:date="2021-04-28T12:03:00Z"/>
                <w:rFonts w:ascii="標楷體" w:eastAsia="標楷體" w:hAnsi="標楷體"/>
              </w:rPr>
            </w:pPr>
            <w:del w:id="233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19</w:delText>
              </w:r>
              <w:bookmarkStart w:id="2336" w:name="_Toc71196811"/>
              <w:bookmarkEnd w:id="2336"/>
            </w:del>
          </w:p>
        </w:tc>
        <w:tc>
          <w:tcPr>
            <w:tcW w:w="2152" w:type="dxa"/>
          </w:tcPr>
          <w:p w14:paraId="47536DF6" w14:textId="577DA2A1" w:rsidR="003B2B59" w:rsidRPr="00A04243" w:rsidDel="009661CB" w:rsidRDefault="003B2B59" w:rsidP="00D704D0">
            <w:pPr>
              <w:rPr>
                <w:del w:id="2337" w:author="Fegie" w:date="2021-04-28T12:03:00Z"/>
                <w:rFonts w:ascii="標楷體" w:eastAsia="標楷體" w:hAnsi="標楷體"/>
              </w:rPr>
            </w:pPr>
            <w:del w:id="2338" w:author="Fegie" w:date="2021-04-28T12:03:00Z"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是</w:delText>
              </w:r>
              <w:r w:rsidRPr="00A04243" w:rsidDel="009661CB">
                <w:rPr>
                  <w:rFonts w:ascii="標楷體" w:eastAsia="標楷體" w:hAnsi="標楷體" w:hint="eastAsia"/>
                </w:rPr>
                <w:delText>否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為授信限</w:delText>
              </w:r>
              <w:r w:rsidRPr="00A04243" w:rsidDel="009661CB">
                <w:rPr>
                  <w:rFonts w:ascii="標楷體" w:eastAsia="標楷體" w:hAnsi="標楷體" w:hint="eastAsia"/>
                </w:rPr>
                <w:delText>制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對</w:delText>
              </w:r>
              <w:r w:rsidRPr="00A04243" w:rsidDel="009661CB">
                <w:rPr>
                  <w:rFonts w:ascii="標楷體" w:eastAsia="標楷體" w:hAnsi="標楷體" w:hint="eastAsia"/>
                </w:rPr>
                <w:delText>象</w:delText>
              </w:r>
              <w:bookmarkStart w:id="2339" w:name="_Toc71196812"/>
              <w:bookmarkEnd w:id="2339"/>
            </w:del>
          </w:p>
        </w:tc>
        <w:tc>
          <w:tcPr>
            <w:tcW w:w="1296" w:type="dxa"/>
          </w:tcPr>
          <w:p w14:paraId="66AE5407" w14:textId="6034E182" w:rsidR="003B2B59" w:rsidRPr="00A04243" w:rsidDel="009661CB" w:rsidRDefault="000B5168" w:rsidP="00D704D0">
            <w:pPr>
              <w:rPr>
                <w:del w:id="2340" w:author="Fegie" w:date="2021-04-28T12:03:00Z"/>
                <w:rFonts w:ascii="標楷體" w:eastAsia="標楷體" w:hAnsi="標楷體"/>
              </w:rPr>
            </w:pPr>
            <w:ins w:id="2341" w:author="88692" w:date="2020-06-16T16:27:00Z">
              <w:del w:id="2342" w:author="Fegie" w:date="2021-04-28T12:03:00Z">
                <w:r w:rsidDel="009661CB">
                  <w:rPr>
                    <w:rFonts w:ascii="標楷體" w:eastAsia="標楷體" w:hAnsi="標楷體" w:hint="eastAsia"/>
                  </w:rPr>
                  <w:delText>X</w:delText>
                </w:r>
              </w:del>
            </w:ins>
            <w:del w:id="2343" w:author="Fegie" w:date="2021-04-28T12:03:00Z">
              <w:r w:rsidR="00A04243"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2344" w:name="_Toc71196813"/>
              <w:bookmarkEnd w:id="2344"/>
            </w:del>
          </w:p>
        </w:tc>
        <w:tc>
          <w:tcPr>
            <w:tcW w:w="1066" w:type="dxa"/>
          </w:tcPr>
          <w:p w14:paraId="48DA6C54" w14:textId="67BC32BB" w:rsidR="003B2B59" w:rsidRPr="00A04243" w:rsidDel="009661CB" w:rsidRDefault="003B2B59" w:rsidP="00D704D0">
            <w:pPr>
              <w:rPr>
                <w:del w:id="2345" w:author="Fegie" w:date="2021-04-28T12:03:00Z"/>
                <w:rFonts w:ascii="標楷體" w:eastAsia="標楷體" w:hAnsi="標楷體"/>
              </w:rPr>
            </w:pPr>
            <w:bookmarkStart w:id="2346" w:name="_Toc71196814"/>
            <w:bookmarkEnd w:id="2346"/>
          </w:p>
        </w:tc>
        <w:tc>
          <w:tcPr>
            <w:tcW w:w="1141" w:type="dxa"/>
          </w:tcPr>
          <w:p w14:paraId="7E7ABFE8" w14:textId="4170A18D" w:rsidR="003B2B59" w:rsidRPr="00A04243" w:rsidDel="009661CB" w:rsidRDefault="000B5168" w:rsidP="00D704D0">
            <w:pPr>
              <w:rPr>
                <w:del w:id="2347" w:author="Fegie" w:date="2021-04-28T12:03:00Z"/>
                <w:rFonts w:ascii="標楷體" w:eastAsia="標楷體" w:hAnsi="標楷體"/>
              </w:rPr>
            </w:pPr>
            <w:ins w:id="2348" w:author="88692" w:date="2020-06-16T16:26:00Z">
              <w:del w:id="2349" w:author="Fegie" w:date="2021-04-28T12:03:00Z">
                <w:r w:rsidRPr="00A04243" w:rsidDel="009661CB">
                  <w:rPr>
                    <w:rFonts w:ascii="標楷體" w:eastAsia="標楷體" w:hAnsi="標楷體" w:hint="eastAsia"/>
                  </w:rPr>
                  <w:delText>下拉式選單</w:delText>
                </w:r>
              </w:del>
            </w:ins>
            <w:bookmarkStart w:id="2350" w:name="_Toc71196815"/>
            <w:bookmarkEnd w:id="2350"/>
          </w:p>
        </w:tc>
        <w:tc>
          <w:tcPr>
            <w:tcW w:w="665" w:type="dxa"/>
          </w:tcPr>
          <w:p w14:paraId="46212EFA" w14:textId="18F27657" w:rsidR="003B2B59" w:rsidRPr="00A04243" w:rsidDel="009661CB" w:rsidRDefault="003B2B59" w:rsidP="00D704D0">
            <w:pPr>
              <w:rPr>
                <w:del w:id="2351" w:author="Fegie" w:date="2021-04-28T12:03:00Z"/>
                <w:rFonts w:ascii="標楷體" w:eastAsia="標楷體" w:hAnsi="標楷體"/>
              </w:rPr>
            </w:pPr>
            <w:bookmarkStart w:id="2352" w:name="_Toc71196816"/>
            <w:bookmarkEnd w:id="2352"/>
          </w:p>
        </w:tc>
        <w:tc>
          <w:tcPr>
            <w:tcW w:w="691" w:type="dxa"/>
          </w:tcPr>
          <w:p w14:paraId="021404DD" w14:textId="28B2B276" w:rsidR="003B2B59" w:rsidRPr="00A04243" w:rsidDel="009661CB" w:rsidRDefault="003B2B59" w:rsidP="00D704D0">
            <w:pPr>
              <w:rPr>
                <w:del w:id="2353" w:author="Fegie" w:date="2021-04-28T12:03:00Z"/>
                <w:rFonts w:ascii="標楷體" w:eastAsia="標楷體" w:hAnsi="標楷體"/>
              </w:rPr>
            </w:pPr>
            <w:bookmarkStart w:id="2354" w:name="_Toc71196817"/>
            <w:bookmarkEnd w:id="2354"/>
          </w:p>
        </w:tc>
        <w:tc>
          <w:tcPr>
            <w:tcW w:w="3613" w:type="dxa"/>
          </w:tcPr>
          <w:p w14:paraId="120DC344" w14:textId="7E236A45" w:rsidR="003B2B59" w:rsidRPr="000B5168" w:rsidDel="009661CB" w:rsidRDefault="003B2B59">
            <w:pPr>
              <w:pStyle w:val="af9"/>
              <w:numPr>
                <w:ilvl w:val="0"/>
                <w:numId w:val="51"/>
              </w:numPr>
              <w:ind w:leftChars="0"/>
              <w:rPr>
                <w:ins w:id="2355" w:author="88692" w:date="2020-06-16T16:26:00Z"/>
                <w:del w:id="2356" w:author="Fegie" w:date="2021-04-28T12:03:00Z"/>
                <w:rFonts w:ascii="標楷體" w:eastAsia="標楷體" w:hAnsi="標楷體"/>
                <w:rPrChange w:id="2357" w:author="88692" w:date="2020-06-16T16:26:00Z">
                  <w:rPr>
                    <w:ins w:id="2358" w:author="88692" w:date="2020-06-16T16:26:00Z"/>
                    <w:del w:id="2359" w:author="Fegie" w:date="2021-04-28T12:03:00Z"/>
                  </w:rPr>
                </w:rPrChange>
              </w:rPr>
              <w:pPrChange w:id="2360" w:author="88692" w:date="2020-06-16T16:26:00Z">
                <w:pPr/>
              </w:pPrChange>
            </w:pPr>
            <w:del w:id="2361" w:author="Fegie" w:date="2021-04-28T12:03:00Z">
              <w:r w:rsidRPr="000B5168" w:rsidDel="009661CB">
                <w:rPr>
                  <w:rFonts w:ascii="標楷體" w:eastAsia="標楷體" w:hAnsi="標楷體"/>
                  <w:rPrChange w:id="2362" w:author="88692" w:date="2020-06-16T16:26:00Z">
                    <w:rPr/>
                  </w:rPrChange>
                </w:rPr>
                <w:delText>i.</w:delText>
              </w:r>
              <w:r w:rsidRPr="000B5168" w:rsidDel="009661CB">
                <w:rPr>
                  <w:rFonts w:ascii="標楷體" w:eastAsia="標楷體" w:hAnsi="標楷體" w:hint="eastAsia"/>
                  <w:rPrChange w:id="2363" w:author="88692" w:date="2020-06-16T16:26:00Z">
                    <w:rPr>
                      <w:rFonts w:hint="eastAsia"/>
                    </w:rPr>
                  </w:rPrChange>
                </w:rPr>
                <w:delText>可不輸入</w:delText>
              </w:r>
            </w:del>
            <w:bookmarkStart w:id="2364" w:name="_Toc71196818"/>
            <w:bookmarkEnd w:id="2364"/>
          </w:p>
          <w:p w14:paraId="1D3238F6" w14:textId="127B4D5C" w:rsidR="000B5168" w:rsidRPr="000B5168" w:rsidDel="009661CB" w:rsidRDefault="000B5168">
            <w:pPr>
              <w:rPr>
                <w:ins w:id="2365" w:author="88692" w:date="2020-06-16T16:26:00Z"/>
                <w:del w:id="2366" w:author="Fegie" w:date="2021-04-28T12:03:00Z"/>
                <w:rFonts w:ascii="標楷體" w:eastAsia="標楷體" w:hAnsi="標楷體"/>
                <w:rPrChange w:id="2367" w:author="88692" w:date="2020-06-16T16:26:00Z">
                  <w:rPr>
                    <w:ins w:id="2368" w:author="88692" w:date="2020-06-16T16:26:00Z"/>
                    <w:del w:id="2369" w:author="Fegie" w:date="2021-04-28T12:03:00Z"/>
                  </w:rPr>
                </w:rPrChange>
              </w:rPr>
              <w:pPrChange w:id="2370" w:author="88692" w:date="2020-06-16T16:26:00Z">
                <w:pPr>
                  <w:pStyle w:val="af9"/>
                  <w:numPr>
                    <w:numId w:val="51"/>
                  </w:numPr>
                  <w:ind w:leftChars="0" w:left="720" w:hanging="720"/>
                </w:pPr>
              </w:pPrChange>
            </w:pPr>
            <w:ins w:id="2371" w:author="88692" w:date="2020-06-16T16:26:00Z">
              <w:del w:id="2372" w:author="Fegie" w:date="2021-04-28T12:03:00Z">
                <w:r w:rsidRPr="000B5168" w:rsidDel="009661CB">
                  <w:rPr>
                    <w:rFonts w:ascii="標楷體" w:eastAsia="標楷體" w:hAnsi="標楷體"/>
                    <w:rPrChange w:id="2373" w:author="88692" w:date="2020-06-16T16:26:00Z">
                      <w:rPr/>
                    </w:rPrChange>
                  </w:rPr>
                  <w:delText>Y:</w:delText>
                </w:r>
                <w:r w:rsidRPr="000B5168" w:rsidDel="009661CB">
                  <w:rPr>
                    <w:rFonts w:ascii="標楷體" w:eastAsia="標楷體" w:hAnsi="標楷體" w:hint="eastAsia"/>
                    <w:rPrChange w:id="2374" w:author="88692" w:date="2020-06-16T16:26:00Z">
                      <w:rPr>
                        <w:rFonts w:hint="eastAsia"/>
                      </w:rPr>
                    </w:rPrChange>
                  </w:rPr>
                  <w:delText>是</w:delText>
                </w:r>
                <w:bookmarkStart w:id="2375" w:name="_Toc71196819"/>
                <w:bookmarkEnd w:id="2375"/>
              </w:del>
            </w:ins>
          </w:p>
          <w:p w14:paraId="550B562B" w14:textId="7A9191A0" w:rsidR="000B5168" w:rsidRPr="000B5168" w:rsidDel="009661CB" w:rsidRDefault="000B5168">
            <w:pPr>
              <w:rPr>
                <w:del w:id="2376" w:author="Fegie" w:date="2021-04-28T12:03:00Z"/>
                <w:rFonts w:ascii="標楷體" w:eastAsia="標楷體" w:hAnsi="標楷體"/>
                <w:rPrChange w:id="2377" w:author="88692" w:date="2020-06-16T16:26:00Z">
                  <w:rPr>
                    <w:del w:id="2378" w:author="Fegie" w:date="2021-04-28T12:03:00Z"/>
                  </w:rPr>
                </w:rPrChange>
              </w:rPr>
            </w:pPr>
            <w:ins w:id="2379" w:author="88692" w:date="2020-06-16T16:26:00Z">
              <w:del w:id="2380" w:author="Fegie" w:date="2021-04-28T12:03:00Z">
                <w:r w:rsidRPr="000B5168" w:rsidDel="009661CB">
                  <w:rPr>
                    <w:rFonts w:ascii="標楷體" w:eastAsia="標楷體" w:hAnsi="標楷體"/>
                    <w:rPrChange w:id="2381" w:author="88692" w:date="2020-06-16T16:26:00Z">
                      <w:rPr/>
                    </w:rPrChange>
                  </w:rPr>
                  <w:delText>N:</w:delText>
                </w:r>
                <w:r w:rsidRPr="000B5168" w:rsidDel="009661CB">
                  <w:rPr>
                    <w:rFonts w:ascii="標楷體" w:eastAsia="標楷體" w:hAnsi="標楷體" w:hint="eastAsia"/>
                    <w:rPrChange w:id="2382" w:author="88692" w:date="2020-06-16T16:26:00Z">
                      <w:rPr>
                        <w:rFonts w:hint="eastAsia"/>
                      </w:rPr>
                    </w:rPrChange>
                  </w:rPr>
                  <w:delText>否</w:delText>
                </w:r>
              </w:del>
            </w:ins>
            <w:bookmarkStart w:id="2383" w:name="_Toc71196820"/>
            <w:bookmarkEnd w:id="2383"/>
          </w:p>
        </w:tc>
        <w:bookmarkStart w:id="2384" w:name="_Toc71196821"/>
        <w:bookmarkEnd w:id="2384"/>
      </w:tr>
      <w:tr w:rsidR="000B5168" w:rsidRPr="00A04243" w:rsidDel="009661CB" w14:paraId="060A3165" w14:textId="4F7FA270" w:rsidTr="00CE2128">
        <w:trPr>
          <w:trHeight w:val="291"/>
          <w:jc w:val="center"/>
          <w:del w:id="2385" w:author="Fegie" w:date="2021-04-28T12:03:00Z"/>
        </w:trPr>
        <w:tc>
          <w:tcPr>
            <w:tcW w:w="558" w:type="dxa"/>
          </w:tcPr>
          <w:p w14:paraId="1FE8F70A" w14:textId="7134764A" w:rsidR="000B5168" w:rsidRPr="00A04243" w:rsidDel="009661CB" w:rsidRDefault="000B5168" w:rsidP="000B5168">
            <w:pPr>
              <w:rPr>
                <w:del w:id="2386" w:author="Fegie" w:date="2021-04-28T12:03:00Z"/>
                <w:rFonts w:ascii="標楷體" w:eastAsia="標楷體" w:hAnsi="標楷體"/>
              </w:rPr>
            </w:pPr>
            <w:del w:id="238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20</w:delText>
              </w:r>
              <w:bookmarkStart w:id="2388" w:name="_Toc71196822"/>
              <w:bookmarkEnd w:id="2388"/>
            </w:del>
          </w:p>
        </w:tc>
        <w:tc>
          <w:tcPr>
            <w:tcW w:w="2152" w:type="dxa"/>
          </w:tcPr>
          <w:p w14:paraId="475A051D" w14:textId="3F785A2C" w:rsidR="000B5168" w:rsidRPr="00A04243" w:rsidDel="009661CB" w:rsidRDefault="000B5168" w:rsidP="000B5168">
            <w:pPr>
              <w:rPr>
                <w:del w:id="2389" w:author="Fegie" w:date="2021-04-28T12:03:00Z"/>
                <w:rFonts w:ascii="標楷體" w:eastAsia="標楷體" w:hAnsi="標楷體"/>
              </w:rPr>
            </w:pPr>
            <w:del w:id="2390" w:author="Fegie" w:date="2021-04-28T12:03:00Z"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是</w:delText>
              </w:r>
              <w:r w:rsidRPr="00A04243" w:rsidDel="009661CB">
                <w:rPr>
                  <w:rFonts w:ascii="標楷體" w:eastAsia="標楷體" w:hAnsi="標楷體" w:hint="eastAsia"/>
                </w:rPr>
                <w:delText>否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為利</w:delText>
              </w:r>
              <w:r w:rsidRPr="00A04243" w:rsidDel="009661CB">
                <w:rPr>
                  <w:rFonts w:ascii="標楷體" w:eastAsia="標楷體" w:hAnsi="標楷體" w:hint="eastAsia"/>
                </w:rPr>
                <w:delText>害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關</w:delText>
              </w:r>
              <w:r w:rsidRPr="00A04243" w:rsidDel="009661CB">
                <w:rPr>
                  <w:rFonts w:ascii="標楷體" w:eastAsia="標楷體" w:hAnsi="標楷體" w:hint="eastAsia"/>
                </w:rPr>
                <w:delText>係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人</w:delText>
              </w:r>
              <w:bookmarkStart w:id="2391" w:name="_Toc71196823"/>
              <w:bookmarkEnd w:id="2391"/>
            </w:del>
          </w:p>
        </w:tc>
        <w:tc>
          <w:tcPr>
            <w:tcW w:w="1296" w:type="dxa"/>
          </w:tcPr>
          <w:p w14:paraId="6382F224" w14:textId="5CD63495" w:rsidR="000B5168" w:rsidRPr="00A04243" w:rsidDel="009661CB" w:rsidRDefault="000B5168" w:rsidP="000B5168">
            <w:pPr>
              <w:rPr>
                <w:del w:id="2392" w:author="Fegie" w:date="2021-04-28T12:03:00Z"/>
                <w:rFonts w:ascii="標楷體" w:eastAsia="標楷體" w:hAnsi="標楷體"/>
              </w:rPr>
            </w:pPr>
            <w:ins w:id="2393" w:author="88692" w:date="2020-06-16T16:27:00Z">
              <w:del w:id="2394" w:author="Fegie" w:date="2021-04-28T12:03:00Z">
                <w:r w:rsidDel="009661CB">
                  <w:rPr>
                    <w:rFonts w:ascii="標楷體" w:eastAsia="標楷體" w:hAnsi="標楷體"/>
                  </w:rPr>
                  <w:delText>X</w:delText>
                </w:r>
              </w:del>
            </w:ins>
            <w:del w:id="239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2396" w:name="_Toc71196824"/>
              <w:bookmarkEnd w:id="2396"/>
            </w:del>
          </w:p>
        </w:tc>
        <w:tc>
          <w:tcPr>
            <w:tcW w:w="1066" w:type="dxa"/>
          </w:tcPr>
          <w:p w14:paraId="3190294B" w14:textId="20AC1544" w:rsidR="000B5168" w:rsidRPr="00A04243" w:rsidDel="009661CB" w:rsidRDefault="000B5168" w:rsidP="000B5168">
            <w:pPr>
              <w:rPr>
                <w:del w:id="2397" w:author="Fegie" w:date="2021-04-28T12:03:00Z"/>
                <w:rFonts w:ascii="標楷體" w:eastAsia="標楷體" w:hAnsi="標楷體"/>
              </w:rPr>
            </w:pPr>
            <w:bookmarkStart w:id="2398" w:name="_Toc71196825"/>
            <w:bookmarkEnd w:id="2398"/>
          </w:p>
        </w:tc>
        <w:tc>
          <w:tcPr>
            <w:tcW w:w="1141" w:type="dxa"/>
          </w:tcPr>
          <w:p w14:paraId="028CF066" w14:textId="3A54F3C8" w:rsidR="000B5168" w:rsidRPr="00A04243" w:rsidDel="009661CB" w:rsidRDefault="000B5168" w:rsidP="000B5168">
            <w:pPr>
              <w:rPr>
                <w:del w:id="2399" w:author="Fegie" w:date="2021-04-28T12:03:00Z"/>
                <w:rFonts w:ascii="標楷體" w:eastAsia="標楷體" w:hAnsi="標楷體"/>
              </w:rPr>
            </w:pPr>
            <w:ins w:id="2400" w:author="88692" w:date="2020-06-16T16:26:00Z">
              <w:del w:id="2401" w:author="Fegie" w:date="2021-04-28T12:03:00Z">
                <w:r w:rsidRPr="00A04243" w:rsidDel="009661CB">
                  <w:rPr>
                    <w:rFonts w:ascii="標楷體" w:eastAsia="標楷體" w:hAnsi="標楷體" w:hint="eastAsia"/>
                  </w:rPr>
                  <w:delText>下拉式選單</w:delText>
                </w:r>
              </w:del>
            </w:ins>
            <w:bookmarkStart w:id="2402" w:name="_Toc71196826"/>
            <w:bookmarkEnd w:id="2402"/>
          </w:p>
        </w:tc>
        <w:tc>
          <w:tcPr>
            <w:tcW w:w="665" w:type="dxa"/>
          </w:tcPr>
          <w:p w14:paraId="73EF3DD6" w14:textId="68191E5D" w:rsidR="000B5168" w:rsidRPr="00A04243" w:rsidDel="009661CB" w:rsidRDefault="000B5168" w:rsidP="000B5168">
            <w:pPr>
              <w:rPr>
                <w:del w:id="2403" w:author="Fegie" w:date="2021-04-28T12:03:00Z"/>
                <w:rFonts w:ascii="標楷體" w:eastAsia="標楷體" w:hAnsi="標楷體"/>
              </w:rPr>
            </w:pPr>
            <w:bookmarkStart w:id="2404" w:name="_Toc71196827"/>
            <w:bookmarkEnd w:id="2404"/>
          </w:p>
        </w:tc>
        <w:tc>
          <w:tcPr>
            <w:tcW w:w="691" w:type="dxa"/>
          </w:tcPr>
          <w:p w14:paraId="3C243135" w14:textId="26AEC667" w:rsidR="000B5168" w:rsidRPr="00A04243" w:rsidDel="009661CB" w:rsidRDefault="000B5168" w:rsidP="000B5168">
            <w:pPr>
              <w:rPr>
                <w:del w:id="2405" w:author="Fegie" w:date="2021-04-28T12:03:00Z"/>
                <w:rFonts w:ascii="標楷體" w:eastAsia="標楷體" w:hAnsi="標楷體"/>
              </w:rPr>
            </w:pPr>
            <w:bookmarkStart w:id="2406" w:name="_Toc71196828"/>
            <w:bookmarkEnd w:id="2406"/>
          </w:p>
        </w:tc>
        <w:tc>
          <w:tcPr>
            <w:tcW w:w="3613" w:type="dxa"/>
          </w:tcPr>
          <w:p w14:paraId="5F43B9B9" w14:textId="48A35043" w:rsidR="000B5168" w:rsidRPr="00B83C14" w:rsidDel="009661CB" w:rsidRDefault="000B5168" w:rsidP="000B5168">
            <w:pPr>
              <w:pStyle w:val="af9"/>
              <w:numPr>
                <w:ilvl w:val="0"/>
                <w:numId w:val="51"/>
              </w:numPr>
              <w:ind w:leftChars="0"/>
              <w:rPr>
                <w:ins w:id="2407" w:author="88692" w:date="2020-06-16T16:26:00Z"/>
                <w:del w:id="2408" w:author="Fegie" w:date="2021-04-28T12:03:00Z"/>
                <w:rFonts w:ascii="標楷體" w:eastAsia="標楷體" w:hAnsi="標楷體"/>
              </w:rPr>
            </w:pPr>
            <w:ins w:id="2409" w:author="88692" w:date="2020-06-16T16:26:00Z">
              <w:del w:id="2410" w:author="Fegie" w:date="2021-04-28T12:03:00Z">
                <w:r w:rsidRPr="00B83C14" w:rsidDel="009661CB">
                  <w:rPr>
                    <w:rFonts w:ascii="標楷體" w:eastAsia="標楷體" w:hAnsi="標楷體" w:hint="eastAsia"/>
                  </w:rPr>
                  <w:delText>可不輸入</w:delText>
                </w:r>
                <w:bookmarkStart w:id="2411" w:name="_Toc71196829"/>
                <w:bookmarkEnd w:id="2411"/>
              </w:del>
            </w:ins>
          </w:p>
          <w:p w14:paraId="4438DAB4" w14:textId="6E3D7FAF" w:rsidR="000B5168" w:rsidRPr="00B83C14" w:rsidDel="009661CB" w:rsidRDefault="000B5168" w:rsidP="000B5168">
            <w:pPr>
              <w:rPr>
                <w:ins w:id="2412" w:author="88692" w:date="2020-06-16T16:26:00Z"/>
                <w:del w:id="2413" w:author="Fegie" w:date="2021-04-28T12:03:00Z"/>
                <w:rFonts w:ascii="標楷體" w:eastAsia="標楷體" w:hAnsi="標楷體"/>
              </w:rPr>
            </w:pPr>
            <w:ins w:id="2414" w:author="88692" w:date="2020-06-16T16:26:00Z">
              <w:del w:id="2415" w:author="Fegie" w:date="2021-04-28T12:03:00Z">
                <w:r w:rsidRPr="00B83C14" w:rsidDel="009661CB">
                  <w:rPr>
                    <w:rFonts w:ascii="標楷體" w:eastAsia="標楷體" w:hAnsi="標楷體" w:hint="eastAsia"/>
                  </w:rPr>
                  <w:delText>Y:是</w:delText>
                </w:r>
                <w:bookmarkStart w:id="2416" w:name="_Toc71196830"/>
                <w:bookmarkEnd w:id="2416"/>
              </w:del>
            </w:ins>
          </w:p>
          <w:p w14:paraId="53808F66" w14:textId="42444108" w:rsidR="000B5168" w:rsidRPr="00A04243" w:rsidDel="009661CB" w:rsidRDefault="000B5168" w:rsidP="000B5168">
            <w:pPr>
              <w:rPr>
                <w:del w:id="2417" w:author="Fegie" w:date="2021-04-28T12:03:00Z"/>
                <w:rFonts w:ascii="標楷體" w:eastAsia="標楷體" w:hAnsi="標楷體"/>
              </w:rPr>
            </w:pPr>
            <w:ins w:id="2418" w:author="88692" w:date="2020-06-16T16:26:00Z">
              <w:del w:id="2419" w:author="Fegie" w:date="2021-04-28T12:03:00Z">
                <w:r w:rsidRPr="00B83C14" w:rsidDel="009661CB">
                  <w:rPr>
                    <w:rFonts w:ascii="標楷體" w:eastAsia="標楷體" w:hAnsi="標楷體" w:hint="eastAsia"/>
                  </w:rPr>
                  <w:delText>N:否</w:delText>
                </w:r>
              </w:del>
            </w:ins>
            <w:del w:id="242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2421" w:name="_Toc71196831"/>
              <w:bookmarkEnd w:id="2421"/>
            </w:del>
          </w:p>
        </w:tc>
        <w:bookmarkStart w:id="2422" w:name="_Toc71196832"/>
        <w:bookmarkEnd w:id="2422"/>
      </w:tr>
      <w:tr w:rsidR="000B5168" w:rsidRPr="00A04243" w:rsidDel="009661CB" w14:paraId="282262E0" w14:textId="65DC2974" w:rsidTr="00CE2128">
        <w:trPr>
          <w:trHeight w:val="291"/>
          <w:jc w:val="center"/>
          <w:del w:id="2423" w:author="Fegie" w:date="2021-04-28T12:03:00Z"/>
        </w:trPr>
        <w:tc>
          <w:tcPr>
            <w:tcW w:w="558" w:type="dxa"/>
          </w:tcPr>
          <w:p w14:paraId="5015B466" w14:textId="62111290" w:rsidR="000B5168" w:rsidRPr="00A04243" w:rsidDel="009661CB" w:rsidRDefault="000B5168" w:rsidP="000B5168">
            <w:pPr>
              <w:rPr>
                <w:del w:id="2424" w:author="Fegie" w:date="2021-04-28T12:03:00Z"/>
                <w:rFonts w:ascii="標楷體" w:eastAsia="標楷體" w:hAnsi="標楷體"/>
              </w:rPr>
            </w:pPr>
            <w:del w:id="242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21</w:delText>
              </w:r>
              <w:bookmarkStart w:id="2426" w:name="_Toc71196833"/>
              <w:bookmarkEnd w:id="2426"/>
            </w:del>
          </w:p>
        </w:tc>
        <w:tc>
          <w:tcPr>
            <w:tcW w:w="2152" w:type="dxa"/>
          </w:tcPr>
          <w:p w14:paraId="6BB69C8C" w14:textId="0A34382C" w:rsidR="000B5168" w:rsidRPr="00A04243" w:rsidDel="009661CB" w:rsidRDefault="000B5168" w:rsidP="000B5168">
            <w:pPr>
              <w:rPr>
                <w:del w:id="2427" w:author="Fegie" w:date="2021-04-28T12:03:00Z"/>
                <w:rFonts w:ascii="標楷體" w:eastAsia="標楷體" w:hAnsi="標楷體"/>
              </w:rPr>
            </w:pPr>
            <w:del w:id="2428" w:author="Fegie" w:date="2021-04-28T12:03:00Z"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是</w:delText>
              </w:r>
              <w:r w:rsidRPr="00A04243" w:rsidDel="009661CB">
                <w:rPr>
                  <w:rFonts w:ascii="標楷體" w:eastAsia="標楷體" w:hAnsi="標楷體" w:hint="eastAsia"/>
                </w:rPr>
                <w:delText>否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為準利</w:delText>
              </w:r>
              <w:r w:rsidRPr="00A04243" w:rsidDel="009661CB">
                <w:rPr>
                  <w:rFonts w:ascii="標楷體" w:eastAsia="標楷體" w:hAnsi="標楷體" w:hint="eastAsia"/>
                </w:rPr>
                <w:delText>害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關</w:delText>
              </w:r>
              <w:r w:rsidRPr="00A04243" w:rsidDel="009661CB">
                <w:rPr>
                  <w:rFonts w:ascii="標楷體" w:eastAsia="標楷體" w:hAnsi="標楷體" w:hint="eastAsia"/>
                </w:rPr>
                <w:delText>係</w:delText>
              </w:r>
              <w:r w:rsidRPr="00A04243" w:rsidDel="009661CB">
                <w:rPr>
                  <w:rFonts w:ascii="標楷體" w:eastAsia="標楷體" w:hAnsi="標楷體" w:hint="eastAsia"/>
                  <w:lang w:eastAsia="zh-HK"/>
                </w:rPr>
                <w:delText>人</w:delText>
              </w:r>
              <w:bookmarkStart w:id="2429" w:name="_Toc71196834"/>
              <w:bookmarkEnd w:id="2429"/>
            </w:del>
          </w:p>
        </w:tc>
        <w:tc>
          <w:tcPr>
            <w:tcW w:w="1296" w:type="dxa"/>
          </w:tcPr>
          <w:p w14:paraId="57A08B7D" w14:textId="63342316" w:rsidR="000B5168" w:rsidRPr="00A04243" w:rsidDel="009661CB" w:rsidRDefault="000B5168" w:rsidP="000B5168">
            <w:pPr>
              <w:rPr>
                <w:del w:id="2430" w:author="Fegie" w:date="2021-04-28T12:03:00Z"/>
                <w:rFonts w:ascii="標楷體" w:eastAsia="標楷體" w:hAnsi="標楷體"/>
              </w:rPr>
            </w:pPr>
            <w:ins w:id="2431" w:author="88692" w:date="2020-06-16T16:27:00Z">
              <w:del w:id="2432" w:author="Fegie" w:date="2021-04-28T12:03:00Z">
                <w:r w:rsidDel="009661CB">
                  <w:rPr>
                    <w:rFonts w:ascii="標楷體" w:eastAsia="標楷體" w:hAnsi="標楷體"/>
                  </w:rPr>
                  <w:delText>X</w:delText>
                </w:r>
              </w:del>
            </w:ins>
            <w:del w:id="243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2434" w:name="_Toc71196835"/>
              <w:bookmarkEnd w:id="2434"/>
            </w:del>
          </w:p>
        </w:tc>
        <w:tc>
          <w:tcPr>
            <w:tcW w:w="1066" w:type="dxa"/>
          </w:tcPr>
          <w:p w14:paraId="45141227" w14:textId="6232EAB1" w:rsidR="000B5168" w:rsidRPr="00A04243" w:rsidDel="009661CB" w:rsidRDefault="000B5168" w:rsidP="000B5168">
            <w:pPr>
              <w:rPr>
                <w:del w:id="2435" w:author="Fegie" w:date="2021-04-28T12:03:00Z"/>
                <w:rFonts w:ascii="標楷體" w:eastAsia="標楷體" w:hAnsi="標楷體"/>
              </w:rPr>
            </w:pPr>
            <w:bookmarkStart w:id="2436" w:name="_Toc71196836"/>
            <w:bookmarkEnd w:id="2436"/>
          </w:p>
        </w:tc>
        <w:tc>
          <w:tcPr>
            <w:tcW w:w="1141" w:type="dxa"/>
          </w:tcPr>
          <w:p w14:paraId="2E09308B" w14:textId="199AB6E3" w:rsidR="000B5168" w:rsidRPr="00A04243" w:rsidDel="009661CB" w:rsidRDefault="000B5168" w:rsidP="000B5168">
            <w:pPr>
              <w:rPr>
                <w:del w:id="2437" w:author="Fegie" w:date="2021-04-28T12:03:00Z"/>
                <w:rFonts w:ascii="標楷體" w:eastAsia="標楷體" w:hAnsi="標楷體"/>
              </w:rPr>
            </w:pPr>
            <w:ins w:id="2438" w:author="88692" w:date="2020-06-16T16:26:00Z">
              <w:del w:id="2439" w:author="Fegie" w:date="2021-04-28T12:03:00Z">
                <w:r w:rsidRPr="00A04243" w:rsidDel="009661CB">
                  <w:rPr>
                    <w:rFonts w:ascii="標楷體" w:eastAsia="標楷體" w:hAnsi="標楷體" w:hint="eastAsia"/>
                  </w:rPr>
                  <w:delText>下拉式選單</w:delText>
                </w:r>
              </w:del>
            </w:ins>
            <w:bookmarkStart w:id="2440" w:name="_Toc71196837"/>
            <w:bookmarkEnd w:id="2440"/>
          </w:p>
        </w:tc>
        <w:tc>
          <w:tcPr>
            <w:tcW w:w="665" w:type="dxa"/>
          </w:tcPr>
          <w:p w14:paraId="31981E30" w14:textId="5F66E945" w:rsidR="000B5168" w:rsidRPr="00A04243" w:rsidDel="009661CB" w:rsidRDefault="000B5168" w:rsidP="000B5168">
            <w:pPr>
              <w:rPr>
                <w:del w:id="2441" w:author="Fegie" w:date="2021-04-28T12:03:00Z"/>
                <w:rFonts w:ascii="標楷體" w:eastAsia="標楷體" w:hAnsi="標楷體"/>
              </w:rPr>
            </w:pPr>
            <w:bookmarkStart w:id="2442" w:name="_Toc71196838"/>
            <w:bookmarkEnd w:id="2442"/>
          </w:p>
        </w:tc>
        <w:tc>
          <w:tcPr>
            <w:tcW w:w="691" w:type="dxa"/>
          </w:tcPr>
          <w:p w14:paraId="33CADB2C" w14:textId="0A0FEEDC" w:rsidR="000B5168" w:rsidRPr="00A04243" w:rsidDel="009661CB" w:rsidRDefault="000B5168" w:rsidP="000B5168">
            <w:pPr>
              <w:rPr>
                <w:del w:id="2443" w:author="Fegie" w:date="2021-04-28T12:03:00Z"/>
                <w:rFonts w:ascii="標楷體" w:eastAsia="標楷體" w:hAnsi="標楷體"/>
              </w:rPr>
            </w:pPr>
            <w:bookmarkStart w:id="2444" w:name="_Toc71196839"/>
            <w:bookmarkEnd w:id="2444"/>
          </w:p>
        </w:tc>
        <w:tc>
          <w:tcPr>
            <w:tcW w:w="3613" w:type="dxa"/>
          </w:tcPr>
          <w:p w14:paraId="451DEF60" w14:textId="7EDF859E" w:rsidR="000B5168" w:rsidRPr="00B83C14" w:rsidDel="009661CB" w:rsidRDefault="000B5168" w:rsidP="000B5168">
            <w:pPr>
              <w:pStyle w:val="af9"/>
              <w:numPr>
                <w:ilvl w:val="0"/>
                <w:numId w:val="51"/>
              </w:numPr>
              <w:ind w:leftChars="0"/>
              <w:rPr>
                <w:ins w:id="2445" w:author="88692" w:date="2020-06-16T16:26:00Z"/>
                <w:del w:id="2446" w:author="Fegie" w:date="2021-04-28T12:03:00Z"/>
                <w:rFonts w:ascii="標楷體" w:eastAsia="標楷體" w:hAnsi="標楷體"/>
              </w:rPr>
            </w:pPr>
            <w:ins w:id="2447" w:author="88692" w:date="2020-06-16T16:26:00Z">
              <w:del w:id="2448" w:author="Fegie" w:date="2021-04-28T12:03:00Z">
                <w:r w:rsidRPr="00B83C14" w:rsidDel="009661CB">
                  <w:rPr>
                    <w:rFonts w:ascii="標楷體" w:eastAsia="標楷體" w:hAnsi="標楷體" w:hint="eastAsia"/>
                  </w:rPr>
                  <w:delText>可不輸入</w:delText>
                </w:r>
                <w:bookmarkStart w:id="2449" w:name="_Toc71196840"/>
                <w:bookmarkEnd w:id="2449"/>
              </w:del>
            </w:ins>
          </w:p>
          <w:p w14:paraId="28750BD2" w14:textId="47D34480" w:rsidR="000B5168" w:rsidRPr="00B83C14" w:rsidDel="009661CB" w:rsidRDefault="000B5168" w:rsidP="000B5168">
            <w:pPr>
              <w:rPr>
                <w:ins w:id="2450" w:author="88692" w:date="2020-06-16T16:26:00Z"/>
                <w:del w:id="2451" w:author="Fegie" w:date="2021-04-28T12:03:00Z"/>
                <w:rFonts w:ascii="標楷體" w:eastAsia="標楷體" w:hAnsi="標楷體"/>
              </w:rPr>
            </w:pPr>
            <w:ins w:id="2452" w:author="88692" w:date="2020-06-16T16:26:00Z">
              <w:del w:id="2453" w:author="Fegie" w:date="2021-04-28T12:03:00Z">
                <w:r w:rsidRPr="00B83C14" w:rsidDel="009661CB">
                  <w:rPr>
                    <w:rFonts w:ascii="標楷體" w:eastAsia="標楷體" w:hAnsi="標楷體" w:hint="eastAsia"/>
                  </w:rPr>
                  <w:delText>Y:是</w:delText>
                </w:r>
                <w:bookmarkStart w:id="2454" w:name="_Toc71196841"/>
                <w:bookmarkEnd w:id="2454"/>
              </w:del>
            </w:ins>
          </w:p>
          <w:p w14:paraId="0847089F" w14:textId="57CCC631" w:rsidR="000B5168" w:rsidRPr="00A04243" w:rsidDel="009661CB" w:rsidRDefault="000B5168" w:rsidP="000B5168">
            <w:pPr>
              <w:rPr>
                <w:del w:id="2455" w:author="Fegie" w:date="2021-04-28T12:03:00Z"/>
                <w:rFonts w:ascii="標楷體" w:eastAsia="標楷體" w:hAnsi="標楷體"/>
              </w:rPr>
            </w:pPr>
            <w:ins w:id="2456" w:author="88692" w:date="2020-06-16T16:26:00Z">
              <w:del w:id="2457" w:author="Fegie" w:date="2021-04-28T12:03:00Z">
                <w:r w:rsidRPr="00B83C14" w:rsidDel="009661CB">
                  <w:rPr>
                    <w:rFonts w:ascii="標楷體" w:eastAsia="標楷體" w:hAnsi="標楷體" w:hint="eastAsia"/>
                  </w:rPr>
                  <w:delText>N:否</w:delText>
                </w:r>
              </w:del>
            </w:ins>
            <w:del w:id="245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2459" w:name="_Toc71196842"/>
              <w:bookmarkEnd w:id="2459"/>
            </w:del>
          </w:p>
        </w:tc>
        <w:bookmarkStart w:id="2460" w:name="_Toc71196843"/>
        <w:bookmarkEnd w:id="2460"/>
      </w:tr>
      <w:tr w:rsidR="00A04243" w:rsidRPr="00A04243" w:rsidDel="009661CB" w14:paraId="68AAF723" w14:textId="4CB44E14" w:rsidTr="00CE2128">
        <w:trPr>
          <w:trHeight w:val="291"/>
          <w:jc w:val="center"/>
          <w:del w:id="2461" w:author="Fegie" w:date="2021-04-28T12:03:00Z"/>
        </w:trPr>
        <w:tc>
          <w:tcPr>
            <w:tcW w:w="558" w:type="dxa"/>
          </w:tcPr>
          <w:p w14:paraId="4A37FE2C" w14:textId="1069A852" w:rsidR="003B2B59" w:rsidRPr="00A04243" w:rsidDel="009661CB" w:rsidRDefault="003B2B59" w:rsidP="00D704D0">
            <w:pPr>
              <w:rPr>
                <w:del w:id="2462" w:author="Fegie" w:date="2021-04-28T12:03:00Z"/>
                <w:rFonts w:ascii="標楷體" w:eastAsia="標楷體" w:hAnsi="標楷體"/>
              </w:rPr>
            </w:pPr>
            <w:del w:id="246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22</w:delText>
              </w:r>
              <w:bookmarkStart w:id="2464" w:name="_Toc71196844"/>
              <w:bookmarkEnd w:id="2464"/>
            </w:del>
          </w:p>
        </w:tc>
        <w:tc>
          <w:tcPr>
            <w:tcW w:w="2152" w:type="dxa"/>
          </w:tcPr>
          <w:p w14:paraId="611EACCF" w14:textId="032DEC95" w:rsidR="003B2B59" w:rsidRPr="00A04243" w:rsidDel="009661CB" w:rsidRDefault="003B2B59" w:rsidP="00D704D0">
            <w:pPr>
              <w:rPr>
                <w:del w:id="2465" w:author="Fegie" w:date="2021-04-28T12:03:00Z"/>
                <w:rFonts w:ascii="標楷體" w:eastAsia="標楷體" w:hAnsi="標楷體"/>
              </w:rPr>
            </w:pPr>
            <w:del w:id="246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 xml:space="preserve">企金別      </w:delText>
              </w:r>
              <w:bookmarkStart w:id="2467" w:name="_Toc71196845"/>
              <w:bookmarkEnd w:id="2467"/>
            </w:del>
          </w:p>
        </w:tc>
        <w:tc>
          <w:tcPr>
            <w:tcW w:w="1296" w:type="dxa"/>
          </w:tcPr>
          <w:p w14:paraId="70D85E55" w14:textId="21C7DECA" w:rsidR="003B2B59" w:rsidRPr="00A04243" w:rsidDel="009661CB" w:rsidRDefault="00A04243" w:rsidP="00D704D0">
            <w:pPr>
              <w:rPr>
                <w:del w:id="2468" w:author="Fegie" w:date="2021-04-28T12:03:00Z"/>
                <w:rFonts w:ascii="標楷體" w:eastAsia="標楷體" w:hAnsi="標楷體"/>
              </w:rPr>
            </w:pPr>
            <w:del w:id="246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2470" w:name="_Toc71196846"/>
              <w:bookmarkEnd w:id="2470"/>
            </w:del>
          </w:p>
        </w:tc>
        <w:tc>
          <w:tcPr>
            <w:tcW w:w="1066" w:type="dxa"/>
          </w:tcPr>
          <w:p w14:paraId="37A7DA9D" w14:textId="155B4255" w:rsidR="003B2B59" w:rsidRPr="00A04243" w:rsidDel="009661CB" w:rsidRDefault="003B2B59" w:rsidP="00D704D0">
            <w:pPr>
              <w:rPr>
                <w:del w:id="2471" w:author="Fegie" w:date="2021-04-28T12:03:00Z"/>
                <w:rFonts w:ascii="標楷體" w:eastAsia="標楷體" w:hAnsi="標楷體"/>
              </w:rPr>
            </w:pPr>
            <w:del w:id="247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0</w:delText>
              </w:r>
              <w:bookmarkStart w:id="2473" w:name="_Toc71196847"/>
              <w:bookmarkEnd w:id="2473"/>
            </w:del>
          </w:p>
        </w:tc>
        <w:tc>
          <w:tcPr>
            <w:tcW w:w="1141" w:type="dxa"/>
          </w:tcPr>
          <w:p w14:paraId="3D7A9D11" w14:textId="690C7957" w:rsidR="003B2B59" w:rsidRPr="00A04243" w:rsidDel="009661CB" w:rsidRDefault="003B2B59" w:rsidP="00D704D0">
            <w:pPr>
              <w:rPr>
                <w:del w:id="2474" w:author="Fegie" w:date="2021-04-28T12:03:00Z"/>
                <w:rFonts w:ascii="標楷體" w:eastAsia="標楷體" w:hAnsi="標楷體"/>
              </w:rPr>
            </w:pPr>
            <w:bookmarkStart w:id="2475" w:name="_Toc71196848"/>
            <w:bookmarkEnd w:id="2475"/>
          </w:p>
        </w:tc>
        <w:tc>
          <w:tcPr>
            <w:tcW w:w="665" w:type="dxa"/>
          </w:tcPr>
          <w:p w14:paraId="23E85B76" w14:textId="1E97DCDE" w:rsidR="003B2B59" w:rsidRPr="00A04243" w:rsidDel="009661CB" w:rsidRDefault="003B2B59" w:rsidP="00D704D0">
            <w:pPr>
              <w:rPr>
                <w:del w:id="2476" w:author="Fegie" w:date="2021-04-28T12:03:00Z"/>
                <w:rFonts w:ascii="標楷體" w:eastAsia="標楷體" w:hAnsi="標楷體"/>
              </w:rPr>
            </w:pPr>
            <w:bookmarkStart w:id="2477" w:name="_Toc71196849"/>
            <w:bookmarkEnd w:id="2477"/>
          </w:p>
        </w:tc>
        <w:tc>
          <w:tcPr>
            <w:tcW w:w="691" w:type="dxa"/>
          </w:tcPr>
          <w:p w14:paraId="24097FE2" w14:textId="4300F775" w:rsidR="003B2B59" w:rsidRPr="00A04243" w:rsidDel="009661CB" w:rsidRDefault="003B2B59" w:rsidP="00D704D0">
            <w:pPr>
              <w:rPr>
                <w:del w:id="2478" w:author="Fegie" w:date="2021-04-28T12:03:00Z"/>
                <w:rFonts w:ascii="標楷體" w:eastAsia="標楷體" w:hAnsi="標楷體"/>
              </w:rPr>
            </w:pPr>
            <w:bookmarkStart w:id="2479" w:name="_Toc71196850"/>
            <w:bookmarkEnd w:id="2479"/>
          </w:p>
        </w:tc>
        <w:tc>
          <w:tcPr>
            <w:tcW w:w="3613" w:type="dxa"/>
          </w:tcPr>
          <w:p w14:paraId="1B7BB58E" w14:textId="30B3848A" w:rsidR="003B2B59" w:rsidRPr="00A04243" w:rsidDel="009661CB" w:rsidRDefault="003B2B59" w:rsidP="00D704D0">
            <w:pPr>
              <w:rPr>
                <w:del w:id="2480" w:author="Fegie" w:date="2021-04-28T12:03:00Z"/>
                <w:rFonts w:ascii="標楷體" w:eastAsia="標楷體" w:hAnsi="標楷體"/>
              </w:rPr>
            </w:pPr>
            <w:del w:id="248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2482" w:name="_Toc71196851"/>
              <w:bookmarkEnd w:id="2482"/>
            </w:del>
          </w:p>
          <w:p w14:paraId="73F0C1C1" w14:textId="7FCCF738" w:rsidR="003B2B59" w:rsidRPr="00A04243" w:rsidDel="009661CB" w:rsidRDefault="003B2B59" w:rsidP="00D704D0">
            <w:pPr>
              <w:rPr>
                <w:del w:id="2483" w:author="Fegie" w:date="2021-04-28T12:03:00Z"/>
                <w:rFonts w:ascii="標楷體" w:eastAsia="標楷體" w:hAnsi="標楷體"/>
              </w:rPr>
            </w:pPr>
            <w:del w:id="248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0:個金</w:delText>
              </w:r>
              <w:bookmarkStart w:id="2485" w:name="_Toc71196852"/>
              <w:bookmarkEnd w:id="2485"/>
            </w:del>
          </w:p>
          <w:p w14:paraId="7645F9A7" w14:textId="15EA8AC7" w:rsidR="003B2B59" w:rsidRPr="00A04243" w:rsidDel="009661CB" w:rsidRDefault="003B2B59" w:rsidP="00D704D0">
            <w:pPr>
              <w:rPr>
                <w:del w:id="2486" w:author="Fegie" w:date="2021-04-28T12:03:00Z"/>
                <w:rFonts w:ascii="標楷體" w:eastAsia="標楷體" w:hAnsi="標楷體"/>
              </w:rPr>
            </w:pPr>
            <w:del w:id="248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1:企金</w:delText>
              </w:r>
              <w:bookmarkStart w:id="2488" w:name="_Toc71196853"/>
              <w:bookmarkEnd w:id="2488"/>
            </w:del>
          </w:p>
          <w:p w14:paraId="75877546" w14:textId="56927C38" w:rsidR="003B2B59" w:rsidRPr="00A04243" w:rsidDel="009661CB" w:rsidRDefault="003B2B59" w:rsidP="00D704D0">
            <w:pPr>
              <w:rPr>
                <w:del w:id="2489" w:author="Fegie" w:date="2021-04-28T12:03:00Z"/>
                <w:rFonts w:ascii="標楷體" w:eastAsia="標楷體" w:hAnsi="標楷體"/>
              </w:rPr>
            </w:pPr>
            <w:del w:id="249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2:企金自然人</w:delText>
              </w:r>
              <w:bookmarkStart w:id="2491" w:name="_Toc71196854"/>
              <w:bookmarkEnd w:id="2491"/>
            </w:del>
          </w:p>
        </w:tc>
        <w:bookmarkStart w:id="2492" w:name="_Toc71196855"/>
        <w:bookmarkEnd w:id="2492"/>
      </w:tr>
      <w:tr w:rsidR="00A04243" w:rsidRPr="005E115B" w:rsidDel="009661CB" w14:paraId="36661C50" w14:textId="552777E4" w:rsidTr="00CE2128">
        <w:trPr>
          <w:trHeight w:val="291"/>
          <w:jc w:val="center"/>
          <w:del w:id="2493" w:author="Fegie" w:date="2021-04-28T12:03:00Z"/>
        </w:trPr>
        <w:tc>
          <w:tcPr>
            <w:tcW w:w="558" w:type="dxa"/>
          </w:tcPr>
          <w:p w14:paraId="01D7EB89" w14:textId="54860117" w:rsidR="003B2B59" w:rsidRPr="005E115B" w:rsidDel="009661CB" w:rsidRDefault="003B2B59" w:rsidP="00D704D0">
            <w:pPr>
              <w:rPr>
                <w:del w:id="2494" w:author="Fegie" w:date="2021-04-28T12:03:00Z"/>
                <w:rFonts w:ascii="標楷體" w:eastAsia="標楷體" w:hAnsi="標楷體"/>
                <w:strike/>
                <w:color w:val="FF0000"/>
                <w:rPrChange w:id="2495" w:author="88692" w:date="2020-06-16T16:06:00Z">
                  <w:rPr>
                    <w:del w:id="2496" w:author="Fegie" w:date="2021-04-28T12:03:00Z"/>
                    <w:rFonts w:ascii="標楷體" w:eastAsia="標楷體" w:hAnsi="標楷體"/>
                  </w:rPr>
                </w:rPrChange>
              </w:rPr>
            </w:pPr>
            <w:del w:id="2497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498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23</w:delText>
              </w:r>
              <w:bookmarkStart w:id="2499" w:name="_Toc71196856"/>
              <w:bookmarkEnd w:id="2499"/>
            </w:del>
          </w:p>
        </w:tc>
        <w:tc>
          <w:tcPr>
            <w:tcW w:w="2152" w:type="dxa"/>
          </w:tcPr>
          <w:p w14:paraId="537396DF" w14:textId="67698741" w:rsidR="003B2B59" w:rsidRPr="005E115B" w:rsidDel="009661CB" w:rsidRDefault="003B2B59" w:rsidP="00D704D0">
            <w:pPr>
              <w:rPr>
                <w:del w:id="2500" w:author="Fegie" w:date="2021-04-28T12:03:00Z"/>
                <w:rFonts w:ascii="標楷體" w:eastAsia="標楷體" w:hAnsi="標楷體"/>
                <w:strike/>
                <w:color w:val="FF0000"/>
                <w:rPrChange w:id="2501" w:author="88692" w:date="2020-06-16T16:06:00Z">
                  <w:rPr>
                    <w:del w:id="2502" w:author="Fegie" w:date="2021-04-28T12:03:00Z"/>
                    <w:rFonts w:ascii="標楷體" w:eastAsia="標楷體" w:hAnsi="標楷體"/>
                  </w:rPr>
                </w:rPrChange>
              </w:rPr>
            </w:pPr>
            <w:del w:id="2503" w:author="Fegie" w:date="2021-04-28T12:03:00Z"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504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交互運用</w:delText>
              </w:r>
              <w:bookmarkStart w:id="2505" w:name="_Toc71196857"/>
              <w:bookmarkEnd w:id="2505"/>
            </w:del>
          </w:p>
        </w:tc>
        <w:tc>
          <w:tcPr>
            <w:tcW w:w="1296" w:type="dxa"/>
          </w:tcPr>
          <w:p w14:paraId="146FDA62" w14:textId="24567EDF" w:rsidR="003B2B59" w:rsidRPr="005E115B" w:rsidDel="009661CB" w:rsidRDefault="00A04243" w:rsidP="00D704D0">
            <w:pPr>
              <w:rPr>
                <w:del w:id="2506" w:author="Fegie" w:date="2021-04-28T12:03:00Z"/>
                <w:rFonts w:ascii="標楷體" w:eastAsia="標楷體" w:hAnsi="標楷體"/>
                <w:strike/>
                <w:color w:val="FF0000"/>
                <w:rPrChange w:id="2507" w:author="88692" w:date="2020-06-16T16:06:00Z">
                  <w:rPr>
                    <w:del w:id="2508" w:author="Fegie" w:date="2021-04-28T12:03:00Z"/>
                    <w:rFonts w:ascii="標楷體" w:eastAsia="標楷體" w:hAnsi="標楷體"/>
                  </w:rPr>
                </w:rPrChange>
              </w:rPr>
            </w:pPr>
            <w:del w:id="2509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510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XXXXXX</w:delText>
              </w:r>
              <w:bookmarkStart w:id="2511" w:name="_Toc71196858"/>
              <w:bookmarkEnd w:id="2511"/>
            </w:del>
          </w:p>
        </w:tc>
        <w:tc>
          <w:tcPr>
            <w:tcW w:w="1066" w:type="dxa"/>
          </w:tcPr>
          <w:p w14:paraId="2219A544" w14:textId="254DE444" w:rsidR="003B2B59" w:rsidRPr="005E115B" w:rsidDel="009661CB" w:rsidRDefault="003B2B59" w:rsidP="00D704D0">
            <w:pPr>
              <w:rPr>
                <w:del w:id="2512" w:author="Fegie" w:date="2021-04-28T12:03:00Z"/>
                <w:rFonts w:ascii="標楷體" w:eastAsia="標楷體" w:hAnsi="標楷體"/>
                <w:strike/>
                <w:color w:val="FF0000"/>
                <w:rPrChange w:id="2513" w:author="88692" w:date="2020-06-16T16:06:00Z">
                  <w:rPr>
                    <w:del w:id="251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515" w:name="_Toc71196859"/>
            <w:bookmarkEnd w:id="2515"/>
          </w:p>
        </w:tc>
        <w:tc>
          <w:tcPr>
            <w:tcW w:w="1141" w:type="dxa"/>
          </w:tcPr>
          <w:p w14:paraId="4CE5D601" w14:textId="383AC179" w:rsidR="003B2B59" w:rsidRPr="005E115B" w:rsidDel="009661CB" w:rsidRDefault="003B2B59" w:rsidP="00D704D0">
            <w:pPr>
              <w:rPr>
                <w:del w:id="2516" w:author="Fegie" w:date="2021-04-28T12:03:00Z"/>
                <w:rFonts w:ascii="標楷體" w:eastAsia="標楷體" w:hAnsi="標楷體"/>
                <w:strike/>
                <w:color w:val="FF0000"/>
                <w:rPrChange w:id="2517" w:author="88692" w:date="2020-06-16T16:06:00Z">
                  <w:rPr>
                    <w:del w:id="251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519" w:name="_Toc71196860"/>
            <w:bookmarkEnd w:id="2519"/>
          </w:p>
        </w:tc>
        <w:tc>
          <w:tcPr>
            <w:tcW w:w="665" w:type="dxa"/>
          </w:tcPr>
          <w:p w14:paraId="284FB5F6" w14:textId="411CFE59" w:rsidR="003B2B59" w:rsidRPr="005E115B" w:rsidDel="009661CB" w:rsidRDefault="003B2B59" w:rsidP="00D704D0">
            <w:pPr>
              <w:rPr>
                <w:del w:id="2520" w:author="Fegie" w:date="2021-04-28T12:03:00Z"/>
                <w:rFonts w:ascii="標楷體" w:eastAsia="標楷體" w:hAnsi="標楷體"/>
                <w:strike/>
                <w:color w:val="FF0000"/>
                <w:rPrChange w:id="2521" w:author="88692" w:date="2020-06-16T16:06:00Z">
                  <w:rPr>
                    <w:del w:id="252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523" w:name="_Toc71196861"/>
            <w:bookmarkEnd w:id="2523"/>
          </w:p>
        </w:tc>
        <w:tc>
          <w:tcPr>
            <w:tcW w:w="691" w:type="dxa"/>
          </w:tcPr>
          <w:p w14:paraId="150470CB" w14:textId="10566970" w:rsidR="003B2B59" w:rsidRPr="005E115B" w:rsidDel="009661CB" w:rsidRDefault="003B2B59" w:rsidP="00D704D0">
            <w:pPr>
              <w:rPr>
                <w:del w:id="2524" w:author="Fegie" w:date="2021-04-28T12:03:00Z"/>
                <w:rFonts w:ascii="標楷體" w:eastAsia="標楷體" w:hAnsi="標楷體"/>
                <w:strike/>
                <w:color w:val="FF0000"/>
                <w:rPrChange w:id="2525" w:author="88692" w:date="2020-06-16T16:06:00Z">
                  <w:rPr>
                    <w:del w:id="252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527" w:name="_Toc71196862"/>
            <w:bookmarkEnd w:id="2527"/>
          </w:p>
        </w:tc>
        <w:tc>
          <w:tcPr>
            <w:tcW w:w="3613" w:type="dxa"/>
          </w:tcPr>
          <w:p w14:paraId="6667C7BA" w14:textId="79C6A7FC" w:rsidR="003B2B59" w:rsidRPr="005E115B" w:rsidDel="009661CB" w:rsidRDefault="003B2B59" w:rsidP="00D704D0">
            <w:pPr>
              <w:rPr>
                <w:del w:id="2528" w:author="Fegie" w:date="2021-04-28T12:03:00Z"/>
                <w:rFonts w:ascii="標楷體" w:eastAsia="標楷體" w:hAnsi="標楷體"/>
                <w:strike/>
                <w:color w:val="FF0000"/>
                <w:rPrChange w:id="2529" w:author="88692" w:date="2020-06-16T16:06:00Z">
                  <w:rPr>
                    <w:del w:id="2530" w:author="Fegie" w:date="2021-04-28T12:03:00Z"/>
                    <w:rFonts w:ascii="標楷體" w:eastAsia="標楷體" w:hAnsi="標楷體"/>
                  </w:rPr>
                </w:rPrChange>
              </w:rPr>
            </w:pPr>
            <w:del w:id="2531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532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2533" w:name="_Toc71196863"/>
              <w:bookmarkEnd w:id="2533"/>
            </w:del>
          </w:p>
        </w:tc>
        <w:bookmarkStart w:id="2534" w:name="_Toc71196864"/>
        <w:bookmarkEnd w:id="2534"/>
      </w:tr>
      <w:tr w:rsidR="00A04243" w:rsidRPr="005E115B" w:rsidDel="009661CB" w14:paraId="75C708A3" w14:textId="4BD8AEDB" w:rsidTr="00CE2128">
        <w:trPr>
          <w:trHeight w:val="291"/>
          <w:jc w:val="center"/>
          <w:del w:id="2535" w:author="Fegie" w:date="2021-04-28T12:03:00Z"/>
        </w:trPr>
        <w:tc>
          <w:tcPr>
            <w:tcW w:w="558" w:type="dxa"/>
          </w:tcPr>
          <w:p w14:paraId="0658F891" w14:textId="3D5F9828" w:rsidR="003B2B59" w:rsidRPr="005E115B" w:rsidDel="009661CB" w:rsidRDefault="003B2B59" w:rsidP="00D704D0">
            <w:pPr>
              <w:rPr>
                <w:del w:id="2536" w:author="Fegie" w:date="2021-04-28T12:03:00Z"/>
                <w:rFonts w:ascii="標楷體" w:eastAsia="標楷體" w:hAnsi="標楷體"/>
                <w:strike/>
                <w:color w:val="FF0000"/>
                <w:rPrChange w:id="2537" w:author="88692" w:date="2020-06-16T16:06:00Z">
                  <w:rPr>
                    <w:del w:id="2538" w:author="Fegie" w:date="2021-04-28T12:03:00Z"/>
                    <w:rFonts w:ascii="標楷體" w:eastAsia="標楷體" w:hAnsi="標楷體"/>
                  </w:rPr>
                </w:rPrChange>
              </w:rPr>
            </w:pPr>
            <w:del w:id="2539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540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24</w:delText>
              </w:r>
              <w:bookmarkStart w:id="2541" w:name="_Toc71196865"/>
              <w:bookmarkEnd w:id="2541"/>
            </w:del>
          </w:p>
        </w:tc>
        <w:tc>
          <w:tcPr>
            <w:tcW w:w="2152" w:type="dxa"/>
          </w:tcPr>
          <w:p w14:paraId="1E447B70" w14:textId="6707ECAA" w:rsidR="003B2B59" w:rsidRPr="005E115B" w:rsidDel="009661CB" w:rsidRDefault="003B2B59" w:rsidP="00D704D0">
            <w:pPr>
              <w:rPr>
                <w:del w:id="2542" w:author="Fegie" w:date="2021-04-28T12:03:00Z"/>
                <w:rFonts w:ascii="標楷體" w:eastAsia="標楷體" w:hAnsi="標楷體"/>
                <w:strike/>
                <w:color w:val="FF0000"/>
                <w:rPrChange w:id="2543" w:author="88692" w:date="2020-06-16T16:06:00Z">
                  <w:rPr>
                    <w:del w:id="2544" w:author="Fegie" w:date="2021-04-28T12:03:00Z"/>
                    <w:rFonts w:ascii="標楷體" w:eastAsia="標楷體" w:hAnsi="標楷體"/>
                  </w:rPr>
                </w:rPrChange>
              </w:rPr>
            </w:pPr>
            <w:del w:id="2545" w:author="Fegie" w:date="2021-04-28T12:03:00Z"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546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開放查詢</w:delText>
              </w:r>
              <w:bookmarkStart w:id="2547" w:name="_Toc71196866"/>
              <w:bookmarkEnd w:id="2547"/>
            </w:del>
          </w:p>
        </w:tc>
        <w:tc>
          <w:tcPr>
            <w:tcW w:w="1296" w:type="dxa"/>
          </w:tcPr>
          <w:p w14:paraId="44404A55" w14:textId="00B2AEC0" w:rsidR="003B2B59" w:rsidRPr="005E115B" w:rsidDel="009661CB" w:rsidRDefault="00A04243" w:rsidP="00D704D0">
            <w:pPr>
              <w:rPr>
                <w:del w:id="2548" w:author="Fegie" w:date="2021-04-28T12:03:00Z"/>
                <w:rFonts w:ascii="標楷體" w:eastAsia="標楷體" w:hAnsi="標楷體"/>
                <w:strike/>
                <w:color w:val="FF0000"/>
                <w:rPrChange w:id="2549" w:author="88692" w:date="2020-06-16T16:06:00Z">
                  <w:rPr>
                    <w:del w:id="2550" w:author="Fegie" w:date="2021-04-28T12:03:00Z"/>
                    <w:rFonts w:ascii="標楷體" w:eastAsia="標楷體" w:hAnsi="標楷體"/>
                  </w:rPr>
                </w:rPrChange>
              </w:rPr>
            </w:pPr>
            <w:del w:id="2551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552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2553" w:name="_Toc71196867"/>
              <w:bookmarkEnd w:id="2553"/>
            </w:del>
          </w:p>
        </w:tc>
        <w:tc>
          <w:tcPr>
            <w:tcW w:w="1066" w:type="dxa"/>
          </w:tcPr>
          <w:p w14:paraId="71708621" w14:textId="695E9B6E" w:rsidR="003B2B59" w:rsidRPr="005E115B" w:rsidDel="009661CB" w:rsidRDefault="003B2B59" w:rsidP="00D704D0">
            <w:pPr>
              <w:rPr>
                <w:del w:id="2554" w:author="Fegie" w:date="2021-04-28T12:03:00Z"/>
                <w:rFonts w:ascii="標楷體" w:eastAsia="標楷體" w:hAnsi="標楷體"/>
                <w:strike/>
                <w:color w:val="FF0000"/>
                <w:rPrChange w:id="2555" w:author="88692" w:date="2020-06-16T16:06:00Z">
                  <w:rPr>
                    <w:del w:id="2556" w:author="Fegie" w:date="2021-04-28T12:03:00Z"/>
                    <w:rFonts w:ascii="標楷體" w:eastAsia="標楷體" w:hAnsi="標楷體"/>
                  </w:rPr>
                </w:rPrChange>
              </w:rPr>
            </w:pPr>
            <w:del w:id="2557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558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0</w:delText>
              </w:r>
              <w:bookmarkStart w:id="2559" w:name="_Toc71196868"/>
              <w:bookmarkEnd w:id="2559"/>
            </w:del>
          </w:p>
        </w:tc>
        <w:tc>
          <w:tcPr>
            <w:tcW w:w="1141" w:type="dxa"/>
          </w:tcPr>
          <w:p w14:paraId="04D6855F" w14:textId="6D7DCBAF" w:rsidR="003B2B59" w:rsidRPr="005E115B" w:rsidDel="009661CB" w:rsidRDefault="003B2B59" w:rsidP="00D704D0">
            <w:pPr>
              <w:rPr>
                <w:del w:id="2560" w:author="Fegie" w:date="2021-04-28T12:03:00Z"/>
                <w:rFonts w:ascii="標楷體" w:eastAsia="標楷體" w:hAnsi="標楷體"/>
                <w:strike/>
                <w:color w:val="FF0000"/>
                <w:rPrChange w:id="2561" w:author="88692" w:date="2020-06-16T16:06:00Z">
                  <w:rPr>
                    <w:del w:id="256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563" w:name="_Toc71196869"/>
            <w:bookmarkEnd w:id="2563"/>
          </w:p>
        </w:tc>
        <w:tc>
          <w:tcPr>
            <w:tcW w:w="665" w:type="dxa"/>
          </w:tcPr>
          <w:p w14:paraId="34C737D9" w14:textId="0DFBFB07" w:rsidR="003B2B59" w:rsidRPr="005E115B" w:rsidDel="009661CB" w:rsidRDefault="003B2B59" w:rsidP="00D704D0">
            <w:pPr>
              <w:rPr>
                <w:del w:id="2564" w:author="Fegie" w:date="2021-04-28T12:03:00Z"/>
                <w:rFonts w:ascii="標楷體" w:eastAsia="標楷體" w:hAnsi="標楷體"/>
                <w:strike/>
                <w:color w:val="FF0000"/>
                <w:rPrChange w:id="2565" w:author="88692" w:date="2020-06-16T16:06:00Z">
                  <w:rPr>
                    <w:del w:id="256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567" w:name="_Toc71196870"/>
            <w:bookmarkEnd w:id="2567"/>
          </w:p>
        </w:tc>
        <w:tc>
          <w:tcPr>
            <w:tcW w:w="691" w:type="dxa"/>
          </w:tcPr>
          <w:p w14:paraId="59B64B5C" w14:textId="16D9F82A" w:rsidR="003B2B59" w:rsidRPr="005E115B" w:rsidDel="009661CB" w:rsidRDefault="003B2B59" w:rsidP="00D704D0">
            <w:pPr>
              <w:rPr>
                <w:del w:id="2568" w:author="Fegie" w:date="2021-04-28T12:03:00Z"/>
                <w:rFonts w:ascii="標楷體" w:eastAsia="標楷體" w:hAnsi="標楷體"/>
                <w:strike/>
                <w:color w:val="FF0000"/>
                <w:rPrChange w:id="2569" w:author="88692" w:date="2020-06-16T16:06:00Z">
                  <w:rPr>
                    <w:del w:id="257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571" w:name="_Toc71196871"/>
            <w:bookmarkEnd w:id="2571"/>
          </w:p>
        </w:tc>
        <w:tc>
          <w:tcPr>
            <w:tcW w:w="3613" w:type="dxa"/>
          </w:tcPr>
          <w:p w14:paraId="4175E5DC" w14:textId="5AA8076F" w:rsidR="003B2B59" w:rsidRPr="005E115B" w:rsidDel="009661CB" w:rsidRDefault="003B2B59" w:rsidP="00D704D0">
            <w:pPr>
              <w:rPr>
                <w:del w:id="2572" w:author="Fegie" w:date="2021-04-28T12:03:00Z"/>
                <w:rFonts w:ascii="標楷體" w:eastAsia="標楷體" w:hAnsi="標楷體"/>
                <w:strike/>
                <w:color w:val="FF0000"/>
                <w:rPrChange w:id="2573" w:author="88692" w:date="2020-06-16T16:06:00Z">
                  <w:rPr>
                    <w:del w:id="2574" w:author="Fegie" w:date="2021-04-28T12:03:00Z"/>
                    <w:rFonts w:ascii="標楷體" w:eastAsia="標楷體" w:hAnsi="標楷體"/>
                  </w:rPr>
                </w:rPrChange>
              </w:rPr>
            </w:pPr>
            <w:del w:id="2575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576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2577" w:name="_Toc71196872"/>
              <w:bookmarkEnd w:id="2577"/>
            </w:del>
          </w:p>
          <w:p w14:paraId="62FFEFCD" w14:textId="4ACC0294" w:rsidR="003B2B59" w:rsidRPr="005E115B" w:rsidDel="009661CB" w:rsidRDefault="003B2B59" w:rsidP="00D704D0">
            <w:pPr>
              <w:rPr>
                <w:del w:id="2578" w:author="Fegie" w:date="2021-04-28T12:03:00Z"/>
                <w:rFonts w:ascii="標楷體" w:eastAsia="標楷體" w:hAnsi="標楷體"/>
                <w:strike/>
                <w:color w:val="FF0000"/>
                <w:rPrChange w:id="2579" w:author="88692" w:date="2020-06-16T16:06:00Z">
                  <w:rPr>
                    <w:del w:id="2580" w:author="Fegie" w:date="2021-04-28T12:03:00Z"/>
                    <w:rFonts w:ascii="標楷體" w:eastAsia="標楷體" w:hAnsi="標楷體"/>
                  </w:rPr>
                </w:rPrChange>
              </w:rPr>
            </w:pPr>
            <w:del w:id="2581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582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 xml:space="preserve">0: 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583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開放</w:delText>
              </w:r>
              <w:bookmarkStart w:id="2584" w:name="_Toc71196873"/>
              <w:bookmarkEnd w:id="2584"/>
            </w:del>
          </w:p>
          <w:p w14:paraId="0F9F853C" w14:textId="46587DA3" w:rsidR="003B2B59" w:rsidRPr="005E115B" w:rsidDel="009661CB" w:rsidRDefault="003B2B59" w:rsidP="00D704D0">
            <w:pPr>
              <w:rPr>
                <w:del w:id="2585" w:author="Fegie" w:date="2021-04-28T12:03:00Z"/>
                <w:rFonts w:ascii="標楷體" w:eastAsia="標楷體" w:hAnsi="標楷體"/>
                <w:strike/>
                <w:color w:val="FF0000"/>
                <w:rPrChange w:id="2586" w:author="88692" w:date="2020-06-16T16:06:00Z">
                  <w:rPr>
                    <w:del w:id="2587" w:author="Fegie" w:date="2021-04-28T12:03:00Z"/>
                    <w:rFonts w:ascii="標楷體" w:eastAsia="標楷體" w:hAnsi="標楷體"/>
                  </w:rPr>
                </w:rPrChange>
              </w:rPr>
            </w:pPr>
            <w:del w:id="2588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589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 xml:space="preserve">1: 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2590" w:author="88692" w:date="2020-06-16T16:06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591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開放</w:delText>
              </w:r>
              <w:bookmarkStart w:id="2592" w:name="_Toc71196874"/>
              <w:bookmarkEnd w:id="2592"/>
            </w:del>
          </w:p>
        </w:tc>
        <w:bookmarkStart w:id="2593" w:name="_Toc71196875"/>
        <w:bookmarkEnd w:id="2593"/>
      </w:tr>
      <w:tr w:rsidR="00A04243" w:rsidRPr="00A04243" w:rsidDel="009661CB" w14:paraId="6415AEB2" w14:textId="59E3E8AC" w:rsidTr="00CE2128">
        <w:trPr>
          <w:trHeight w:val="309"/>
          <w:jc w:val="center"/>
          <w:del w:id="2594" w:author="Fegie" w:date="2021-04-28T12:03:00Z"/>
        </w:trPr>
        <w:tc>
          <w:tcPr>
            <w:tcW w:w="558" w:type="dxa"/>
          </w:tcPr>
          <w:p w14:paraId="6FA35E1B" w14:textId="18FC7F9E" w:rsidR="003B2B59" w:rsidRPr="00A04243" w:rsidDel="009661CB" w:rsidRDefault="003B2B59" w:rsidP="00D704D0">
            <w:pPr>
              <w:rPr>
                <w:del w:id="2595" w:author="Fegie" w:date="2021-04-28T12:03:00Z"/>
                <w:rFonts w:ascii="標楷體" w:eastAsia="標楷體" w:hAnsi="標楷體"/>
              </w:rPr>
            </w:pPr>
            <w:bookmarkStart w:id="2596" w:name="_Hlk43217390"/>
            <w:del w:id="259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25</w:delText>
              </w:r>
              <w:bookmarkStart w:id="2598" w:name="_Toc71196876"/>
              <w:bookmarkEnd w:id="2598"/>
            </w:del>
          </w:p>
        </w:tc>
        <w:tc>
          <w:tcPr>
            <w:tcW w:w="2152" w:type="dxa"/>
          </w:tcPr>
          <w:p w14:paraId="695E2C9D" w14:textId="29C4363A" w:rsidR="003B2B59" w:rsidRPr="00A04243" w:rsidDel="009661CB" w:rsidRDefault="003B2B59" w:rsidP="00D704D0">
            <w:pPr>
              <w:rPr>
                <w:del w:id="2599" w:author="Fegie" w:date="2021-04-28T12:03:00Z"/>
                <w:rFonts w:ascii="標楷體" w:eastAsia="標楷體" w:hAnsi="標楷體"/>
              </w:rPr>
            </w:pPr>
            <w:del w:id="260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員工代號</w:delText>
              </w:r>
              <w:bookmarkStart w:id="2601" w:name="_Toc71196877"/>
              <w:bookmarkEnd w:id="2601"/>
            </w:del>
          </w:p>
        </w:tc>
        <w:tc>
          <w:tcPr>
            <w:tcW w:w="1296" w:type="dxa"/>
          </w:tcPr>
          <w:p w14:paraId="5CE27826" w14:textId="11019725" w:rsidR="003B2B59" w:rsidRPr="00A04243" w:rsidDel="009661CB" w:rsidRDefault="00A04243" w:rsidP="00D704D0">
            <w:pPr>
              <w:rPr>
                <w:del w:id="2602" w:author="Fegie" w:date="2021-04-28T12:03:00Z"/>
                <w:rFonts w:ascii="標楷體" w:eastAsia="標楷體" w:hAnsi="標楷體"/>
              </w:rPr>
            </w:pPr>
            <w:del w:id="2603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XXXXXX</w:delText>
              </w:r>
              <w:bookmarkStart w:id="2604" w:name="_Toc71196878"/>
              <w:bookmarkEnd w:id="2604"/>
            </w:del>
          </w:p>
        </w:tc>
        <w:tc>
          <w:tcPr>
            <w:tcW w:w="1066" w:type="dxa"/>
          </w:tcPr>
          <w:p w14:paraId="77281FF8" w14:textId="051021CA" w:rsidR="003B2B59" w:rsidRPr="00A04243" w:rsidDel="009661CB" w:rsidRDefault="003B2B59" w:rsidP="00D704D0">
            <w:pPr>
              <w:rPr>
                <w:del w:id="2605" w:author="Fegie" w:date="2021-04-28T12:03:00Z"/>
                <w:rFonts w:ascii="標楷體" w:eastAsia="標楷體" w:hAnsi="標楷體"/>
              </w:rPr>
            </w:pPr>
            <w:bookmarkStart w:id="2606" w:name="_Toc71196879"/>
            <w:bookmarkEnd w:id="2606"/>
          </w:p>
        </w:tc>
        <w:tc>
          <w:tcPr>
            <w:tcW w:w="1141" w:type="dxa"/>
          </w:tcPr>
          <w:p w14:paraId="595F68F3" w14:textId="56ECF076" w:rsidR="003B2B59" w:rsidRPr="00A04243" w:rsidDel="009661CB" w:rsidRDefault="003B2B59" w:rsidP="00D704D0">
            <w:pPr>
              <w:rPr>
                <w:del w:id="2607" w:author="Fegie" w:date="2021-04-28T12:03:00Z"/>
                <w:rFonts w:ascii="標楷體" w:eastAsia="標楷體" w:hAnsi="標楷體"/>
              </w:rPr>
            </w:pPr>
            <w:bookmarkStart w:id="2608" w:name="_Toc71196880"/>
            <w:bookmarkEnd w:id="2608"/>
          </w:p>
        </w:tc>
        <w:tc>
          <w:tcPr>
            <w:tcW w:w="665" w:type="dxa"/>
          </w:tcPr>
          <w:p w14:paraId="3C4A15DC" w14:textId="5AD1D3E7" w:rsidR="003B2B59" w:rsidRPr="00A04243" w:rsidDel="009661CB" w:rsidRDefault="003B2B59" w:rsidP="00D704D0">
            <w:pPr>
              <w:rPr>
                <w:del w:id="2609" w:author="Fegie" w:date="2021-04-28T12:03:00Z"/>
                <w:rFonts w:ascii="標楷體" w:eastAsia="標楷體" w:hAnsi="標楷體"/>
              </w:rPr>
            </w:pPr>
            <w:bookmarkStart w:id="2610" w:name="_Toc71196881"/>
            <w:bookmarkEnd w:id="2610"/>
          </w:p>
        </w:tc>
        <w:tc>
          <w:tcPr>
            <w:tcW w:w="691" w:type="dxa"/>
          </w:tcPr>
          <w:p w14:paraId="01355BC3" w14:textId="3EBB3A7B" w:rsidR="003B2B59" w:rsidRPr="00A04243" w:rsidDel="009661CB" w:rsidRDefault="003B2B59" w:rsidP="00D704D0">
            <w:pPr>
              <w:rPr>
                <w:del w:id="2611" w:author="Fegie" w:date="2021-04-28T12:03:00Z"/>
                <w:rFonts w:ascii="標楷體" w:eastAsia="標楷體" w:hAnsi="標楷體"/>
              </w:rPr>
            </w:pPr>
            <w:bookmarkStart w:id="2612" w:name="_Toc71196882"/>
            <w:bookmarkEnd w:id="2612"/>
          </w:p>
        </w:tc>
        <w:tc>
          <w:tcPr>
            <w:tcW w:w="3613" w:type="dxa"/>
          </w:tcPr>
          <w:p w14:paraId="770DFC36" w14:textId="760E5069" w:rsidR="003B2B59" w:rsidRPr="00A04243" w:rsidDel="009661CB" w:rsidRDefault="00A04243" w:rsidP="00A04243">
            <w:pPr>
              <w:rPr>
                <w:del w:id="2613" w:author="Fegie" w:date="2021-04-28T12:03:00Z"/>
                <w:rFonts w:ascii="標楷體" w:eastAsia="標楷體" w:hAnsi="標楷體"/>
              </w:rPr>
            </w:pPr>
            <w:del w:id="261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i.</w:delText>
              </w:r>
              <w:r w:rsidR="003B2B59" w:rsidRPr="00A04243" w:rsidDel="009661CB">
                <w:rPr>
                  <w:rFonts w:ascii="標楷體" w:eastAsia="標楷體" w:hAnsi="標楷體" w:hint="eastAsia"/>
                </w:rPr>
                <w:delText>可不輸入</w:delText>
              </w:r>
              <w:bookmarkStart w:id="2615" w:name="_Toc71196883"/>
              <w:bookmarkEnd w:id="2615"/>
            </w:del>
          </w:p>
          <w:p w14:paraId="6E91A28B" w14:textId="2CAF3DD5" w:rsidR="003B2B59" w:rsidRPr="00A04243" w:rsidDel="009661CB" w:rsidRDefault="00A04243" w:rsidP="00A04243">
            <w:pPr>
              <w:rPr>
                <w:del w:id="2616" w:author="Fegie" w:date="2021-04-28T12:03:00Z"/>
                <w:rFonts w:ascii="標楷體" w:eastAsia="標楷體" w:hAnsi="標楷體"/>
              </w:rPr>
            </w:pPr>
            <w:del w:id="2617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ii.</w:delText>
              </w:r>
              <w:r w:rsidR="003B2B59" w:rsidRPr="00A04243" w:rsidDel="009661CB">
                <w:rPr>
                  <w:rFonts w:ascii="標楷體" w:eastAsia="標楷體" w:hAnsi="標楷體" w:hint="eastAsia"/>
                </w:rPr>
                <w:delText>輸入</w:delText>
              </w:r>
              <w:r w:rsidR="003B2B59" w:rsidRPr="00A04243" w:rsidDel="009661CB">
                <w:rPr>
                  <w:rFonts w:ascii="標楷體" w:eastAsia="標楷體" w:hAnsi="標楷體" w:hint="eastAsia"/>
                  <w:lang w:eastAsia="zh-HK"/>
                </w:rPr>
                <w:delText>後</w:delText>
              </w:r>
              <w:r w:rsidR="003B2B59" w:rsidRPr="00A04243" w:rsidDel="009661CB">
                <w:rPr>
                  <w:rFonts w:ascii="標楷體" w:eastAsia="標楷體" w:hAnsi="標楷體" w:hint="eastAsia"/>
                </w:rPr>
                <w:delText>顯示名稱</w:delText>
              </w:r>
              <w:bookmarkStart w:id="2618" w:name="_Toc71196884"/>
              <w:bookmarkEnd w:id="2618"/>
            </w:del>
          </w:p>
        </w:tc>
        <w:bookmarkStart w:id="2619" w:name="_Toc71196885"/>
        <w:bookmarkEnd w:id="2619"/>
      </w:tr>
      <w:bookmarkEnd w:id="2596"/>
      <w:tr w:rsidR="00A04243" w:rsidRPr="005E115B" w:rsidDel="009661CB" w14:paraId="67BCCFE0" w14:textId="4C5D9C15" w:rsidTr="00CE2128">
        <w:trPr>
          <w:trHeight w:val="291"/>
          <w:jc w:val="center"/>
          <w:del w:id="2620" w:author="Fegie" w:date="2021-04-28T12:03:00Z"/>
        </w:trPr>
        <w:tc>
          <w:tcPr>
            <w:tcW w:w="558" w:type="dxa"/>
          </w:tcPr>
          <w:p w14:paraId="2EDBDAC7" w14:textId="70C4111C" w:rsidR="003B2B59" w:rsidRPr="005E115B" w:rsidDel="009661CB" w:rsidRDefault="003B2B59" w:rsidP="00D704D0">
            <w:pPr>
              <w:rPr>
                <w:del w:id="2621" w:author="Fegie" w:date="2021-04-28T12:03:00Z"/>
                <w:rFonts w:ascii="標楷體" w:eastAsia="標楷體" w:hAnsi="標楷體"/>
                <w:strike/>
                <w:color w:val="FF0000"/>
                <w:rPrChange w:id="2622" w:author="88692" w:date="2020-06-16T16:06:00Z">
                  <w:rPr>
                    <w:del w:id="2623" w:author="Fegie" w:date="2021-04-28T12:03:00Z"/>
                    <w:rFonts w:ascii="標楷體" w:eastAsia="標楷體" w:hAnsi="標楷體"/>
                  </w:rPr>
                </w:rPrChange>
              </w:rPr>
            </w:pPr>
            <w:del w:id="2624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625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26</w:delText>
              </w:r>
              <w:bookmarkStart w:id="2626" w:name="_Toc71196886"/>
              <w:bookmarkEnd w:id="2626"/>
            </w:del>
          </w:p>
        </w:tc>
        <w:tc>
          <w:tcPr>
            <w:tcW w:w="2152" w:type="dxa"/>
          </w:tcPr>
          <w:p w14:paraId="4364BE4A" w14:textId="719E03B0" w:rsidR="003B2B59" w:rsidRPr="005E115B" w:rsidDel="009661CB" w:rsidRDefault="003B2B59" w:rsidP="00D704D0">
            <w:pPr>
              <w:rPr>
                <w:del w:id="2627" w:author="Fegie" w:date="2021-04-28T12:03:00Z"/>
                <w:rFonts w:ascii="標楷體" w:eastAsia="標楷體" w:hAnsi="標楷體"/>
                <w:strike/>
                <w:color w:val="FF0000"/>
                <w:rPrChange w:id="2628" w:author="88692" w:date="2020-06-16T16:06:00Z">
                  <w:rPr>
                    <w:del w:id="2629" w:author="Fegie" w:date="2021-04-28T12:03:00Z"/>
                    <w:rFonts w:ascii="標楷體" w:eastAsia="標楷體" w:hAnsi="標楷體"/>
                  </w:rPr>
                </w:rPrChange>
              </w:rPr>
            </w:pPr>
            <w:del w:id="2630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631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 xml:space="preserve">15 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632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日薪</w:delText>
              </w:r>
              <w:bookmarkStart w:id="2633" w:name="_Toc71196887"/>
              <w:bookmarkEnd w:id="2633"/>
            </w:del>
          </w:p>
        </w:tc>
        <w:tc>
          <w:tcPr>
            <w:tcW w:w="1296" w:type="dxa"/>
          </w:tcPr>
          <w:p w14:paraId="0AE4E6FE" w14:textId="68BF8AA7" w:rsidR="003B2B59" w:rsidRPr="005E115B" w:rsidDel="009661CB" w:rsidRDefault="00A04243" w:rsidP="00D704D0">
            <w:pPr>
              <w:rPr>
                <w:del w:id="2634" w:author="Fegie" w:date="2021-04-28T12:03:00Z"/>
                <w:rFonts w:ascii="標楷體" w:eastAsia="標楷體" w:hAnsi="標楷體"/>
                <w:strike/>
                <w:color w:val="FF0000"/>
                <w:rPrChange w:id="2635" w:author="88692" w:date="2020-06-16T16:06:00Z">
                  <w:rPr>
                    <w:del w:id="2636" w:author="Fegie" w:date="2021-04-28T12:03:00Z"/>
                    <w:rFonts w:ascii="標楷體" w:eastAsia="標楷體" w:hAnsi="標楷體"/>
                  </w:rPr>
                </w:rPrChange>
              </w:rPr>
            </w:pPr>
            <w:del w:id="2637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638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2639" w:name="_Toc71196888"/>
              <w:bookmarkEnd w:id="2639"/>
            </w:del>
          </w:p>
        </w:tc>
        <w:tc>
          <w:tcPr>
            <w:tcW w:w="1066" w:type="dxa"/>
          </w:tcPr>
          <w:p w14:paraId="0A7E440A" w14:textId="38F9F243" w:rsidR="003B2B59" w:rsidRPr="005E115B" w:rsidDel="009661CB" w:rsidRDefault="003B2B59" w:rsidP="00D704D0">
            <w:pPr>
              <w:rPr>
                <w:del w:id="2640" w:author="Fegie" w:date="2021-04-28T12:03:00Z"/>
                <w:rFonts w:ascii="標楷體" w:eastAsia="標楷體" w:hAnsi="標楷體"/>
                <w:strike/>
                <w:color w:val="FF0000"/>
                <w:rPrChange w:id="2641" w:author="88692" w:date="2020-06-16T16:06:00Z">
                  <w:rPr>
                    <w:del w:id="2642" w:author="Fegie" w:date="2021-04-28T12:03:00Z"/>
                    <w:rFonts w:ascii="標楷體" w:eastAsia="標楷體" w:hAnsi="標楷體"/>
                  </w:rPr>
                </w:rPrChange>
              </w:rPr>
            </w:pPr>
            <w:del w:id="2643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644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0</w:delText>
              </w:r>
              <w:bookmarkStart w:id="2645" w:name="_Toc71196889"/>
              <w:bookmarkEnd w:id="2645"/>
            </w:del>
          </w:p>
        </w:tc>
        <w:tc>
          <w:tcPr>
            <w:tcW w:w="1141" w:type="dxa"/>
          </w:tcPr>
          <w:p w14:paraId="2904FC17" w14:textId="67CFD871" w:rsidR="003B2B59" w:rsidRPr="005E115B" w:rsidDel="009661CB" w:rsidRDefault="003B2B59" w:rsidP="00D704D0">
            <w:pPr>
              <w:rPr>
                <w:del w:id="2646" w:author="Fegie" w:date="2021-04-28T12:03:00Z"/>
                <w:rFonts w:ascii="標楷體" w:eastAsia="標楷體" w:hAnsi="標楷體"/>
                <w:strike/>
                <w:color w:val="FF0000"/>
                <w:rPrChange w:id="2647" w:author="88692" w:date="2020-06-16T16:06:00Z">
                  <w:rPr>
                    <w:del w:id="264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649" w:name="_Toc71196890"/>
            <w:bookmarkEnd w:id="2649"/>
          </w:p>
        </w:tc>
        <w:tc>
          <w:tcPr>
            <w:tcW w:w="665" w:type="dxa"/>
          </w:tcPr>
          <w:p w14:paraId="3F47CAA2" w14:textId="2BAF5AAB" w:rsidR="003B2B59" w:rsidRPr="005E115B" w:rsidDel="009661CB" w:rsidRDefault="003B2B59" w:rsidP="00D704D0">
            <w:pPr>
              <w:rPr>
                <w:del w:id="2650" w:author="Fegie" w:date="2021-04-28T12:03:00Z"/>
                <w:rFonts w:ascii="標楷體" w:eastAsia="標楷體" w:hAnsi="標楷體"/>
                <w:strike/>
                <w:color w:val="FF0000"/>
                <w:rPrChange w:id="2651" w:author="88692" w:date="2020-06-16T16:06:00Z">
                  <w:rPr>
                    <w:del w:id="265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653" w:name="_Toc71196891"/>
            <w:bookmarkEnd w:id="2653"/>
          </w:p>
        </w:tc>
        <w:tc>
          <w:tcPr>
            <w:tcW w:w="691" w:type="dxa"/>
          </w:tcPr>
          <w:p w14:paraId="40357F3F" w14:textId="01361004" w:rsidR="003B2B59" w:rsidRPr="005E115B" w:rsidDel="009661CB" w:rsidRDefault="003B2B59" w:rsidP="00D704D0">
            <w:pPr>
              <w:rPr>
                <w:del w:id="2654" w:author="Fegie" w:date="2021-04-28T12:03:00Z"/>
                <w:rFonts w:ascii="標楷體" w:eastAsia="標楷體" w:hAnsi="標楷體"/>
                <w:strike/>
                <w:color w:val="FF0000"/>
                <w:rPrChange w:id="2655" w:author="88692" w:date="2020-06-16T16:06:00Z">
                  <w:rPr>
                    <w:del w:id="265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657" w:name="_Toc71196892"/>
            <w:bookmarkEnd w:id="2657"/>
          </w:p>
        </w:tc>
        <w:tc>
          <w:tcPr>
            <w:tcW w:w="3613" w:type="dxa"/>
          </w:tcPr>
          <w:p w14:paraId="5F5F57EC" w14:textId="24257747" w:rsidR="003B2B59" w:rsidRPr="005E115B" w:rsidDel="009661CB" w:rsidRDefault="003B2B59" w:rsidP="00D704D0">
            <w:pPr>
              <w:rPr>
                <w:del w:id="2658" w:author="Fegie" w:date="2021-04-28T12:03:00Z"/>
                <w:rFonts w:ascii="標楷體" w:eastAsia="標楷體" w:hAnsi="標楷體"/>
                <w:strike/>
                <w:color w:val="FF0000"/>
                <w:rPrChange w:id="2659" w:author="88692" w:date="2020-06-16T16:06:00Z">
                  <w:rPr>
                    <w:del w:id="2660" w:author="Fegie" w:date="2021-04-28T12:03:00Z"/>
                    <w:rFonts w:ascii="標楷體" w:eastAsia="標楷體" w:hAnsi="標楷體"/>
                  </w:rPr>
                </w:rPrChange>
              </w:rPr>
            </w:pPr>
            <w:del w:id="2661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662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2663" w:name="_Toc71196893"/>
              <w:bookmarkEnd w:id="2663"/>
            </w:del>
          </w:p>
        </w:tc>
        <w:bookmarkStart w:id="2664" w:name="_Toc71196894"/>
        <w:bookmarkEnd w:id="2664"/>
      </w:tr>
      <w:tr w:rsidR="00A04243" w:rsidRPr="005E115B" w:rsidDel="009661CB" w14:paraId="0C0D0F71" w14:textId="73397909" w:rsidTr="00CE2128">
        <w:trPr>
          <w:trHeight w:val="291"/>
          <w:jc w:val="center"/>
          <w:del w:id="2665" w:author="Fegie" w:date="2021-04-28T12:03:00Z"/>
        </w:trPr>
        <w:tc>
          <w:tcPr>
            <w:tcW w:w="558" w:type="dxa"/>
          </w:tcPr>
          <w:p w14:paraId="517FA7BB" w14:textId="48CC85BA" w:rsidR="003B2B59" w:rsidRPr="005E115B" w:rsidDel="009661CB" w:rsidRDefault="003B2B59" w:rsidP="00D704D0">
            <w:pPr>
              <w:rPr>
                <w:del w:id="2666" w:author="Fegie" w:date="2021-04-28T12:03:00Z"/>
                <w:rFonts w:ascii="標楷體" w:eastAsia="標楷體" w:hAnsi="標楷體"/>
                <w:strike/>
                <w:color w:val="FF0000"/>
                <w:rPrChange w:id="2667" w:author="88692" w:date="2020-06-16T16:06:00Z">
                  <w:rPr>
                    <w:del w:id="2668" w:author="Fegie" w:date="2021-04-28T12:03:00Z"/>
                    <w:rFonts w:ascii="標楷體" w:eastAsia="標楷體" w:hAnsi="標楷體"/>
                  </w:rPr>
                </w:rPrChange>
              </w:rPr>
            </w:pPr>
            <w:del w:id="2669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670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27</w:delText>
              </w:r>
              <w:bookmarkStart w:id="2671" w:name="_Toc71196895"/>
              <w:bookmarkEnd w:id="2671"/>
            </w:del>
          </w:p>
        </w:tc>
        <w:tc>
          <w:tcPr>
            <w:tcW w:w="2152" w:type="dxa"/>
          </w:tcPr>
          <w:p w14:paraId="2952853B" w14:textId="6600B15E" w:rsidR="003B2B59" w:rsidRPr="005E115B" w:rsidDel="009661CB" w:rsidRDefault="003B2B59" w:rsidP="00D704D0">
            <w:pPr>
              <w:rPr>
                <w:del w:id="2672" w:author="Fegie" w:date="2021-04-28T12:03:00Z"/>
                <w:rFonts w:ascii="標楷體" w:eastAsia="標楷體" w:hAnsi="標楷體"/>
                <w:strike/>
                <w:color w:val="FF0000"/>
                <w:rPrChange w:id="2673" w:author="88692" w:date="2020-06-16T16:06:00Z">
                  <w:rPr>
                    <w:del w:id="2674" w:author="Fegie" w:date="2021-04-28T12:03:00Z"/>
                    <w:rFonts w:ascii="標楷體" w:eastAsia="標楷體" w:hAnsi="標楷體"/>
                  </w:rPr>
                </w:rPrChange>
              </w:rPr>
            </w:pPr>
            <w:del w:id="2675" w:author="Fegie" w:date="2021-04-28T12:03:00Z"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676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員工身份別</w:delText>
              </w:r>
              <w:bookmarkStart w:id="2677" w:name="_Toc71196896"/>
              <w:bookmarkEnd w:id="2677"/>
            </w:del>
          </w:p>
        </w:tc>
        <w:tc>
          <w:tcPr>
            <w:tcW w:w="1296" w:type="dxa"/>
          </w:tcPr>
          <w:p w14:paraId="5DCDE92C" w14:textId="1D45B538" w:rsidR="003B2B59" w:rsidRPr="005E115B" w:rsidDel="009661CB" w:rsidRDefault="00A04243" w:rsidP="00D64762">
            <w:pPr>
              <w:rPr>
                <w:del w:id="2678" w:author="Fegie" w:date="2021-04-28T12:03:00Z"/>
                <w:rFonts w:ascii="標楷體" w:eastAsia="標楷體" w:hAnsi="標楷體"/>
                <w:strike/>
                <w:color w:val="FF0000"/>
                <w:rPrChange w:id="2679" w:author="88692" w:date="2020-06-16T16:06:00Z">
                  <w:rPr>
                    <w:del w:id="2680" w:author="Fegie" w:date="2021-04-28T12:03:00Z"/>
                    <w:rFonts w:ascii="標楷體" w:eastAsia="標楷體" w:hAnsi="標楷體"/>
                  </w:rPr>
                </w:rPrChange>
              </w:rPr>
            </w:pPr>
            <w:del w:id="2681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682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2683" w:name="_Toc71196897"/>
              <w:bookmarkEnd w:id="2683"/>
            </w:del>
          </w:p>
        </w:tc>
        <w:tc>
          <w:tcPr>
            <w:tcW w:w="1066" w:type="dxa"/>
          </w:tcPr>
          <w:p w14:paraId="3F77146D" w14:textId="1645F4FF" w:rsidR="003B2B59" w:rsidRPr="005E115B" w:rsidDel="009661CB" w:rsidRDefault="003B2B59" w:rsidP="00D704D0">
            <w:pPr>
              <w:rPr>
                <w:del w:id="2684" w:author="Fegie" w:date="2021-04-28T12:03:00Z"/>
                <w:rFonts w:ascii="標楷體" w:eastAsia="標楷體" w:hAnsi="標楷體"/>
                <w:strike/>
                <w:color w:val="FF0000"/>
                <w:rPrChange w:id="2685" w:author="88692" w:date="2020-06-16T16:06:00Z">
                  <w:rPr>
                    <w:del w:id="268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687" w:name="_Toc71196898"/>
            <w:bookmarkEnd w:id="2687"/>
          </w:p>
        </w:tc>
        <w:tc>
          <w:tcPr>
            <w:tcW w:w="1141" w:type="dxa"/>
          </w:tcPr>
          <w:p w14:paraId="56577276" w14:textId="14D49156" w:rsidR="003B2B59" w:rsidRPr="005E115B" w:rsidDel="009661CB" w:rsidRDefault="003B2B59" w:rsidP="00D704D0">
            <w:pPr>
              <w:rPr>
                <w:del w:id="2688" w:author="Fegie" w:date="2021-04-28T12:03:00Z"/>
                <w:rFonts w:ascii="標楷體" w:eastAsia="標楷體" w:hAnsi="標楷體"/>
                <w:strike/>
                <w:color w:val="FF0000"/>
                <w:rPrChange w:id="2689" w:author="88692" w:date="2020-06-16T16:06:00Z">
                  <w:rPr>
                    <w:del w:id="269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691" w:name="_Toc71196899"/>
            <w:bookmarkEnd w:id="2691"/>
          </w:p>
        </w:tc>
        <w:tc>
          <w:tcPr>
            <w:tcW w:w="665" w:type="dxa"/>
          </w:tcPr>
          <w:p w14:paraId="73CF030A" w14:textId="39D85AA6" w:rsidR="003B2B59" w:rsidRPr="005E115B" w:rsidDel="009661CB" w:rsidRDefault="003B2B59" w:rsidP="00D704D0">
            <w:pPr>
              <w:rPr>
                <w:del w:id="2692" w:author="Fegie" w:date="2021-04-28T12:03:00Z"/>
                <w:rFonts w:ascii="標楷體" w:eastAsia="標楷體" w:hAnsi="標楷體"/>
                <w:strike/>
                <w:color w:val="FF0000"/>
                <w:rPrChange w:id="2693" w:author="88692" w:date="2020-06-16T16:06:00Z">
                  <w:rPr>
                    <w:del w:id="269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695" w:name="_Toc71196900"/>
            <w:bookmarkEnd w:id="2695"/>
          </w:p>
        </w:tc>
        <w:tc>
          <w:tcPr>
            <w:tcW w:w="691" w:type="dxa"/>
          </w:tcPr>
          <w:p w14:paraId="67B47F3B" w14:textId="3C1A53F1" w:rsidR="003B2B59" w:rsidRPr="005E115B" w:rsidDel="009661CB" w:rsidRDefault="003B2B59" w:rsidP="00D704D0">
            <w:pPr>
              <w:rPr>
                <w:del w:id="2696" w:author="Fegie" w:date="2021-04-28T12:03:00Z"/>
                <w:rFonts w:ascii="標楷體" w:eastAsia="標楷體" w:hAnsi="標楷體"/>
                <w:strike/>
                <w:color w:val="FF0000"/>
                <w:rPrChange w:id="2697" w:author="88692" w:date="2020-06-16T16:06:00Z">
                  <w:rPr>
                    <w:del w:id="269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699" w:name="_Toc71196901"/>
            <w:bookmarkEnd w:id="2699"/>
          </w:p>
        </w:tc>
        <w:tc>
          <w:tcPr>
            <w:tcW w:w="3613" w:type="dxa"/>
          </w:tcPr>
          <w:p w14:paraId="1281EA28" w14:textId="5C640ED4" w:rsidR="003B2B59" w:rsidRPr="005E115B" w:rsidDel="009661CB" w:rsidRDefault="003B2B59" w:rsidP="00D704D0">
            <w:pPr>
              <w:rPr>
                <w:del w:id="2700" w:author="Fegie" w:date="2021-04-28T12:03:00Z"/>
                <w:rFonts w:ascii="標楷體" w:eastAsia="標楷體" w:hAnsi="標楷體"/>
                <w:strike/>
                <w:color w:val="FF0000"/>
                <w:rPrChange w:id="2701" w:author="88692" w:date="2020-06-16T16:06:00Z">
                  <w:rPr>
                    <w:del w:id="2702" w:author="Fegie" w:date="2021-04-28T12:03:00Z"/>
                    <w:rFonts w:ascii="標楷體" w:eastAsia="標楷體" w:hAnsi="標楷體"/>
                  </w:rPr>
                </w:rPrChange>
              </w:rPr>
            </w:pPr>
            <w:del w:id="2703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04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i.可不輸入；</w:delText>
              </w:r>
              <w:bookmarkStart w:id="2705" w:name="_Toc71196902"/>
              <w:bookmarkEnd w:id="2705"/>
            </w:del>
          </w:p>
          <w:p w14:paraId="1D00AD57" w14:textId="3A33496E" w:rsidR="003B2B59" w:rsidRPr="005E115B" w:rsidDel="009661CB" w:rsidRDefault="003B2B59" w:rsidP="00D704D0">
            <w:pPr>
              <w:ind w:firstLineChars="100" w:firstLine="240"/>
              <w:rPr>
                <w:del w:id="2706" w:author="Fegie" w:date="2021-04-28T12:03:00Z"/>
                <w:rFonts w:ascii="標楷體" w:eastAsia="標楷體" w:hAnsi="標楷體"/>
                <w:strike/>
                <w:color w:val="FF0000"/>
                <w:rPrChange w:id="2707" w:author="88692" w:date="2020-06-16T16:06:00Z">
                  <w:rPr>
                    <w:del w:id="2708" w:author="Fegie" w:date="2021-04-28T12:03:00Z"/>
                    <w:rFonts w:ascii="標楷體" w:eastAsia="標楷體" w:hAnsi="標楷體"/>
                  </w:rPr>
                </w:rPrChange>
              </w:rPr>
            </w:pPr>
            <w:del w:id="2709" w:author="Fegie" w:date="2021-04-28T12:03:00Z"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710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員工代號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2711" w:author="88692" w:date="2020-06-16T16:06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有值時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712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必須輸入</w:delText>
              </w:r>
              <w:bookmarkStart w:id="2713" w:name="_Toc71196903"/>
              <w:bookmarkEnd w:id="2713"/>
            </w:del>
          </w:p>
          <w:p w14:paraId="3E06ADE9" w14:textId="51E8186F" w:rsidR="003B2B59" w:rsidRPr="005E115B" w:rsidDel="009661CB" w:rsidRDefault="003B2B59" w:rsidP="00D32A8F">
            <w:pPr>
              <w:rPr>
                <w:del w:id="2714" w:author="Fegie" w:date="2021-04-28T12:03:00Z"/>
                <w:rFonts w:ascii="標楷體" w:eastAsia="標楷體" w:hAnsi="標楷體"/>
                <w:strike/>
                <w:color w:val="FF0000"/>
                <w:rPrChange w:id="2715" w:author="88692" w:date="2020-06-16T16:06:00Z">
                  <w:rPr>
                    <w:del w:id="2716" w:author="Fegie" w:date="2021-04-28T12:03:00Z"/>
                    <w:rFonts w:ascii="標楷體" w:eastAsia="標楷體" w:hAnsi="標楷體"/>
                  </w:rPr>
                </w:rPrChange>
              </w:rPr>
            </w:pPr>
            <w:del w:id="2717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18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0:單位報備</w:delText>
              </w:r>
              <w:bookmarkStart w:id="2719" w:name="_Toc71196904"/>
              <w:bookmarkEnd w:id="2719"/>
            </w:del>
          </w:p>
          <w:p w14:paraId="214A8C2D" w14:textId="1FDEFCDB" w:rsidR="003B2B59" w:rsidRPr="005E115B" w:rsidDel="009661CB" w:rsidRDefault="003B2B59" w:rsidP="00D32A8F">
            <w:pPr>
              <w:rPr>
                <w:del w:id="2720" w:author="Fegie" w:date="2021-04-28T12:03:00Z"/>
                <w:rFonts w:ascii="標楷體" w:eastAsia="標楷體" w:hAnsi="標楷體"/>
                <w:strike/>
                <w:color w:val="FF0000"/>
                <w:rPrChange w:id="2721" w:author="88692" w:date="2020-06-16T16:06:00Z">
                  <w:rPr>
                    <w:del w:id="2722" w:author="Fegie" w:date="2021-04-28T12:03:00Z"/>
                    <w:rFonts w:ascii="標楷體" w:eastAsia="標楷體" w:hAnsi="標楷體"/>
                  </w:rPr>
                </w:rPrChange>
              </w:rPr>
            </w:pPr>
            <w:del w:id="2723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24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1:在職</w:delText>
              </w:r>
              <w:bookmarkStart w:id="2725" w:name="_Toc71196905"/>
              <w:bookmarkEnd w:id="2725"/>
            </w:del>
          </w:p>
          <w:p w14:paraId="43F06D98" w14:textId="521DD1E6" w:rsidR="003B2B59" w:rsidRPr="005E115B" w:rsidDel="009661CB" w:rsidRDefault="003B2B59" w:rsidP="00D32A8F">
            <w:pPr>
              <w:rPr>
                <w:del w:id="2726" w:author="Fegie" w:date="2021-04-28T12:03:00Z"/>
                <w:rFonts w:ascii="標楷體" w:eastAsia="標楷體" w:hAnsi="標楷體"/>
                <w:strike/>
                <w:color w:val="FF0000"/>
                <w:rPrChange w:id="2727" w:author="88692" w:date="2020-06-16T16:06:00Z">
                  <w:rPr>
                    <w:del w:id="2728" w:author="Fegie" w:date="2021-04-28T12:03:00Z"/>
                    <w:rFonts w:ascii="標楷體" w:eastAsia="標楷體" w:hAnsi="標楷體"/>
                  </w:rPr>
                </w:rPrChange>
              </w:rPr>
            </w:pPr>
            <w:del w:id="2729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30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2:離職</w:delText>
              </w:r>
              <w:bookmarkStart w:id="2731" w:name="_Toc71196906"/>
              <w:bookmarkEnd w:id="2731"/>
            </w:del>
          </w:p>
          <w:p w14:paraId="79A9327D" w14:textId="08C075E7" w:rsidR="003B2B59" w:rsidRPr="005E115B" w:rsidDel="009661CB" w:rsidRDefault="003B2B59" w:rsidP="00D32A8F">
            <w:pPr>
              <w:rPr>
                <w:del w:id="2732" w:author="Fegie" w:date="2021-04-28T12:03:00Z"/>
                <w:rFonts w:ascii="標楷體" w:eastAsia="標楷體" w:hAnsi="標楷體"/>
                <w:strike/>
                <w:color w:val="FF0000"/>
                <w:rPrChange w:id="2733" w:author="88692" w:date="2020-06-16T16:06:00Z">
                  <w:rPr>
                    <w:del w:id="2734" w:author="Fegie" w:date="2021-04-28T12:03:00Z"/>
                    <w:rFonts w:ascii="標楷體" w:eastAsia="標楷體" w:hAnsi="標楷體"/>
                  </w:rPr>
                </w:rPrChange>
              </w:rPr>
            </w:pPr>
            <w:del w:id="2735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36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3:解聘</w:delText>
              </w:r>
              <w:bookmarkStart w:id="2737" w:name="_Toc71196907"/>
              <w:bookmarkEnd w:id="2737"/>
            </w:del>
          </w:p>
          <w:p w14:paraId="6B02D02E" w14:textId="751918B7" w:rsidR="003B2B59" w:rsidRPr="005E115B" w:rsidDel="009661CB" w:rsidRDefault="003B2B59" w:rsidP="00D32A8F">
            <w:pPr>
              <w:rPr>
                <w:del w:id="2738" w:author="Fegie" w:date="2021-04-28T12:03:00Z"/>
                <w:rFonts w:ascii="標楷體" w:eastAsia="標楷體" w:hAnsi="標楷體"/>
                <w:strike/>
                <w:color w:val="FF0000"/>
                <w:rPrChange w:id="2739" w:author="88692" w:date="2020-06-16T16:06:00Z">
                  <w:rPr>
                    <w:del w:id="2740" w:author="Fegie" w:date="2021-04-28T12:03:00Z"/>
                    <w:rFonts w:ascii="標楷體" w:eastAsia="標楷體" w:hAnsi="標楷體"/>
                  </w:rPr>
                </w:rPrChange>
              </w:rPr>
            </w:pPr>
            <w:del w:id="2741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42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 xml:space="preserve">4:留職停薪 </w:delText>
              </w:r>
              <w:bookmarkStart w:id="2743" w:name="_Toc71196908"/>
              <w:bookmarkEnd w:id="2743"/>
            </w:del>
          </w:p>
          <w:p w14:paraId="65F96EC4" w14:textId="45019722" w:rsidR="003B2B59" w:rsidRPr="005E115B" w:rsidDel="009661CB" w:rsidRDefault="003B2B59" w:rsidP="00D32A8F">
            <w:pPr>
              <w:rPr>
                <w:del w:id="2744" w:author="Fegie" w:date="2021-04-28T12:03:00Z"/>
                <w:rFonts w:ascii="標楷體" w:eastAsia="標楷體" w:hAnsi="標楷體"/>
                <w:strike/>
                <w:color w:val="FF0000"/>
                <w:rPrChange w:id="2745" w:author="88692" w:date="2020-06-16T16:06:00Z">
                  <w:rPr>
                    <w:del w:id="2746" w:author="Fegie" w:date="2021-04-28T12:03:00Z"/>
                    <w:rFonts w:ascii="標楷體" w:eastAsia="標楷體" w:hAnsi="標楷體"/>
                  </w:rPr>
                </w:rPrChange>
              </w:rPr>
            </w:pPr>
            <w:del w:id="2747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48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5:退休離職</w:delText>
              </w:r>
              <w:bookmarkStart w:id="2749" w:name="_Toc71196909"/>
              <w:bookmarkEnd w:id="2749"/>
            </w:del>
          </w:p>
          <w:p w14:paraId="2D1B515C" w14:textId="78E48E71" w:rsidR="003B2B59" w:rsidRPr="005E115B" w:rsidDel="009661CB" w:rsidRDefault="003B2B59" w:rsidP="00D32A8F">
            <w:pPr>
              <w:rPr>
                <w:del w:id="2750" w:author="Fegie" w:date="2021-04-28T12:03:00Z"/>
                <w:rFonts w:ascii="標楷體" w:eastAsia="標楷體" w:hAnsi="標楷體"/>
                <w:strike/>
                <w:color w:val="FF0000"/>
                <w:lang w:eastAsia="zh-HK"/>
                <w:rPrChange w:id="2751" w:author="88692" w:date="2020-06-16T16:06:00Z">
                  <w:rPr>
                    <w:del w:id="2752" w:author="Fegie" w:date="2021-04-28T12:03:00Z"/>
                    <w:rFonts w:ascii="標楷體" w:eastAsia="標楷體" w:hAnsi="標楷體"/>
                    <w:lang w:eastAsia="zh-HK"/>
                  </w:rPr>
                </w:rPrChange>
              </w:rPr>
            </w:pPr>
            <w:del w:id="2753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54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9:未報聘/內勤</w:delText>
              </w:r>
              <w:bookmarkStart w:id="2755" w:name="_Toc71196910"/>
              <w:bookmarkEnd w:id="2755"/>
            </w:del>
          </w:p>
        </w:tc>
        <w:bookmarkStart w:id="2756" w:name="_Toc71196911"/>
        <w:bookmarkEnd w:id="2756"/>
      </w:tr>
      <w:tr w:rsidR="00A04243" w:rsidRPr="005E115B" w:rsidDel="009661CB" w14:paraId="18598325" w14:textId="4B62E2DF" w:rsidTr="00CE2128">
        <w:trPr>
          <w:trHeight w:val="291"/>
          <w:jc w:val="center"/>
          <w:del w:id="2757" w:author="Fegie" w:date="2021-04-28T12:03:00Z"/>
        </w:trPr>
        <w:tc>
          <w:tcPr>
            <w:tcW w:w="558" w:type="dxa"/>
          </w:tcPr>
          <w:p w14:paraId="6C160D6F" w14:textId="3F08BDCE" w:rsidR="003B2B59" w:rsidRPr="005E115B" w:rsidDel="009661CB" w:rsidRDefault="003B2B59" w:rsidP="00D704D0">
            <w:pPr>
              <w:rPr>
                <w:del w:id="2758" w:author="Fegie" w:date="2021-04-28T12:03:00Z"/>
                <w:rFonts w:ascii="標楷體" w:eastAsia="標楷體" w:hAnsi="標楷體"/>
                <w:strike/>
                <w:color w:val="FF0000"/>
                <w:rPrChange w:id="2759" w:author="88692" w:date="2020-06-16T16:06:00Z">
                  <w:rPr>
                    <w:del w:id="2760" w:author="Fegie" w:date="2021-04-28T12:03:00Z"/>
                    <w:rFonts w:ascii="標楷體" w:eastAsia="標楷體" w:hAnsi="標楷體"/>
                  </w:rPr>
                </w:rPrChange>
              </w:rPr>
            </w:pPr>
            <w:del w:id="2761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62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28</w:delText>
              </w:r>
              <w:bookmarkStart w:id="2763" w:name="_Toc71196912"/>
              <w:bookmarkEnd w:id="2763"/>
            </w:del>
          </w:p>
        </w:tc>
        <w:tc>
          <w:tcPr>
            <w:tcW w:w="2152" w:type="dxa"/>
          </w:tcPr>
          <w:p w14:paraId="250E3BAF" w14:textId="6D676860" w:rsidR="003B2B59" w:rsidRPr="005E115B" w:rsidDel="009661CB" w:rsidRDefault="003B2B59" w:rsidP="00D704D0">
            <w:pPr>
              <w:rPr>
                <w:del w:id="2764" w:author="Fegie" w:date="2021-04-28T12:03:00Z"/>
                <w:rFonts w:ascii="標楷體" w:eastAsia="標楷體" w:hAnsi="標楷體"/>
                <w:strike/>
                <w:color w:val="FF0000"/>
                <w:rPrChange w:id="2765" w:author="88692" w:date="2020-06-16T16:06:00Z">
                  <w:rPr>
                    <w:del w:id="2766" w:author="Fegie" w:date="2021-04-28T12:03:00Z"/>
                    <w:rFonts w:ascii="標楷體" w:eastAsia="標楷體" w:hAnsi="標楷體"/>
                  </w:rPr>
                </w:rPrChange>
              </w:rPr>
            </w:pPr>
            <w:del w:id="2767" w:author="Fegie" w:date="2021-04-28T12:03:00Z"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768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到職日</w:delText>
              </w:r>
              <w:bookmarkStart w:id="2769" w:name="_Toc71196913"/>
              <w:bookmarkEnd w:id="2769"/>
            </w:del>
          </w:p>
        </w:tc>
        <w:tc>
          <w:tcPr>
            <w:tcW w:w="1296" w:type="dxa"/>
          </w:tcPr>
          <w:p w14:paraId="2E1472D4" w14:textId="5B31AA10" w:rsidR="003B2B59" w:rsidRPr="005E115B" w:rsidDel="009661CB" w:rsidRDefault="00A04243" w:rsidP="00D704D0">
            <w:pPr>
              <w:rPr>
                <w:del w:id="2770" w:author="Fegie" w:date="2021-04-28T12:03:00Z"/>
                <w:rFonts w:ascii="標楷體" w:eastAsia="標楷體" w:hAnsi="標楷體"/>
                <w:strike/>
                <w:color w:val="FF0000"/>
                <w:rPrChange w:id="2771" w:author="88692" w:date="2020-06-16T16:06:00Z">
                  <w:rPr>
                    <w:del w:id="2772" w:author="Fegie" w:date="2021-04-28T12:03:00Z"/>
                    <w:rFonts w:ascii="標楷體" w:eastAsia="標楷體" w:hAnsi="標楷體"/>
                  </w:rPr>
                </w:rPrChange>
              </w:rPr>
            </w:pPr>
            <w:del w:id="2773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74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999/99/99</w:delText>
              </w:r>
              <w:bookmarkStart w:id="2775" w:name="_Toc71196914"/>
              <w:bookmarkEnd w:id="2775"/>
            </w:del>
          </w:p>
        </w:tc>
        <w:tc>
          <w:tcPr>
            <w:tcW w:w="1066" w:type="dxa"/>
          </w:tcPr>
          <w:p w14:paraId="61860914" w14:textId="1B560A6C" w:rsidR="003B2B59" w:rsidRPr="005E115B" w:rsidDel="009661CB" w:rsidRDefault="003B2B59" w:rsidP="00D704D0">
            <w:pPr>
              <w:rPr>
                <w:del w:id="2776" w:author="Fegie" w:date="2021-04-28T12:03:00Z"/>
                <w:rFonts w:ascii="標楷體" w:eastAsia="標楷體" w:hAnsi="標楷體"/>
                <w:strike/>
                <w:color w:val="FF0000"/>
                <w:rPrChange w:id="2777" w:author="88692" w:date="2020-06-16T16:06:00Z">
                  <w:rPr>
                    <w:del w:id="277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779" w:name="_Toc71196915"/>
            <w:bookmarkEnd w:id="2779"/>
          </w:p>
        </w:tc>
        <w:tc>
          <w:tcPr>
            <w:tcW w:w="1141" w:type="dxa"/>
          </w:tcPr>
          <w:p w14:paraId="6E172AD7" w14:textId="4EDA8635" w:rsidR="003B2B59" w:rsidRPr="005E115B" w:rsidDel="009661CB" w:rsidRDefault="003B2B59" w:rsidP="00D704D0">
            <w:pPr>
              <w:rPr>
                <w:del w:id="2780" w:author="Fegie" w:date="2021-04-28T12:03:00Z"/>
                <w:rFonts w:ascii="標楷體" w:eastAsia="標楷體" w:hAnsi="標楷體"/>
                <w:strike/>
                <w:color w:val="FF0000"/>
                <w:rPrChange w:id="2781" w:author="88692" w:date="2020-06-16T16:06:00Z">
                  <w:rPr>
                    <w:del w:id="278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783" w:name="_Toc71196916"/>
            <w:bookmarkEnd w:id="2783"/>
          </w:p>
        </w:tc>
        <w:tc>
          <w:tcPr>
            <w:tcW w:w="665" w:type="dxa"/>
          </w:tcPr>
          <w:p w14:paraId="09D36D80" w14:textId="305B8934" w:rsidR="003B2B59" w:rsidRPr="005E115B" w:rsidDel="009661CB" w:rsidRDefault="003B2B59" w:rsidP="00D704D0">
            <w:pPr>
              <w:rPr>
                <w:del w:id="2784" w:author="Fegie" w:date="2021-04-28T12:03:00Z"/>
                <w:rFonts w:ascii="標楷體" w:eastAsia="標楷體" w:hAnsi="標楷體"/>
                <w:strike/>
                <w:color w:val="FF0000"/>
                <w:rPrChange w:id="2785" w:author="88692" w:date="2020-06-16T16:06:00Z">
                  <w:rPr>
                    <w:del w:id="278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787" w:name="_Toc71196917"/>
            <w:bookmarkEnd w:id="2787"/>
          </w:p>
        </w:tc>
        <w:tc>
          <w:tcPr>
            <w:tcW w:w="691" w:type="dxa"/>
          </w:tcPr>
          <w:p w14:paraId="0F1C707D" w14:textId="42AB6396" w:rsidR="003B2B59" w:rsidRPr="005E115B" w:rsidDel="009661CB" w:rsidRDefault="003B2B59" w:rsidP="00D704D0">
            <w:pPr>
              <w:rPr>
                <w:del w:id="2788" w:author="Fegie" w:date="2021-04-28T12:03:00Z"/>
                <w:rFonts w:ascii="標楷體" w:eastAsia="標楷體" w:hAnsi="標楷體"/>
                <w:strike/>
                <w:color w:val="FF0000"/>
                <w:rPrChange w:id="2789" w:author="88692" w:date="2020-06-16T16:06:00Z">
                  <w:rPr>
                    <w:del w:id="279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791" w:name="_Toc71196918"/>
            <w:bookmarkEnd w:id="2791"/>
          </w:p>
        </w:tc>
        <w:tc>
          <w:tcPr>
            <w:tcW w:w="3613" w:type="dxa"/>
          </w:tcPr>
          <w:p w14:paraId="51142C99" w14:textId="68CFB3A0" w:rsidR="003B2B59" w:rsidRPr="005E115B" w:rsidDel="009661CB" w:rsidRDefault="003B2B59" w:rsidP="00D704D0">
            <w:pPr>
              <w:rPr>
                <w:del w:id="2792" w:author="Fegie" w:date="2021-04-28T12:03:00Z"/>
                <w:rFonts w:ascii="標楷體" w:eastAsia="標楷體" w:hAnsi="標楷體"/>
                <w:strike/>
                <w:color w:val="FF0000"/>
                <w:rPrChange w:id="2793" w:author="88692" w:date="2020-06-16T16:06:00Z">
                  <w:rPr>
                    <w:del w:id="2794" w:author="Fegie" w:date="2021-04-28T12:03:00Z"/>
                    <w:rFonts w:ascii="標楷體" w:eastAsia="標楷體" w:hAnsi="標楷體"/>
                  </w:rPr>
                </w:rPrChange>
              </w:rPr>
            </w:pPr>
            <w:del w:id="2795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796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i.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797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可不輸入；</w:delText>
              </w:r>
              <w:bookmarkStart w:id="2798" w:name="_Toc71196919"/>
              <w:bookmarkEnd w:id="2798"/>
            </w:del>
          </w:p>
          <w:p w14:paraId="0DFFC479" w14:textId="270396A5" w:rsidR="003B2B59" w:rsidRPr="005E115B" w:rsidDel="009661CB" w:rsidRDefault="003B2B59" w:rsidP="00D704D0">
            <w:pPr>
              <w:ind w:firstLineChars="100" w:firstLine="240"/>
              <w:rPr>
                <w:del w:id="2799" w:author="Fegie" w:date="2021-04-28T12:03:00Z"/>
                <w:rFonts w:ascii="標楷體" w:eastAsia="標楷體" w:hAnsi="標楷體"/>
                <w:strike/>
                <w:color w:val="FF0000"/>
                <w:lang w:eastAsia="zh-HK"/>
                <w:rPrChange w:id="2800" w:author="88692" w:date="2020-06-16T16:06:00Z">
                  <w:rPr>
                    <w:del w:id="2801" w:author="Fegie" w:date="2021-04-28T12:03:00Z"/>
                    <w:rFonts w:ascii="標楷體" w:eastAsia="標楷體" w:hAnsi="標楷體"/>
                    <w:lang w:eastAsia="zh-HK"/>
                  </w:rPr>
                </w:rPrChange>
              </w:rPr>
            </w:pPr>
            <w:del w:id="2802" w:author="Fegie" w:date="2021-04-28T12:03:00Z"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803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員工代號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2804" w:author="88692" w:date="2020-06-16T16:06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有值且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805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員工身份別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2806" w:author="88692" w:date="2020-06-16T16:06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為</w:delText>
              </w:r>
              <w:bookmarkStart w:id="2807" w:name="_Toc71196920"/>
              <w:bookmarkEnd w:id="2807"/>
            </w:del>
          </w:p>
          <w:p w14:paraId="28211619" w14:textId="2AEC6EC9" w:rsidR="003B2B59" w:rsidRPr="005E115B" w:rsidDel="009661CB" w:rsidRDefault="003B2B59" w:rsidP="00D704D0">
            <w:pPr>
              <w:ind w:firstLineChars="100" w:firstLine="240"/>
              <w:rPr>
                <w:del w:id="2808" w:author="Fegie" w:date="2021-04-28T12:03:00Z"/>
                <w:rFonts w:ascii="標楷體" w:eastAsia="標楷體" w:hAnsi="標楷體"/>
                <w:strike/>
                <w:color w:val="FF0000"/>
                <w:rPrChange w:id="2809" w:author="88692" w:date="2020-06-16T16:06:00Z">
                  <w:rPr>
                    <w:del w:id="2810" w:author="Fegie" w:date="2021-04-28T12:03:00Z"/>
                    <w:rFonts w:ascii="標楷體" w:eastAsia="標楷體" w:hAnsi="標楷體"/>
                  </w:rPr>
                </w:rPrChange>
              </w:rPr>
            </w:pPr>
            <w:del w:id="2811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812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01:在職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2813" w:author="88692" w:date="2020-06-16T16:06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時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814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必須輸入</w:delText>
              </w:r>
              <w:bookmarkStart w:id="2815" w:name="_Toc71196921"/>
              <w:bookmarkEnd w:id="2815"/>
            </w:del>
          </w:p>
        </w:tc>
        <w:bookmarkStart w:id="2816" w:name="_Toc71196922"/>
        <w:bookmarkEnd w:id="2816"/>
      </w:tr>
      <w:tr w:rsidR="00A04243" w:rsidRPr="005E115B" w:rsidDel="009661CB" w14:paraId="46D06C03" w14:textId="04E15EED" w:rsidTr="00CE2128">
        <w:trPr>
          <w:trHeight w:val="291"/>
          <w:jc w:val="center"/>
          <w:del w:id="2817" w:author="Fegie" w:date="2021-04-28T12:03:00Z"/>
        </w:trPr>
        <w:tc>
          <w:tcPr>
            <w:tcW w:w="558" w:type="dxa"/>
          </w:tcPr>
          <w:p w14:paraId="3D08CF8C" w14:textId="26FC551B" w:rsidR="003B2B59" w:rsidRPr="005E115B" w:rsidDel="009661CB" w:rsidRDefault="003B2B59" w:rsidP="00D704D0">
            <w:pPr>
              <w:rPr>
                <w:del w:id="2818" w:author="Fegie" w:date="2021-04-28T12:03:00Z"/>
                <w:rFonts w:ascii="標楷體" w:eastAsia="標楷體" w:hAnsi="標楷體"/>
                <w:strike/>
                <w:color w:val="FF0000"/>
                <w:rPrChange w:id="2819" w:author="88692" w:date="2020-06-16T16:06:00Z">
                  <w:rPr>
                    <w:del w:id="2820" w:author="Fegie" w:date="2021-04-28T12:03:00Z"/>
                    <w:rFonts w:ascii="標楷體" w:eastAsia="標楷體" w:hAnsi="標楷體"/>
                  </w:rPr>
                </w:rPrChange>
              </w:rPr>
            </w:pPr>
            <w:del w:id="2821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822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29</w:delText>
              </w:r>
              <w:bookmarkStart w:id="2823" w:name="_Toc71196923"/>
              <w:bookmarkEnd w:id="2823"/>
            </w:del>
          </w:p>
        </w:tc>
        <w:tc>
          <w:tcPr>
            <w:tcW w:w="2152" w:type="dxa"/>
          </w:tcPr>
          <w:p w14:paraId="160F150A" w14:textId="65E30304" w:rsidR="003B2B59" w:rsidRPr="005E115B" w:rsidDel="009661CB" w:rsidRDefault="003B2B59" w:rsidP="00D704D0">
            <w:pPr>
              <w:rPr>
                <w:del w:id="2824" w:author="Fegie" w:date="2021-04-28T12:03:00Z"/>
                <w:rFonts w:ascii="標楷體" w:eastAsia="標楷體" w:hAnsi="標楷體"/>
                <w:strike/>
                <w:color w:val="FF0000"/>
                <w:rPrChange w:id="2825" w:author="88692" w:date="2020-06-16T16:06:00Z">
                  <w:rPr>
                    <w:del w:id="2826" w:author="Fegie" w:date="2021-04-28T12:03:00Z"/>
                    <w:rFonts w:ascii="標楷體" w:eastAsia="標楷體" w:hAnsi="標楷體"/>
                  </w:rPr>
                </w:rPrChange>
              </w:rPr>
            </w:pPr>
            <w:del w:id="2827" w:author="Fegie" w:date="2021-04-28T12:03:00Z"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828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離</w:delText>
              </w:r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829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/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830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退日</w:delText>
              </w:r>
              <w:bookmarkStart w:id="2831" w:name="_Toc71196924"/>
              <w:bookmarkEnd w:id="2831"/>
            </w:del>
          </w:p>
        </w:tc>
        <w:tc>
          <w:tcPr>
            <w:tcW w:w="1296" w:type="dxa"/>
          </w:tcPr>
          <w:p w14:paraId="5BA6D8AE" w14:textId="4538FD22" w:rsidR="003B2B59" w:rsidRPr="005E115B" w:rsidDel="009661CB" w:rsidRDefault="00A04243" w:rsidP="00D704D0">
            <w:pPr>
              <w:rPr>
                <w:del w:id="2832" w:author="Fegie" w:date="2021-04-28T12:03:00Z"/>
                <w:rFonts w:ascii="標楷體" w:eastAsia="標楷體" w:hAnsi="標楷體"/>
                <w:strike/>
                <w:color w:val="FF0000"/>
                <w:rPrChange w:id="2833" w:author="88692" w:date="2020-06-16T16:06:00Z">
                  <w:rPr>
                    <w:del w:id="2834" w:author="Fegie" w:date="2021-04-28T12:03:00Z"/>
                    <w:rFonts w:ascii="標楷體" w:eastAsia="標楷體" w:hAnsi="標楷體"/>
                  </w:rPr>
                </w:rPrChange>
              </w:rPr>
            </w:pPr>
            <w:del w:id="2835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836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999/99/99</w:delText>
              </w:r>
              <w:bookmarkStart w:id="2837" w:name="_Toc71196925"/>
              <w:bookmarkEnd w:id="2837"/>
            </w:del>
          </w:p>
        </w:tc>
        <w:tc>
          <w:tcPr>
            <w:tcW w:w="1066" w:type="dxa"/>
          </w:tcPr>
          <w:p w14:paraId="2AD35FF5" w14:textId="3653CA08" w:rsidR="003B2B59" w:rsidRPr="005E115B" w:rsidDel="009661CB" w:rsidRDefault="003B2B59" w:rsidP="00D704D0">
            <w:pPr>
              <w:rPr>
                <w:del w:id="2838" w:author="Fegie" w:date="2021-04-28T12:03:00Z"/>
                <w:rFonts w:ascii="標楷體" w:eastAsia="標楷體" w:hAnsi="標楷體"/>
                <w:strike/>
                <w:color w:val="FF0000"/>
                <w:rPrChange w:id="2839" w:author="88692" w:date="2020-06-16T16:06:00Z">
                  <w:rPr>
                    <w:del w:id="284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841" w:name="_Toc71196926"/>
            <w:bookmarkEnd w:id="2841"/>
          </w:p>
        </w:tc>
        <w:tc>
          <w:tcPr>
            <w:tcW w:w="1141" w:type="dxa"/>
          </w:tcPr>
          <w:p w14:paraId="0A14FE31" w14:textId="477A7617" w:rsidR="003B2B59" w:rsidRPr="005E115B" w:rsidDel="009661CB" w:rsidRDefault="003B2B59" w:rsidP="00D704D0">
            <w:pPr>
              <w:rPr>
                <w:del w:id="2842" w:author="Fegie" w:date="2021-04-28T12:03:00Z"/>
                <w:rFonts w:ascii="標楷體" w:eastAsia="標楷體" w:hAnsi="標楷體"/>
                <w:strike/>
                <w:color w:val="FF0000"/>
                <w:rPrChange w:id="2843" w:author="88692" w:date="2020-06-16T16:06:00Z">
                  <w:rPr>
                    <w:del w:id="284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845" w:name="_Toc71196927"/>
            <w:bookmarkEnd w:id="2845"/>
          </w:p>
        </w:tc>
        <w:tc>
          <w:tcPr>
            <w:tcW w:w="665" w:type="dxa"/>
          </w:tcPr>
          <w:p w14:paraId="62685C84" w14:textId="40111A63" w:rsidR="003B2B59" w:rsidRPr="005E115B" w:rsidDel="009661CB" w:rsidRDefault="003B2B59" w:rsidP="00D704D0">
            <w:pPr>
              <w:rPr>
                <w:del w:id="2846" w:author="Fegie" w:date="2021-04-28T12:03:00Z"/>
                <w:rFonts w:ascii="標楷體" w:eastAsia="標楷體" w:hAnsi="標楷體"/>
                <w:strike/>
                <w:color w:val="FF0000"/>
                <w:rPrChange w:id="2847" w:author="88692" w:date="2020-06-16T16:06:00Z">
                  <w:rPr>
                    <w:del w:id="284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849" w:name="_Toc71196928"/>
            <w:bookmarkEnd w:id="2849"/>
          </w:p>
        </w:tc>
        <w:tc>
          <w:tcPr>
            <w:tcW w:w="691" w:type="dxa"/>
          </w:tcPr>
          <w:p w14:paraId="58B20F11" w14:textId="6B2E0D1F" w:rsidR="003B2B59" w:rsidRPr="005E115B" w:rsidDel="009661CB" w:rsidRDefault="003B2B59" w:rsidP="00D704D0">
            <w:pPr>
              <w:rPr>
                <w:del w:id="2850" w:author="Fegie" w:date="2021-04-28T12:03:00Z"/>
                <w:rFonts w:ascii="標楷體" w:eastAsia="標楷體" w:hAnsi="標楷體"/>
                <w:strike/>
                <w:color w:val="FF0000"/>
                <w:rPrChange w:id="2851" w:author="88692" w:date="2020-06-16T16:06:00Z">
                  <w:rPr>
                    <w:del w:id="285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2853" w:name="_Toc71196929"/>
            <w:bookmarkEnd w:id="2853"/>
          </w:p>
        </w:tc>
        <w:tc>
          <w:tcPr>
            <w:tcW w:w="3613" w:type="dxa"/>
          </w:tcPr>
          <w:p w14:paraId="41F8D438" w14:textId="6F061C66" w:rsidR="003B2B59" w:rsidRPr="005E115B" w:rsidDel="009661CB" w:rsidRDefault="003B2B59" w:rsidP="00D704D0">
            <w:pPr>
              <w:rPr>
                <w:del w:id="2854" w:author="Fegie" w:date="2021-04-28T12:03:00Z"/>
                <w:rFonts w:ascii="標楷體" w:eastAsia="標楷體" w:hAnsi="標楷體"/>
                <w:strike/>
                <w:color w:val="FF0000"/>
                <w:rPrChange w:id="2855" w:author="88692" w:date="2020-06-16T16:06:00Z">
                  <w:rPr>
                    <w:del w:id="2856" w:author="Fegie" w:date="2021-04-28T12:03:00Z"/>
                    <w:rFonts w:ascii="標楷體" w:eastAsia="標楷體" w:hAnsi="標楷體"/>
                  </w:rPr>
                </w:rPrChange>
              </w:rPr>
            </w:pPr>
            <w:del w:id="2857" w:author="Fegie" w:date="2021-04-28T12:03:00Z"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858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>i.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859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可不輸入；</w:delText>
              </w:r>
              <w:bookmarkStart w:id="2860" w:name="_Toc71196930"/>
              <w:bookmarkEnd w:id="2860"/>
            </w:del>
          </w:p>
          <w:p w14:paraId="01F24868" w14:textId="70C3069B" w:rsidR="003B2B59" w:rsidRPr="005E115B" w:rsidDel="009661CB" w:rsidRDefault="003B2B59" w:rsidP="00D704D0">
            <w:pPr>
              <w:ind w:leftChars="100" w:left="240"/>
              <w:rPr>
                <w:del w:id="2861" w:author="Fegie" w:date="2021-04-28T12:03:00Z"/>
                <w:rFonts w:ascii="標楷體" w:eastAsia="標楷體" w:hAnsi="標楷體"/>
                <w:strike/>
                <w:color w:val="FF0000"/>
                <w:rPrChange w:id="2862" w:author="88692" w:date="2020-06-16T16:06:00Z">
                  <w:rPr>
                    <w:del w:id="2863" w:author="Fegie" w:date="2021-04-28T12:03:00Z"/>
                    <w:rFonts w:ascii="標楷體" w:eastAsia="標楷體" w:hAnsi="標楷體"/>
                  </w:rPr>
                </w:rPrChange>
              </w:rPr>
            </w:pPr>
            <w:del w:id="2864" w:author="Fegie" w:date="2021-04-28T12:03:00Z"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865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員工代號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2866" w:author="88692" w:date="2020-06-16T16:06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有值且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867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員工身份別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2868" w:author="88692" w:date="2020-06-16T16:06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為</w:delText>
              </w:r>
              <w:r w:rsidRPr="005E115B" w:rsidDel="009661CB">
                <w:rPr>
                  <w:rFonts w:ascii="標楷體" w:eastAsia="標楷體" w:hAnsi="標楷體"/>
                  <w:strike/>
                  <w:color w:val="FF0000"/>
                  <w:rPrChange w:id="2869" w:author="88692" w:date="2020-06-16T16:06:00Z">
                    <w:rPr>
                      <w:rFonts w:ascii="標楷體" w:eastAsia="標楷體" w:hAnsi="標楷體"/>
                    </w:rPr>
                  </w:rPrChange>
                </w:rPr>
                <w:delText xml:space="preserve"> 02:離職/05:退休離職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2870" w:author="88692" w:date="2020-06-16T16:06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時</w:delText>
              </w:r>
              <w:r w:rsidRPr="005E115B" w:rsidDel="009661CB">
                <w:rPr>
                  <w:rFonts w:ascii="標楷體" w:eastAsia="標楷體" w:hAnsi="標楷體" w:hint="eastAsia"/>
                  <w:strike/>
                  <w:color w:val="FF0000"/>
                  <w:rPrChange w:id="2871" w:author="88692" w:date="2020-06-16T16:06:00Z">
                    <w:rPr>
                      <w:rFonts w:ascii="標楷體" w:eastAsia="標楷體" w:hAnsi="標楷體" w:hint="eastAsia"/>
                    </w:rPr>
                  </w:rPrChange>
                </w:rPr>
                <w:delText>必須輸入</w:delText>
              </w:r>
              <w:bookmarkStart w:id="2872" w:name="_Toc71196931"/>
              <w:bookmarkEnd w:id="2872"/>
            </w:del>
          </w:p>
        </w:tc>
        <w:bookmarkStart w:id="2873" w:name="_Toc71196932"/>
        <w:bookmarkEnd w:id="2873"/>
      </w:tr>
      <w:tr w:rsidR="000B5168" w:rsidRPr="005E115B" w:rsidDel="009661CB" w14:paraId="29B5E89E" w14:textId="55FF3303" w:rsidTr="00CE2128">
        <w:trPr>
          <w:trHeight w:val="291"/>
          <w:jc w:val="center"/>
          <w:ins w:id="2874" w:author="88692" w:date="2020-06-16T16:08:00Z"/>
          <w:del w:id="2875" w:author="Fegie" w:date="2021-04-28T12:03:00Z"/>
        </w:trPr>
        <w:tc>
          <w:tcPr>
            <w:tcW w:w="558" w:type="dxa"/>
          </w:tcPr>
          <w:p w14:paraId="409DD67F" w14:textId="55034BE4" w:rsidR="005E115B" w:rsidRPr="005E115B" w:rsidDel="009661CB" w:rsidRDefault="005E115B" w:rsidP="00D704D0">
            <w:pPr>
              <w:rPr>
                <w:ins w:id="2876" w:author="88692" w:date="2020-06-16T16:08:00Z"/>
                <w:del w:id="2877" w:author="Fegie" w:date="2021-04-28T12:03:00Z"/>
                <w:rFonts w:ascii="標楷體" w:eastAsia="標楷體" w:hAnsi="標楷體"/>
                <w:color w:val="FF0000"/>
                <w:rPrChange w:id="2878" w:author="88692" w:date="2020-06-16T16:08:00Z">
                  <w:rPr>
                    <w:ins w:id="2879" w:author="88692" w:date="2020-06-16T16:08:00Z"/>
                    <w:del w:id="2880" w:author="Fegie" w:date="2021-04-28T12:03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bookmarkStart w:id="2881" w:name="_Toc71196933"/>
            <w:bookmarkEnd w:id="2881"/>
          </w:p>
        </w:tc>
        <w:tc>
          <w:tcPr>
            <w:tcW w:w="2152" w:type="dxa"/>
          </w:tcPr>
          <w:p w14:paraId="023A9ABC" w14:textId="1851EE19" w:rsidR="005E115B" w:rsidRPr="005E115B" w:rsidDel="009661CB" w:rsidRDefault="005E115B" w:rsidP="00D704D0">
            <w:pPr>
              <w:rPr>
                <w:ins w:id="2882" w:author="88692" w:date="2020-06-16T16:08:00Z"/>
                <w:del w:id="2883" w:author="Fegie" w:date="2021-04-28T12:03:00Z"/>
                <w:rFonts w:ascii="標楷體" w:eastAsia="標楷體" w:hAnsi="標楷體"/>
                <w:color w:val="FF0000"/>
                <w:rPrChange w:id="2884" w:author="88692" w:date="2020-06-16T16:08:00Z">
                  <w:rPr>
                    <w:ins w:id="2885" w:author="88692" w:date="2020-06-16T16:08:00Z"/>
                    <w:del w:id="2886" w:author="Fegie" w:date="2021-04-28T12:03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2887" w:author="88692" w:date="2020-06-16T16:08:00Z">
              <w:del w:id="2888" w:author="Fegie" w:date="2021-04-28T12:03:00Z">
                <w:r w:rsidRPr="005E115B" w:rsidDel="009661CB">
                  <w:rPr>
                    <w:rFonts w:ascii="標楷體" w:eastAsia="標楷體" w:hAnsi="標楷體" w:hint="eastAsia"/>
                    <w:color w:val="FF0000"/>
                    <w:rPrChange w:id="2889" w:author="88692" w:date="2020-06-16T16:08:00Z">
                      <w:rPr>
                        <w:rFonts w:ascii="標楷體" w:eastAsia="標楷體" w:hAnsi="標楷體" w:hint="eastAsia"/>
                        <w:strike/>
                        <w:color w:val="FF0000"/>
                      </w:rPr>
                    </w:rPrChange>
                  </w:rPr>
                  <w:delText>英文姓名</w:delText>
                </w:r>
                <w:bookmarkStart w:id="2890" w:name="_Toc71196934"/>
                <w:bookmarkEnd w:id="2890"/>
              </w:del>
            </w:ins>
          </w:p>
        </w:tc>
        <w:tc>
          <w:tcPr>
            <w:tcW w:w="1296" w:type="dxa"/>
          </w:tcPr>
          <w:p w14:paraId="1D4EE003" w14:textId="271C4611" w:rsidR="005E115B" w:rsidRPr="005E115B" w:rsidDel="009661CB" w:rsidRDefault="000B5168" w:rsidP="00D704D0">
            <w:pPr>
              <w:rPr>
                <w:ins w:id="2891" w:author="88692" w:date="2020-06-16T16:08:00Z"/>
                <w:del w:id="2892" w:author="Fegie" w:date="2021-04-28T12:03:00Z"/>
                <w:rFonts w:ascii="標楷體" w:eastAsia="標楷體" w:hAnsi="標楷體"/>
                <w:color w:val="FF0000"/>
                <w:rPrChange w:id="2893" w:author="88692" w:date="2020-06-16T16:08:00Z">
                  <w:rPr>
                    <w:ins w:id="2894" w:author="88692" w:date="2020-06-16T16:08:00Z"/>
                    <w:del w:id="2895" w:author="Fegie" w:date="2021-04-28T12:03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2896" w:author="88692" w:date="2020-06-16T16:31:00Z">
              <w:del w:id="2897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X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(20)</w:delText>
                </w:r>
              </w:del>
            </w:ins>
            <w:bookmarkStart w:id="2898" w:name="_Toc71196935"/>
            <w:bookmarkEnd w:id="2898"/>
          </w:p>
        </w:tc>
        <w:tc>
          <w:tcPr>
            <w:tcW w:w="1066" w:type="dxa"/>
          </w:tcPr>
          <w:p w14:paraId="75F49207" w14:textId="02B8C75B" w:rsidR="005E115B" w:rsidRPr="005E115B" w:rsidDel="009661CB" w:rsidRDefault="005E115B" w:rsidP="00D704D0">
            <w:pPr>
              <w:rPr>
                <w:ins w:id="2899" w:author="88692" w:date="2020-06-16T16:08:00Z"/>
                <w:del w:id="2900" w:author="Fegie" w:date="2021-04-28T12:03:00Z"/>
                <w:rFonts w:ascii="標楷體" w:eastAsia="標楷體" w:hAnsi="標楷體"/>
                <w:color w:val="FF0000"/>
                <w:rPrChange w:id="2901" w:author="88692" w:date="2020-06-16T16:08:00Z">
                  <w:rPr>
                    <w:ins w:id="2902" w:author="88692" w:date="2020-06-16T16:08:00Z"/>
                    <w:del w:id="2903" w:author="Fegie" w:date="2021-04-28T12:03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bookmarkStart w:id="2904" w:name="_Toc71196936"/>
            <w:bookmarkEnd w:id="2904"/>
          </w:p>
        </w:tc>
        <w:tc>
          <w:tcPr>
            <w:tcW w:w="1141" w:type="dxa"/>
          </w:tcPr>
          <w:p w14:paraId="42931D90" w14:textId="05C4A4FC" w:rsidR="005E115B" w:rsidRPr="005E115B" w:rsidDel="009661CB" w:rsidRDefault="005E115B" w:rsidP="00D704D0">
            <w:pPr>
              <w:rPr>
                <w:ins w:id="2905" w:author="88692" w:date="2020-06-16T16:08:00Z"/>
                <w:del w:id="2906" w:author="Fegie" w:date="2021-04-28T12:03:00Z"/>
                <w:rFonts w:ascii="標楷體" w:eastAsia="標楷體" w:hAnsi="標楷體"/>
                <w:color w:val="FF0000"/>
                <w:rPrChange w:id="2907" w:author="88692" w:date="2020-06-16T16:08:00Z">
                  <w:rPr>
                    <w:ins w:id="2908" w:author="88692" w:date="2020-06-16T16:08:00Z"/>
                    <w:del w:id="2909" w:author="Fegie" w:date="2021-04-28T12:03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bookmarkStart w:id="2910" w:name="_Toc71196937"/>
            <w:bookmarkEnd w:id="2910"/>
          </w:p>
        </w:tc>
        <w:tc>
          <w:tcPr>
            <w:tcW w:w="665" w:type="dxa"/>
          </w:tcPr>
          <w:p w14:paraId="20E20371" w14:textId="63FA107E" w:rsidR="005E115B" w:rsidRPr="005E115B" w:rsidDel="009661CB" w:rsidRDefault="005E115B" w:rsidP="00D704D0">
            <w:pPr>
              <w:rPr>
                <w:ins w:id="2911" w:author="88692" w:date="2020-06-16T16:08:00Z"/>
                <w:del w:id="2912" w:author="Fegie" w:date="2021-04-28T12:03:00Z"/>
                <w:rFonts w:ascii="標楷體" w:eastAsia="標楷體" w:hAnsi="標楷體"/>
                <w:color w:val="FF0000"/>
                <w:rPrChange w:id="2913" w:author="88692" w:date="2020-06-16T16:08:00Z">
                  <w:rPr>
                    <w:ins w:id="2914" w:author="88692" w:date="2020-06-16T16:08:00Z"/>
                    <w:del w:id="2915" w:author="Fegie" w:date="2021-04-28T12:03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bookmarkStart w:id="2916" w:name="_Toc71196938"/>
            <w:bookmarkEnd w:id="2916"/>
          </w:p>
        </w:tc>
        <w:tc>
          <w:tcPr>
            <w:tcW w:w="691" w:type="dxa"/>
          </w:tcPr>
          <w:p w14:paraId="19AACFA2" w14:textId="0B57A468" w:rsidR="005E115B" w:rsidRPr="005E115B" w:rsidDel="009661CB" w:rsidRDefault="005E115B" w:rsidP="00D704D0">
            <w:pPr>
              <w:rPr>
                <w:ins w:id="2917" w:author="88692" w:date="2020-06-16T16:08:00Z"/>
                <w:del w:id="2918" w:author="Fegie" w:date="2021-04-28T12:03:00Z"/>
                <w:rFonts w:ascii="標楷體" w:eastAsia="標楷體" w:hAnsi="標楷體"/>
                <w:color w:val="FF0000"/>
                <w:rPrChange w:id="2919" w:author="88692" w:date="2020-06-16T16:08:00Z">
                  <w:rPr>
                    <w:ins w:id="2920" w:author="88692" w:date="2020-06-16T16:08:00Z"/>
                    <w:del w:id="2921" w:author="Fegie" w:date="2021-04-28T12:03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bookmarkStart w:id="2922" w:name="_Toc71196939"/>
            <w:bookmarkEnd w:id="2922"/>
          </w:p>
        </w:tc>
        <w:tc>
          <w:tcPr>
            <w:tcW w:w="3613" w:type="dxa"/>
          </w:tcPr>
          <w:p w14:paraId="48EC3B90" w14:textId="2C445F0D" w:rsidR="005E115B" w:rsidRPr="000B5168" w:rsidDel="009661CB" w:rsidRDefault="000B5168">
            <w:pPr>
              <w:rPr>
                <w:ins w:id="2923" w:author="88692" w:date="2020-06-16T16:08:00Z"/>
                <w:del w:id="2924" w:author="Fegie" w:date="2021-04-28T12:03:00Z"/>
                <w:rFonts w:ascii="標楷體" w:eastAsia="標楷體" w:hAnsi="標楷體"/>
                <w:color w:val="FF0000"/>
                <w:rPrChange w:id="2925" w:author="88692" w:date="2020-06-16T16:30:00Z">
                  <w:rPr>
                    <w:ins w:id="2926" w:author="88692" w:date="2020-06-16T16:08:00Z"/>
                    <w:del w:id="2927" w:author="Fegie" w:date="2021-04-28T12:03:00Z"/>
                    <w:rFonts w:ascii="標楷體" w:eastAsia="標楷體" w:hAnsi="標楷體"/>
                    <w:strike/>
                    <w:color w:val="FF0000"/>
                  </w:rPr>
                </w:rPrChange>
              </w:rPr>
            </w:pPr>
            <w:ins w:id="2928" w:author="88692" w:date="2020-06-16T16:30:00Z">
              <w:del w:id="2929" w:author="Fegie" w:date="2021-04-28T12:03:00Z">
                <w:r w:rsidRPr="000B5168" w:rsidDel="009661CB">
                  <w:rPr>
                    <w:rFonts w:ascii="標楷體" w:eastAsia="標楷體" w:hAnsi="標楷體"/>
                    <w:color w:val="FF0000"/>
                    <w:rPrChange w:id="2930" w:author="88692" w:date="2020-06-16T16:30:00Z">
                      <w:rPr>
                        <w:rFonts w:ascii="標楷體" w:eastAsia="標楷體" w:hAnsi="標楷體"/>
                      </w:rPr>
                    </w:rPrChange>
                  </w:rPr>
                  <w:delText>i.可不輸入</w:delText>
                </w:r>
              </w:del>
            </w:ins>
            <w:bookmarkStart w:id="2931" w:name="_Toc71196940"/>
            <w:bookmarkEnd w:id="2931"/>
          </w:p>
        </w:tc>
        <w:bookmarkStart w:id="2932" w:name="_Toc71196941"/>
        <w:bookmarkEnd w:id="2932"/>
      </w:tr>
      <w:tr w:rsidR="005E115B" w:rsidRPr="005E115B" w:rsidDel="009661CB" w14:paraId="1BC40040" w14:textId="3203EC50" w:rsidTr="00CE2128">
        <w:trPr>
          <w:trHeight w:val="291"/>
          <w:jc w:val="center"/>
          <w:ins w:id="2933" w:author="88692" w:date="2020-06-16T16:08:00Z"/>
          <w:del w:id="2934" w:author="Fegie" w:date="2021-04-28T12:03:00Z"/>
        </w:trPr>
        <w:tc>
          <w:tcPr>
            <w:tcW w:w="558" w:type="dxa"/>
          </w:tcPr>
          <w:p w14:paraId="1304B8EE" w14:textId="3A54EA42" w:rsidR="005E115B" w:rsidRPr="005E115B" w:rsidDel="009661CB" w:rsidRDefault="005E115B" w:rsidP="00D704D0">
            <w:pPr>
              <w:rPr>
                <w:ins w:id="2935" w:author="88692" w:date="2020-06-16T16:08:00Z"/>
                <w:del w:id="2936" w:author="Fegie" w:date="2021-04-28T12:03:00Z"/>
                <w:rFonts w:ascii="標楷體" w:eastAsia="標楷體" w:hAnsi="標楷體"/>
                <w:color w:val="FF0000"/>
              </w:rPr>
            </w:pPr>
            <w:bookmarkStart w:id="2937" w:name="_Toc71196942"/>
            <w:bookmarkEnd w:id="2937"/>
          </w:p>
        </w:tc>
        <w:tc>
          <w:tcPr>
            <w:tcW w:w="2152" w:type="dxa"/>
          </w:tcPr>
          <w:p w14:paraId="37373BA2" w14:textId="656EEC28" w:rsidR="005E115B" w:rsidRPr="005E115B" w:rsidDel="009661CB" w:rsidRDefault="005E115B" w:rsidP="00D704D0">
            <w:pPr>
              <w:rPr>
                <w:ins w:id="2938" w:author="88692" w:date="2020-06-16T16:08:00Z"/>
                <w:del w:id="2939" w:author="Fegie" w:date="2021-04-28T12:03:00Z"/>
                <w:rFonts w:ascii="標楷體" w:eastAsia="標楷體" w:hAnsi="標楷體"/>
                <w:color w:val="FF0000"/>
              </w:rPr>
            </w:pPr>
            <w:ins w:id="2940" w:author="88692" w:date="2020-06-16T16:08:00Z">
              <w:del w:id="2941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教育程度代號</w:delText>
                </w:r>
                <w:bookmarkStart w:id="2942" w:name="_Toc71196943"/>
                <w:bookmarkEnd w:id="2942"/>
              </w:del>
            </w:ins>
          </w:p>
        </w:tc>
        <w:tc>
          <w:tcPr>
            <w:tcW w:w="1296" w:type="dxa"/>
          </w:tcPr>
          <w:p w14:paraId="5CF78007" w14:textId="6A54D288" w:rsidR="005E115B" w:rsidRPr="005E115B" w:rsidDel="009661CB" w:rsidRDefault="005E115B" w:rsidP="00D704D0">
            <w:pPr>
              <w:rPr>
                <w:ins w:id="2943" w:author="88692" w:date="2020-06-16T16:08:00Z"/>
                <w:del w:id="2944" w:author="Fegie" w:date="2021-04-28T12:03:00Z"/>
                <w:rFonts w:ascii="標楷體" w:eastAsia="標楷體" w:hAnsi="標楷體"/>
                <w:color w:val="FF0000"/>
              </w:rPr>
            </w:pPr>
            <w:ins w:id="2945" w:author="88692" w:date="2020-06-16T16:14:00Z">
              <w:del w:id="2946" w:author="Fegie" w:date="2021-04-28T12:03:00Z">
                <w:r w:rsidDel="009661CB">
                  <w:rPr>
                    <w:rFonts w:ascii="標楷體" w:eastAsia="標楷體" w:hAnsi="標楷體"/>
                    <w:color w:val="FF0000"/>
                  </w:rPr>
                  <w:delText>X</w:delText>
                </w:r>
              </w:del>
            </w:ins>
            <w:ins w:id="2947" w:author="88692" w:date="2020-06-16T16:13:00Z">
              <w:del w:id="2948" w:author="Fegie" w:date="2021-04-28T12:03:00Z">
                <w:r w:rsidDel="009661CB">
                  <w:rPr>
                    <w:rFonts w:ascii="標楷體" w:eastAsia="標楷體" w:hAnsi="標楷體"/>
                    <w:color w:val="FF0000"/>
                  </w:rPr>
                  <w:delText>(01)</w:delText>
                </w:r>
              </w:del>
            </w:ins>
            <w:bookmarkStart w:id="2949" w:name="_Toc71196944"/>
            <w:bookmarkEnd w:id="2949"/>
          </w:p>
        </w:tc>
        <w:tc>
          <w:tcPr>
            <w:tcW w:w="1066" w:type="dxa"/>
          </w:tcPr>
          <w:p w14:paraId="1DF78601" w14:textId="531DA863" w:rsidR="005E115B" w:rsidRPr="005E115B" w:rsidDel="009661CB" w:rsidRDefault="005E115B" w:rsidP="00D704D0">
            <w:pPr>
              <w:rPr>
                <w:ins w:id="2950" w:author="88692" w:date="2020-06-16T16:08:00Z"/>
                <w:del w:id="2951" w:author="Fegie" w:date="2021-04-28T12:03:00Z"/>
                <w:rFonts w:ascii="標楷體" w:eastAsia="標楷體" w:hAnsi="標楷體"/>
                <w:color w:val="FF0000"/>
              </w:rPr>
            </w:pPr>
            <w:bookmarkStart w:id="2952" w:name="_Toc71196945"/>
            <w:bookmarkEnd w:id="2952"/>
          </w:p>
        </w:tc>
        <w:tc>
          <w:tcPr>
            <w:tcW w:w="1141" w:type="dxa"/>
          </w:tcPr>
          <w:p w14:paraId="3BDC98B3" w14:textId="0F62AD10" w:rsidR="005E115B" w:rsidRPr="005E115B" w:rsidDel="009661CB" w:rsidRDefault="005E115B" w:rsidP="00D704D0">
            <w:pPr>
              <w:rPr>
                <w:ins w:id="2953" w:author="88692" w:date="2020-06-16T16:08:00Z"/>
                <w:del w:id="2954" w:author="Fegie" w:date="2021-04-28T12:03:00Z"/>
                <w:rFonts w:ascii="標楷體" w:eastAsia="標楷體" w:hAnsi="標楷體"/>
                <w:color w:val="FF0000"/>
              </w:rPr>
            </w:pPr>
            <w:ins w:id="2955" w:author="88692" w:date="2020-06-16T16:13:00Z">
              <w:del w:id="2956" w:author="Fegie" w:date="2021-04-28T12:03:00Z">
                <w:r w:rsidRPr="005E115B" w:rsidDel="009661CB">
                  <w:rPr>
                    <w:rFonts w:ascii="標楷體" w:eastAsia="標楷體" w:hAnsi="標楷體" w:hint="eastAsia"/>
                    <w:color w:val="FF0000"/>
                    <w:rPrChange w:id="2957" w:author="88692" w:date="2020-06-16T16:14:00Z">
                      <w:rPr>
                        <w:rFonts w:ascii="標楷體" w:eastAsia="標楷體" w:hAnsi="標楷體" w:hint="eastAsia"/>
                      </w:rPr>
                    </w:rPrChange>
                  </w:rPr>
                  <w:delText>下拉式選單</w:delText>
                </w:r>
              </w:del>
            </w:ins>
            <w:bookmarkStart w:id="2958" w:name="_Toc71196946"/>
            <w:bookmarkEnd w:id="2958"/>
          </w:p>
        </w:tc>
        <w:tc>
          <w:tcPr>
            <w:tcW w:w="665" w:type="dxa"/>
          </w:tcPr>
          <w:p w14:paraId="18DAD7AF" w14:textId="5795FCED" w:rsidR="005E115B" w:rsidRPr="005E115B" w:rsidDel="009661CB" w:rsidRDefault="005E115B" w:rsidP="00D704D0">
            <w:pPr>
              <w:rPr>
                <w:ins w:id="2959" w:author="88692" w:date="2020-06-16T16:08:00Z"/>
                <w:del w:id="2960" w:author="Fegie" w:date="2021-04-28T12:03:00Z"/>
                <w:rFonts w:ascii="標楷體" w:eastAsia="標楷體" w:hAnsi="標楷體"/>
                <w:color w:val="FF0000"/>
              </w:rPr>
            </w:pPr>
            <w:bookmarkStart w:id="2961" w:name="_Toc71196947"/>
            <w:bookmarkEnd w:id="2961"/>
          </w:p>
        </w:tc>
        <w:tc>
          <w:tcPr>
            <w:tcW w:w="691" w:type="dxa"/>
          </w:tcPr>
          <w:p w14:paraId="1E910116" w14:textId="30150031" w:rsidR="005E115B" w:rsidRPr="005E115B" w:rsidDel="009661CB" w:rsidRDefault="005E115B" w:rsidP="00D704D0">
            <w:pPr>
              <w:rPr>
                <w:ins w:id="2962" w:author="88692" w:date="2020-06-16T16:08:00Z"/>
                <w:del w:id="2963" w:author="Fegie" w:date="2021-04-28T12:03:00Z"/>
                <w:rFonts w:ascii="標楷體" w:eastAsia="標楷體" w:hAnsi="標楷體"/>
                <w:color w:val="FF0000"/>
              </w:rPr>
            </w:pPr>
            <w:bookmarkStart w:id="2964" w:name="_Toc71196948"/>
            <w:bookmarkEnd w:id="2964"/>
          </w:p>
        </w:tc>
        <w:tc>
          <w:tcPr>
            <w:tcW w:w="3613" w:type="dxa"/>
          </w:tcPr>
          <w:p w14:paraId="0B78D5E4" w14:textId="3220B83A" w:rsidR="000B5168" w:rsidDel="009661CB" w:rsidRDefault="000B5168" w:rsidP="000B5168">
            <w:pPr>
              <w:rPr>
                <w:ins w:id="2965" w:author="88692" w:date="2020-06-16T16:33:00Z"/>
                <w:del w:id="2966" w:author="Fegie" w:date="2021-04-28T12:03:00Z"/>
                <w:rFonts w:ascii="標楷體" w:eastAsia="標楷體" w:hAnsi="標楷體"/>
                <w:color w:val="FF0000"/>
              </w:rPr>
            </w:pPr>
            <w:ins w:id="2967" w:author="88692" w:date="2020-06-16T16:32:00Z">
              <w:del w:id="2968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</w:del>
            </w:ins>
            <w:ins w:id="2969" w:author="88692" w:date="2020-06-16T16:31:00Z">
              <w:del w:id="2970" w:author="Fegie" w:date="2021-04-28T12:03:00Z">
                <w:r w:rsidRPr="000B5168" w:rsidDel="009661CB">
                  <w:rPr>
                    <w:rFonts w:ascii="標楷體" w:eastAsia="標楷體" w:hAnsi="標楷體" w:hint="eastAsia"/>
                    <w:color w:val="FF0000"/>
                    <w:rPrChange w:id="2971" w:author="88692" w:date="2020-06-16T16:31:00Z">
                      <w:rPr>
                        <w:rFonts w:hint="eastAsia"/>
                      </w:rPr>
                    </w:rPrChange>
                  </w:rPr>
                  <w:delText>可不輸入</w:delText>
                </w:r>
              </w:del>
            </w:ins>
            <w:bookmarkStart w:id="2972" w:name="_Toc71196949"/>
            <w:bookmarkEnd w:id="2972"/>
          </w:p>
          <w:p w14:paraId="6577FAF9" w14:textId="407A848D" w:rsidR="005E115B" w:rsidRPr="005E115B" w:rsidDel="009661CB" w:rsidRDefault="005E115B">
            <w:pPr>
              <w:rPr>
                <w:ins w:id="2973" w:author="88692" w:date="2020-06-16T16:13:00Z"/>
                <w:del w:id="2974" w:author="Fegie" w:date="2021-04-28T12:03:00Z"/>
                <w:rFonts w:ascii="標楷體" w:eastAsia="標楷體" w:hAnsi="標楷體"/>
                <w:color w:val="FF0000"/>
                <w:rPrChange w:id="2975" w:author="88692" w:date="2020-06-16T16:14:00Z">
                  <w:rPr>
                    <w:ins w:id="2976" w:author="88692" w:date="2020-06-16T16:13:00Z"/>
                    <w:del w:id="2977" w:author="Fegie" w:date="2021-04-28T12:03:00Z"/>
                  </w:rPr>
                </w:rPrChange>
              </w:rPr>
            </w:pPr>
            <w:ins w:id="2978" w:author="88692" w:date="2020-06-16T16:13:00Z">
              <w:del w:id="2979" w:author="Fegie" w:date="2021-04-28T12:03:00Z">
                <w:r w:rsidRPr="005E115B" w:rsidDel="009661CB">
                  <w:rPr>
                    <w:rFonts w:ascii="標楷體" w:eastAsia="標楷體" w:hAnsi="標楷體"/>
                    <w:color w:val="FF0000"/>
                    <w:rPrChange w:id="2980" w:author="88692" w:date="2020-06-16T16:14:00Z">
                      <w:rPr/>
                    </w:rPrChange>
                  </w:rPr>
                  <w:delText>1:</w:delText>
                </w:r>
                <w:r w:rsidRPr="005E115B" w:rsidDel="009661CB">
                  <w:rPr>
                    <w:rFonts w:ascii="標楷體" w:eastAsia="標楷體" w:hAnsi="標楷體" w:hint="eastAsia"/>
                    <w:color w:val="FF0000"/>
                    <w:rPrChange w:id="2981" w:author="88692" w:date="2020-06-16T16:14:00Z">
                      <w:rPr>
                        <w:rFonts w:hint="eastAsia"/>
                      </w:rPr>
                    </w:rPrChange>
                  </w:rPr>
                  <w:delText>小學以下</w:delText>
                </w:r>
                <w:bookmarkStart w:id="2982" w:name="_Toc71196950"/>
                <w:bookmarkEnd w:id="2982"/>
              </w:del>
            </w:ins>
          </w:p>
          <w:p w14:paraId="46E40EF4" w14:textId="533A9761" w:rsidR="005E115B" w:rsidRPr="005E115B" w:rsidDel="009661CB" w:rsidRDefault="005E115B" w:rsidP="005E115B">
            <w:pPr>
              <w:rPr>
                <w:ins w:id="2983" w:author="88692" w:date="2020-06-16T16:13:00Z"/>
                <w:del w:id="2984" w:author="Fegie" w:date="2021-04-28T12:03:00Z"/>
                <w:rFonts w:ascii="標楷體" w:eastAsia="標楷體" w:hAnsi="標楷體"/>
                <w:color w:val="FF0000"/>
              </w:rPr>
            </w:pPr>
            <w:ins w:id="2985" w:author="88692" w:date="2020-06-16T16:13:00Z">
              <w:del w:id="2986" w:author="Fegie" w:date="2021-04-28T12:03:00Z">
                <w:r w:rsidRPr="005E115B" w:rsidDel="009661CB">
                  <w:rPr>
                    <w:rFonts w:ascii="標楷體" w:eastAsia="標楷體" w:hAnsi="標楷體"/>
                    <w:color w:val="FF0000"/>
                  </w:rPr>
                  <w:delText>2:國中</w:delText>
                </w:r>
                <w:bookmarkStart w:id="2987" w:name="_Toc71196951"/>
                <w:bookmarkEnd w:id="2987"/>
              </w:del>
            </w:ins>
          </w:p>
          <w:p w14:paraId="361E8114" w14:textId="2E98CC39" w:rsidR="005E115B" w:rsidRPr="005E115B" w:rsidDel="009661CB" w:rsidRDefault="005E115B" w:rsidP="005E115B">
            <w:pPr>
              <w:rPr>
                <w:ins w:id="2988" w:author="88692" w:date="2020-06-16T16:13:00Z"/>
                <w:del w:id="2989" w:author="Fegie" w:date="2021-04-28T12:03:00Z"/>
                <w:rFonts w:ascii="標楷體" w:eastAsia="標楷體" w:hAnsi="標楷體"/>
                <w:color w:val="FF0000"/>
              </w:rPr>
            </w:pPr>
            <w:ins w:id="2990" w:author="88692" w:date="2020-06-16T16:13:00Z">
              <w:del w:id="2991" w:author="Fegie" w:date="2021-04-28T12:03:00Z">
                <w:r w:rsidRPr="005E115B" w:rsidDel="009661CB">
                  <w:rPr>
                    <w:rFonts w:ascii="標楷體" w:eastAsia="標楷體" w:hAnsi="標楷體"/>
                    <w:color w:val="FF0000"/>
                  </w:rPr>
                  <w:delText>3:高中職</w:delText>
                </w:r>
                <w:bookmarkStart w:id="2992" w:name="_Toc71196952"/>
                <w:bookmarkEnd w:id="2992"/>
              </w:del>
            </w:ins>
          </w:p>
          <w:p w14:paraId="4B4ABF52" w14:textId="219DA5F3" w:rsidR="005E115B" w:rsidRPr="005E115B" w:rsidDel="009661CB" w:rsidRDefault="005E115B" w:rsidP="005E115B">
            <w:pPr>
              <w:rPr>
                <w:ins w:id="2993" w:author="88692" w:date="2020-06-16T16:13:00Z"/>
                <w:del w:id="2994" w:author="Fegie" w:date="2021-04-28T12:03:00Z"/>
                <w:rFonts w:ascii="標楷體" w:eastAsia="標楷體" w:hAnsi="標楷體"/>
                <w:color w:val="FF0000"/>
              </w:rPr>
            </w:pPr>
            <w:ins w:id="2995" w:author="88692" w:date="2020-06-16T16:13:00Z">
              <w:del w:id="2996" w:author="Fegie" w:date="2021-04-28T12:03:00Z">
                <w:r w:rsidRPr="005E115B" w:rsidDel="009661CB">
                  <w:rPr>
                    <w:rFonts w:ascii="標楷體" w:eastAsia="標楷體" w:hAnsi="標楷體"/>
                    <w:color w:val="FF0000"/>
                  </w:rPr>
                  <w:delText>4:專科學校</w:delText>
                </w:r>
                <w:bookmarkStart w:id="2997" w:name="_Toc71196953"/>
                <w:bookmarkEnd w:id="2997"/>
              </w:del>
            </w:ins>
          </w:p>
          <w:p w14:paraId="0D9A8B94" w14:textId="5F161E28" w:rsidR="005E115B" w:rsidRPr="005E115B" w:rsidDel="009661CB" w:rsidRDefault="005E115B" w:rsidP="005E115B">
            <w:pPr>
              <w:rPr>
                <w:ins w:id="2998" w:author="88692" w:date="2020-06-16T16:13:00Z"/>
                <w:del w:id="2999" w:author="Fegie" w:date="2021-04-28T12:03:00Z"/>
                <w:rFonts w:ascii="標楷體" w:eastAsia="標楷體" w:hAnsi="標楷體"/>
                <w:color w:val="FF0000"/>
              </w:rPr>
            </w:pPr>
            <w:ins w:id="3000" w:author="88692" w:date="2020-06-16T16:13:00Z">
              <w:del w:id="3001" w:author="Fegie" w:date="2021-04-28T12:03:00Z">
                <w:r w:rsidRPr="005E115B" w:rsidDel="009661CB">
                  <w:rPr>
                    <w:rFonts w:ascii="標楷體" w:eastAsia="標楷體" w:hAnsi="標楷體"/>
                    <w:color w:val="FF0000"/>
                  </w:rPr>
                  <w:delText>5:大學</w:delText>
                </w:r>
                <w:bookmarkStart w:id="3002" w:name="_Toc71196954"/>
                <w:bookmarkEnd w:id="3002"/>
              </w:del>
            </w:ins>
          </w:p>
          <w:p w14:paraId="7CE9579F" w14:textId="74B92D3D" w:rsidR="005E115B" w:rsidRPr="005E115B" w:rsidDel="009661CB" w:rsidRDefault="005E115B" w:rsidP="005E115B">
            <w:pPr>
              <w:rPr>
                <w:ins w:id="3003" w:author="88692" w:date="2020-06-16T16:13:00Z"/>
                <w:del w:id="3004" w:author="Fegie" w:date="2021-04-28T12:03:00Z"/>
                <w:rFonts w:ascii="標楷體" w:eastAsia="標楷體" w:hAnsi="標楷體"/>
                <w:color w:val="FF0000"/>
              </w:rPr>
            </w:pPr>
            <w:ins w:id="3005" w:author="88692" w:date="2020-06-16T16:13:00Z">
              <w:del w:id="3006" w:author="Fegie" w:date="2021-04-28T12:03:00Z">
                <w:r w:rsidRPr="005E115B" w:rsidDel="009661CB">
                  <w:rPr>
                    <w:rFonts w:ascii="標楷體" w:eastAsia="標楷體" w:hAnsi="標楷體"/>
                    <w:color w:val="FF0000"/>
                  </w:rPr>
                  <w:delText>6:研究所</w:delText>
                </w:r>
                <w:bookmarkStart w:id="3007" w:name="_Toc71196955"/>
                <w:bookmarkEnd w:id="3007"/>
              </w:del>
            </w:ins>
          </w:p>
          <w:p w14:paraId="3BE3586C" w14:textId="482441FA" w:rsidR="005E115B" w:rsidRPr="005E115B" w:rsidDel="009661CB" w:rsidRDefault="005E115B" w:rsidP="005E115B">
            <w:pPr>
              <w:rPr>
                <w:ins w:id="3008" w:author="88692" w:date="2020-06-16T16:08:00Z"/>
                <w:del w:id="3009" w:author="Fegie" w:date="2021-04-28T12:03:00Z"/>
                <w:rFonts w:ascii="標楷體" w:eastAsia="標楷體" w:hAnsi="標楷體"/>
                <w:color w:val="FF0000"/>
              </w:rPr>
            </w:pPr>
            <w:ins w:id="3010" w:author="88692" w:date="2020-06-16T16:13:00Z">
              <w:del w:id="3011" w:author="Fegie" w:date="2021-04-28T12:03:00Z">
                <w:r w:rsidRPr="005E115B" w:rsidDel="009661CB">
                  <w:rPr>
                    <w:rFonts w:ascii="標楷體" w:eastAsia="標楷體" w:hAnsi="標楷體"/>
                    <w:color w:val="FF0000"/>
                  </w:rPr>
                  <w:delText>7:博士"</w:delText>
                </w:r>
              </w:del>
            </w:ins>
            <w:bookmarkStart w:id="3012" w:name="_Toc71196956"/>
            <w:bookmarkEnd w:id="3012"/>
          </w:p>
        </w:tc>
        <w:bookmarkStart w:id="3013" w:name="_Toc71196957"/>
        <w:bookmarkEnd w:id="3013"/>
      </w:tr>
      <w:tr w:rsidR="005E115B" w:rsidRPr="005E115B" w:rsidDel="009661CB" w14:paraId="080BD7C0" w14:textId="194EDD04" w:rsidTr="00CE2128">
        <w:trPr>
          <w:trHeight w:val="291"/>
          <w:jc w:val="center"/>
          <w:ins w:id="3014" w:author="88692" w:date="2020-06-16T16:09:00Z"/>
          <w:del w:id="3015" w:author="Fegie" w:date="2021-04-28T12:03:00Z"/>
        </w:trPr>
        <w:tc>
          <w:tcPr>
            <w:tcW w:w="558" w:type="dxa"/>
          </w:tcPr>
          <w:p w14:paraId="2020BDC3" w14:textId="5B8D8065" w:rsidR="005E115B" w:rsidRPr="005E115B" w:rsidDel="009661CB" w:rsidRDefault="005E115B" w:rsidP="00D704D0">
            <w:pPr>
              <w:rPr>
                <w:ins w:id="3016" w:author="88692" w:date="2020-06-16T16:09:00Z"/>
                <w:del w:id="3017" w:author="Fegie" w:date="2021-04-28T12:03:00Z"/>
                <w:rFonts w:ascii="標楷體" w:eastAsia="標楷體" w:hAnsi="標楷體"/>
                <w:color w:val="FF0000"/>
              </w:rPr>
            </w:pPr>
            <w:bookmarkStart w:id="3018" w:name="_Toc71196958"/>
            <w:bookmarkEnd w:id="3018"/>
          </w:p>
        </w:tc>
        <w:tc>
          <w:tcPr>
            <w:tcW w:w="2152" w:type="dxa"/>
          </w:tcPr>
          <w:p w14:paraId="231CA43A" w14:textId="74DA4440" w:rsidR="005E115B" w:rsidDel="009661CB" w:rsidRDefault="005E115B" w:rsidP="00D704D0">
            <w:pPr>
              <w:rPr>
                <w:ins w:id="3019" w:author="88692" w:date="2020-06-16T16:09:00Z"/>
                <w:del w:id="3020" w:author="Fegie" w:date="2021-04-28T12:03:00Z"/>
                <w:rFonts w:ascii="標楷體" w:eastAsia="標楷體" w:hAnsi="標楷體"/>
                <w:color w:val="FF0000"/>
              </w:rPr>
            </w:pPr>
            <w:ins w:id="3021" w:author="88692" w:date="2020-06-16T16:09:00Z">
              <w:del w:id="3022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自有住宅有無</w:delText>
                </w:r>
                <w:bookmarkStart w:id="3023" w:name="_Toc71196959"/>
                <w:bookmarkEnd w:id="3023"/>
              </w:del>
            </w:ins>
          </w:p>
        </w:tc>
        <w:tc>
          <w:tcPr>
            <w:tcW w:w="1296" w:type="dxa"/>
          </w:tcPr>
          <w:p w14:paraId="1CD51C5D" w14:textId="68346238" w:rsidR="005E115B" w:rsidRPr="005E115B" w:rsidDel="009661CB" w:rsidRDefault="005E115B" w:rsidP="00D704D0">
            <w:pPr>
              <w:rPr>
                <w:ins w:id="3024" w:author="88692" w:date="2020-06-16T16:09:00Z"/>
                <w:del w:id="3025" w:author="Fegie" w:date="2021-04-28T12:03:00Z"/>
                <w:rFonts w:ascii="標楷體" w:eastAsia="標楷體" w:hAnsi="標楷體"/>
                <w:color w:val="FF0000"/>
              </w:rPr>
            </w:pPr>
            <w:ins w:id="3026" w:author="88692" w:date="2020-06-16T16:14:00Z">
              <w:del w:id="3027" w:author="Fegie" w:date="2021-04-28T12:03:00Z">
                <w:r w:rsidDel="009661CB">
                  <w:rPr>
                    <w:rFonts w:ascii="標楷體" w:eastAsia="標楷體" w:hAnsi="標楷體"/>
                    <w:color w:val="FF0000"/>
                  </w:rPr>
                  <w:delText>X(01)</w:delText>
                </w:r>
              </w:del>
            </w:ins>
            <w:bookmarkStart w:id="3028" w:name="_Toc71196960"/>
            <w:bookmarkEnd w:id="3028"/>
          </w:p>
        </w:tc>
        <w:tc>
          <w:tcPr>
            <w:tcW w:w="1066" w:type="dxa"/>
          </w:tcPr>
          <w:p w14:paraId="36ADE6B7" w14:textId="3CA8EAEA" w:rsidR="005E115B" w:rsidRPr="005E115B" w:rsidDel="009661CB" w:rsidRDefault="005E115B" w:rsidP="00D704D0">
            <w:pPr>
              <w:rPr>
                <w:ins w:id="3029" w:author="88692" w:date="2020-06-16T16:09:00Z"/>
                <w:del w:id="3030" w:author="Fegie" w:date="2021-04-28T12:03:00Z"/>
                <w:rFonts w:ascii="標楷體" w:eastAsia="標楷體" w:hAnsi="標楷體"/>
                <w:color w:val="FF0000"/>
              </w:rPr>
            </w:pPr>
            <w:bookmarkStart w:id="3031" w:name="_Toc71196961"/>
            <w:bookmarkEnd w:id="3031"/>
          </w:p>
        </w:tc>
        <w:tc>
          <w:tcPr>
            <w:tcW w:w="1141" w:type="dxa"/>
          </w:tcPr>
          <w:p w14:paraId="4878C688" w14:textId="04D56572" w:rsidR="005E115B" w:rsidRPr="005E115B" w:rsidDel="009661CB" w:rsidRDefault="005E115B" w:rsidP="00D704D0">
            <w:pPr>
              <w:rPr>
                <w:ins w:id="3032" w:author="88692" w:date="2020-06-16T16:09:00Z"/>
                <w:del w:id="3033" w:author="Fegie" w:date="2021-04-28T12:03:00Z"/>
                <w:rFonts w:ascii="標楷體" w:eastAsia="標楷體" w:hAnsi="標楷體"/>
                <w:color w:val="FF0000"/>
              </w:rPr>
            </w:pPr>
            <w:ins w:id="3034" w:author="88692" w:date="2020-06-16T16:14:00Z">
              <w:del w:id="3035" w:author="Fegie" w:date="2021-04-28T12:03:00Z"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下拉式選單</w:delText>
                </w:r>
              </w:del>
            </w:ins>
            <w:bookmarkStart w:id="3036" w:name="_Toc71196962"/>
            <w:bookmarkEnd w:id="3036"/>
          </w:p>
        </w:tc>
        <w:tc>
          <w:tcPr>
            <w:tcW w:w="665" w:type="dxa"/>
          </w:tcPr>
          <w:p w14:paraId="5C653741" w14:textId="09A17F37" w:rsidR="005E115B" w:rsidRPr="005E115B" w:rsidDel="009661CB" w:rsidRDefault="005E115B" w:rsidP="00D704D0">
            <w:pPr>
              <w:rPr>
                <w:ins w:id="3037" w:author="88692" w:date="2020-06-16T16:09:00Z"/>
                <w:del w:id="3038" w:author="Fegie" w:date="2021-04-28T12:03:00Z"/>
                <w:rFonts w:ascii="標楷體" w:eastAsia="標楷體" w:hAnsi="標楷體"/>
                <w:color w:val="FF0000"/>
              </w:rPr>
            </w:pPr>
            <w:bookmarkStart w:id="3039" w:name="_Toc71196963"/>
            <w:bookmarkEnd w:id="3039"/>
          </w:p>
        </w:tc>
        <w:tc>
          <w:tcPr>
            <w:tcW w:w="691" w:type="dxa"/>
          </w:tcPr>
          <w:p w14:paraId="3205AF60" w14:textId="139A0852" w:rsidR="005E115B" w:rsidRPr="005E115B" w:rsidDel="009661CB" w:rsidRDefault="005E115B" w:rsidP="00D704D0">
            <w:pPr>
              <w:rPr>
                <w:ins w:id="3040" w:author="88692" w:date="2020-06-16T16:09:00Z"/>
                <w:del w:id="3041" w:author="Fegie" w:date="2021-04-28T12:03:00Z"/>
                <w:rFonts w:ascii="標楷體" w:eastAsia="標楷體" w:hAnsi="標楷體"/>
                <w:color w:val="FF0000"/>
              </w:rPr>
            </w:pPr>
            <w:bookmarkStart w:id="3042" w:name="_Toc71196964"/>
            <w:bookmarkEnd w:id="3042"/>
          </w:p>
        </w:tc>
        <w:tc>
          <w:tcPr>
            <w:tcW w:w="3613" w:type="dxa"/>
          </w:tcPr>
          <w:p w14:paraId="16DAA9F0" w14:textId="2EB1CB71" w:rsidR="002755CF" w:rsidDel="009661CB" w:rsidRDefault="000B5168" w:rsidP="000B5168">
            <w:pPr>
              <w:rPr>
                <w:ins w:id="3043" w:author="88692" w:date="2020-06-16T16:33:00Z"/>
                <w:del w:id="3044" w:author="Fegie" w:date="2021-04-28T12:03:00Z"/>
                <w:rFonts w:ascii="標楷體" w:eastAsia="標楷體" w:hAnsi="標楷體"/>
                <w:color w:val="FF0000"/>
              </w:rPr>
            </w:pPr>
            <w:ins w:id="3045" w:author="88692" w:date="2020-06-16T16:33:00Z">
              <w:del w:id="3046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  <w:bookmarkStart w:id="3047" w:name="_Toc71196965"/>
                <w:bookmarkEnd w:id="3047"/>
              </w:del>
            </w:ins>
          </w:p>
          <w:p w14:paraId="278DC1C0" w14:textId="79788888" w:rsidR="005E115B" w:rsidRPr="005E115B" w:rsidDel="009661CB" w:rsidRDefault="005E115B" w:rsidP="005E115B">
            <w:pPr>
              <w:rPr>
                <w:ins w:id="3048" w:author="88692" w:date="2020-06-16T16:14:00Z"/>
                <w:del w:id="3049" w:author="Fegie" w:date="2021-04-28T12:03:00Z"/>
                <w:rFonts w:ascii="標楷體" w:eastAsia="標楷體" w:hAnsi="標楷體"/>
                <w:color w:val="FF0000"/>
              </w:rPr>
            </w:pPr>
            <w:ins w:id="3050" w:author="88692" w:date="2020-06-16T16:14:00Z">
              <w:del w:id="3051" w:author="Fegie" w:date="2021-04-28T12:03:00Z">
                <w:r w:rsidRPr="005E115B" w:rsidDel="009661CB">
                  <w:rPr>
                    <w:rFonts w:ascii="標楷體" w:eastAsia="標楷體" w:hAnsi="標楷體" w:hint="eastAsia"/>
                    <w:color w:val="FF0000"/>
                  </w:rPr>
                  <w:delText>Y:是</w:delText>
                </w:r>
                <w:bookmarkStart w:id="3052" w:name="_Toc71196966"/>
                <w:bookmarkEnd w:id="3052"/>
              </w:del>
            </w:ins>
          </w:p>
          <w:p w14:paraId="1F25CBE5" w14:textId="258C7AC7" w:rsidR="005E115B" w:rsidRPr="005E115B" w:rsidDel="009661CB" w:rsidRDefault="005E115B" w:rsidP="005E115B">
            <w:pPr>
              <w:rPr>
                <w:ins w:id="3053" w:author="88692" w:date="2020-06-16T16:09:00Z"/>
                <w:del w:id="3054" w:author="Fegie" w:date="2021-04-28T12:03:00Z"/>
                <w:rFonts w:ascii="標楷體" w:eastAsia="標楷體" w:hAnsi="標楷體"/>
                <w:color w:val="FF0000"/>
              </w:rPr>
            </w:pPr>
            <w:ins w:id="3055" w:author="88692" w:date="2020-06-16T16:14:00Z">
              <w:del w:id="3056" w:author="Fegie" w:date="2021-04-28T12:03:00Z">
                <w:r w:rsidRPr="005E115B" w:rsidDel="009661CB">
                  <w:rPr>
                    <w:rFonts w:ascii="標楷體" w:eastAsia="標楷體" w:hAnsi="標楷體" w:hint="eastAsia"/>
                    <w:color w:val="FF0000"/>
                  </w:rPr>
                  <w:delText>N:否</w:delText>
                </w:r>
              </w:del>
            </w:ins>
            <w:bookmarkStart w:id="3057" w:name="_Toc71196967"/>
            <w:bookmarkEnd w:id="3057"/>
          </w:p>
        </w:tc>
        <w:bookmarkStart w:id="3058" w:name="_Toc71196968"/>
        <w:bookmarkEnd w:id="3058"/>
      </w:tr>
      <w:tr w:rsidR="002755CF" w:rsidRPr="005E115B" w:rsidDel="009661CB" w14:paraId="5A77A93D" w14:textId="3C953151" w:rsidTr="00CE2128">
        <w:trPr>
          <w:trHeight w:val="291"/>
          <w:jc w:val="center"/>
          <w:ins w:id="3059" w:author="88692" w:date="2020-06-16T16:09:00Z"/>
          <w:del w:id="3060" w:author="Fegie" w:date="2021-04-28T12:03:00Z"/>
        </w:trPr>
        <w:tc>
          <w:tcPr>
            <w:tcW w:w="558" w:type="dxa"/>
          </w:tcPr>
          <w:p w14:paraId="29ED81EA" w14:textId="0181A931" w:rsidR="002755CF" w:rsidRPr="005E115B" w:rsidDel="009661CB" w:rsidRDefault="002755CF" w:rsidP="002755CF">
            <w:pPr>
              <w:rPr>
                <w:ins w:id="3061" w:author="88692" w:date="2020-06-16T16:09:00Z"/>
                <w:del w:id="3062" w:author="Fegie" w:date="2021-04-28T12:03:00Z"/>
                <w:rFonts w:ascii="標楷體" w:eastAsia="標楷體" w:hAnsi="標楷體"/>
                <w:color w:val="FF0000"/>
              </w:rPr>
            </w:pPr>
            <w:bookmarkStart w:id="3063" w:name="_Toc71196969"/>
            <w:bookmarkEnd w:id="3063"/>
          </w:p>
        </w:tc>
        <w:tc>
          <w:tcPr>
            <w:tcW w:w="2152" w:type="dxa"/>
          </w:tcPr>
          <w:p w14:paraId="179DC262" w14:textId="678648A4" w:rsidR="002755CF" w:rsidDel="009661CB" w:rsidRDefault="002755CF" w:rsidP="002755CF">
            <w:pPr>
              <w:rPr>
                <w:ins w:id="3064" w:author="88692" w:date="2020-06-16T16:09:00Z"/>
                <w:del w:id="3065" w:author="Fegie" w:date="2021-04-28T12:03:00Z"/>
                <w:rFonts w:ascii="標楷體" w:eastAsia="標楷體" w:hAnsi="標楷體"/>
                <w:color w:val="FF0000"/>
              </w:rPr>
            </w:pPr>
            <w:ins w:id="3066" w:author="88692" w:date="2020-06-16T16:09:00Z">
              <w:del w:id="3067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任職機構名稱</w:delText>
                </w:r>
                <w:bookmarkStart w:id="3068" w:name="_Toc71196970"/>
                <w:bookmarkEnd w:id="3068"/>
              </w:del>
            </w:ins>
          </w:p>
        </w:tc>
        <w:tc>
          <w:tcPr>
            <w:tcW w:w="1296" w:type="dxa"/>
          </w:tcPr>
          <w:p w14:paraId="1A36E1F3" w14:textId="2C627A0D" w:rsidR="002755CF" w:rsidRPr="002755CF" w:rsidDel="009661CB" w:rsidRDefault="002755CF" w:rsidP="002755CF">
            <w:pPr>
              <w:rPr>
                <w:ins w:id="3069" w:author="88692" w:date="2020-06-16T16:09:00Z"/>
                <w:del w:id="3070" w:author="Fegie" w:date="2021-04-28T12:03:00Z"/>
                <w:rFonts w:ascii="標楷體" w:eastAsia="標楷體" w:hAnsi="標楷體"/>
                <w:color w:val="FF0000"/>
              </w:rPr>
            </w:pPr>
            <w:ins w:id="3071" w:author="88692" w:date="2020-06-16T16:17:00Z">
              <w:del w:id="3072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073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X(60)</w:delText>
                </w:r>
              </w:del>
            </w:ins>
            <w:bookmarkStart w:id="3074" w:name="_Toc71196971"/>
            <w:bookmarkEnd w:id="3074"/>
          </w:p>
        </w:tc>
        <w:tc>
          <w:tcPr>
            <w:tcW w:w="1066" w:type="dxa"/>
          </w:tcPr>
          <w:p w14:paraId="4686F188" w14:textId="58F0FE91" w:rsidR="002755CF" w:rsidRPr="002755CF" w:rsidDel="009661CB" w:rsidRDefault="002755CF" w:rsidP="002755CF">
            <w:pPr>
              <w:rPr>
                <w:ins w:id="3075" w:author="88692" w:date="2020-06-16T16:09:00Z"/>
                <w:del w:id="3076" w:author="Fegie" w:date="2021-04-28T12:03:00Z"/>
                <w:rFonts w:ascii="標楷體" w:eastAsia="標楷體" w:hAnsi="標楷體"/>
                <w:color w:val="FF0000"/>
              </w:rPr>
            </w:pPr>
            <w:bookmarkStart w:id="3077" w:name="_Toc71196972"/>
            <w:bookmarkEnd w:id="3077"/>
          </w:p>
        </w:tc>
        <w:tc>
          <w:tcPr>
            <w:tcW w:w="1141" w:type="dxa"/>
          </w:tcPr>
          <w:p w14:paraId="41ECC878" w14:textId="3062E335" w:rsidR="002755CF" w:rsidRPr="002755CF" w:rsidDel="009661CB" w:rsidRDefault="002755CF" w:rsidP="002755CF">
            <w:pPr>
              <w:rPr>
                <w:ins w:id="3078" w:author="88692" w:date="2020-06-16T16:09:00Z"/>
                <w:del w:id="3079" w:author="Fegie" w:date="2021-04-28T12:03:00Z"/>
                <w:rFonts w:ascii="標楷體" w:eastAsia="標楷體" w:hAnsi="標楷體"/>
                <w:color w:val="FF0000"/>
              </w:rPr>
            </w:pPr>
            <w:bookmarkStart w:id="3080" w:name="_Toc71196973"/>
            <w:bookmarkEnd w:id="3080"/>
          </w:p>
        </w:tc>
        <w:tc>
          <w:tcPr>
            <w:tcW w:w="665" w:type="dxa"/>
          </w:tcPr>
          <w:p w14:paraId="33D38A2C" w14:textId="5CB33C9F" w:rsidR="002755CF" w:rsidRPr="002755CF" w:rsidDel="009661CB" w:rsidRDefault="002755CF" w:rsidP="002755CF">
            <w:pPr>
              <w:rPr>
                <w:ins w:id="3081" w:author="88692" w:date="2020-06-16T16:09:00Z"/>
                <w:del w:id="3082" w:author="Fegie" w:date="2021-04-28T12:03:00Z"/>
                <w:rFonts w:ascii="標楷體" w:eastAsia="標楷體" w:hAnsi="標楷體"/>
                <w:color w:val="FF0000"/>
              </w:rPr>
            </w:pPr>
            <w:bookmarkStart w:id="3083" w:name="_Toc71196974"/>
            <w:bookmarkEnd w:id="3083"/>
          </w:p>
        </w:tc>
        <w:tc>
          <w:tcPr>
            <w:tcW w:w="691" w:type="dxa"/>
          </w:tcPr>
          <w:p w14:paraId="55688702" w14:textId="63298DD4" w:rsidR="002755CF" w:rsidRPr="002755CF" w:rsidDel="009661CB" w:rsidRDefault="002755CF" w:rsidP="002755CF">
            <w:pPr>
              <w:rPr>
                <w:ins w:id="3084" w:author="88692" w:date="2020-06-16T16:09:00Z"/>
                <w:del w:id="3085" w:author="Fegie" w:date="2021-04-28T12:03:00Z"/>
                <w:rFonts w:ascii="標楷體" w:eastAsia="標楷體" w:hAnsi="標楷體"/>
                <w:color w:val="FF0000"/>
              </w:rPr>
            </w:pPr>
            <w:bookmarkStart w:id="3086" w:name="_Toc71196975"/>
            <w:bookmarkEnd w:id="3086"/>
          </w:p>
        </w:tc>
        <w:tc>
          <w:tcPr>
            <w:tcW w:w="3613" w:type="dxa"/>
          </w:tcPr>
          <w:p w14:paraId="26104D71" w14:textId="3300B10E" w:rsidR="002755CF" w:rsidRPr="002755CF" w:rsidDel="009661CB" w:rsidRDefault="000B5168" w:rsidP="002755CF">
            <w:pPr>
              <w:rPr>
                <w:ins w:id="3087" w:author="88692" w:date="2020-06-16T16:09:00Z"/>
                <w:del w:id="3088" w:author="Fegie" w:date="2021-04-28T12:03:00Z"/>
                <w:rFonts w:ascii="標楷體" w:eastAsia="標楷體" w:hAnsi="標楷體"/>
                <w:color w:val="FF0000"/>
              </w:rPr>
            </w:pPr>
            <w:ins w:id="3089" w:author="88692" w:date="2020-06-16T16:33:00Z">
              <w:del w:id="3090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091" w:name="_Toc71196976"/>
            <w:bookmarkEnd w:id="3091"/>
          </w:p>
        </w:tc>
        <w:bookmarkStart w:id="3092" w:name="_Toc71196977"/>
        <w:bookmarkEnd w:id="3092"/>
      </w:tr>
      <w:tr w:rsidR="002755CF" w:rsidRPr="005E115B" w:rsidDel="009661CB" w14:paraId="1F034C30" w14:textId="49610949" w:rsidTr="00CE2128">
        <w:trPr>
          <w:trHeight w:val="291"/>
          <w:jc w:val="center"/>
          <w:ins w:id="3093" w:author="88692" w:date="2020-06-16T16:09:00Z"/>
          <w:del w:id="3094" w:author="Fegie" w:date="2021-04-28T12:03:00Z"/>
        </w:trPr>
        <w:tc>
          <w:tcPr>
            <w:tcW w:w="558" w:type="dxa"/>
          </w:tcPr>
          <w:p w14:paraId="39AA10FF" w14:textId="4291B1FD" w:rsidR="002755CF" w:rsidRPr="005E115B" w:rsidDel="009661CB" w:rsidRDefault="002755CF" w:rsidP="002755CF">
            <w:pPr>
              <w:rPr>
                <w:ins w:id="3095" w:author="88692" w:date="2020-06-16T16:09:00Z"/>
                <w:del w:id="3096" w:author="Fegie" w:date="2021-04-28T12:03:00Z"/>
                <w:rFonts w:ascii="標楷體" w:eastAsia="標楷體" w:hAnsi="標楷體"/>
                <w:color w:val="FF0000"/>
              </w:rPr>
            </w:pPr>
            <w:bookmarkStart w:id="3097" w:name="_Toc71196978"/>
            <w:bookmarkEnd w:id="3097"/>
          </w:p>
        </w:tc>
        <w:tc>
          <w:tcPr>
            <w:tcW w:w="2152" w:type="dxa"/>
          </w:tcPr>
          <w:p w14:paraId="4C5AE977" w14:textId="5379E5E6" w:rsidR="002755CF" w:rsidDel="009661CB" w:rsidRDefault="002755CF" w:rsidP="002755CF">
            <w:pPr>
              <w:rPr>
                <w:ins w:id="3098" w:author="88692" w:date="2020-06-16T16:09:00Z"/>
                <w:del w:id="3099" w:author="Fegie" w:date="2021-04-28T12:03:00Z"/>
                <w:rFonts w:ascii="標楷體" w:eastAsia="標楷體" w:hAnsi="標楷體"/>
                <w:color w:val="FF0000"/>
              </w:rPr>
            </w:pPr>
            <w:bookmarkStart w:id="3100" w:name="_Hlk43217709"/>
            <w:ins w:id="3101" w:author="88692" w:date="2020-06-16T16:09:00Z">
              <w:del w:id="3102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任職機構</w:delText>
                </w:r>
              </w:del>
            </w:ins>
            <w:ins w:id="3103" w:author="88692" w:date="2020-06-16T16:10:00Z">
              <w:del w:id="3104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統編</w:delText>
                </w:r>
              </w:del>
            </w:ins>
            <w:bookmarkStart w:id="3105" w:name="_Toc71196979"/>
            <w:bookmarkEnd w:id="3100"/>
            <w:bookmarkEnd w:id="3105"/>
          </w:p>
        </w:tc>
        <w:tc>
          <w:tcPr>
            <w:tcW w:w="1296" w:type="dxa"/>
          </w:tcPr>
          <w:p w14:paraId="56BB6A79" w14:textId="6523ADD8" w:rsidR="002755CF" w:rsidRPr="002755CF" w:rsidDel="009661CB" w:rsidRDefault="002755CF" w:rsidP="002755CF">
            <w:pPr>
              <w:rPr>
                <w:ins w:id="3106" w:author="88692" w:date="2020-06-16T16:09:00Z"/>
                <w:del w:id="3107" w:author="Fegie" w:date="2021-04-28T12:03:00Z"/>
                <w:rFonts w:ascii="標楷體" w:eastAsia="標楷體" w:hAnsi="標楷體"/>
                <w:color w:val="FF0000"/>
              </w:rPr>
            </w:pPr>
            <w:ins w:id="3108" w:author="88692" w:date="2020-06-16T16:17:00Z">
              <w:del w:id="3109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110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X(08)</w:delText>
                </w:r>
              </w:del>
            </w:ins>
            <w:bookmarkStart w:id="3111" w:name="_Toc71196980"/>
            <w:bookmarkEnd w:id="3111"/>
          </w:p>
        </w:tc>
        <w:tc>
          <w:tcPr>
            <w:tcW w:w="1066" w:type="dxa"/>
          </w:tcPr>
          <w:p w14:paraId="6EF0818A" w14:textId="24D126BD" w:rsidR="002755CF" w:rsidRPr="002755CF" w:rsidDel="009661CB" w:rsidRDefault="002755CF" w:rsidP="002755CF">
            <w:pPr>
              <w:rPr>
                <w:ins w:id="3112" w:author="88692" w:date="2020-06-16T16:09:00Z"/>
                <w:del w:id="3113" w:author="Fegie" w:date="2021-04-28T12:03:00Z"/>
                <w:rFonts w:ascii="標楷體" w:eastAsia="標楷體" w:hAnsi="標楷體"/>
                <w:color w:val="FF0000"/>
              </w:rPr>
            </w:pPr>
            <w:bookmarkStart w:id="3114" w:name="_Toc71196981"/>
            <w:bookmarkEnd w:id="3114"/>
          </w:p>
        </w:tc>
        <w:tc>
          <w:tcPr>
            <w:tcW w:w="1141" w:type="dxa"/>
          </w:tcPr>
          <w:p w14:paraId="1BA68651" w14:textId="06C7F063" w:rsidR="002755CF" w:rsidRPr="002755CF" w:rsidDel="009661CB" w:rsidRDefault="002755CF" w:rsidP="002755CF">
            <w:pPr>
              <w:rPr>
                <w:ins w:id="3115" w:author="88692" w:date="2020-06-16T16:09:00Z"/>
                <w:del w:id="3116" w:author="Fegie" w:date="2021-04-28T12:03:00Z"/>
                <w:rFonts w:ascii="標楷體" w:eastAsia="標楷體" w:hAnsi="標楷體"/>
                <w:color w:val="FF0000"/>
              </w:rPr>
            </w:pPr>
            <w:bookmarkStart w:id="3117" w:name="_Toc71196982"/>
            <w:bookmarkEnd w:id="3117"/>
          </w:p>
        </w:tc>
        <w:tc>
          <w:tcPr>
            <w:tcW w:w="665" w:type="dxa"/>
          </w:tcPr>
          <w:p w14:paraId="5E7B9C94" w14:textId="3F5DC3A2" w:rsidR="002755CF" w:rsidRPr="002755CF" w:rsidDel="009661CB" w:rsidRDefault="002755CF" w:rsidP="002755CF">
            <w:pPr>
              <w:rPr>
                <w:ins w:id="3118" w:author="88692" w:date="2020-06-16T16:09:00Z"/>
                <w:del w:id="3119" w:author="Fegie" w:date="2021-04-28T12:03:00Z"/>
                <w:rFonts w:ascii="標楷體" w:eastAsia="標楷體" w:hAnsi="標楷體"/>
                <w:color w:val="FF0000"/>
              </w:rPr>
            </w:pPr>
            <w:bookmarkStart w:id="3120" w:name="_Toc71196983"/>
            <w:bookmarkEnd w:id="3120"/>
          </w:p>
        </w:tc>
        <w:tc>
          <w:tcPr>
            <w:tcW w:w="691" w:type="dxa"/>
          </w:tcPr>
          <w:p w14:paraId="4732BAB9" w14:textId="0B26E423" w:rsidR="002755CF" w:rsidRPr="002755CF" w:rsidDel="009661CB" w:rsidRDefault="002755CF" w:rsidP="002755CF">
            <w:pPr>
              <w:rPr>
                <w:ins w:id="3121" w:author="88692" w:date="2020-06-16T16:09:00Z"/>
                <w:del w:id="3122" w:author="Fegie" w:date="2021-04-28T12:03:00Z"/>
                <w:rFonts w:ascii="標楷體" w:eastAsia="標楷體" w:hAnsi="標楷體"/>
                <w:color w:val="FF0000"/>
              </w:rPr>
            </w:pPr>
            <w:bookmarkStart w:id="3123" w:name="_Toc71196984"/>
            <w:bookmarkEnd w:id="3123"/>
          </w:p>
        </w:tc>
        <w:tc>
          <w:tcPr>
            <w:tcW w:w="3613" w:type="dxa"/>
          </w:tcPr>
          <w:p w14:paraId="003226B3" w14:textId="0D7129E6" w:rsidR="002755CF" w:rsidRPr="002755CF" w:rsidDel="009661CB" w:rsidRDefault="000B5168">
            <w:pPr>
              <w:rPr>
                <w:ins w:id="3124" w:author="88692" w:date="2020-06-16T16:09:00Z"/>
                <w:del w:id="3125" w:author="Fegie" w:date="2021-04-28T12:03:00Z"/>
                <w:rFonts w:ascii="標楷體" w:eastAsia="標楷體" w:hAnsi="標楷體"/>
                <w:color w:val="FF0000"/>
              </w:rPr>
            </w:pPr>
            <w:ins w:id="3126" w:author="88692" w:date="2020-06-16T16:33:00Z">
              <w:del w:id="3127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128" w:name="_Toc71196985"/>
            <w:bookmarkEnd w:id="3128"/>
          </w:p>
        </w:tc>
        <w:bookmarkStart w:id="3129" w:name="_Toc71196986"/>
        <w:bookmarkEnd w:id="3129"/>
      </w:tr>
      <w:tr w:rsidR="002755CF" w:rsidRPr="005E115B" w:rsidDel="009661CB" w14:paraId="66199019" w14:textId="2FC204A2" w:rsidTr="00CE2128">
        <w:trPr>
          <w:trHeight w:val="291"/>
          <w:jc w:val="center"/>
          <w:ins w:id="3130" w:author="88692" w:date="2020-06-16T16:09:00Z"/>
          <w:del w:id="3131" w:author="Fegie" w:date="2021-04-28T12:03:00Z"/>
        </w:trPr>
        <w:tc>
          <w:tcPr>
            <w:tcW w:w="558" w:type="dxa"/>
          </w:tcPr>
          <w:p w14:paraId="3CCAC349" w14:textId="2AAE2038" w:rsidR="002755CF" w:rsidRPr="005E115B" w:rsidDel="009661CB" w:rsidRDefault="002755CF" w:rsidP="002755CF">
            <w:pPr>
              <w:rPr>
                <w:ins w:id="3132" w:author="88692" w:date="2020-06-16T16:09:00Z"/>
                <w:del w:id="3133" w:author="Fegie" w:date="2021-04-28T12:03:00Z"/>
                <w:rFonts w:ascii="標楷體" w:eastAsia="標楷體" w:hAnsi="標楷體"/>
                <w:color w:val="FF0000"/>
              </w:rPr>
            </w:pPr>
            <w:bookmarkStart w:id="3134" w:name="_Toc71196987"/>
            <w:bookmarkEnd w:id="3134"/>
          </w:p>
        </w:tc>
        <w:tc>
          <w:tcPr>
            <w:tcW w:w="2152" w:type="dxa"/>
          </w:tcPr>
          <w:p w14:paraId="49B2AF25" w14:textId="0679E62C" w:rsidR="002755CF" w:rsidDel="009661CB" w:rsidRDefault="002755CF" w:rsidP="002755CF">
            <w:pPr>
              <w:rPr>
                <w:ins w:id="3135" w:author="88692" w:date="2020-06-16T16:09:00Z"/>
                <w:del w:id="3136" w:author="Fegie" w:date="2021-04-28T12:03:00Z"/>
                <w:rFonts w:ascii="標楷體" w:eastAsia="標楷體" w:hAnsi="標楷體"/>
                <w:color w:val="FF0000"/>
              </w:rPr>
            </w:pPr>
            <w:ins w:id="3137" w:author="88692" w:date="2020-06-16T16:09:00Z">
              <w:del w:id="3138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任職機構</w:delText>
                </w:r>
              </w:del>
            </w:ins>
            <w:ins w:id="3139" w:author="88692" w:date="2020-06-16T16:10:00Z">
              <w:del w:id="3140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電話</w:delText>
                </w:r>
              </w:del>
            </w:ins>
            <w:bookmarkStart w:id="3141" w:name="_Toc71196988"/>
            <w:bookmarkEnd w:id="3141"/>
          </w:p>
        </w:tc>
        <w:tc>
          <w:tcPr>
            <w:tcW w:w="1296" w:type="dxa"/>
          </w:tcPr>
          <w:p w14:paraId="66F6004C" w14:textId="7EBD5EE7" w:rsidR="002755CF" w:rsidRPr="002755CF" w:rsidDel="009661CB" w:rsidRDefault="002755CF" w:rsidP="002755CF">
            <w:pPr>
              <w:rPr>
                <w:ins w:id="3142" w:author="88692" w:date="2020-06-16T16:09:00Z"/>
                <w:del w:id="3143" w:author="Fegie" w:date="2021-04-28T12:03:00Z"/>
                <w:rFonts w:ascii="標楷體" w:eastAsia="標楷體" w:hAnsi="標楷體"/>
                <w:color w:val="FF0000"/>
              </w:rPr>
            </w:pPr>
            <w:ins w:id="3144" w:author="88692" w:date="2020-06-16T16:17:00Z">
              <w:del w:id="3145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146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X(16)</w:delText>
                </w:r>
              </w:del>
            </w:ins>
            <w:bookmarkStart w:id="3147" w:name="_Toc71196989"/>
            <w:bookmarkEnd w:id="3147"/>
          </w:p>
        </w:tc>
        <w:tc>
          <w:tcPr>
            <w:tcW w:w="1066" w:type="dxa"/>
          </w:tcPr>
          <w:p w14:paraId="067645FE" w14:textId="41EECB63" w:rsidR="002755CF" w:rsidRPr="002755CF" w:rsidDel="009661CB" w:rsidRDefault="002755CF" w:rsidP="002755CF">
            <w:pPr>
              <w:rPr>
                <w:ins w:id="3148" w:author="88692" w:date="2020-06-16T16:09:00Z"/>
                <w:del w:id="3149" w:author="Fegie" w:date="2021-04-28T12:03:00Z"/>
                <w:rFonts w:ascii="標楷體" w:eastAsia="標楷體" w:hAnsi="標楷體"/>
                <w:color w:val="FF0000"/>
              </w:rPr>
            </w:pPr>
            <w:bookmarkStart w:id="3150" w:name="_Toc71196990"/>
            <w:bookmarkEnd w:id="3150"/>
          </w:p>
        </w:tc>
        <w:tc>
          <w:tcPr>
            <w:tcW w:w="1141" w:type="dxa"/>
          </w:tcPr>
          <w:p w14:paraId="0267E7B6" w14:textId="00FD7E65" w:rsidR="002755CF" w:rsidRPr="002755CF" w:rsidDel="009661CB" w:rsidRDefault="002755CF" w:rsidP="002755CF">
            <w:pPr>
              <w:rPr>
                <w:ins w:id="3151" w:author="88692" w:date="2020-06-16T16:09:00Z"/>
                <w:del w:id="3152" w:author="Fegie" w:date="2021-04-28T12:03:00Z"/>
                <w:rFonts w:ascii="標楷體" w:eastAsia="標楷體" w:hAnsi="標楷體"/>
                <w:color w:val="FF0000"/>
              </w:rPr>
            </w:pPr>
            <w:bookmarkStart w:id="3153" w:name="_Toc71196991"/>
            <w:bookmarkEnd w:id="3153"/>
          </w:p>
        </w:tc>
        <w:tc>
          <w:tcPr>
            <w:tcW w:w="665" w:type="dxa"/>
          </w:tcPr>
          <w:p w14:paraId="6730DAB3" w14:textId="17E68B9C" w:rsidR="002755CF" w:rsidRPr="002755CF" w:rsidDel="009661CB" w:rsidRDefault="002755CF" w:rsidP="002755CF">
            <w:pPr>
              <w:rPr>
                <w:ins w:id="3154" w:author="88692" w:date="2020-06-16T16:09:00Z"/>
                <w:del w:id="3155" w:author="Fegie" w:date="2021-04-28T12:03:00Z"/>
                <w:rFonts w:ascii="標楷體" w:eastAsia="標楷體" w:hAnsi="標楷體"/>
                <w:color w:val="FF0000"/>
              </w:rPr>
            </w:pPr>
            <w:bookmarkStart w:id="3156" w:name="_Toc71196992"/>
            <w:bookmarkEnd w:id="3156"/>
          </w:p>
        </w:tc>
        <w:tc>
          <w:tcPr>
            <w:tcW w:w="691" w:type="dxa"/>
          </w:tcPr>
          <w:p w14:paraId="5842FDF6" w14:textId="0286ABE1" w:rsidR="002755CF" w:rsidRPr="002755CF" w:rsidDel="009661CB" w:rsidRDefault="002755CF" w:rsidP="002755CF">
            <w:pPr>
              <w:rPr>
                <w:ins w:id="3157" w:author="88692" w:date="2020-06-16T16:09:00Z"/>
                <w:del w:id="3158" w:author="Fegie" w:date="2021-04-28T12:03:00Z"/>
                <w:rFonts w:ascii="標楷體" w:eastAsia="標楷體" w:hAnsi="標楷體"/>
                <w:color w:val="FF0000"/>
              </w:rPr>
            </w:pPr>
            <w:bookmarkStart w:id="3159" w:name="_Toc71196993"/>
            <w:bookmarkEnd w:id="3159"/>
          </w:p>
        </w:tc>
        <w:tc>
          <w:tcPr>
            <w:tcW w:w="3613" w:type="dxa"/>
          </w:tcPr>
          <w:p w14:paraId="1D15BDA8" w14:textId="26308DF0" w:rsidR="002755CF" w:rsidRPr="002755CF" w:rsidDel="009661CB" w:rsidRDefault="000B5168">
            <w:pPr>
              <w:rPr>
                <w:ins w:id="3160" w:author="88692" w:date="2020-06-16T16:09:00Z"/>
                <w:del w:id="3161" w:author="Fegie" w:date="2021-04-28T12:03:00Z"/>
                <w:rFonts w:ascii="標楷體" w:eastAsia="標楷體" w:hAnsi="標楷體"/>
                <w:color w:val="FF0000"/>
              </w:rPr>
            </w:pPr>
            <w:ins w:id="3162" w:author="88692" w:date="2020-06-16T16:33:00Z">
              <w:del w:id="3163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164" w:name="_Toc71196994"/>
            <w:bookmarkEnd w:id="3164"/>
          </w:p>
        </w:tc>
        <w:bookmarkStart w:id="3165" w:name="_Toc71196995"/>
        <w:bookmarkEnd w:id="3165"/>
      </w:tr>
      <w:tr w:rsidR="002755CF" w:rsidRPr="005E115B" w:rsidDel="009661CB" w14:paraId="0E6381A6" w14:textId="0E85D6FE" w:rsidTr="00CE2128">
        <w:trPr>
          <w:trHeight w:val="291"/>
          <w:jc w:val="center"/>
          <w:ins w:id="3166" w:author="88692" w:date="2020-06-16T16:10:00Z"/>
          <w:del w:id="3167" w:author="Fegie" w:date="2021-04-28T12:03:00Z"/>
        </w:trPr>
        <w:tc>
          <w:tcPr>
            <w:tcW w:w="558" w:type="dxa"/>
          </w:tcPr>
          <w:p w14:paraId="47F91C82" w14:textId="41388987" w:rsidR="002755CF" w:rsidRPr="005E115B" w:rsidDel="009661CB" w:rsidRDefault="002755CF" w:rsidP="002755CF">
            <w:pPr>
              <w:rPr>
                <w:ins w:id="3168" w:author="88692" w:date="2020-06-16T16:10:00Z"/>
                <w:del w:id="3169" w:author="Fegie" w:date="2021-04-28T12:03:00Z"/>
                <w:rFonts w:ascii="標楷體" w:eastAsia="標楷體" w:hAnsi="標楷體"/>
                <w:color w:val="FF0000"/>
              </w:rPr>
            </w:pPr>
            <w:bookmarkStart w:id="3170" w:name="_Toc71196996"/>
            <w:bookmarkEnd w:id="3170"/>
          </w:p>
        </w:tc>
        <w:tc>
          <w:tcPr>
            <w:tcW w:w="2152" w:type="dxa"/>
          </w:tcPr>
          <w:p w14:paraId="3AC7881C" w14:textId="071B5724" w:rsidR="002755CF" w:rsidDel="009661CB" w:rsidRDefault="002755CF" w:rsidP="002755CF">
            <w:pPr>
              <w:rPr>
                <w:ins w:id="3171" w:author="88692" w:date="2020-06-16T16:10:00Z"/>
                <w:del w:id="3172" w:author="Fegie" w:date="2021-04-28T12:03:00Z"/>
                <w:rFonts w:ascii="標楷體" w:eastAsia="標楷體" w:hAnsi="標楷體"/>
                <w:color w:val="FF0000"/>
              </w:rPr>
            </w:pPr>
            <w:ins w:id="3173" w:author="88692" w:date="2020-06-16T16:10:00Z">
              <w:del w:id="3174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職位名稱</w:delText>
                </w:r>
                <w:bookmarkStart w:id="3175" w:name="_Toc71196997"/>
                <w:bookmarkEnd w:id="3175"/>
              </w:del>
            </w:ins>
          </w:p>
        </w:tc>
        <w:tc>
          <w:tcPr>
            <w:tcW w:w="1296" w:type="dxa"/>
          </w:tcPr>
          <w:p w14:paraId="13BD6EB2" w14:textId="4E5B9039" w:rsidR="002755CF" w:rsidRPr="002755CF" w:rsidDel="009661CB" w:rsidRDefault="002755CF" w:rsidP="002755CF">
            <w:pPr>
              <w:rPr>
                <w:ins w:id="3176" w:author="88692" w:date="2020-06-16T16:10:00Z"/>
                <w:del w:id="3177" w:author="Fegie" w:date="2021-04-28T12:03:00Z"/>
                <w:rFonts w:ascii="標楷體" w:eastAsia="標楷體" w:hAnsi="標楷體"/>
                <w:color w:val="FF0000"/>
              </w:rPr>
            </w:pPr>
            <w:ins w:id="3178" w:author="88692" w:date="2020-06-16T16:17:00Z">
              <w:del w:id="3179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180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X(20)</w:delText>
                </w:r>
              </w:del>
            </w:ins>
            <w:bookmarkStart w:id="3181" w:name="_Toc71196998"/>
            <w:bookmarkEnd w:id="3181"/>
          </w:p>
        </w:tc>
        <w:tc>
          <w:tcPr>
            <w:tcW w:w="1066" w:type="dxa"/>
          </w:tcPr>
          <w:p w14:paraId="654C51F1" w14:textId="29B8A7CF" w:rsidR="002755CF" w:rsidRPr="002755CF" w:rsidDel="009661CB" w:rsidRDefault="002755CF" w:rsidP="002755CF">
            <w:pPr>
              <w:rPr>
                <w:ins w:id="3182" w:author="88692" w:date="2020-06-16T16:10:00Z"/>
                <w:del w:id="3183" w:author="Fegie" w:date="2021-04-28T12:03:00Z"/>
                <w:rFonts w:ascii="標楷體" w:eastAsia="標楷體" w:hAnsi="標楷體"/>
                <w:color w:val="FF0000"/>
              </w:rPr>
            </w:pPr>
            <w:bookmarkStart w:id="3184" w:name="_Toc71196999"/>
            <w:bookmarkEnd w:id="3184"/>
          </w:p>
        </w:tc>
        <w:tc>
          <w:tcPr>
            <w:tcW w:w="1141" w:type="dxa"/>
          </w:tcPr>
          <w:p w14:paraId="3BF07BFE" w14:textId="2C0A8685" w:rsidR="002755CF" w:rsidRPr="002755CF" w:rsidDel="009661CB" w:rsidRDefault="002755CF" w:rsidP="002755CF">
            <w:pPr>
              <w:rPr>
                <w:ins w:id="3185" w:author="88692" w:date="2020-06-16T16:10:00Z"/>
                <w:del w:id="3186" w:author="Fegie" w:date="2021-04-28T12:03:00Z"/>
                <w:rFonts w:ascii="標楷體" w:eastAsia="標楷體" w:hAnsi="標楷體"/>
                <w:color w:val="FF0000"/>
              </w:rPr>
            </w:pPr>
            <w:bookmarkStart w:id="3187" w:name="_Toc71197000"/>
            <w:bookmarkEnd w:id="3187"/>
          </w:p>
        </w:tc>
        <w:tc>
          <w:tcPr>
            <w:tcW w:w="665" w:type="dxa"/>
          </w:tcPr>
          <w:p w14:paraId="13D19944" w14:textId="2AD75962" w:rsidR="002755CF" w:rsidRPr="002755CF" w:rsidDel="009661CB" w:rsidRDefault="002755CF" w:rsidP="002755CF">
            <w:pPr>
              <w:rPr>
                <w:ins w:id="3188" w:author="88692" w:date="2020-06-16T16:10:00Z"/>
                <w:del w:id="3189" w:author="Fegie" w:date="2021-04-28T12:03:00Z"/>
                <w:rFonts w:ascii="標楷體" w:eastAsia="標楷體" w:hAnsi="標楷體"/>
                <w:color w:val="FF0000"/>
              </w:rPr>
            </w:pPr>
            <w:bookmarkStart w:id="3190" w:name="_Toc71197001"/>
            <w:bookmarkEnd w:id="3190"/>
          </w:p>
        </w:tc>
        <w:tc>
          <w:tcPr>
            <w:tcW w:w="691" w:type="dxa"/>
          </w:tcPr>
          <w:p w14:paraId="6AF17EF2" w14:textId="228CDFDE" w:rsidR="002755CF" w:rsidRPr="002755CF" w:rsidDel="009661CB" w:rsidRDefault="002755CF" w:rsidP="002755CF">
            <w:pPr>
              <w:rPr>
                <w:ins w:id="3191" w:author="88692" w:date="2020-06-16T16:10:00Z"/>
                <w:del w:id="3192" w:author="Fegie" w:date="2021-04-28T12:03:00Z"/>
                <w:rFonts w:ascii="標楷體" w:eastAsia="標楷體" w:hAnsi="標楷體"/>
                <w:color w:val="FF0000"/>
              </w:rPr>
            </w:pPr>
            <w:bookmarkStart w:id="3193" w:name="_Toc71197002"/>
            <w:bookmarkEnd w:id="3193"/>
          </w:p>
        </w:tc>
        <w:tc>
          <w:tcPr>
            <w:tcW w:w="3613" w:type="dxa"/>
          </w:tcPr>
          <w:p w14:paraId="4DA0016D" w14:textId="1F655BF7" w:rsidR="002755CF" w:rsidRPr="002755CF" w:rsidDel="009661CB" w:rsidRDefault="000B5168">
            <w:pPr>
              <w:rPr>
                <w:ins w:id="3194" w:author="88692" w:date="2020-06-16T16:10:00Z"/>
                <w:del w:id="3195" w:author="Fegie" w:date="2021-04-28T12:03:00Z"/>
                <w:rFonts w:ascii="標楷體" w:eastAsia="標楷體" w:hAnsi="標楷體"/>
                <w:color w:val="FF0000"/>
              </w:rPr>
            </w:pPr>
            <w:ins w:id="3196" w:author="88692" w:date="2020-06-16T16:33:00Z">
              <w:del w:id="3197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198" w:name="_Toc71197003"/>
            <w:bookmarkEnd w:id="3198"/>
          </w:p>
        </w:tc>
        <w:bookmarkStart w:id="3199" w:name="_Toc71197004"/>
        <w:bookmarkEnd w:id="3199"/>
      </w:tr>
      <w:tr w:rsidR="000B5168" w:rsidRPr="005E115B" w:rsidDel="009661CB" w14:paraId="114DE1CE" w14:textId="45AA84BB" w:rsidTr="00CE2128">
        <w:trPr>
          <w:trHeight w:val="291"/>
          <w:jc w:val="center"/>
          <w:ins w:id="3200" w:author="88692" w:date="2020-06-16T16:10:00Z"/>
          <w:del w:id="3201" w:author="Fegie" w:date="2021-04-28T12:03:00Z"/>
        </w:trPr>
        <w:tc>
          <w:tcPr>
            <w:tcW w:w="558" w:type="dxa"/>
          </w:tcPr>
          <w:p w14:paraId="561ED4D6" w14:textId="3F9593F5" w:rsidR="000B5168" w:rsidRPr="005E115B" w:rsidDel="009661CB" w:rsidRDefault="000B5168" w:rsidP="000B5168">
            <w:pPr>
              <w:rPr>
                <w:ins w:id="3202" w:author="88692" w:date="2020-06-16T16:10:00Z"/>
                <w:del w:id="3203" w:author="Fegie" w:date="2021-04-28T12:03:00Z"/>
                <w:rFonts w:ascii="標楷體" w:eastAsia="標楷體" w:hAnsi="標楷體"/>
                <w:color w:val="FF0000"/>
              </w:rPr>
            </w:pPr>
            <w:bookmarkStart w:id="3204" w:name="_Toc71197005"/>
            <w:bookmarkEnd w:id="3204"/>
          </w:p>
        </w:tc>
        <w:tc>
          <w:tcPr>
            <w:tcW w:w="2152" w:type="dxa"/>
          </w:tcPr>
          <w:p w14:paraId="77D8048F" w14:textId="5E18B00E" w:rsidR="000B5168" w:rsidDel="009661CB" w:rsidRDefault="000B5168" w:rsidP="000B5168">
            <w:pPr>
              <w:rPr>
                <w:ins w:id="3205" w:author="88692" w:date="2020-06-16T16:10:00Z"/>
                <w:del w:id="3206" w:author="Fegie" w:date="2021-04-28T12:03:00Z"/>
                <w:rFonts w:ascii="標楷體" w:eastAsia="標楷體" w:hAnsi="標楷體"/>
                <w:color w:val="FF0000"/>
              </w:rPr>
            </w:pPr>
            <w:ins w:id="3207" w:author="88692" w:date="2020-06-16T16:10:00Z">
              <w:del w:id="3208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服務年資</w:delText>
                </w:r>
                <w:bookmarkStart w:id="3209" w:name="_Toc71197006"/>
                <w:bookmarkEnd w:id="3209"/>
              </w:del>
            </w:ins>
          </w:p>
        </w:tc>
        <w:tc>
          <w:tcPr>
            <w:tcW w:w="1296" w:type="dxa"/>
          </w:tcPr>
          <w:p w14:paraId="3533D497" w14:textId="1343EB1E" w:rsidR="000B5168" w:rsidRPr="002755CF" w:rsidDel="009661CB" w:rsidRDefault="000B5168" w:rsidP="000B5168">
            <w:pPr>
              <w:rPr>
                <w:ins w:id="3210" w:author="88692" w:date="2020-06-16T16:10:00Z"/>
                <w:del w:id="3211" w:author="Fegie" w:date="2021-04-28T12:03:00Z"/>
                <w:rFonts w:ascii="標楷體" w:eastAsia="標楷體" w:hAnsi="標楷體"/>
                <w:color w:val="FF0000"/>
              </w:rPr>
            </w:pPr>
            <w:ins w:id="3212" w:author="88692" w:date="2020-06-16T16:17:00Z">
              <w:del w:id="3213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214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X(02)</w:delText>
                </w:r>
              </w:del>
            </w:ins>
            <w:bookmarkStart w:id="3215" w:name="_Toc71197007"/>
            <w:bookmarkEnd w:id="3215"/>
          </w:p>
        </w:tc>
        <w:tc>
          <w:tcPr>
            <w:tcW w:w="1066" w:type="dxa"/>
          </w:tcPr>
          <w:p w14:paraId="206F7B66" w14:textId="2F9F962C" w:rsidR="000B5168" w:rsidRPr="002755CF" w:rsidDel="009661CB" w:rsidRDefault="000B5168" w:rsidP="000B5168">
            <w:pPr>
              <w:rPr>
                <w:ins w:id="3216" w:author="88692" w:date="2020-06-16T16:10:00Z"/>
                <w:del w:id="3217" w:author="Fegie" w:date="2021-04-28T12:03:00Z"/>
                <w:rFonts w:ascii="標楷體" w:eastAsia="標楷體" w:hAnsi="標楷體"/>
                <w:color w:val="FF0000"/>
              </w:rPr>
            </w:pPr>
            <w:bookmarkStart w:id="3218" w:name="_Toc71197008"/>
            <w:bookmarkEnd w:id="3218"/>
          </w:p>
        </w:tc>
        <w:tc>
          <w:tcPr>
            <w:tcW w:w="1141" w:type="dxa"/>
          </w:tcPr>
          <w:p w14:paraId="6FDDCA06" w14:textId="1850D946" w:rsidR="000B5168" w:rsidRPr="002755CF" w:rsidDel="009661CB" w:rsidRDefault="000B5168" w:rsidP="000B5168">
            <w:pPr>
              <w:rPr>
                <w:ins w:id="3219" w:author="88692" w:date="2020-06-16T16:10:00Z"/>
                <w:del w:id="3220" w:author="Fegie" w:date="2021-04-28T12:03:00Z"/>
                <w:rFonts w:ascii="標楷體" w:eastAsia="標楷體" w:hAnsi="標楷體"/>
                <w:color w:val="FF0000"/>
              </w:rPr>
            </w:pPr>
            <w:bookmarkStart w:id="3221" w:name="_Toc71197009"/>
            <w:bookmarkEnd w:id="3221"/>
          </w:p>
        </w:tc>
        <w:tc>
          <w:tcPr>
            <w:tcW w:w="665" w:type="dxa"/>
          </w:tcPr>
          <w:p w14:paraId="2A9C3D72" w14:textId="70AC0A40" w:rsidR="000B5168" w:rsidRPr="002755CF" w:rsidDel="009661CB" w:rsidRDefault="000B5168" w:rsidP="000B5168">
            <w:pPr>
              <w:rPr>
                <w:ins w:id="3222" w:author="88692" w:date="2020-06-16T16:10:00Z"/>
                <w:del w:id="3223" w:author="Fegie" w:date="2021-04-28T12:03:00Z"/>
                <w:rFonts w:ascii="標楷體" w:eastAsia="標楷體" w:hAnsi="標楷體"/>
                <w:color w:val="FF0000"/>
              </w:rPr>
            </w:pPr>
            <w:bookmarkStart w:id="3224" w:name="_Toc71197010"/>
            <w:bookmarkEnd w:id="3224"/>
          </w:p>
        </w:tc>
        <w:tc>
          <w:tcPr>
            <w:tcW w:w="691" w:type="dxa"/>
          </w:tcPr>
          <w:p w14:paraId="46EDFC3B" w14:textId="13121F75" w:rsidR="000B5168" w:rsidRPr="002755CF" w:rsidDel="009661CB" w:rsidRDefault="000B5168" w:rsidP="000B5168">
            <w:pPr>
              <w:rPr>
                <w:ins w:id="3225" w:author="88692" w:date="2020-06-16T16:10:00Z"/>
                <w:del w:id="3226" w:author="Fegie" w:date="2021-04-28T12:03:00Z"/>
                <w:rFonts w:ascii="標楷體" w:eastAsia="標楷體" w:hAnsi="標楷體"/>
                <w:color w:val="FF0000"/>
              </w:rPr>
            </w:pPr>
            <w:bookmarkStart w:id="3227" w:name="_Toc71197011"/>
            <w:bookmarkEnd w:id="3227"/>
          </w:p>
        </w:tc>
        <w:tc>
          <w:tcPr>
            <w:tcW w:w="3613" w:type="dxa"/>
          </w:tcPr>
          <w:p w14:paraId="32F237A7" w14:textId="53CEF56F" w:rsidR="000B5168" w:rsidRPr="002755CF" w:rsidDel="009661CB" w:rsidRDefault="000B5168" w:rsidP="000B5168">
            <w:pPr>
              <w:rPr>
                <w:ins w:id="3228" w:author="88692" w:date="2020-06-16T16:10:00Z"/>
                <w:del w:id="3229" w:author="Fegie" w:date="2021-04-28T12:03:00Z"/>
                <w:rFonts w:ascii="標楷體" w:eastAsia="標楷體" w:hAnsi="標楷體"/>
                <w:color w:val="FF0000"/>
              </w:rPr>
            </w:pPr>
            <w:ins w:id="3230" w:author="88692" w:date="2020-06-16T16:34:00Z">
              <w:del w:id="3231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232" w:name="_Toc71197012"/>
            <w:bookmarkEnd w:id="3232"/>
          </w:p>
        </w:tc>
        <w:bookmarkStart w:id="3233" w:name="_Toc71197013"/>
        <w:bookmarkEnd w:id="3233"/>
      </w:tr>
      <w:tr w:rsidR="000B5168" w:rsidRPr="005E115B" w:rsidDel="009661CB" w14:paraId="0F300109" w14:textId="465DA366" w:rsidTr="00CE2128">
        <w:trPr>
          <w:trHeight w:val="291"/>
          <w:jc w:val="center"/>
          <w:ins w:id="3234" w:author="88692" w:date="2020-06-16T16:10:00Z"/>
          <w:del w:id="3235" w:author="Fegie" w:date="2021-04-28T12:03:00Z"/>
        </w:trPr>
        <w:tc>
          <w:tcPr>
            <w:tcW w:w="558" w:type="dxa"/>
          </w:tcPr>
          <w:p w14:paraId="59623376" w14:textId="39B2D8DE" w:rsidR="000B5168" w:rsidRPr="005E115B" w:rsidDel="009661CB" w:rsidRDefault="000B5168" w:rsidP="000B5168">
            <w:pPr>
              <w:rPr>
                <w:ins w:id="3236" w:author="88692" w:date="2020-06-16T16:10:00Z"/>
                <w:del w:id="3237" w:author="Fegie" w:date="2021-04-28T12:03:00Z"/>
                <w:rFonts w:ascii="標楷體" w:eastAsia="標楷體" w:hAnsi="標楷體"/>
                <w:color w:val="FF0000"/>
              </w:rPr>
            </w:pPr>
            <w:bookmarkStart w:id="3238" w:name="_Toc71197014"/>
            <w:bookmarkEnd w:id="3238"/>
          </w:p>
        </w:tc>
        <w:tc>
          <w:tcPr>
            <w:tcW w:w="2152" w:type="dxa"/>
          </w:tcPr>
          <w:p w14:paraId="275D2C2E" w14:textId="530421E6" w:rsidR="000B5168" w:rsidDel="009661CB" w:rsidRDefault="000B5168" w:rsidP="000B5168">
            <w:pPr>
              <w:rPr>
                <w:ins w:id="3239" w:author="88692" w:date="2020-06-16T16:10:00Z"/>
                <w:del w:id="3240" w:author="Fegie" w:date="2021-04-28T12:03:00Z"/>
                <w:rFonts w:ascii="標楷體" w:eastAsia="標楷體" w:hAnsi="標楷體"/>
                <w:color w:val="FF0000"/>
              </w:rPr>
            </w:pPr>
            <w:ins w:id="3241" w:author="88692" w:date="2020-06-16T16:10:00Z">
              <w:del w:id="3242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年收入</w:delText>
                </w:r>
                <w:bookmarkStart w:id="3243" w:name="_Toc71197015"/>
                <w:bookmarkEnd w:id="3243"/>
              </w:del>
            </w:ins>
          </w:p>
        </w:tc>
        <w:tc>
          <w:tcPr>
            <w:tcW w:w="1296" w:type="dxa"/>
          </w:tcPr>
          <w:p w14:paraId="3C74B348" w14:textId="5D011270" w:rsidR="000B5168" w:rsidRPr="002755CF" w:rsidDel="009661CB" w:rsidRDefault="000B5168" w:rsidP="000B5168">
            <w:pPr>
              <w:rPr>
                <w:ins w:id="3244" w:author="88692" w:date="2020-06-16T16:10:00Z"/>
                <w:del w:id="3245" w:author="Fegie" w:date="2021-04-28T12:03:00Z"/>
                <w:rFonts w:ascii="標楷體" w:eastAsia="標楷體" w:hAnsi="標楷體"/>
                <w:color w:val="FF0000"/>
              </w:rPr>
            </w:pPr>
            <w:ins w:id="3246" w:author="88692" w:date="2020-06-16T16:17:00Z">
              <w:del w:id="3247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248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9(09)</w:delText>
                </w:r>
              </w:del>
            </w:ins>
            <w:bookmarkStart w:id="3249" w:name="_Toc71197016"/>
            <w:bookmarkEnd w:id="3249"/>
          </w:p>
        </w:tc>
        <w:tc>
          <w:tcPr>
            <w:tcW w:w="1066" w:type="dxa"/>
          </w:tcPr>
          <w:p w14:paraId="640EB170" w14:textId="0D2D30F3" w:rsidR="000B5168" w:rsidRPr="002755CF" w:rsidDel="009661CB" w:rsidRDefault="000B5168" w:rsidP="000B5168">
            <w:pPr>
              <w:rPr>
                <w:ins w:id="3250" w:author="88692" w:date="2020-06-16T16:10:00Z"/>
                <w:del w:id="3251" w:author="Fegie" w:date="2021-04-28T12:03:00Z"/>
                <w:rFonts w:ascii="標楷體" w:eastAsia="標楷體" w:hAnsi="標楷體"/>
                <w:color w:val="FF0000"/>
              </w:rPr>
            </w:pPr>
            <w:bookmarkStart w:id="3252" w:name="_Toc71197017"/>
            <w:bookmarkEnd w:id="3252"/>
          </w:p>
        </w:tc>
        <w:tc>
          <w:tcPr>
            <w:tcW w:w="1141" w:type="dxa"/>
          </w:tcPr>
          <w:p w14:paraId="22B9FF30" w14:textId="19BBA116" w:rsidR="000B5168" w:rsidRPr="002755CF" w:rsidDel="009661CB" w:rsidRDefault="000B5168" w:rsidP="000B5168">
            <w:pPr>
              <w:rPr>
                <w:ins w:id="3253" w:author="88692" w:date="2020-06-16T16:10:00Z"/>
                <w:del w:id="3254" w:author="Fegie" w:date="2021-04-28T12:03:00Z"/>
                <w:rFonts w:ascii="標楷體" w:eastAsia="標楷體" w:hAnsi="標楷體"/>
                <w:color w:val="FF0000"/>
              </w:rPr>
            </w:pPr>
            <w:bookmarkStart w:id="3255" w:name="_Toc71197018"/>
            <w:bookmarkEnd w:id="3255"/>
          </w:p>
        </w:tc>
        <w:tc>
          <w:tcPr>
            <w:tcW w:w="665" w:type="dxa"/>
          </w:tcPr>
          <w:p w14:paraId="547FA4AF" w14:textId="4E1F956B" w:rsidR="000B5168" w:rsidRPr="002755CF" w:rsidDel="009661CB" w:rsidRDefault="000B5168" w:rsidP="000B5168">
            <w:pPr>
              <w:rPr>
                <w:ins w:id="3256" w:author="88692" w:date="2020-06-16T16:10:00Z"/>
                <w:del w:id="3257" w:author="Fegie" w:date="2021-04-28T12:03:00Z"/>
                <w:rFonts w:ascii="標楷體" w:eastAsia="標楷體" w:hAnsi="標楷體"/>
                <w:color w:val="FF0000"/>
              </w:rPr>
            </w:pPr>
            <w:bookmarkStart w:id="3258" w:name="_Toc71197019"/>
            <w:bookmarkEnd w:id="3258"/>
          </w:p>
        </w:tc>
        <w:tc>
          <w:tcPr>
            <w:tcW w:w="691" w:type="dxa"/>
          </w:tcPr>
          <w:p w14:paraId="3FDDBC05" w14:textId="2CB40E34" w:rsidR="000B5168" w:rsidRPr="002755CF" w:rsidDel="009661CB" w:rsidRDefault="000B5168" w:rsidP="000B5168">
            <w:pPr>
              <w:rPr>
                <w:ins w:id="3259" w:author="88692" w:date="2020-06-16T16:10:00Z"/>
                <w:del w:id="3260" w:author="Fegie" w:date="2021-04-28T12:03:00Z"/>
                <w:rFonts w:ascii="標楷體" w:eastAsia="標楷體" w:hAnsi="標楷體"/>
                <w:color w:val="FF0000"/>
              </w:rPr>
            </w:pPr>
            <w:bookmarkStart w:id="3261" w:name="_Toc71197020"/>
            <w:bookmarkEnd w:id="3261"/>
          </w:p>
        </w:tc>
        <w:tc>
          <w:tcPr>
            <w:tcW w:w="3613" w:type="dxa"/>
          </w:tcPr>
          <w:p w14:paraId="3882DB9E" w14:textId="0E7F57F2" w:rsidR="000B5168" w:rsidRPr="002755CF" w:rsidDel="009661CB" w:rsidRDefault="000B5168" w:rsidP="000B5168">
            <w:pPr>
              <w:rPr>
                <w:ins w:id="3262" w:author="88692" w:date="2020-06-16T16:10:00Z"/>
                <w:del w:id="3263" w:author="Fegie" w:date="2021-04-28T12:03:00Z"/>
                <w:rFonts w:ascii="標楷體" w:eastAsia="標楷體" w:hAnsi="標楷體"/>
                <w:color w:val="FF0000"/>
              </w:rPr>
            </w:pPr>
            <w:ins w:id="3264" w:author="88692" w:date="2020-06-16T16:34:00Z">
              <w:del w:id="3265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266" w:name="_Toc71197021"/>
            <w:bookmarkEnd w:id="3266"/>
          </w:p>
        </w:tc>
        <w:bookmarkStart w:id="3267" w:name="_Toc71197022"/>
        <w:bookmarkEnd w:id="3267"/>
      </w:tr>
      <w:tr w:rsidR="000B5168" w:rsidRPr="005E115B" w:rsidDel="009661CB" w14:paraId="243650CD" w14:textId="6C0BE396" w:rsidTr="00CE2128">
        <w:trPr>
          <w:trHeight w:val="291"/>
          <w:jc w:val="center"/>
          <w:ins w:id="3268" w:author="88692" w:date="2020-06-16T16:10:00Z"/>
          <w:del w:id="3269" w:author="Fegie" w:date="2021-04-28T12:03:00Z"/>
        </w:trPr>
        <w:tc>
          <w:tcPr>
            <w:tcW w:w="558" w:type="dxa"/>
          </w:tcPr>
          <w:p w14:paraId="53444095" w14:textId="11525AA5" w:rsidR="000B5168" w:rsidRPr="005E115B" w:rsidDel="009661CB" w:rsidRDefault="000B5168" w:rsidP="000B5168">
            <w:pPr>
              <w:rPr>
                <w:ins w:id="3270" w:author="88692" w:date="2020-06-16T16:10:00Z"/>
                <w:del w:id="3271" w:author="Fegie" w:date="2021-04-28T12:03:00Z"/>
                <w:rFonts w:ascii="標楷體" w:eastAsia="標楷體" w:hAnsi="標楷體"/>
                <w:color w:val="FF0000"/>
              </w:rPr>
            </w:pPr>
            <w:bookmarkStart w:id="3272" w:name="_Toc71197023"/>
            <w:bookmarkEnd w:id="3272"/>
          </w:p>
        </w:tc>
        <w:tc>
          <w:tcPr>
            <w:tcW w:w="2152" w:type="dxa"/>
          </w:tcPr>
          <w:p w14:paraId="7C6E75F2" w14:textId="15765596" w:rsidR="000B5168" w:rsidDel="009661CB" w:rsidRDefault="000B5168" w:rsidP="000B5168">
            <w:pPr>
              <w:rPr>
                <w:ins w:id="3273" w:author="88692" w:date="2020-06-16T16:10:00Z"/>
                <w:del w:id="3274" w:author="Fegie" w:date="2021-04-28T12:03:00Z"/>
                <w:rFonts w:ascii="標楷體" w:eastAsia="標楷體" w:hAnsi="標楷體"/>
                <w:color w:val="FF0000"/>
              </w:rPr>
            </w:pPr>
            <w:ins w:id="3275" w:author="88692" w:date="2020-06-16T16:11:00Z">
              <w:del w:id="3276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年收入資料年月</w:delText>
                </w:r>
              </w:del>
            </w:ins>
            <w:bookmarkStart w:id="3277" w:name="_Toc71197024"/>
            <w:bookmarkEnd w:id="3277"/>
          </w:p>
        </w:tc>
        <w:tc>
          <w:tcPr>
            <w:tcW w:w="1296" w:type="dxa"/>
          </w:tcPr>
          <w:p w14:paraId="34AFB6F5" w14:textId="44B34106" w:rsidR="000B5168" w:rsidRPr="002755CF" w:rsidDel="009661CB" w:rsidRDefault="000B5168" w:rsidP="000B5168">
            <w:pPr>
              <w:rPr>
                <w:ins w:id="3278" w:author="88692" w:date="2020-06-16T16:10:00Z"/>
                <w:del w:id="3279" w:author="Fegie" w:date="2021-04-28T12:03:00Z"/>
                <w:rFonts w:ascii="標楷體" w:eastAsia="標楷體" w:hAnsi="標楷體"/>
                <w:color w:val="FF0000"/>
              </w:rPr>
            </w:pPr>
            <w:ins w:id="3280" w:author="88692" w:date="2020-06-16T16:18:00Z">
              <w:del w:id="3281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282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X(0</w:delText>
                </w:r>
              </w:del>
            </w:ins>
            <w:ins w:id="3283" w:author="88692" w:date="2020-06-16T16:17:00Z">
              <w:del w:id="3284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285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6</w:delText>
                </w:r>
              </w:del>
            </w:ins>
            <w:ins w:id="3286" w:author="88692" w:date="2020-06-16T16:18:00Z">
              <w:del w:id="3287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288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)</w:delText>
                </w:r>
              </w:del>
            </w:ins>
            <w:bookmarkStart w:id="3289" w:name="_Toc71197025"/>
            <w:bookmarkEnd w:id="3289"/>
          </w:p>
        </w:tc>
        <w:tc>
          <w:tcPr>
            <w:tcW w:w="1066" w:type="dxa"/>
          </w:tcPr>
          <w:p w14:paraId="540A9A29" w14:textId="2BD26350" w:rsidR="000B5168" w:rsidRPr="002755CF" w:rsidDel="009661CB" w:rsidRDefault="000B5168" w:rsidP="000B5168">
            <w:pPr>
              <w:rPr>
                <w:ins w:id="3290" w:author="88692" w:date="2020-06-16T16:10:00Z"/>
                <w:del w:id="3291" w:author="Fegie" w:date="2021-04-28T12:03:00Z"/>
                <w:rFonts w:ascii="標楷體" w:eastAsia="標楷體" w:hAnsi="標楷體"/>
                <w:color w:val="FF0000"/>
              </w:rPr>
            </w:pPr>
            <w:bookmarkStart w:id="3292" w:name="_Toc71197026"/>
            <w:bookmarkEnd w:id="3292"/>
          </w:p>
        </w:tc>
        <w:tc>
          <w:tcPr>
            <w:tcW w:w="1141" w:type="dxa"/>
          </w:tcPr>
          <w:p w14:paraId="35C909D6" w14:textId="4138CFA0" w:rsidR="000B5168" w:rsidRPr="002755CF" w:rsidDel="009661CB" w:rsidRDefault="000B5168" w:rsidP="000B5168">
            <w:pPr>
              <w:rPr>
                <w:ins w:id="3293" w:author="88692" w:date="2020-06-16T16:10:00Z"/>
                <w:del w:id="3294" w:author="Fegie" w:date="2021-04-28T12:03:00Z"/>
                <w:rFonts w:ascii="標楷體" w:eastAsia="標楷體" w:hAnsi="標楷體"/>
                <w:color w:val="FF0000"/>
              </w:rPr>
            </w:pPr>
            <w:bookmarkStart w:id="3295" w:name="_Toc71197027"/>
            <w:bookmarkEnd w:id="3295"/>
          </w:p>
        </w:tc>
        <w:tc>
          <w:tcPr>
            <w:tcW w:w="665" w:type="dxa"/>
          </w:tcPr>
          <w:p w14:paraId="7C8B22A4" w14:textId="3B82059E" w:rsidR="000B5168" w:rsidRPr="002755CF" w:rsidDel="009661CB" w:rsidRDefault="000B5168" w:rsidP="000B5168">
            <w:pPr>
              <w:rPr>
                <w:ins w:id="3296" w:author="88692" w:date="2020-06-16T16:10:00Z"/>
                <w:del w:id="3297" w:author="Fegie" w:date="2021-04-28T12:03:00Z"/>
                <w:rFonts w:ascii="標楷體" w:eastAsia="標楷體" w:hAnsi="標楷體"/>
                <w:color w:val="FF0000"/>
              </w:rPr>
            </w:pPr>
            <w:bookmarkStart w:id="3298" w:name="_Toc71197028"/>
            <w:bookmarkEnd w:id="3298"/>
          </w:p>
        </w:tc>
        <w:tc>
          <w:tcPr>
            <w:tcW w:w="691" w:type="dxa"/>
          </w:tcPr>
          <w:p w14:paraId="00BCEDDC" w14:textId="061E45BC" w:rsidR="000B5168" w:rsidRPr="002755CF" w:rsidDel="009661CB" w:rsidRDefault="000B5168" w:rsidP="000B5168">
            <w:pPr>
              <w:rPr>
                <w:ins w:id="3299" w:author="88692" w:date="2020-06-16T16:10:00Z"/>
                <w:del w:id="3300" w:author="Fegie" w:date="2021-04-28T12:03:00Z"/>
                <w:rFonts w:ascii="標楷體" w:eastAsia="標楷體" w:hAnsi="標楷體"/>
                <w:color w:val="FF0000"/>
              </w:rPr>
            </w:pPr>
            <w:bookmarkStart w:id="3301" w:name="_Toc71197029"/>
            <w:bookmarkEnd w:id="3301"/>
          </w:p>
        </w:tc>
        <w:tc>
          <w:tcPr>
            <w:tcW w:w="3613" w:type="dxa"/>
          </w:tcPr>
          <w:p w14:paraId="6AFDC332" w14:textId="4D8B175B" w:rsidR="000B5168" w:rsidRPr="002755CF" w:rsidDel="009661CB" w:rsidRDefault="000B5168" w:rsidP="000B5168">
            <w:pPr>
              <w:rPr>
                <w:ins w:id="3302" w:author="88692" w:date="2020-06-16T16:10:00Z"/>
                <w:del w:id="3303" w:author="Fegie" w:date="2021-04-28T12:03:00Z"/>
                <w:rFonts w:ascii="標楷體" w:eastAsia="標楷體" w:hAnsi="標楷體"/>
                <w:color w:val="FF0000"/>
              </w:rPr>
            </w:pPr>
            <w:ins w:id="3304" w:author="88692" w:date="2020-06-16T16:34:00Z">
              <w:del w:id="3305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306" w:name="_Toc71197030"/>
            <w:bookmarkEnd w:id="3306"/>
          </w:p>
        </w:tc>
        <w:bookmarkStart w:id="3307" w:name="_Toc71197031"/>
        <w:bookmarkEnd w:id="3307"/>
      </w:tr>
      <w:tr w:rsidR="000B5168" w:rsidRPr="005E115B" w:rsidDel="009661CB" w14:paraId="1F88D1D3" w14:textId="1FD4B0D3" w:rsidTr="00CE2128">
        <w:trPr>
          <w:trHeight w:val="291"/>
          <w:jc w:val="center"/>
          <w:ins w:id="3308" w:author="88692" w:date="2020-06-16T16:11:00Z"/>
          <w:del w:id="3309" w:author="Fegie" w:date="2021-04-28T12:03:00Z"/>
        </w:trPr>
        <w:tc>
          <w:tcPr>
            <w:tcW w:w="558" w:type="dxa"/>
          </w:tcPr>
          <w:p w14:paraId="1A6A414E" w14:textId="1F26D00E" w:rsidR="000B5168" w:rsidRPr="005E115B" w:rsidDel="009661CB" w:rsidRDefault="000B5168" w:rsidP="000B5168">
            <w:pPr>
              <w:rPr>
                <w:ins w:id="3310" w:author="88692" w:date="2020-06-16T16:11:00Z"/>
                <w:del w:id="3311" w:author="Fegie" w:date="2021-04-28T12:03:00Z"/>
                <w:rFonts w:ascii="標楷體" w:eastAsia="標楷體" w:hAnsi="標楷體"/>
                <w:color w:val="FF0000"/>
              </w:rPr>
            </w:pPr>
            <w:bookmarkStart w:id="3312" w:name="_Toc71197032"/>
            <w:bookmarkEnd w:id="3312"/>
          </w:p>
        </w:tc>
        <w:tc>
          <w:tcPr>
            <w:tcW w:w="2152" w:type="dxa"/>
          </w:tcPr>
          <w:p w14:paraId="79580B00" w14:textId="002D2CD2" w:rsidR="000B5168" w:rsidDel="009661CB" w:rsidRDefault="00B003A6" w:rsidP="000B5168">
            <w:pPr>
              <w:rPr>
                <w:ins w:id="3313" w:author="88692" w:date="2020-06-16T16:11:00Z"/>
                <w:del w:id="3314" w:author="Fegie" w:date="2021-04-28T12:03:00Z"/>
                <w:rFonts w:ascii="標楷體" w:eastAsia="標楷體" w:hAnsi="標楷體"/>
                <w:color w:val="FF0000"/>
              </w:rPr>
            </w:pPr>
            <w:ins w:id="3315" w:author="88692" w:date="2020-06-18T11:17:00Z">
              <w:del w:id="3316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護</w:delText>
                </w:r>
              </w:del>
            </w:ins>
            <w:ins w:id="3317" w:author="88692" w:date="2020-06-16T16:11:00Z">
              <w:del w:id="3318" w:author="Fegie" w:date="2021-04-28T12:03:00Z">
                <w:r w:rsidR="000B5168" w:rsidDel="009661CB">
                  <w:rPr>
                    <w:rFonts w:ascii="標楷體" w:eastAsia="標楷體" w:hAnsi="標楷體" w:hint="eastAsia"/>
                    <w:color w:val="FF0000"/>
                  </w:rPr>
                  <w:delText>照號碼</w:delText>
                </w:r>
                <w:bookmarkStart w:id="3319" w:name="_Toc71197033"/>
                <w:bookmarkEnd w:id="3319"/>
              </w:del>
            </w:ins>
          </w:p>
        </w:tc>
        <w:tc>
          <w:tcPr>
            <w:tcW w:w="1296" w:type="dxa"/>
          </w:tcPr>
          <w:p w14:paraId="41AAEBA5" w14:textId="1CD75C38" w:rsidR="000B5168" w:rsidRPr="002755CF" w:rsidDel="009661CB" w:rsidRDefault="000B5168" w:rsidP="000B5168">
            <w:pPr>
              <w:rPr>
                <w:ins w:id="3320" w:author="88692" w:date="2020-06-16T16:11:00Z"/>
                <w:del w:id="3321" w:author="Fegie" w:date="2021-04-28T12:03:00Z"/>
                <w:rFonts w:ascii="標楷體" w:eastAsia="標楷體" w:hAnsi="標楷體"/>
                <w:color w:val="FF0000"/>
              </w:rPr>
            </w:pPr>
            <w:ins w:id="3322" w:author="88692" w:date="2020-06-16T16:18:00Z">
              <w:del w:id="3323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324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</w:delText>
                </w:r>
              </w:del>
            </w:ins>
            <w:ins w:id="3325" w:author="88692" w:date="2020-06-16T16:17:00Z">
              <w:del w:id="3326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327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20</w:delText>
                </w:r>
              </w:del>
            </w:ins>
            <w:ins w:id="3328" w:author="88692" w:date="2020-06-16T16:18:00Z">
              <w:del w:id="3329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330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)</w:delText>
                </w:r>
              </w:del>
            </w:ins>
            <w:bookmarkStart w:id="3331" w:name="_Toc71197034"/>
            <w:bookmarkEnd w:id="3331"/>
          </w:p>
        </w:tc>
        <w:tc>
          <w:tcPr>
            <w:tcW w:w="1066" w:type="dxa"/>
          </w:tcPr>
          <w:p w14:paraId="551F0177" w14:textId="0CF9865F" w:rsidR="000B5168" w:rsidRPr="002755CF" w:rsidDel="009661CB" w:rsidRDefault="000B5168" w:rsidP="000B5168">
            <w:pPr>
              <w:rPr>
                <w:ins w:id="3332" w:author="88692" w:date="2020-06-16T16:11:00Z"/>
                <w:del w:id="3333" w:author="Fegie" w:date="2021-04-28T12:03:00Z"/>
                <w:rFonts w:ascii="標楷體" w:eastAsia="標楷體" w:hAnsi="標楷體"/>
                <w:color w:val="FF0000"/>
              </w:rPr>
            </w:pPr>
            <w:bookmarkStart w:id="3334" w:name="_Toc71197035"/>
            <w:bookmarkEnd w:id="3334"/>
          </w:p>
        </w:tc>
        <w:tc>
          <w:tcPr>
            <w:tcW w:w="1141" w:type="dxa"/>
          </w:tcPr>
          <w:p w14:paraId="21881AFB" w14:textId="5BA49C90" w:rsidR="000B5168" w:rsidRPr="002755CF" w:rsidDel="009661CB" w:rsidRDefault="000B5168" w:rsidP="000B5168">
            <w:pPr>
              <w:rPr>
                <w:ins w:id="3335" w:author="88692" w:date="2020-06-16T16:11:00Z"/>
                <w:del w:id="3336" w:author="Fegie" w:date="2021-04-28T12:03:00Z"/>
                <w:rFonts w:ascii="標楷體" w:eastAsia="標楷體" w:hAnsi="標楷體"/>
                <w:color w:val="FF0000"/>
              </w:rPr>
            </w:pPr>
            <w:bookmarkStart w:id="3337" w:name="_Toc71197036"/>
            <w:bookmarkEnd w:id="3337"/>
          </w:p>
        </w:tc>
        <w:tc>
          <w:tcPr>
            <w:tcW w:w="665" w:type="dxa"/>
          </w:tcPr>
          <w:p w14:paraId="7D7FE679" w14:textId="5517270A" w:rsidR="000B5168" w:rsidRPr="002755CF" w:rsidDel="009661CB" w:rsidRDefault="000B5168" w:rsidP="000B5168">
            <w:pPr>
              <w:rPr>
                <w:ins w:id="3338" w:author="88692" w:date="2020-06-16T16:11:00Z"/>
                <w:del w:id="3339" w:author="Fegie" w:date="2021-04-28T12:03:00Z"/>
                <w:rFonts w:ascii="標楷體" w:eastAsia="標楷體" w:hAnsi="標楷體"/>
                <w:color w:val="FF0000"/>
              </w:rPr>
            </w:pPr>
            <w:bookmarkStart w:id="3340" w:name="_Toc71197037"/>
            <w:bookmarkEnd w:id="3340"/>
          </w:p>
        </w:tc>
        <w:tc>
          <w:tcPr>
            <w:tcW w:w="691" w:type="dxa"/>
          </w:tcPr>
          <w:p w14:paraId="2EB9A140" w14:textId="74418598" w:rsidR="000B5168" w:rsidRPr="002755CF" w:rsidDel="009661CB" w:rsidRDefault="000B5168" w:rsidP="000B5168">
            <w:pPr>
              <w:rPr>
                <w:ins w:id="3341" w:author="88692" w:date="2020-06-16T16:11:00Z"/>
                <w:del w:id="3342" w:author="Fegie" w:date="2021-04-28T12:03:00Z"/>
                <w:rFonts w:ascii="標楷體" w:eastAsia="標楷體" w:hAnsi="標楷體"/>
                <w:color w:val="FF0000"/>
              </w:rPr>
            </w:pPr>
            <w:bookmarkStart w:id="3343" w:name="_Toc71197038"/>
            <w:bookmarkEnd w:id="3343"/>
          </w:p>
        </w:tc>
        <w:tc>
          <w:tcPr>
            <w:tcW w:w="3613" w:type="dxa"/>
          </w:tcPr>
          <w:p w14:paraId="226BE04E" w14:textId="5B712CE8" w:rsidR="000B5168" w:rsidRPr="002755CF" w:rsidDel="009661CB" w:rsidRDefault="000B5168" w:rsidP="000B5168">
            <w:pPr>
              <w:rPr>
                <w:ins w:id="3344" w:author="88692" w:date="2020-06-16T16:11:00Z"/>
                <w:del w:id="3345" w:author="Fegie" w:date="2021-04-28T12:03:00Z"/>
                <w:rFonts w:ascii="標楷體" w:eastAsia="標楷體" w:hAnsi="標楷體"/>
                <w:color w:val="FF0000"/>
              </w:rPr>
            </w:pPr>
            <w:ins w:id="3346" w:author="88692" w:date="2020-06-16T16:34:00Z">
              <w:del w:id="3347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348" w:name="_Toc71197039"/>
            <w:bookmarkEnd w:id="3348"/>
          </w:p>
        </w:tc>
        <w:bookmarkStart w:id="3349" w:name="_Toc71197040"/>
        <w:bookmarkEnd w:id="3349"/>
      </w:tr>
      <w:tr w:rsidR="000B5168" w:rsidRPr="005E115B" w:rsidDel="009661CB" w14:paraId="70418440" w14:textId="6F9C126D" w:rsidTr="00CE2128">
        <w:trPr>
          <w:trHeight w:val="291"/>
          <w:jc w:val="center"/>
          <w:ins w:id="3350" w:author="88692" w:date="2020-06-16T16:11:00Z"/>
          <w:del w:id="3351" w:author="Fegie" w:date="2021-04-28T12:03:00Z"/>
        </w:trPr>
        <w:tc>
          <w:tcPr>
            <w:tcW w:w="558" w:type="dxa"/>
          </w:tcPr>
          <w:p w14:paraId="296DE695" w14:textId="3D9061C0" w:rsidR="000B5168" w:rsidRPr="005E115B" w:rsidDel="009661CB" w:rsidRDefault="000B5168" w:rsidP="000B5168">
            <w:pPr>
              <w:rPr>
                <w:ins w:id="3352" w:author="88692" w:date="2020-06-16T16:11:00Z"/>
                <w:del w:id="3353" w:author="Fegie" w:date="2021-04-28T12:03:00Z"/>
                <w:rFonts w:ascii="標楷體" w:eastAsia="標楷體" w:hAnsi="標楷體"/>
                <w:color w:val="FF0000"/>
              </w:rPr>
            </w:pPr>
            <w:bookmarkStart w:id="3354" w:name="_Toc71197041"/>
            <w:bookmarkEnd w:id="3354"/>
          </w:p>
        </w:tc>
        <w:tc>
          <w:tcPr>
            <w:tcW w:w="2152" w:type="dxa"/>
          </w:tcPr>
          <w:p w14:paraId="7833B5E5" w14:textId="47789881" w:rsidR="000B5168" w:rsidDel="009661CB" w:rsidRDefault="000B5168" w:rsidP="000B5168">
            <w:pPr>
              <w:rPr>
                <w:ins w:id="3355" w:author="88692" w:date="2020-06-16T16:11:00Z"/>
                <w:del w:id="3356" w:author="Fegie" w:date="2021-04-28T12:03:00Z"/>
                <w:rFonts w:ascii="標楷體" w:eastAsia="標楷體" w:hAnsi="標楷體"/>
                <w:color w:val="FF0000"/>
              </w:rPr>
            </w:pPr>
            <w:ins w:id="3357" w:author="88692" w:date="2020-06-16T16:11:00Z">
              <w:del w:id="3358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A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ML</w:delText>
                </w:r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職業別</w:delText>
                </w:r>
                <w:bookmarkStart w:id="3359" w:name="_Toc71197042"/>
                <w:bookmarkEnd w:id="3359"/>
              </w:del>
            </w:ins>
          </w:p>
        </w:tc>
        <w:tc>
          <w:tcPr>
            <w:tcW w:w="1296" w:type="dxa"/>
          </w:tcPr>
          <w:p w14:paraId="72D6153D" w14:textId="10709079" w:rsidR="000B5168" w:rsidRPr="002755CF" w:rsidDel="009661CB" w:rsidRDefault="000B5168" w:rsidP="000B5168">
            <w:pPr>
              <w:rPr>
                <w:ins w:id="3360" w:author="88692" w:date="2020-06-16T16:11:00Z"/>
                <w:del w:id="3361" w:author="Fegie" w:date="2021-04-28T12:03:00Z"/>
                <w:rFonts w:ascii="標楷體" w:eastAsia="標楷體" w:hAnsi="標楷體"/>
                <w:color w:val="FF0000"/>
              </w:rPr>
            </w:pPr>
            <w:ins w:id="3362" w:author="88692" w:date="2020-06-16T16:18:00Z">
              <w:del w:id="3363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364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X(0</w:delText>
                </w:r>
              </w:del>
            </w:ins>
            <w:ins w:id="3365" w:author="88692" w:date="2020-06-16T16:17:00Z">
              <w:del w:id="3366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367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3</w:delText>
                </w:r>
              </w:del>
            </w:ins>
            <w:ins w:id="3368" w:author="88692" w:date="2020-06-16T16:18:00Z">
              <w:del w:id="3369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370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)</w:delText>
                </w:r>
              </w:del>
            </w:ins>
            <w:bookmarkStart w:id="3371" w:name="_Toc71197043"/>
            <w:bookmarkEnd w:id="3371"/>
          </w:p>
        </w:tc>
        <w:tc>
          <w:tcPr>
            <w:tcW w:w="1066" w:type="dxa"/>
          </w:tcPr>
          <w:p w14:paraId="19F9B987" w14:textId="4963371E" w:rsidR="000B5168" w:rsidRPr="002755CF" w:rsidDel="009661CB" w:rsidRDefault="000B5168" w:rsidP="000B5168">
            <w:pPr>
              <w:rPr>
                <w:ins w:id="3372" w:author="88692" w:date="2020-06-16T16:11:00Z"/>
                <w:del w:id="3373" w:author="Fegie" w:date="2021-04-28T12:03:00Z"/>
                <w:rFonts w:ascii="標楷體" w:eastAsia="標楷體" w:hAnsi="標楷體"/>
                <w:color w:val="FF0000"/>
              </w:rPr>
            </w:pPr>
            <w:bookmarkStart w:id="3374" w:name="_Toc71197044"/>
            <w:bookmarkEnd w:id="3374"/>
          </w:p>
        </w:tc>
        <w:tc>
          <w:tcPr>
            <w:tcW w:w="1141" w:type="dxa"/>
          </w:tcPr>
          <w:p w14:paraId="1C4F26F8" w14:textId="7E464679" w:rsidR="000B5168" w:rsidRPr="002755CF" w:rsidDel="009661CB" w:rsidRDefault="000B5168" w:rsidP="000B5168">
            <w:pPr>
              <w:rPr>
                <w:ins w:id="3375" w:author="88692" w:date="2020-06-16T16:11:00Z"/>
                <w:del w:id="3376" w:author="Fegie" w:date="2021-04-28T12:03:00Z"/>
                <w:rFonts w:ascii="標楷體" w:eastAsia="標楷體" w:hAnsi="標楷體"/>
                <w:color w:val="FF0000"/>
              </w:rPr>
            </w:pPr>
            <w:bookmarkStart w:id="3377" w:name="_Toc71197045"/>
            <w:bookmarkEnd w:id="3377"/>
          </w:p>
        </w:tc>
        <w:tc>
          <w:tcPr>
            <w:tcW w:w="665" w:type="dxa"/>
          </w:tcPr>
          <w:p w14:paraId="2396B10B" w14:textId="690A8238" w:rsidR="000B5168" w:rsidRPr="002755CF" w:rsidDel="009661CB" w:rsidRDefault="000B5168" w:rsidP="000B5168">
            <w:pPr>
              <w:rPr>
                <w:ins w:id="3378" w:author="88692" w:date="2020-06-16T16:11:00Z"/>
                <w:del w:id="3379" w:author="Fegie" w:date="2021-04-28T12:03:00Z"/>
                <w:rFonts w:ascii="標楷體" w:eastAsia="標楷體" w:hAnsi="標楷體"/>
                <w:color w:val="FF0000"/>
              </w:rPr>
            </w:pPr>
            <w:bookmarkStart w:id="3380" w:name="_Toc71197046"/>
            <w:bookmarkEnd w:id="3380"/>
          </w:p>
        </w:tc>
        <w:tc>
          <w:tcPr>
            <w:tcW w:w="691" w:type="dxa"/>
          </w:tcPr>
          <w:p w14:paraId="6712A845" w14:textId="53329EB2" w:rsidR="000B5168" w:rsidRPr="002755CF" w:rsidDel="009661CB" w:rsidRDefault="000B5168" w:rsidP="000B5168">
            <w:pPr>
              <w:rPr>
                <w:ins w:id="3381" w:author="88692" w:date="2020-06-16T16:11:00Z"/>
                <w:del w:id="3382" w:author="Fegie" w:date="2021-04-28T12:03:00Z"/>
                <w:rFonts w:ascii="標楷體" w:eastAsia="標楷體" w:hAnsi="標楷體"/>
                <w:color w:val="FF0000"/>
              </w:rPr>
            </w:pPr>
            <w:bookmarkStart w:id="3383" w:name="_Toc71197047"/>
            <w:bookmarkEnd w:id="3383"/>
          </w:p>
        </w:tc>
        <w:tc>
          <w:tcPr>
            <w:tcW w:w="3613" w:type="dxa"/>
          </w:tcPr>
          <w:p w14:paraId="51CE3E86" w14:textId="2F33C1BC" w:rsidR="000B5168" w:rsidRPr="002755CF" w:rsidDel="009661CB" w:rsidRDefault="000B5168" w:rsidP="000B5168">
            <w:pPr>
              <w:rPr>
                <w:ins w:id="3384" w:author="88692" w:date="2020-06-16T16:11:00Z"/>
                <w:del w:id="3385" w:author="Fegie" w:date="2021-04-28T12:03:00Z"/>
                <w:rFonts w:ascii="標楷體" w:eastAsia="標楷體" w:hAnsi="標楷體"/>
                <w:color w:val="FF0000"/>
              </w:rPr>
            </w:pPr>
            <w:ins w:id="3386" w:author="88692" w:date="2020-06-16T16:34:00Z">
              <w:del w:id="3387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388" w:name="_Toc71197048"/>
            <w:bookmarkEnd w:id="3388"/>
          </w:p>
        </w:tc>
        <w:bookmarkStart w:id="3389" w:name="_Toc71197049"/>
        <w:bookmarkEnd w:id="3389"/>
      </w:tr>
      <w:tr w:rsidR="000B5168" w:rsidRPr="005E115B" w:rsidDel="009661CB" w14:paraId="51D8E810" w14:textId="77EA26BA" w:rsidTr="00CE2128">
        <w:trPr>
          <w:trHeight w:val="291"/>
          <w:jc w:val="center"/>
          <w:ins w:id="3390" w:author="88692" w:date="2020-06-16T16:11:00Z"/>
          <w:del w:id="3391" w:author="Fegie" w:date="2021-04-28T12:03:00Z"/>
        </w:trPr>
        <w:tc>
          <w:tcPr>
            <w:tcW w:w="558" w:type="dxa"/>
          </w:tcPr>
          <w:p w14:paraId="71490AB9" w14:textId="517BC43A" w:rsidR="000B5168" w:rsidRPr="005E115B" w:rsidDel="009661CB" w:rsidRDefault="000B5168" w:rsidP="000B5168">
            <w:pPr>
              <w:rPr>
                <w:ins w:id="3392" w:author="88692" w:date="2020-06-16T16:11:00Z"/>
                <w:del w:id="3393" w:author="Fegie" w:date="2021-04-28T12:03:00Z"/>
                <w:rFonts w:ascii="標楷體" w:eastAsia="標楷體" w:hAnsi="標楷體"/>
                <w:color w:val="FF0000"/>
              </w:rPr>
            </w:pPr>
            <w:bookmarkStart w:id="3394" w:name="_Toc71197050"/>
            <w:bookmarkEnd w:id="3394"/>
          </w:p>
        </w:tc>
        <w:tc>
          <w:tcPr>
            <w:tcW w:w="2152" w:type="dxa"/>
          </w:tcPr>
          <w:p w14:paraId="1A2D4E13" w14:textId="11B8387A" w:rsidR="000B5168" w:rsidDel="009661CB" w:rsidRDefault="000B5168" w:rsidP="000B5168">
            <w:pPr>
              <w:rPr>
                <w:ins w:id="3395" w:author="88692" w:date="2020-06-16T16:11:00Z"/>
                <w:del w:id="3396" w:author="Fegie" w:date="2021-04-28T12:03:00Z"/>
                <w:rFonts w:ascii="標楷體" w:eastAsia="標楷體" w:hAnsi="標楷體"/>
                <w:color w:val="FF0000"/>
              </w:rPr>
            </w:pPr>
            <w:ins w:id="3397" w:author="88692" w:date="2020-06-16T16:11:00Z">
              <w:del w:id="3398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A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ML</w:delText>
                </w:r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組織</w:delText>
                </w:r>
                <w:bookmarkStart w:id="3399" w:name="_Toc71197051"/>
                <w:bookmarkEnd w:id="3399"/>
              </w:del>
            </w:ins>
          </w:p>
        </w:tc>
        <w:tc>
          <w:tcPr>
            <w:tcW w:w="1296" w:type="dxa"/>
          </w:tcPr>
          <w:p w14:paraId="5718F3E9" w14:textId="1891D3AD" w:rsidR="000B5168" w:rsidRPr="002755CF" w:rsidDel="009661CB" w:rsidRDefault="000B5168" w:rsidP="000B5168">
            <w:pPr>
              <w:rPr>
                <w:ins w:id="3400" w:author="88692" w:date="2020-06-16T16:11:00Z"/>
                <w:del w:id="3401" w:author="Fegie" w:date="2021-04-28T12:03:00Z"/>
                <w:rFonts w:ascii="標楷體" w:eastAsia="標楷體" w:hAnsi="標楷體"/>
                <w:color w:val="FF0000"/>
              </w:rPr>
            </w:pPr>
            <w:ins w:id="3402" w:author="88692" w:date="2020-06-16T16:18:00Z">
              <w:del w:id="3403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404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X(0</w:delText>
                </w:r>
              </w:del>
            </w:ins>
            <w:ins w:id="3405" w:author="88692" w:date="2020-06-16T16:17:00Z">
              <w:del w:id="3406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407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3</w:delText>
                </w:r>
              </w:del>
            </w:ins>
            <w:ins w:id="3408" w:author="88692" w:date="2020-06-16T16:18:00Z">
              <w:del w:id="3409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410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)</w:delText>
                </w:r>
              </w:del>
            </w:ins>
            <w:bookmarkStart w:id="3411" w:name="_Toc71197052"/>
            <w:bookmarkEnd w:id="3411"/>
          </w:p>
        </w:tc>
        <w:tc>
          <w:tcPr>
            <w:tcW w:w="1066" w:type="dxa"/>
          </w:tcPr>
          <w:p w14:paraId="735216A5" w14:textId="2D724A9F" w:rsidR="000B5168" w:rsidRPr="002755CF" w:rsidDel="009661CB" w:rsidRDefault="000B5168" w:rsidP="000B5168">
            <w:pPr>
              <w:rPr>
                <w:ins w:id="3412" w:author="88692" w:date="2020-06-16T16:11:00Z"/>
                <w:del w:id="3413" w:author="Fegie" w:date="2021-04-28T12:03:00Z"/>
                <w:rFonts w:ascii="標楷體" w:eastAsia="標楷體" w:hAnsi="標楷體"/>
                <w:color w:val="FF0000"/>
              </w:rPr>
            </w:pPr>
            <w:bookmarkStart w:id="3414" w:name="_Toc71197053"/>
            <w:bookmarkEnd w:id="3414"/>
          </w:p>
        </w:tc>
        <w:tc>
          <w:tcPr>
            <w:tcW w:w="1141" w:type="dxa"/>
          </w:tcPr>
          <w:p w14:paraId="2F3BB273" w14:textId="14A58723" w:rsidR="000B5168" w:rsidRPr="002755CF" w:rsidDel="009661CB" w:rsidRDefault="000B5168" w:rsidP="000B5168">
            <w:pPr>
              <w:rPr>
                <w:ins w:id="3415" w:author="88692" w:date="2020-06-16T16:11:00Z"/>
                <w:del w:id="3416" w:author="Fegie" w:date="2021-04-28T12:03:00Z"/>
                <w:rFonts w:ascii="標楷體" w:eastAsia="標楷體" w:hAnsi="標楷體"/>
                <w:color w:val="FF0000"/>
              </w:rPr>
            </w:pPr>
            <w:bookmarkStart w:id="3417" w:name="_Toc71197054"/>
            <w:bookmarkEnd w:id="3417"/>
          </w:p>
        </w:tc>
        <w:tc>
          <w:tcPr>
            <w:tcW w:w="665" w:type="dxa"/>
          </w:tcPr>
          <w:p w14:paraId="2039BF05" w14:textId="2D3E073C" w:rsidR="000B5168" w:rsidRPr="002755CF" w:rsidDel="009661CB" w:rsidRDefault="000B5168" w:rsidP="000B5168">
            <w:pPr>
              <w:rPr>
                <w:ins w:id="3418" w:author="88692" w:date="2020-06-16T16:11:00Z"/>
                <w:del w:id="3419" w:author="Fegie" w:date="2021-04-28T12:03:00Z"/>
                <w:rFonts w:ascii="標楷體" w:eastAsia="標楷體" w:hAnsi="標楷體"/>
                <w:color w:val="FF0000"/>
              </w:rPr>
            </w:pPr>
            <w:bookmarkStart w:id="3420" w:name="_Toc71197055"/>
            <w:bookmarkEnd w:id="3420"/>
          </w:p>
        </w:tc>
        <w:tc>
          <w:tcPr>
            <w:tcW w:w="691" w:type="dxa"/>
          </w:tcPr>
          <w:p w14:paraId="6261E31A" w14:textId="3FA84125" w:rsidR="000B5168" w:rsidRPr="002755CF" w:rsidDel="009661CB" w:rsidRDefault="000B5168" w:rsidP="000B5168">
            <w:pPr>
              <w:rPr>
                <w:ins w:id="3421" w:author="88692" w:date="2020-06-16T16:11:00Z"/>
                <w:del w:id="3422" w:author="Fegie" w:date="2021-04-28T12:03:00Z"/>
                <w:rFonts w:ascii="標楷體" w:eastAsia="標楷體" w:hAnsi="標楷體"/>
                <w:color w:val="FF0000"/>
              </w:rPr>
            </w:pPr>
            <w:bookmarkStart w:id="3423" w:name="_Toc71197056"/>
            <w:bookmarkEnd w:id="3423"/>
          </w:p>
        </w:tc>
        <w:tc>
          <w:tcPr>
            <w:tcW w:w="3613" w:type="dxa"/>
          </w:tcPr>
          <w:p w14:paraId="605256CD" w14:textId="33845CD5" w:rsidR="000B5168" w:rsidRPr="002755CF" w:rsidDel="009661CB" w:rsidRDefault="000B5168" w:rsidP="000B5168">
            <w:pPr>
              <w:rPr>
                <w:ins w:id="3424" w:author="88692" w:date="2020-06-16T16:11:00Z"/>
                <w:del w:id="3425" w:author="Fegie" w:date="2021-04-28T12:03:00Z"/>
                <w:rFonts w:ascii="標楷體" w:eastAsia="標楷體" w:hAnsi="標楷體"/>
                <w:color w:val="FF0000"/>
              </w:rPr>
            </w:pPr>
            <w:ins w:id="3426" w:author="88692" w:date="2020-06-16T16:34:00Z">
              <w:del w:id="3427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428" w:name="_Toc71197057"/>
            <w:bookmarkEnd w:id="3428"/>
          </w:p>
        </w:tc>
        <w:bookmarkStart w:id="3429" w:name="_Toc71197058"/>
        <w:bookmarkEnd w:id="3429"/>
      </w:tr>
      <w:tr w:rsidR="000B5168" w:rsidRPr="005E115B" w:rsidDel="009661CB" w14:paraId="3730366D" w14:textId="001BB3BE" w:rsidTr="00CE2128">
        <w:trPr>
          <w:trHeight w:val="291"/>
          <w:jc w:val="center"/>
          <w:ins w:id="3430" w:author="88692" w:date="2020-06-16T16:11:00Z"/>
          <w:del w:id="3431" w:author="Fegie" w:date="2021-04-28T12:03:00Z"/>
        </w:trPr>
        <w:tc>
          <w:tcPr>
            <w:tcW w:w="558" w:type="dxa"/>
          </w:tcPr>
          <w:p w14:paraId="53163D8B" w14:textId="6CDC951E" w:rsidR="000B5168" w:rsidRPr="005E115B" w:rsidDel="009661CB" w:rsidRDefault="000B5168" w:rsidP="000B5168">
            <w:pPr>
              <w:rPr>
                <w:ins w:id="3432" w:author="88692" w:date="2020-06-16T16:11:00Z"/>
                <w:del w:id="3433" w:author="Fegie" w:date="2021-04-28T12:03:00Z"/>
                <w:rFonts w:ascii="標楷體" w:eastAsia="標楷體" w:hAnsi="標楷體"/>
                <w:color w:val="FF0000"/>
              </w:rPr>
            </w:pPr>
            <w:bookmarkStart w:id="3434" w:name="_Toc71197059"/>
            <w:bookmarkEnd w:id="3434"/>
          </w:p>
        </w:tc>
        <w:tc>
          <w:tcPr>
            <w:tcW w:w="2152" w:type="dxa"/>
          </w:tcPr>
          <w:p w14:paraId="1743D265" w14:textId="07A5D520" w:rsidR="000B5168" w:rsidDel="009661CB" w:rsidRDefault="000B5168" w:rsidP="000B5168">
            <w:pPr>
              <w:rPr>
                <w:ins w:id="3435" w:author="88692" w:date="2020-06-16T16:11:00Z"/>
                <w:del w:id="3436" w:author="Fegie" w:date="2021-04-28T12:03:00Z"/>
                <w:rFonts w:ascii="標楷體" w:eastAsia="標楷體" w:hAnsi="標楷體"/>
                <w:color w:val="FF0000"/>
              </w:rPr>
            </w:pPr>
            <w:ins w:id="3437" w:author="88692" w:date="2020-06-16T16:12:00Z">
              <w:del w:id="3438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原住民姓名</w:delText>
                </w:r>
              </w:del>
            </w:ins>
            <w:bookmarkStart w:id="3439" w:name="_Toc71197060"/>
            <w:bookmarkEnd w:id="3439"/>
          </w:p>
        </w:tc>
        <w:tc>
          <w:tcPr>
            <w:tcW w:w="1296" w:type="dxa"/>
          </w:tcPr>
          <w:p w14:paraId="1FEB1874" w14:textId="14342AD2" w:rsidR="000B5168" w:rsidRPr="002755CF" w:rsidDel="009661CB" w:rsidRDefault="000B5168" w:rsidP="000B5168">
            <w:pPr>
              <w:rPr>
                <w:ins w:id="3440" w:author="88692" w:date="2020-06-16T16:11:00Z"/>
                <w:del w:id="3441" w:author="Fegie" w:date="2021-04-28T12:03:00Z"/>
                <w:rFonts w:ascii="標楷體" w:eastAsia="標楷體" w:hAnsi="標楷體"/>
                <w:color w:val="FF0000"/>
              </w:rPr>
            </w:pPr>
            <w:ins w:id="3442" w:author="88692" w:date="2020-06-16T16:18:00Z">
              <w:del w:id="3443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444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X(</w:delText>
                </w:r>
              </w:del>
            </w:ins>
            <w:ins w:id="3445" w:author="88692" w:date="2020-06-16T16:17:00Z">
              <w:del w:id="3446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447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100</w:delText>
                </w:r>
              </w:del>
            </w:ins>
            <w:ins w:id="3448" w:author="88692" w:date="2020-06-16T16:18:00Z">
              <w:del w:id="3449" w:author="Fegie" w:date="2021-04-28T12:03:00Z">
                <w:r w:rsidRPr="002755CF" w:rsidDel="009661CB">
                  <w:rPr>
                    <w:rFonts w:ascii="標楷體" w:eastAsia="標楷體" w:hAnsi="標楷體"/>
                    <w:color w:val="FF0000"/>
                    <w:rPrChange w:id="3450" w:author="88692" w:date="2020-06-16T16:18:00Z">
                      <w:rPr>
                        <w:rFonts w:ascii="標楷體" w:eastAsia="標楷體" w:hAnsi="標楷體"/>
                        <w:color w:val="000000"/>
                      </w:rPr>
                    </w:rPrChange>
                  </w:rPr>
                  <w:delText>)</w:delText>
                </w:r>
              </w:del>
            </w:ins>
            <w:bookmarkStart w:id="3451" w:name="_Toc71197061"/>
            <w:bookmarkEnd w:id="3451"/>
          </w:p>
        </w:tc>
        <w:tc>
          <w:tcPr>
            <w:tcW w:w="1066" w:type="dxa"/>
          </w:tcPr>
          <w:p w14:paraId="1915D09E" w14:textId="305B7A0E" w:rsidR="000B5168" w:rsidRPr="002755CF" w:rsidDel="009661CB" w:rsidRDefault="000B5168" w:rsidP="000B5168">
            <w:pPr>
              <w:rPr>
                <w:ins w:id="3452" w:author="88692" w:date="2020-06-16T16:11:00Z"/>
                <w:del w:id="3453" w:author="Fegie" w:date="2021-04-28T12:03:00Z"/>
                <w:rFonts w:ascii="標楷體" w:eastAsia="標楷體" w:hAnsi="標楷體"/>
                <w:color w:val="FF0000"/>
              </w:rPr>
            </w:pPr>
            <w:bookmarkStart w:id="3454" w:name="_Toc71197062"/>
            <w:bookmarkEnd w:id="3454"/>
          </w:p>
        </w:tc>
        <w:tc>
          <w:tcPr>
            <w:tcW w:w="1141" w:type="dxa"/>
          </w:tcPr>
          <w:p w14:paraId="74F0F2E5" w14:textId="406634AA" w:rsidR="000B5168" w:rsidRPr="002755CF" w:rsidDel="009661CB" w:rsidRDefault="000B5168" w:rsidP="000B5168">
            <w:pPr>
              <w:rPr>
                <w:ins w:id="3455" w:author="88692" w:date="2020-06-16T16:11:00Z"/>
                <w:del w:id="3456" w:author="Fegie" w:date="2021-04-28T12:03:00Z"/>
                <w:rFonts w:ascii="標楷體" w:eastAsia="標楷體" w:hAnsi="標楷體"/>
                <w:color w:val="FF0000"/>
              </w:rPr>
            </w:pPr>
            <w:bookmarkStart w:id="3457" w:name="_Toc71197063"/>
            <w:bookmarkEnd w:id="3457"/>
          </w:p>
        </w:tc>
        <w:tc>
          <w:tcPr>
            <w:tcW w:w="665" w:type="dxa"/>
          </w:tcPr>
          <w:p w14:paraId="5AA32F8E" w14:textId="2BFF45D6" w:rsidR="000B5168" w:rsidRPr="002755CF" w:rsidDel="009661CB" w:rsidRDefault="000B5168" w:rsidP="000B5168">
            <w:pPr>
              <w:rPr>
                <w:ins w:id="3458" w:author="88692" w:date="2020-06-16T16:11:00Z"/>
                <w:del w:id="3459" w:author="Fegie" w:date="2021-04-28T12:03:00Z"/>
                <w:rFonts w:ascii="標楷體" w:eastAsia="標楷體" w:hAnsi="標楷體"/>
                <w:color w:val="FF0000"/>
              </w:rPr>
            </w:pPr>
            <w:bookmarkStart w:id="3460" w:name="_Toc71197064"/>
            <w:bookmarkEnd w:id="3460"/>
          </w:p>
        </w:tc>
        <w:tc>
          <w:tcPr>
            <w:tcW w:w="691" w:type="dxa"/>
          </w:tcPr>
          <w:p w14:paraId="416437DF" w14:textId="7B26E1AE" w:rsidR="000B5168" w:rsidRPr="002755CF" w:rsidDel="009661CB" w:rsidRDefault="000B5168" w:rsidP="000B5168">
            <w:pPr>
              <w:rPr>
                <w:ins w:id="3461" w:author="88692" w:date="2020-06-16T16:11:00Z"/>
                <w:del w:id="3462" w:author="Fegie" w:date="2021-04-28T12:03:00Z"/>
                <w:rFonts w:ascii="標楷體" w:eastAsia="標楷體" w:hAnsi="標楷體"/>
                <w:color w:val="FF0000"/>
              </w:rPr>
            </w:pPr>
            <w:bookmarkStart w:id="3463" w:name="_Toc71197065"/>
            <w:bookmarkEnd w:id="3463"/>
          </w:p>
        </w:tc>
        <w:tc>
          <w:tcPr>
            <w:tcW w:w="3613" w:type="dxa"/>
          </w:tcPr>
          <w:p w14:paraId="3CC04552" w14:textId="52A0DBC3" w:rsidR="000B5168" w:rsidRPr="002755CF" w:rsidDel="009661CB" w:rsidRDefault="000B5168" w:rsidP="000B5168">
            <w:pPr>
              <w:rPr>
                <w:ins w:id="3464" w:author="88692" w:date="2020-06-16T16:11:00Z"/>
                <w:del w:id="3465" w:author="Fegie" w:date="2021-04-28T12:03:00Z"/>
                <w:rFonts w:ascii="標楷體" w:eastAsia="標楷體" w:hAnsi="標楷體"/>
                <w:color w:val="FF0000"/>
              </w:rPr>
            </w:pPr>
            <w:ins w:id="3466" w:author="88692" w:date="2020-06-16T16:34:00Z">
              <w:del w:id="3467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</w:del>
            </w:ins>
            <w:bookmarkStart w:id="3468" w:name="_Toc71197066"/>
            <w:bookmarkEnd w:id="3468"/>
          </w:p>
        </w:tc>
        <w:bookmarkStart w:id="3469" w:name="_Toc71197067"/>
        <w:bookmarkEnd w:id="3469"/>
      </w:tr>
      <w:tr w:rsidR="00023EE8" w:rsidRPr="005E115B" w:rsidDel="009661CB" w14:paraId="42EE3830" w14:textId="2B5D8312" w:rsidTr="00CE2128">
        <w:trPr>
          <w:trHeight w:val="291"/>
          <w:jc w:val="center"/>
          <w:ins w:id="3470" w:author="88692" w:date="2020-06-16T16:49:00Z"/>
          <w:del w:id="3471" w:author="Fegie" w:date="2021-04-28T12:03:00Z"/>
        </w:trPr>
        <w:tc>
          <w:tcPr>
            <w:tcW w:w="558" w:type="dxa"/>
          </w:tcPr>
          <w:p w14:paraId="0EC2D283" w14:textId="41CB22B7" w:rsidR="00023EE8" w:rsidRPr="005E115B" w:rsidDel="009661CB" w:rsidRDefault="00023EE8" w:rsidP="000B5168">
            <w:pPr>
              <w:rPr>
                <w:ins w:id="3472" w:author="88692" w:date="2020-06-16T16:49:00Z"/>
                <w:del w:id="3473" w:author="Fegie" w:date="2021-04-28T12:03:00Z"/>
                <w:rFonts w:ascii="標楷體" w:eastAsia="標楷體" w:hAnsi="標楷體"/>
                <w:color w:val="FF0000"/>
              </w:rPr>
            </w:pPr>
            <w:bookmarkStart w:id="3474" w:name="_Toc71197068"/>
            <w:bookmarkEnd w:id="3474"/>
          </w:p>
        </w:tc>
        <w:tc>
          <w:tcPr>
            <w:tcW w:w="2152" w:type="dxa"/>
          </w:tcPr>
          <w:p w14:paraId="6312A296" w14:textId="28FFA425" w:rsidR="00023EE8" w:rsidDel="009661CB" w:rsidRDefault="00023EE8" w:rsidP="000B5168">
            <w:pPr>
              <w:rPr>
                <w:ins w:id="3475" w:author="88692" w:date="2020-06-16T16:49:00Z"/>
                <w:del w:id="3476" w:author="Fegie" w:date="2021-04-28T12:03:00Z"/>
                <w:rFonts w:ascii="標楷體" w:eastAsia="標楷體" w:hAnsi="標楷體"/>
                <w:color w:val="FF0000"/>
              </w:rPr>
            </w:pPr>
            <w:bookmarkStart w:id="3477" w:name="_Toc71197069"/>
            <w:bookmarkEnd w:id="3477"/>
          </w:p>
        </w:tc>
        <w:tc>
          <w:tcPr>
            <w:tcW w:w="1296" w:type="dxa"/>
          </w:tcPr>
          <w:p w14:paraId="5CF43AC5" w14:textId="7248E340" w:rsidR="00023EE8" w:rsidRPr="002755CF" w:rsidDel="009661CB" w:rsidRDefault="00023EE8" w:rsidP="000B5168">
            <w:pPr>
              <w:rPr>
                <w:ins w:id="3478" w:author="88692" w:date="2020-06-16T16:49:00Z"/>
                <w:del w:id="3479" w:author="Fegie" w:date="2021-04-28T12:03:00Z"/>
                <w:rFonts w:ascii="標楷體" w:eastAsia="標楷體" w:hAnsi="標楷體"/>
                <w:color w:val="FF0000"/>
              </w:rPr>
            </w:pPr>
            <w:bookmarkStart w:id="3480" w:name="_Toc71197070"/>
            <w:bookmarkEnd w:id="3480"/>
          </w:p>
        </w:tc>
        <w:tc>
          <w:tcPr>
            <w:tcW w:w="1066" w:type="dxa"/>
          </w:tcPr>
          <w:p w14:paraId="207F6F16" w14:textId="7142F6D9" w:rsidR="00023EE8" w:rsidRPr="002755CF" w:rsidDel="009661CB" w:rsidRDefault="00023EE8" w:rsidP="000B5168">
            <w:pPr>
              <w:rPr>
                <w:ins w:id="3481" w:author="88692" w:date="2020-06-16T16:49:00Z"/>
                <w:del w:id="3482" w:author="Fegie" w:date="2021-04-28T12:03:00Z"/>
                <w:rFonts w:ascii="標楷體" w:eastAsia="標楷體" w:hAnsi="標楷體"/>
                <w:color w:val="FF0000"/>
              </w:rPr>
            </w:pPr>
            <w:bookmarkStart w:id="3483" w:name="_Toc71197071"/>
            <w:bookmarkEnd w:id="3483"/>
          </w:p>
        </w:tc>
        <w:tc>
          <w:tcPr>
            <w:tcW w:w="1141" w:type="dxa"/>
          </w:tcPr>
          <w:p w14:paraId="53D55876" w14:textId="3104D28D" w:rsidR="00023EE8" w:rsidRPr="002755CF" w:rsidDel="009661CB" w:rsidRDefault="00023EE8" w:rsidP="000B5168">
            <w:pPr>
              <w:rPr>
                <w:ins w:id="3484" w:author="88692" w:date="2020-06-16T16:49:00Z"/>
                <w:del w:id="3485" w:author="Fegie" w:date="2021-04-28T12:03:00Z"/>
                <w:rFonts w:ascii="標楷體" w:eastAsia="標楷體" w:hAnsi="標楷體"/>
                <w:color w:val="FF0000"/>
              </w:rPr>
            </w:pPr>
            <w:bookmarkStart w:id="3486" w:name="_Toc71197072"/>
            <w:bookmarkEnd w:id="3486"/>
          </w:p>
        </w:tc>
        <w:tc>
          <w:tcPr>
            <w:tcW w:w="665" w:type="dxa"/>
          </w:tcPr>
          <w:p w14:paraId="3AAF8CEC" w14:textId="210E3E78" w:rsidR="00023EE8" w:rsidRPr="002755CF" w:rsidDel="009661CB" w:rsidRDefault="00023EE8" w:rsidP="000B5168">
            <w:pPr>
              <w:rPr>
                <w:ins w:id="3487" w:author="88692" w:date="2020-06-16T16:49:00Z"/>
                <w:del w:id="3488" w:author="Fegie" w:date="2021-04-28T12:03:00Z"/>
                <w:rFonts w:ascii="標楷體" w:eastAsia="標楷體" w:hAnsi="標楷體"/>
                <w:color w:val="FF0000"/>
              </w:rPr>
            </w:pPr>
            <w:bookmarkStart w:id="3489" w:name="_Toc71197073"/>
            <w:bookmarkEnd w:id="3489"/>
          </w:p>
        </w:tc>
        <w:tc>
          <w:tcPr>
            <w:tcW w:w="691" w:type="dxa"/>
          </w:tcPr>
          <w:p w14:paraId="7BBDFC58" w14:textId="3A7F53DE" w:rsidR="00023EE8" w:rsidRPr="002755CF" w:rsidDel="009661CB" w:rsidRDefault="00023EE8" w:rsidP="000B5168">
            <w:pPr>
              <w:rPr>
                <w:ins w:id="3490" w:author="88692" w:date="2020-06-16T16:49:00Z"/>
                <w:del w:id="3491" w:author="Fegie" w:date="2021-04-28T12:03:00Z"/>
                <w:rFonts w:ascii="標楷體" w:eastAsia="標楷體" w:hAnsi="標楷體"/>
                <w:color w:val="FF0000"/>
              </w:rPr>
            </w:pPr>
            <w:bookmarkStart w:id="3492" w:name="_Toc71197074"/>
            <w:bookmarkEnd w:id="3492"/>
          </w:p>
        </w:tc>
        <w:tc>
          <w:tcPr>
            <w:tcW w:w="3613" w:type="dxa"/>
          </w:tcPr>
          <w:p w14:paraId="4286A82A" w14:textId="41C1300F" w:rsidR="00023EE8" w:rsidDel="009661CB" w:rsidRDefault="00023EE8" w:rsidP="000B5168">
            <w:pPr>
              <w:rPr>
                <w:ins w:id="3493" w:author="88692" w:date="2020-06-16T16:49:00Z"/>
                <w:del w:id="3494" w:author="Fegie" w:date="2021-04-28T12:03:00Z"/>
                <w:rFonts w:ascii="標楷體" w:eastAsia="標楷體" w:hAnsi="標楷體"/>
                <w:color w:val="FF0000"/>
              </w:rPr>
            </w:pPr>
            <w:bookmarkStart w:id="3495" w:name="_Toc71197075"/>
            <w:bookmarkEnd w:id="3495"/>
          </w:p>
        </w:tc>
        <w:bookmarkStart w:id="3496" w:name="_Toc71197076"/>
        <w:bookmarkEnd w:id="3496"/>
      </w:tr>
      <w:tr w:rsidR="00BB5E4A" w:rsidRPr="00A04243" w:rsidDel="009661CB" w14:paraId="6888F70F" w14:textId="3ADCEC4E" w:rsidTr="00CE2128">
        <w:trPr>
          <w:trHeight w:val="291"/>
          <w:jc w:val="center"/>
          <w:del w:id="3497" w:author="Fegie" w:date="2021-04-28T12:03:00Z"/>
        </w:trPr>
        <w:tc>
          <w:tcPr>
            <w:tcW w:w="558" w:type="dxa"/>
          </w:tcPr>
          <w:p w14:paraId="44CC8BB4" w14:textId="3D7A184A" w:rsidR="00BB5E4A" w:rsidRPr="00A04243" w:rsidDel="009661CB" w:rsidRDefault="00BB5E4A" w:rsidP="00D704D0">
            <w:pPr>
              <w:rPr>
                <w:del w:id="3498" w:author="Fegie" w:date="2021-04-28T12:03:00Z"/>
                <w:rFonts w:ascii="標楷體" w:eastAsia="標楷體" w:hAnsi="標楷體"/>
              </w:rPr>
            </w:pPr>
            <w:bookmarkStart w:id="3499" w:name="_Toc71197077"/>
            <w:bookmarkEnd w:id="3499"/>
          </w:p>
        </w:tc>
        <w:tc>
          <w:tcPr>
            <w:tcW w:w="2152" w:type="dxa"/>
          </w:tcPr>
          <w:p w14:paraId="76185659" w14:textId="5082B937" w:rsidR="00BB5E4A" w:rsidRPr="00CE781C" w:rsidDel="009661CB" w:rsidRDefault="00BB5E4A" w:rsidP="00D704D0">
            <w:pPr>
              <w:rPr>
                <w:del w:id="3500" w:author="Fegie" w:date="2021-04-28T12:03:00Z"/>
                <w:rFonts w:ascii="標楷體" w:eastAsia="標楷體" w:hAnsi="標楷體"/>
                <w:color w:val="FF0000"/>
              </w:rPr>
            </w:pPr>
            <w:del w:id="3501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電話種類</w:delText>
              </w:r>
              <w:bookmarkStart w:id="3502" w:name="_Toc71197078"/>
              <w:bookmarkEnd w:id="3502"/>
            </w:del>
          </w:p>
        </w:tc>
        <w:tc>
          <w:tcPr>
            <w:tcW w:w="1296" w:type="dxa"/>
          </w:tcPr>
          <w:p w14:paraId="1EB58BFF" w14:textId="4B3943A7" w:rsidR="00BB5E4A" w:rsidRPr="00CE781C" w:rsidDel="009661CB" w:rsidRDefault="00CE2128" w:rsidP="00D704D0">
            <w:pPr>
              <w:rPr>
                <w:del w:id="3503" w:author="Fegie" w:date="2021-04-28T12:03:00Z"/>
                <w:rFonts w:ascii="標楷體" w:eastAsia="標楷體" w:hAnsi="標楷體"/>
                <w:color w:val="FF0000"/>
              </w:rPr>
            </w:pPr>
            <w:del w:id="3504" w:author="Fegie" w:date="2021-04-28T12:03:00Z">
              <w:r w:rsidDel="009661CB">
                <w:rPr>
                  <w:rFonts w:ascii="標楷體" w:eastAsia="標楷體" w:hAnsi="標楷體" w:hint="eastAsia"/>
                  <w:color w:val="FF0000"/>
                </w:rPr>
                <w:delText>XXXX</w:delText>
              </w:r>
              <w:r w:rsidR="009321E3" w:rsidDel="009661CB">
                <w:rPr>
                  <w:rFonts w:ascii="標楷體" w:eastAsia="標楷體" w:hAnsi="標楷體" w:hint="eastAsia"/>
                  <w:color w:val="FF0000"/>
                </w:rPr>
                <w:delText>XXXX</w:delText>
              </w:r>
              <w:bookmarkStart w:id="3505" w:name="_Toc71197079"/>
              <w:bookmarkEnd w:id="3505"/>
            </w:del>
          </w:p>
        </w:tc>
        <w:tc>
          <w:tcPr>
            <w:tcW w:w="1066" w:type="dxa"/>
          </w:tcPr>
          <w:p w14:paraId="35C86C43" w14:textId="6EE535DB" w:rsidR="00BB5E4A" w:rsidRPr="00CE781C" w:rsidDel="009661CB" w:rsidRDefault="00BB5E4A" w:rsidP="00D704D0">
            <w:pPr>
              <w:rPr>
                <w:del w:id="3506" w:author="Fegie" w:date="2021-04-28T12:03:00Z"/>
                <w:rFonts w:ascii="標楷體" w:eastAsia="標楷體" w:hAnsi="標楷體"/>
                <w:color w:val="FF0000"/>
              </w:rPr>
            </w:pPr>
            <w:bookmarkStart w:id="3507" w:name="_Toc71197080"/>
            <w:bookmarkEnd w:id="3507"/>
          </w:p>
        </w:tc>
        <w:tc>
          <w:tcPr>
            <w:tcW w:w="1141" w:type="dxa"/>
          </w:tcPr>
          <w:p w14:paraId="64EE09C6" w14:textId="6A500ABE" w:rsidR="00BB5E4A" w:rsidRPr="00CE781C" w:rsidDel="009661CB" w:rsidRDefault="00BB5E4A" w:rsidP="00D704D0">
            <w:pPr>
              <w:rPr>
                <w:del w:id="3508" w:author="Fegie" w:date="2021-04-28T12:03:00Z"/>
                <w:rFonts w:ascii="標楷體" w:eastAsia="標楷體" w:hAnsi="標楷體"/>
                <w:color w:val="FF0000"/>
              </w:rPr>
            </w:pPr>
            <w:bookmarkStart w:id="3509" w:name="_Toc71197081"/>
            <w:bookmarkEnd w:id="3509"/>
          </w:p>
        </w:tc>
        <w:tc>
          <w:tcPr>
            <w:tcW w:w="665" w:type="dxa"/>
          </w:tcPr>
          <w:p w14:paraId="1AF9DD0E" w14:textId="1BB9025A" w:rsidR="00BB5E4A" w:rsidRPr="00CE781C" w:rsidDel="009661CB" w:rsidRDefault="00BB5E4A" w:rsidP="00D704D0">
            <w:pPr>
              <w:rPr>
                <w:del w:id="3510" w:author="Fegie" w:date="2021-04-28T12:03:00Z"/>
                <w:rFonts w:ascii="標楷體" w:eastAsia="標楷體" w:hAnsi="標楷體"/>
                <w:color w:val="FF0000"/>
              </w:rPr>
            </w:pPr>
            <w:bookmarkStart w:id="3511" w:name="_Toc71197082"/>
            <w:bookmarkEnd w:id="3511"/>
          </w:p>
        </w:tc>
        <w:tc>
          <w:tcPr>
            <w:tcW w:w="691" w:type="dxa"/>
          </w:tcPr>
          <w:p w14:paraId="7EA219AE" w14:textId="239BFCAE" w:rsidR="00BB5E4A" w:rsidRPr="00CE781C" w:rsidDel="009661CB" w:rsidRDefault="00BB5E4A" w:rsidP="00D704D0">
            <w:pPr>
              <w:rPr>
                <w:del w:id="3512" w:author="Fegie" w:date="2021-04-28T12:03:00Z"/>
                <w:rFonts w:ascii="標楷體" w:eastAsia="標楷體" w:hAnsi="標楷體"/>
                <w:color w:val="FF0000"/>
              </w:rPr>
            </w:pPr>
            <w:bookmarkStart w:id="3513" w:name="_Toc71197083"/>
            <w:bookmarkEnd w:id="3513"/>
          </w:p>
        </w:tc>
        <w:tc>
          <w:tcPr>
            <w:tcW w:w="3613" w:type="dxa"/>
          </w:tcPr>
          <w:p w14:paraId="2BC01FDF" w14:textId="478EBB24" w:rsidR="00BB5E4A" w:rsidRPr="00CE781C" w:rsidDel="009661CB" w:rsidRDefault="00BB5E4A" w:rsidP="00BB5E4A">
            <w:pPr>
              <w:rPr>
                <w:del w:id="3514" w:author="Fegie" w:date="2021-04-28T12:03:00Z"/>
                <w:rFonts w:ascii="標楷體" w:eastAsia="標楷體" w:hAnsi="標楷體"/>
                <w:color w:val="FF0000"/>
              </w:rPr>
            </w:pPr>
            <w:del w:id="3515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3516" w:author="88692" w:date="2020-06-18T09:45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刪除&amp;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</w:delText>
              </w:r>
              <w:r w:rsidRPr="00CE781C" w:rsidDel="009661CB">
                <w:rPr>
                  <w:rFonts w:ascii="標楷體" w:eastAsia="標楷體" w:hAnsi="標楷體"/>
                  <w:color w:val="FF0000"/>
                  <w:lang w:eastAsia="zh-HK"/>
                </w:rPr>
                <w:delText>]功能，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r w:rsidR="00CE2128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;</w:delText>
              </w:r>
              <w:bookmarkStart w:id="3517" w:name="_Toc71197084"/>
              <w:bookmarkEnd w:id="3517"/>
            </w:del>
          </w:p>
          <w:p w14:paraId="04938B00" w14:textId="04FA7D6D" w:rsidR="00BB5E4A" w:rsidRPr="00CE781C" w:rsidDel="009661CB" w:rsidRDefault="00BB5E4A" w:rsidP="00BB5E4A">
            <w:pPr>
              <w:rPr>
                <w:del w:id="3518" w:author="Fegie" w:date="2021-04-28T12:03:00Z"/>
                <w:rFonts w:ascii="標楷體" w:eastAsia="標楷體" w:hAnsi="標楷體"/>
                <w:color w:val="FF0000"/>
              </w:rPr>
            </w:pPr>
            <w:del w:id="3519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01: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公司</w:delText>
              </w:r>
              <w:bookmarkStart w:id="3520" w:name="_Toc71197085"/>
              <w:bookmarkEnd w:id="3520"/>
            </w:del>
          </w:p>
          <w:p w14:paraId="2B484270" w14:textId="286133E8" w:rsidR="00BB5E4A" w:rsidRPr="00CE781C" w:rsidDel="009661CB" w:rsidRDefault="00BB5E4A" w:rsidP="00BB5E4A">
            <w:pPr>
              <w:rPr>
                <w:del w:id="3521" w:author="Fegie" w:date="2021-04-28T12:03:00Z"/>
                <w:rFonts w:ascii="標楷體" w:eastAsia="標楷體" w:hAnsi="標楷體"/>
                <w:color w:val="FF0000"/>
              </w:rPr>
            </w:pPr>
            <w:del w:id="3522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02: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住家</w:delText>
              </w:r>
              <w:bookmarkStart w:id="3523" w:name="_Toc71197086"/>
              <w:bookmarkEnd w:id="3523"/>
            </w:del>
          </w:p>
          <w:p w14:paraId="0E298873" w14:textId="0C01FBB4" w:rsidR="00BB5E4A" w:rsidRPr="00CE781C" w:rsidDel="009661CB" w:rsidRDefault="00BB5E4A" w:rsidP="00BB5E4A">
            <w:pPr>
              <w:rPr>
                <w:del w:id="3524" w:author="Fegie" w:date="2021-04-28T12:03:00Z"/>
                <w:rFonts w:ascii="標楷體" w:eastAsia="標楷體" w:hAnsi="標楷體"/>
                <w:color w:val="FF0000"/>
              </w:rPr>
            </w:pPr>
            <w:del w:id="3525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03: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手機</w:delText>
              </w:r>
              <w:bookmarkStart w:id="3526" w:name="_Toc71197087"/>
              <w:bookmarkEnd w:id="3526"/>
            </w:del>
          </w:p>
          <w:p w14:paraId="6A645B5F" w14:textId="35F417A3" w:rsidR="00BB5E4A" w:rsidRPr="00CE781C" w:rsidDel="009661CB" w:rsidRDefault="00BB5E4A" w:rsidP="00BB5E4A">
            <w:pPr>
              <w:rPr>
                <w:del w:id="3527" w:author="Fegie" w:date="2021-04-28T12:03:00Z"/>
                <w:rFonts w:ascii="標楷體" w:eastAsia="標楷體" w:hAnsi="標楷體"/>
                <w:color w:val="FF0000"/>
              </w:rPr>
            </w:pPr>
            <w:del w:id="3528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04: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傳真</w:delText>
              </w:r>
              <w:bookmarkStart w:id="3529" w:name="_Toc71197088"/>
              <w:bookmarkEnd w:id="3529"/>
            </w:del>
          </w:p>
          <w:p w14:paraId="2712432D" w14:textId="4D304C16" w:rsidR="00BB5E4A" w:rsidRPr="00CE781C" w:rsidDel="009661CB" w:rsidRDefault="00BB5E4A" w:rsidP="00BB5E4A">
            <w:pPr>
              <w:rPr>
                <w:del w:id="3530" w:author="Fegie" w:date="2021-04-28T12:03:00Z"/>
                <w:rFonts w:ascii="標楷體" w:eastAsia="標楷體" w:hAnsi="標楷體"/>
                <w:color w:val="FF0000"/>
              </w:rPr>
            </w:pPr>
            <w:del w:id="3531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05: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簡訊</w:delText>
              </w:r>
              <w:bookmarkStart w:id="3532" w:name="_Toc71197089"/>
              <w:bookmarkEnd w:id="3532"/>
            </w:del>
          </w:p>
          <w:p w14:paraId="02A7CBE6" w14:textId="324ABE27" w:rsidR="00BB5E4A" w:rsidRPr="00CE781C" w:rsidDel="009661CB" w:rsidRDefault="00BB5E4A" w:rsidP="00BB5E4A">
            <w:pPr>
              <w:rPr>
                <w:del w:id="3533" w:author="Fegie" w:date="2021-04-28T12:03:00Z"/>
                <w:rFonts w:ascii="標楷體" w:eastAsia="標楷體" w:hAnsi="標楷體"/>
                <w:color w:val="FF0000"/>
              </w:rPr>
            </w:pPr>
            <w:del w:id="3534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06: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催收聯絡</w:delText>
              </w:r>
              <w:bookmarkStart w:id="3535" w:name="_Toc71197090"/>
              <w:bookmarkEnd w:id="3535"/>
            </w:del>
          </w:p>
          <w:p w14:paraId="7A45F305" w14:textId="2C6BB3C9" w:rsidR="00BB5E4A" w:rsidRPr="00CE781C" w:rsidDel="009661CB" w:rsidRDefault="00BB5E4A" w:rsidP="00BB5E4A">
            <w:pPr>
              <w:rPr>
                <w:del w:id="3536" w:author="Fegie" w:date="2021-04-28T12:03:00Z"/>
                <w:rFonts w:ascii="標楷體" w:eastAsia="標楷體" w:hAnsi="標楷體"/>
                <w:color w:val="FF0000"/>
              </w:rPr>
            </w:pPr>
            <w:del w:id="3537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09: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其他</w:delText>
              </w:r>
              <w:bookmarkStart w:id="3538" w:name="_Toc71197091"/>
              <w:bookmarkEnd w:id="3538"/>
            </w:del>
          </w:p>
        </w:tc>
        <w:bookmarkStart w:id="3539" w:name="_Toc71197092"/>
        <w:bookmarkEnd w:id="3539"/>
      </w:tr>
      <w:tr w:rsidR="00BB5E4A" w:rsidRPr="00A04243" w:rsidDel="009661CB" w14:paraId="3D0C1296" w14:textId="1F43BF57" w:rsidTr="00CE2128">
        <w:trPr>
          <w:trHeight w:val="291"/>
          <w:jc w:val="center"/>
          <w:del w:id="3540" w:author="Fegie" w:date="2021-04-28T12:03:00Z"/>
        </w:trPr>
        <w:tc>
          <w:tcPr>
            <w:tcW w:w="558" w:type="dxa"/>
          </w:tcPr>
          <w:p w14:paraId="697AEF1C" w14:textId="48622E59" w:rsidR="00BB5E4A" w:rsidRPr="00A04243" w:rsidDel="009661CB" w:rsidRDefault="00BB5E4A" w:rsidP="00D704D0">
            <w:pPr>
              <w:rPr>
                <w:del w:id="3541" w:author="Fegie" w:date="2021-04-28T12:03:00Z"/>
                <w:rFonts w:ascii="標楷體" w:eastAsia="標楷體" w:hAnsi="標楷體"/>
              </w:rPr>
            </w:pPr>
            <w:bookmarkStart w:id="3542" w:name="_Toc71197093"/>
            <w:bookmarkEnd w:id="3542"/>
          </w:p>
        </w:tc>
        <w:tc>
          <w:tcPr>
            <w:tcW w:w="2152" w:type="dxa"/>
          </w:tcPr>
          <w:p w14:paraId="2C33FE42" w14:textId="79E855F9" w:rsidR="00BB5E4A" w:rsidRPr="00CE781C" w:rsidDel="009661CB" w:rsidRDefault="00BB5E4A" w:rsidP="00D704D0">
            <w:pPr>
              <w:rPr>
                <w:del w:id="3543" w:author="Fegie" w:date="2021-04-28T12:03:00Z"/>
                <w:rFonts w:ascii="標楷體" w:eastAsia="標楷體" w:hAnsi="標楷體"/>
                <w:color w:val="FF0000"/>
              </w:rPr>
            </w:pPr>
            <w:del w:id="3544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電話號碼</w:delText>
              </w:r>
              <w:bookmarkStart w:id="3545" w:name="_Toc71197094"/>
              <w:bookmarkEnd w:id="3545"/>
            </w:del>
          </w:p>
        </w:tc>
        <w:tc>
          <w:tcPr>
            <w:tcW w:w="1296" w:type="dxa"/>
          </w:tcPr>
          <w:p w14:paraId="61ADF1D5" w14:textId="1B230D0B" w:rsidR="00BB5E4A" w:rsidRPr="00CE781C" w:rsidDel="009661CB" w:rsidRDefault="00BB5E4A" w:rsidP="00D704D0">
            <w:pPr>
              <w:rPr>
                <w:del w:id="3546" w:author="Fegie" w:date="2021-04-28T12:03:00Z"/>
                <w:rFonts w:ascii="標楷體" w:eastAsia="標楷體" w:hAnsi="標楷體"/>
                <w:color w:val="FF0000"/>
              </w:rPr>
            </w:pPr>
            <w:del w:id="3547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>X(15)</w:delText>
              </w:r>
              <w:bookmarkStart w:id="3548" w:name="_Toc71197095"/>
              <w:bookmarkEnd w:id="3548"/>
            </w:del>
          </w:p>
        </w:tc>
        <w:tc>
          <w:tcPr>
            <w:tcW w:w="1066" w:type="dxa"/>
          </w:tcPr>
          <w:p w14:paraId="692359A2" w14:textId="2AB8262E" w:rsidR="00BB5E4A" w:rsidRPr="00A04243" w:rsidDel="009661CB" w:rsidRDefault="00BB5E4A" w:rsidP="00D704D0">
            <w:pPr>
              <w:rPr>
                <w:del w:id="3549" w:author="Fegie" w:date="2021-04-28T12:03:00Z"/>
                <w:rFonts w:ascii="標楷體" w:eastAsia="標楷體" w:hAnsi="標楷體"/>
              </w:rPr>
            </w:pPr>
            <w:bookmarkStart w:id="3550" w:name="_Toc71197096"/>
            <w:bookmarkEnd w:id="3550"/>
          </w:p>
        </w:tc>
        <w:tc>
          <w:tcPr>
            <w:tcW w:w="1141" w:type="dxa"/>
          </w:tcPr>
          <w:p w14:paraId="0C329337" w14:textId="759D7B9D" w:rsidR="00BB5E4A" w:rsidRPr="00A04243" w:rsidDel="009661CB" w:rsidRDefault="00BB5E4A" w:rsidP="00D704D0">
            <w:pPr>
              <w:rPr>
                <w:del w:id="3551" w:author="Fegie" w:date="2021-04-28T12:03:00Z"/>
                <w:rFonts w:ascii="標楷體" w:eastAsia="標楷體" w:hAnsi="標楷體"/>
              </w:rPr>
            </w:pPr>
            <w:bookmarkStart w:id="3552" w:name="_Toc71197097"/>
            <w:bookmarkEnd w:id="3552"/>
          </w:p>
        </w:tc>
        <w:tc>
          <w:tcPr>
            <w:tcW w:w="665" w:type="dxa"/>
          </w:tcPr>
          <w:p w14:paraId="0B466606" w14:textId="359C2C20" w:rsidR="00BB5E4A" w:rsidRPr="00A04243" w:rsidDel="009661CB" w:rsidRDefault="00BB5E4A" w:rsidP="00D704D0">
            <w:pPr>
              <w:rPr>
                <w:del w:id="3553" w:author="Fegie" w:date="2021-04-28T12:03:00Z"/>
                <w:rFonts w:ascii="標楷體" w:eastAsia="標楷體" w:hAnsi="標楷體"/>
              </w:rPr>
            </w:pPr>
            <w:bookmarkStart w:id="3554" w:name="_Toc71197098"/>
            <w:bookmarkEnd w:id="3554"/>
          </w:p>
        </w:tc>
        <w:tc>
          <w:tcPr>
            <w:tcW w:w="691" w:type="dxa"/>
          </w:tcPr>
          <w:p w14:paraId="26C49AC5" w14:textId="4355854B" w:rsidR="00BB5E4A" w:rsidRPr="00A04243" w:rsidDel="009661CB" w:rsidRDefault="00BB5E4A" w:rsidP="00D704D0">
            <w:pPr>
              <w:rPr>
                <w:del w:id="3555" w:author="Fegie" w:date="2021-04-28T12:03:00Z"/>
                <w:rFonts w:ascii="標楷體" w:eastAsia="標楷體" w:hAnsi="標楷體"/>
              </w:rPr>
            </w:pPr>
            <w:bookmarkStart w:id="3556" w:name="_Toc71197099"/>
            <w:bookmarkEnd w:id="3556"/>
          </w:p>
        </w:tc>
        <w:tc>
          <w:tcPr>
            <w:tcW w:w="3613" w:type="dxa"/>
          </w:tcPr>
          <w:p w14:paraId="5F723FF2" w14:textId="44558107" w:rsidR="00BB5E4A" w:rsidRPr="00A04243" w:rsidDel="009661CB" w:rsidRDefault="00BB5E4A" w:rsidP="00D704D0">
            <w:pPr>
              <w:rPr>
                <w:del w:id="3557" w:author="Fegie" w:date="2021-04-28T12:03:00Z"/>
                <w:rFonts w:ascii="標楷體" w:eastAsia="標楷體" w:hAnsi="標楷體"/>
              </w:rPr>
            </w:pPr>
            <w:del w:id="3558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3559" w:author="88692" w:date="2020-06-18T09:45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3560" w:author="88692" w:date="2020-06-18T09:45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bookmarkStart w:id="3561" w:name="_Toc71197100"/>
              <w:bookmarkEnd w:id="3561"/>
            </w:del>
          </w:p>
        </w:tc>
        <w:bookmarkStart w:id="3562" w:name="_Toc71197101"/>
        <w:bookmarkEnd w:id="3562"/>
      </w:tr>
      <w:tr w:rsidR="00CE2128" w:rsidRPr="00A04243" w:rsidDel="009661CB" w14:paraId="6EBD704B" w14:textId="74536675" w:rsidTr="00CE2128">
        <w:trPr>
          <w:trHeight w:val="291"/>
          <w:jc w:val="center"/>
          <w:del w:id="3563" w:author="Fegie" w:date="2021-04-28T12:03:00Z"/>
        </w:trPr>
        <w:tc>
          <w:tcPr>
            <w:tcW w:w="558" w:type="dxa"/>
          </w:tcPr>
          <w:p w14:paraId="1331DF02" w14:textId="05101F43" w:rsidR="00CE2128" w:rsidRPr="00A04243" w:rsidDel="009661CB" w:rsidRDefault="00CE2128" w:rsidP="00D704D0">
            <w:pPr>
              <w:rPr>
                <w:del w:id="3564" w:author="Fegie" w:date="2021-04-28T12:03:00Z"/>
                <w:rFonts w:ascii="標楷體" w:eastAsia="標楷體" w:hAnsi="標楷體"/>
              </w:rPr>
            </w:pPr>
            <w:bookmarkStart w:id="3565" w:name="_Toc71197102"/>
            <w:bookmarkEnd w:id="3565"/>
          </w:p>
        </w:tc>
        <w:tc>
          <w:tcPr>
            <w:tcW w:w="2152" w:type="dxa"/>
          </w:tcPr>
          <w:p w14:paraId="7B451362" w14:textId="52D1B190" w:rsidR="00CE2128" w:rsidRPr="00CE781C" w:rsidDel="009661CB" w:rsidRDefault="00CE2128" w:rsidP="00D704D0">
            <w:pPr>
              <w:rPr>
                <w:del w:id="3566" w:author="Fegie" w:date="2021-04-28T12:03:00Z"/>
                <w:rFonts w:ascii="標楷體" w:eastAsia="標楷體" w:hAnsi="標楷體"/>
                <w:color w:val="FF0000"/>
              </w:rPr>
            </w:pPr>
            <w:del w:id="3567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與借款人關係</w:delText>
              </w:r>
              <w:bookmarkStart w:id="3568" w:name="_Toc71197103"/>
              <w:bookmarkEnd w:id="3568"/>
            </w:del>
          </w:p>
        </w:tc>
        <w:tc>
          <w:tcPr>
            <w:tcW w:w="1296" w:type="dxa"/>
          </w:tcPr>
          <w:p w14:paraId="240597A1" w14:textId="7B9DB1C8" w:rsidR="00CE2128" w:rsidRPr="00CE781C" w:rsidDel="009661CB" w:rsidRDefault="00CE2128" w:rsidP="00D704D0">
            <w:pPr>
              <w:rPr>
                <w:del w:id="3569" w:author="Fegie" w:date="2021-04-28T12:03:00Z"/>
                <w:rFonts w:ascii="標楷體" w:eastAsia="標楷體" w:hAnsi="標楷體"/>
                <w:color w:val="FF0000"/>
              </w:rPr>
            </w:pPr>
            <w:del w:id="3570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>X(2)</w:delText>
              </w:r>
              <w:bookmarkStart w:id="3571" w:name="_Toc71197104"/>
              <w:bookmarkEnd w:id="3571"/>
            </w:del>
          </w:p>
        </w:tc>
        <w:tc>
          <w:tcPr>
            <w:tcW w:w="1066" w:type="dxa"/>
          </w:tcPr>
          <w:p w14:paraId="0596CD3D" w14:textId="6BBA3479" w:rsidR="00CE2128" w:rsidRPr="00A04243" w:rsidDel="009661CB" w:rsidRDefault="00CE2128" w:rsidP="00D704D0">
            <w:pPr>
              <w:rPr>
                <w:del w:id="3572" w:author="Fegie" w:date="2021-04-28T12:03:00Z"/>
                <w:rFonts w:ascii="標楷體" w:eastAsia="標楷體" w:hAnsi="標楷體"/>
              </w:rPr>
            </w:pPr>
            <w:bookmarkStart w:id="3573" w:name="_Toc71197105"/>
            <w:bookmarkEnd w:id="3573"/>
          </w:p>
        </w:tc>
        <w:tc>
          <w:tcPr>
            <w:tcW w:w="1141" w:type="dxa"/>
          </w:tcPr>
          <w:p w14:paraId="054C5729" w14:textId="617BF8AC" w:rsidR="00CE2128" w:rsidRPr="00A04243" w:rsidDel="009661CB" w:rsidRDefault="00CE2128" w:rsidP="00D704D0">
            <w:pPr>
              <w:rPr>
                <w:del w:id="3574" w:author="Fegie" w:date="2021-04-28T12:03:00Z"/>
                <w:rFonts w:ascii="標楷體" w:eastAsia="標楷體" w:hAnsi="標楷體"/>
              </w:rPr>
            </w:pPr>
            <w:bookmarkStart w:id="3575" w:name="_Toc71197106"/>
            <w:bookmarkEnd w:id="3575"/>
          </w:p>
        </w:tc>
        <w:tc>
          <w:tcPr>
            <w:tcW w:w="665" w:type="dxa"/>
          </w:tcPr>
          <w:p w14:paraId="5CB863A2" w14:textId="6BFFBBEB" w:rsidR="00CE2128" w:rsidRPr="00A04243" w:rsidDel="009661CB" w:rsidRDefault="00CE2128" w:rsidP="00D704D0">
            <w:pPr>
              <w:rPr>
                <w:del w:id="3576" w:author="Fegie" w:date="2021-04-28T12:03:00Z"/>
                <w:rFonts w:ascii="標楷體" w:eastAsia="標楷體" w:hAnsi="標楷體"/>
              </w:rPr>
            </w:pPr>
            <w:bookmarkStart w:id="3577" w:name="_Toc71197107"/>
            <w:bookmarkEnd w:id="3577"/>
          </w:p>
        </w:tc>
        <w:tc>
          <w:tcPr>
            <w:tcW w:w="691" w:type="dxa"/>
          </w:tcPr>
          <w:p w14:paraId="28D33058" w14:textId="4CD9139E" w:rsidR="00CE2128" w:rsidRPr="00A04243" w:rsidDel="009661CB" w:rsidRDefault="00CE2128" w:rsidP="00D704D0">
            <w:pPr>
              <w:rPr>
                <w:del w:id="3578" w:author="Fegie" w:date="2021-04-28T12:03:00Z"/>
                <w:rFonts w:ascii="標楷體" w:eastAsia="標楷體" w:hAnsi="標楷體"/>
              </w:rPr>
            </w:pPr>
            <w:bookmarkStart w:id="3579" w:name="_Toc71197108"/>
            <w:bookmarkEnd w:id="3579"/>
          </w:p>
        </w:tc>
        <w:tc>
          <w:tcPr>
            <w:tcW w:w="3613" w:type="dxa"/>
          </w:tcPr>
          <w:p w14:paraId="48F2686D" w14:textId="07924888" w:rsidR="00CE2128" w:rsidDel="009661CB" w:rsidRDefault="00CE2128" w:rsidP="00D704D0">
            <w:pPr>
              <w:rPr>
                <w:del w:id="3580" w:author="Fegie" w:date="2021-04-28T12:03:00Z"/>
                <w:rFonts w:ascii="標楷體" w:eastAsia="標楷體" w:hAnsi="標楷體"/>
                <w:color w:val="FF0000"/>
              </w:rPr>
            </w:pPr>
            <w:del w:id="3581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3582" w:author="88692" w:date="2020-06-18T09:45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3583" w:author="88692" w:date="2020-06-18T09:45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r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;</w:delText>
              </w:r>
              <w:bookmarkStart w:id="3584" w:name="_Toc71197109"/>
              <w:bookmarkEnd w:id="3584"/>
            </w:del>
          </w:p>
          <w:p w14:paraId="169CE9E1" w14:textId="15D244E7" w:rsidR="00CE2128" w:rsidRPr="00CE781C" w:rsidDel="009661CB" w:rsidRDefault="00CE2128" w:rsidP="00CE2128">
            <w:pPr>
              <w:rPr>
                <w:del w:id="3585" w:author="Fegie" w:date="2021-04-28T12:03:00Z"/>
                <w:rFonts w:ascii="標楷體" w:eastAsia="標楷體" w:hAnsi="標楷體"/>
                <w:color w:val="FF0000"/>
              </w:rPr>
            </w:pPr>
            <w:del w:id="3586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空白</w:delText>
              </w:r>
              <w:r w:rsidRPr="00CE781C" w:rsidDel="009661CB">
                <w:rPr>
                  <w:rFonts w:ascii="標楷體" w:eastAsia="標楷體" w:hAnsi="標楷體"/>
                  <w:color w:val="FF0000"/>
                </w:rPr>
                <w:delText>:本人</w:delText>
              </w:r>
              <w:bookmarkStart w:id="3587" w:name="_Toc71197110"/>
              <w:bookmarkEnd w:id="3587"/>
            </w:del>
          </w:p>
          <w:p w14:paraId="1CC50CC5" w14:textId="186A08B6" w:rsidR="00CE2128" w:rsidRPr="00CE781C" w:rsidDel="009661CB" w:rsidRDefault="00CE2128" w:rsidP="00CE2128">
            <w:pPr>
              <w:rPr>
                <w:del w:id="3588" w:author="Fegie" w:date="2021-04-28T12:03:00Z"/>
                <w:rFonts w:ascii="標楷體" w:eastAsia="標楷體" w:hAnsi="標楷體"/>
                <w:color w:val="FF0000"/>
              </w:rPr>
            </w:pPr>
            <w:del w:id="3589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01: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夫</w:delText>
              </w:r>
              <w:bookmarkStart w:id="3590" w:name="_Toc71197111"/>
              <w:bookmarkEnd w:id="3590"/>
            </w:del>
          </w:p>
          <w:p w14:paraId="4E87A59A" w14:textId="305830D5" w:rsidR="00CE2128" w:rsidRPr="00CE781C" w:rsidDel="009661CB" w:rsidRDefault="00CE2128" w:rsidP="00CE2128">
            <w:pPr>
              <w:rPr>
                <w:del w:id="3591" w:author="Fegie" w:date="2021-04-28T12:03:00Z"/>
                <w:rFonts w:ascii="標楷體" w:eastAsia="標楷體" w:hAnsi="標楷體"/>
                <w:color w:val="FF0000"/>
              </w:rPr>
            </w:pPr>
            <w:del w:id="3592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02: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妻</w:delText>
              </w:r>
              <w:bookmarkStart w:id="3593" w:name="_Toc71197112"/>
              <w:bookmarkEnd w:id="3593"/>
            </w:del>
          </w:p>
          <w:p w14:paraId="44E8DC16" w14:textId="28C742D6" w:rsidR="00CE2128" w:rsidRPr="00CE781C" w:rsidDel="009661CB" w:rsidRDefault="00CE2128" w:rsidP="00CE2128">
            <w:pPr>
              <w:rPr>
                <w:del w:id="3594" w:author="Fegie" w:date="2021-04-28T12:03:00Z"/>
                <w:rFonts w:ascii="標楷體" w:eastAsia="標楷體" w:hAnsi="標楷體"/>
                <w:color w:val="FF0000"/>
              </w:rPr>
            </w:pPr>
            <w:del w:id="3595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03: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父</w:delText>
              </w:r>
              <w:bookmarkStart w:id="3596" w:name="_Toc71197113"/>
              <w:bookmarkEnd w:id="3596"/>
            </w:del>
          </w:p>
          <w:p w14:paraId="34501B59" w14:textId="1BE495B4" w:rsidR="00CE2128" w:rsidRPr="00CE781C" w:rsidDel="009661CB" w:rsidRDefault="00CE2128" w:rsidP="00CE2128">
            <w:pPr>
              <w:rPr>
                <w:del w:id="3597" w:author="Fegie" w:date="2021-04-28T12:03:00Z"/>
                <w:rFonts w:ascii="標楷體" w:eastAsia="標楷體" w:hAnsi="標楷體"/>
                <w:color w:val="FF0000"/>
              </w:rPr>
            </w:pPr>
            <w:del w:id="3598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04: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母</w:delText>
              </w:r>
              <w:bookmarkStart w:id="3599" w:name="_Toc71197114"/>
              <w:bookmarkEnd w:id="3599"/>
            </w:del>
          </w:p>
          <w:p w14:paraId="0035F9A1" w14:textId="31CDDEAA" w:rsidR="00CE2128" w:rsidRPr="00CE781C" w:rsidDel="009661CB" w:rsidRDefault="00CE2128" w:rsidP="00CE2128">
            <w:pPr>
              <w:rPr>
                <w:del w:id="3600" w:author="Fegie" w:date="2021-04-28T12:03:00Z"/>
                <w:rFonts w:ascii="標楷體" w:eastAsia="標楷體" w:hAnsi="標楷體"/>
                <w:color w:val="FF0000"/>
              </w:rPr>
            </w:pPr>
            <w:del w:id="3601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05: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子</w:delText>
              </w:r>
              <w:bookmarkStart w:id="3602" w:name="_Toc71197115"/>
              <w:bookmarkEnd w:id="3602"/>
            </w:del>
          </w:p>
          <w:p w14:paraId="31B6563A" w14:textId="4E925B9C" w:rsidR="00CE2128" w:rsidRPr="00CE781C" w:rsidDel="009661CB" w:rsidRDefault="00CE2128" w:rsidP="00CE2128">
            <w:pPr>
              <w:rPr>
                <w:del w:id="3603" w:author="Fegie" w:date="2021-04-28T12:03:00Z"/>
                <w:rFonts w:ascii="標楷體" w:eastAsia="標楷體" w:hAnsi="標楷體"/>
                <w:color w:val="FF0000"/>
              </w:rPr>
            </w:pPr>
            <w:del w:id="3604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06: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女</w:delText>
              </w:r>
              <w:bookmarkStart w:id="3605" w:name="_Toc71197116"/>
              <w:bookmarkEnd w:id="3605"/>
            </w:del>
          </w:p>
          <w:p w14:paraId="3B16C684" w14:textId="58F509B9" w:rsidR="00CE2128" w:rsidRPr="00CE781C" w:rsidDel="009661CB" w:rsidRDefault="00CE2128" w:rsidP="00CE2128">
            <w:pPr>
              <w:rPr>
                <w:del w:id="3606" w:author="Fegie" w:date="2021-04-28T12:03:00Z"/>
                <w:rFonts w:ascii="標楷體" w:eastAsia="標楷體" w:hAnsi="標楷體"/>
                <w:color w:val="FF0000"/>
              </w:rPr>
            </w:pPr>
            <w:del w:id="3607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07: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兄</w:delText>
              </w:r>
              <w:bookmarkStart w:id="3608" w:name="_Toc71197117"/>
              <w:bookmarkEnd w:id="3608"/>
            </w:del>
          </w:p>
          <w:p w14:paraId="73CA76D7" w14:textId="39482D26" w:rsidR="00CE2128" w:rsidRPr="00CE781C" w:rsidDel="009661CB" w:rsidRDefault="00CE2128" w:rsidP="00CE2128">
            <w:pPr>
              <w:rPr>
                <w:del w:id="3609" w:author="Fegie" w:date="2021-04-28T12:03:00Z"/>
                <w:rFonts w:ascii="標楷體" w:eastAsia="標楷體" w:hAnsi="標楷體"/>
                <w:color w:val="FF0000"/>
              </w:rPr>
            </w:pPr>
            <w:del w:id="3610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08: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弟</w:delText>
              </w:r>
              <w:bookmarkStart w:id="3611" w:name="_Toc71197118"/>
              <w:bookmarkEnd w:id="3611"/>
            </w:del>
          </w:p>
          <w:p w14:paraId="393DFB7C" w14:textId="3A754E7D" w:rsidR="00CE2128" w:rsidRPr="00CE781C" w:rsidDel="009661CB" w:rsidRDefault="00CE2128" w:rsidP="00CE2128">
            <w:pPr>
              <w:rPr>
                <w:del w:id="3612" w:author="Fegie" w:date="2021-04-28T12:03:00Z"/>
                <w:rFonts w:ascii="標楷體" w:eastAsia="標楷體" w:hAnsi="標楷體"/>
                <w:color w:val="FF0000"/>
              </w:rPr>
            </w:pPr>
            <w:del w:id="3613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09: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姊</w:delText>
              </w:r>
              <w:bookmarkStart w:id="3614" w:name="_Toc71197119"/>
              <w:bookmarkEnd w:id="3614"/>
            </w:del>
          </w:p>
          <w:p w14:paraId="19E594BF" w14:textId="0DA77C62" w:rsidR="00CE2128" w:rsidRPr="00CE781C" w:rsidDel="009661CB" w:rsidRDefault="00CE2128" w:rsidP="00CE2128">
            <w:pPr>
              <w:rPr>
                <w:del w:id="3615" w:author="Fegie" w:date="2021-04-28T12:03:00Z"/>
                <w:rFonts w:ascii="標楷體" w:eastAsia="標楷體" w:hAnsi="標楷體"/>
                <w:color w:val="FF0000"/>
              </w:rPr>
            </w:pPr>
            <w:del w:id="3616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10: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妹</w:delText>
              </w:r>
              <w:bookmarkStart w:id="3617" w:name="_Toc71197120"/>
              <w:bookmarkEnd w:id="3617"/>
            </w:del>
          </w:p>
          <w:p w14:paraId="17882EEB" w14:textId="79B1A5DA" w:rsidR="00CE2128" w:rsidRPr="00CE781C" w:rsidDel="009661CB" w:rsidRDefault="00CE2128" w:rsidP="00CE2128">
            <w:pPr>
              <w:rPr>
                <w:del w:id="3618" w:author="Fegie" w:date="2021-04-28T12:03:00Z"/>
                <w:rFonts w:ascii="標楷體" w:eastAsia="標楷體" w:hAnsi="標楷體"/>
                <w:color w:val="FF0000"/>
              </w:rPr>
            </w:pPr>
            <w:del w:id="3619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11: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姪子</w:delText>
              </w:r>
              <w:bookmarkStart w:id="3620" w:name="_Toc71197121"/>
              <w:bookmarkEnd w:id="3620"/>
            </w:del>
          </w:p>
          <w:p w14:paraId="5E7CA471" w14:textId="3EA5A90E" w:rsidR="00CE2128" w:rsidRPr="00A04243" w:rsidDel="009661CB" w:rsidRDefault="00CE2128" w:rsidP="00CE2128">
            <w:pPr>
              <w:rPr>
                <w:del w:id="3621" w:author="Fegie" w:date="2021-04-28T12:03:00Z"/>
                <w:rFonts w:ascii="標楷體" w:eastAsia="標楷體" w:hAnsi="標楷體"/>
              </w:rPr>
            </w:pPr>
            <w:del w:id="3622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99: 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其他</w:delText>
              </w:r>
              <w:bookmarkStart w:id="3623" w:name="_Toc71197122"/>
              <w:bookmarkEnd w:id="3623"/>
            </w:del>
          </w:p>
        </w:tc>
        <w:bookmarkStart w:id="3624" w:name="_Toc71197123"/>
        <w:bookmarkEnd w:id="3624"/>
      </w:tr>
      <w:tr w:rsidR="00CE2128" w:rsidRPr="00A04243" w:rsidDel="009661CB" w14:paraId="2A0C5C37" w14:textId="6BAB7B5B" w:rsidTr="00CE2128">
        <w:trPr>
          <w:trHeight w:val="291"/>
          <w:jc w:val="center"/>
          <w:del w:id="3625" w:author="Fegie" w:date="2021-04-28T12:03:00Z"/>
        </w:trPr>
        <w:tc>
          <w:tcPr>
            <w:tcW w:w="558" w:type="dxa"/>
          </w:tcPr>
          <w:p w14:paraId="7489E700" w14:textId="3E8E97AE" w:rsidR="00CE2128" w:rsidRPr="00A04243" w:rsidDel="009661CB" w:rsidRDefault="00CE2128" w:rsidP="00D704D0">
            <w:pPr>
              <w:rPr>
                <w:del w:id="3626" w:author="Fegie" w:date="2021-04-28T12:03:00Z"/>
                <w:rFonts w:ascii="標楷體" w:eastAsia="標楷體" w:hAnsi="標楷體"/>
              </w:rPr>
            </w:pPr>
            <w:bookmarkStart w:id="3627" w:name="_Toc71197124"/>
            <w:bookmarkEnd w:id="3627"/>
          </w:p>
        </w:tc>
        <w:tc>
          <w:tcPr>
            <w:tcW w:w="2152" w:type="dxa"/>
          </w:tcPr>
          <w:p w14:paraId="696FF1A5" w14:textId="4CAAE291" w:rsidR="00CE2128" w:rsidRPr="00CE781C" w:rsidDel="009661CB" w:rsidRDefault="00CE2128" w:rsidP="00D704D0">
            <w:pPr>
              <w:rPr>
                <w:del w:id="3628" w:author="Fegie" w:date="2021-04-28T12:03:00Z"/>
                <w:rFonts w:ascii="標楷體" w:eastAsia="標楷體" w:hAnsi="標楷體"/>
                <w:color w:val="FF0000"/>
              </w:rPr>
            </w:pPr>
            <w:del w:id="3629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聯絡人姓名</w:delText>
              </w:r>
              <w:bookmarkStart w:id="3630" w:name="_Toc71197125"/>
              <w:bookmarkEnd w:id="3630"/>
            </w:del>
          </w:p>
        </w:tc>
        <w:tc>
          <w:tcPr>
            <w:tcW w:w="1296" w:type="dxa"/>
          </w:tcPr>
          <w:p w14:paraId="06963085" w14:textId="10B0DB02" w:rsidR="00CE2128" w:rsidRPr="00CE781C" w:rsidDel="009661CB" w:rsidRDefault="00CE2128" w:rsidP="00D704D0">
            <w:pPr>
              <w:rPr>
                <w:del w:id="3631" w:author="Fegie" w:date="2021-04-28T12:03:00Z"/>
                <w:rFonts w:ascii="標楷體" w:eastAsia="標楷體" w:hAnsi="標楷體"/>
                <w:color w:val="FF0000"/>
              </w:rPr>
            </w:pPr>
            <w:del w:id="3632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>X(14)</w:delText>
              </w:r>
              <w:bookmarkStart w:id="3633" w:name="_Toc71197126"/>
              <w:bookmarkEnd w:id="3633"/>
            </w:del>
          </w:p>
        </w:tc>
        <w:tc>
          <w:tcPr>
            <w:tcW w:w="1066" w:type="dxa"/>
          </w:tcPr>
          <w:p w14:paraId="4AD00F2B" w14:textId="6BCEA022" w:rsidR="00CE2128" w:rsidRPr="00A04243" w:rsidDel="009661CB" w:rsidRDefault="00CE2128" w:rsidP="00D704D0">
            <w:pPr>
              <w:rPr>
                <w:del w:id="3634" w:author="Fegie" w:date="2021-04-28T12:03:00Z"/>
                <w:rFonts w:ascii="標楷體" w:eastAsia="標楷體" w:hAnsi="標楷體"/>
              </w:rPr>
            </w:pPr>
            <w:bookmarkStart w:id="3635" w:name="_Toc71197127"/>
            <w:bookmarkEnd w:id="3635"/>
          </w:p>
        </w:tc>
        <w:tc>
          <w:tcPr>
            <w:tcW w:w="1141" w:type="dxa"/>
          </w:tcPr>
          <w:p w14:paraId="2AE2CEF2" w14:textId="70E23255" w:rsidR="00CE2128" w:rsidRPr="00A04243" w:rsidDel="009661CB" w:rsidRDefault="00CE2128" w:rsidP="00D704D0">
            <w:pPr>
              <w:rPr>
                <w:del w:id="3636" w:author="Fegie" w:date="2021-04-28T12:03:00Z"/>
                <w:rFonts w:ascii="標楷體" w:eastAsia="標楷體" w:hAnsi="標楷體"/>
              </w:rPr>
            </w:pPr>
            <w:bookmarkStart w:id="3637" w:name="_Toc71197128"/>
            <w:bookmarkEnd w:id="3637"/>
          </w:p>
        </w:tc>
        <w:tc>
          <w:tcPr>
            <w:tcW w:w="665" w:type="dxa"/>
          </w:tcPr>
          <w:p w14:paraId="5A29EA16" w14:textId="30B1DBFE" w:rsidR="00CE2128" w:rsidRPr="00A04243" w:rsidDel="009661CB" w:rsidRDefault="00CE2128" w:rsidP="00D704D0">
            <w:pPr>
              <w:rPr>
                <w:del w:id="3638" w:author="Fegie" w:date="2021-04-28T12:03:00Z"/>
                <w:rFonts w:ascii="標楷體" w:eastAsia="標楷體" w:hAnsi="標楷體"/>
              </w:rPr>
            </w:pPr>
            <w:bookmarkStart w:id="3639" w:name="_Toc71197129"/>
            <w:bookmarkEnd w:id="3639"/>
          </w:p>
        </w:tc>
        <w:tc>
          <w:tcPr>
            <w:tcW w:w="691" w:type="dxa"/>
          </w:tcPr>
          <w:p w14:paraId="15063579" w14:textId="32517584" w:rsidR="00CE2128" w:rsidRPr="00A04243" w:rsidDel="009661CB" w:rsidRDefault="00CE2128" w:rsidP="00D704D0">
            <w:pPr>
              <w:rPr>
                <w:del w:id="3640" w:author="Fegie" w:date="2021-04-28T12:03:00Z"/>
                <w:rFonts w:ascii="標楷體" w:eastAsia="標楷體" w:hAnsi="標楷體"/>
              </w:rPr>
            </w:pPr>
            <w:bookmarkStart w:id="3641" w:name="_Toc71197130"/>
            <w:bookmarkEnd w:id="3641"/>
          </w:p>
        </w:tc>
        <w:tc>
          <w:tcPr>
            <w:tcW w:w="3613" w:type="dxa"/>
          </w:tcPr>
          <w:p w14:paraId="2A3E1084" w14:textId="60AD192B" w:rsidR="00CE2128" w:rsidRPr="00A04243" w:rsidDel="009661CB" w:rsidRDefault="00CE2128" w:rsidP="00D704D0">
            <w:pPr>
              <w:rPr>
                <w:del w:id="3642" w:author="Fegie" w:date="2021-04-28T12:03:00Z"/>
                <w:rFonts w:ascii="標楷體" w:eastAsia="標楷體" w:hAnsi="標楷體"/>
              </w:rPr>
            </w:pPr>
            <w:del w:id="3643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3644" w:author="88692" w:date="2020-06-18T09:45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3645" w:author="88692" w:date="2020-06-18T09:45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bookmarkStart w:id="3646" w:name="_Toc71197131"/>
              <w:bookmarkEnd w:id="3646"/>
            </w:del>
          </w:p>
        </w:tc>
        <w:bookmarkStart w:id="3647" w:name="_Toc71197132"/>
        <w:bookmarkEnd w:id="3647"/>
      </w:tr>
      <w:tr w:rsidR="00CE2128" w:rsidRPr="00A04243" w:rsidDel="009661CB" w14:paraId="3B93EB79" w14:textId="737A497C" w:rsidTr="00CE2128">
        <w:trPr>
          <w:trHeight w:val="291"/>
          <w:jc w:val="center"/>
          <w:del w:id="3648" w:author="Fegie" w:date="2021-04-28T12:03:00Z"/>
        </w:trPr>
        <w:tc>
          <w:tcPr>
            <w:tcW w:w="558" w:type="dxa"/>
          </w:tcPr>
          <w:p w14:paraId="373A6FAA" w14:textId="2CA8521D" w:rsidR="00CE2128" w:rsidRPr="00A04243" w:rsidDel="009661CB" w:rsidRDefault="00CE2128" w:rsidP="00D704D0">
            <w:pPr>
              <w:rPr>
                <w:del w:id="3649" w:author="Fegie" w:date="2021-04-28T12:03:00Z"/>
                <w:rFonts w:ascii="標楷體" w:eastAsia="標楷體" w:hAnsi="標楷體"/>
              </w:rPr>
            </w:pPr>
            <w:bookmarkStart w:id="3650" w:name="_Toc71197133"/>
            <w:bookmarkEnd w:id="3650"/>
          </w:p>
        </w:tc>
        <w:tc>
          <w:tcPr>
            <w:tcW w:w="2152" w:type="dxa"/>
          </w:tcPr>
          <w:p w14:paraId="57DAA3C0" w14:textId="76C30DEF" w:rsidR="00CE2128" w:rsidRPr="00CE781C" w:rsidDel="009661CB" w:rsidRDefault="00CE2128" w:rsidP="00D704D0">
            <w:pPr>
              <w:rPr>
                <w:del w:id="3651" w:author="Fegie" w:date="2021-04-28T12:03:00Z"/>
                <w:rFonts w:ascii="標楷體" w:eastAsia="標楷體" w:hAnsi="標楷體"/>
                <w:color w:val="FF0000"/>
              </w:rPr>
            </w:pPr>
            <w:del w:id="3652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啟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用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記號</w:delText>
              </w:r>
              <w:bookmarkStart w:id="3653" w:name="_Toc71197134"/>
              <w:bookmarkEnd w:id="3653"/>
            </w:del>
          </w:p>
        </w:tc>
        <w:tc>
          <w:tcPr>
            <w:tcW w:w="1296" w:type="dxa"/>
          </w:tcPr>
          <w:p w14:paraId="79C8D22A" w14:textId="2C6BAD6E" w:rsidR="00CE2128" w:rsidRPr="00CE781C" w:rsidDel="009661CB" w:rsidRDefault="00CE2128" w:rsidP="00D704D0">
            <w:pPr>
              <w:rPr>
                <w:del w:id="3654" w:author="Fegie" w:date="2021-04-28T12:03:00Z"/>
                <w:rFonts w:ascii="標楷體" w:eastAsia="標楷體" w:hAnsi="標楷體"/>
                <w:color w:val="FF0000"/>
              </w:rPr>
            </w:pPr>
            <w:del w:id="3655" w:author="Fegie" w:date="2021-04-28T12:03:00Z">
              <w:r w:rsidDel="009661CB">
                <w:rPr>
                  <w:rFonts w:ascii="標楷體" w:eastAsia="標楷體" w:hAnsi="標楷體" w:hint="eastAsia"/>
                  <w:color w:val="FF0000"/>
                </w:rPr>
                <w:delText>X(2)</w:delText>
              </w:r>
              <w:bookmarkStart w:id="3656" w:name="_Toc71197135"/>
              <w:bookmarkEnd w:id="3656"/>
            </w:del>
          </w:p>
        </w:tc>
        <w:tc>
          <w:tcPr>
            <w:tcW w:w="1066" w:type="dxa"/>
          </w:tcPr>
          <w:p w14:paraId="28339829" w14:textId="39E91028" w:rsidR="00CE2128" w:rsidRPr="00A04243" w:rsidDel="009661CB" w:rsidRDefault="00CE2128" w:rsidP="00D704D0">
            <w:pPr>
              <w:rPr>
                <w:del w:id="3657" w:author="Fegie" w:date="2021-04-28T12:03:00Z"/>
                <w:rFonts w:ascii="標楷體" w:eastAsia="標楷體" w:hAnsi="標楷體"/>
              </w:rPr>
            </w:pPr>
            <w:bookmarkStart w:id="3658" w:name="_Toc71197136"/>
            <w:bookmarkEnd w:id="3658"/>
          </w:p>
        </w:tc>
        <w:tc>
          <w:tcPr>
            <w:tcW w:w="1141" w:type="dxa"/>
          </w:tcPr>
          <w:p w14:paraId="5E611CF5" w14:textId="3D1D950A" w:rsidR="00CE2128" w:rsidRPr="00A04243" w:rsidDel="009661CB" w:rsidRDefault="00CE2128" w:rsidP="00D704D0">
            <w:pPr>
              <w:rPr>
                <w:del w:id="3659" w:author="Fegie" w:date="2021-04-28T12:03:00Z"/>
                <w:rFonts w:ascii="標楷體" w:eastAsia="標楷體" w:hAnsi="標楷體"/>
              </w:rPr>
            </w:pPr>
            <w:bookmarkStart w:id="3660" w:name="_Toc71197137"/>
            <w:bookmarkEnd w:id="3660"/>
          </w:p>
        </w:tc>
        <w:tc>
          <w:tcPr>
            <w:tcW w:w="665" w:type="dxa"/>
          </w:tcPr>
          <w:p w14:paraId="4EA0C875" w14:textId="32EB778D" w:rsidR="00CE2128" w:rsidRPr="00A04243" w:rsidDel="009661CB" w:rsidRDefault="00CE2128" w:rsidP="00D704D0">
            <w:pPr>
              <w:rPr>
                <w:del w:id="3661" w:author="Fegie" w:date="2021-04-28T12:03:00Z"/>
                <w:rFonts w:ascii="標楷體" w:eastAsia="標楷體" w:hAnsi="標楷體"/>
              </w:rPr>
            </w:pPr>
            <w:bookmarkStart w:id="3662" w:name="_Toc71197138"/>
            <w:bookmarkEnd w:id="3662"/>
          </w:p>
        </w:tc>
        <w:tc>
          <w:tcPr>
            <w:tcW w:w="691" w:type="dxa"/>
          </w:tcPr>
          <w:p w14:paraId="09370819" w14:textId="0E562AAD" w:rsidR="00CE2128" w:rsidRPr="00A04243" w:rsidDel="009661CB" w:rsidRDefault="00CE2128" w:rsidP="00D704D0">
            <w:pPr>
              <w:rPr>
                <w:del w:id="3663" w:author="Fegie" w:date="2021-04-28T12:03:00Z"/>
                <w:rFonts w:ascii="標楷體" w:eastAsia="標楷體" w:hAnsi="標楷體"/>
              </w:rPr>
            </w:pPr>
            <w:bookmarkStart w:id="3664" w:name="_Toc71197139"/>
            <w:bookmarkEnd w:id="3664"/>
          </w:p>
        </w:tc>
        <w:tc>
          <w:tcPr>
            <w:tcW w:w="3613" w:type="dxa"/>
          </w:tcPr>
          <w:p w14:paraId="1F3E6786" w14:textId="5653CE9D" w:rsidR="00CE2128" w:rsidRPr="00362205" w:rsidDel="009661CB" w:rsidRDefault="00CE2128" w:rsidP="00877AF8">
            <w:pPr>
              <w:rPr>
                <w:del w:id="3665" w:author="Fegie" w:date="2021-04-28T12:03:00Z"/>
                <w:rFonts w:ascii="標楷體" w:eastAsia="標楷體" w:hAnsi="標楷體"/>
              </w:rPr>
            </w:pPr>
            <w:del w:id="3666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3667" w:author="88692" w:date="2020-06-18T09:45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3668" w:author="88692" w:date="2020-06-18T09:45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r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;</w:delText>
              </w:r>
              <w:bookmarkStart w:id="3669" w:name="_Toc71197140"/>
              <w:bookmarkEnd w:id="3669"/>
            </w:del>
          </w:p>
          <w:p w14:paraId="38163B40" w14:textId="10205C4F" w:rsidR="00CE2128" w:rsidRPr="00CE781C" w:rsidDel="009661CB" w:rsidRDefault="00E8798B" w:rsidP="00877AF8">
            <w:pPr>
              <w:rPr>
                <w:del w:id="3670" w:author="Fegie" w:date="2021-04-28T12:03:00Z"/>
                <w:rFonts w:ascii="標楷體" w:eastAsia="標楷體" w:hAnsi="標楷體"/>
                <w:color w:val="FF0000"/>
              </w:rPr>
            </w:pPr>
            <w:ins w:id="3671" w:author="88692" w:date="2020-06-17T10:09:00Z">
              <w:del w:id="3672" w:author="Fegie" w:date="2021-04-28T12:03:00Z">
                <w:r w:rsidDel="009661CB">
                  <w:rPr>
                    <w:rFonts w:ascii="標楷體" w:eastAsia="標楷體" w:hAnsi="標楷體"/>
                    <w:color w:val="FF0000"/>
                  </w:rPr>
                  <w:delText>Y</w:delText>
                </w:r>
              </w:del>
            </w:ins>
            <w:del w:id="3673" w:author="Fegie" w:date="2021-04-28T12:03:00Z">
              <w:r w:rsidR="00CE2128" w:rsidRPr="00CE781C" w:rsidDel="009661CB">
                <w:rPr>
                  <w:rFonts w:ascii="標楷體" w:eastAsia="標楷體" w:hAnsi="標楷體"/>
                  <w:color w:val="FF0000"/>
                </w:rPr>
                <w:delText xml:space="preserve">0:啟用  </w:delText>
              </w:r>
              <w:bookmarkStart w:id="3674" w:name="_Toc71197141"/>
              <w:bookmarkEnd w:id="3674"/>
            </w:del>
          </w:p>
          <w:p w14:paraId="47EBC93C" w14:textId="0FA2CC0A" w:rsidR="00CE2128" w:rsidRPr="00A04243" w:rsidDel="009661CB" w:rsidRDefault="00E8798B" w:rsidP="00D704D0">
            <w:pPr>
              <w:rPr>
                <w:del w:id="3675" w:author="Fegie" w:date="2021-04-28T12:03:00Z"/>
                <w:rFonts w:ascii="標楷體" w:eastAsia="標楷體" w:hAnsi="標楷體"/>
              </w:rPr>
            </w:pPr>
            <w:ins w:id="3676" w:author="88692" w:date="2020-06-17T10:09:00Z">
              <w:del w:id="3677" w:author="Fegie" w:date="2021-04-28T12:03:00Z">
                <w:r w:rsidDel="009661CB">
                  <w:rPr>
                    <w:rFonts w:ascii="標楷體" w:eastAsia="標楷體" w:hAnsi="標楷體"/>
                    <w:color w:val="FF0000"/>
                  </w:rPr>
                  <w:delText>N</w:delText>
                </w:r>
              </w:del>
            </w:ins>
            <w:del w:id="3678" w:author="Fegie" w:date="2021-04-28T12:03:00Z">
              <w:r w:rsidR="00CE2128" w:rsidRPr="00CE781C" w:rsidDel="009661CB">
                <w:rPr>
                  <w:rFonts w:ascii="標楷體" w:eastAsia="標楷體" w:hAnsi="標楷體"/>
                  <w:color w:val="FF0000"/>
                </w:rPr>
                <w:delText>1:未啟用</w:delText>
              </w:r>
            </w:del>
            <w:ins w:id="3679" w:author="88692" w:date="2020-06-17T10:43:00Z">
              <w:del w:id="3680" w:author="Fegie" w:date="2021-04-28T12:03:00Z">
                <w:r w:rsidR="0015734C" w:rsidDel="009661CB">
                  <w:rPr>
                    <w:rFonts w:ascii="標楷體" w:eastAsia="標楷體" w:hAnsi="標楷體" w:hint="eastAsia"/>
                    <w:color w:val="FF0000"/>
                  </w:rPr>
                  <w:delText>停</w:delText>
                </w:r>
              </w:del>
            </w:ins>
            <w:ins w:id="3681" w:author="88692" w:date="2020-06-17T10:09:00Z">
              <w:del w:id="3682" w:author="Fegie" w:date="2021-04-28T12:03:00Z">
                <w:r w:rsidRPr="00E8798B" w:rsidDel="009661CB">
                  <w:rPr>
                    <w:rFonts w:ascii="標楷體" w:eastAsia="標楷體" w:hAnsi="標楷體" w:hint="eastAsia"/>
                    <w:color w:val="FF0000"/>
                  </w:rPr>
                  <w:delText>用</w:delText>
                </w:r>
              </w:del>
            </w:ins>
            <w:bookmarkStart w:id="3683" w:name="_Toc71197142"/>
            <w:bookmarkEnd w:id="3683"/>
          </w:p>
        </w:tc>
        <w:bookmarkStart w:id="3684" w:name="_Toc71197143"/>
        <w:bookmarkEnd w:id="3684"/>
      </w:tr>
      <w:tr w:rsidR="00CE2128" w:rsidRPr="00A04243" w:rsidDel="009661CB" w14:paraId="7AD96849" w14:textId="07777A47" w:rsidTr="00CE2128">
        <w:trPr>
          <w:trHeight w:val="291"/>
          <w:jc w:val="center"/>
          <w:del w:id="3685" w:author="Fegie" w:date="2021-04-28T12:03:00Z"/>
        </w:trPr>
        <w:tc>
          <w:tcPr>
            <w:tcW w:w="558" w:type="dxa"/>
          </w:tcPr>
          <w:p w14:paraId="34BD5148" w14:textId="3562208B" w:rsidR="00CE2128" w:rsidRPr="00A04243" w:rsidDel="009661CB" w:rsidRDefault="00CE2128" w:rsidP="00D704D0">
            <w:pPr>
              <w:rPr>
                <w:del w:id="3686" w:author="Fegie" w:date="2021-04-28T12:03:00Z"/>
                <w:rFonts w:ascii="標楷體" w:eastAsia="標楷體" w:hAnsi="標楷體"/>
              </w:rPr>
            </w:pPr>
            <w:bookmarkStart w:id="3687" w:name="_Toc71197144"/>
            <w:bookmarkEnd w:id="3687"/>
          </w:p>
        </w:tc>
        <w:tc>
          <w:tcPr>
            <w:tcW w:w="2152" w:type="dxa"/>
          </w:tcPr>
          <w:p w14:paraId="5DE40634" w14:textId="321A07D0" w:rsidR="00CE2128" w:rsidRPr="00CE781C" w:rsidDel="009661CB" w:rsidRDefault="00CE2128" w:rsidP="00D704D0">
            <w:pPr>
              <w:rPr>
                <w:del w:id="3688" w:author="Fegie" w:date="2021-04-28T12:03:00Z"/>
                <w:rFonts w:ascii="標楷體" w:eastAsia="標楷體" w:hAnsi="標楷體"/>
                <w:color w:val="FF0000"/>
              </w:rPr>
            </w:pPr>
            <w:del w:id="3689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備註</w:delText>
              </w:r>
              <w:bookmarkStart w:id="3690" w:name="_Toc71197145"/>
              <w:bookmarkEnd w:id="3690"/>
            </w:del>
          </w:p>
        </w:tc>
        <w:tc>
          <w:tcPr>
            <w:tcW w:w="1296" w:type="dxa"/>
          </w:tcPr>
          <w:p w14:paraId="0FCEEAEF" w14:textId="6630E860" w:rsidR="00CE2128" w:rsidRPr="00A04243" w:rsidDel="009661CB" w:rsidRDefault="00CE2128">
            <w:pPr>
              <w:rPr>
                <w:del w:id="3691" w:author="Fegie" w:date="2021-04-28T12:03:00Z"/>
                <w:rFonts w:ascii="標楷體" w:eastAsia="標楷體" w:hAnsi="標楷體"/>
              </w:rPr>
            </w:pPr>
            <w:del w:id="3692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X(4</w:delText>
              </w:r>
              <w:r w:rsidDel="009661CB">
                <w:rPr>
                  <w:rFonts w:ascii="標楷體" w:eastAsia="標楷體" w:hAnsi="標楷體" w:hint="eastAsia"/>
                  <w:color w:val="FF0000"/>
                </w:rPr>
                <w:delText>0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)</w:delText>
              </w:r>
              <w:bookmarkStart w:id="3693" w:name="_Toc71197146"/>
              <w:bookmarkEnd w:id="3693"/>
            </w:del>
          </w:p>
        </w:tc>
        <w:tc>
          <w:tcPr>
            <w:tcW w:w="1066" w:type="dxa"/>
          </w:tcPr>
          <w:p w14:paraId="101797D6" w14:textId="7D4F9259" w:rsidR="00CE2128" w:rsidRPr="00A04243" w:rsidDel="009661CB" w:rsidRDefault="00CE2128" w:rsidP="00D704D0">
            <w:pPr>
              <w:rPr>
                <w:del w:id="3694" w:author="Fegie" w:date="2021-04-28T12:03:00Z"/>
                <w:rFonts w:ascii="標楷體" w:eastAsia="標楷體" w:hAnsi="標楷體"/>
              </w:rPr>
            </w:pPr>
            <w:bookmarkStart w:id="3695" w:name="_Toc71197147"/>
            <w:bookmarkEnd w:id="3695"/>
          </w:p>
        </w:tc>
        <w:tc>
          <w:tcPr>
            <w:tcW w:w="1141" w:type="dxa"/>
          </w:tcPr>
          <w:p w14:paraId="7428AB61" w14:textId="70AE5A9D" w:rsidR="00CE2128" w:rsidRPr="00A04243" w:rsidDel="009661CB" w:rsidRDefault="00CE2128" w:rsidP="00D704D0">
            <w:pPr>
              <w:rPr>
                <w:del w:id="3696" w:author="Fegie" w:date="2021-04-28T12:03:00Z"/>
                <w:rFonts w:ascii="標楷體" w:eastAsia="標楷體" w:hAnsi="標楷體"/>
              </w:rPr>
            </w:pPr>
            <w:bookmarkStart w:id="3697" w:name="_Toc71197148"/>
            <w:bookmarkEnd w:id="3697"/>
          </w:p>
        </w:tc>
        <w:tc>
          <w:tcPr>
            <w:tcW w:w="665" w:type="dxa"/>
          </w:tcPr>
          <w:p w14:paraId="5743A2BF" w14:textId="6BD723A8" w:rsidR="00CE2128" w:rsidRPr="00A04243" w:rsidDel="009661CB" w:rsidRDefault="00CE2128" w:rsidP="00D704D0">
            <w:pPr>
              <w:rPr>
                <w:del w:id="3698" w:author="Fegie" w:date="2021-04-28T12:03:00Z"/>
                <w:rFonts w:ascii="標楷體" w:eastAsia="標楷體" w:hAnsi="標楷體"/>
              </w:rPr>
            </w:pPr>
            <w:bookmarkStart w:id="3699" w:name="_Toc71197149"/>
            <w:bookmarkEnd w:id="3699"/>
          </w:p>
        </w:tc>
        <w:tc>
          <w:tcPr>
            <w:tcW w:w="691" w:type="dxa"/>
          </w:tcPr>
          <w:p w14:paraId="58C752A0" w14:textId="377FD027" w:rsidR="00CE2128" w:rsidRPr="00A04243" w:rsidDel="009661CB" w:rsidRDefault="00CE2128" w:rsidP="00D704D0">
            <w:pPr>
              <w:rPr>
                <w:del w:id="3700" w:author="Fegie" w:date="2021-04-28T12:03:00Z"/>
                <w:rFonts w:ascii="標楷體" w:eastAsia="標楷體" w:hAnsi="標楷體"/>
              </w:rPr>
            </w:pPr>
            <w:bookmarkStart w:id="3701" w:name="_Toc71197150"/>
            <w:bookmarkEnd w:id="3701"/>
          </w:p>
        </w:tc>
        <w:tc>
          <w:tcPr>
            <w:tcW w:w="3613" w:type="dxa"/>
          </w:tcPr>
          <w:p w14:paraId="71B9AAC6" w14:textId="1CEB3C5D" w:rsidR="00CE2128" w:rsidRPr="00A04243" w:rsidDel="009661CB" w:rsidRDefault="00CE2128" w:rsidP="00D704D0">
            <w:pPr>
              <w:rPr>
                <w:del w:id="3702" w:author="Fegie" w:date="2021-04-28T12:03:00Z"/>
                <w:rFonts w:ascii="標楷體" w:eastAsia="標楷體" w:hAnsi="標楷體"/>
              </w:rPr>
            </w:pPr>
            <w:del w:id="3703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3704" w:author="88692" w:date="2020-06-18T09:45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3705" w:author="88692" w:date="2020-06-18T09:45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bookmarkStart w:id="3706" w:name="_Toc71197151"/>
              <w:bookmarkEnd w:id="3706"/>
            </w:del>
          </w:p>
        </w:tc>
        <w:bookmarkStart w:id="3707" w:name="_Toc71197152"/>
        <w:bookmarkEnd w:id="3707"/>
      </w:tr>
      <w:tr w:rsidR="00CE2128" w:rsidRPr="00A04243" w:rsidDel="009661CB" w14:paraId="0DB91ABE" w14:textId="79D6DA46" w:rsidTr="00CE2128">
        <w:trPr>
          <w:trHeight w:val="291"/>
          <w:jc w:val="center"/>
          <w:del w:id="3708" w:author="Fegie" w:date="2021-04-28T12:03:00Z"/>
        </w:trPr>
        <w:tc>
          <w:tcPr>
            <w:tcW w:w="558" w:type="dxa"/>
          </w:tcPr>
          <w:p w14:paraId="0182AA31" w14:textId="0D9ABC01" w:rsidR="00CE2128" w:rsidRPr="00A04243" w:rsidDel="009661CB" w:rsidRDefault="00CE2128" w:rsidP="00D704D0">
            <w:pPr>
              <w:rPr>
                <w:del w:id="3709" w:author="Fegie" w:date="2021-04-28T12:03:00Z"/>
                <w:rFonts w:ascii="標楷體" w:eastAsia="標楷體" w:hAnsi="標楷體"/>
              </w:rPr>
            </w:pPr>
            <w:bookmarkStart w:id="3710" w:name="_Toc71197153"/>
            <w:bookmarkEnd w:id="3710"/>
          </w:p>
        </w:tc>
        <w:tc>
          <w:tcPr>
            <w:tcW w:w="2152" w:type="dxa"/>
          </w:tcPr>
          <w:p w14:paraId="0CC7BC0C" w14:textId="042B2D69" w:rsidR="00CE2128" w:rsidRPr="00A04243" w:rsidDel="009661CB" w:rsidRDefault="00CE2128" w:rsidP="00D704D0">
            <w:pPr>
              <w:rPr>
                <w:del w:id="3711" w:author="Fegie" w:date="2021-04-28T12:03:00Z"/>
                <w:rFonts w:ascii="標楷體" w:eastAsia="標楷體" w:hAnsi="標楷體"/>
              </w:rPr>
            </w:pPr>
            <w:bookmarkStart w:id="3712" w:name="_Toc71197154"/>
            <w:bookmarkEnd w:id="3712"/>
          </w:p>
        </w:tc>
        <w:tc>
          <w:tcPr>
            <w:tcW w:w="1296" w:type="dxa"/>
          </w:tcPr>
          <w:p w14:paraId="6585CC35" w14:textId="0779CDB8" w:rsidR="00CE2128" w:rsidRPr="00A04243" w:rsidDel="009661CB" w:rsidRDefault="00CE2128" w:rsidP="00D704D0">
            <w:pPr>
              <w:rPr>
                <w:del w:id="3713" w:author="Fegie" w:date="2021-04-28T12:03:00Z"/>
                <w:rFonts w:ascii="標楷體" w:eastAsia="標楷體" w:hAnsi="標楷體"/>
              </w:rPr>
            </w:pPr>
            <w:bookmarkStart w:id="3714" w:name="_Toc71197155"/>
            <w:bookmarkEnd w:id="3714"/>
          </w:p>
        </w:tc>
        <w:tc>
          <w:tcPr>
            <w:tcW w:w="1066" w:type="dxa"/>
          </w:tcPr>
          <w:p w14:paraId="58F80D45" w14:textId="66D5C4A3" w:rsidR="00CE2128" w:rsidRPr="00A04243" w:rsidDel="009661CB" w:rsidRDefault="00CE2128" w:rsidP="00D704D0">
            <w:pPr>
              <w:rPr>
                <w:del w:id="3715" w:author="Fegie" w:date="2021-04-28T12:03:00Z"/>
                <w:rFonts w:ascii="標楷體" w:eastAsia="標楷體" w:hAnsi="標楷體"/>
              </w:rPr>
            </w:pPr>
            <w:bookmarkStart w:id="3716" w:name="_Toc71197156"/>
            <w:bookmarkEnd w:id="3716"/>
          </w:p>
        </w:tc>
        <w:tc>
          <w:tcPr>
            <w:tcW w:w="1141" w:type="dxa"/>
          </w:tcPr>
          <w:p w14:paraId="3F21E389" w14:textId="31E59548" w:rsidR="00CE2128" w:rsidRPr="00A04243" w:rsidDel="009661CB" w:rsidRDefault="00CE2128" w:rsidP="00D704D0">
            <w:pPr>
              <w:rPr>
                <w:del w:id="3717" w:author="Fegie" w:date="2021-04-28T12:03:00Z"/>
                <w:rFonts w:ascii="標楷體" w:eastAsia="標楷體" w:hAnsi="標楷體"/>
              </w:rPr>
            </w:pPr>
            <w:bookmarkStart w:id="3718" w:name="_Toc71197157"/>
            <w:bookmarkEnd w:id="3718"/>
          </w:p>
        </w:tc>
        <w:tc>
          <w:tcPr>
            <w:tcW w:w="665" w:type="dxa"/>
          </w:tcPr>
          <w:p w14:paraId="1222E5F3" w14:textId="4F9CAC7E" w:rsidR="00CE2128" w:rsidRPr="00A04243" w:rsidDel="009661CB" w:rsidRDefault="00CE2128" w:rsidP="00D704D0">
            <w:pPr>
              <w:rPr>
                <w:del w:id="3719" w:author="Fegie" w:date="2021-04-28T12:03:00Z"/>
                <w:rFonts w:ascii="標楷體" w:eastAsia="標楷體" w:hAnsi="標楷體"/>
              </w:rPr>
            </w:pPr>
            <w:bookmarkStart w:id="3720" w:name="_Toc71197158"/>
            <w:bookmarkEnd w:id="3720"/>
          </w:p>
        </w:tc>
        <w:tc>
          <w:tcPr>
            <w:tcW w:w="691" w:type="dxa"/>
          </w:tcPr>
          <w:p w14:paraId="5FDC5352" w14:textId="48924699" w:rsidR="00CE2128" w:rsidRPr="00A04243" w:rsidDel="009661CB" w:rsidRDefault="00CE2128" w:rsidP="00D704D0">
            <w:pPr>
              <w:rPr>
                <w:del w:id="3721" w:author="Fegie" w:date="2021-04-28T12:03:00Z"/>
                <w:rFonts w:ascii="標楷體" w:eastAsia="標楷體" w:hAnsi="標楷體"/>
              </w:rPr>
            </w:pPr>
            <w:bookmarkStart w:id="3722" w:name="_Toc71197159"/>
            <w:bookmarkEnd w:id="3722"/>
          </w:p>
        </w:tc>
        <w:tc>
          <w:tcPr>
            <w:tcW w:w="3613" w:type="dxa"/>
          </w:tcPr>
          <w:p w14:paraId="22756BE6" w14:textId="2EAB39D8" w:rsidR="00CE2128" w:rsidRPr="00A04243" w:rsidDel="009661CB" w:rsidRDefault="00CE2128" w:rsidP="00D704D0">
            <w:pPr>
              <w:rPr>
                <w:del w:id="3723" w:author="Fegie" w:date="2021-04-28T12:03:00Z"/>
                <w:rFonts w:ascii="標楷體" w:eastAsia="標楷體" w:hAnsi="標楷體"/>
              </w:rPr>
            </w:pPr>
            <w:bookmarkStart w:id="3724" w:name="_Toc71197160"/>
            <w:bookmarkEnd w:id="3724"/>
          </w:p>
        </w:tc>
        <w:bookmarkStart w:id="3725" w:name="_Toc71197161"/>
        <w:bookmarkEnd w:id="3725"/>
      </w:tr>
    </w:tbl>
    <w:p w14:paraId="1143A9BE" w14:textId="4280A238" w:rsidR="00A04243" w:rsidDel="009661CB" w:rsidRDefault="00A04243" w:rsidP="00252F5F">
      <w:pPr>
        <w:rPr>
          <w:del w:id="3726" w:author="Fegie" w:date="2021-04-28T12:03:00Z"/>
          <w:rFonts w:ascii="標楷體" w:eastAsia="標楷體" w:hAnsi="標楷體"/>
        </w:rPr>
      </w:pPr>
      <w:bookmarkStart w:id="3727" w:name="_Toc71197162"/>
      <w:bookmarkEnd w:id="3727"/>
    </w:p>
    <w:p w14:paraId="6BD392C5" w14:textId="272B02A4" w:rsidR="00A04243" w:rsidDel="009661CB" w:rsidRDefault="00A04243">
      <w:pPr>
        <w:widowControl/>
        <w:rPr>
          <w:del w:id="3728" w:author="Fegie" w:date="2021-04-28T12:03:00Z"/>
          <w:rFonts w:ascii="標楷體" w:eastAsia="標楷體" w:hAnsi="標楷體"/>
        </w:rPr>
      </w:pPr>
      <w:del w:id="3729" w:author="Fegie" w:date="2021-04-28T12:03:00Z">
        <w:r w:rsidDel="009661CB">
          <w:rPr>
            <w:rFonts w:ascii="標楷體" w:eastAsia="標楷體" w:hAnsi="標楷體"/>
          </w:rPr>
          <w:br w:type="page"/>
        </w:r>
      </w:del>
    </w:p>
    <w:p w14:paraId="2EB28AFA" w14:textId="38112578" w:rsidR="00252F5F" w:rsidRPr="009B2BD3" w:rsidDel="009661CB" w:rsidRDefault="00252F5F" w:rsidP="00252F5F">
      <w:pPr>
        <w:rPr>
          <w:del w:id="3730" w:author="Fegie" w:date="2021-04-28T12:03:00Z"/>
          <w:rFonts w:ascii="標楷體" w:eastAsia="標楷體" w:hAnsi="標楷體"/>
        </w:rPr>
      </w:pPr>
      <w:bookmarkStart w:id="3731" w:name="_Toc71197163"/>
      <w:bookmarkEnd w:id="3731"/>
    </w:p>
    <w:p w14:paraId="128A5298" w14:textId="2A5BA957" w:rsidR="0031051C" w:rsidRPr="003163F8" w:rsidDel="009661CB" w:rsidRDefault="0031051C" w:rsidP="003163F8">
      <w:pPr>
        <w:pStyle w:val="3"/>
        <w:numPr>
          <w:ilvl w:val="5"/>
          <w:numId w:val="6"/>
        </w:numPr>
        <w:ind w:left="1701" w:hanging="1134"/>
        <w:rPr>
          <w:del w:id="3732" w:author="Fegie" w:date="2021-04-28T12:03:00Z"/>
          <w:rFonts w:hAnsi="標楷體"/>
        </w:rPr>
      </w:pPr>
      <w:del w:id="3733" w:author="Fegie" w:date="2021-04-28T12:03:00Z">
        <w:r w:rsidRPr="009B2BD3" w:rsidDel="009661CB">
          <w:rPr>
            <w:rFonts w:hAnsi="標楷體" w:hint="eastAsia"/>
          </w:rPr>
          <w:delText>L</w:delText>
        </w:r>
        <w:r w:rsidRPr="003163F8" w:rsidDel="009661CB">
          <w:rPr>
            <w:rFonts w:hAnsi="標楷體" w:hint="eastAsia"/>
          </w:rPr>
          <w:delText>110</w:delText>
        </w:r>
        <w:r w:rsidRPr="003163F8" w:rsidDel="009661CB">
          <w:rPr>
            <w:rFonts w:hAnsi="標楷體"/>
          </w:rPr>
          <w:delText xml:space="preserve">2 </w:delText>
        </w:r>
        <w:r w:rsidRPr="003163F8" w:rsidDel="009661CB">
          <w:rPr>
            <w:rFonts w:hAnsi="標楷體" w:hint="eastAsia"/>
          </w:rPr>
          <w:delText>顧客基本資料維護</w:delText>
        </w:r>
        <w:r w:rsidRPr="009B2BD3" w:rsidDel="009661CB">
          <w:rPr>
            <w:rFonts w:hAnsi="標楷體" w:hint="eastAsia"/>
          </w:rPr>
          <w:delText>-法人</w:delText>
        </w:r>
        <w:bookmarkStart w:id="3734" w:name="_Toc71197164"/>
        <w:bookmarkEnd w:id="3734"/>
      </w:del>
    </w:p>
    <w:p w14:paraId="5F8F466B" w14:textId="4ED1BC26" w:rsidR="0031051C" w:rsidRPr="009B2BD3" w:rsidDel="009661CB" w:rsidRDefault="0031051C" w:rsidP="0031051C">
      <w:pPr>
        <w:pStyle w:val="a"/>
        <w:rPr>
          <w:del w:id="3735" w:author="Fegie" w:date="2021-04-28T12:03:00Z"/>
          <w:rFonts w:ascii="標楷體" w:hAnsi="標楷體"/>
          <w:sz w:val="24"/>
        </w:rPr>
      </w:pPr>
      <w:del w:id="3736" w:author="Fegie" w:date="2021-04-28T12:03:00Z">
        <w:r w:rsidRPr="009B2BD3" w:rsidDel="009661CB">
          <w:rPr>
            <w:rFonts w:ascii="標楷體" w:hAnsi="標楷體"/>
            <w:sz w:val="24"/>
          </w:rPr>
          <w:delText>功能說明</w:delText>
        </w:r>
        <w:bookmarkStart w:id="3737" w:name="_Toc71197165"/>
        <w:bookmarkEnd w:id="3737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1051C" w:rsidRPr="009B2BD3" w:rsidDel="009661CB" w14:paraId="00A25B82" w14:textId="45F56986" w:rsidTr="000F4BD9">
        <w:trPr>
          <w:trHeight w:val="277"/>
          <w:del w:id="3738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8D4F5D" w14:textId="49BC5980" w:rsidR="0031051C" w:rsidRPr="009B2BD3" w:rsidDel="009661CB" w:rsidRDefault="0031051C" w:rsidP="000F4BD9">
            <w:pPr>
              <w:rPr>
                <w:del w:id="3739" w:author="Fegie" w:date="2021-04-28T12:03:00Z"/>
                <w:rFonts w:ascii="標楷體" w:eastAsia="標楷體" w:hAnsi="標楷體"/>
              </w:rPr>
            </w:pPr>
            <w:del w:id="3740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功能名稱 </w:delText>
              </w:r>
              <w:bookmarkStart w:id="3741" w:name="_Toc71197166"/>
              <w:bookmarkEnd w:id="374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2A6A1E" w14:textId="334FDA8A" w:rsidR="0031051C" w:rsidRPr="009B2BD3" w:rsidDel="009661CB" w:rsidRDefault="0031051C" w:rsidP="000F4BD9">
            <w:pPr>
              <w:rPr>
                <w:del w:id="3742" w:author="Fegie" w:date="2021-04-28T12:03:00Z"/>
                <w:rFonts w:ascii="標楷體" w:eastAsia="標楷體" w:hAnsi="標楷體"/>
              </w:rPr>
            </w:pPr>
            <w:del w:id="374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顧客基本資料維護-法人</w:delText>
              </w:r>
              <w:bookmarkStart w:id="3744" w:name="_Toc71197167"/>
              <w:bookmarkEnd w:id="3744"/>
            </w:del>
          </w:p>
          <w:p w14:paraId="6435D7BD" w14:textId="66FAFE29" w:rsidR="0031051C" w:rsidRPr="004A690C" w:rsidDel="009661CB" w:rsidRDefault="00F45AF8" w:rsidP="000F4BD9">
            <w:pPr>
              <w:rPr>
                <w:del w:id="3745" w:author="Fegie" w:date="2021-04-28T12:03:00Z"/>
                <w:rFonts w:ascii="標楷體" w:eastAsia="標楷體" w:hAnsi="標楷體"/>
                <w:strike/>
                <w:rPrChange w:id="3746" w:author="88692" w:date="2020-06-18T11:00:00Z">
                  <w:rPr>
                    <w:del w:id="3747" w:author="Fegie" w:date="2021-04-28T12:03:00Z"/>
                    <w:rFonts w:ascii="標楷體" w:eastAsia="標楷體" w:hAnsi="標楷體"/>
                  </w:rPr>
                </w:rPrChange>
              </w:rPr>
            </w:pPr>
            <w:del w:id="3748" w:author="Fegie" w:date="2021-04-28T12:03:00Z">
              <w:r w:rsidRPr="004A690C" w:rsidDel="009661CB">
                <w:rPr>
                  <w:rFonts w:ascii="標楷體" w:eastAsia="標楷體" w:hAnsi="標楷體" w:hint="eastAsia"/>
                  <w:strike/>
                  <w:color w:val="FF0000"/>
                  <w:rPrChange w:id="3749" w:author="88692" w:date="2020-06-18T11:00:00Z">
                    <w:rPr>
                      <w:rFonts w:ascii="標楷體" w:eastAsia="標楷體" w:hAnsi="標楷體" w:hint="eastAsia"/>
                      <w:color w:val="FF0000"/>
                    </w:rPr>
                  </w:rPrChange>
                </w:rPr>
                <w:delText>顧客資料主檔增加</w:delText>
              </w:r>
              <w:r w:rsidRPr="004A690C" w:rsidDel="009661CB">
                <w:rPr>
                  <w:rFonts w:ascii="標楷體" w:eastAsia="標楷體" w:hAnsi="標楷體"/>
                  <w:strike/>
                  <w:color w:val="FF0000"/>
                  <w:rPrChange w:id="3750" w:author="88692" w:date="2020-06-18T11:00:00Z">
                    <w:rPr>
                      <w:rFonts w:ascii="標楷體" w:eastAsia="標楷體" w:hAnsi="標楷體"/>
                      <w:color w:val="FF0000"/>
                    </w:rPr>
                  </w:rPrChange>
                </w:rPr>
                <w:delText>[居留證號碼]註記，建檔時身分證號不依身分</w:delText>
              </w:r>
              <w:r w:rsidRPr="004A690C" w:rsidDel="009661CB">
                <w:rPr>
                  <w:rFonts w:ascii="標楷體" w:eastAsia="標楷體" w:hAnsi="標楷體" w:hint="eastAsia"/>
                  <w:strike/>
                  <w:color w:val="FF0000"/>
                  <w:rPrChange w:id="3751" w:author="88692" w:date="2020-06-18T11:00:00Z">
                    <w:rPr>
                      <w:rFonts w:ascii="標楷體" w:eastAsia="標楷體" w:hAnsi="標楷體" w:hint="eastAsia"/>
                      <w:color w:val="FF0000"/>
                    </w:rPr>
                  </w:rPrChange>
                </w:rPr>
                <w:delText>證檢碼邏輯。</w:delText>
              </w:r>
              <w:bookmarkStart w:id="3752" w:name="_Toc71197168"/>
              <w:bookmarkEnd w:id="3752"/>
            </w:del>
          </w:p>
        </w:tc>
        <w:bookmarkStart w:id="3753" w:name="_Toc71197169"/>
        <w:bookmarkEnd w:id="3753"/>
      </w:tr>
      <w:tr w:rsidR="0031051C" w:rsidRPr="009B2BD3" w:rsidDel="009661CB" w14:paraId="004C52C8" w14:textId="3836225C" w:rsidTr="000F4BD9">
        <w:trPr>
          <w:trHeight w:val="277"/>
          <w:del w:id="375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F9D48A4" w14:textId="4C7768CC" w:rsidR="0031051C" w:rsidRPr="009B2BD3" w:rsidDel="009661CB" w:rsidRDefault="0031051C" w:rsidP="000F4BD9">
            <w:pPr>
              <w:rPr>
                <w:del w:id="3755" w:author="Fegie" w:date="2021-04-28T12:03:00Z"/>
                <w:rFonts w:ascii="標楷體" w:eastAsia="標楷體" w:hAnsi="標楷體"/>
              </w:rPr>
            </w:pPr>
            <w:del w:id="3756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進入條件</w:delText>
              </w:r>
              <w:bookmarkStart w:id="3757" w:name="_Toc71197170"/>
              <w:bookmarkEnd w:id="375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F8A12E" w14:textId="1BFC46D5" w:rsidR="0031051C" w:rsidRPr="009B2BD3" w:rsidDel="009661CB" w:rsidRDefault="0031051C" w:rsidP="000F4BD9">
            <w:pPr>
              <w:rPr>
                <w:del w:id="3758" w:author="Fegie" w:date="2021-04-28T12:03:00Z"/>
                <w:rFonts w:ascii="標楷體" w:eastAsia="標楷體" w:hAnsi="標楷體"/>
              </w:rPr>
            </w:pPr>
            <w:bookmarkStart w:id="3759" w:name="_Toc71197171"/>
            <w:bookmarkEnd w:id="3759"/>
          </w:p>
        </w:tc>
        <w:bookmarkStart w:id="3760" w:name="_Toc71197172"/>
        <w:bookmarkEnd w:id="3760"/>
      </w:tr>
      <w:tr w:rsidR="0031051C" w:rsidRPr="009B2BD3" w:rsidDel="009661CB" w14:paraId="0417247C" w14:textId="1B55B1E7" w:rsidTr="000F4BD9">
        <w:trPr>
          <w:trHeight w:val="773"/>
          <w:del w:id="3761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B1079E2" w14:textId="38557E12" w:rsidR="0031051C" w:rsidRPr="009B2BD3" w:rsidDel="009661CB" w:rsidRDefault="0031051C" w:rsidP="000F4BD9">
            <w:pPr>
              <w:rPr>
                <w:del w:id="3762" w:author="Fegie" w:date="2021-04-28T12:03:00Z"/>
                <w:rFonts w:ascii="標楷體" w:eastAsia="標楷體" w:hAnsi="標楷體"/>
              </w:rPr>
            </w:pPr>
            <w:del w:id="3763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基本流程 </w:delText>
              </w:r>
              <w:bookmarkStart w:id="3764" w:name="_Toc71197173"/>
              <w:bookmarkEnd w:id="376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208190" w14:textId="42D25D65" w:rsidR="0031051C" w:rsidRPr="009B2BD3" w:rsidDel="009661CB" w:rsidRDefault="0031051C" w:rsidP="000F4BD9">
            <w:pPr>
              <w:rPr>
                <w:del w:id="3765" w:author="Fegie" w:date="2021-04-28T12:03:00Z"/>
                <w:rFonts w:ascii="標楷體" w:eastAsia="標楷體" w:hAnsi="標楷體"/>
              </w:rPr>
            </w:pPr>
            <w:bookmarkStart w:id="3766" w:name="_Toc71197174"/>
            <w:bookmarkEnd w:id="3766"/>
          </w:p>
        </w:tc>
        <w:bookmarkStart w:id="3767" w:name="_Toc71197175"/>
        <w:bookmarkEnd w:id="3767"/>
      </w:tr>
      <w:tr w:rsidR="0031051C" w:rsidRPr="009B2BD3" w:rsidDel="009661CB" w14:paraId="7A0AC5F1" w14:textId="6037E00D" w:rsidTr="000F4BD9">
        <w:trPr>
          <w:trHeight w:val="321"/>
          <w:del w:id="3768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DF4F9A" w14:textId="4B69AD4D" w:rsidR="0031051C" w:rsidRPr="009B2BD3" w:rsidDel="009661CB" w:rsidRDefault="0031051C" w:rsidP="000F4BD9">
            <w:pPr>
              <w:rPr>
                <w:del w:id="3769" w:author="Fegie" w:date="2021-04-28T12:03:00Z"/>
                <w:rFonts w:ascii="標楷體" w:eastAsia="標楷體" w:hAnsi="標楷體"/>
              </w:rPr>
            </w:pPr>
            <w:del w:id="3770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選用流程</w:delText>
              </w:r>
              <w:bookmarkStart w:id="3771" w:name="_Toc71197176"/>
              <w:bookmarkEnd w:id="377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FD78A9" w14:textId="302A4222" w:rsidR="0031051C" w:rsidRPr="009B2BD3" w:rsidDel="009661CB" w:rsidRDefault="0031051C" w:rsidP="000F4BD9">
            <w:pPr>
              <w:rPr>
                <w:del w:id="3772" w:author="Fegie" w:date="2021-04-28T12:03:00Z"/>
                <w:rFonts w:ascii="標楷體" w:eastAsia="標楷體" w:hAnsi="標楷體"/>
              </w:rPr>
            </w:pPr>
            <w:bookmarkStart w:id="3773" w:name="_Toc71197177"/>
            <w:bookmarkEnd w:id="3773"/>
          </w:p>
        </w:tc>
        <w:bookmarkStart w:id="3774" w:name="_Toc71197178"/>
        <w:bookmarkEnd w:id="3774"/>
      </w:tr>
      <w:tr w:rsidR="0031051C" w:rsidRPr="009B2BD3" w:rsidDel="009661CB" w14:paraId="196BE463" w14:textId="32DB8FED" w:rsidTr="000F4BD9">
        <w:trPr>
          <w:trHeight w:val="1311"/>
          <w:del w:id="3775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58AF48" w14:textId="101D2A10" w:rsidR="0031051C" w:rsidRPr="009B2BD3" w:rsidDel="009661CB" w:rsidRDefault="0031051C" w:rsidP="000F4BD9">
            <w:pPr>
              <w:rPr>
                <w:del w:id="3776" w:author="Fegie" w:date="2021-04-28T12:03:00Z"/>
                <w:rFonts w:ascii="標楷體" w:eastAsia="標楷體" w:hAnsi="標楷體"/>
              </w:rPr>
            </w:pPr>
            <w:del w:id="3777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例外流程</w:delText>
              </w:r>
              <w:bookmarkStart w:id="3778" w:name="_Toc71197179"/>
              <w:bookmarkEnd w:id="377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491309" w14:textId="49E35FB5" w:rsidR="0031051C" w:rsidRPr="009B2BD3" w:rsidDel="009661CB" w:rsidRDefault="0031051C" w:rsidP="000F4BD9">
            <w:pPr>
              <w:rPr>
                <w:del w:id="3779" w:author="Fegie" w:date="2021-04-28T12:03:00Z"/>
                <w:rFonts w:ascii="標楷體" w:eastAsia="標楷體" w:hAnsi="標楷體"/>
              </w:rPr>
            </w:pPr>
            <w:bookmarkStart w:id="3780" w:name="_Toc71197180"/>
            <w:bookmarkEnd w:id="3780"/>
          </w:p>
        </w:tc>
        <w:bookmarkStart w:id="3781" w:name="_Toc71197181"/>
        <w:bookmarkEnd w:id="3781"/>
      </w:tr>
      <w:tr w:rsidR="0031051C" w:rsidRPr="009B2BD3" w:rsidDel="009661CB" w14:paraId="6206FCC3" w14:textId="606D5BA9" w:rsidTr="000F4BD9">
        <w:trPr>
          <w:trHeight w:val="278"/>
          <w:del w:id="3782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257292" w14:textId="71FE3EE1" w:rsidR="0031051C" w:rsidRPr="009B2BD3" w:rsidDel="009661CB" w:rsidRDefault="0031051C" w:rsidP="000F4BD9">
            <w:pPr>
              <w:rPr>
                <w:del w:id="3783" w:author="Fegie" w:date="2021-04-28T12:03:00Z"/>
                <w:rFonts w:ascii="標楷體" w:eastAsia="標楷體" w:hAnsi="標楷體"/>
              </w:rPr>
            </w:pPr>
            <w:del w:id="3784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執行後狀況 </w:delText>
              </w:r>
              <w:bookmarkStart w:id="3785" w:name="_Toc71197182"/>
              <w:bookmarkEnd w:id="378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A92541" w14:textId="41BF3BFE" w:rsidR="0031051C" w:rsidRPr="009B2BD3" w:rsidDel="009661CB" w:rsidRDefault="0031051C" w:rsidP="000F4BD9">
            <w:pPr>
              <w:rPr>
                <w:del w:id="3786" w:author="Fegie" w:date="2021-04-28T12:03:00Z"/>
                <w:rFonts w:ascii="標楷體" w:eastAsia="標楷體" w:hAnsi="標楷體"/>
              </w:rPr>
            </w:pPr>
            <w:bookmarkStart w:id="3787" w:name="_Toc71197183"/>
            <w:bookmarkEnd w:id="3787"/>
          </w:p>
        </w:tc>
        <w:bookmarkStart w:id="3788" w:name="_Toc71197184"/>
        <w:bookmarkEnd w:id="3788"/>
      </w:tr>
      <w:tr w:rsidR="0031051C" w:rsidRPr="009B2BD3" w:rsidDel="009661CB" w14:paraId="2406263C" w14:textId="1CE112BA" w:rsidTr="000F4BD9">
        <w:trPr>
          <w:trHeight w:val="358"/>
          <w:del w:id="378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1BAFFD" w14:textId="7976FDEC" w:rsidR="0031051C" w:rsidRPr="009B2BD3" w:rsidDel="009661CB" w:rsidRDefault="0031051C" w:rsidP="000F4BD9">
            <w:pPr>
              <w:rPr>
                <w:del w:id="3790" w:author="Fegie" w:date="2021-04-28T12:03:00Z"/>
                <w:rFonts w:ascii="標楷體" w:eastAsia="標楷體" w:hAnsi="標楷體"/>
              </w:rPr>
            </w:pPr>
            <w:del w:id="3791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特別需求</w:delText>
              </w:r>
              <w:bookmarkStart w:id="3792" w:name="_Toc71197185"/>
              <w:bookmarkEnd w:id="379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3B4D02" w14:textId="436BE29A" w:rsidR="0031051C" w:rsidRPr="009B2BD3" w:rsidDel="009661CB" w:rsidRDefault="00877AF8" w:rsidP="000F4BD9">
            <w:pPr>
              <w:rPr>
                <w:del w:id="3793" w:author="Fegie" w:date="2021-04-28T12:03:00Z"/>
                <w:rFonts w:ascii="標楷體" w:eastAsia="標楷體" w:hAnsi="標楷體"/>
              </w:rPr>
            </w:pPr>
            <w:del w:id="3794" w:author="Fegie" w:date="2021-04-28T12:03:00Z">
              <w:r w:rsidRPr="00344823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3795" w:author="88692" w:date="2020-06-18T09:45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3796" w:author="88692" w:date="2020-06-18T09:45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344823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344823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344823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3797" w:author="88692" w:date="2020-06-18T09:45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，刪除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3798" w:author="88692" w:date="2020-06-18T09:45:00Z">
                    <w:rPr>
                      <w:rFonts w:ascii="標楷體" w:eastAsia="標楷體" w:hAnsi="標楷體" w:hint="eastAsia"/>
                      <w:color w:val="FF0000"/>
                    </w:rPr>
                  </w:rPrChange>
                </w:rPr>
                <w:delText>時聯絡電話檔一併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3799" w:author="88692" w:date="2020-06-18T09:45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。</w:delText>
              </w:r>
              <w:bookmarkStart w:id="3800" w:name="_Toc71197186"/>
              <w:bookmarkEnd w:id="3800"/>
            </w:del>
          </w:p>
        </w:tc>
        <w:bookmarkStart w:id="3801" w:name="_Toc71197187"/>
        <w:bookmarkEnd w:id="3801"/>
      </w:tr>
      <w:tr w:rsidR="0031051C" w:rsidRPr="009B2BD3" w:rsidDel="009661CB" w14:paraId="4900037A" w14:textId="7B0FBAC9" w:rsidTr="000F4BD9">
        <w:trPr>
          <w:trHeight w:val="278"/>
          <w:del w:id="3802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F5A3D7" w14:textId="6CD82821" w:rsidR="0031051C" w:rsidRPr="009B2BD3" w:rsidDel="009661CB" w:rsidRDefault="0031051C" w:rsidP="000F4BD9">
            <w:pPr>
              <w:rPr>
                <w:del w:id="3803" w:author="Fegie" w:date="2021-04-28T12:03:00Z"/>
                <w:rFonts w:ascii="標楷體" w:eastAsia="標楷體" w:hAnsi="標楷體"/>
              </w:rPr>
            </w:pPr>
            <w:del w:id="3804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參考 </w:delText>
              </w:r>
              <w:bookmarkStart w:id="3805" w:name="_Toc71197188"/>
              <w:bookmarkEnd w:id="380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9B32FD" w14:textId="3B886822" w:rsidR="0031051C" w:rsidRPr="009B2BD3" w:rsidDel="009661CB" w:rsidRDefault="0031051C" w:rsidP="000F4BD9">
            <w:pPr>
              <w:rPr>
                <w:del w:id="3806" w:author="Fegie" w:date="2021-04-28T12:03:00Z"/>
                <w:rFonts w:ascii="標楷體" w:eastAsia="標楷體" w:hAnsi="標楷體"/>
              </w:rPr>
            </w:pPr>
            <w:bookmarkStart w:id="3807" w:name="_Toc71197189"/>
            <w:bookmarkEnd w:id="3807"/>
          </w:p>
        </w:tc>
        <w:bookmarkStart w:id="3808" w:name="_Toc71197190"/>
        <w:bookmarkEnd w:id="3808"/>
      </w:tr>
    </w:tbl>
    <w:p w14:paraId="20924AEB" w14:textId="257DBA71" w:rsidR="0031051C" w:rsidRPr="009B2BD3" w:rsidDel="009661CB" w:rsidRDefault="0031051C" w:rsidP="0031051C">
      <w:pPr>
        <w:rPr>
          <w:del w:id="3809" w:author="Fegie" w:date="2021-04-28T12:03:00Z"/>
          <w:rFonts w:ascii="標楷體" w:eastAsia="標楷體" w:hAnsi="標楷體"/>
        </w:rPr>
      </w:pPr>
      <w:bookmarkStart w:id="3810" w:name="_Toc71197191"/>
      <w:bookmarkEnd w:id="3810"/>
    </w:p>
    <w:p w14:paraId="2750ECEB" w14:textId="6366399F" w:rsidR="0031051C" w:rsidRPr="009B2BD3" w:rsidDel="009661CB" w:rsidRDefault="0031051C" w:rsidP="0031051C">
      <w:pPr>
        <w:rPr>
          <w:del w:id="3811" w:author="Fegie" w:date="2021-04-28T12:03:00Z"/>
          <w:rFonts w:ascii="標楷體" w:eastAsia="標楷體" w:hAnsi="標楷體"/>
        </w:rPr>
      </w:pPr>
      <w:bookmarkStart w:id="3812" w:name="_Toc71197192"/>
      <w:bookmarkEnd w:id="3812"/>
    </w:p>
    <w:p w14:paraId="669DBB26" w14:textId="63BD67EB" w:rsidR="0031051C" w:rsidRPr="009B2BD3" w:rsidDel="009661CB" w:rsidRDefault="0031051C" w:rsidP="0031051C">
      <w:pPr>
        <w:rPr>
          <w:del w:id="3813" w:author="Fegie" w:date="2021-04-28T12:03:00Z"/>
          <w:rFonts w:ascii="標楷體" w:eastAsia="標楷體" w:hAnsi="標楷體"/>
        </w:rPr>
      </w:pPr>
      <w:bookmarkStart w:id="3814" w:name="_Toc71197193"/>
      <w:bookmarkEnd w:id="3814"/>
    </w:p>
    <w:p w14:paraId="4C21A175" w14:textId="7448966F" w:rsidR="0031051C" w:rsidRPr="009B2BD3" w:rsidDel="009661CB" w:rsidRDefault="0031051C" w:rsidP="0031051C">
      <w:pPr>
        <w:rPr>
          <w:del w:id="3815" w:author="Fegie" w:date="2021-04-28T12:03:00Z"/>
          <w:rFonts w:ascii="標楷體" w:eastAsia="標楷體" w:hAnsi="標楷體"/>
        </w:rPr>
      </w:pPr>
      <w:bookmarkStart w:id="3816" w:name="_Toc71197194"/>
      <w:bookmarkEnd w:id="3816"/>
    </w:p>
    <w:p w14:paraId="413BDA9F" w14:textId="1FC00807" w:rsidR="0031051C" w:rsidRPr="009B2BD3" w:rsidDel="009661CB" w:rsidRDefault="0031051C" w:rsidP="0031051C">
      <w:pPr>
        <w:rPr>
          <w:del w:id="3817" w:author="Fegie" w:date="2021-04-28T12:03:00Z"/>
          <w:rFonts w:ascii="標楷體" w:eastAsia="標楷體" w:hAnsi="標楷體"/>
        </w:rPr>
      </w:pPr>
      <w:bookmarkStart w:id="3818" w:name="_Toc71197195"/>
      <w:bookmarkEnd w:id="3818"/>
    </w:p>
    <w:p w14:paraId="303EECCA" w14:textId="2500B702" w:rsidR="0031051C" w:rsidRPr="009B2BD3" w:rsidDel="009661CB" w:rsidRDefault="0031051C" w:rsidP="0031051C">
      <w:pPr>
        <w:rPr>
          <w:del w:id="3819" w:author="Fegie" w:date="2021-04-28T12:03:00Z"/>
          <w:rFonts w:ascii="標楷體" w:eastAsia="標楷體" w:hAnsi="標楷體"/>
        </w:rPr>
      </w:pPr>
      <w:bookmarkStart w:id="3820" w:name="_Toc71197196"/>
      <w:bookmarkEnd w:id="3820"/>
    </w:p>
    <w:p w14:paraId="790ED1DA" w14:textId="27797FA0" w:rsidR="0031051C" w:rsidRPr="009B2BD3" w:rsidDel="009661CB" w:rsidRDefault="0031051C" w:rsidP="0031051C">
      <w:pPr>
        <w:rPr>
          <w:del w:id="3821" w:author="Fegie" w:date="2021-04-28T12:03:00Z"/>
          <w:rFonts w:ascii="標楷體" w:eastAsia="標楷體" w:hAnsi="標楷體"/>
        </w:rPr>
      </w:pPr>
      <w:bookmarkStart w:id="3822" w:name="_Toc71197197"/>
      <w:bookmarkEnd w:id="3822"/>
    </w:p>
    <w:p w14:paraId="48959B8B" w14:textId="5E321440" w:rsidR="0031051C" w:rsidRPr="009B2BD3" w:rsidDel="009661CB" w:rsidRDefault="0031051C" w:rsidP="0031051C">
      <w:pPr>
        <w:rPr>
          <w:del w:id="3823" w:author="Fegie" w:date="2021-04-28T12:03:00Z"/>
          <w:rFonts w:ascii="標楷體" w:eastAsia="標楷體" w:hAnsi="標楷體"/>
        </w:rPr>
      </w:pPr>
      <w:del w:id="3824" w:author="Fegie" w:date="2021-04-28T12:03:00Z">
        <w:r w:rsidRPr="009B2BD3" w:rsidDel="009661CB">
          <w:rPr>
            <w:rFonts w:ascii="標楷體" w:eastAsia="標楷體" w:hAnsi="標楷體"/>
          </w:rPr>
          <w:br w:type="page"/>
        </w:r>
      </w:del>
    </w:p>
    <w:p w14:paraId="2E7D0D5F" w14:textId="40369FA0" w:rsidR="0031051C" w:rsidRPr="009B2BD3" w:rsidDel="009661CB" w:rsidRDefault="0031051C" w:rsidP="0031051C">
      <w:pPr>
        <w:pStyle w:val="a"/>
        <w:rPr>
          <w:del w:id="3825" w:author="Fegie" w:date="2021-04-28T12:03:00Z"/>
          <w:rFonts w:ascii="標楷體" w:hAnsi="標楷體"/>
        </w:rPr>
      </w:pPr>
      <w:del w:id="3826" w:author="Fegie" w:date="2021-04-28T12:03:00Z">
        <w:r w:rsidRPr="009B2BD3" w:rsidDel="009661CB">
          <w:rPr>
            <w:rFonts w:ascii="標楷體" w:hAnsi="標楷體"/>
          </w:rPr>
          <w:delText>UI畫面</w:delText>
        </w:r>
        <w:bookmarkStart w:id="3827" w:name="_Toc71197198"/>
        <w:bookmarkEnd w:id="3827"/>
      </w:del>
    </w:p>
    <w:p w14:paraId="0E76C23E" w14:textId="4E892F22" w:rsidR="0031051C" w:rsidRPr="009B2BD3" w:rsidDel="009661CB" w:rsidRDefault="0031051C" w:rsidP="0031051C">
      <w:pPr>
        <w:pStyle w:val="42"/>
        <w:spacing w:after="72"/>
        <w:ind w:left="1133"/>
        <w:rPr>
          <w:del w:id="3828" w:author="Fegie" w:date="2021-04-28T12:03:00Z"/>
          <w:rFonts w:ascii="標楷體" w:hAnsi="標楷體"/>
        </w:rPr>
      </w:pPr>
      <w:del w:id="3829" w:author="Fegie" w:date="2021-04-28T12:03:00Z">
        <w:r w:rsidRPr="009B2BD3" w:rsidDel="009661CB">
          <w:rPr>
            <w:rFonts w:ascii="標楷體" w:hAnsi="標楷體" w:hint="eastAsia"/>
          </w:rPr>
          <w:delText>輸入畫面：</w:delText>
        </w:r>
        <w:bookmarkStart w:id="3830" w:name="_Toc71197199"/>
        <w:bookmarkEnd w:id="3830"/>
      </w:del>
    </w:p>
    <w:p w14:paraId="7D0677FF" w14:textId="3CE89CA8" w:rsidR="00131A8A" w:rsidDel="009661CB" w:rsidRDefault="007E3AAD" w:rsidP="00131A8A">
      <w:pPr>
        <w:pStyle w:val="a"/>
        <w:numPr>
          <w:ilvl w:val="0"/>
          <w:numId w:val="0"/>
        </w:numPr>
        <w:rPr>
          <w:del w:id="3831" w:author="Fegie" w:date="2021-04-28T12:03:00Z"/>
          <w:rFonts w:ascii="標楷體" w:hAnsi="標楷體"/>
        </w:rPr>
      </w:pPr>
      <w:del w:id="3832" w:author="Fegie" w:date="2021-04-28T12:03:00Z">
        <w:r w:rsidRPr="009B2BD3" w:rsidDel="009661CB">
          <w:rPr>
            <w:rFonts w:ascii="標楷體" w:hAnsi="標楷體"/>
            <w:noProof/>
          </w:rPr>
          <w:drawing>
            <wp:inline distT="0" distB="0" distL="0" distR="0" wp14:anchorId="057C116C" wp14:editId="03B50E71">
              <wp:extent cx="6489700" cy="2603500"/>
              <wp:effectExtent l="0" t="0" r="6350" b="6350"/>
              <wp:docPr id="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2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89700" cy="2603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9B2BD3" w:rsidDel="009661CB">
          <w:rPr>
            <w:rFonts w:ascii="標楷體" w:hAnsi="標楷體"/>
            <w:noProof/>
          </w:rPr>
          <w:drawing>
            <wp:inline distT="0" distB="0" distL="0" distR="0" wp14:anchorId="53F7ACFD" wp14:editId="5FB438A1">
              <wp:extent cx="6489700" cy="2647950"/>
              <wp:effectExtent l="0" t="0" r="6350" b="0"/>
              <wp:docPr id="8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2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89700" cy="2647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3833" w:author="余家興" w:date="2020-02-07T15:33:00Z">
        <w:del w:id="3834" w:author="Fegie" w:date="2021-04-28T12:03:00Z">
          <w:r w:rsidR="00F030D1" w:rsidRPr="00F030D1" w:rsidDel="009661CB">
            <w:rPr>
              <w:rFonts w:ascii="標楷體" w:hAnsi="標楷體"/>
              <w:noProof/>
              <w:rPrChange w:id="3835" w:author="Unknown">
                <w:rPr>
                  <w:noProof/>
                </w:rPr>
              </w:rPrChange>
            </w:rPr>
            <w:drawing>
              <wp:inline distT="0" distB="0" distL="0" distR="0" wp14:anchorId="1FED66B6" wp14:editId="718A0F02">
                <wp:extent cx="6681986" cy="3573780"/>
                <wp:effectExtent l="0" t="0" r="0" b="0"/>
                <wp:docPr id="15" name="圖片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81986" cy="35737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F030D1" w:rsidRPr="00F030D1" w:rsidDel="009661CB">
            <w:rPr>
              <w:rFonts w:ascii="標楷體" w:hAnsi="標楷體"/>
              <w:noProof/>
              <w:rPrChange w:id="3836" w:author="Unknown">
                <w:rPr>
                  <w:noProof/>
                </w:rPr>
              </w:rPrChange>
            </w:rPr>
            <w:drawing>
              <wp:inline distT="0" distB="0" distL="0" distR="0" wp14:anchorId="586EB716" wp14:editId="2A72AE78">
                <wp:extent cx="6720840" cy="1120140"/>
                <wp:effectExtent l="0" t="0" r="0" b="0"/>
                <wp:docPr id="21" name="圖片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20840" cy="1120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3837" w:name="_Toc71197200"/>
      <w:bookmarkEnd w:id="3837"/>
    </w:p>
    <w:p w14:paraId="7C3669AB" w14:textId="105493CE" w:rsidR="00131A8A" w:rsidDel="009661CB" w:rsidRDefault="00131A8A">
      <w:pPr>
        <w:widowControl/>
        <w:rPr>
          <w:ins w:id="3838" w:author="余家興" w:date="2020-02-07T15:35:00Z"/>
          <w:del w:id="3839" w:author="Fegie" w:date="2021-04-28T12:03:00Z"/>
          <w:rFonts w:ascii="標楷體" w:hAnsi="標楷體"/>
        </w:rPr>
      </w:pPr>
      <w:del w:id="3840" w:author="Fegie" w:date="2021-04-28T12:03:00Z">
        <w:r w:rsidDel="009661CB">
          <w:rPr>
            <w:rFonts w:ascii="標楷體" w:hAnsi="標楷體"/>
          </w:rPr>
          <w:br w:type="page"/>
        </w:r>
      </w:del>
    </w:p>
    <w:p w14:paraId="4E80C506" w14:textId="0BB4A7AB" w:rsidR="00F030D1" w:rsidDel="009661CB" w:rsidRDefault="00F030D1">
      <w:pPr>
        <w:widowControl/>
        <w:rPr>
          <w:del w:id="3841" w:author="Fegie" w:date="2021-04-28T12:03:00Z"/>
          <w:rFonts w:ascii="標楷體" w:eastAsia="標楷體" w:hAnsi="標楷體"/>
          <w:sz w:val="26"/>
        </w:rPr>
      </w:pPr>
      <w:ins w:id="3842" w:author="余家興" w:date="2020-02-07T15:35:00Z">
        <w:del w:id="3843" w:author="Fegie" w:date="2021-04-28T12:03:00Z">
          <w:r w:rsidRPr="00F030D1" w:rsidDel="009661CB">
            <w:rPr>
              <w:rFonts w:ascii="標楷體" w:eastAsia="標楷體" w:hAnsi="標楷體"/>
              <w:noProof/>
              <w:sz w:val="26"/>
              <w:rPrChange w:id="3844" w:author="Unknown">
                <w:rPr>
                  <w:noProof/>
                </w:rPr>
              </w:rPrChange>
            </w:rPr>
            <w:drawing>
              <wp:inline distT="0" distB="0" distL="0" distR="0" wp14:anchorId="0C9C0584" wp14:editId="588C5D36">
                <wp:extent cx="6707795" cy="3665220"/>
                <wp:effectExtent l="0" t="0" r="0" b="0"/>
                <wp:docPr id="22" name="圖片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07795" cy="36652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Pr="00F030D1" w:rsidDel="009661CB">
            <w:rPr>
              <w:rFonts w:ascii="標楷體" w:eastAsia="標楷體" w:hAnsi="標楷體"/>
              <w:noProof/>
              <w:sz w:val="26"/>
              <w:rPrChange w:id="3845" w:author="Unknown">
                <w:rPr>
                  <w:noProof/>
                </w:rPr>
              </w:rPrChange>
            </w:rPr>
            <w:drawing>
              <wp:inline distT="0" distB="0" distL="0" distR="0" wp14:anchorId="1BE0CCAB" wp14:editId="1A186CC1">
                <wp:extent cx="6701742" cy="1470660"/>
                <wp:effectExtent l="0" t="0" r="0" b="0"/>
                <wp:docPr id="23" name="圖片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01742" cy="1470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3846" w:name="_Toc71197201"/>
      <w:bookmarkEnd w:id="3846"/>
    </w:p>
    <w:p w14:paraId="3D13536B" w14:textId="29A7B379" w:rsidR="00131A8A" w:rsidDel="009661CB" w:rsidRDefault="00131A8A" w:rsidP="00131A8A">
      <w:pPr>
        <w:pStyle w:val="a"/>
        <w:numPr>
          <w:ilvl w:val="0"/>
          <w:numId w:val="0"/>
        </w:numPr>
        <w:rPr>
          <w:del w:id="3847" w:author="Fegie" w:date="2021-04-28T12:03:00Z"/>
          <w:rFonts w:ascii="標楷體" w:hAnsi="標楷體"/>
          <w:color w:val="FF0000"/>
        </w:rPr>
      </w:pPr>
      <w:del w:id="3848" w:author="Fegie" w:date="2021-04-28T12:03:00Z">
        <w:r w:rsidRPr="00FA5570" w:rsidDel="009661CB">
          <w:rPr>
            <w:rFonts w:ascii="標楷體" w:hAnsi="標楷體" w:hint="eastAsia"/>
            <w:color w:val="FF0000"/>
            <w:lang w:eastAsia="zh-HK"/>
          </w:rPr>
          <w:delText>待修改</w:delText>
        </w:r>
        <w:r w:rsidRPr="00FA5570" w:rsidDel="009661CB">
          <w:rPr>
            <w:rFonts w:ascii="標楷體" w:hAnsi="標楷體"/>
            <w:color w:val="FF0000"/>
            <w:lang w:eastAsia="zh-HK"/>
          </w:rPr>
          <w:delText>:</w:delText>
        </w:r>
        <w:r w:rsidDel="009661CB">
          <w:rPr>
            <w:rFonts w:ascii="標楷體" w:hAnsi="標楷體" w:hint="eastAsia"/>
            <w:color w:val="FF0000"/>
            <w:lang w:eastAsia="zh-HK"/>
          </w:rPr>
          <w:delText xml:space="preserve"> [</w:delText>
        </w:r>
        <w:r w:rsidRPr="00FA5570" w:rsidDel="009661CB">
          <w:rPr>
            <w:rFonts w:ascii="標楷體" w:hAnsi="標楷體" w:hint="eastAsia"/>
            <w:color w:val="FF0000"/>
            <w:lang w:eastAsia="zh-HK"/>
          </w:rPr>
          <w:delText>新增</w:delText>
        </w:r>
        <w:r w:rsidDel="009661CB">
          <w:rPr>
            <w:rFonts w:ascii="標楷體" w:hAnsi="標楷體" w:hint="eastAsia"/>
            <w:color w:val="FF0000"/>
            <w:lang w:eastAsia="zh-HK"/>
          </w:rPr>
          <w:delText>]功能結束後，畫面自動連到</w:delText>
        </w:r>
        <w:r w:rsidRPr="00FA5570" w:rsidDel="009661CB">
          <w:rPr>
            <w:rFonts w:ascii="標楷體" w:hAnsi="標楷體" w:hint="eastAsia"/>
            <w:color w:val="FF0000"/>
            <w:lang w:eastAsia="zh-HK"/>
          </w:rPr>
          <w:delText>[</w:delText>
        </w:r>
        <w:r w:rsidRPr="00FA5570" w:rsidDel="009661CB">
          <w:rPr>
            <w:rFonts w:ascii="標楷體" w:hAnsi="標楷體" w:hint="eastAsia"/>
            <w:color w:val="FF0000"/>
          </w:rPr>
          <w:delText>L1105</w:delText>
        </w:r>
        <w:r w:rsidRPr="00FA5570" w:rsidDel="009661CB">
          <w:rPr>
            <w:rFonts w:ascii="標楷體" w:hAnsi="標楷體"/>
            <w:color w:val="FF0000"/>
          </w:rPr>
          <w:delText xml:space="preserve"> </w:delText>
        </w:r>
        <w:r w:rsidRPr="00FA5570" w:rsidDel="009661CB">
          <w:rPr>
            <w:rFonts w:ascii="標楷體" w:hAnsi="標楷體" w:hint="eastAsia"/>
            <w:color w:val="FF0000"/>
          </w:rPr>
          <w:delText>顧客聯絡電話維護]</w:delText>
        </w:r>
        <w:r w:rsidRPr="00FA5570" w:rsidDel="009661CB">
          <w:rPr>
            <w:rFonts w:ascii="標楷體" w:hAnsi="標楷體" w:hint="eastAsia"/>
            <w:color w:val="FF0000"/>
            <w:lang w:eastAsia="zh-HK"/>
          </w:rPr>
          <w:delText>建立</w:delText>
        </w:r>
        <w:r w:rsidRPr="00FA5570" w:rsidDel="009661CB">
          <w:rPr>
            <w:rFonts w:ascii="標楷體" w:hAnsi="標楷體" w:hint="eastAsia"/>
            <w:color w:val="FF0000"/>
          </w:rPr>
          <w:delText>聯絡電話</w:delText>
        </w:r>
        <w:r w:rsidRPr="00FA5570" w:rsidDel="009661CB">
          <w:rPr>
            <w:rFonts w:ascii="標楷體" w:hAnsi="標楷體" w:hint="eastAsia"/>
            <w:color w:val="FF0000"/>
            <w:lang w:eastAsia="zh-HK"/>
          </w:rPr>
          <w:delText>資訊</w:delText>
        </w:r>
        <w:bookmarkStart w:id="3849" w:name="_Toc71197202"/>
        <w:bookmarkEnd w:id="3849"/>
      </w:del>
    </w:p>
    <w:p w14:paraId="2973FA5A" w14:textId="24A0587C" w:rsidR="00131A8A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50" w:author="Fegie" w:date="2021-04-28T12:03:00Z"/>
          <w:rFonts w:ascii="標楷體" w:eastAsia="標楷體" w:hAnsi="標楷體"/>
          <w:sz w:val="20"/>
        </w:rPr>
      </w:pPr>
      <w:del w:id="3851" w:author="Fegie" w:date="2021-04-28T12:03:00Z">
        <w:r w:rsidDel="009661CB">
          <w:rPr>
            <w:rFonts w:ascii="標楷體" w:eastAsia="標楷體" w:hAnsi="標楷體" w:hint="eastAsia"/>
            <w:sz w:val="20"/>
          </w:rPr>
          <w:delText>[</w:delText>
        </w:r>
        <w:r w:rsidRPr="0075306B" w:rsidDel="009661CB">
          <w:rPr>
            <w:rFonts w:ascii="標楷體" w:eastAsia="標楷體" w:hAnsi="標楷體" w:hint="eastAsia"/>
            <w:sz w:val="20"/>
          </w:rPr>
          <w:delText>L110</w:delText>
        </w:r>
        <w:r w:rsidDel="009661CB">
          <w:rPr>
            <w:rFonts w:ascii="標楷體" w:eastAsia="標楷體" w:hAnsi="標楷體" w:hint="eastAsia"/>
            <w:sz w:val="20"/>
          </w:rPr>
          <w:delText>2</w:delText>
        </w:r>
        <w:r w:rsidDel="009661CB">
          <w:rPr>
            <w:rFonts w:ascii="標楷體" w:eastAsia="標楷體" w:hAnsi="標楷體"/>
            <w:sz w:val="20"/>
          </w:rPr>
          <w:delText>]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  </w:delText>
        </w:r>
        <w:r w:rsidDel="009661CB">
          <w:rPr>
            <w:rFonts w:ascii="標楷體" w:eastAsia="標楷體" w:hAnsi="標楷體"/>
            <w:sz w:val="20"/>
          </w:rPr>
          <w:delText xml:space="preserve">   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顧客基本資料維護</w:delText>
        </w:r>
        <w:r w:rsidRPr="003F4935" w:rsidDel="009661CB">
          <w:rPr>
            <w:rFonts w:ascii="標楷體" w:eastAsia="標楷體" w:hAnsi="標楷體" w:hint="eastAsia"/>
            <w:sz w:val="20"/>
          </w:rPr>
          <w:delText>-</w:delText>
        </w:r>
        <w:r w:rsidRPr="0031051C" w:rsidDel="009661CB">
          <w:rPr>
            <w:rFonts w:ascii="標楷體" w:eastAsia="標楷體" w:hAnsi="標楷體" w:hint="eastAsia"/>
            <w:sz w:val="20"/>
          </w:rPr>
          <w:delText>法人</w:delText>
        </w:r>
        <w:bookmarkStart w:id="3852" w:name="_Toc71197203"/>
        <w:bookmarkEnd w:id="3852"/>
      </w:del>
    </w:p>
    <w:p w14:paraId="6158174D" w14:textId="366F4C23" w:rsidR="00131A8A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53" w:author="Fegie" w:date="2021-04-28T12:03:00Z"/>
          <w:rFonts w:ascii="標楷體" w:eastAsia="標楷體" w:hAnsi="標楷體"/>
          <w:sz w:val="20"/>
        </w:rPr>
      </w:pPr>
      <w:bookmarkStart w:id="3854" w:name="_Toc71197204"/>
      <w:bookmarkEnd w:id="3854"/>
    </w:p>
    <w:p w14:paraId="0B82BF31" w14:textId="2CBB9B8F" w:rsidR="00131A8A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55" w:author="Fegie" w:date="2021-04-28T12:03:00Z"/>
          <w:rFonts w:ascii="標楷體" w:eastAsia="標楷體" w:hAnsi="標楷體"/>
          <w:sz w:val="20"/>
        </w:rPr>
      </w:pPr>
      <w:del w:id="3856" w:author="Fegie" w:date="2021-04-28T12:03:00Z">
        <w:r w:rsidRPr="008A3089" w:rsidDel="009661CB">
          <w:rPr>
            <w:rFonts w:ascii="標楷體" w:eastAsia="標楷體" w:hAnsi="標楷體" w:hint="eastAsia"/>
            <w:sz w:val="20"/>
          </w:rPr>
          <w:delText>功能           : 9  [顯示名稱</w:delText>
        </w:r>
        <w:r w:rsidDel="009661CB">
          <w:rPr>
            <w:rFonts w:ascii="標楷體" w:eastAsia="標楷體" w:hAnsi="標楷體" w:hint="eastAsia"/>
            <w:sz w:val="20"/>
          </w:rPr>
          <w:delText>]</w:delText>
        </w:r>
        <w:bookmarkStart w:id="3857" w:name="_Toc71197205"/>
        <w:bookmarkEnd w:id="3857"/>
      </w:del>
    </w:p>
    <w:p w14:paraId="31ED6297" w14:textId="26A694C4" w:rsidR="00131A8A" w:rsidRPr="0075306B" w:rsidDel="009661CB" w:rsidRDefault="00EE10C6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58" w:author="Fegie" w:date="2021-04-28T12:03:00Z"/>
          <w:rFonts w:ascii="標楷體" w:eastAsia="標楷體" w:hAnsi="標楷體"/>
          <w:sz w:val="20"/>
        </w:rPr>
      </w:pPr>
      <w:del w:id="3859" w:author="Fegie" w:date="2021-04-28T12:03:00Z">
        <w:r w:rsidRPr="0031051C" w:rsidDel="009661CB">
          <w:rPr>
            <w:rFonts w:ascii="標楷體" w:eastAsia="標楷體" w:hAnsi="標楷體" w:hint="eastAsia"/>
            <w:sz w:val="20"/>
          </w:rPr>
          <w:delText>統一編號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</w:delText>
        </w:r>
        <w:r w:rsidDel="009661CB">
          <w:rPr>
            <w:rFonts w:ascii="標楷體" w:eastAsia="標楷體" w:hAnsi="標楷體"/>
            <w:sz w:val="20"/>
          </w:rPr>
          <w:delText xml:space="preserve">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: </w:delText>
        </w:r>
        <w:r w:rsidDel="009661CB">
          <w:rPr>
            <w:rFonts w:ascii="標楷體" w:eastAsia="標楷體" w:hAnsi="標楷體"/>
            <w:sz w:val="20"/>
          </w:rPr>
          <w:delText>XXXXXXXX</w:delText>
        </w:r>
        <w:bookmarkStart w:id="3860" w:name="_Toc71197206"/>
        <w:bookmarkEnd w:id="3860"/>
      </w:del>
    </w:p>
    <w:p w14:paraId="7AEBFFA3" w14:textId="6D0DDBEF" w:rsidR="00EE10C6" w:rsidDel="009661CB" w:rsidRDefault="00EE10C6" w:rsidP="00EE10C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61" w:author="Fegie" w:date="2021-04-28T12:03:00Z"/>
          <w:rFonts w:ascii="標楷體" w:eastAsia="標楷體" w:hAnsi="標楷體"/>
          <w:sz w:val="20"/>
        </w:rPr>
      </w:pPr>
      <w:del w:id="3862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公司名稱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  </w:delText>
        </w:r>
        <w:r w:rsidDel="009661CB">
          <w:rPr>
            <w:rFonts w:ascii="標楷體" w:eastAsia="標楷體" w:hAnsi="標楷體"/>
            <w:sz w:val="20"/>
          </w:rPr>
          <w:delText xml:space="preserve">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: </w:delText>
        </w:r>
        <w:r w:rsidRPr="00C11BFD" w:rsidDel="009661CB">
          <w:rPr>
            <w:rFonts w:ascii="標楷體" w:eastAsia="標楷體" w:hAnsi="標楷體"/>
            <w:sz w:val="20"/>
          </w:rPr>
          <w:delText>XXXXXXXXXXXXXXXXXXXXXXXXXXXXXXXXXXXXXXXXXXXXXXXXXX</w:delText>
        </w:r>
        <w:bookmarkStart w:id="3863" w:name="_Toc71197207"/>
        <w:bookmarkEnd w:id="3863"/>
      </w:del>
    </w:p>
    <w:p w14:paraId="4ABB06AD" w14:textId="7A2640DF" w:rsidR="00EE10C6" w:rsidRPr="0075306B" w:rsidDel="009661CB" w:rsidRDefault="00EE10C6" w:rsidP="00CE781C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900" w:firstLine="1800"/>
        <w:rPr>
          <w:del w:id="3864" w:author="Fegie" w:date="2021-04-28T12:03:00Z"/>
          <w:rFonts w:ascii="標楷體" w:eastAsia="標楷體" w:hAnsi="標楷體"/>
          <w:sz w:val="20"/>
        </w:rPr>
      </w:pPr>
      <w:del w:id="3865" w:author="Fegie" w:date="2021-04-28T12:03:00Z">
        <w:r w:rsidRPr="00C11BFD" w:rsidDel="009661CB">
          <w:rPr>
            <w:rFonts w:ascii="標楷體" w:eastAsia="標楷體" w:hAnsi="標楷體"/>
            <w:sz w:val="20"/>
          </w:rPr>
          <w:delText>XXXXXXXXXXXXXXXXXXXXXXXXXXXXXXXXXXXXXXXXXXXXXXXXXX</w:delText>
        </w:r>
        <w:bookmarkStart w:id="3866" w:name="_Toc71197208"/>
        <w:bookmarkEnd w:id="3866"/>
      </w:del>
    </w:p>
    <w:p w14:paraId="03FBFB6F" w14:textId="53C484E8" w:rsidR="00131A8A" w:rsidRPr="0075306B" w:rsidDel="009661CB" w:rsidRDefault="00EE10C6" w:rsidP="00EE10C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67" w:author="Fegie" w:date="2021-04-28T12:03:00Z"/>
          <w:rFonts w:ascii="標楷體" w:eastAsia="標楷體" w:hAnsi="標楷體"/>
          <w:sz w:val="20"/>
        </w:rPr>
      </w:pPr>
      <w:del w:id="3868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設立日期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</w:delText>
        </w:r>
        <w:r w:rsidDel="009661CB">
          <w:rPr>
            <w:rFonts w:ascii="標楷體" w:eastAsia="標楷體" w:hAnsi="標楷體"/>
            <w:sz w:val="20"/>
          </w:rPr>
          <w:delText xml:space="preserve">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: 999</w:delText>
        </w:r>
        <w:r w:rsidDel="009661CB">
          <w:rPr>
            <w:rFonts w:ascii="標楷體" w:eastAsia="標楷體" w:hAnsi="標楷體" w:hint="eastAsia"/>
            <w:sz w:val="20"/>
          </w:rPr>
          <w:delText>/</w:delText>
        </w:r>
        <w:r w:rsidRPr="0075306B" w:rsidDel="009661CB">
          <w:rPr>
            <w:rFonts w:ascii="標楷體" w:eastAsia="標楷體" w:hAnsi="標楷體" w:hint="eastAsia"/>
            <w:sz w:val="20"/>
          </w:rPr>
          <w:delText>99</w:delText>
        </w:r>
        <w:r w:rsidDel="009661CB">
          <w:rPr>
            <w:rFonts w:ascii="標楷體" w:eastAsia="標楷體" w:hAnsi="標楷體" w:hint="eastAsia"/>
            <w:sz w:val="20"/>
          </w:rPr>
          <w:delText>/</w:delText>
        </w:r>
        <w:r w:rsidRPr="0075306B" w:rsidDel="009661CB">
          <w:rPr>
            <w:rFonts w:ascii="標楷體" w:eastAsia="標楷體" w:hAnsi="標楷體" w:hint="eastAsia"/>
            <w:sz w:val="20"/>
          </w:rPr>
          <w:delText>99</w:delText>
        </w:r>
        <w:bookmarkStart w:id="3869" w:name="_Toc71197209"/>
        <w:bookmarkEnd w:id="3869"/>
      </w:del>
    </w:p>
    <w:p w14:paraId="74E989F8" w14:textId="7D8C7006" w:rsidR="00131A8A" w:rsidRPr="00FA5570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70" w:author="Fegie" w:date="2021-04-28T12:03:00Z"/>
          <w:rFonts w:ascii="標楷體" w:eastAsia="標楷體" w:hAnsi="標楷體"/>
          <w:color w:val="FF0000"/>
          <w:sz w:val="20"/>
        </w:rPr>
      </w:pPr>
      <w:del w:id="3871" w:author="Fegie" w:date="2021-04-28T12:03:00Z">
        <w:r w:rsidRPr="00FA5570" w:rsidDel="009661CB">
          <w:rPr>
            <w:rFonts w:ascii="標楷體" w:eastAsia="標楷體" w:hAnsi="標楷體" w:hint="eastAsia"/>
            <w:color w:val="FF0000"/>
            <w:sz w:val="20"/>
          </w:rPr>
          <w:delText>客戶別         : 99</w:delText>
        </w:r>
        <w:bookmarkStart w:id="3872" w:name="_Toc71197210"/>
        <w:bookmarkEnd w:id="3872"/>
      </w:del>
    </w:p>
    <w:p w14:paraId="3E5ED539" w14:textId="0C543D7D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73" w:author="Fegie" w:date="2021-04-28T12:03:00Z"/>
          <w:rFonts w:ascii="標楷體" w:eastAsia="標楷體" w:hAnsi="標楷體"/>
          <w:sz w:val="20"/>
        </w:rPr>
      </w:pPr>
      <w:del w:id="3874" w:author="Fegie" w:date="2021-04-28T12:03:00Z">
        <w:r w:rsidRPr="00FC2147" w:rsidDel="009661CB">
          <w:rPr>
            <w:rFonts w:ascii="標楷體" w:eastAsia="標楷體" w:hAnsi="標楷體" w:hint="eastAsia"/>
            <w:sz w:val="20"/>
          </w:rPr>
          <w:delText>行業別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</w:delText>
        </w:r>
        <w:r w:rsidDel="009661CB">
          <w:rPr>
            <w:rFonts w:ascii="標楷體" w:eastAsia="標楷體" w:hAnsi="標楷體"/>
            <w:sz w:val="20"/>
          </w:rPr>
          <w:delText xml:space="preserve">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: 999999</w:delText>
        </w:r>
        <w:bookmarkStart w:id="3875" w:name="_Toc71197211"/>
        <w:bookmarkEnd w:id="3875"/>
      </w:del>
    </w:p>
    <w:p w14:paraId="5726B55C" w14:textId="1AF15E06" w:rsidR="00131A8A" w:rsidRPr="00D96C41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76" w:author="Fegie" w:date="2021-04-28T12:03:00Z"/>
          <w:rFonts w:ascii="標楷體" w:eastAsia="標楷體" w:hAnsi="標楷體"/>
          <w:sz w:val="20"/>
        </w:rPr>
      </w:pPr>
      <w:del w:id="3877" w:author="Fegie" w:date="2021-04-28T12:03:00Z">
        <w:r w:rsidRPr="00D96C41" w:rsidDel="009661CB">
          <w:rPr>
            <w:rFonts w:ascii="標楷體" w:eastAsia="標楷體" w:hAnsi="標楷體" w:hint="eastAsia"/>
            <w:sz w:val="20"/>
          </w:rPr>
          <w:delText xml:space="preserve">國籍           : </w:delText>
        </w:r>
        <w:r w:rsidRPr="00D96C41" w:rsidDel="009661CB">
          <w:rPr>
            <w:rFonts w:ascii="標楷體" w:eastAsia="標楷體" w:hAnsi="標楷體"/>
            <w:sz w:val="20"/>
          </w:rPr>
          <w:delText>XX</w:delText>
        </w:r>
        <w:r w:rsidDel="009661CB">
          <w:rPr>
            <w:rFonts w:ascii="標楷體" w:eastAsia="標楷體" w:hAnsi="標楷體"/>
            <w:sz w:val="20"/>
          </w:rPr>
          <w:delText xml:space="preserve"> </w:delText>
        </w:r>
        <w:r w:rsidRPr="00FA5570" w:rsidDel="009661CB">
          <w:rPr>
            <w:rFonts w:ascii="標楷體" w:eastAsia="標楷體" w:hAnsi="標楷體" w:hint="eastAsia"/>
            <w:sz w:val="20"/>
          </w:rPr>
          <w:delText>[顯示名稱]</w:delText>
        </w:r>
        <w:bookmarkStart w:id="3878" w:name="_Toc71197212"/>
        <w:bookmarkEnd w:id="3878"/>
      </w:del>
    </w:p>
    <w:p w14:paraId="03087978" w14:textId="774A0CC2" w:rsidR="00131A8A" w:rsidRPr="0075306B" w:rsidDel="009661CB" w:rsidRDefault="00EE10C6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79" w:author="Fegie" w:date="2021-04-28T12:03:00Z"/>
          <w:rFonts w:ascii="標楷體" w:eastAsia="標楷體" w:hAnsi="標楷體"/>
          <w:sz w:val="20"/>
        </w:rPr>
      </w:pPr>
      <w:del w:id="3880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負責人</w:delText>
        </w:r>
        <w:r w:rsidR="00716B9A" w:rsidRPr="00CE781C" w:rsidDel="009661CB">
          <w:rPr>
            <w:rFonts w:ascii="標楷體" w:eastAsia="標楷體" w:hAnsi="標楷體" w:hint="eastAsia"/>
            <w:color w:val="FF0000"/>
            <w:sz w:val="20"/>
            <w:szCs w:val="20"/>
          </w:rPr>
          <w:delText>身分證字號</w:delText>
        </w:r>
        <w:r w:rsidR="00131A8A" w:rsidRPr="0075306B" w:rsidDel="009661CB">
          <w:rPr>
            <w:rFonts w:ascii="標楷體" w:eastAsia="標楷體" w:hAnsi="標楷體" w:hint="eastAsia"/>
            <w:sz w:val="20"/>
          </w:rPr>
          <w:delText xml:space="preserve">: </w:delText>
        </w:r>
        <w:r w:rsidR="00131A8A" w:rsidDel="009661CB">
          <w:rPr>
            <w:rFonts w:ascii="標楷體" w:eastAsia="標楷體" w:hAnsi="標楷體"/>
            <w:sz w:val="20"/>
          </w:rPr>
          <w:delText>XXXXXXXXXX</w:delText>
        </w:r>
        <w:bookmarkStart w:id="3881" w:name="_Toc71197213"/>
        <w:bookmarkEnd w:id="3881"/>
      </w:del>
    </w:p>
    <w:p w14:paraId="7728AB69" w14:textId="663C38AE" w:rsidR="00131A8A" w:rsidRPr="0075306B" w:rsidDel="009661CB" w:rsidRDefault="00EE10C6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82" w:author="Fegie" w:date="2021-04-28T12:03:00Z"/>
          <w:rFonts w:ascii="標楷體" w:eastAsia="標楷體" w:hAnsi="標楷體"/>
          <w:sz w:val="20"/>
        </w:rPr>
      </w:pPr>
      <w:del w:id="3883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負責人</w:delText>
        </w:r>
        <w:r w:rsidR="00131A8A" w:rsidRPr="0075306B" w:rsidDel="009661CB">
          <w:rPr>
            <w:rFonts w:ascii="標楷體" w:eastAsia="標楷體" w:hAnsi="標楷體" w:hint="eastAsia"/>
            <w:sz w:val="20"/>
          </w:rPr>
          <w:delText>姓名</w:delText>
        </w:r>
        <w:r w:rsidR="00131A8A" w:rsidDel="009661CB">
          <w:rPr>
            <w:rFonts w:ascii="標楷體" w:eastAsia="標楷體" w:hAnsi="標楷體" w:hint="eastAsia"/>
            <w:sz w:val="20"/>
          </w:rPr>
          <w:delText xml:space="preserve">     : </w:delText>
        </w:r>
      </w:del>
      <w:ins w:id="3884" w:author="88692" w:date="2020-06-16T17:18:00Z">
        <w:del w:id="3885" w:author="Fegie" w:date="2021-04-28T12:03:00Z">
          <w:r w:rsidR="00260569" w:rsidRPr="00260569" w:rsidDel="009661CB">
            <w:rPr>
              <w:rFonts w:ascii="標楷體" w:eastAsia="標楷體" w:hAnsi="標楷體"/>
              <w:sz w:val="16"/>
              <w:szCs w:val="16"/>
            </w:rPr>
            <w:delText>XXXXXXXXXXXXXXXXXXXXXXXXXXXXXXXXXXXXXXXXXXXXXXXXXXXXXXXXXXXXXXXXXXXXXXXXXXXXXXXXXXXXXXXXXXXXXXXXXXXX</w:delText>
          </w:r>
        </w:del>
      </w:ins>
      <w:del w:id="3886" w:author="Fegie" w:date="2021-04-28T12:03:00Z">
        <w:r w:rsidR="00131A8A" w:rsidDel="009661CB">
          <w:rPr>
            <w:rFonts w:ascii="標楷體" w:eastAsia="標楷體" w:hAnsi="標楷體" w:hint="eastAsia"/>
            <w:sz w:val="20"/>
          </w:rPr>
          <w:delText>XXXXXXXXXX</w:delText>
        </w:r>
        <w:r w:rsidR="00131A8A" w:rsidRPr="00E801D1" w:rsidDel="009661CB">
          <w:rPr>
            <w:rFonts w:ascii="標楷體" w:eastAsia="標楷體" w:hAnsi="標楷體" w:hint="eastAsia"/>
            <w:sz w:val="20"/>
          </w:rPr>
          <w:delText>XXXX</w:delText>
        </w:r>
        <w:bookmarkStart w:id="3887" w:name="_Toc71197214"/>
        <w:bookmarkEnd w:id="3887"/>
      </w:del>
    </w:p>
    <w:p w14:paraId="6E44CB89" w14:textId="4295D3BE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88" w:author="Fegie" w:date="2021-04-28T12:03:00Z"/>
          <w:rFonts w:ascii="標楷體" w:eastAsia="標楷體" w:hAnsi="標楷體"/>
          <w:strike/>
          <w:color w:val="FF0000"/>
          <w:sz w:val="20"/>
          <w:rPrChange w:id="3889" w:author="88692" w:date="2020-06-16T17:11:00Z">
            <w:rPr>
              <w:del w:id="3890" w:author="Fegie" w:date="2021-04-28T12:03:00Z"/>
              <w:rFonts w:ascii="標楷體" w:eastAsia="標楷體" w:hAnsi="標楷體"/>
              <w:sz w:val="20"/>
            </w:rPr>
          </w:rPrChange>
        </w:rPr>
      </w:pPr>
      <w:del w:id="3891" w:author="Fegie" w:date="2021-04-28T12:03:00Z"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892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聯絡人姓名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3893" w:author="88692" w:date="2020-06-16T17:11:00Z">
              <w:rPr>
                <w:rFonts w:ascii="標楷體" w:eastAsia="標楷體" w:hAnsi="標楷體"/>
                <w:sz w:val="20"/>
              </w:rPr>
            </w:rPrChange>
          </w:rPr>
          <w:delText xml:space="preserve">     : XXXXXXXXXXXXXX</w:delText>
        </w:r>
        <w:bookmarkStart w:id="3894" w:name="_Toc71197215"/>
        <w:bookmarkEnd w:id="3894"/>
      </w:del>
    </w:p>
    <w:p w14:paraId="6041495E" w14:textId="1717E95D" w:rsidR="00131A8A" w:rsidRPr="0075306B" w:rsidDel="009661CB" w:rsidRDefault="00EE10C6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95" w:author="Fegie" w:date="2021-04-28T12:03:00Z"/>
          <w:rFonts w:ascii="標楷體" w:eastAsia="標楷體" w:hAnsi="標楷體"/>
          <w:sz w:val="20"/>
        </w:rPr>
      </w:pPr>
      <w:del w:id="3896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公司</w:delText>
        </w:r>
        <w:r w:rsidR="00131A8A" w:rsidRPr="0075306B" w:rsidDel="009661CB">
          <w:rPr>
            <w:rFonts w:ascii="標楷體" w:eastAsia="標楷體" w:hAnsi="標楷體" w:hint="eastAsia"/>
            <w:sz w:val="20"/>
          </w:rPr>
          <w:delText>郵遞區號   : 99999</w:delText>
        </w:r>
        <w:bookmarkStart w:id="3897" w:name="_Toc71197216"/>
        <w:bookmarkEnd w:id="3897"/>
      </w:del>
    </w:p>
    <w:p w14:paraId="43A88C11" w14:textId="378A067D" w:rsidR="00131A8A" w:rsidRPr="0075306B" w:rsidDel="009661CB" w:rsidRDefault="00EE10C6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898" w:author="Fegie" w:date="2021-04-28T12:03:00Z"/>
          <w:rFonts w:ascii="標楷體" w:eastAsia="標楷體" w:hAnsi="標楷體"/>
          <w:sz w:val="20"/>
        </w:rPr>
      </w:pPr>
      <w:del w:id="3899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公司</w:delText>
        </w:r>
        <w:r w:rsidR="00131A8A" w:rsidRPr="0075306B" w:rsidDel="009661CB">
          <w:rPr>
            <w:rFonts w:ascii="標楷體" w:eastAsia="標楷體" w:hAnsi="標楷體" w:hint="eastAsia"/>
            <w:sz w:val="20"/>
          </w:rPr>
          <w:delText>地址       : XXXXXXXXXXXXXXXXXXXXXXXXXXXXXXXX</w:delText>
        </w:r>
        <w:r w:rsidR="00131A8A" w:rsidDel="009661CB">
          <w:rPr>
            <w:rFonts w:ascii="標楷體" w:eastAsia="標楷體" w:hAnsi="標楷體" w:hint="eastAsia"/>
            <w:sz w:val="20"/>
          </w:rPr>
          <w:delText>XXXXXXXXXXXXXXXXXXXXXXXXXXXX</w:delText>
        </w:r>
        <w:bookmarkStart w:id="3900" w:name="_Toc71197217"/>
        <w:bookmarkEnd w:id="3900"/>
      </w:del>
    </w:p>
    <w:p w14:paraId="341237C0" w14:textId="7DD1CE82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01" w:author="Fegie" w:date="2021-04-28T12:03:00Z"/>
          <w:rFonts w:ascii="標楷體" w:eastAsia="標楷體" w:hAnsi="標楷體"/>
          <w:sz w:val="20"/>
        </w:rPr>
      </w:pPr>
      <w:del w:id="3902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通訊郵遞區號   : 99999</w:delText>
        </w:r>
        <w:bookmarkStart w:id="3903" w:name="_Toc71197218"/>
        <w:bookmarkEnd w:id="3903"/>
      </w:del>
    </w:p>
    <w:p w14:paraId="39F196D8" w14:textId="6D2F1495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04" w:author="Fegie" w:date="2021-04-28T12:03:00Z"/>
          <w:rFonts w:ascii="標楷體" w:eastAsia="標楷體" w:hAnsi="標楷體"/>
          <w:sz w:val="20"/>
        </w:rPr>
      </w:pPr>
      <w:del w:id="3905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通訊地址       : XXXXXXXXXXXXXXXXXXXXXXXXXXXXXXXX</w:delText>
        </w:r>
        <w:r w:rsidDel="009661CB">
          <w:rPr>
            <w:rFonts w:ascii="標楷體" w:eastAsia="標楷體" w:hAnsi="標楷體" w:hint="eastAsia"/>
            <w:sz w:val="20"/>
          </w:rPr>
          <w:delText>XXXXXXXXXXXXXXXXXXXXXXXXXXXX</w:delText>
        </w:r>
        <w:bookmarkStart w:id="3906" w:name="_Toc71197219"/>
        <w:bookmarkEnd w:id="3906"/>
      </w:del>
    </w:p>
    <w:p w14:paraId="0434AAFF" w14:textId="4BFB8574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07" w:author="Fegie" w:date="2021-04-28T12:03:00Z"/>
          <w:rFonts w:ascii="標楷體" w:eastAsia="標楷體" w:hAnsi="標楷體"/>
          <w:sz w:val="20"/>
        </w:rPr>
      </w:pPr>
      <w:del w:id="3908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電子信箱       : XXXXXXXXXXXXXXXXXXXXXXXXXXXXXXXXXXXXXXXXXXXXXXXXXX</w:delText>
        </w:r>
        <w:bookmarkStart w:id="3909" w:name="_Toc71197220"/>
        <w:bookmarkEnd w:id="3909"/>
      </w:del>
    </w:p>
    <w:p w14:paraId="7390B9E5" w14:textId="0B3B9BBE" w:rsidR="00131A8A" w:rsidRPr="00FA5570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10" w:author="Fegie" w:date="2021-04-28T12:03:00Z"/>
          <w:rFonts w:ascii="標楷體" w:eastAsia="標楷體" w:hAnsi="標楷體"/>
          <w:sz w:val="20"/>
        </w:rPr>
      </w:pPr>
      <w:bookmarkStart w:id="3911" w:name="_Toc71197221"/>
      <w:bookmarkEnd w:id="3911"/>
    </w:p>
    <w:p w14:paraId="12388E6A" w14:textId="6759F39F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12" w:author="Fegie" w:date="2021-04-28T12:03:00Z"/>
          <w:rFonts w:ascii="標楷體" w:eastAsia="標楷體" w:hAnsi="標楷體"/>
          <w:strike/>
          <w:color w:val="FF0000"/>
          <w:sz w:val="20"/>
          <w:rPrChange w:id="3913" w:author="88692" w:date="2020-06-16T17:11:00Z">
            <w:rPr>
              <w:del w:id="3914" w:author="Fegie" w:date="2021-04-28T12:03:00Z"/>
              <w:rFonts w:ascii="標楷體" w:eastAsia="標楷體" w:hAnsi="標楷體"/>
              <w:sz w:val="20"/>
            </w:rPr>
          </w:rPrChange>
        </w:rPr>
      </w:pPr>
      <w:del w:id="3915" w:author="Fegie" w:date="2021-04-28T12:03:00Z"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916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是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917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否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918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為授信限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919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制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920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對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921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象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3922" w:author="88692" w:date="2020-06-16T17:11:00Z">
              <w:rPr>
                <w:rFonts w:ascii="標楷體" w:eastAsia="標楷體" w:hAnsi="標楷體"/>
                <w:sz w:val="20"/>
              </w:rPr>
            </w:rPrChange>
          </w:rPr>
          <w:delText>: 9</w:delText>
        </w:r>
        <w:bookmarkStart w:id="3923" w:name="_Toc71197222"/>
        <w:bookmarkEnd w:id="3923"/>
      </w:del>
    </w:p>
    <w:p w14:paraId="1EBC34AD" w14:textId="020A7E91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24" w:author="Fegie" w:date="2021-04-28T12:03:00Z"/>
          <w:rFonts w:ascii="標楷體" w:eastAsia="標楷體" w:hAnsi="標楷體"/>
          <w:strike/>
          <w:color w:val="FF0000"/>
          <w:sz w:val="20"/>
          <w:rPrChange w:id="3925" w:author="88692" w:date="2020-06-16T17:11:00Z">
            <w:rPr>
              <w:del w:id="3926" w:author="Fegie" w:date="2021-04-28T12:03:00Z"/>
              <w:rFonts w:ascii="標楷體" w:eastAsia="標楷體" w:hAnsi="標楷體"/>
              <w:sz w:val="20"/>
            </w:rPr>
          </w:rPrChange>
        </w:rPr>
      </w:pPr>
      <w:del w:id="3927" w:author="Fegie" w:date="2021-04-28T12:03:00Z"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928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是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929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否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930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為利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931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害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932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關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933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係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934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人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3935" w:author="88692" w:date="2020-06-16T17:11:00Z">
              <w:rPr>
                <w:rFonts w:ascii="標楷體" w:eastAsia="標楷體" w:hAnsi="標楷體"/>
                <w:sz w:val="20"/>
              </w:rPr>
            </w:rPrChange>
          </w:rPr>
          <w:delText xml:space="preserve">: 9                   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936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是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937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否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938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為準利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939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害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940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關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941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係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3942" w:author="88692" w:date="2020-06-16T17:11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人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3943" w:author="88692" w:date="2020-06-16T17:11:00Z">
              <w:rPr>
                <w:rFonts w:ascii="標楷體" w:eastAsia="標楷體" w:hAnsi="標楷體"/>
                <w:sz w:val="20"/>
              </w:rPr>
            </w:rPrChange>
          </w:rPr>
          <w:delText>: 9</w:delText>
        </w:r>
        <w:bookmarkStart w:id="3944" w:name="_Toc71197223"/>
        <w:bookmarkEnd w:id="3944"/>
      </w:del>
    </w:p>
    <w:p w14:paraId="353DA538" w14:textId="67A62CCE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45" w:author="Fegie" w:date="2021-04-28T12:03:00Z"/>
          <w:rFonts w:ascii="標楷體" w:eastAsia="標楷體" w:hAnsi="標楷體"/>
          <w:strike/>
          <w:color w:val="FF0000"/>
          <w:sz w:val="20"/>
          <w:rPrChange w:id="3946" w:author="88692" w:date="2020-06-16T17:11:00Z">
            <w:rPr>
              <w:del w:id="3947" w:author="Fegie" w:date="2021-04-28T12:03:00Z"/>
              <w:rFonts w:ascii="標楷體" w:eastAsia="標楷體" w:hAnsi="標楷體"/>
              <w:sz w:val="20"/>
            </w:rPr>
          </w:rPrChange>
        </w:rPr>
      </w:pPr>
      <w:bookmarkStart w:id="3948" w:name="_Toc71197224"/>
      <w:bookmarkEnd w:id="3948"/>
    </w:p>
    <w:p w14:paraId="18F81D0E" w14:textId="53F4464F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49" w:author="Fegie" w:date="2021-04-28T12:03:00Z"/>
          <w:rFonts w:ascii="標楷體" w:eastAsia="標楷體" w:hAnsi="標楷體"/>
          <w:sz w:val="20"/>
        </w:rPr>
      </w:pPr>
      <w:del w:id="3950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企金別         : 9</w:delText>
        </w:r>
      </w:del>
      <w:ins w:id="3951" w:author="88692" w:date="2020-06-16T17:11:00Z">
        <w:del w:id="3952" w:author="Fegie" w:date="2021-04-28T12:03:00Z">
          <w:r w:rsidR="00260569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bookmarkStart w:id="3953" w:name="_Toc71197225"/>
      <w:bookmarkEnd w:id="3953"/>
    </w:p>
    <w:p w14:paraId="017F4F0C" w14:textId="47568F03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54" w:author="Fegie" w:date="2021-04-28T12:03:00Z"/>
          <w:rFonts w:ascii="標楷體" w:eastAsia="標楷體" w:hAnsi="標楷體"/>
          <w:strike/>
          <w:color w:val="FF0000"/>
          <w:sz w:val="20"/>
          <w:rPrChange w:id="3955" w:author="88692" w:date="2020-06-16T17:11:00Z">
            <w:rPr>
              <w:del w:id="3956" w:author="Fegie" w:date="2021-04-28T12:03:00Z"/>
              <w:rFonts w:ascii="標楷體" w:eastAsia="標楷體" w:hAnsi="標楷體"/>
              <w:sz w:val="20"/>
            </w:rPr>
          </w:rPrChange>
        </w:rPr>
      </w:pPr>
      <w:del w:id="3957" w:author="Fegie" w:date="2021-04-28T12:03:00Z"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958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交互運用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3959" w:author="88692" w:date="2020-06-16T17:11:00Z">
              <w:rPr>
                <w:rFonts w:ascii="標楷體" w:eastAsia="標楷體" w:hAnsi="標楷體"/>
                <w:sz w:val="20"/>
              </w:rPr>
            </w:rPrChange>
          </w:rPr>
          <w:delText xml:space="preserve">       : XXXXXX               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3960" w:author="88692" w:date="2020-06-16T17:11:00Z">
              <w:rPr>
                <w:rFonts w:ascii="標楷體" w:eastAsia="標楷體" w:hAnsi="標楷體" w:hint="eastAsia"/>
                <w:sz w:val="20"/>
              </w:rPr>
            </w:rPrChange>
          </w:rPr>
          <w:delText>開放查詢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3961" w:author="88692" w:date="2020-06-16T17:11:00Z">
              <w:rPr>
                <w:rFonts w:ascii="標楷體" w:eastAsia="標楷體" w:hAnsi="標楷體"/>
                <w:sz w:val="20"/>
              </w:rPr>
            </w:rPrChange>
          </w:rPr>
          <w:delText xml:space="preserve">       : 9</w:delText>
        </w:r>
        <w:bookmarkStart w:id="3962" w:name="_Toc71197226"/>
        <w:bookmarkEnd w:id="3962"/>
      </w:del>
    </w:p>
    <w:p w14:paraId="0C08323D" w14:textId="5EB93271" w:rsidR="00131A8A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3963" w:author="88692" w:date="2020-06-16T17:11:00Z"/>
          <w:del w:id="3964" w:author="Fegie" w:date="2021-04-28T12:03:00Z"/>
          <w:rFonts w:ascii="標楷體" w:eastAsia="標楷體" w:hAnsi="標楷體"/>
          <w:sz w:val="20"/>
        </w:rPr>
      </w:pPr>
      <w:bookmarkStart w:id="3965" w:name="_Toc71197227"/>
      <w:bookmarkEnd w:id="3965"/>
    </w:p>
    <w:p w14:paraId="7E705254" w14:textId="43A445E0" w:rsidR="00260569" w:rsidRPr="00023EE8" w:rsidDel="009661CB" w:rsidRDefault="00260569" w:rsidP="0026056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3966" w:author="88692" w:date="2020-06-16T17:12:00Z"/>
          <w:del w:id="3967" w:author="Fegie" w:date="2021-04-28T12:03:00Z"/>
          <w:rFonts w:ascii="標楷體" w:eastAsia="標楷體" w:hAnsi="標楷體"/>
          <w:sz w:val="20"/>
        </w:rPr>
      </w:pPr>
      <w:ins w:id="3968" w:author="88692" w:date="2020-06-16T17:12:00Z">
        <w:del w:id="3969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英文名</w:delText>
          </w:r>
        </w:del>
      </w:ins>
      <w:ins w:id="3970" w:author="88692" w:date="2020-06-16T17:13:00Z">
        <w:del w:id="3971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>稱</w:delText>
          </w:r>
        </w:del>
      </w:ins>
      <w:ins w:id="3972" w:author="88692" w:date="2020-06-16T17:12:00Z">
        <w:del w:id="3973" w:author="Fegie" w:date="2021-04-28T12:03:00Z"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 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  <w:r w:rsidDel="009661CB">
            <w:rPr>
              <w:rFonts w:ascii="標楷體" w:eastAsia="標楷體" w:hAnsi="標楷體"/>
              <w:sz w:val="20"/>
            </w:rPr>
            <w:delText xml:space="preserve"> XXXXXXXXXXXXXXXXXXXX</w:delText>
          </w:r>
          <w:bookmarkStart w:id="3974" w:name="_Toc71197228"/>
          <w:bookmarkEnd w:id="3974"/>
        </w:del>
      </w:ins>
    </w:p>
    <w:p w14:paraId="5DBDBACE" w14:textId="5A015560" w:rsidR="00260569" w:rsidRPr="00023EE8" w:rsidDel="009661CB" w:rsidRDefault="00260569" w:rsidP="0026056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3975" w:author="88692" w:date="2020-06-16T17:12:00Z"/>
          <w:del w:id="3976" w:author="Fegie" w:date="2021-04-28T12:03:00Z"/>
          <w:rFonts w:ascii="標楷體" w:eastAsia="標楷體" w:hAnsi="標楷體"/>
          <w:sz w:val="20"/>
        </w:rPr>
      </w:pPr>
      <w:ins w:id="3977" w:author="88692" w:date="2020-06-16T17:12:00Z">
        <w:del w:id="3978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年收入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      : 999999999</w:delText>
          </w:r>
          <w:bookmarkStart w:id="3979" w:name="_Toc71197229"/>
          <w:bookmarkEnd w:id="3979"/>
        </w:del>
      </w:ins>
    </w:p>
    <w:p w14:paraId="52B462BA" w14:textId="4462A4CD" w:rsidR="00260569" w:rsidRPr="00023EE8" w:rsidDel="009661CB" w:rsidRDefault="00260569" w:rsidP="0026056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3980" w:author="88692" w:date="2020-06-16T17:12:00Z"/>
          <w:del w:id="3981" w:author="Fegie" w:date="2021-04-28T12:03:00Z"/>
          <w:rFonts w:ascii="標楷體" w:eastAsia="標楷體" w:hAnsi="標楷體"/>
          <w:sz w:val="20"/>
        </w:rPr>
      </w:pPr>
      <w:ins w:id="3982" w:author="88692" w:date="2020-06-16T17:12:00Z">
        <w:del w:id="3983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年收入資料年月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>: XXXXXX</w:delText>
          </w:r>
          <w:bookmarkStart w:id="3984" w:name="_Toc71197230"/>
          <w:bookmarkEnd w:id="3984"/>
        </w:del>
      </w:ins>
    </w:p>
    <w:p w14:paraId="2725703E" w14:textId="175921E5" w:rsidR="00260569" w:rsidRPr="00260569" w:rsidDel="009661CB" w:rsidRDefault="00260569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85" w:author="Fegie" w:date="2021-04-28T12:03:00Z"/>
          <w:rFonts w:ascii="標楷體" w:eastAsia="標楷體" w:hAnsi="標楷體"/>
          <w:sz w:val="20"/>
        </w:rPr>
      </w:pPr>
      <w:bookmarkStart w:id="3986" w:name="_Toc71197231"/>
      <w:bookmarkEnd w:id="3986"/>
    </w:p>
    <w:p w14:paraId="317C0E73" w14:textId="37924A23" w:rsidR="00131A8A" w:rsidDel="009661CB" w:rsidRDefault="00131A8A" w:rsidP="00131A8A">
      <w:pPr>
        <w:pStyle w:val="a"/>
        <w:numPr>
          <w:ilvl w:val="0"/>
          <w:numId w:val="0"/>
        </w:numPr>
        <w:rPr>
          <w:del w:id="3987" w:author="Fegie" w:date="2021-04-28T12:03:00Z"/>
          <w:rFonts w:ascii="標楷體" w:hAnsi="標楷體"/>
        </w:rPr>
      </w:pPr>
      <w:del w:id="3988" w:author="Fegie" w:date="2021-04-28T12:03:00Z">
        <w:r w:rsidRPr="009B2BD3" w:rsidDel="009661CB">
          <w:rPr>
            <w:rFonts w:ascii="標楷體" w:hAnsi="標楷體"/>
          </w:rPr>
          <w:br w:type="page"/>
        </w:r>
      </w:del>
    </w:p>
    <w:p w14:paraId="7F433145" w14:textId="2BCD3442" w:rsidR="00131A8A" w:rsidDel="009661CB" w:rsidRDefault="00131A8A" w:rsidP="00131A8A">
      <w:pPr>
        <w:pStyle w:val="a"/>
        <w:numPr>
          <w:ilvl w:val="0"/>
          <w:numId w:val="0"/>
        </w:numPr>
        <w:rPr>
          <w:del w:id="3989" w:author="Fegie" w:date="2021-04-28T12:03:00Z"/>
          <w:rFonts w:ascii="標楷體" w:hAnsi="標楷體"/>
          <w:color w:val="FF0000"/>
        </w:rPr>
      </w:pPr>
      <w:del w:id="3990" w:author="Fegie" w:date="2021-04-28T12:03:00Z">
        <w:r w:rsidRPr="00FA5570" w:rsidDel="009661CB">
          <w:rPr>
            <w:rFonts w:ascii="標楷體" w:hAnsi="標楷體" w:hint="eastAsia"/>
            <w:color w:val="FF0000"/>
            <w:lang w:eastAsia="zh-HK"/>
          </w:rPr>
          <w:delText>待修改</w:delText>
        </w:r>
        <w:r w:rsidRPr="00FA5570" w:rsidDel="009661CB">
          <w:rPr>
            <w:rFonts w:ascii="標楷體" w:hAnsi="標楷體"/>
            <w:color w:val="FF0000"/>
            <w:lang w:eastAsia="zh-HK"/>
          </w:rPr>
          <w:delText>:</w:delText>
        </w:r>
        <w:r w:rsidDel="009661CB">
          <w:rPr>
            <w:rFonts w:ascii="標楷體" w:hAnsi="標楷體" w:hint="eastAsia"/>
            <w:color w:val="FF0000"/>
            <w:lang w:eastAsia="zh-HK"/>
          </w:rPr>
          <w:delText xml:space="preserve"> [</w:delText>
        </w:r>
        <w:r w:rsidRPr="00677B9B" w:rsidDel="009661CB">
          <w:rPr>
            <w:rFonts w:ascii="標楷體" w:hAnsi="標楷體" w:hint="eastAsia"/>
            <w:strike/>
            <w:color w:val="FF0000"/>
            <w:lang w:eastAsia="zh-HK"/>
            <w:rPrChange w:id="3991" w:author="88692" w:date="2020-06-18T09:46:00Z">
              <w:rPr>
                <w:rFonts w:ascii="標楷體" w:hAnsi="標楷體" w:hint="eastAsia"/>
                <w:color w:val="FF0000"/>
                <w:lang w:eastAsia="zh-HK"/>
              </w:rPr>
            </w:rPrChange>
          </w:rPr>
          <w:delText>刪除</w:delText>
        </w:r>
        <w:r w:rsidRPr="00677B9B" w:rsidDel="009661CB">
          <w:rPr>
            <w:rFonts w:ascii="標楷體" w:hAnsi="標楷體"/>
            <w:strike/>
            <w:color w:val="FF0000"/>
            <w:lang w:eastAsia="zh-HK"/>
            <w:rPrChange w:id="3992" w:author="88692" w:date="2020-06-18T09:46:00Z">
              <w:rPr>
                <w:rFonts w:ascii="標楷體" w:hAnsi="標楷體"/>
                <w:color w:val="FF0000"/>
                <w:lang w:eastAsia="zh-HK"/>
              </w:rPr>
            </w:rPrChange>
          </w:rPr>
          <w:delText>&amp;</w:delText>
        </w:r>
        <w:r w:rsidDel="009661CB">
          <w:rPr>
            <w:rFonts w:ascii="標楷體" w:hAnsi="標楷體" w:hint="eastAsia"/>
            <w:color w:val="FF0000"/>
            <w:lang w:eastAsia="zh-HK"/>
          </w:rPr>
          <w:delText>查詢]功能，</w:delText>
        </w:r>
        <w:r w:rsidRPr="00FA5570" w:rsidDel="009661CB">
          <w:rPr>
            <w:rFonts w:ascii="標楷體" w:hAnsi="標楷體" w:hint="eastAsia"/>
            <w:color w:val="FF0000"/>
          </w:rPr>
          <w:delText>聯絡電話</w:delText>
        </w:r>
        <w:r w:rsidRPr="00FA5570" w:rsidDel="009661CB">
          <w:rPr>
            <w:rFonts w:ascii="標楷體" w:hAnsi="標楷體" w:hint="eastAsia"/>
            <w:color w:val="FF0000"/>
            <w:lang w:eastAsia="zh-HK"/>
          </w:rPr>
          <w:delText>資訊</w:delText>
        </w:r>
        <w:r w:rsidDel="009661CB">
          <w:rPr>
            <w:rFonts w:ascii="標楷體" w:hAnsi="標楷體" w:hint="eastAsia"/>
            <w:color w:val="FF0000"/>
            <w:lang w:eastAsia="zh-HK"/>
          </w:rPr>
          <w:delText>為多筆式輸出</w:delText>
        </w:r>
        <w:r w:rsidR="00877AF8" w:rsidRPr="00677B9B" w:rsidDel="009661CB">
          <w:rPr>
            <w:rFonts w:ascii="標楷體" w:hAnsi="標楷體" w:hint="eastAsia"/>
            <w:strike/>
            <w:color w:val="FF0000"/>
            <w:lang w:eastAsia="zh-HK"/>
            <w:rPrChange w:id="3993" w:author="88692" w:date="2020-06-18T09:46:00Z">
              <w:rPr>
                <w:rFonts w:ascii="標楷體" w:hAnsi="標楷體" w:hint="eastAsia"/>
                <w:color w:val="FF0000"/>
                <w:lang w:eastAsia="zh-HK"/>
              </w:rPr>
            </w:rPrChange>
          </w:rPr>
          <w:delText>，刪除</w:delText>
        </w:r>
        <w:r w:rsidR="00877AF8" w:rsidRPr="00677B9B" w:rsidDel="009661CB">
          <w:rPr>
            <w:rFonts w:ascii="標楷體" w:hAnsi="標楷體" w:hint="eastAsia"/>
            <w:strike/>
            <w:color w:val="FF0000"/>
            <w:rPrChange w:id="3994" w:author="88692" w:date="2020-06-18T09:46:00Z">
              <w:rPr>
                <w:rFonts w:ascii="標楷體" w:hAnsi="標楷體" w:hint="eastAsia"/>
                <w:color w:val="FF0000"/>
              </w:rPr>
            </w:rPrChange>
          </w:rPr>
          <w:delText>時聯絡電話檔一併</w:delText>
        </w:r>
        <w:r w:rsidR="00877AF8" w:rsidRPr="00677B9B" w:rsidDel="009661CB">
          <w:rPr>
            <w:rFonts w:ascii="標楷體" w:hAnsi="標楷體" w:hint="eastAsia"/>
            <w:strike/>
            <w:color w:val="FF0000"/>
            <w:lang w:eastAsia="zh-HK"/>
            <w:rPrChange w:id="3995" w:author="88692" w:date="2020-06-18T09:46:00Z">
              <w:rPr>
                <w:rFonts w:ascii="標楷體" w:hAnsi="標楷體" w:hint="eastAsia"/>
                <w:color w:val="FF0000"/>
                <w:lang w:eastAsia="zh-HK"/>
              </w:rPr>
            </w:rPrChange>
          </w:rPr>
          <w:delText>刪除</w:delText>
        </w:r>
        <w:r w:rsidR="00877AF8" w:rsidDel="009661CB">
          <w:rPr>
            <w:rFonts w:ascii="標楷體" w:hAnsi="標楷體" w:hint="eastAsia"/>
            <w:color w:val="FF0000"/>
            <w:lang w:eastAsia="zh-HK"/>
          </w:rPr>
          <w:delText>。</w:delText>
        </w:r>
        <w:bookmarkStart w:id="3996" w:name="_Toc71197232"/>
        <w:bookmarkEnd w:id="3996"/>
      </w:del>
    </w:p>
    <w:p w14:paraId="4FC6244E" w14:textId="06E87EA3" w:rsidR="00131A8A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3997" w:author="Fegie" w:date="2021-04-28T12:03:00Z"/>
          <w:rFonts w:ascii="標楷體" w:eastAsia="標楷體" w:hAnsi="標楷體"/>
          <w:sz w:val="20"/>
        </w:rPr>
      </w:pPr>
      <w:del w:id="3998" w:author="Fegie" w:date="2021-04-28T12:03:00Z">
        <w:r w:rsidDel="009661CB">
          <w:rPr>
            <w:rFonts w:ascii="標楷體" w:eastAsia="標楷體" w:hAnsi="標楷體" w:hint="eastAsia"/>
            <w:sz w:val="20"/>
          </w:rPr>
          <w:delText>[</w:delText>
        </w:r>
        <w:r w:rsidRPr="0075306B" w:rsidDel="009661CB">
          <w:rPr>
            <w:rFonts w:ascii="標楷體" w:eastAsia="標楷體" w:hAnsi="標楷體" w:hint="eastAsia"/>
            <w:sz w:val="20"/>
          </w:rPr>
          <w:delText>L110</w:delText>
        </w:r>
        <w:r w:rsidDel="009661CB">
          <w:rPr>
            <w:rFonts w:ascii="標楷體" w:eastAsia="標楷體" w:hAnsi="標楷體" w:hint="eastAsia"/>
            <w:sz w:val="20"/>
          </w:rPr>
          <w:delText>2</w:delText>
        </w:r>
        <w:r w:rsidDel="009661CB">
          <w:rPr>
            <w:rFonts w:ascii="標楷體" w:eastAsia="標楷體" w:hAnsi="標楷體"/>
            <w:sz w:val="20"/>
          </w:rPr>
          <w:delText>]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  </w:delText>
        </w:r>
        <w:r w:rsidDel="009661CB">
          <w:rPr>
            <w:rFonts w:ascii="標楷體" w:eastAsia="標楷體" w:hAnsi="標楷體"/>
            <w:sz w:val="20"/>
          </w:rPr>
          <w:delText xml:space="preserve">   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顧客基本資料維護</w:delText>
        </w:r>
        <w:r w:rsidRPr="003F4935" w:rsidDel="009661CB">
          <w:rPr>
            <w:rFonts w:ascii="標楷體" w:eastAsia="標楷體" w:hAnsi="標楷體" w:hint="eastAsia"/>
            <w:sz w:val="20"/>
          </w:rPr>
          <w:delText>-</w:delText>
        </w:r>
        <w:r w:rsidRPr="0031051C" w:rsidDel="009661CB">
          <w:rPr>
            <w:rFonts w:ascii="標楷體" w:eastAsia="標楷體" w:hAnsi="標楷體" w:hint="eastAsia"/>
            <w:sz w:val="20"/>
          </w:rPr>
          <w:delText>法人</w:delText>
        </w:r>
        <w:bookmarkStart w:id="3999" w:name="_Toc71197233"/>
        <w:bookmarkEnd w:id="3999"/>
      </w:del>
    </w:p>
    <w:p w14:paraId="7F6BACB5" w14:textId="204EE724" w:rsidR="00131A8A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00" w:author="Fegie" w:date="2021-04-28T12:03:00Z"/>
          <w:rFonts w:ascii="標楷體" w:eastAsia="標楷體" w:hAnsi="標楷體"/>
          <w:sz w:val="20"/>
        </w:rPr>
      </w:pPr>
      <w:bookmarkStart w:id="4001" w:name="_Toc71197234"/>
      <w:bookmarkEnd w:id="4001"/>
    </w:p>
    <w:p w14:paraId="60CD9CEE" w14:textId="2785144F" w:rsidR="00131A8A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02" w:author="Fegie" w:date="2021-04-28T12:03:00Z"/>
          <w:rFonts w:ascii="標楷體" w:eastAsia="標楷體" w:hAnsi="標楷體"/>
          <w:sz w:val="20"/>
        </w:rPr>
      </w:pPr>
      <w:del w:id="4003" w:author="Fegie" w:date="2021-04-28T12:03:00Z">
        <w:r w:rsidRPr="008A3089" w:rsidDel="009661CB">
          <w:rPr>
            <w:rFonts w:ascii="標楷體" w:eastAsia="標楷體" w:hAnsi="標楷體" w:hint="eastAsia"/>
            <w:sz w:val="20"/>
          </w:rPr>
          <w:delText>功能           : 9  [顯示名稱</w:delText>
        </w:r>
        <w:r w:rsidDel="009661CB">
          <w:rPr>
            <w:rFonts w:ascii="標楷體" w:eastAsia="標楷體" w:hAnsi="標楷體" w:hint="eastAsia"/>
            <w:sz w:val="20"/>
          </w:rPr>
          <w:delText>]</w:delText>
        </w:r>
        <w:bookmarkStart w:id="4004" w:name="_Toc71197235"/>
        <w:bookmarkEnd w:id="4004"/>
      </w:del>
    </w:p>
    <w:p w14:paraId="4B0A35FF" w14:textId="31D9A5EA" w:rsidR="00131A8A" w:rsidRPr="0075306B" w:rsidDel="009661CB" w:rsidRDefault="00EE10C6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05" w:author="Fegie" w:date="2021-04-28T12:03:00Z"/>
          <w:rFonts w:ascii="標楷體" w:eastAsia="標楷體" w:hAnsi="標楷體"/>
          <w:sz w:val="20"/>
        </w:rPr>
      </w:pPr>
      <w:del w:id="4006" w:author="Fegie" w:date="2021-04-28T12:03:00Z">
        <w:r w:rsidRPr="0031051C" w:rsidDel="009661CB">
          <w:rPr>
            <w:rFonts w:ascii="標楷體" w:eastAsia="標楷體" w:hAnsi="標楷體" w:hint="eastAsia"/>
            <w:sz w:val="20"/>
          </w:rPr>
          <w:delText>統一編號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</w:delText>
        </w:r>
        <w:r w:rsidDel="009661CB">
          <w:rPr>
            <w:rFonts w:ascii="標楷體" w:eastAsia="標楷體" w:hAnsi="標楷體"/>
            <w:sz w:val="20"/>
          </w:rPr>
          <w:delText xml:space="preserve">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: </w:delText>
        </w:r>
        <w:r w:rsidDel="009661CB">
          <w:rPr>
            <w:rFonts w:ascii="標楷體" w:eastAsia="標楷體" w:hAnsi="標楷體"/>
            <w:sz w:val="20"/>
          </w:rPr>
          <w:delText>XXXXXXXX</w:delText>
        </w:r>
        <w:bookmarkStart w:id="4007" w:name="_Toc71197236"/>
        <w:bookmarkEnd w:id="4007"/>
      </w:del>
    </w:p>
    <w:p w14:paraId="61C641D0" w14:textId="4F74037F" w:rsidR="00EE10C6" w:rsidDel="009661CB" w:rsidRDefault="00EE10C6" w:rsidP="00EE10C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08" w:author="Fegie" w:date="2021-04-28T12:03:00Z"/>
          <w:rFonts w:ascii="標楷體" w:eastAsia="標楷體" w:hAnsi="標楷體"/>
          <w:sz w:val="20"/>
        </w:rPr>
      </w:pPr>
      <w:del w:id="4009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公司名稱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  </w:delText>
        </w:r>
        <w:r w:rsidDel="009661CB">
          <w:rPr>
            <w:rFonts w:ascii="標楷體" w:eastAsia="標楷體" w:hAnsi="標楷體"/>
            <w:sz w:val="20"/>
          </w:rPr>
          <w:delText xml:space="preserve">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: </w:delText>
        </w:r>
        <w:r w:rsidRPr="00C11BFD" w:rsidDel="009661CB">
          <w:rPr>
            <w:rFonts w:ascii="標楷體" w:eastAsia="標楷體" w:hAnsi="標楷體"/>
            <w:sz w:val="20"/>
          </w:rPr>
          <w:delText>XXXXXXXXXXXXXXXXXXXXXXXXXXXXXXXXXXXXXXXXXXXXXXXXXX</w:delText>
        </w:r>
        <w:bookmarkStart w:id="4010" w:name="_Toc71197237"/>
        <w:bookmarkEnd w:id="4010"/>
      </w:del>
    </w:p>
    <w:p w14:paraId="0DD7C206" w14:textId="773817F4" w:rsidR="00EE10C6" w:rsidRPr="0075306B" w:rsidDel="009661CB" w:rsidRDefault="00EE10C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900" w:firstLine="1800"/>
        <w:rPr>
          <w:del w:id="4011" w:author="Fegie" w:date="2021-04-28T12:03:00Z"/>
          <w:rFonts w:ascii="標楷體" w:eastAsia="標楷體" w:hAnsi="標楷體"/>
          <w:sz w:val="20"/>
        </w:rPr>
      </w:pPr>
      <w:del w:id="4012" w:author="Fegie" w:date="2021-04-28T12:03:00Z">
        <w:r w:rsidRPr="00C11BFD" w:rsidDel="009661CB">
          <w:rPr>
            <w:rFonts w:ascii="標楷體" w:eastAsia="標楷體" w:hAnsi="標楷體"/>
            <w:sz w:val="20"/>
          </w:rPr>
          <w:delText>XXXXXXXXXXXXXXXXXXXXXXXXXXXXXXXXXXXXXXXXXXXXXXXXXX</w:delText>
        </w:r>
        <w:bookmarkStart w:id="4013" w:name="_Toc71197238"/>
        <w:bookmarkEnd w:id="4013"/>
      </w:del>
    </w:p>
    <w:p w14:paraId="293B2484" w14:textId="76C156B3" w:rsidR="00EE10C6" w:rsidDel="009661CB" w:rsidRDefault="00EE10C6" w:rsidP="00EE10C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14" w:author="Fegie" w:date="2021-04-28T12:03:00Z"/>
          <w:rFonts w:ascii="標楷體" w:eastAsia="標楷體" w:hAnsi="標楷體"/>
          <w:sz w:val="20"/>
        </w:rPr>
      </w:pPr>
      <w:del w:id="4015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設立日期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</w:delText>
        </w:r>
        <w:r w:rsidDel="009661CB">
          <w:rPr>
            <w:rFonts w:ascii="標楷體" w:eastAsia="標楷體" w:hAnsi="標楷體"/>
            <w:sz w:val="20"/>
          </w:rPr>
          <w:delText xml:space="preserve">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: 999</w:delText>
        </w:r>
        <w:r w:rsidDel="009661CB">
          <w:rPr>
            <w:rFonts w:ascii="標楷體" w:eastAsia="標楷體" w:hAnsi="標楷體" w:hint="eastAsia"/>
            <w:sz w:val="20"/>
          </w:rPr>
          <w:delText>/</w:delText>
        </w:r>
        <w:r w:rsidRPr="0075306B" w:rsidDel="009661CB">
          <w:rPr>
            <w:rFonts w:ascii="標楷體" w:eastAsia="標楷體" w:hAnsi="標楷體" w:hint="eastAsia"/>
            <w:sz w:val="20"/>
          </w:rPr>
          <w:delText>99</w:delText>
        </w:r>
        <w:r w:rsidDel="009661CB">
          <w:rPr>
            <w:rFonts w:ascii="標楷體" w:eastAsia="標楷體" w:hAnsi="標楷體" w:hint="eastAsia"/>
            <w:sz w:val="20"/>
          </w:rPr>
          <w:delText>/</w:delText>
        </w:r>
        <w:r w:rsidRPr="0075306B" w:rsidDel="009661CB">
          <w:rPr>
            <w:rFonts w:ascii="標楷體" w:eastAsia="標楷體" w:hAnsi="標楷體" w:hint="eastAsia"/>
            <w:sz w:val="20"/>
          </w:rPr>
          <w:delText>99</w:delText>
        </w:r>
        <w:bookmarkStart w:id="4016" w:name="_Toc71197239"/>
        <w:bookmarkEnd w:id="4016"/>
      </w:del>
    </w:p>
    <w:p w14:paraId="5CF4A89A" w14:textId="3F0C2606" w:rsidR="00131A8A" w:rsidRPr="00FA5570" w:rsidDel="009661CB" w:rsidRDefault="00131A8A" w:rsidP="00EE10C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17" w:author="Fegie" w:date="2021-04-28T12:03:00Z"/>
          <w:rFonts w:ascii="標楷體" w:eastAsia="標楷體" w:hAnsi="標楷體"/>
          <w:color w:val="FF0000"/>
          <w:sz w:val="20"/>
        </w:rPr>
      </w:pPr>
      <w:del w:id="4018" w:author="Fegie" w:date="2021-04-28T12:03:00Z">
        <w:r w:rsidRPr="00FA5570" w:rsidDel="009661CB">
          <w:rPr>
            <w:rFonts w:ascii="標楷體" w:eastAsia="標楷體" w:hAnsi="標楷體" w:hint="eastAsia"/>
            <w:color w:val="FF0000"/>
            <w:sz w:val="20"/>
          </w:rPr>
          <w:delText>客戶別         : 99</w:delText>
        </w:r>
        <w:bookmarkStart w:id="4019" w:name="_Toc71197240"/>
        <w:bookmarkEnd w:id="4019"/>
      </w:del>
    </w:p>
    <w:p w14:paraId="30F5152E" w14:textId="17DEDE15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20" w:author="Fegie" w:date="2021-04-28T12:03:00Z"/>
          <w:rFonts w:ascii="標楷體" w:eastAsia="標楷體" w:hAnsi="標楷體"/>
          <w:sz w:val="20"/>
        </w:rPr>
      </w:pPr>
      <w:del w:id="4021" w:author="Fegie" w:date="2021-04-28T12:03:00Z">
        <w:r w:rsidRPr="00FC2147" w:rsidDel="009661CB">
          <w:rPr>
            <w:rFonts w:ascii="標楷體" w:eastAsia="標楷體" w:hAnsi="標楷體" w:hint="eastAsia"/>
            <w:sz w:val="20"/>
          </w:rPr>
          <w:delText>行業別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</w:delText>
        </w:r>
        <w:r w:rsidDel="009661CB">
          <w:rPr>
            <w:rFonts w:ascii="標楷體" w:eastAsia="標楷體" w:hAnsi="標楷體"/>
            <w:sz w:val="20"/>
          </w:rPr>
          <w:delText xml:space="preserve">    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   : 999999</w:delText>
        </w:r>
        <w:bookmarkStart w:id="4022" w:name="_Toc71197241"/>
        <w:bookmarkEnd w:id="4022"/>
      </w:del>
    </w:p>
    <w:p w14:paraId="453A5B81" w14:textId="53F23D29" w:rsidR="00131A8A" w:rsidRPr="00D96C41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23" w:author="Fegie" w:date="2021-04-28T12:03:00Z"/>
          <w:rFonts w:ascii="標楷體" w:eastAsia="標楷體" w:hAnsi="標楷體"/>
          <w:sz w:val="20"/>
        </w:rPr>
      </w:pPr>
      <w:del w:id="4024" w:author="Fegie" w:date="2021-04-28T12:03:00Z">
        <w:r w:rsidRPr="00D96C41" w:rsidDel="009661CB">
          <w:rPr>
            <w:rFonts w:ascii="標楷體" w:eastAsia="標楷體" w:hAnsi="標楷體" w:hint="eastAsia"/>
            <w:sz w:val="20"/>
          </w:rPr>
          <w:delText xml:space="preserve">國籍           : </w:delText>
        </w:r>
        <w:r w:rsidRPr="00D96C41" w:rsidDel="009661CB">
          <w:rPr>
            <w:rFonts w:ascii="標楷體" w:eastAsia="標楷體" w:hAnsi="標楷體"/>
            <w:sz w:val="20"/>
          </w:rPr>
          <w:delText>XX</w:delText>
        </w:r>
        <w:r w:rsidDel="009661CB">
          <w:rPr>
            <w:rFonts w:ascii="標楷體" w:eastAsia="標楷體" w:hAnsi="標楷體"/>
            <w:sz w:val="20"/>
          </w:rPr>
          <w:delText xml:space="preserve"> </w:delText>
        </w:r>
        <w:r w:rsidRPr="00FA5570" w:rsidDel="009661CB">
          <w:rPr>
            <w:rFonts w:ascii="標楷體" w:eastAsia="標楷體" w:hAnsi="標楷體" w:hint="eastAsia"/>
            <w:sz w:val="20"/>
          </w:rPr>
          <w:delText>[顯示名稱]</w:delText>
        </w:r>
        <w:bookmarkStart w:id="4025" w:name="_Toc71197242"/>
        <w:bookmarkEnd w:id="4025"/>
      </w:del>
    </w:p>
    <w:p w14:paraId="6AD53CE0" w14:textId="2571581B" w:rsidR="00EE10C6" w:rsidRPr="0075306B" w:rsidDel="009661CB" w:rsidRDefault="00EE10C6" w:rsidP="00EE10C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26" w:author="Fegie" w:date="2021-04-28T12:03:00Z"/>
          <w:rFonts w:ascii="標楷體" w:eastAsia="標楷體" w:hAnsi="標楷體"/>
          <w:sz w:val="20"/>
        </w:rPr>
      </w:pPr>
      <w:del w:id="4027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負責人</w:delText>
        </w:r>
        <w:r w:rsidR="00716B9A" w:rsidRPr="00CE781C" w:rsidDel="009661CB">
          <w:rPr>
            <w:rFonts w:ascii="標楷體" w:eastAsia="標楷體" w:hAnsi="標楷體" w:hint="eastAsia"/>
            <w:color w:val="FF0000"/>
            <w:sz w:val="20"/>
            <w:szCs w:val="20"/>
          </w:rPr>
          <w:delText>身分證字號</w:delText>
        </w:r>
        <w:r w:rsidRPr="0075306B" w:rsidDel="009661CB">
          <w:rPr>
            <w:rFonts w:ascii="標楷體" w:eastAsia="標楷體" w:hAnsi="標楷體" w:hint="eastAsia"/>
            <w:sz w:val="20"/>
          </w:rPr>
          <w:delText xml:space="preserve">: </w:delText>
        </w:r>
        <w:r w:rsidDel="009661CB">
          <w:rPr>
            <w:rFonts w:ascii="標楷體" w:eastAsia="標楷體" w:hAnsi="標楷體"/>
            <w:sz w:val="20"/>
          </w:rPr>
          <w:delText>XXXXXXXXXX</w:delText>
        </w:r>
        <w:bookmarkStart w:id="4028" w:name="_Toc71197243"/>
        <w:bookmarkEnd w:id="4028"/>
      </w:del>
    </w:p>
    <w:p w14:paraId="118D557D" w14:textId="24FD5E50" w:rsidR="00EE10C6" w:rsidRPr="0075306B" w:rsidDel="009661CB" w:rsidRDefault="00EE10C6" w:rsidP="00EE10C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29" w:author="Fegie" w:date="2021-04-28T12:03:00Z"/>
          <w:rFonts w:ascii="標楷體" w:eastAsia="標楷體" w:hAnsi="標楷體"/>
          <w:sz w:val="20"/>
        </w:rPr>
      </w:pPr>
      <w:del w:id="4030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負責人</w:delText>
        </w:r>
        <w:r w:rsidRPr="0075306B" w:rsidDel="009661CB">
          <w:rPr>
            <w:rFonts w:ascii="標楷體" w:eastAsia="標楷體" w:hAnsi="標楷體" w:hint="eastAsia"/>
            <w:sz w:val="20"/>
          </w:rPr>
          <w:delText>姓名</w:delText>
        </w:r>
        <w:r w:rsidDel="009661CB">
          <w:rPr>
            <w:rFonts w:ascii="標楷體" w:eastAsia="標楷體" w:hAnsi="標楷體" w:hint="eastAsia"/>
            <w:sz w:val="20"/>
          </w:rPr>
          <w:delText xml:space="preserve">     : XXXXXXXXXX</w:delText>
        </w:r>
        <w:r w:rsidRPr="00E801D1" w:rsidDel="009661CB">
          <w:rPr>
            <w:rFonts w:ascii="標楷體" w:eastAsia="標楷體" w:hAnsi="標楷體" w:hint="eastAsia"/>
            <w:sz w:val="20"/>
          </w:rPr>
          <w:delText>XXXX</w:delText>
        </w:r>
        <w:bookmarkStart w:id="4031" w:name="_Toc71197244"/>
        <w:bookmarkEnd w:id="4031"/>
      </w:del>
    </w:p>
    <w:p w14:paraId="7615567A" w14:textId="5B51681D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32" w:author="Fegie" w:date="2021-04-28T12:03:00Z"/>
          <w:rFonts w:ascii="標楷體" w:eastAsia="標楷體" w:hAnsi="標楷體"/>
          <w:strike/>
          <w:color w:val="FF0000"/>
          <w:sz w:val="20"/>
          <w:rPrChange w:id="4033" w:author="88692" w:date="2020-06-16T17:13:00Z">
            <w:rPr>
              <w:del w:id="4034" w:author="Fegie" w:date="2021-04-28T12:03:00Z"/>
              <w:rFonts w:ascii="標楷體" w:eastAsia="標楷體" w:hAnsi="標楷體"/>
              <w:sz w:val="20"/>
            </w:rPr>
          </w:rPrChange>
        </w:rPr>
      </w:pPr>
      <w:del w:id="4035" w:author="Fegie" w:date="2021-04-28T12:03:00Z"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36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聯絡人姓名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4037" w:author="88692" w:date="2020-06-16T17:13:00Z">
              <w:rPr>
                <w:rFonts w:ascii="標楷體" w:eastAsia="標楷體" w:hAnsi="標楷體"/>
                <w:sz w:val="20"/>
              </w:rPr>
            </w:rPrChange>
          </w:rPr>
          <w:delText xml:space="preserve">     : XXXXXXXXXXXXXX</w:delText>
        </w:r>
        <w:bookmarkStart w:id="4038" w:name="_Toc71197245"/>
        <w:bookmarkEnd w:id="4038"/>
      </w:del>
    </w:p>
    <w:p w14:paraId="2BA37DC2" w14:textId="0FA355CD" w:rsidR="00131A8A" w:rsidRPr="0075306B" w:rsidDel="009661CB" w:rsidRDefault="00EE10C6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39" w:author="Fegie" w:date="2021-04-28T12:03:00Z"/>
          <w:rFonts w:ascii="標楷體" w:eastAsia="標楷體" w:hAnsi="標楷體"/>
          <w:sz w:val="20"/>
        </w:rPr>
      </w:pPr>
      <w:del w:id="4040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公司</w:delText>
        </w:r>
        <w:r w:rsidR="00131A8A" w:rsidRPr="0075306B" w:rsidDel="009661CB">
          <w:rPr>
            <w:rFonts w:ascii="標楷體" w:eastAsia="標楷體" w:hAnsi="標楷體" w:hint="eastAsia"/>
            <w:sz w:val="20"/>
          </w:rPr>
          <w:delText>郵遞區號   : 99999</w:delText>
        </w:r>
        <w:bookmarkStart w:id="4041" w:name="_Toc71197246"/>
        <w:bookmarkEnd w:id="4041"/>
      </w:del>
    </w:p>
    <w:p w14:paraId="3A1C43A2" w14:textId="60F16B46" w:rsidR="00131A8A" w:rsidRPr="0075306B" w:rsidDel="009661CB" w:rsidRDefault="00EE10C6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42" w:author="Fegie" w:date="2021-04-28T12:03:00Z"/>
          <w:rFonts w:ascii="標楷體" w:eastAsia="標楷體" w:hAnsi="標楷體"/>
          <w:sz w:val="20"/>
        </w:rPr>
      </w:pPr>
      <w:del w:id="4043" w:author="Fegie" w:date="2021-04-28T12:03:00Z">
        <w:r w:rsidRPr="00DE5738" w:rsidDel="009661CB">
          <w:rPr>
            <w:rFonts w:ascii="標楷體" w:eastAsia="標楷體" w:hAnsi="標楷體" w:hint="eastAsia"/>
            <w:sz w:val="20"/>
          </w:rPr>
          <w:delText>公司</w:delText>
        </w:r>
        <w:r w:rsidR="00131A8A" w:rsidRPr="0075306B" w:rsidDel="009661CB">
          <w:rPr>
            <w:rFonts w:ascii="標楷體" w:eastAsia="標楷體" w:hAnsi="標楷體" w:hint="eastAsia"/>
            <w:sz w:val="20"/>
          </w:rPr>
          <w:delText>地址       : XXXXXXXXXXXXXXXXXXXXXXXXXXXXXXXX</w:delText>
        </w:r>
        <w:r w:rsidR="00131A8A" w:rsidDel="009661CB">
          <w:rPr>
            <w:rFonts w:ascii="標楷體" w:eastAsia="標楷體" w:hAnsi="標楷體" w:hint="eastAsia"/>
            <w:sz w:val="20"/>
          </w:rPr>
          <w:delText>XXXXXXXXXXXXXXXXXXXXXXXXXXXX</w:delText>
        </w:r>
        <w:bookmarkStart w:id="4044" w:name="_Toc71197247"/>
        <w:bookmarkEnd w:id="4044"/>
      </w:del>
    </w:p>
    <w:p w14:paraId="695B749E" w14:textId="7361314D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45" w:author="Fegie" w:date="2021-04-28T12:03:00Z"/>
          <w:rFonts w:ascii="標楷體" w:eastAsia="標楷體" w:hAnsi="標楷體"/>
          <w:sz w:val="20"/>
        </w:rPr>
      </w:pPr>
      <w:del w:id="4046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通訊郵遞區號   : 99999</w:delText>
        </w:r>
        <w:bookmarkStart w:id="4047" w:name="_Toc71197248"/>
        <w:bookmarkEnd w:id="4047"/>
      </w:del>
    </w:p>
    <w:p w14:paraId="7495B846" w14:textId="052D514A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48" w:author="Fegie" w:date="2021-04-28T12:03:00Z"/>
          <w:rFonts w:ascii="標楷體" w:eastAsia="標楷體" w:hAnsi="標楷體"/>
          <w:sz w:val="20"/>
        </w:rPr>
      </w:pPr>
      <w:del w:id="4049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通訊地址       : XXXXXXXXXXXXXXXXXXXXXXXXXXXXXXXX</w:delText>
        </w:r>
        <w:r w:rsidDel="009661CB">
          <w:rPr>
            <w:rFonts w:ascii="標楷體" w:eastAsia="標楷體" w:hAnsi="標楷體" w:hint="eastAsia"/>
            <w:sz w:val="20"/>
          </w:rPr>
          <w:delText>XXXXXXXXXXXXXXXXXXXXXXXXXXXX</w:delText>
        </w:r>
        <w:bookmarkStart w:id="4050" w:name="_Toc71197249"/>
        <w:bookmarkEnd w:id="4050"/>
      </w:del>
    </w:p>
    <w:p w14:paraId="2ECB3E55" w14:textId="073ED9FA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51" w:author="Fegie" w:date="2021-04-28T12:03:00Z"/>
          <w:rFonts w:ascii="標楷體" w:eastAsia="標楷體" w:hAnsi="標楷體"/>
          <w:sz w:val="20"/>
        </w:rPr>
      </w:pPr>
      <w:del w:id="4052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電子信箱       : XXXXXXXXXXXXXXXXXXXXXXXXXXXXXXXXXXXXXXXXXXXXXXXXXX</w:delText>
        </w:r>
        <w:bookmarkStart w:id="4053" w:name="_Toc71197250"/>
        <w:bookmarkEnd w:id="4053"/>
      </w:del>
    </w:p>
    <w:p w14:paraId="462301BE" w14:textId="113CF6E8" w:rsidR="00131A8A" w:rsidRPr="00FA5570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54" w:author="Fegie" w:date="2021-04-28T12:03:00Z"/>
          <w:rFonts w:ascii="標楷體" w:eastAsia="標楷體" w:hAnsi="標楷體"/>
          <w:sz w:val="20"/>
        </w:rPr>
      </w:pPr>
      <w:bookmarkStart w:id="4055" w:name="_Toc71197251"/>
      <w:bookmarkEnd w:id="4055"/>
    </w:p>
    <w:p w14:paraId="4806BF13" w14:textId="51FD2CC5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56" w:author="Fegie" w:date="2021-04-28T12:03:00Z"/>
          <w:rFonts w:ascii="標楷體" w:eastAsia="標楷體" w:hAnsi="標楷體"/>
          <w:strike/>
          <w:color w:val="FF0000"/>
          <w:sz w:val="20"/>
          <w:rPrChange w:id="4057" w:author="88692" w:date="2020-06-16T17:13:00Z">
            <w:rPr>
              <w:del w:id="4058" w:author="Fegie" w:date="2021-04-28T12:03:00Z"/>
              <w:rFonts w:ascii="標楷體" w:eastAsia="標楷體" w:hAnsi="標楷體"/>
              <w:sz w:val="20"/>
            </w:rPr>
          </w:rPrChange>
        </w:rPr>
      </w:pPr>
      <w:del w:id="4059" w:author="Fegie" w:date="2021-04-28T12:03:00Z"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60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是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61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否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62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為授信限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63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制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64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對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65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象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4066" w:author="88692" w:date="2020-06-16T17:13:00Z">
              <w:rPr>
                <w:rFonts w:ascii="標楷體" w:eastAsia="標楷體" w:hAnsi="標楷體"/>
                <w:sz w:val="20"/>
              </w:rPr>
            </w:rPrChange>
          </w:rPr>
          <w:delText>: 9</w:delText>
        </w:r>
        <w:bookmarkStart w:id="4067" w:name="_Toc71197252"/>
        <w:bookmarkEnd w:id="4067"/>
      </w:del>
    </w:p>
    <w:p w14:paraId="45DD08B4" w14:textId="3B11EF59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68" w:author="Fegie" w:date="2021-04-28T12:03:00Z"/>
          <w:rFonts w:ascii="標楷體" w:eastAsia="標楷體" w:hAnsi="標楷體"/>
          <w:strike/>
          <w:color w:val="FF0000"/>
          <w:sz w:val="20"/>
          <w:rPrChange w:id="4069" w:author="88692" w:date="2020-06-16T17:13:00Z">
            <w:rPr>
              <w:del w:id="4070" w:author="Fegie" w:date="2021-04-28T12:03:00Z"/>
              <w:rFonts w:ascii="標楷體" w:eastAsia="標楷體" w:hAnsi="標楷體"/>
              <w:sz w:val="20"/>
            </w:rPr>
          </w:rPrChange>
        </w:rPr>
      </w:pPr>
      <w:del w:id="4071" w:author="Fegie" w:date="2021-04-28T12:03:00Z"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72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是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73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否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74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為利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75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害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76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關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77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係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78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人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4079" w:author="88692" w:date="2020-06-16T17:13:00Z">
              <w:rPr>
                <w:rFonts w:ascii="標楷體" w:eastAsia="標楷體" w:hAnsi="標楷體"/>
                <w:sz w:val="20"/>
              </w:rPr>
            </w:rPrChange>
          </w:rPr>
          <w:delText xml:space="preserve">: 9                   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80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是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81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否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82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為準利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83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害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84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關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085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係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lang w:eastAsia="zh-HK"/>
            <w:rPrChange w:id="4086" w:author="88692" w:date="2020-06-16T17:13:00Z">
              <w:rPr>
                <w:rFonts w:ascii="標楷體" w:eastAsia="標楷體" w:hAnsi="標楷體" w:hint="eastAsia"/>
                <w:sz w:val="20"/>
                <w:lang w:eastAsia="zh-HK"/>
              </w:rPr>
            </w:rPrChange>
          </w:rPr>
          <w:delText>人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4087" w:author="88692" w:date="2020-06-16T17:13:00Z">
              <w:rPr>
                <w:rFonts w:ascii="標楷體" w:eastAsia="標楷體" w:hAnsi="標楷體"/>
                <w:sz w:val="20"/>
              </w:rPr>
            </w:rPrChange>
          </w:rPr>
          <w:delText>: 9</w:delText>
        </w:r>
        <w:bookmarkStart w:id="4088" w:name="_Toc71197253"/>
        <w:bookmarkEnd w:id="4088"/>
      </w:del>
    </w:p>
    <w:p w14:paraId="4BA3C233" w14:textId="3A17EC3E" w:rsidR="00131A8A" w:rsidRPr="00FA5570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89" w:author="Fegie" w:date="2021-04-28T12:03:00Z"/>
          <w:rFonts w:ascii="標楷體" w:eastAsia="標楷體" w:hAnsi="標楷體"/>
          <w:sz w:val="20"/>
        </w:rPr>
      </w:pPr>
      <w:bookmarkStart w:id="4090" w:name="_Toc71197254"/>
      <w:bookmarkEnd w:id="4090"/>
    </w:p>
    <w:p w14:paraId="645DEC14" w14:textId="11973B72" w:rsidR="00131A8A" w:rsidRPr="0075306B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91" w:author="Fegie" w:date="2021-04-28T12:03:00Z"/>
          <w:rFonts w:ascii="標楷體" w:eastAsia="標楷體" w:hAnsi="標楷體"/>
          <w:sz w:val="20"/>
        </w:rPr>
      </w:pPr>
      <w:del w:id="4092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 xml:space="preserve">企金別         : </w:delText>
        </w:r>
      </w:del>
      <w:ins w:id="4093" w:author="88692" w:date="2020-06-16T17:20:00Z">
        <w:del w:id="4094" w:author="Fegie" w:date="2021-04-28T12:03:00Z">
          <w:r w:rsidR="009F3DC3" w:rsidDel="009661CB">
            <w:rPr>
              <w:rFonts w:ascii="標楷體" w:eastAsia="標楷體" w:hAnsi="標楷體"/>
              <w:sz w:val="20"/>
            </w:rPr>
            <w:delText>X</w:delText>
          </w:r>
        </w:del>
      </w:ins>
      <w:del w:id="4095" w:author="Fegie" w:date="2021-04-28T12:03:00Z">
        <w:r w:rsidRPr="0075306B" w:rsidDel="009661CB">
          <w:rPr>
            <w:rFonts w:ascii="標楷體" w:eastAsia="標楷體" w:hAnsi="標楷體" w:hint="eastAsia"/>
            <w:sz w:val="20"/>
          </w:rPr>
          <w:delText>9</w:delText>
        </w:r>
        <w:bookmarkStart w:id="4096" w:name="_Toc71197255"/>
        <w:bookmarkEnd w:id="4096"/>
      </w:del>
    </w:p>
    <w:p w14:paraId="02369509" w14:textId="2CEBA4CD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097" w:author="Fegie" w:date="2021-04-28T12:03:00Z"/>
          <w:rFonts w:ascii="標楷體" w:eastAsia="標楷體" w:hAnsi="標楷體"/>
          <w:strike/>
          <w:color w:val="FF0000"/>
          <w:sz w:val="20"/>
          <w:rPrChange w:id="4098" w:author="88692" w:date="2020-06-16T17:13:00Z">
            <w:rPr>
              <w:del w:id="4099" w:author="Fegie" w:date="2021-04-28T12:03:00Z"/>
              <w:rFonts w:ascii="標楷體" w:eastAsia="標楷體" w:hAnsi="標楷體"/>
              <w:sz w:val="20"/>
            </w:rPr>
          </w:rPrChange>
        </w:rPr>
      </w:pPr>
      <w:del w:id="4100" w:author="Fegie" w:date="2021-04-28T12:03:00Z"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101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交互運用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4102" w:author="88692" w:date="2020-06-16T17:13:00Z">
              <w:rPr>
                <w:rFonts w:ascii="標楷體" w:eastAsia="標楷體" w:hAnsi="標楷體"/>
                <w:sz w:val="20"/>
              </w:rPr>
            </w:rPrChange>
          </w:rPr>
          <w:delText xml:space="preserve">       : XXXXXX               </w:delText>
        </w:r>
        <w:r w:rsidRPr="00260569" w:rsidDel="009661CB">
          <w:rPr>
            <w:rFonts w:ascii="標楷體" w:eastAsia="標楷體" w:hAnsi="標楷體" w:hint="eastAsia"/>
            <w:strike/>
            <w:color w:val="FF0000"/>
            <w:sz w:val="20"/>
            <w:rPrChange w:id="4103" w:author="88692" w:date="2020-06-16T17:13:00Z">
              <w:rPr>
                <w:rFonts w:ascii="標楷體" w:eastAsia="標楷體" w:hAnsi="標楷體" w:hint="eastAsia"/>
                <w:sz w:val="20"/>
              </w:rPr>
            </w:rPrChange>
          </w:rPr>
          <w:delText>開放查詢</w:delText>
        </w:r>
        <w:r w:rsidRPr="00260569" w:rsidDel="009661CB">
          <w:rPr>
            <w:rFonts w:ascii="標楷體" w:eastAsia="標楷體" w:hAnsi="標楷體"/>
            <w:strike/>
            <w:color w:val="FF0000"/>
            <w:sz w:val="20"/>
            <w:rPrChange w:id="4104" w:author="88692" w:date="2020-06-16T17:13:00Z">
              <w:rPr>
                <w:rFonts w:ascii="標楷體" w:eastAsia="標楷體" w:hAnsi="標楷體"/>
                <w:sz w:val="20"/>
              </w:rPr>
            </w:rPrChange>
          </w:rPr>
          <w:delText xml:space="preserve">       : 9</w:delText>
        </w:r>
        <w:bookmarkStart w:id="4105" w:name="_Toc71197256"/>
        <w:bookmarkEnd w:id="4105"/>
      </w:del>
    </w:p>
    <w:p w14:paraId="71A06D24" w14:textId="7D1B8CFA" w:rsidR="00260569" w:rsidRPr="00023EE8" w:rsidDel="009661CB" w:rsidRDefault="00260569" w:rsidP="0026056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106" w:author="88692" w:date="2020-06-16T17:13:00Z"/>
          <w:del w:id="4107" w:author="Fegie" w:date="2021-04-28T12:03:00Z"/>
          <w:rFonts w:ascii="標楷體" w:eastAsia="標楷體" w:hAnsi="標楷體"/>
          <w:sz w:val="20"/>
        </w:rPr>
      </w:pPr>
      <w:ins w:id="4108" w:author="88692" w:date="2020-06-16T17:13:00Z">
        <w:del w:id="4109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英文名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稱 </w:delText>
          </w:r>
          <w:r w:rsidDel="009661CB">
            <w:rPr>
              <w:rFonts w:ascii="標楷體" w:eastAsia="標楷體" w:hAnsi="標楷體"/>
              <w:sz w:val="20"/>
            </w:rPr>
            <w:delText xml:space="preserve">   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RPr="0075306B" w:rsidDel="009661CB">
            <w:rPr>
              <w:rFonts w:ascii="標楷體" w:eastAsia="標楷體" w:hAnsi="標楷體" w:hint="eastAsia"/>
              <w:sz w:val="20"/>
            </w:rPr>
            <w:delText>:</w:delText>
          </w:r>
          <w:r w:rsidDel="009661CB">
            <w:rPr>
              <w:rFonts w:ascii="標楷體" w:eastAsia="標楷體" w:hAnsi="標楷體"/>
              <w:sz w:val="20"/>
            </w:rPr>
            <w:delText xml:space="preserve"> XXXXXXXXXXXXXXXXXXXX</w:delText>
          </w:r>
          <w:bookmarkStart w:id="4110" w:name="_Toc71197257"/>
          <w:bookmarkEnd w:id="4110"/>
        </w:del>
      </w:ins>
    </w:p>
    <w:p w14:paraId="3287E242" w14:textId="6FF9B423" w:rsidR="00260569" w:rsidRPr="00023EE8" w:rsidDel="009661CB" w:rsidRDefault="00260569" w:rsidP="0026056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111" w:author="88692" w:date="2020-06-16T17:13:00Z"/>
          <w:del w:id="4112" w:author="Fegie" w:date="2021-04-28T12:03:00Z"/>
          <w:rFonts w:ascii="標楷體" w:eastAsia="標楷體" w:hAnsi="標楷體"/>
          <w:sz w:val="20"/>
        </w:rPr>
      </w:pPr>
      <w:ins w:id="4113" w:author="88692" w:date="2020-06-16T17:13:00Z">
        <w:del w:id="4114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年收入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 xml:space="preserve">        : 999999999</w:delText>
          </w:r>
          <w:bookmarkStart w:id="4115" w:name="_Toc71197258"/>
          <w:bookmarkEnd w:id="4115"/>
        </w:del>
      </w:ins>
    </w:p>
    <w:p w14:paraId="21FFD246" w14:textId="37643B6B" w:rsidR="00260569" w:rsidRPr="00023EE8" w:rsidDel="009661CB" w:rsidRDefault="00260569" w:rsidP="0026056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116" w:author="88692" w:date="2020-06-16T17:13:00Z"/>
          <w:del w:id="4117" w:author="Fegie" w:date="2021-04-28T12:03:00Z"/>
          <w:rFonts w:ascii="標楷體" w:eastAsia="標楷體" w:hAnsi="標楷體"/>
          <w:sz w:val="20"/>
        </w:rPr>
      </w:pPr>
      <w:ins w:id="4118" w:author="88692" w:date="2020-06-16T17:13:00Z">
        <w:del w:id="4119" w:author="Fegie" w:date="2021-04-28T12:03:00Z">
          <w:r w:rsidRPr="00023EE8" w:rsidDel="009661CB">
            <w:rPr>
              <w:rFonts w:ascii="標楷體" w:eastAsia="標楷體" w:hAnsi="標楷體" w:hint="eastAsia"/>
              <w:sz w:val="20"/>
            </w:rPr>
            <w:delText>年收入資料年月</w:delText>
          </w:r>
          <w:r w:rsidDel="009661CB">
            <w:rPr>
              <w:rFonts w:ascii="標楷體" w:eastAsia="標楷體" w:hAnsi="標楷體" w:hint="eastAsia"/>
              <w:sz w:val="20"/>
            </w:rPr>
            <w:delText xml:space="preserve"> </w:delText>
          </w:r>
          <w:r w:rsidDel="009661CB">
            <w:rPr>
              <w:rFonts w:ascii="標楷體" w:eastAsia="標楷體" w:hAnsi="標楷體"/>
              <w:sz w:val="20"/>
            </w:rPr>
            <w:delText>: XXXXXX</w:delText>
          </w:r>
          <w:bookmarkStart w:id="4120" w:name="_Toc71197259"/>
          <w:bookmarkEnd w:id="4120"/>
        </w:del>
      </w:ins>
    </w:p>
    <w:p w14:paraId="03001E9D" w14:textId="1B484533" w:rsidR="00131A8A" w:rsidRPr="0026056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121" w:author="Fegie" w:date="2021-04-28T12:03:00Z"/>
          <w:rFonts w:ascii="標楷體" w:eastAsia="標楷體" w:hAnsi="標楷體"/>
          <w:color w:val="000000" w:themeColor="text1"/>
          <w:sz w:val="20"/>
          <w:rPrChange w:id="4122" w:author="88692" w:date="2020-06-16T17:13:00Z">
            <w:rPr>
              <w:del w:id="4123" w:author="Fegie" w:date="2021-04-28T12:03:00Z"/>
              <w:rFonts w:ascii="標楷體" w:eastAsia="標楷體" w:hAnsi="標楷體"/>
              <w:sz w:val="20"/>
            </w:rPr>
          </w:rPrChange>
        </w:rPr>
      </w:pPr>
      <w:bookmarkStart w:id="4124" w:name="_Toc71197260"/>
      <w:bookmarkEnd w:id="4124"/>
    </w:p>
    <w:p w14:paraId="36A32430" w14:textId="490D7F63" w:rsidR="00131A8A" w:rsidRPr="00FA5570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125" w:author="Fegie" w:date="2021-04-28T12:03:00Z"/>
          <w:rFonts w:ascii="標楷體" w:eastAsia="標楷體" w:hAnsi="標楷體"/>
          <w:color w:val="FF0000"/>
          <w:sz w:val="20"/>
        </w:rPr>
      </w:pPr>
      <w:del w:id="4126" w:author="Fegie" w:date="2021-04-28T12:03:00Z">
        <w:r w:rsidRPr="00FA5570" w:rsidDel="009661CB">
          <w:rPr>
            <w:rFonts w:ascii="標楷體" w:eastAsia="標楷體" w:hAnsi="標楷體" w:hint="eastAsia"/>
            <w:color w:val="FF0000"/>
            <w:sz w:val="20"/>
          </w:rPr>
          <w:delText xml:space="preserve">電話種類 電話號碼 與借款人關係 聯絡人姓名 啟用記號 備註 </w:delText>
        </w:r>
        <w:bookmarkStart w:id="4127" w:name="_Toc71197261"/>
        <w:bookmarkEnd w:id="4127"/>
      </w:del>
    </w:p>
    <w:p w14:paraId="2BB003ED" w14:textId="214E3481" w:rsidR="00131A8A" w:rsidRPr="00D845A9" w:rsidDel="009661CB" w:rsidRDefault="00131A8A" w:rsidP="00131A8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del w:id="4128" w:author="Fegie" w:date="2021-04-28T12:03:00Z"/>
          <w:rFonts w:ascii="標楷體" w:eastAsia="標楷體" w:hAnsi="標楷體"/>
          <w:sz w:val="20"/>
        </w:rPr>
      </w:pPr>
      <w:del w:id="4129" w:author="Fegie" w:date="2021-04-28T12:03:00Z">
        <w:r w:rsidRPr="00FA5570" w:rsidDel="009661CB">
          <w:rPr>
            <w:rFonts w:ascii="標楷體" w:eastAsia="標楷體" w:hAnsi="標楷體"/>
            <w:color w:val="FF0000"/>
            <w:sz w:val="20"/>
          </w:rPr>
          <w:delText>……</w:delText>
        </w:r>
        <w:bookmarkStart w:id="4130" w:name="_Toc71197262"/>
        <w:bookmarkEnd w:id="4130"/>
      </w:del>
    </w:p>
    <w:p w14:paraId="1A9359AA" w14:textId="690D50DE" w:rsidR="0031051C" w:rsidRPr="009B2BD3" w:rsidDel="009661CB" w:rsidRDefault="0031051C" w:rsidP="0031051C">
      <w:pPr>
        <w:pStyle w:val="a"/>
        <w:numPr>
          <w:ilvl w:val="0"/>
          <w:numId w:val="0"/>
        </w:numPr>
        <w:rPr>
          <w:del w:id="4131" w:author="Fegie" w:date="2021-04-28T12:03:00Z"/>
          <w:rFonts w:ascii="標楷體" w:hAnsi="標楷體"/>
        </w:rPr>
      </w:pPr>
      <w:del w:id="4132" w:author="Fegie" w:date="2021-04-28T12:03:00Z">
        <w:r w:rsidRPr="009B2BD3" w:rsidDel="009661CB">
          <w:rPr>
            <w:rFonts w:ascii="標楷體" w:hAnsi="標楷體"/>
          </w:rPr>
          <w:br w:type="page"/>
        </w:r>
      </w:del>
    </w:p>
    <w:p w14:paraId="21E39BF0" w14:textId="53661F51" w:rsidR="0031051C" w:rsidRPr="009B2BD3" w:rsidDel="009661CB" w:rsidRDefault="00A04243" w:rsidP="0031051C">
      <w:pPr>
        <w:pStyle w:val="a"/>
        <w:rPr>
          <w:del w:id="4133" w:author="Fegie" w:date="2021-04-28T12:03:00Z"/>
          <w:rFonts w:ascii="標楷體" w:hAnsi="標楷體"/>
        </w:rPr>
      </w:pPr>
      <w:del w:id="4134" w:author="Fegie" w:date="2021-04-28T12:03:00Z">
        <w:r w:rsidDel="009661CB">
          <w:rPr>
            <w:rFonts w:hint="eastAsia"/>
          </w:rPr>
          <w:delText>輸入</w:delText>
        </w:r>
        <w:r w:rsidR="0031051C" w:rsidRPr="009B2BD3" w:rsidDel="009661CB">
          <w:rPr>
            <w:rFonts w:ascii="標楷體" w:hAnsi="標楷體"/>
          </w:rPr>
          <w:delText>畫面資料說明</w:delText>
        </w:r>
        <w:bookmarkStart w:id="4135" w:name="_Toc71197263"/>
        <w:bookmarkEnd w:id="4135"/>
      </w:del>
    </w:p>
    <w:tbl>
      <w:tblPr>
        <w:tblW w:w="1118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8"/>
        <w:gridCol w:w="2152"/>
        <w:gridCol w:w="14"/>
        <w:gridCol w:w="1282"/>
        <w:gridCol w:w="14"/>
        <w:gridCol w:w="1052"/>
        <w:gridCol w:w="20"/>
        <w:gridCol w:w="1121"/>
        <w:gridCol w:w="26"/>
        <w:gridCol w:w="639"/>
        <w:gridCol w:w="28"/>
        <w:gridCol w:w="663"/>
        <w:gridCol w:w="29"/>
        <w:gridCol w:w="3423"/>
        <w:gridCol w:w="161"/>
      </w:tblGrid>
      <w:tr w:rsidR="007E48C8" w:rsidRPr="009B2BD3" w:rsidDel="009661CB" w14:paraId="126E1B56" w14:textId="7D226B0E" w:rsidTr="00CE781C">
        <w:trPr>
          <w:gridAfter w:val="1"/>
          <w:wAfter w:w="161" w:type="dxa"/>
          <w:trHeight w:val="388"/>
          <w:jc w:val="center"/>
          <w:del w:id="4136" w:author="Fegie" w:date="2021-04-28T12:03:00Z"/>
        </w:trPr>
        <w:tc>
          <w:tcPr>
            <w:tcW w:w="558" w:type="dxa"/>
            <w:vMerge w:val="restart"/>
          </w:tcPr>
          <w:p w14:paraId="33E1FD1C" w14:textId="2A76BA9E" w:rsidR="007E48C8" w:rsidRPr="009B2BD3" w:rsidDel="009661CB" w:rsidRDefault="007E48C8" w:rsidP="000F4BD9">
            <w:pPr>
              <w:rPr>
                <w:del w:id="4137" w:author="Fegie" w:date="2021-04-28T12:03:00Z"/>
                <w:rFonts w:ascii="標楷體" w:eastAsia="標楷體" w:hAnsi="標楷體"/>
              </w:rPr>
            </w:pPr>
            <w:del w:id="4138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序號</w:delText>
              </w:r>
              <w:bookmarkStart w:id="4139" w:name="_Toc71197264"/>
              <w:bookmarkEnd w:id="4139"/>
            </w:del>
          </w:p>
        </w:tc>
        <w:tc>
          <w:tcPr>
            <w:tcW w:w="2166" w:type="dxa"/>
            <w:gridSpan w:val="2"/>
            <w:vMerge w:val="restart"/>
          </w:tcPr>
          <w:p w14:paraId="7FB7FA7A" w14:textId="254E6919" w:rsidR="007E48C8" w:rsidRPr="009B2BD3" w:rsidDel="009661CB" w:rsidRDefault="007E48C8" w:rsidP="000F4BD9">
            <w:pPr>
              <w:rPr>
                <w:del w:id="4140" w:author="Fegie" w:date="2021-04-28T12:03:00Z"/>
                <w:rFonts w:ascii="標楷體" w:eastAsia="標楷體" w:hAnsi="標楷體"/>
              </w:rPr>
            </w:pPr>
            <w:del w:id="4141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欄位</w:delText>
              </w:r>
              <w:bookmarkStart w:id="4142" w:name="_Toc71197265"/>
              <w:bookmarkEnd w:id="4142"/>
            </w:del>
          </w:p>
        </w:tc>
        <w:tc>
          <w:tcPr>
            <w:tcW w:w="4874" w:type="dxa"/>
            <w:gridSpan w:val="10"/>
          </w:tcPr>
          <w:p w14:paraId="50111C52" w14:textId="66D51258" w:rsidR="007E48C8" w:rsidRPr="009B2BD3" w:rsidDel="009661CB" w:rsidRDefault="007E48C8" w:rsidP="007E48C8">
            <w:pPr>
              <w:jc w:val="center"/>
              <w:rPr>
                <w:del w:id="4143" w:author="Fegie" w:date="2021-04-28T12:03:00Z"/>
                <w:rFonts w:ascii="標楷體" w:eastAsia="標楷體" w:hAnsi="標楷體"/>
              </w:rPr>
            </w:pPr>
            <w:del w:id="4144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說明</w:delText>
              </w:r>
              <w:bookmarkStart w:id="4145" w:name="_Toc71197266"/>
              <w:bookmarkEnd w:id="4145"/>
            </w:del>
          </w:p>
        </w:tc>
        <w:tc>
          <w:tcPr>
            <w:tcW w:w="3423" w:type="dxa"/>
            <w:vMerge w:val="restart"/>
          </w:tcPr>
          <w:p w14:paraId="3B785553" w14:textId="4B32F65F" w:rsidR="007E48C8" w:rsidRPr="009B2BD3" w:rsidDel="009661CB" w:rsidRDefault="007E48C8" w:rsidP="000F4BD9">
            <w:pPr>
              <w:rPr>
                <w:del w:id="4146" w:author="Fegie" w:date="2021-04-28T12:03:00Z"/>
                <w:rFonts w:ascii="標楷體" w:eastAsia="標楷體" w:hAnsi="標楷體"/>
              </w:rPr>
            </w:pPr>
            <w:del w:id="4147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處理邏輯及注意事項</w:delText>
              </w:r>
              <w:bookmarkStart w:id="4148" w:name="_Toc71197267"/>
              <w:bookmarkEnd w:id="4148"/>
            </w:del>
          </w:p>
        </w:tc>
        <w:bookmarkStart w:id="4149" w:name="_Toc71197268"/>
        <w:bookmarkEnd w:id="4149"/>
      </w:tr>
      <w:tr w:rsidR="007E48C8" w:rsidRPr="009B2BD3" w:rsidDel="009661CB" w14:paraId="76683356" w14:textId="1C14381E" w:rsidTr="00CE781C">
        <w:trPr>
          <w:gridAfter w:val="1"/>
          <w:wAfter w:w="161" w:type="dxa"/>
          <w:trHeight w:val="244"/>
          <w:jc w:val="center"/>
          <w:del w:id="4150" w:author="Fegie" w:date="2021-04-28T12:03:00Z"/>
        </w:trPr>
        <w:tc>
          <w:tcPr>
            <w:tcW w:w="558" w:type="dxa"/>
            <w:vMerge/>
          </w:tcPr>
          <w:p w14:paraId="251B5EFA" w14:textId="2C720268" w:rsidR="007E48C8" w:rsidRPr="009B2BD3" w:rsidDel="009661CB" w:rsidRDefault="007E48C8" w:rsidP="000F4BD9">
            <w:pPr>
              <w:rPr>
                <w:del w:id="4151" w:author="Fegie" w:date="2021-04-28T12:03:00Z"/>
                <w:rFonts w:ascii="標楷體" w:eastAsia="標楷體" w:hAnsi="標楷體"/>
              </w:rPr>
            </w:pPr>
            <w:bookmarkStart w:id="4152" w:name="_Toc71197269"/>
            <w:bookmarkEnd w:id="4152"/>
          </w:p>
        </w:tc>
        <w:tc>
          <w:tcPr>
            <w:tcW w:w="2166" w:type="dxa"/>
            <w:gridSpan w:val="2"/>
            <w:vMerge/>
          </w:tcPr>
          <w:p w14:paraId="26176128" w14:textId="2CD30F3F" w:rsidR="007E48C8" w:rsidRPr="009B2BD3" w:rsidDel="009661CB" w:rsidRDefault="007E48C8" w:rsidP="000F4BD9">
            <w:pPr>
              <w:rPr>
                <w:del w:id="4153" w:author="Fegie" w:date="2021-04-28T12:03:00Z"/>
                <w:rFonts w:ascii="標楷體" w:eastAsia="標楷體" w:hAnsi="標楷體"/>
              </w:rPr>
            </w:pPr>
            <w:bookmarkStart w:id="4154" w:name="_Toc71197270"/>
            <w:bookmarkEnd w:id="4154"/>
          </w:p>
        </w:tc>
        <w:tc>
          <w:tcPr>
            <w:tcW w:w="1296" w:type="dxa"/>
            <w:gridSpan w:val="2"/>
          </w:tcPr>
          <w:p w14:paraId="69F7082E" w14:textId="752A0433" w:rsidR="007E48C8" w:rsidRPr="009B2BD3" w:rsidDel="009661CB" w:rsidRDefault="007E48C8" w:rsidP="000F4BD9">
            <w:pPr>
              <w:rPr>
                <w:del w:id="4155" w:author="Fegie" w:date="2021-04-28T12:03:00Z"/>
                <w:rFonts w:ascii="標楷體" w:eastAsia="標楷體" w:hAnsi="標楷體"/>
              </w:rPr>
            </w:pPr>
            <w:del w:id="415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資料型態長度</w:delText>
              </w:r>
              <w:bookmarkStart w:id="4157" w:name="_Toc71197271"/>
              <w:bookmarkEnd w:id="4157"/>
            </w:del>
          </w:p>
        </w:tc>
        <w:tc>
          <w:tcPr>
            <w:tcW w:w="1072" w:type="dxa"/>
            <w:gridSpan w:val="2"/>
          </w:tcPr>
          <w:p w14:paraId="4501C5F2" w14:textId="7CB0209E" w:rsidR="007E48C8" w:rsidRPr="009B2BD3" w:rsidDel="009661CB" w:rsidRDefault="007E48C8" w:rsidP="000F4BD9">
            <w:pPr>
              <w:rPr>
                <w:del w:id="4158" w:author="Fegie" w:date="2021-04-28T12:03:00Z"/>
                <w:rFonts w:ascii="標楷體" w:eastAsia="標楷體" w:hAnsi="標楷體"/>
              </w:rPr>
            </w:pPr>
            <w:del w:id="4159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預設值</w:delText>
              </w:r>
              <w:bookmarkStart w:id="4160" w:name="_Toc71197272"/>
              <w:bookmarkEnd w:id="4160"/>
            </w:del>
          </w:p>
        </w:tc>
        <w:tc>
          <w:tcPr>
            <w:tcW w:w="1147" w:type="dxa"/>
            <w:gridSpan w:val="2"/>
          </w:tcPr>
          <w:p w14:paraId="7013AAB4" w14:textId="3556128E" w:rsidR="007E48C8" w:rsidRPr="009B2BD3" w:rsidDel="009661CB" w:rsidRDefault="007E48C8" w:rsidP="000F4BD9">
            <w:pPr>
              <w:rPr>
                <w:del w:id="4161" w:author="Fegie" w:date="2021-04-28T12:03:00Z"/>
                <w:rFonts w:ascii="標楷體" w:eastAsia="標楷體" w:hAnsi="標楷體"/>
              </w:rPr>
            </w:pPr>
            <w:del w:id="4162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選單內容</w:delText>
              </w:r>
              <w:bookmarkStart w:id="4163" w:name="_Toc71197273"/>
              <w:bookmarkEnd w:id="4163"/>
            </w:del>
          </w:p>
        </w:tc>
        <w:tc>
          <w:tcPr>
            <w:tcW w:w="667" w:type="dxa"/>
            <w:gridSpan w:val="2"/>
          </w:tcPr>
          <w:p w14:paraId="3D88BAC5" w14:textId="600DF45D" w:rsidR="007E48C8" w:rsidRPr="009B2BD3" w:rsidDel="009661CB" w:rsidRDefault="007E48C8" w:rsidP="000F4BD9">
            <w:pPr>
              <w:rPr>
                <w:del w:id="4164" w:author="Fegie" w:date="2021-04-28T12:03:00Z"/>
                <w:rFonts w:ascii="標楷體" w:eastAsia="標楷體" w:hAnsi="標楷體"/>
              </w:rPr>
            </w:pPr>
            <w:del w:id="4165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必填</w:delText>
              </w:r>
              <w:bookmarkStart w:id="4166" w:name="_Toc71197274"/>
              <w:bookmarkEnd w:id="4166"/>
            </w:del>
          </w:p>
        </w:tc>
        <w:tc>
          <w:tcPr>
            <w:tcW w:w="692" w:type="dxa"/>
            <w:gridSpan w:val="2"/>
          </w:tcPr>
          <w:p w14:paraId="4171E950" w14:textId="35D096A1" w:rsidR="007E48C8" w:rsidRPr="009B2BD3" w:rsidDel="009661CB" w:rsidRDefault="007E48C8" w:rsidP="000F4BD9">
            <w:pPr>
              <w:rPr>
                <w:del w:id="4167" w:author="Fegie" w:date="2021-04-28T12:03:00Z"/>
                <w:rFonts w:ascii="標楷體" w:eastAsia="標楷體" w:hAnsi="標楷體"/>
              </w:rPr>
            </w:pPr>
            <w:del w:id="4168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R/W</w:delText>
              </w:r>
              <w:bookmarkStart w:id="4169" w:name="_Toc71197275"/>
              <w:bookmarkEnd w:id="4169"/>
            </w:del>
          </w:p>
        </w:tc>
        <w:tc>
          <w:tcPr>
            <w:tcW w:w="3423" w:type="dxa"/>
            <w:vMerge/>
          </w:tcPr>
          <w:p w14:paraId="4A10826C" w14:textId="1E2F6A78" w:rsidR="007E48C8" w:rsidRPr="009B2BD3" w:rsidDel="009661CB" w:rsidRDefault="007E48C8" w:rsidP="000F4BD9">
            <w:pPr>
              <w:rPr>
                <w:del w:id="4170" w:author="Fegie" w:date="2021-04-28T12:03:00Z"/>
                <w:rFonts w:ascii="標楷體" w:eastAsia="標楷體" w:hAnsi="標楷體"/>
              </w:rPr>
            </w:pPr>
            <w:bookmarkStart w:id="4171" w:name="_Toc71197276"/>
            <w:bookmarkEnd w:id="4171"/>
          </w:p>
        </w:tc>
        <w:bookmarkStart w:id="4172" w:name="_Toc71197277"/>
        <w:bookmarkEnd w:id="4172"/>
      </w:tr>
      <w:tr w:rsidR="007E48C8" w:rsidRPr="009B2BD3" w:rsidDel="009661CB" w14:paraId="3A4BBE6A" w14:textId="4BBD9A5B" w:rsidTr="00CE781C">
        <w:trPr>
          <w:gridAfter w:val="1"/>
          <w:wAfter w:w="161" w:type="dxa"/>
          <w:trHeight w:val="244"/>
          <w:jc w:val="center"/>
          <w:del w:id="4173" w:author="Fegie" w:date="2021-04-28T12:03:00Z"/>
        </w:trPr>
        <w:tc>
          <w:tcPr>
            <w:tcW w:w="558" w:type="dxa"/>
          </w:tcPr>
          <w:p w14:paraId="16865CBC" w14:textId="3E323FBB" w:rsidR="007E48C8" w:rsidRPr="009B2BD3" w:rsidDel="009661CB" w:rsidRDefault="007E48C8" w:rsidP="000F4BD9">
            <w:pPr>
              <w:rPr>
                <w:del w:id="4174" w:author="Fegie" w:date="2021-04-28T12:03:00Z"/>
                <w:rFonts w:ascii="標楷體" w:eastAsia="標楷體" w:hAnsi="標楷體"/>
              </w:rPr>
            </w:pPr>
            <w:del w:id="417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1.</w:delText>
              </w:r>
              <w:bookmarkStart w:id="4176" w:name="_Toc71197278"/>
              <w:bookmarkEnd w:id="4176"/>
            </w:del>
          </w:p>
        </w:tc>
        <w:tc>
          <w:tcPr>
            <w:tcW w:w="2166" w:type="dxa"/>
            <w:gridSpan w:val="2"/>
          </w:tcPr>
          <w:p w14:paraId="3BA060C1" w14:textId="76DDB113" w:rsidR="007E48C8" w:rsidRPr="009B2BD3" w:rsidDel="009661CB" w:rsidRDefault="007E48C8" w:rsidP="000F4BD9">
            <w:pPr>
              <w:rPr>
                <w:del w:id="4177" w:author="Fegie" w:date="2021-04-28T12:03:00Z"/>
                <w:rFonts w:ascii="標楷體" w:eastAsia="標楷體" w:hAnsi="標楷體"/>
              </w:rPr>
            </w:pPr>
            <w:del w:id="417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功能</w:delText>
              </w:r>
              <w:bookmarkStart w:id="4179" w:name="_Toc71197279"/>
              <w:bookmarkEnd w:id="4179"/>
            </w:del>
          </w:p>
        </w:tc>
        <w:tc>
          <w:tcPr>
            <w:tcW w:w="1296" w:type="dxa"/>
            <w:gridSpan w:val="2"/>
          </w:tcPr>
          <w:p w14:paraId="12AC9865" w14:textId="59A30185" w:rsidR="007E48C8" w:rsidRPr="009B2BD3" w:rsidDel="009661CB" w:rsidRDefault="007E48C8" w:rsidP="000F4BD9">
            <w:pPr>
              <w:rPr>
                <w:del w:id="4180" w:author="Fegie" w:date="2021-04-28T12:03:00Z"/>
                <w:rFonts w:ascii="標楷體" w:eastAsia="標楷體" w:hAnsi="標楷體"/>
              </w:rPr>
            </w:pPr>
            <w:del w:id="4181" w:author="Fegie" w:date="2021-04-28T12:03:00Z">
              <w:r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4182" w:name="_Toc71197280"/>
              <w:bookmarkEnd w:id="4182"/>
            </w:del>
          </w:p>
        </w:tc>
        <w:tc>
          <w:tcPr>
            <w:tcW w:w="1072" w:type="dxa"/>
            <w:gridSpan w:val="2"/>
          </w:tcPr>
          <w:p w14:paraId="025F0AB9" w14:textId="5D7E40A7" w:rsidR="007E48C8" w:rsidRPr="009B2BD3" w:rsidDel="009661CB" w:rsidRDefault="007E48C8" w:rsidP="000F4BD9">
            <w:pPr>
              <w:rPr>
                <w:del w:id="4183" w:author="Fegie" w:date="2021-04-28T12:03:00Z"/>
                <w:rFonts w:ascii="標楷體" w:eastAsia="標楷體" w:hAnsi="標楷體"/>
              </w:rPr>
            </w:pPr>
            <w:bookmarkStart w:id="4184" w:name="_Toc71197281"/>
            <w:bookmarkEnd w:id="4184"/>
          </w:p>
        </w:tc>
        <w:tc>
          <w:tcPr>
            <w:tcW w:w="1147" w:type="dxa"/>
            <w:gridSpan w:val="2"/>
          </w:tcPr>
          <w:p w14:paraId="132B1F3F" w14:textId="77180F27" w:rsidR="007E48C8" w:rsidRPr="009B2BD3" w:rsidDel="009661CB" w:rsidRDefault="007E48C8" w:rsidP="000F4BD9">
            <w:pPr>
              <w:rPr>
                <w:del w:id="4185" w:author="Fegie" w:date="2021-04-28T12:03:00Z"/>
                <w:rFonts w:ascii="標楷體" w:eastAsia="標楷體" w:hAnsi="標楷體"/>
              </w:rPr>
            </w:pPr>
            <w:del w:id="418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4187" w:name="_Toc71197282"/>
              <w:bookmarkEnd w:id="4187"/>
            </w:del>
          </w:p>
        </w:tc>
        <w:tc>
          <w:tcPr>
            <w:tcW w:w="667" w:type="dxa"/>
            <w:gridSpan w:val="2"/>
          </w:tcPr>
          <w:p w14:paraId="785A64AA" w14:textId="2ED87CDA" w:rsidR="007E48C8" w:rsidRPr="009B2BD3" w:rsidDel="009661CB" w:rsidRDefault="007E48C8" w:rsidP="000F4BD9">
            <w:pPr>
              <w:rPr>
                <w:del w:id="4188" w:author="Fegie" w:date="2021-04-28T12:03:00Z"/>
                <w:rFonts w:ascii="標楷體" w:eastAsia="標楷體" w:hAnsi="標楷體"/>
              </w:rPr>
            </w:pPr>
            <w:del w:id="418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190" w:name="_Toc71197283"/>
              <w:bookmarkEnd w:id="4190"/>
            </w:del>
          </w:p>
        </w:tc>
        <w:tc>
          <w:tcPr>
            <w:tcW w:w="692" w:type="dxa"/>
            <w:gridSpan w:val="2"/>
          </w:tcPr>
          <w:p w14:paraId="3ED4C81E" w14:textId="423A85A5" w:rsidR="007E48C8" w:rsidRPr="009B2BD3" w:rsidDel="009661CB" w:rsidRDefault="007E48C8" w:rsidP="000F4BD9">
            <w:pPr>
              <w:rPr>
                <w:del w:id="4191" w:author="Fegie" w:date="2021-04-28T12:03:00Z"/>
                <w:rFonts w:ascii="標楷體" w:eastAsia="標楷體" w:hAnsi="標楷體"/>
              </w:rPr>
            </w:pPr>
            <w:bookmarkStart w:id="4192" w:name="_Toc71197284"/>
            <w:bookmarkEnd w:id="4192"/>
          </w:p>
        </w:tc>
        <w:tc>
          <w:tcPr>
            <w:tcW w:w="3423" w:type="dxa"/>
          </w:tcPr>
          <w:p w14:paraId="040DF235" w14:textId="63BC79F4" w:rsidR="007E48C8" w:rsidRPr="009B2BD3" w:rsidDel="009661CB" w:rsidRDefault="007E48C8" w:rsidP="000F4BD9">
            <w:pPr>
              <w:rPr>
                <w:del w:id="4193" w:author="Fegie" w:date="2021-04-28T12:03:00Z"/>
                <w:rFonts w:ascii="標楷體" w:eastAsia="標楷體" w:hAnsi="標楷體"/>
              </w:rPr>
            </w:pPr>
            <w:del w:id="419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4195" w:name="_Toc71197285"/>
              <w:bookmarkEnd w:id="4195"/>
            </w:del>
          </w:p>
          <w:p w14:paraId="26117D6C" w14:textId="2ABD6AA6" w:rsidR="007E48C8" w:rsidRPr="009B2BD3" w:rsidDel="009661CB" w:rsidRDefault="007E48C8" w:rsidP="000F4BD9">
            <w:pPr>
              <w:rPr>
                <w:del w:id="4196" w:author="Fegie" w:date="2021-04-28T12:03:00Z"/>
                <w:rFonts w:ascii="標楷體" w:eastAsia="標楷體" w:hAnsi="標楷體"/>
              </w:rPr>
            </w:pPr>
            <w:del w:id="419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1: 新增</w:delText>
              </w:r>
              <w:bookmarkStart w:id="4198" w:name="_Toc71197286"/>
              <w:bookmarkEnd w:id="4198"/>
            </w:del>
          </w:p>
          <w:p w14:paraId="08056B7C" w14:textId="037615D0" w:rsidR="007E48C8" w:rsidRPr="00677B9B" w:rsidDel="009661CB" w:rsidRDefault="007E48C8" w:rsidP="000F4BD9">
            <w:pPr>
              <w:rPr>
                <w:del w:id="4199" w:author="Fegie" w:date="2021-04-28T12:03:00Z"/>
                <w:rFonts w:ascii="標楷體" w:eastAsia="標楷體" w:hAnsi="標楷體"/>
                <w:strike/>
                <w:color w:val="FF0000"/>
                <w:rPrChange w:id="4200" w:author="88692" w:date="2020-06-18T09:46:00Z">
                  <w:rPr>
                    <w:del w:id="4201" w:author="Fegie" w:date="2021-04-28T12:03:00Z"/>
                    <w:rFonts w:ascii="標楷體" w:eastAsia="標楷體" w:hAnsi="標楷體"/>
                  </w:rPr>
                </w:rPrChange>
              </w:rPr>
            </w:pPr>
            <w:del w:id="4202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4203" w:author="88692" w:date="2020-06-18T09:46:00Z">
                    <w:rPr>
                      <w:rFonts w:ascii="標楷體" w:eastAsia="標楷體" w:hAnsi="標楷體"/>
                    </w:rPr>
                  </w:rPrChange>
                </w:rPr>
                <w:delText xml:space="preserve">4: 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4204" w:author="88692" w:date="2020-06-18T09:46:00Z">
                    <w:rPr>
                      <w:rFonts w:ascii="標楷體" w:eastAsia="標楷體" w:hAnsi="標楷體" w:hint="eastAsia"/>
                    </w:rPr>
                  </w:rPrChange>
                </w:rPr>
                <w:delText>刪除</w:delText>
              </w:r>
              <w:bookmarkStart w:id="4205" w:name="_Toc71197287"/>
              <w:bookmarkEnd w:id="4205"/>
            </w:del>
          </w:p>
          <w:p w14:paraId="52F91FF4" w14:textId="3E75E421" w:rsidR="007E48C8" w:rsidRPr="009B2BD3" w:rsidDel="009661CB" w:rsidRDefault="007E48C8" w:rsidP="000F4BD9">
            <w:pPr>
              <w:rPr>
                <w:del w:id="4206" w:author="Fegie" w:date="2021-04-28T12:03:00Z"/>
                <w:rFonts w:ascii="標楷體" w:eastAsia="標楷體" w:hAnsi="標楷體"/>
              </w:rPr>
            </w:pPr>
            <w:del w:id="420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5: 查詢</w:delText>
              </w:r>
              <w:bookmarkStart w:id="4208" w:name="_Toc71197288"/>
              <w:bookmarkEnd w:id="4208"/>
            </w:del>
          </w:p>
        </w:tc>
        <w:bookmarkStart w:id="4209" w:name="_Toc71197289"/>
        <w:bookmarkEnd w:id="4209"/>
      </w:tr>
      <w:tr w:rsidR="007E48C8" w:rsidRPr="009B2BD3" w:rsidDel="009661CB" w14:paraId="1DECFF12" w14:textId="06EDE696" w:rsidTr="00CE781C">
        <w:trPr>
          <w:gridAfter w:val="1"/>
          <w:wAfter w:w="161" w:type="dxa"/>
          <w:trHeight w:val="291"/>
          <w:jc w:val="center"/>
          <w:del w:id="4210" w:author="Fegie" w:date="2021-04-28T12:03:00Z"/>
        </w:trPr>
        <w:tc>
          <w:tcPr>
            <w:tcW w:w="558" w:type="dxa"/>
          </w:tcPr>
          <w:p w14:paraId="06D4BC22" w14:textId="3DCE5C4F" w:rsidR="007E48C8" w:rsidRPr="009B2BD3" w:rsidDel="009661CB" w:rsidRDefault="007E48C8" w:rsidP="000F4BD9">
            <w:pPr>
              <w:rPr>
                <w:del w:id="4211" w:author="Fegie" w:date="2021-04-28T12:03:00Z"/>
                <w:rFonts w:ascii="標楷體" w:eastAsia="標楷體" w:hAnsi="標楷體"/>
              </w:rPr>
            </w:pPr>
            <w:del w:id="421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2</w:delText>
              </w:r>
              <w:bookmarkStart w:id="4213" w:name="_Toc71197290"/>
              <w:bookmarkEnd w:id="4213"/>
            </w:del>
          </w:p>
        </w:tc>
        <w:tc>
          <w:tcPr>
            <w:tcW w:w="2166" w:type="dxa"/>
            <w:gridSpan w:val="2"/>
          </w:tcPr>
          <w:p w14:paraId="2A420CBD" w14:textId="0E37881A" w:rsidR="007E48C8" w:rsidRPr="009B2BD3" w:rsidDel="009661CB" w:rsidRDefault="007E48C8" w:rsidP="000F4BD9">
            <w:pPr>
              <w:rPr>
                <w:del w:id="4214" w:author="Fegie" w:date="2021-04-28T12:03:00Z"/>
                <w:rFonts w:ascii="標楷體" w:eastAsia="標楷體" w:hAnsi="標楷體"/>
              </w:rPr>
            </w:pPr>
            <w:del w:id="421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統一編號  </w:delText>
              </w:r>
              <w:bookmarkStart w:id="4216" w:name="_Toc71197291"/>
              <w:bookmarkEnd w:id="4216"/>
            </w:del>
          </w:p>
        </w:tc>
        <w:tc>
          <w:tcPr>
            <w:tcW w:w="1296" w:type="dxa"/>
            <w:gridSpan w:val="2"/>
          </w:tcPr>
          <w:p w14:paraId="42EF84D4" w14:textId="0B58666A" w:rsidR="007E48C8" w:rsidRPr="009B2BD3" w:rsidDel="009661CB" w:rsidRDefault="007E48C8" w:rsidP="000F4BD9">
            <w:pPr>
              <w:rPr>
                <w:del w:id="4217" w:author="Fegie" w:date="2021-04-28T12:03:00Z"/>
                <w:rFonts w:ascii="標楷體" w:eastAsia="標楷體" w:hAnsi="標楷體"/>
              </w:rPr>
            </w:pPr>
            <w:del w:id="4218" w:author="Fegie" w:date="2021-04-28T12:03:00Z">
              <w:r w:rsidDel="009661CB">
                <w:rPr>
                  <w:rFonts w:ascii="標楷體" w:eastAsia="標楷體" w:hAnsi="標楷體" w:hint="eastAsia"/>
                </w:rPr>
                <w:delText>X(08)</w:delText>
              </w:r>
              <w:bookmarkStart w:id="4219" w:name="_Toc71197292"/>
              <w:bookmarkEnd w:id="4219"/>
            </w:del>
          </w:p>
        </w:tc>
        <w:tc>
          <w:tcPr>
            <w:tcW w:w="1072" w:type="dxa"/>
            <w:gridSpan w:val="2"/>
          </w:tcPr>
          <w:p w14:paraId="79C78E81" w14:textId="595DA182" w:rsidR="007E48C8" w:rsidRPr="009B2BD3" w:rsidDel="009661CB" w:rsidRDefault="007E48C8" w:rsidP="000F4BD9">
            <w:pPr>
              <w:rPr>
                <w:del w:id="4220" w:author="Fegie" w:date="2021-04-28T12:03:00Z"/>
                <w:rFonts w:ascii="標楷體" w:eastAsia="標楷體" w:hAnsi="標楷體"/>
              </w:rPr>
            </w:pPr>
            <w:bookmarkStart w:id="4221" w:name="_Toc71197293"/>
            <w:bookmarkEnd w:id="4221"/>
          </w:p>
        </w:tc>
        <w:tc>
          <w:tcPr>
            <w:tcW w:w="1147" w:type="dxa"/>
            <w:gridSpan w:val="2"/>
          </w:tcPr>
          <w:p w14:paraId="77B2F4BA" w14:textId="7809F07C" w:rsidR="007E48C8" w:rsidRPr="009B2BD3" w:rsidDel="009661CB" w:rsidRDefault="007E48C8" w:rsidP="000F4BD9">
            <w:pPr>
              <w:rPr>
                <w:del w:id="4222" w:author="Fegie" w:date="2021-04-28T12:03:00Z"/>
                <w:rFonts w:ascii="標楷體" w:eastAsia="標楷體" w:hAnsi="標楷體"/>
              </w:rPr>
            </w:pPr>
            <w:bookmarkStart w:id="4223" w:name="_Toc71197294"/>
            <w:bookmarkEnd w:id="4223"/>
          </w:p>
        </w:tc>
        <w:tc>
          <w:tcPr>
            <w:tcW w:w="667" w:type="dxa"/>
            <w:gridSpan w:val="2"/>
          </w:tcPr>
          <w:p w14:paraId="27638C2B" w14:textId="48FBF8D5" w:rsidR="007E48C8" w:rsidRPr="009B2BD3" w:rsidDel="009661CB" w:rsidRDefault="007E48C8" w:rsidP="000F4BD9">
            <w:pPr>
              <w:rPr>
                <w:del w:id="4224" w:author="Fegie" w:date="2021-04-28T12:03:00Z"/>
                <w:rFonts w:ascii="標楷體" w:eastAsia="標楷體" w:hAnsi="標楷體"/>
              </w:rPr>
            </w:pPr>
            <w:del w:id="422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226" w:name="_Toc71197295"/>
              <w:bookmarkEnd w:id="4226"/>
            </w:del>
          </w:p>
        </w:tc>
        <w:tc>
          <w:tcPr>
            <w:tcW w:w="692" w:type="dxa"/>
            <w:gridSpan w:val="2"/>
          </w:tcPr>
          <w:p w14:paraId="31050631" w14:textId="0585D042" w:rsidR="007E48C8" w:rsidRPr="009B2BD3" w:rsidDel="009661CB" w:rsidRDefault="007E48C8" w:rsidP="000F4BD9">
            <w:pPr>
              <w:rPr>
                <w:del w:id="4227" w:author="Fegie" w:date="2021-04-28T12:03:00Z"/>
                <w:rFonts w:ascii="標楷體" w:eastAsia="標楷體" w:hAnsi="標楷體"/>
              </w:rPr>
            </w:pPr>
            <w:bookmarkStart w:id="4228" w:name="_Toc71197296"/>
            <w:bookmarkEnd w:id="4228"/>
          </w:p>
        </w:tc>
        <w:tc>
          <w:tcPr>
            <w:tcW w:w="3423" w:type="dxa"/>
          </w:tcPr>
          <w:p w14:paraId="28CB64F6" w14:textId="41341A9E" w:rsidR="007E48C8" w:rsidRPr="009B2BD3" w:rsidDel="009661CB" w:rsidRDefault="007E48C8" w:rsidP="000F4BD9">
            <w:pPr>
              <w:rPr>
                <w:del w:id="4229" w:author="Fegie" w:date="2021-04-28T12:03:00Z"/>
                <w:rFonts w:ascii="標楷體" w:eastAsia="標楷體" w:hAnsi="標楷體"/>
              </w:rPr>
            </w:pPr>
            <w:del w:id="423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4231" w:name="_Toc71197297"/>
              <w:bookmarkEnd w:id="4231"/>
            </w:del>
          </w:p>
        </w:tc>
        <w:bookmarkStart w:id="4232" w:name="_Toc71197298"/>
        <w:bookmarkEnd w:id="4232"/>
      </w:tr>
      <w:tr w:rsidR="007E48C8" w:rsidRPr="009B2BD3" w:rsidDel="009661CB" w14:paraId="1940665B" w14:textId="4909642B" w:rsidTr="00CE781C">
        <w:trPr>
          <w:gridAfter w:val="1"/>
          <w:wAfter w:w="161" w:type="dxa"/>
          <w:trHeight w:val="291"/>
          <w:jc w:val="center"/>
          <w:del w:id="4233" w:author="Fegie" w:date="2021-04-28T12:03:00Z"/>
        </w:trPr>
        <w:tc>
          <w:tcPr>
            <w:tcW w:w="558" w:type="dxa"/>
          </w:tcPr>
          <w:p w14:paraId="280216E1" w14:textId="5AB547FE" w:rsidR="007E48C8" w:rsidRPr="009B2BD3" w:rsidDel="009661CB" w:rsidRDefault="007E48C8" w:rsidP="000F4BD9">
            <w:pPr>
              <w:rPr>
                <w:del w:id="4234" w:author="Fegie" w:date="2021-04-28T12:03:00Z"/>
                <w:rFonts w:ascii="標楷體" w:eastAsia="標楷體" w:hAnsi="標楷體"/>
              </w:rPr>
            </w:pPr>
            <w:del w:id="423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3</w:delText>
              </w:r>
              <w:bookmarkStart w:id="4236" w:name="_Toc71197299"/>
              <w:bookmarkEnd w:id="4236"/>
            </w:del>
          </w:p>
        </w:tc>
        <w:tc>
          <w:tcPr>
            <w:tcW w:w="2166" w:type="dxa"/>
            <w:gridSpan w:val="2"/>
          </w:tcPr>
          <w:p w14:paraId="73347832" w14:textId="03B36AED" w:rsidR="007E48C8" w:rsidRPr="009B2BD3" w:rsidDel="009661CB" w:rsidRDefault="007E48C8" w:rsidP="000F4BD9">
            <w:pPr>
              <w:rPr>
                <w:del w:id="4237" w:author="Fegie" w:date="2021-04-28T12:03:00Z"/>
                <w:rFonts w:ascii="標楷體" w:eastAsia="標楷體" w:hAnsi="標楷體"/>
              </w:rPr>
            </w:pPr>
            <w:del w:id="423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公司名稱        </w:delText>
              </w:r>
              <w:bookmarkStart w:id="4239" w:name="_Toc71197300"/>
              <w:bookmarkEnd w:id="4239"/>
            </w:del>
          </w:p>
        </w:tc>
        <w:tc>
          <w:tcPr>
            <w:tcW w:w="1296" w:type="dxa"/>
            <w:gridSpan w:val="2"/>
          </w:tcPr>
          <w:p w14:paraId="3EF41ACA" w14:textId="192D1457" w:rsidR="007E48C8" w:rsidRPr="00A04243" w:rsidDel="009661CB" w:rsidRDefault="007E48C8" w:rsidP="00A4784A">
            <w:pPr>
              <w:rPr>
                <w:del w:id="4240" w:author="Fegie" w:date="2021-04-28T12:03:00Z"/>
                <w:rFonts w:ascii="標楷體" w:eastAsia="標楷體" w:hAnsi="標楷體"/>
              </w:rPr>
            </w:pPr>
            <w:del w:id="424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X(100)</w:delText>
              </w:r>
              <w:bookmarkStart w:id="4242" w:name="_Toc71197301"/>
              <w:bookmarkEnd w:id="4242"/>
            </w:del>
          </w:p>
        </w:tc>
        <w:tc>
          <w:tcPr>
            <w:tcW w:w="1072" w:type="dxa"/>
            <w:gridSpan w:val="2"/>
          </w:tcPr>
          <w:p w14:paraId="35B47E57" w14:textId="71721888" w:rsidR="007E48C8" w:rsidRPr="009B2BD3" w:rsidDel="009661CB" w:rsidRDefault="007E48C8" w:rsidP="000F4BD9">
            <w:pPr>
              <w:rPr>
                <w:del w:id="4243" w:author="Fegie" w:date="2021-04-28T12:03:00Z"/>
                <w:rFonts w:ascii="標楷體" w:eastAsia="標楷體" w:hAnsi="標楷體"/>
              </w:rPr>
            </w:pPr>
            <w:bookmarkStart w:id="4244" w:name="_Toc71197302"/>
            <w:bookmarkEnd w:id="4244"/>
          </w:p>
        </w:tc>
        <w:tc>
          <w:tcPr>
            <w:tcW w:w="1147" w:type="dxa"/>
            <w:gridSpan w:val="2"/>
          </w:tcPr>
          <w:p w14:paraId="685FA9F8" w14:textId="41240BD2" w:rsidR="007E48C8" w:rsidRPr="009B2BD3" w:rsidDel="009661CB" w:rsidRDefault="007E48C8" w:rsidP="000F4BD9">
            <w:pPr>
              <w:rPr>
                <w:del w:id="4245" w:author="Fegie" w:date="2021-04-28T12:03:00Z"/>
                <w:rFonts w:ascii="標楷體" w:eastAsia="標楷體" w:hAnsi="標楷體"/>
              </w:rPr>
            </w:pPr>
            <w:bookmarkStart w:id="4246" w:name="_Toc71197303"/>
            <w:bookmarkEnd w:id="4246"/>
          </w:p>
        </w:tc>
        <w:tc>
          <w:tcPr>
            <w:tcW w:w="667" w:type="dxa"/>
            <w:gridSpan w:val="2"/>
          </w:tcPr>
          <w:p w14:paraId="39086B2E" w14:textId="06DF985A" w:rsidR="007E48C8" w:rsidRPr="009B2BD3" w:rsidDel="009661CB" w:rsidRDefault="007E48C8" w:rsidP="000F4BD9">
            <w:pPr>
              <w:rPr>
                <w:del w:id="4247" w:author="Fegie" w:date="2021-04-28T12:03:00Z"/>
                <w:rFonts w:ascii="標楷體" w:eastAsia="標楷體" w:hAnsi="標楷體"/>
              </w:rPr>
            </w:pPr>
            <w:del w:id="424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249" w:name="_Toc71197304"/>
              <w:bookmarkEnd w:id="4249"/>
            </w:del>
          </w:p>
        </w:tc>
        <w:tc>
          <w:tcPr>
            <w:tcW w:w="692" w:type="dxa"/>
            <w:gridSpan w:val="2"/>
          </w:tcPr>
          <w:p w14:paraId="1304A69F" w14:textId="4AE4603A" w:rsidR="007E48C8" w:rsidRPr="009B2BD3" w:rsidDel="009661CB" w:rsidRDefault="007E48C8" w:rsidP="000F4BD9">
            <w:pPr>
              <w:rPr>
                <w:del w:id="4250" w:author="Fegie" w:date="2021-04-28T12:03:00Z"/>
                <w:rFonts w:ascii="標楷體" w:eastAsia="標楷體" w:hAnsi="標楷體"/>
              </w:rPr>
            </w:pPr>
            <w:bookmarkStart w:id="4251" w:name="_Toc71197305"/>
            <w:bookmarkEnd w:id="4251"/>
          </w:p>
        </w:tc>
        <w:tc>
          <w:tcPr>
            <w:tcW w:w="3423" w:type="dxa"/>
          </w:tcPr>
          <w:p w14:paraId="3478CC3F" w14:textId="6EE101A7" w:rsidR="007E48C8" w:rsidRPr="009B2BD3" w:rsidDel="009661CB" w:rsidRDefault="007E48C8" w:rsidP="000F4BD9">
            <w:pPr>
              <w:rPr>
                <w:del w:id="4252" w:author="Fegie" w:date="2021-04-28T12:03:00Z"/>
                <w:rFonts w:ascii="標楷體" w:eastAsia="標楷體" w:hAnsi="標楷體"/>
              </w:rPr>
            </w:pPr>
            <w:del w:id="425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i.新增、修改時必須輸入,其他自動顯示不必輸入</w:delText>
              </w:r>
              <w:bookmarkStart w:id="4254" w:name="_Toc71197306"/>
              <w:bookmarkEnd w:id="4254"/>
            </w:del>
          </w:p>
        </w:tc>
        <w:bookmarkStart w:id="4255" w:name="_Toc71197307"/>
        <w:bookmarkEnd w:id="4255"/>
      </w:tr>
      <w:tr w:rsidR="007E48C8" w:rsidRPr="009B2BD3" w:rsidDel="009661CB" w14:paraId="79039DDB" w14:textId="1432A4F6" w:rsidTr="00CE781C">
        <w:trPr>
          <w:gridAfter w:val="1"/>
          <w:wAfter w:w="161" w:type="dxa"/>
          <w:trHeight w:val="291"/>
          <w:jc w:val="center"/>
          <w:del w:id="4256" w:author="Fegie" w:date="2021-04-28T12:03:00Z"/>
        </w:trPr>
        <w:tc>
          <w:tcPr>
            <w:tcW w:w="558" w:type="dxa"/>
          </w:tcPr>
          <w:p w14:paraId="56A35FE3" w14:textId="346D2166" w:rsidR="007E48C8" w:rsidRPr="009B2BD3" w:rsidDel="009661CB" w:rsidRDefault="007E48C8" w:rsidP="000F4BD9">
            <w:pPr>
              <w:rPr>
                <w:del w:id="4257" w:author="Fegie" w:date="2021-04-28T12:03:00Z"/>
                <w:rFonts w:ascii="標楷體" w:eastAsia="標楷體" w:hAnsi="標楷體"/>
              </w:rPr>
            </w:pPr>
            <w:del w:id="425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4</w:delText>
              </w:r>
              <w:bookmarkStart w:id="4259" w:name="_Toc71197308"/>
              <w:bookmarkEnd w:id="4259"/>
            </w:del>
          </w:p>
        </w:tc>
        <w:tc>
          <w:tcPr>
            <w:tcW w:w="2166" w:type="dxa"/>
            <w:gridSpan w:val="2"/>
          </w:tcPr>
          <w:p w14:paraId="54A27575" w14:textId="795D3E6F" w:rsidR="007E48C8" w:rsidRPr="009B2BD3" w:rsidDel="009661CB" w:rsidRDefault="007E48C8" w:rsidP="00DE5738">
            <w:pPr>
              <w:rPr>
                <w:del w:id="4260" w:author="Fegie" w:date="2021-04-28T12:03:00Z"/>
                <w:rFonts w:ascii="標楷體" w:eastAsia="標楷體" w:hAnsi="標楷體"/>
              </w:rPr>
            </w:pPr>
            <w:del w:id="426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設立日期</w:delText>
              </w:r>
              <w:bookmarkStart w:id="4262" w:name="_Toc71197309"/>
              <w:bookmarkEnd w:id="4262"/>
            </w:del>
          </w:p>
        </w:tc>
        <w:tc>
          <w:tcPr>
            <w:tcW w:w="1296" w:type="dxa"/>
            <w:gridSpan w:val="2"/>
          </w:tcPr>
          <w:p w14:paraId="7780FC37" w14:textId="3A773C9F" w:rsidR="007E48C8" w:rsidRPr="00A04243" w:rsidDel="009661CB" w:rsidRDefault="007E48C8" w:rsidP="00A4784A">
            <w:pPr>
              <w:rPr>
                <w:del w:id="4263" w:author="Fegie" w:date="2021-04-28T12:03:00Z"/>
                <w:rFonts w:ascii="標楷體" w:eastAsia="標楷體" w:hAnsi="標楷體"/>
              </w:rPr>
            </w:pPr>
            <w:del w:id="426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999/99/99</w:delText>
              </w:r>
              <w:bookmarkStart w:id="4265" w:name="_Toc71197310"/>
              <w:bookmarkEnd w:id="4265"/>
            </w:del>
          </w:p>
        </w:tc>
        <w:tc>
          <w:tcPr>
            <w:tcW w:w="1072" w:type="dxa"/>
            <w:gridSpan w:val="2"/>
          </w:tcPr>
          <w:p w14:paraId="2A58CDB5" w14:textId="0B5D836B" w:rsidR="007E48C8" w:rsidRPr="009B2BD3" w:rsidDel="009661CB" w:rsidRDefault="007E48C8" w:rsidP="000F4BD9">
            <w:pPr>
              <w:rPr>
                <w:del w:id="4266" w:author="Fegie" w:date="2021-04-28T12:03:00Z"/>
                <w:rFonts w:ascii="標楷體" w:eastAsia="標楷體" w:hAnsi="標楷體"/>
              </w:rPr>
            </w:pPr>
            <w:bookmarkStart w:id="4267" w:name="_Toc71197311"/>
            <w:bookmarkEnd w:id="4267"/>
          </w:p>
        </w:tc>
        <w:tc>
          <w:tcPr>
            <w:tcW w:w="1147" w:type="dxa"/>
            <w:gridSpan w:val="2"/>
          </w:tcPr>
          <w:p w14:paraId="2BD858D2" w14:textId="1D8769AE" w:rsidR="007E48C8" w:rsidRPr="009B2BD3" w:rsidDel="009661CB" w:rsidRDefault="007E48C8" w:rsidP="000F4BD9">
            <w:pPr>
              <w:rPr>
                <w:del w:id="4268" w:author="Fegie" w:date="2021-04-28T12:03:00Z"/>
                <w:rFonts w:ascii="標楷體" w:eastAsia="標楷體" w:hAnsi="標楷體"/>
              </w:rPr>
            </w:pPr>
            <w:bookmarkStart w:id="4269" w:name="_Toc71197312"/>
            <w:bookmarkEnd w:id="4269"/>
          </w:p>
        </w:tc>
        <w:tc>
          <w:tcPr>
            <w:tcW w:w="667" w:type="dxa"/>
            <w:gridSpan w:val="2"/>
          </w:tcPr>
          <w:p w14:paraId="25D42F61" w14:textId="37FBF62C" w:rsidR="007E48C8" w:rsidRPr="009B2BD3" w:rsidDel="009661CB" w:rsidRDefault="007E48C8" w:rsidP="000F4BD9">
            <w:pPr>
              <w:rPr>
                <w:del w:id="4270" w:author="Fegie" w:date="2021-04-28T12:03:00Z"/>
                <w:rFonts w:ascii="標楷體" w:eastAsia="標楷體" w:hAnsi="標楷體"/>
              </w:rPr>
            </w:pPr>
            <w:del w:id="427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272" w:name="_Toc71197313"/>
              <w:bookmarkEnd w:id="4272"/>
            </w:del>
          </w:p>
        </w:tc>
        <w:tc>
          <w:tcPr>
            <w:tcW w:w="692" w:type="dxa"/>
            <w:gridSpan w:val="2"/>
          </w:tcPr>
          <w:p w14:paraId="582A73D4" w14:textId="581FC0D6" w:rsidR="007E48C8" w:rsidRPr="009B2BD3" w:rsidDel="009661CB" w:rsidRDefault="007E48C8" w:rsidP="000F4BD9">
            <w:pPr>
              <w:rPr>
                <w:del w:id="4273" w:author="Fegie" w:date="2021-04-28T12:03:00Z"/>
                <w:rFonts w:ascii="標楷體" w:eastAsia="標楷體" w:hAnsi="標楷體"/>
              </w:rPr>
            </w:pPr>
            <w:bookmarkStart w:id="4274" w:name="_Toc71197314"/>
            <w:bookmarkEnd w:id="4274"/>
          </w:p>
        </w:tc>
        <w:tc>
          <w:tcPr>
            <w:tcW w:w="3423" w:type="dxa"/>
          </w:tcPr>
          <w:p w14:paraId="6FAA72D1" w14:textId="13F40A0F" w:rsidR="007E48C8" w:rsidRPr="009B2BD3" w:rsidDel="009661CB" w:rsidRDefault="007E48C8" w:rsidP="000F4BD9">
            <w:pPr>
              <w:rPr>
                <w:del w:id="4275" w:author="Fegie" w:date="2021-04-28T12:03:00Z"/>
                <w:rFonts w:ascii="標楷體" w:eastAsia="標楷體" w:hAnsi="標楷體"/>
              </w:rPr>
            </w:pPr>
            <w:del w:id="427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i.新增、修改時必須輸入,其他自動顯示不必輸入</w:delText>
              </w:r>
              <w:bookmarkStart w:id="4277" w:name="_Toc71197315"/>
              <w:bookmarkEnd w:id="4277"/>
            </w:del>
          </w:p>
        </w:tc>
        <w:bookmarkStart w:id="4278" w:name="_Toc71197316"/>
        <w:bookmarkEnd w:id="4278"/>
      </w:tr>
      <w:tr w:rsidR="007E48C8" w:rsidRPr="009B2BD3" w:rsidDel="009661CB" w14:paraId="65F9F502" w14:textId="4F312DCE" w:rsidTr="00CE781C">
        <w:trPr>
          <w:gridAfter w:val="1"/>
          <w:wAfter w:w="161" w:type="dxa"/>
          <w:trHeight w:val="291"/>
          <w:jc w:val="center"/>
          <w:del w:id="4279" w:author="Fegie" w:date="2021-04-28T12:03:00Z"/>
        </w:trPr>
        <w:tc>
          <w:tcPr>
            <w:tcW w:w="558" w:type="dxa"/>
          </w:tcPr>
          <w:p w14:paraId="1ACBC3FC" w14:textId="762DF88E" w:rsidR="007E48C8" w:rsidRPr="009B2BD3" w:rsidDel="009661CB" w:rsidRDefault="007E48C8" w:rsidP="000F4BD9">
            <w:pPr>
              <w:rPr>
                <w:del w:id="4280" w:author="Fegie" w:date="2021-04-28T12:03:00Z"/>
                <w:rFonts w:ascii="標楷體" w:eastAsia="標楷體" w:hAnsi="標楷體"/>
              </w:rPr>
            </w:pPr>
            <w:del w:id="4281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5</w:delText>
              </w:r>
              <w:bookmarkStart w:id="4282" w:name="_Toc71197317"/>
              <w:bookmarkEnd w:id="4282"/>
            </w:del>
          </w:p>
        </w:tc>
        <w:tc>
          <w:tcPr>
            <w:tcW w:w="2166" w:type="dxa"/>
            <w:gridSpan w:val="2"/>
          </w:tcPr>
          <w:p w14:paraId="162A63E8" w14:textId="0F691828" w:rsidR="007E48C8" w:rsidRPr="00CE781C" w:rsidDel="009661CB" w:rsidRDefault="007E48C8" w:rsidP="000F4BD9">
            <w:pPr>
              <w:rPr>
                <w:del w:id="4283" w:author="Fegie" w:date="2021-04-28T12:03:00Z"/>
                <w:rFonts w:ascii="標楷體" w:eastAsia="標楷體" w:hAnsi="標楷體"/>
                <w:color w:val="FF0000"/>
              </w:rPr>
            </w:pPr>
            <w:del w:id="4284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客戶別</w:delText>
              </w:r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      </w:delText>
              </w:r>
              <w:bookmarkStart w:id="4285" w:name="_Toc71197318"/>
              <w:bookmarkEnd w:id="4285"/>
            </w:del>
          </w:p>
        </w:tc>
        <w:tc>
          <w:tcPr>
            <w:tcW w:w="1296" w:type="dxa"/>
            <w:gridSpan w:val="2"/>
          </w:tcPr>
          <w:p w14:paraId="73476816" w14:textId="7596987C" w:rsidR="007E48C8" w:rsidRPr="00CE781C" w:rsidDel="009661CB" w:rsidRDefault="007E48C8" w:rsidP="000F4BD9">
            <w:pPr>
              <w:rPr>
                <w:del w:id="4286" w:author="Fegie" w:date="2021-04-28T12:03:00Z"/>
                <w:rFonts w:ascii="標楷體" w:eastAsia="標楷體" w:hAnsi="標楷體"/>
                <w:color w:val="FF0000"/>
              </w:rPr>
            </w:pPr>
            <w:del w:id="4287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>9</w:delText>
              </w:r>
              <w:r w:rsidR="0006376E" w:rsidRPr="00CE781C" w:rsidDel="009661CB">
                <w:rPr>
                  <w:rFonts w:ascii="標楷體" w:eastAsia="標楷體" w:hAnsi="標楷體"/>
                  <w:color w:val="FF0000"/>
                </w:rPr>
                <w:delText>9</w:delText>
              </w:r>
              <w:bookmarkStart w:id="4288" w:name="_Toc71197319"/>
              <w:bookmarkEnd w:id="4288"/>
            </w:del>
          </w:p>
        </w:tc>
        <w:tc>
          <w:tcPr>
            <w:tcW w:w="1072" w:type="dxa"/>
            <w:gridSpan w:val="2"/>
          </w:tcPr>
          <w:p w14:paraId="157105A9" w14:textId="2D64B533" w:rsidR="007E48C8" w:rsidRPr="009B2BD3" w:rsidDel="009661CB" w:rsidRDefault="007E48C8" w:rsidP="000F4BD9">
            <w:pPr>
              <w:rPr>
                <w:del w:id="4289" w:author="Fegie" w:date="2021-04-28T12:03:00Z"/>
                <w:rFonts w:ascii="標楷體" w:eastAsia="標楷體" w:hAnsi="標楷體"/>
              </w:rPr>
            </w:pPr>
            <w:bookmarkStart w:id="4290" w:name="_Toc71197320"/>
            <w:bookmarkEnd w:id="4290"/>
          </w:p>
        </w:tc>
        <w:tc>
          <w:tcPr>
            <w:tcW w:w="1147" w:type="dxa"/>
            <w:gridSpan w:val="2"/>
          </w:tcPr>
          <w:p w14:paraId="2BF2ED00" w14:textId="01FCECF7" w:rsidR="007E48C8" w:rsidRPr="009B2BD3" w:rsidDel="009661CB" w:rsidRDefault="007E48C8" w:rsidP="000F4BD9">
            <w:pPr>
              <w:rPr>
                <w:del w:id="4291" w:author="Fegie" w:date="2021-04-28T12:03:00Z"/>
                <w:rFonts w:ascii="標楷體" w:eastAsia="標楷體" w:hAnsi="標楷體"/>
              </w:rPr>
            </w:pPr>
            <w:del w:id="429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4293" w:name="_Toc71197321"/>
              <w:bookmarkEnd w:id="4293"/>
            </w:del>
          </w:p>
        </w:tc>
        <w:tc>
          <w:tcPr>
            <w:tcW w:w="667" w:type="dxa"/>
            <w:gridSpan w:val="2"/>
          </w:tcPr>
          <w:p w14:paraId="217AF337" w14:textId="3D1F32E9" w:rsidR="007E48C8" w:rsidRPr="009B2BD3" w:rsidDel="009661CB" w:rsidRDefault="007E48C8" w:rsidP="000F4BD9">
            <w:pPr>
              <w:rPr>
                <w:del w:id="4294" w:author="Fegie" w:date="2021-04-28T12:03:00Z"/>
                <w:rFonts w:ascii="標楷體" w:eastAsia="標楷體" w:hAnsi="標楷體"/>
              </w:rPr>
            </w:pPr>
            <w:del w:id="429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296" w:name="_Toc71197322"/>
              <w:bookmarkEnd w:id="4296"/>
            </w:del>
          </w:p>
        </w:tc>
        <w:tc>
          <w:tcPr>
            <w:tcW w:w="692" w:type="dxa"/>
            <w:gridSpan w:val="2"/>
          </w:tcPr>
          <w:p w14:paraId="04D15322" w14:textId="70F0DA07" w:rsidR="007E48C8" w:rsidRPr="009B2BD3" w:rsidDel="009661CB" w:rsidRDefault="007E48C8" w:rsidP="000F4BD9">
            <w:pPr>
              <w:rPr>
                <w:del w:id="4297" w:author="Fegie" w:date="2021-04-28T12:03:00Z"/>
                <w:rFonts w:ascii="標楷體" w:eastAsia="標楷體" w:hAnsi="標楷體"/>
              </w:rPr>
            </w:pPr>
            <w:bookmarkStart w:id="4298" w:name="_Toc71197323"/>
            <w:bookmarkEnd w:id="4298"/>
          </w:p>
        </w:tc>
        <w:tc>
          <w:tcPr>
            <w:tcW w:w="3423" w:type="dxa"/>
          </w:tcPr>
          <w:p w14:paraId="6D6F0422" w14:textId="3E12C48C" w:rsidR="007E48C8" w:rsidRPr="009B2BD3" w:rsidDel="009661CB" w:rsidRDefault="007E48C8" w:rsidP="000F4BD9">
            <w:pPr>
              <w:rPr>
                <w:del w:id="4299" w:author="Fegie" w:date="2021-04-28T12:03:00Z"/>
                <w:rFonts w:ascii="標楷體" w:eastAsia="標楷體" w:hAnsi="標楷體"/>
              </w:rPr>
            </w:pPr>
            <w:del w:id="430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i.新增、修改時必須輸入,其他自動顯示不必輸入</w:delText>
              </w:r>
              <w:bookmarkStart w:id="4301" w:name="_Toc71197324"/>
              <w:bookmarkEnd w:id="4301"/>
            </w:del>
          </w:p>
          <w:p w14:paraId="56FE82D0" w14:textId="275B065C" w:rsidR="007E48C8" w:rsidRPr="009B2BD3" w:rsidDel="009661CB" w:rsidRDefault="0006376E" w:rsidP="000F4BD9">
            <w:pPr>
              <w:rPr>
                <w:del w:id="4302" w:author="Fegie" w:date="2021-04-28T12:03:00Z"/>
                <w:rFonts w:ascii="標楷體" w:eastAsia="標楷體" w:hAnsi="標楷體"/>
              </w:rPr>
            </w:pPr>
            <w:del w:id="4303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7E48C8" w:rsidRPr="009B2BD3" w:rsidDel="009661CB">
                <w:rPr>
                  <w:rFonts w:ascii="標楷體" w:eastAsia="標楷體" w:hAnsi="標楷體" w:hint="eastAsia"/>
                </w:rPr>
                <w:delText>0: 一般</w:delText>
              </w:r>
              <w:bookmarkStart w:id="4304" w:name="_Toc71197325"/>
              <w:bookmarkEnd w:id="4304"/>
            </w:del>
          </w:p>
          <w:p w14:paraId="7CED4624" w14:textId="468EB88C" w:rsidR="007E48C8" w:rsidRPr="009B2BD3" w:rsidDel="009661CB" w:rsidRDefault="0006376E" w:rsidP="000F4BD9">
            <w:pPr>
              <w:rPr>
                <w:del w:id="4305" w:author="Fegie" w:date="2021-04-28T12:03:00Z"/>
                <w:rFonts w:ascii="標楷體" w:eastAsia="標楷體" w:hAnsi="標楷體"/>
              </w:rPr>
            </w:pPr>
            <w:del w:id="4306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7E48C8" w:rsidRPr="009B2BD3" w:rsidDel="009661CB">
                <w:rPr>
                  <w:rFonts w:ascii="標楷體" w:eastAsia="標楷體" w:hAnsi="標楷體" w:hint="eastAsia"/>
                </w:rPr>
                <w:delText>1: 員工</w:delText>
              </w:r>
              <w:bookmarkStart w:id="4307" w:name="_Toc71197326"/>
              <w:bookmarkEnd w:id="4307"/>
            </w:del>
          </w:p>
          <w:p w14:paraId="35A8D874" w14:textId="1AAFA4C2" w:rsidR="007E48C8" w:rsidRPr="009B2BD3" w:rsidDel="009661CB" w:rsidRDefault="0006376E" w:rsidP="000F4BD9">
            <w:pPr>
              <w:rPr>
                <w:del w:id="4308" w:author="Fegie" w:date="2021-04-28T12:03:00Z"/>
                <w:rFonts w:ascii="標楷體" w:eastAsia="標楷體" w:hAnsi="標楷體"/>
              </w:rPr>
            </w:pPr>
            <w:del w:id="4309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7E48C8" w:rsidRPr="009B2BD3" w:rsidDel="009661CB">
                <w:rPr>
                  <w:rFonts w:ascii="標楷體" w:eastAsia="標楷體" w:hAnsi="標楷體" w:hint="eastAsia"/>
                </w:rPr>
                <w:delText>2: 三十年房貸</w:delText>
              </w:r>
              <w:bookmarkStart w:id="4310" w:name="_Toc71197327"/>
              <w:bookmarkEnd w:id="4310"/>
            </w:del>
          </w:p>
          <w:p w14:paraId="298499E8" w14:textId="64223274" w:rsidR="007E48C8" w:rsidRPr="009B2BD3" w:rsidDel="009661CB" w:rsidRDefault="0006376E" w:rsidP="000F4BD9">
            <w:pPr>
              <w:rPr>
                <w:del w:id="4311" w:author="Fegie" w:date="2021-04-28T12:03:00Z"/>
                <w:rFonts w:ascii="標楷體" w:eastAsia="標楷體" w:hAnsi="標楷體"/>
              </w:rPr>
            </w:pPr>
            <w:del w:id="4312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7E48C8" w:rsidRPr="009B2BD3" w:rsidDel="009661CB">
                <w:rPr>
                  <w:rFonts w:ascii="標楷體" w:eastAsia="標楷體" w:hAnsi="標楷體" w:hint="eastAsia"/>
                </w:rPr>
                <w:delText>3: 關企公司</w:delText>
              </w:r>
              <w:bookmarkStart w:id="4313" w:name="_Toc71197328"/>
              <w:bookmarkEnd w:id="4313"/>
            </w:del>
          </w:p>
          <w:p w14:paraId="5F1122DC" w14:textId="03A81A6E" w:rsidR="007E48C8" w:rsidRPr="009B2BD3" w:rsidDel="009661CB" w:rsidRDefault="0006376E" w:rsidP="000F4BD9">
            <w:pPr>
              <w:rPr>
                <w:del w:id="4314" w:author="Fegie" w:date="2021-04-28T12:03:00Z"/>
                <w:rFonts w:ascii="標楷體" w:eastAsia="標楷體" w:hAnsi="標楷體"/>
              </w:rPr>
            </w:pPr>
            <w:del w:id="4315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7E48C8" w:rsidRPr="009B2BD3" w:rsidDel="009661CB">
                <w:rPr>
                  <w:rFonts w:ascii="標楷體" w:eastAsia="標楷體" w:hAnsi="標楷體" w:hint="eastAsia"/>
                </w:rPr>
                <w:delText>4: 關企員工</w:delText>
              </w:r>
              <w:bookmarkStart w:id="4316" w:name="_Toc71197329"/>
              <w:bookmarkEnd w:id="4316"/>
            </w:del>
          </w:p>
          <w:p w14:paraId="2F733A00" w14:textId="34D0B89D" w:rsidR="007E48C8" w:rsidRPr="009B2BD3" w:rsidDel="009661CB" w:rsidRDefault="0006376E" w:rsidP="000F4BD9">
            <w:pPr>
              <w:rPr>
                <w:del w:id="4317" w:author="Fegie" w:date="2021-04-28T12:03:00Z"/>
                <w:rFonts w:ascii="標楷體" w:eastAsia="標楷體" w:hAnsi="標楷體"/>
              </w:rPr>
            </w:pPr>
            <w:del w:id="4318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7E48C8" w:rsidRPr="009B2BD3" w:rsidDel="009661CB">
                <w:rPr>
                  <w:rFonts w:ascii="標楷體" w:eastAsia="標楷體" w:hAnsi="標楷體" w:hint="eastAsia"/>
                </w:rPr>
                <w:delText>5: 保戶</w:delText>
              </w:r>
              <w:bookmarkStart w:id="4319" w:name="_Toc71197330"/>
              <w:bookmarkEnd w:id="4319"/>
            </w:del>
          </w:p>
          <w:p w14:paraId="7284D0F0" w14:textId="6CE47B96" w:rsidR="007E48C8" w:rsidRPr="009B2BD3" w:rsidDel="009661CB" w:rsidRDefault="0006376E" w:rsidP="000F4BD9">
            <w:pPr>
              <w:rPr>
                <w:del w:id="4320" w:author="Fegie" w:date="2021-04-28T12:03:00Z"/>
                <w:rFonts w:ascii="標楷體" w:eastAsia="標楷體" w:hAnsi="標楷體"/>
              </w:rPr>
            </w:pPr>
            <w:del w:id="4321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7E48C8" w:rsidRPr="009B2BD3" w:rsidDel="009661CB">
                <w:rPr>
                  <w:rFonts w:ascii="標楷體" w:eastAsia="標楷體" w:hAnsi="標楷體" w:hint="eastAsia"/>
                </w:rPr>
                <w:delText>6: 團體戶</w:delText>
              </w:r>
              <w:bookmarkStart w:id="4322" w:name="_Toc71197331"/>
              <w:bookmarkEnd w:id="4322"/>
            </w:del>
          </w:p>
          <w:p w14:paraId="6C507734" w14:textId="4A08D070" w:rsidR="007E48C8" w:rsidRPr="009B2BD3" w:rsidDel="009661CB" w:rsidRDefault="0006376E" w:rsidP="000F4BD9">
            <w:pPr>
              <w:rPr>
                <w:del w:id="4323" w:author="Fegie" w:date="2021-04-28T12:03:00Z"/>
                <w:rFonts w:ascii="標楷體" w:eastAsia="標楷體" w:hAnsi="標楷體"/>
              </w:rPr>
            </w:pPr>
            <w:del w:id="4324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7E48C8" w:rsidRPr="009B2BD3" w:rsidDel="009661CB">
                <w:rPr>
                  <w:rFonts w:ascii="標楷體" w:eastAsia="標楷體" w:hAnsi="標楷體" w:hint="eastAsia"/>
                </w:rPr>
                <w:delText>9: 新二階員工</w:delText>
              </w:r>
              <w:bookmarkStart w:id="4325" w:name="_Toc71197332"/>
              <w:bookmarkEnd w:id="4325"/>
            </w:del>
          </w:p>
        </w:tc>
        <w:bookmarkStart w:id="4326" w:name="_Toc71197333"/>
        <w:bookmarkEnd w:id="4326"/>
      </w:tr>
      <w:tr w:rsidR="007E48C8" w:rsidRPr="009B2BD3" w:rsidDel="009661CB" w14:paraId="427457CD" w14:textId="1FF18DFA" w:rsidTr="00CE781C">
        <w:trPr>
          <w:gridAfter w:val="1"/>
          <w:wAfter w:w="161" w:type="dxa"/>
          <w:trHeight w:val="291"/>
          <w:jc w:val="center"/>
          <w:del w:id="4327" w:author="Fegie" w:date="2021-04-28T12:03:00Z"/>
        </w:trPr>
        <w:tc>
          <w:tcPr>
            <w:tcW w:w="558" w:type="dxa"/>
          </w:tcPr>
          <w:p w14:paraId="413935F4" w14:textId="0827D4C3" w:rsidR="007E48C8" w:rsidRPr="009B2BD3" w:rsidDel="009661CB" w:rsidRDefault="007E48C8" w:rsidP="000F4BD9">
            <w:pPr>
              <w:rPr>
                <w:del w:id="4328" w:author="Fegie" w:date="2021-04-28T12:03:00Z"/>
                <w:rFonts w:ascii="標楷體" w:eastAsia="標楷體" w:hAnsi="標楷體"/>
              </w:rPr>
            </w:pPr>
            <w:del w:id="4329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6</w:delText>
              </w:r>
              <w:bookmarkStart w:id="4330" w:name="_Toc71197334"/>
              <w:bookmarkEnd w:id="4330"/>
            </w:del>
          </w:p>
        </w:tc>
        <w:tc>
          <w:tcPr>
            <w:tcW w:w="2166" w:type="dxa"/>
            <w:gridSpan w:val="2"/>
          </w:tcPr>
          <w:p w14:paraId="4AD79E84" w14:textId="2D9DDFAB" w:rsidR="007E48C8" w:rsidRPr="009B2BD3" w:rsidDel="009661CB" w:rsidRDefault="007E48C8" w:rsidP="000F4BD9">
            <w:pPr>
              <w:rPr>
                <w:del w:id="4331" w:author="Fegie" w:date="2021-04-28T12:03:00Z"/>
                <w:rFonts w:ascii="標楷體" w:eastAsia="標楷體" w:hAnsi="標楷體"/>
              </w:rPr>
            </w:pPr>
            <w:del w:id="433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行業別</w:delText>
              </w:r>
              <w:bookmarkStart w:id="4333" w:name="_Toc71197335"/>
              <w:bookmarkEnd w:id="4333"/>
            </w:del>
          </w:p>
        </w:tc>
        <w:tc>
          <w:tcPr>
            <w:tcW w:w="1296" w:type="dxa"/>
            <w:gridSpan w:val="2"/>
          </w:tcPr>
          <w:p w14:paraId="4CE915BA" w14:textId="6AB65DB2" w:rsidR="007E48C8" w:rsidRPr="00A04243" w:rsidDel="009661CB" w:rsidRDefault="007E48C8" w:rsidP="00A4784A">
            <w:pPr>
              <w:rPr>
                <w:del w:id="4334" w:author="Fegie" w:date="2021-04-28T12:03:00Z"/>
                <w:rFonts w:ascii="標楷體" w:eastAsia="標楷體" w:hAnsi="標楷體"/>
              </w:rPr>
            </w:pPr>
            <w:del w:id="4335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999999</w:delText>
              </w:r>
              <w:bookmarkStart w:id="4336" w:name="_Toc71197336"/>
              <w:bookmarkEnd w:id="4336"/>
            </w:del>
          </w:p>
        </w:tc>
        <w:tc>
          <w:tcPr>
            <w:tcW w:w="1072" w:type="dxa"/>
            <w:gridSpan w:val="2"/>
          </w:tcPr>
          <w:p w14:paraId="24F3705E" w14:textId="71356D52" w:rsidR="007E48C8" w:rsidRPr="009B2BD3" w:rsidDel="009661CB" w:rsidRDefault="007E48C8" w:rsidP="000F4BD9">
            <w:pPr>
              <w:rPr>
                <w:del w:id="4337" w:author="Fegie" w:date="2021-04-28T12:03:00Z"/>
                <w:rFonts w:ascii="標楷體" w:eastAsia="標楷體" w:hAnsi="標楷體"/>
              </w:rPr>
            </w:pPr>
            <w:bookmarkStart w:id="4338" w:name="_Toc71197337"/>
            <w:bookmarkEnd w:id="4338"/>
          </w:p>
        </w:tc>
        <w:tc>
          <w:tcPr>
            <w:tcW w:w="1147" w:type="dxa"/>
            <w:gridSpan w:val="2"/>
          </w:tcPr>
          <w:p w14:paraId="2A2A79ED" w14:textId="29AFE611" w:rsidR="007E48C8" w:rsidRPr="009B2BD3" w:rsidDel="009661CB" w:rsidRDefault="007E48C8" w:rsidP="000F4BD9">
            <w:pPr>
              <w:rPr>
                <w:del w:id="4339" w:author="Fegie" w:date="2021-04-28T12:03:00Z"/>
                <w:rFonts w:ascii="標楷體" w:eastAsia="標楷體" w:hAnsi="標楷體"/>
              </w:rPr>
            </w:pPr>
            <w:bookmarkStart w:id="4340" w:name="_Toc71197338"/>
            <w:bookmarkEnd w:id="4340"/>
          </w:p>
        </w:tc>
        <w:tc>
          <w:tcPr>
            <w:tcW w:w="667" w:type="dxa"/>
            <w:gridSpan w:val="2"/>
          </w:tcPr>
          <w:p w14:paraId="3A944048" w14:textId="664C41D2" w:rsidR="007E48C8" w:rsidRPr="009B2BD3" w:rsidDel="009661CB" w:rsidRDefault="007E48C8" w:rsidP="000F4BD9">
            <w:pPr>
              <w:rPr>
                <w:del w:id="4341" w:author="Fegie" w:date="2021-04-28T12:03:00Z"/>
                <w:rFonts w:ascii="標楷體" w:eastAsia="標楷體" w:hAnsi="標楷體"/>
              </w:rPr>
            </w:pPr>
            <w:del w:id="434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343" w:name="_Toc71197339"/>
              <w:bookmarkEnd w:id="4343"/>
            </w:del>
          </w:p>
        </w:tc>
        <w:tc>
          <w:tcPr>
            <w:tcW w:w="692" w:type="dxa"/>
            <w:gridSpan w:val="2"/>
          </w:tcPr>
          <w:p w14:paraId="6472D30F" w14:textId="1685F2E1" w:rsidR="007E48C8" w:rsidRPr="009B2BD3" w:rsidDel="009661CB" w:rsidRDefault="007E48C8" w:rsidP="000F4BD9">
            <w:pPr>
              <w:rPr>
                <w:del w:id="4344" w:author="Fegie" w:date="2021-04-28T12:03:00Z"/>
                <w:rFonts w:ascii="標楷體" w:eastAsia="標楷體" w:hAnsi="標楷體"/>
              </w:rPr>
            </w:pPr>
            <w:bookmarkStart w:id="4345" w:name="_Toc71197340"/>
            <w:bookmarkEnd w:id="4345"/>
          </w:p>
        </w:tc>
        <w:tc>
          <w:tcPr>
            <w:tcW w:w="3423" w:type="dxa"/>
          </w:tcPr>
          <w:p w14:paraId="2417DC8A" w14:textId="2063639F" w:rsidR="007E48C8" w:rsidRPr="009B2BD3" w:rsidDel="009661CB" w:rsidRDefault="007E48C8" w:rsidP="000F4BD9">
            <w:pPr>
              <w:rPr>
                <w:del w:id="4346" w:author="Fegie" w:date="2021-04-28T12:03:00Z"/>
                <w:rFonts w:ascii="標楷體" w:eastAsia="標楷體" w:hAnsi="標楷體"/>
              </w:rPr>
            </w:pPr>
            <w:del w:id="434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i.新增、修改時必須輸入,其他自動顯示不必輸入</w:delText>
              </w:r>
              <w:bookmarkStart w:id="4348" w:name="_Toc71197341"/>
              <w:bookmarkEnd w:id="4348"/>
            </w:del>
          </w:p>
        </w:tc>
        <w:bookmarkStart w:id="4349" w:name="_Toc71197342"/>
        <w:bookmarkEnd w:id="4349"/>
      </w:tr>
      <w:tr w:rsidR="007E48C8" w:rsidRPr="009B2BD3" w:rsidDel="009661CB" w14:paraId="02757A82" w14:textId="35B28A24" w:rsidTr="00CE781C">
        <w:trPr>
          <w:gridAfter w:val="1"/>
          <w:wAfter w:w="161" w:type="dxa"/>
          <w:trHeight w:val="291"/>
          <w:jc w:val="center"/>
          <w:del w:id="4350" w:author="Fegie" w:date="2021-04-28T12:03:00Z"/>
        </w:trPr>
        <w:tc>
          <w:tcPr>
            <w:tcW w:w="558" w:type="dxa"/>
          </w:tcPr>
          <w:p w14:paraId="045919C2" w14:textId="0AE990D0" w:rsidR="007E48C8" w:rsidRPr="009B2BD3" w:rsidDel="009661CB" w:rsidRDefault="007E48C8" w:rsidP="00E64824">
            <w:pPr>
              <w:rPr>
                <w:del w:id="4351" w:author="Fegie" w:date="2021-04-28T12:03:00Z"/>
                <w:rFonts w:ascii="標楷體" w:eastAsia="標楷體" w:hAnsi="標楷體"/>
              </w:rPr>
            </w:pPr>
            <w:del w:id="4352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7</w:delText>
              </w:r>
              <w:bookmarkStart w:id="4353" w:name="_Toc71197343"/>
              <w:bookmarkEnd w:id="4353"/>
            </w:del>
          </w:p>
        </w:tc>
        <w:tc>
          <w:tcPr>
            <w:tcW w:w="2166" w:type="dxa"/>
            <w:gridSpan w:val="2"/>
          </w:tcPr>
          <w:p w14:paraId="693DE97C" w14:textId="76FB81D4" w:rsidR="007E48C8" w:rsidRPr="009B2BD3" w:rsidDel="009661CB" w:rsidRDefault="007E48C8" w:rsidP="00E64824">
            <w:pPr>
              <w:rPr>
                <w:del w:id="4354" w:author="Fegie" w:date="2021-04-28T12:03:00Z"/>
                <w:rFonts w:ascii="標楷體" w:eastAsia="標楷體" w:hAnsi="標楷體"/>
              </w:rPr>
            </w:pPr>
            <w:del w:id="435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國籍        </w:delText>
              </w:r>
              <w:bookmarkStart w:id="4356" w:name="_Toc71197344"/>
              <w:bookmarkEnd w:id="4356"/>
            </w:del>
          </w:p>
        </w:tc>
        <w:tc>
          <w:tcPr>
            <w:tcW w:w="1296" w:type="dxa"/>
            <w:gridSpan w:val="2"/>
          </w:tcPr>
          <w:p w14:paraId="07333B3A" w14:textId="75103555" w:rsidR="007E48C8" w:rsidRPr="00A04243" w:rsidDel="009661CB" w:rsidRDefault="007E48C8" w:rsidP="00A4784A">
            <w:pPr>
              <w:rPr>
                <w:del w:id="4357" w:author="Fegie" w:date="2021-04-28T12:03:00Z"/>
                <w:rFonts w:ascii="標楷體" w:eastAsia="標楷體" w:hAnsi="標楷體"/>
              </w:rPr>
            </w:pPr>
            <w:del w:id="435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XX</w:delText>
              </w:r>
              <w:bookmarkStart w:id="4359" w:name="_Toc71197345"/>
              <w:bookmarkEnd w:id="4359"/>
            </w:del>
          </w:p>
        </w:tc>
        <w:tc>
          <w:tcPr>
            <w:tcW w:w="1072" w:type="dxa"/>
            <w:gridSpan w:val="2"/>
          </w:tcPr>
          <w:p w14:paraId="5373D93D" w14:textId="31F05657" w:rsidR="007E48C8" w:rsidRPr="007E48C8" w:rsidDel="009661CB" w:rsidRDefault="007E48C8" w:rsidP="00E64824">
            <w:pPr>
              <w:rPr>
                <w:del w:id="4360" w:author="Fegie" w:date="2021-04-28T12:03:00Z"/>
                <w:rFonts w:ascii="標楷體" w:eastAsia="標楷體" w:hAnsi="標楷體"/>
              </w:rPr>
            </w:pPr>
            <w:del w:id="4361" w:author="Fegie" w:date="2021-04-28T12:03:00Z">
              <w:r w:rsidRPr="007E48C8" w:rsidDel="009661CB">
                <w:rPr>
                  <w:rFonts w:ascii="標楷體" w:eastAsia="標楷體" w:hAnsi="標楷體" w:hint="eastAsia"/>
                </w:rPr>
                <w:delText>TW</w:delText>
              </w:r>
              <w:bookmarkStart w:id="4362" w:name="_Toc71197346"/>
              <w:bookmarkEnd w:id="4362"/>
            </w:del>
          </w:p>
        </w:tc>
        <w:tc>
          <w:tcPr>
            <w:tcW w:w="1147" w:type="dxa"/>
            <w:gridSpan w:val="2"/>
          </w:tcPr>
          <w:p w14:paraId="1E61E9B4" w14:textId="1735A8F2" w:rsidR="007E48C8" w:rsidRPr="007E48C8" w:rsidDel="009661CB" w:rsidRDefault="007E48C8" w:rsidP="00E64824">
            <w:pPr>
              <w:rPr>
                <w:del w:id="4363" w:author="Fegie" w:date="2021-04-28T12:03:00Z"/>
                <w:rFonts w:ascii="標楷體" w:eastAsia="標楷體" w:hAnsi="標楷體"/>
              </w:rPr>
            </w:pPr>
            <w:del w:id="4364" w:author="Fegie" w:date="2021-04-28T12:03:00Z">
              <w:r w:rsidRPr="007E48C8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4365" w:name="_Toc71197347"/>
              <w:bookmarkEnd w:id="4365"/>
            </w:del>
          </w:p>
        </w:tc>
        <w:tc>
          <w:tcPr>
            <w:tcW w:w="667" w:type="dxa"/>
            <w:gridSpan w:val="2"/>
          </w:tcPr>
          <w:p w14:paraId="2D4F717D" w14:textId="723388E8" w:rsidR="007E48C8" w:rsidRPr="009B2BD3" w:rsidDel="009661CB" w:rsidRDefault="007E48C8" w:rsidP="00E64824">
            <w:pPr>
              <w:rPr>
                <w:del w:id="4366" w:author="Fegie" w:date="2021-04-28T12:03:00Z"/>
                <w:rFonts w:ascii="標楷體" w:eastAsia="標楷體" w:hAnsi="標楷體"/>
              </w:rPr>
            </w:pPr>
            <w:del w:id="436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368" w:name="_Toc71197348"/>
              <w:bookmarkEnd w:id="4368"/>
            </w:del>
          </w:p>
        </w:tc>
        <w:tc>
          <w:tcPr>
            <w:tcW w:w="692" w:type="dxa"/>
            <w:gridSpan w:val="2"/>
          </w:tcPr>
          <w:p w14:paraId="5BC18CBE" w14:textId="3E18207F" w:rsidR="007E48C8" w:rsidRPr="009B2BD3" w:rsidDel="009661CB" w:rsidRDefault="007E48C8" w:rsidP="00E64824">
            <w:pPr>
              <w:rPr>
                <w:del w:id="4369" w:author="Fegie" w:date="2021-04-28T12:03:00Z"/>
                <w:rFonts w:ascii="標楷體" w:eastAsia="標楷體" w:hAnsi="標楷體"/>
              </w:rPr>
            </w:pPr>
            <w:bookmarkStart w:id="4370" w:name="_Toc71197349"/>
            <w:bookmarkEnd w:id="4370"/>
          </w:p>
        </w:tc>
        <w:tc>
          <w:tcPr>
            <w:tcW w:w="3423" w:type="dxa"/>
          </w:tcPr>
          <w:p w14:paraId="2B41480A" w14:textId="1628C8F8" w:rsidR="007E48C8" w:rsidRPr="009B2BD3" w:rsidDel="009661CB" w:rsidRDefault="007E48C8" w:rsidP="00E64824">
            <w:pPr>
              <w:rPr>
                <w:del w:id="4371" w:author="Fegie" w:date="2021-04-28T12:03:00Z"/>
                <w:rFonts w:ascii="標楷體" w:eastAsia="標楷體" w:hAnsi="標楷體"/>
              </w:rPr>
            </w:pPr>
            <w:del w:id="437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i.新增必須輸入,其他自動顯示不必輸入</w:delText>
              </w:r>
              <w:bookmarkStart w:id="4373" w:name="_Toc71197350"/>
              <w:bookmarkEnd w:id="4373"/>
            </w:del>
          </w:p>
        </w:tc>
        <w:bookmarkStart w:id="4374" w:name="_Toc71197351"/>
        <w:bookmarkEnd w:id="4374"/>
      </w:tr>
      <w:tr w:rsidR="007E48C8" w:rsidRPr="009B2BD3" w:rsidDel="009661CB" w14:paraId="18D58F07" w14:textId="16E20EAB" w:rsidTr="00CE781C">
        <w:trPr>
          <w:gridAfter w:val="1"/>
          <w:wAfter w:w="161" w:type="dxa"/>
          <w:trHeight w:val="291"/>
          <w:jc w:val="center"/>
          <w:del w:id="4375" w:author="Fegie" w:date="2021-04-28T12:03:00Z"/>
        </w:trPr>
        <w:tc>
          <w:tcPr>
            <w:tcW w:w="558" w:type="dxa"/>
          </w:tcPr>
          <w:p w14:paraId="6FE97CA7" w14:textId="145171D7" w:rsidR="007E48C8" w:rsidRPr="009B2BD3" w:rsidDel="009661CB" w:rsidRDefault="007E48C8" w:rsidP="00E64824">
            <w:pPr>
              <w:rPr>
                <w:del w:id="4376" w:author="Fegie" w:date="2021-04-28T12:03:00Z"/>
                <w:rFonts w:ascii="標楷體" w:eastAsia="標楷體" w:hAnsi="標楷體"/>
              </w:rPr>
            </w:pPr>
            <w:del w:id="4377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8</w:delText>
              </w:r>
              <w:bookmarkStart w:id="4378" w:name="_Toc71197352"/>
              <w:bookmarkEnd w:id="4378"/>
            </w:del>
          </w:p>
        </w:tc>
        <w:tc>
          <w:tcPr>
            <w:tcW w:w="2166" w:type="dxa"/>
            <w:gridSpan w:val="2"/>
          </w:tcPr>
          <w:p w14:paraId="6B60120C" w14:textId="4952C676" w:rsidR="007E48C8" w:rsidRPr="009B2BD3" w:rsidDel="009661CB" w:rsidRDefault="007E48C8" w:rsidP="00E64824">
            <w:pPr>
              <w:rPr>
                <w:del w:id="4379" w:author="Fegie" w:date="2021-04-28T12:03:00Z"/>
                <w:rFonts w:ascii="標楷體" w:eastAsia="標楷體" w:hAnsi="標楷體"/>
              </w:rPr>
            </w:pPr>
            <w:del w:id="438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負責人</w:delText>
              </w:r>
              <w:r w:rsidR="00716B9A" w:rsidRPr="00FF693A" w:rsidDel="009661CB">
                <w:rPr>
                  <w:rFonts w:ascii="標楷體" w:eastAsia="標楷體" w:hAnsi="標楷體" w:hint="eastAsia"/>
                  <w:color w:val="FF0000"/>
                </w:rPr>
                <w:delText>身分證字號</w:delText>
              </w:r>
              <w:bookmarkStart w:id="4381" w:name="_Toc71197353"/>
              <w:bookmarkEnd w:id="4381"/>
            </w:del>
          </w:p>
        </w:tc>
        <w:tc>
          <w:tcPr>
            <w:tcW w:w="1296" w:type="dxa"/>
            <w:gridSpan w:val="2"/>
          </w:tcPr>
          <w:p w14:paraId="5FA13F2F" w14:textId="668964B1" w:rsidR="007E48C8" w:rsidRPr="00A04243" w:rsidDel="009661CB" w:rsidRDefault="007E48C8" w:rsidP="00A4784A">
            <w:pPr>
              <w:rPr>
                <w:del w:id="4382" w:author="Fegie" w:date="2021-04-28T12:03:00Z"/>
                <w:rFonts w:ascii="標楷體" w:eastAsia="標楷體" w:hAnsi="標楷體"/>
              </w:rPr>
            </w:pPr>
            <w:del w:id="438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4384" w:name="_Toc71197354"/>
              <w:bookmarkEnd w:id="4384"/>
            </w:del>
          </w:p>
        </w:tc>
        <w:tc>
          <w:tcPr>
            <w:tcW w:w="1072" w:type="dxa"/>
            <w:gridSpan w:val="2"/>
          </w:tcPr>
          <w:p w14:paraId="4801CC69" w14:textId="3FE8B6EA" w:rsidR="007E48C8" w:rsidRPr="009B2BD3" w:rsidDel="009661CB" w:rsidRDefault="007E48C8" w:rsidP="00E64824">
            <w:pPr>
              <w:rPr>
                <w:del w:id="4385" w:author="Fegie" w:date="2021-04-28T12:03:00Z"/>
                <w:rFonts w:ascii="標楷體" w:eastAsia="標楷體" w:hAnsi="標楷體"/>
              </w:rPr>
            </w:pPr>
            <w:bookmarkStart w:id="4386" w:name="_Toc71197355"/>
            <w:bookmarkEnd w:id="4386"/>
          </w:p>
        </w:tc>
        <w:tc>
          <w:tcPr>
            <w:tcW w:w="1147" w:type="dxa"/>
            <w:gridSpan w:val="2"/>
          </w:tcPr>
          <w:p w14:paraId="080BA5ED" w14:textId="5DBDF5F7" w:rsidR="007E48C8" w:rsidRPr="009B2BD3" w:rsidDel="009661CB" w:rsidRDefault="007E48C8" w:rsidP="00E64824">
            <w:pPr>
              <w:rPr>
                <w:del w:id="4387" w:author="Fegie" w:date="2021-04-28T12:03:00Z"/>
                <w:rFonts w:ascii="標楷體" w:eastAsia="標楷體" w:hAnsi="標楷體"/>
              </w:rPr>
            </w:pPr>
            <w:bookmarkStart w:id="4388" w:name="_Toc71197356"/>
            <w:bookmarkEnd w:id="4388"/>
          </w:p>
        </w:tc>
        <w:tc>
          <w:tcPr>
            <w:tcW w:w="667" w:type="dxa"/>
            <w:gridSpan w:val="2"/>
          </w:tcPr>
          <w:p w14:paraId="41E9170A" w14:textId="5B91DF18" w:rsidR="007E48C8" w:rsidRPr="009B2BD3" w:rsidDel="009661CB" w:rsidRDefault="007E48C8" w:rsidP="00E64824">
            <w:pPr>
              <w:rPr>
                <w:del w:id="4389" w:author="Fegie" w:date="2021-04-28T12:03:00Z"/>
                <w:rFonts w:ascii="標楷體" w:eastAsia="標楷體" w:hAnsi="標楷體"/>
              </w:rPr>
            </w:pPr>
            <w:bookmarkStart w:id="4390" w:name="_Toc71197357"/>
            <w:bookmarkEnd w:id="4390"/>
          </w:p>
        </w:tc>
        <w:tc>
          <w:tcPr>
            <w:tcW w:w="692" w:type="dxa"/>
            <w:gridSpan w:val="2"/>
          </w:tcPr>
          <w:p w14:paraId="2625BF57" w14:textId="062877CF" w:rsidR="007E48C8" w:rsidRPr="009B2BD3" w:rsidDel="009661CB" w:rsidRDefault="007E48C8" w:rsidP="00E64824">
            <w:pPr>
              <w:rPr>
                <w:del w:id="4391" w:author="Fegie" w:date="2021-04-28T12:03:00Z"/>
                <w:rFonts w:ascii="標楷體" w:eastAsia="標楷體" w:hAnsi="標楷體"/>
              </w:rPr>
            </w:pPr>
            <w:bookmarkStart w:id="4392" w:name="_Toc71197358"/>
            <w:bookmarkEnd w:id="4392"/>
          </w:p>
        </w:tc>
        <w:tc>
          <w:tcPr>
            <w:tcW w:w="3423" w:type="dxa"/>
          </w:tcPr>
          <w:p w14:paraId="112A24E1" w14:textId="0C9DA57B" w:rsidR="007E48C8" w:rsidRPr="009B2BD3" w:rsidDel="009661CB" w:rsidRDefault="007E48C8" w:rsidP="00E64824">
            <w:pPr>
              <w:rPr>
                <w:del w:id="4393" w:author="Fegie" w:date="2021-04-28T12:03:00Z"/>
                <w:rFonts w:ascii="標楷體" w:eastAsia="標楷體" w:hAnsi="標楷體"/>
              </w:rPr>
            </w:pPr>
            <w:del w:id="439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4395" w:name="_Toc71197359"/>
              <w:bookmarkEnd w:id="4395"/>
            </w:del>
          </w:p>
        </w:tc>
        <w:bookmarkStart w:id="4396" w:name="_Toc71197360"/>
        <w:bookmarkEnd w:id="4396"/>
      </w:tr>
      <w:tr w:rsidR="007E48C8" w:rsidRPr="009B2BD3" w:rsidDel="009661CB" w14:paraId="42F8F30C" w14:textId="16DDD11D" w:rsidTr="00CE781C">
        <w:trPr>
          <w:gridAfter w:val="1"/>
          <w:wAfter w:w="161" w:type="dxa"/>
          <w:trHeight w:val="291"/>
          <w:jc w:val="center"/>
          <w:del w:id="4397" w:author="Fegie" w:date="2021-04-28T12:03:00Z"/>
        </w:trPr>
        <w:tc>
          <w:tcPr>
            <w:tcW w:w="558" w:type="dxa"/>
          </w:tcPr>
          <w:p w14:paraId="53DCB75D" w14:textId="75910B9F" w:rsidR="007E48C8" w:rsidRPr="009B2BD3" w:rsidDel="009661CB" w:rsidRDefault="007E48C8" w:rsidP="00E64824">
            <w:pPr>
              <w:rPr>
                <w:del w:id="4398" w:author="Fegie" w:date="2021-04-28T12:03:00Z"/>
                <w:rFonts w:ascii="標楷體" w:eastAsia="標楷體" w:hAnsi="標楷體"/>
              </w:rPr>
            </w:pPr>
            <w:del w:id="4399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9</w:delText>
              </w:r>
              <w:bookmarkStart w:id="4400" w:name="_Toc71197361"/>
              <w:bookmarkEnd w:id="4400"/>
            </w:del>
          </w:p>
        </w:tc>
        <w:tc>
          <w:tcPr>
            <w:tcW w:w="2166" w:type="dxa"/>
            <w:gridSpan w:val="2"/>
          </w:tcPr>
          <w:p w14:paraId="557350FD" w14:textId="77E96955" w:rsidR="007E48C8" w:rsidRPr="009B2BD3" w:rsidDel="009661CB" w:rsidRDefault="007E48C8" w:rsidP="00E64824">
            <w:pPr>
              <w:rPr>
                <w:del w:id="4401" w:author="Fegie" w:date="2021-04-28T12:03:00Z"/>
                <w:rFonts w:ascii="標楷體" w:eastAsia="標楷體" w:hAnsi="標楷體"/>
              </w:rPr>
            </w:pPr>
            <w:del w:id="440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負責人姓名    </w:delText>
              </w:r>
              <w:bookmarkStart w:id="4403" w:name="_Toc71197362"/>
              <w:bookmarkEnd w:id="4403"/>
            </w:del>
          </w:p>
        </w:tc>
        <w:tc>
          <w:tcPr>
            <w:tcW w:w="1296" w:type="dxa"/>
            <w:gridSpan w:val="2"/>
          </w:tcPr>
          <w:p w14:paraId="43F6CA75" w14:textId="43026E55" w:rsidR="007E48C8" w:rsidRPr="00A04243" w:rsidDel="009661CB" w:rsidRDefault="007E48C8" w:rsidP="00A4784A">
            <w:pPr>
              <w:rPr>
                <w:del w:id="4404" w:author="Fegie" w:date="2021-04-28T12:03:00Z"/>
                <w:rFonts w:ascii="標楷體" w:eastAsia="標楷體" w:hAnsi="標楷體"/>
              </w:rPr>
            </w:pPr>
            <w:del w:id="440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</w:delText>
              </w:r>
            </w:del>
            <w:ins w:id="4406" w:author="88692" w:date="2020-06-16T17:15:00Z">
              <w:del w:id="4407" w:author="Fegie" w:date="2021-04-28T12:03:00Z">
                <w:r w:rsidR="00260569" w:rsidDel="009661CB">
                  <w:rPr>
                    <w:rFonts w:ascii="標楷體" w:eastAsia="標楷體" w:hAnsi="標楷體" w:hint="eastAsia"/>
                  </w:rPr>
                  <w:delText>0</w:delText>
                </w:r>
                <w:r w:rsidR="00260569" w:rsidDel="009661CB">
                  <w:rPr>
                    <w:rFonts w:ascii="標楷體" w:eastAsia="標楷體" w:hAnsi="標楷體"/>
                  </w:rPr>
                  <w:delText>0</w:delText>
                </w:r>
              </w:del>
            </w:ins>
            <w:del w:id="440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4)</w:delText>
              </w:r>
              <w:bookmarkStart w:id="4409" w:name="_Toc71197363"/>
              <w:bookmarkEnd w:id="4409"/>
            </w:del>
          </w:p>
        </w:tc>
        <w:tc>
          <w:tcPr>
            <w:tcW w:w="1072" w:type="dxa"/>
            <w:gridSpan w:val="2"/>
          </w:tcPr>
          <w:p w14:paraId="6DC1CE75" w14:textId="4F4F7B8F" w:rsidR="007E48C8" w:rsidRPr="009B2BD3" w:rsidDel="009661CB" w:rsidRDefault="007E48C8" w:rsidP="00E64824">
            <w:pPr>
              <w:rPr>
                <w:del w:id="4410" w:author="Fegie" w:date="2021-04-28T12:03:00Z"/>
                <w:rFonts w:ascii="標楷體" w:eastAsia="標楷體" w:hAnsi="標楷體"/>
              </w:rPr>
            </w:pPr>
            <w:bookmarkStart w:id="4411" w:name="_Toc71197364"/>
            <w:bookmarkEnd w:id="4411"/>
          </w:p>
        </w:tc>
        <w:tc>
          <w:tcPr>
            <w:tcW w:w="1147" w:type="dxa"/>
            <w:gridSpan w:val="2"/>
          </w:tcPr>
          <w:p w14:paraId="3F1A442F" w14:textId="3743FE22" w:rsidR="007E48C8" w:rsidRPr="009B2BD3" w:rsidDel="009661CB" w:rsidRDefault="007E48C8" w:rsidP="00E64824">
            <w:pPr>
              <w:rPr>
                <w:del w:id="4412" w:author="Fegie" w:date="2021-04-28T12:03:00Z"/>
                <w:rFonts w:ascii="標楷體" w:eastAsia="標楷體" w:hAnsi="標楷體"/>
              </w:rPr>
            </w:pPr>
            <w:bookmarkStart w:id="4413" w:name="_Toc71197365"/>
            <w:bookmarkEnd w:id="4413"/>
          </w:p>
        </w:tc>
        <w:tc>
          <w:tcPr>
            <w:tcW w:w="667" w:type="dxa"/>
            <w:gridSpan w:val="2"/>
          </w:tcPr>
          <w:p w14:paraId="6DB68548" w14:textId="46792861" w:rsidR="007E48C8" w:rsidRPr="009B2BD3" w:rsidDel="009661CB" w:rsidRDefault="007E48C8" w:rsidP="00E64824">
            <w:pPr>
              <w:rPr>
                <w:del w:id="4414" w:author="Fegie" w:date="2021-04-28T12:03:00Z"/>
                <w:rFonts w:ascii="標楷體" w:eastAsia="標楷體" w:hAnsi="標楷體"/>
              </w:rPr>
            </w:pPr>
            <w:bookmarkStart w:id="4415" w:name="_Toc71197366"/>
            <w:bookmarkEnd w:id="4415"/>
          </w:p>
        </w:tc>
        <w:tc>
          <w:tcPr>
            <w:tcW w:w="692" w:type="dxa"/>
            <w:gridSpan w:val="2"/>
          </w:tcPr>
          <w:p w14:paraId="0E23FC91" w14:textId="310EFCC3" w:rsidR="007E48C8" w:rsidRPr="009B2BD3" w:rsidDel="009661CB" w:rsidRDefault="007E48C8" w:rsidP="00E64824">
            <w:pPr>
              <w:rPr>
                <w:del w:id="4416" w:author="Fegie" w:date="2021-04-28T12:03:00Z"/>
                <w:rFonts w:ascii="標楷體" w:eastAsia="標楷體" w:hAnsi="標楷體"/>
              </w:rPr>
            </w:pPr>
            <w:bookmarkStart w:id="4417" w:name="_Toc71197367"/>
            <w:bookmarkEnd w:id="4417"/>
          </w:p>
        </w:tc>
        <w:tc>
          <w:tcPr>
            <w:tcW w:w="3423" w:type="dxa"/>
          </w:tcPr>
          <w:p w14:paraId="159CFF40" w14:textId="2EF562D8" w:rsidR="007E48C8" w:rsidRPr="009B2BD3" w:rsidDel="009661CB" w:rsidRDefault="007E48C8" w:rsidP="00E64824">
            <w:pPr>
              <w:rPr>
                <w:del w:id="4418" w:author="Fegie" w:date="2021-04-28T12:03:00Z"/>
                <w:rFonts w:ascii="標楷體" w:eastAsia="標楷體" w:hAnsi="標楷體"/>
              </w:rPr>
            </w:pPr>
            <w:del w:id="441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4420" w:name="_Toc71197368"/>
              <w:bookmarkEnd w:id="4420"/>
            </w:del>
          </w:p>
        </w:tc>
        <w:bookmarkStart w:id="4421" w:name="_Toc71197369"/>
        <w:bookmarkEnd w:id="4421"/>
      </w:tr>
      <w:tr w:rsidR="00825903" w:rsidRPr="00825903" w:rsidDel="009661CB" w14:paraId="0D448E41" w14:textId="19CBEB56" w:rsidTr="00CE781C">
        <w:trPr>
          <w:gridAfter w:val="1"/>
          <w:wAfter w:w="161" w:type="dxa"/>
          <w:trHeight w:val="291"/>
          <w:jc w:val="center"/>
          <w:del w:id="4422" w:author="Fegie" w:date="2021-04-28T12:03:00Z"/>
        </w:trPr>
        <w:tc>
          <w:tcPr>
            <w:tcW w:w="558" w:type="dxa"/>
          </w:tcPr>
          <w:p w14:paraId="6390E10F" w14:textId="1DCD61A7" w:rsidR="007E48C8" w:rsidRPr="00825903" w:rsidDel="009661CB" w:rsidRDefault="007E48C8" w:rsidP="00E64824">
            <w:pPr>
              <w:rPr>
                <w:del w:id="4423" w:author="Fegie" w:date="2021-04-28T12:03:00Z"/>
                <w:rFonts w:ascii="標楷體" w:eastAsia="標楷體" w:hAnsi="標楷體"/>
                <w:strike/>
                <w:color w:val="FF0000"/>
                <w:rPrChange w:id="4424" w:author="88692" w:date="2020-06-16T15:31:00Z">
                  <w:rPr>
                    <w:del w:id="4425" w:author="Fegie" w:date="2021-04-28T12:03:00Z"/>
                    <w:rFonts w:ascii="標楷體" w:eastAsia="標楷體" w:hAnsi="標楷體"/>
                  </w:rPr>
                </w:rPrChange>
              </w:rPr>
            </w:pPr>
            <w:del w:id="4426" w:author="Fegie" w:date="2021-04-28T12:03:00Z">
              <w:r w:rsidRPr="00825903" w:rsidDel="009661CB">
                <w:rPr>
                  <w:rFonts w:ascii="標楷體" w:eastAsia="標楷體" w:hAnsi="標楷體"/>
                  <w:strike/>
                  <w:color w:val="FF0000"/>
                  <w:rPrChange w:id="4427" w:author="88692" w:date="2020-06-16T15:31:00Z">
                    <w:rPr>
                      <w:rFonts w:ascii="標楷體" w:eastAsia="標楷體" w:hAnsi="標楷體"/>
                    </w:rPr>
                  </w:rPrChange>
                </w:rPr>
                <w:delText>10</w:delText>
              </w:r>
              <w:bookmarkStart w:id="4428" w:name="_Toc71197370"/>
              <w:bookmarkEnd w:id="4428"/>
            </w:del>
          </w:p>
        </w:tc>
        <w:tc>
          <w:tcPr>
            <w:tcW w:w="2166" w:type="dxa"/>
            <w:gridSpan w:val="2"/>
          </w:tcPr>
          <w:p w14:paraId="4816E426" w14:textId="69777DB6" w:rsidR="007E48C8" w:rsidRPr="00825903" w:rsidDel="009661CB" w:rsidRDefault="007E48C8" w:rsidP="00E64824">
            <w:pPr>
              <w:rPr>
                <w:del w:id="4429" w:author="Fegie" w:date="2021-04-28T12:03:00Z"/>
                <w:rFonts w:ascii="標楷體" w:eastAsia="標楷體" w:hAnsi="標楷體"/>
                <w:strike/>
                <w:color w:val="FF0000"/>
                <w:rPrChange w:id="4430" w:author="88692" w:date="2020-06-16T15:31:00Z">
                  <w:rPr>
                    <w:del w:id="4431" w:author="Fegie" w:date="2021-04-28T12:03:00Z"/>
                    <w:rFonts w:ascii="標楷體" w:eastAsia="標楷體" w:hAnsi="標楷體"/>
                  </w:rPr>
                </w:rPrChange>
              </w:rPr>
            </w:pPr>
            <w:del w:id="4432" w:author="Fegie" w:date="2021-04-28T12:03:00Z">
              <w:r w:rsidRPr="00825903" w:rsidDel="009661CB">
                <w:rPr>
                  <w:rFonts w:ascii="標楷體" w:eastAsia="標楷體" w:hAnsi="標楷體" w:hint="eastAsia"/>
                  <w:strike/>
                  <w:color w:val="FF0000"/>
                  <w:rPrChange w:id="4433" w:author="88692" w:date="2020-06-16T15:31:00Z">
                    <w:rPr>
                      <w:rFonts w:ascii="標楷體" w:eastAsia="標楷體" w:hAnsi="標楷體" w:hint="eastAsia"/>
                    </w:rPr>
                  </w:rPrChange>
                </w:rPr>
                <w:delText>聯絡人姓名</w:delText>
              </w:r>
              <w:r w:rsidRPr="00825903" w:rsidDel="009661CB">
                <w:rPr>
                  <w:rFonts w:ascii="標楷體" w:eastAsia="標楷體" w:hAnsi="標楷體"/>
                  <w:strike/>
                  <w:color w:val="FF0000"/>
                  <w:rPrChange w:id="4434" w:author="88692" w:date="2020-06-16T15:31:00Z">
                    <w:rPr>
                      <w:rFonts w:ascii="標楷體" w:eastAsia="標楷體" w:hAnsi="標楷體"/>
                    </w:rPr>
                  </w:rPrChange>
                </w:rPr>
                <w:delText xml:space="preserve">  </w:delText>
              </w:r>
              <w:bookmarkStart w:id="4435" w:name="_Toc71197371"/>
              <w:bookmarkEnd w:id="4435"/>
            </w:del>
          </w:p>
        </w:tc>
        <w:tc>
          <w:tcPr>
            <w:tcW w:w="1296" w:type="dxa"/>
            <w:gridSpan w:val="2"/>
          </w:tcPr>
          <w:p w14:paraId="313B6EA1" w14:textId="39D749E1" w:rsidR="007E48C8" w:rsidRPr="00825903" w:rsidDel="009661CB" w:rsidRDefault="007E48C8" w:rsidP="00A4784A">
            <w:pPr>
              <w:rPr>
                <w:del w:id="4436" w:author="Fegie" w:date="2021-04-28T12:03:00Z"/>
                <w:rFonts w:ascii="標楷體" w:eastAsia="標楷體" w:hAnsi="標楷體"/>
                <w:strike/>
                <w:color w:val="FF0000"/>
                <w:rPrChange w:id="4437" w:author="88692" w:date="2020-06-16T15:31:00Z">
                  <w:rPr>
                    <w:del w:id="4438" w:author="Fegie" w:date="2021-04-28T12:03:00Z"/>
                    <w:rFonts w:ascii="標楷體" w:eastAsia="標楷體" w:hAnsi="標楷體"/>
                  </w:rPr>
                </w:rPrChange>
              </w:rPr>
            </w:pPr>
            <w:del w:id="4439" w:author="Fegie" w:date="2021-04-28T12:03:00Z">
              <w:r w:rsidRPr="00825903" w:rsidDel="009661CB">
                <w:rPr>
                  <w:rFonts w:ascii="標楷體" w:eastAsia="標楷體" w:hAnsi="標楷體"/>
                  <w:strike/>
                  <w:color w:val="FF0000"/>
                  <w:rPrChange w:id="4440" w:author="88692" w:date="2020-06-16T15:31:00Z">
                    <w:rPr>
                      <w:rFonts w:ascii="標楷體" w:eastAsia="標楷體" w:hAnsi="標楷體"/>
                    </w:rPr>
                  </w:rPrChange>
                </w:rPr>
                <w:delText>X(14)</w:delText>
              </w:r>
              <w:bookmarkStart w:id="4441" w:name="_Toc71197372"/>
              <w:bookmarkEnd w:id="4441"/>
            </w:del>
          </w:p>
        </w:tc>
        <w:tc>
          <w:tcPr>
            <w:tcW w:w="1072" w:type="dxa"/>
            <w:gridSpan w:val="2"/>
          </w:tcPr>
          <w:p w14:paraId="500FF4BF" w14:textId="133A0D70" w:rsidR="007E48C8" w:rsidRPr="00825903" w:rsidDel="009661CB" w:rsidRDefault="007E48C8" w:rsidP="00E64824">
            <w:pPr>
              <w:rPr>
                <w:del w:id="4442" w:author="Fegie" w:date="2021-04-28T12:03:00Z"/>
                <w:rFonts w:ascii="標楷體" w:eastAsia="標楷體" w:hAnsi="標楷體"/>
                <w:strike/>
                <w:color w:val="FF0000"/>
                <w:rPrChange w:id="4443" w:author="88692" w:date="2020-06-16T15:31:00Z">
                  <w:rPr>
                    <w:del w:id="444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445" w:name="_Toc71197373"/>
            <w:bookmarkEnd w:id="4445"/>
          </w:p>
        </w:tc>
        <w:tc>
          <w:tcPr>
            <w:tcW w:w="1147" w:type="dxa"/>
            <w:gridSpan w:val="2"/>
          </w:tcPr>
          <w:p w14:paraId="0F2D308F" w14:textId="35224D37" w:rsidR="007E48C8" w:rsidRPr="00825903" w:rsidDel="009661CB" w:rsidRDefault="007E48C8" w:rsidP="00E64824">
            <w:pPr>
              <w:rPr>
                <w:del w:id="4446" w:author="Fegie" w:date="2021-04-28T12:03:00Z"/>
                <w:rFonts w:ascii="標楷體" w:eastAsia="標楷體" w:hAnsi="標楷體"/>
                <w:strike/>
                <w:color w:val="FF0000"/>
                <w:rPrChange w:id="4447" w:author="88692" w:date="2020-06-16T15:31:00Z">
                  <w:rPr>
                    <w:del w:id="444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449" w:name="_Toc71197374"/>
            <w:bookmarkEnd w:id="4449"/>
          </w:p>
        </w:tc>
        <w:tc>
          <w:tcPr>
            <w:tcW w:w="667" w:type="dxa"/>
            <w:gridSpan w:val="2"/>
          </w:tcPr>
          <w:p w14:paraId="53ACAA60" w14:textId="7FF9146A" w:rsidR="007E48C8" w:rsidRPr="00825903" w:rsidDel="009661CB" w:rsidRDefault="007E48C8" w:rsidP="00E64824">
            <w:pPr>
              <w:rPr>
                <w:del w:id="4450" w:author="Fegie" w:date="2021-04-28T12:03:00Z"/>
                <w:rFonts w:ascii="標楷體" w:eastAsia="標楷體" w:hAnsi="標楷體"/>
                <w:strike/>
                <w:color w:val="FF0000"/>
                <w:rPrChange w:id="4451" w:author="88692" w:date="2020-06-16T15:31:00Z">
                  <w:rPr>
                    <w:del w:id="445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453" w:name="_Toc71197375"/>
            <w:bookmarkEnd w:id="4453"/>
          </w:p>
        </w:tc>
        <w:tc>
          <w:tcPr>
            <w:tcW w:w="692" w:type="dxa"/>
            <w:gridSpan w:val="2"/>
          </w:tcPr>
          <w:p w14:paraId="22110935" w14:textId="119113C2" w:rsidR="007E48C8" w:rsidRPr="00825903" w:rsidDel="009661CB" w:rsidRDefault="007E48C8" w:rsidP="00E64824">
            <w:pPr>
              <w:rPr>
                <w:del w:id="4454" w:author="Fegie" w:date="2021-04-28T12:03:00Z"/>
                <w:rFonts w:ascii="標楷體" w:eastAsia="標楷體" w:hAnsi="標楷體"/>
                <w:strike/>
                <w:color w:val="FF0000"/>
                <w:rPrChange w:id="4455" w:author="88692" w:date="2020-06-16T15:31:00Z">
                  <w:rPr>
                    <w:del w:id="445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457" w:name="_Toc71197376"/>
            <w:bookmarkEnd w:id="4457"/>
          </w:p>
        </w:tc>
        <w:tc>
          <w:tcPr>
            <w:tcW w:w="3423" w:type="dxa"/>
          </w:tcPr>
          <w:p w14:paraId="029AF20D" w14:textId="1E64BDA3" w:rsidR="007E48C8" w:rsidRPr="00825903" w:rsidDel="009661CB" w:rsidRDefault="007E48C8" w:rsidP="00E64824">
            <w:pPr>
              <w:rPr>
                <w:del w:id="4458" w:author="Fegie" w:date="2021-04-28T12:03:00Z"/>
                <w:rFonts w:ascii="標楷體" w:eastAsia="標楷體" w:hAnsi="標楷體"/>
                <w:strike/>
                <w:color w:val="FF0000"/>
                <w:rPrChange w:id="4459" w:author="88692" w:date="2020-06-16T15:31:00Z">
                  <w:rPr>
                    <w:del w:id="4460" w:author="Fegie" w:date="2021-04-28T12:03:00Z"/>
                    <w:rFonts w:ascii="標楷體" w:eastAsia="標楷體" w:hAnsi="標楷體"/>
                  </w:rPr>
                </w:rPrChange>
              </w:rPr>
            </w:pPr>
            <w:del w:id="4461" w:author="Fegie" w:date="2021-04-28T12:03:00Z">
              <w:r w:rsidRPr="00825903" w:rsidDel="009661CB">
                <w:rPr>
                  <w:rFonts w:ascii="標楷體" w:eastAsia="標楷體" w:hAnsi="標楷體"/>
                  <w:strike/>
                  <w:color w:val="FF0000"/>
                  <w:rPrChange w:id="4462" w:author="88692" w:date="2020-06-16T15:31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4463" w:name="_Toc71197377"/>
              <w:bookmarkEnd w:id="4463"/>
            </w:del>
          </w:p>
        </w:tc>
        <w:bookmarkStart w:id="4464" w:name="_Toc71197378"/>
        <w:bookmarkEnd w:id="4464"/>
      </w:tr>
      <w:tr w:rsidR="007E48C8" w:rsidRPr="009B2BD3" w:rsidDel="009661CB" w14:paraId="263B71C4" w14:textId="7AC12FEA" w:rsidTr="00CE781C">
        <w:trPr>
          <w:gridAfter w:val="1"/>
          <w:wAfter w:w="161" w:type="dxa"/>
          <w:trHeight w:val="291"/>
          <w:jc w:val="center"/>
          <w:del w:id="4465" w:author="Fegie" w:date="2021-04-28T12:03:00Z"/>
        </w:trPr>
        <w:tc>
          <w:tcPr>
            <w:tcW w:w="558" w:type="dxa"/>
          </w:tcPr>
          <w:p w14:paraId="1A120991" w14:textId="5E761F19" w:rsidR="007E48C8" w:rsidRPr="009B2BD3" w:rsidDel="009661CB" w:rsidRDefault="007E48C8" w:rsidP="00E64824">
            <w:pPr>
              <w:rPr>
                <w:del w:id="4466" w:author="Fegie" w:date="2021-04-28T12:03:00Z"/>
                <w:rFonts w:ascii="標楷體" w:eastAsia="標楷體" w:hAnsi="標楷體"/>
              </w:rPr>
            </w:pPr>
            <w:del w:id="446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</w:delText>
              </w:r>
              <w:r w:rsidRPr="009B2BD3" w:rsidDel="009661CB">
                <w:rPr>
                  <w:rFonts w:ascii="標楷體" w:eastAsia="標楷體" w:hAnsi="標楷體"/>
                </w:rPr>
                <w:delText>1</w:delText>
              </w:r>
              <w:bookmarkStart w:id="4468" w:name="_Toc71197379"/>
              <w:bookmarkEnd w:id="4468"/>
            </w:del>
          </w:p>
        </w:tc>
        <w:tc>
          <w:tcPr>
            <w:tcW w:w="2166" w:type="dxa"/>
            <w:gridSpan w:val="2"/>
          </w:tcPr>
          <w:p w14:paraId="4105C1C1" w14:textId="69CD02DC" w:rsidR="007E48C8" w:rsidRPr="009B2BD3" w:rsidDel="009661CB" w:rsidRDefault="007E48C8" w:rsidP="00E64824">
            <w:pPr>
              <w:rPr>
                <w:del w:id="4469" w:author="Fegie" w:date="2021-04-28T12:03:00Z"/>
                <w:rFonts w:ascii="標楷體" w:eastAsia="標楷體" w:hAnsi="標楷體"/>
              </w:rPr>
            </w:pPr>
            <w:del w:id="447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公司郵遞區號</w:delText>
              </w:r>
              <w:bookmarkStart w:id="4471" w:name="_Toc71197380"/>
              <w:bookmarkEnd w:id="4471"/>
            </w:del>
          </w:p>
        </w:tc>
        <w:tc>
          <w:tcPr>
            <w:tcW w:w="1296" w:type="dxa"/>
            <w:gridSpan w:val="2"/>
          </w:tcPr>
          <w:p w14:paraId="14E6DBA6" w14:textId="32E68245" w:rsidR="007E48C8" w:rsidRPr="00A04243" w:rsidDel="009661CB" w:rsidRDefault="007E48C8" w:rsidP="00A4784A">
            <w:pPr>
              <w:rPr>
                <w:del w:id="4472" w:author="Fegie" w:date="2021-04-28T12:03:00Z"/>
                <w:rFonts w:ascii="標楷體" w:eastAsia="標楷體" w:hAnsi="標楷體"/>
              </w:rPr>
            </w:pPr>
            <w:del w:id="4473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99999</w:delText>
              </w:r>
              <w:bookmarkStart w:id="4474" w:name="_Toc71197381"/>
              <w:bookmarkEnd w:id="4474"/>
            </w:del>
          </w:p>
        </w:tc>
        <w:tc>
          <w:tcPr>
            <w:tcW w:w="1072" w:type="dxa"/>
            <w:gridSpan w:val="2"/>
          </w:tcPr>
          <w:p w14:paraId="778538E2" w14:textId="50206A01" w:rsidR="007E48C8" w:rsidRPr="009B2BD3" w:rsidDel="009661CB" w:rsidRDefault="007E48C8" w:rsidP="00E64824">
            <w:pPr>
              <w:rPr>
                <w:del w:id="4475" w:author="Fegie" w:date="2021-04-28T12:03:00Z"/>
                <w:rFonts w:ascii="標楷體" w:eastAsia="標楷體" w:hAnsi="標楷體"/>
              </w:rPr>
            </w:pPr>
            <w:bookmarkStart w:id="4476" w:name="_Toc71197382"/>
            <w:bookmarkEnd w:id="4476"/>
          </w:p>
        </w:tc>
        <w:tc>
          <w:tcPr>
            <w:tcW w:w="1147" w:type="dxa"/>
            <w:gridSpan w:val="2"/>
          </w:tcPr>
          <w:p w14:paraId="4CE41E2D" w14:textId="068F9982" w:rsidR="007E48C8" w:rsidRPr="009B2BD3" w:rsidDel="009661CB" w:rsidRDefault="007E48C8" w:rsidP="00E64824">
            <w:pPr>
              <w:rPr>
                <w:del w:id="4477" w:author="Fegie" w:date="2021-04-28T12:03:00Z"/>
                <w:rFonts w:ascii="標楷體" w:eastAsia="標楷體" w:hAnsi="標楷體"/>
              </w:rPr>
            </w:pPr>
            <w:bookmarkStart w:id="4478" w:name="_Toc71197383"/>
            <w:bookmarkEnd w:id="4478"/>
          </w:p>
        </w:tc>
        <w:tc>
          <w:tcPr>
            <w:tcW w:w="667" w:type="dxa"/>
            <w:gridSpan w:val="2"/>
          </w:tcPr>
          <w:p w14:paraId="666689B9" w14:textId="0FF8CFB4" w:rsidR="007E48C8" w:rsidRPr="009B2BD3" w:rsidDel="009661CB" w:rsidRDefault="007E48C8" w:rsidP="00E64824">
            <w:pPr>
              <w:rPr>
                <w:del w:id="4479" w:author="Fegie" w:date="2021-04-28T12:03:00Z"/>
                <w:rFonts w:ascii="標楷體" w:eastAsia="標楷體" w:hAnsi="標楷體"/>
              </w:rPr>
            </w:pPr>
            <w:del w:id="448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481" w:name="_Toc71197384"/>
              <w:bookmarkEnd w:id="4481"/>
            </w:del>
          </w:p>
        </w:tc>
        <w:tc>
          <w:tcPr>
            <w:tcW w:w="692" w:type="dxa"/>
            <w:gridSpan w:val="2"/>
          </w:tcPr>
          <w:p w14:paraId="06BE7532" w14:textId="5744D5AD" w:rsidR="007E48C8" w:rsidRPr="009B2BD3" w:rsidDel="009661CB" w:rsidRDefault="007E48C8" w:rsidP="00E64824">
            <w:pPr>
              <w:rPr>
                <w:del w:id="4482" w:author="Fegie" w:date="2021-04-28T12:03:00Z"/>
                <w:rFonts w:ascii="標楷體" w:eastAsia="標楷體" w:hAnsi="標楷體"/>
              </w:rPr>
            </w:pPr>
            <w:bookmarkStart w:id="4483" w:name="_Toc71197385"/>
            <w:bookmarkEnd w:id="4483"/>
          </w:p>
        </w:tc>
        <w:tc>
          <w:tcPr>
            <w:tcW w:w="3423" w:type="dxa"/>
          </w:tcPr>
          <w:p w14:paraId="53A2C3B9" w14:textId="4D16B240" w:rsidR="007E48C8" w:rsidRPr="009B2BD3" w:rsidDel="009661CB" w:rsidRDefault="007E48C8" w:rsidP="00E64824">
            <w:pPr>
              <w:rPr>
                <w:del w:id="4484" w:author="Fegie" w:date="2021-04-28T12:03:00Z"/>
                <w:rFonts w:ascii="標楷體" w:eastAsia="標楷體" w:hAnsi="標楷體"/>
              </w:rPr>
            </w:pPr>
            <w:del w:id="448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i.新增、修改時必須輸入,其他自動顯示不必輸入</w:delText>
              </w:r>
              <w:bookmarkStart w:id="4486" w:name="_Toc71197386"/>
              <w:bookmarkEnd w:id="4486"/>
            </w:del>
          </w:p>
        </w:tc>
        <w:bookmarkStart w:id="4487" w:name="_Toc71197387"/>
        <w:bookmarkEnd w:id="4487"/>
      </w:tr>
      <w:tr w:rsidR="007E48C8" w:rsidRPr="009B2BD3" w:rsidDel="009661CB" w14:paraId="1971C47D" w14:textId="267056EB" w:rsidTr="00CE781C">
        <w:trPr>
          <w:gridAfter w:val="1"/>
          <w:wAfter w:w="161" w:type="dxa"/>
          <w:trHeight w:val="291"/>
          <w:jc w:val="center"/>
          <w:del w:id="4488" w:author="Fegie" w:date="2021-04-28T12:03:00Z"/>
        </w:trPr>
        <w:tc>
          <w:tcPr>
            <w:tcW w:w="558" w:type="dxa"/>
          </w:tcPr>
          <w:p w14:paraId="518832B6" w14:textId="15F0D36C" w:rsidR="007E48C8" w:rsidRPr="009B2BD3" w:rsidDel="009661CB" w:rsidRDefault="007E48C8" w:rsidP="00E64824">
            <w:pPr>
              <w:rPr>
                <w:del w:id="4489" w:author="Fegie" w:date="2021-04-28T12:03:00Z"/>
                <w:rFonts w:ascii="標楷體" w:eastAsia="標楷體" w:hAnsi="標楷體"/>
              </w:rPr>
            </w:pPr>
            <w:del w:id="449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</w:delText>
              </w:r>
              <w:r w:rsidRPr="009B2BD3" w:rsidDel="009661CB">
                <w:rPr>
                  <w:rFonts w:ascii="標楷體" w:eastAsia="標楷體" w:hAnsi="標楷體"/>
                </w:rPr>
                <w:delText>2</w:delText>
              </w:r>
              <w:bookmarkStart w:id="4491" w:name="_Toc71197388"/>
              <w:bookmarkEnd w:id="4491"/>
            </w:del>
          </w:p>
        </w:tc>
        <w:tc>
          <w:tcPr>
            <w:tcW w:w="2166" w:type="dxa"/>
            <w:gridSpan w:val="2"/>
          </w:tcPr>
          <w:p w14:paraId="710E4708" w14:textId="1E2D086F" w:rsidR="007E48C8" w:rsidRPr="009B2BD3" w:rsidDel="009661CB" w:rsidRDefault="007E48C8" w:rsidP="00E64824">
            <w:pPr>
              <w:rPr>
                <w:del w:id="4492" w:author="Fegie" w:date="2021-04-28T12:03:00Z"/>
                <w:rFonts w:ascii="標楷體" w:eastAsia="標楷體" w:hAnsi="標楷體"/>
              </w:rPr>
            </w:pPr>
            <w:del w:id="449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公司地址    </w:delText>
              </w:r>
              <w:bookmarkStart w:id="4494" w:name="_Toc71197389"/>
              <w:bookmarkEnd w:id="4494"/>
            </w:del>
          </w:p>
        </w:tc>
        <w:tc>
          <w:tcPr>
            <w:tcW w:w="1296" w:type="dxa"/>
            <w:gridSpan w:val="2"/>
          </w:tcPr>
          <w:p w14:paraId="4BC7F2B8" w14:textId="3938C1B0" w:rsidR="007E48C8" w:rsidRPr="00A04243" w:rsidDel="009661CB" w:rsidRDefault="007E48C8" w:rsidP="00A4784A">
            <w:pPr>
              <w:rPr>
                <w:del w:id="4495" w:author="Fegie" w:date="2021-04-28T12:03:00Z"/>
                <w:rFonts w:ascii="標楷體" w:eastAsia="標楷體" w:hAnsi="標楷體"/>
              </w:rPr>
            </w:pPr>
            <w:del w:id="449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X(60)</w:delText>
              </w:r>
              <w:bookmarkStart w:id="4497" w:name="_Toc71197390"/>
              <w:bookmarkEnd w:id="4497"/>
            </w:del>
          </w:p>
        </w:tc>
        <w:tc>
          <w:tcPr>
            <w:tcW w:w="1072" w:type="dxa"/>
            <w:gridSpan w:val="2"/>
          </w:tcPr>
          <w:p w14:paraId="50B75D93" w14:textId="516B4312" w:rsidR="007E48C8" w:rsidRPr="009B2BD3" w:rsidDel="009661CB" w:rsidRDefault="007E48C8" w:rsidP="00E64824">
            <w:pPr>
              <w:rPr>
                <w:del w:id="4498" w:author="Fegie" w:date="2021-04-28T12:03:00Z"/>
                <w:rFonts w:ascii="標楷體" w:eastAsia="標楷體" w:hAnsi="標楷體"/>
              </w:rPr>
            </w:pPr>
            <w:bookmarkStart w:id="4499" w:name="_Toc71197391"/>
            <w:bookmarkEnd w:id="4499"/>
          </w:p>
        </w:tc>
        <w:tc>
          <w:tcPr>
            <w:tcW w:w="1147" w:type="dxa"/>
            <w:gridSpan w:val="2"/>
          </w:tcPr>
          <w:p w14:paraId="258DBD5A" w14:textId="1AF8E3FB" w:rsidR="007E48C8" w:rsidRPr="009B2BD3" w:rsidDel="009661CB" w:rsidRDefault="007E48C8" w:rsidP="00E64824">
            <w:pPr>
              <w:rPr>
                <w:del w:id="4500" w:author="Fegie" w:date="2021-04-28T12:03:00Z"/>
                <w:rFonts w:ascii="標楷體" w:eastAsia="標楷體" w:hAnsi="標楷體"/>
              </w:rPr>
            </w:pPr>
            <w:bookmarkStart w:id="4501" w:name="_Toc71197392"/>
            <w:bookmarkEnd w:id="4501"/>
          </w:p>
        </w:tc>
        <w:tc>
          <w:tcPr>
            <w:tcW w:w="667" w:type="dxa"/>
            <w:gridSpan w:val="2"/>
          </w:tcPr>
          <w:p w14:paraId="49A5DD38" w14:textId="3FB00029" w:rsidR="007E48C8" w:rsidRPr="009B2BD3" w:rsidDel="009661CB" w:rsidRDefault="007E48C8" w:rsidP="00E64824">
            <w:pPr>
              <w:rPr>
                <w:del w:id="4502" w:author="Fegie" w:date="2021-04-28T12:03:00Z"/>
                <w:rFonts w:ascii="標楷體" w:eastAsia="標楷體" w:hAnsi="標楷體"/>
              </w:rPr>
            </w:pPr>
            <w:del w:id="450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504" w:name="_Toc71197393"/>
              <w:bookmarkEnd w:id="4504"/>
            </w:del>
          </w:p>
        </w:tc>
        <w:tc>
          <w:tcPr>
            <w:tcW w:w="692" w:type="dxa"/>
            <w:gridSpan w:val="2"/>
          </w:tcPr>
          <w:p w14:paraId="7B2477AB" w14:textId="5E02F61E" w:rsidR="007E48C8" w:rsidRPr="009B2BD3" w:rsidDel="009661CB" w:rsidRDefault="007E48C8" w:rsidP="00E64824">
            <w:pPr>
              <w:rPr>
                <w:del w:id="4505" w:author="Fegie" w:date="2021-04-28T12:03:00Z"/>
                <w:rFonts w:ascii="標楷體" w:eastAsia="標楷體" w:hAnsi="標楷體"/>
              </w:rPr>
            </w:pPr>
            <w:bookmarkStart w:id="4506" w:name="_Toc71197394"/>
            <w:bookmarkEnd w:id="4506"/>
          </w:p>
        </w:tc>
        <w:tc>
          <w:tcPr>
            <w:tcW w:w="3423" w:type="dxa"/>
          </w:tcPr>
          <w:p w14:paraId="410FE284" w14:textId="730BCACF" w:rsidR="007E48C8" w:rsidRPr="009B2BD3" w:rsidDel="009661CB" w:rsidRDefault="007E48C8" w:rsidP="00E64824">
            <w:pPr>
              <w:rPr>
                <w:del w:id="4507" w:author="Fegie" w:date="2021-04-28T12:03:00Z"/>
                <w:rFonts w:ascii="標楷體" w:eastAsia="標楷體" w:hAnsi="標楷體"/>
              </w:rPr>
            </w:pPr>
            <w:del w:id="450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i.新增、修改時必須輸入,其他自動顯示不必輸入</w:delText>
              </w:r>
              <w:bookmarkStart w:id="4509" w:name="_Toc71197395"/>
              <w:bookmarkEnd w:id="4509"/>
            </w:del>
          </w:p>
        </w:tc>
        <w:bookmarkStart w:id="4510" w:name="_Toc71197396"/>
        <w:bookmarkEnd w:id="4510"/>
      </w:tr>
      <w:tr w:rsidR="007E48C8" w:rsidRPr="009B2BD3" w:rsidDel="009661CB" w14:paraId="61E6E118" w14:textId="584A6248" w:rsidTr="00CE781C">
        <w:trPr>
          <w:gridAfter w:val="1"/>
          <w:wAfter w:w="161" w:type="dxa"/>
          <w:trHeight w:val="291"/>
          <w:jc w:val="center"/>
          <w:del w:id="4511" w:author="Fegie" w:date="2021-04-28T12:03:00Z"/>
        </w:trPr>
        <w:tc>
          <w:tcPr>
            <w:tcW w:w="558" w:type="dxa"/>
          </w:tcPr>
          <w:p w14:paraId="3C8B9D6B" w14:textId="0DBE35E6" w:rsidR="007E48C8" w:rsidRPr="009B2BD3" w:rsidDel="009661CB" w:rsidRDefault="007E48C8" w:rsidP="00E64824">
            <w:pPr>
              <w:rPr>
                <w:del w:id="4512" w:author="Fegie" w:date="2021-04-28T12:03:00Z"/>
                <w:rFonts w:ascii="標楷體" w:eastAsia="標楷體" w:hAnsi="標楷體"/>
              </w:rPr>
            </w:pPr>
            <w:del w:id="451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</w:delText>
              </w:r>
              <w:r w:rsidRPr="009B2BD3" w:rsidDel="009661CB">
                <w:rPr>
                  <w:rFonts w:ascii="標楷體" w:eastAsia="標楷體" w:hAnsi="標楷體"/>
                </w:rPr>
                <w:delText>3</w:delText>
              </w:r>
              <w:bookmarkStart w:id="4514" w:name="_Toc71197397"/>
              <w:bookmarkEnd w:id="4514"/>
            </w:del>
          </w:p>
        </w:tc>
        <w:tc>
          <w:tcPr>
            <w:tcW w:w="2166" w:type="dxa"/>
            <w:gridSpan w:val="2"/>
          </w:tcPr>
          <w:p w14:paraId="5322D994" w14:textId="0FE4F23C" w:rsidR="007E48C8" w:rsidRPr="00CE781C" w:rsidDel="009661CB" w:rsidRDefault="007E48C8" w:rsidP="00E64824">
            <w:pPr>
              <w:rPr>
                <w:del w:id="4515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16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公司電話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    </w:delText>
              </w:r>
              <w:bookmarkStart w:id="4517" w:name="_Toc71197398"/>
              <w:bookmarkEnd w:id="4517"/>
            </w:del>
          </w:p>
        </w:tc>
        <w:tc>
          <w:tcPr>
            <w:tcW w:w="1296" w:type="dxa"/>
            <w:gridSpan w:val="2"/>
          </w:tcPr>
          <w:p w14:paraId="7B01D615" w14:textId="3903E59A" w:rsidR="007E48C8" w:rsidRPr="00CE781C" w:rsidDel="009661CB" w:rsidRDefault="007E48C8" w:rsidP="00A4784A">
            <w:pPr>
              <w:rPr>
                <w:del w:id="4518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19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4520" w:name="_Toc71197399"/>
              <w:bookmarkEnd w:id="4520"/>
            </w:del>
          </w:p>
        </w:tc>
        <w:tc>
          <w:tcPr>
            <w:tcW w:w="1072" w:type="dxa"/>
            <w:gridSpan w:val="2"/>
          </w:tcPr>
          <w:p w14:paraId="107EE33C" w14:textId="658C272D" w:rsidR="007E48C8" w:rsidRPr="00CE781C" w:rsidDel="009661CB" w:rsidRDefault="007E48C8" w:rsidP="00E64824">
            <w:pPr>
              <w:rPr>
                <w:del w:id="452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22" w:name="_Toc71197400"/>
            <w:bookmarkEnd w:id="4522"/>
          </w:p>
        </w:tc>
        <w:tc>
          <w:tcPr>
            <w:tcW w:w="1147" w:type="dxa"/>
            <w:gridSpan w:val="2"/>
          </w:tcPr>
          <w:p w14:paraId="6EE03528" w14:textId="4CC7C835" w:rsidR="007E48C8" w:rsidRPr="00CE781C" w:rsidDel="009661CB" w:rsidRDefault="007E48C8" w:rsidP="00E64824">
            <w:pPr>
              <w:rPr>
                <w:del w:id="4523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24" w:name="_Toc71197401"/>
            <w:bookmarkEnd w:id="4524"/>
          </w:p>
        </w:tc>
        <w:tc>
          <w:tcPr>
            <w:tcW w:w="667" w:type="dxa"/>
            <w:gridSpan w:val="2"/>
          </w:tcPr>
          <w:p w14:paraId="2A6440DC" w14:textId="27587172" w:rsidR="007E48C8" w:rsidRPr="00CE781C" w:rsidDel="009661CB" w:rsidRDefault="007E48C8" w:rsidP="00E64824">
            <w:pPr>
              <w:rPr>
                <w:del w:id="4525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26" w:name="_Toc71197402"/>
            <w:bookmarkEnd w:id="4526"/>
          </w:p>
        </w:tc>
        <w:tc>
          <w:tcPr>
            <w:tcW w:w="692" w:type="dxa"/>
            <w:gridSpan w:val="2"/>
          </w:tcPr>
          <w:p w14:paraId="6318FF2D" w14:textId="0704F43D" w:rsidR="007E48C8" w:rsidRPr="00CE781C" w:rsidDel="009661CB" w:rsidRDefault="007E48C8" w:rsidP="00E64824">
            <w:pPr>
              <w:rPr>
                <w:del w:id="4527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28" w:name="_Toc71197403"/>
            <w:bookmarkEnd w:id="4528"/>
          </w:p>
        </w:tc>
        <w:tc>
          <w:tcPr>
            <w:tcW w:w="3423" w:type="dxa"/>
          </w:tcPr>
          <w:p w14:paraId="51025795" w14:textId="73066B2C" w:rsidR="007E48C8" w:rsidRPr="00CE781C" w:rsidDel="009661CB" w:rsidRDefault="007E48C8" w:rsidP="00E64824">
            <w:pPr>
              <w:rPr>
                <w:del w:id="4529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30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i.可不輸入</w:delText>
              </w:r>
              <w:bookmarkStart w:id="4531" w:name="_Toc71197404"/>
              <w:bookmarkEnd w:id="4531"/>
            </w:del>
          </w:p>
        </w:tc>
        <w:bookmarkStart w:id="4532" w:name="_Toc71197405"/>
        <w:bookmarkEnd w:id="4532"/>
      </w:tr>
      <w:tr w:rsidR="007E48C8" w:rsidRPr="009B2BD3" w:rsidDel="009661CB" w14:paraId="3A9755BF" w14:textId="5BEF62C4" w:rsidTr="00CE781C">
        <w:trPr>
          <w:gridAfter w:val="1"/>
          <w:wAfter w:w="161" w:type="dxa"/>
          <w:trHeight w:val="291"/>
          <w:jc w:val="center"/>
          <w:del w:id="4533" w:author="Fegie" w:date="2021-04-28T12:03:00Z"/>
        </w:trPr>
        <w:tc>
          <w:tcPr>
            <w:tcW w:w="558" w:type="dxa"/>
          </w:tcPr>
          <w:p w14:paraId="71563A1F" w14:textId="2123A6F8" w:rsidR="007E48C8" w:rsidRPr="009B2BD3" w:rsidDel="009661CB" w:rsidRDefault="007E48C8" w:rsidP="00E64824">
            <w:pPr>
              <w:rPr>
                <w:del w:id="4534" w:author="Fegie" w:date="2021-04-28T12:03:00Z"/>
                <w:rFonts w:ascii="標楷體" w:eastAsia="標楷體" w:hAnsi="標楷體"/>
              </w:rPr>
            </w:pPr>
            <w:del w:id="453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</w:delText>
              </w:r>
              <w:r w:rsidRPr="009B2BD3" w:rsidDel="009661CB">
                <w:rPr>
                  <w:rFonts w:ascii="標楷體" w:eastAsia="標楷體" w:hAnsi="標楷體"/>
                </w:rPr>
                <w:delText>4</w:delText>
              </w:r>
              <w:bookmarkStart w:id="4536" w:name="_Toc71197406"/>
              <w:bookmarkEnd w:id="4536"/>
            </w:del>
          </w:p>
        </w:tc>
        <w:tc>
          <w:tcPr>
            <w:tcW w:w="2166" w:type="dxa"/>
            <w:gridSpan w:val="2"/>
          </w:tcPr>
          <w:p w14:paraId="1400A064" w14:textId="1500A18C" w:rsidR="007E48C8" w:rsidRPr="009B2BD3" w:rsidDel="009661CB" w:rsidRDefault="007E48C8" w:rsidP="00E64824">
            <w:pPr>
              <w:rPr>
                <w:del w:id="4537" w:author="Fegie" w:date="2021-04-28T12:03:00Z"/>
                <w:rFonts w:ascii="標楷體" w:eastAsia="標楷體" w:hAnsi="標楷體"/>
              </w:rPr>
            </w:pPr>
            <w:del w:id="453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通訊郵遞區號</w:delText>
              </w:r>
              <w:bookmarkStart w:id="4539" w:name="_Toc71197407"/>
              <w:bookmarkEnd w:id="4539"/>
            </w:del>
          </w:p>
        </w:tc>
        <w:tc>
          <w:tcPr>
            <w:tcW w:w="1296" w:type="dxa"/>
            <w:gridSpan w:val="2"/>
          </w:tcPr>
          <w:p w14:paraId="7715C9CE" w14:textId="0CC12EAC" w:rsidR="007E48C8" w:rsidRPr="00A04243" w:rsidDel="009661CB" w:rsidRDefault="007E48C8" w:rsidP="00A4784A">
            <w:pPr>
              <w:rPr>
                <w:del w:id="4540" w:author="Fegie" w:date="2021-04-28T12:03:00Z"/>
                <w:rFonts w:ascii="標楷體" w:eastAsia="標楷體" w:hAnsi="標楷體"/>
              </w:rPr>
            </w:pPr>
            <w:del w:id="4541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99999</w:delText>
              </w:r>
              <w:bookmarkStart w:id="4542" w:name="_Toc71197408"/>
              <w:bookmarkEnd w:id="4542"/>
            </w:del>
          </w:p>
        </w:tc>
        <w:tc>
          <w:tcPr>
            <w:tcW w:w="1072" w:type="dxa"/>
            <w:gridSpan w:val="2"/>
          </w:tcPr>
          <w:p w14:paraId="19EBEDDB" w14:textId="6A2831E8" w:rsidR="007E48C8" w:rsidRPr="009B2BD3" w:rsidDel="009661CB" w:rsidRDefault="007E48C8" w:rsidP="00E64824">
            <w:pPr>
              <w:rPr>
                <w:del w:id="4543" w:author="Fegie" w:date="2021-04-28T12:03:00Z"/>
                <w:rFonts w:ascii="標楷體" w:eastAsia="標楷體" w:hAnsi="標楷體"/>
              </w:rPr>
            </w:pPr>
            <w:bookmarkStart w:id="4544" w:name="_Toc71197409"/>
            <w:bookmarkEnd w:id="4544"/>
          </w:p>
        </w:tc>
        <w:tc>
          <w:tcPr>
            <w:tcW w:w="1147" w:type="dxa"/>
            <w:gridSpan w:val="2"/>
          </w:tcPr>
          <w:p w14:paraId="0B10B484" w14:textId="230F7EAE" w:rsidR="007E48C8" w:rsidRPr="009B2BD3" w:rsidDel="009661CB" w:rsidRDefault="007E48C8" w:rsidP="00E64824">
            <w:pPr>
              <w:rPr>
                <w:del w:id="4545" w:author="Fegie" w:date="2021-04-28T12:03:00Z"/>
                <w:rFonts w:ascii="標楷體" w:eastAsia="標楷體" w:hAnsi="標楷體"/>
              </w:rPr>
            </w:pPr>
            <w:bookmarkStart w:id="4546" w:name="_Toc71197410"/>
            <w:bookmarkEnd w:id="4546"/>
          </w:p>
        </w:tc>
        <w:tc>
          <w:tcPr>
            <w:tcW w:w="667" w:type="dxa"/>
            <w:gridSpan w:val="2"/>
          </w:tcPr>
          <w:p w14:paraId="1AE9EA25" w14:textId="33F080AE" w:rsidR="007E48C8" w:rsidRPr="009B2BD3" w:rsidDel="009661CB" w:rsidRDefault="007E48C8" w:rsidP="00E64824">
            <w:pPr>
              <w:rPr>
                <w:del w:id="4547" w:author="Fegie" w:date="2021-04-28T12:03:00Z"/>
                <w:rFonts w:ascii="標楷體" w:eastAsia="標楷體" w:hAnsi="標楷體"/>
              </w:rPr>
            </w:pPr>
            <w:del w:id="454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549" w:name="_Toc71197411"/>
              <w:bookmarkEnd w:id="4549"/>
            </w:del>
          </w:p>
        </w:tc>
        <w:tc>
          <w:tcPr>
            <w:tcW w:w="692" w:type="dxa"/>
            <w:gridSpan w:val="2"/>
          </w:tcPr>
          <w:p w14:paraId="1AC85E24" w14:textId="2C855021" w:rsidR="007E48C8" w:rsidRPr="009B2BD3" w:rsidDel="009661CB" w:rsidRDefault="007E48C8" w:rsidP="00E64824">
            <w:pPr>
              <w:rPr>
                <w:del w:id="4550" w:author="Fegie" w:date="2021-04-28T12:03:00Z"/>
                <w:rFonts w:ascii="標楷體" w:eastAsia="標楷體" w:hAnsi="標楷體"/>
              </w:rPr>
            </w:pPr>
            <w:bookmarkStart w:id="4551" w:name="_Toc71197412"/>
            <w:bookmarkEnd w:id="4551"/>
          </w:p>
        </w:tc>
        <w:tc>
          <w:tcPr>
            <w:tcW w:w="3423" w:type="dxa"/>
          </w:tcPr>
          <w:p w14:paraId="13D0569C" w14:textId="529C943A" w:rsidR="007E48C8" w:rsidRPr="009B2BD3" w:rsidDel="009661CB" w:rsidRDefault="007E48C8" w:rsidP="00E64824">
            <w:pPr>
              <w:rPr>
                <w:del w:id="4552" w:author="Fegie" w:date="2021-04-28T12:03:00Z"/>
                <w:rFonts w:ascii="標楷體" w:eastAsia="標楷體" w:hAnsi="標楷體"/>
              </w:rPr>
            </w:pPr>
            <w:del w:id="455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i.新增、修改時必須輸入,其他自動顯示不必輸入</w:delText>
              </w:r>
              <w:bookmarkStart w:id="4554" w:name="_Toc71197413"/>
              <w:bookmarkEnd w:id="4554"/>
            </w:del>
          </w:p>
        </w:tc>
        <w:bookmarkStart w:id="4555" w:name="_Toc71197414"/>
        <w:bookmarkEnd w:id="4555"/>
      </w:tr>
      <w:tr w:rsidR="007E48C8" w:rsidRPr="009B2BD3" w:rsidDel="009661CB" w14:paraId="7CB8F874" w14:textId="01DCDB99" w:rsidTr="00CE781C">
        <w:trPr>
          <w:gridAfter w:val="1"/>
          <w:wAfter w:w="161" w:type="dxa"/>
          <w:trHeight w:val="291"/>
          <w:jc w:val="center"/>
          <w:del w:id="4556" w:author="Fegie" w:date="2021-04-28T12:03:00Z"/>
        </w:trPr>
        <w:tc>
          <w:tcPr>
            <w:tcW w:w="558" w:type="dxa"/>
          </w:tcPr>
          <w:p w14:paraId="5AC14744" w14:textId="7789D3E2" w:rsidR="007E48C8" w:rsidRPr="009B2BD3" w:rsidDel="009661CB" w:rsidRDefault="007E48C8" w:rsidP="00E64824">
            <w:pPr>
              <w:rPr>
                <w:del w:id="4557" w:author="Fegie" w:date="2021-04-28T12:03:00Z"/>
                <w:rFonts w:ascii="標楷體" w:eastAsia="標楷體" w:hAnsi="標楷體"/>
              </w:rPr>
            </w:pPr>
            <w:del w:id="455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</w:delText>
              </w:r>
              <w:r w:rsidRPr="009B2BD3" w:rsidDel="009661CB">
                <w:rPr>
                  <w:rFonts w:ascii="標楷體" w:eastAsia="標楷體" w:hAnsi="標楷體"/>
                </w:rPr>
                <w:delText>5</w:delText>
              </w:r>
              <w:bookmarkStart w:id="4559" w:name="_Toc71197415"/>
              <w:bookmarkEnd w:id="4559"/>
            </w:del>
          </w:p>
        </w:tc>
        <w:tc>
          <w:tcPr>
            <w:tcW w:w="2166" w:type="dxa"/>
            <w:gridSpan w:val="2"/>
          </w:tcPr>
          <w:p w14:paraId="43D7F576" w14:textId="29D6F602" w:rsidR="007E48C8" w:rsidRPr="009B2BD3" w:rsidDel="009661CB" w:rsidRDefault="007E48C8" w:rsidP="00E64824">
            <w:pPr>
              <w:rPr>
                <w:del w:id="4560" w:author="Fegie" w:date="2021-04-28T12:03:00Z"/>
                <w:rFonts w:ascii="標楷體" w:eastAsia="標楷體" w:hAnsi="標楷體"/>
              </w:rPr>
            </w:pPr>
            <w:del w:id="456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通訊地址    </w:delText>
              </w:r>
              <w:bookmarkStart w:id="4562" w:name="_Toc71197416"/>
              <w:bookmarkEnd w:id="4562"/>
            </w:del>
          </w:p>
        </w:tc>
        <w:tc>
          <w:tcPr>
            <w:tcW w:w="1296" w:type="dxa"/>
            <w:gridSpan w:val="2"/>
          </w:tcPr>
          <w:p w14:paraId="4EF09013" w14:textId="76942724" w:rsidR="007E48C8" w:rsidRPr="00A04243" w:rsidDel="009661CB" w:rsidRDefault="007E48C8" w:rsidP="00A4784A">
            <w:pPr>
              <w:rPr>
                <w:del w:id="4563" w:author="Fegie" w:date="2021-04-28T12:03:00Z"/>
                <w:rFonts w:ascii="標楷體" w:eastAsia="標楷體" w:hAnsi="標楷體"/>
              </w:rPr>
            </w:pPr>
            <w:del w:id="456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X(60)</w:delText>
              </w:r>
              <w:bookmarkStart w:id="4565" w:name="_Toc71197417"/>
              <w:bookmarkEnd w:id="4565"/>
            </w:del>
          </w:p>
        </w:tc>
        <w:tc>
          <w:tcPr>
            <w:tcW w:w="1072" w:type="dxa"/>
            <w:gridSpan w:val="2"/>
          </w:tcPr>
          <w:p w14:paraId="7DD40B6E" w14:textId="2CAE9886" w:rsidR="007E48C8" w:rsidRPr="009B2BD3" w:rsidDel="009661CB" w:rsidRDefault="007E48C8" w:rsidP="00E64824">
            <w:pPr>
              <w:rPr>
                <w:del w:id="4566" w:author="Fegie" w:date="2021-04-28T12:03:00Z"/>
                <w:rFonts w:ascii="標楷體" w:eastAsia="標楷體" w:hAnsi="標楷體"/>
              </w:rPr>
            </w:pPr>
            <w:bookmarkStart w:id="4567" w:name="_Toc71197418"/>
            <w:bookmarkEnd w:id="4567"/>
          </w:p>
        </w:tc>
        <w:tc>
          <w:tcPr>
            <w:tcW w:w="1147" w:type="dxa"/>
            <w:gridSpan w:val="2"/>
          </w:tcPr>
          <w:p w14:paraId="4AC775B1" w14:textId="411E1DAD" w:rsidR="007E48C8" w:rsidRPr="009B2BD3" w:rsidDel="009661CB" w:rsidRDefault="007E48C8" w:rsidP="00E64824">
            <w:pPr>
              <w:rPr>
                <w:del w:id="4568" w:author="Fegie" w:date="2021-04-28T12:03:00Z"/>
                <w:rFonts w:ascii="標楷體" w:eastAsia="標楷體" w:hAnsi="標楷體"/>
              </w:rPr>
            </w:pPr>
            <w:bookmarkStart w:id="4569" w:name="_Toc71197419"/>
            <w:bookmarkEnd w:id="4569"/>
          </w:p>
        </w:tc>
        <w:tc>
          <w:tcPr>
            <w:tcW w:w="667" w:type="dxa"/>
            <w:gridSpan w:val="2"/>
          </w:tcPr>
          <w:p w14:paraId="60FAF585" w14:textId="3AB72D34" w:rsidR="007E48C8" w:rsidRPr="009B2BD3" w:rsidDel="009661CB" w:rsidRDefault="007E48C8" w:rsidP="00E64824">
            <w:pPr>
              <w:rPr>
                <w:del w:id="4570" w:author="Fegie" w:date="2021-04-28T12:03:00Z"/>
                <w:rFonts w:ascii="標楷體" w:eastAsia="標楷體" w:hAnsi="標楷體"/>
              </w:rPr>
            </w:pPr>
            <w:del w:id="457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4572" w:name="_Toc71197420"/>
              <w:bookmarkEnd w:id="4572"/>
            </w:del>
          </w:p>
        </w:tc>
        <w:tc>
          <w:tcPr>
            <w:tcW w:w="692" w:type="dxa"/>
            <w:gridSpan w:val="2"/>
          </w:tcPr>
          <w:p w14:paraId="16A9D094" w14:textId="204DEC46" w:rsidR="007E48C8" w:rsidRPr="009B2BD3" w:rsidDel="009661CB" w:rsidRDefault="007E48C8" w:rsidP="00E64824">
            <w:pPr>
              <w:rPr>
                <w:del w:id="4573" w:author="Fegie" w:date="2021-04-28T12:03:00Z"/>
                <w:rFonts w:ascii="標楷體" w:eastAsia="標楷體" w:hAnsi="標楷體"/>
              </w:rPr>
            </w:pPr>
            <w:bookmarkStart w:id="4574" w:name="_Toc71197421"/>
            <w:bookmarkEnd w:id="4574"/>
          </w:p>
        </w:tc>
        <w:tc>
          <w:tcPr>
            <w:tcW w:w="3423" w:type="dxa"/>
          </w:tcPr>
          <w:p w14:paraId="0BB36867" w14:textId="16EC49EE" w:rsidR="007E48C8" w:rsidRPr="009B2BD3" w:rsidDel="009661CB" w:rsidRDefault="007E48C8" w:rsidP="00E64824">
            <w:pPr>
              <w:rPr>
                <w:del w:id="4575" w:author="Fegie" w:date="2021-04-28T12:03:00Z"/>
                <w:rFonts w:ascii="標楷體" w:eastAsia="標楷體" w:hAnsi="標楷體"/>
              </w:rPr>
            </w:pPr>
            <w:del w:id="457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i.新增、修改時必須輸入,其他自動顯示不必輸入</w:delText>
              </w:r>
              <w:bookmarkStart w:id="4577" w:name="_Toc71197422"/>
              <w:bookmarkEnd w:id="4577"/>
            </w:del>
          </w:p>
        </w:tc>
        <w:bookmarkStart w:id="4578" w:name="_Toc71197423"/>
        <w:bookmarkEnd w:id="4578"/>
      </w:tr>
      <w:tr w:rsidR="007E48C8" w:rsidRPr="009B2BD3" w:rsidDel="009661CB" w14:paraId="56BBC347" w14:textId="66277182" w:rsidTr="00CE781C">
        <w:trPr>
          <w:gridAfter w:val="1"/>
          <w:wAfter w:w="161" w:type="dxa"/>
          <w:trHeight w:val="291"/>
          <w:jc w:val="center"/>
          <w:del w:id="4579" w:author="Fegie" w:date="2021-04-28T12:03:00Z"/>
        </w:trPr>
        <w:tc>
          <w:tcPr>
            <w:tcW w:w="558" w:type="dxa"/>
          </w:tcPr>
          <w:p w14:paraId="5F206D74" w14:textId="79628D6B" w:rsidR="007E48C8" w:rsidRPr="009B2BD3" w:rsidDel="009661CB" w:rsidRDefault="007E48C8" w:rsidP="00E64824">
            <w:pPr>
              <w:rPr>
                <w:del w:id="4580" w:author="Fegie" w:date="2021-04-28T12:03:00Z"/>
                <w:rFonts w:ascii="標楷體" w:eastAsia="標楷體" w:hAnsi="標楷體"/>
              </w:rPr>
            </w:pPr>
            <w:del w:id="458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</w:delText>
              </w:r>
              <w:r w:rsidRPr="009B2BD3" w:rsidDel="009661CB">
                <w:rPr>
                  <w:rFonts w:ascii="標楷體" w:eastAsia="標楷體" w:hAnsi="標楷體"/>
                </w:rPr>
                <w:delText>6</w:delText>
              </w:r>
              <w:bookmarkStart w:id="4582" w:name="_Toc71197424"/>
              <w:bookmarkEnd w:id="4582"/>
            </w:del>
          </w:p>
        </w:tc>
        <w:tc>
          <w:tcPr>
            <w:tcW w:w="2166" w:type="dxa"/>
            <w:gridSpan w:val="2"/>
          </w:tcPr>
          <w:p w14:paraId="7A13E9F5" w14:textId="500AD0CB" w:rsidR="007E48C8" w:rsidRPr="00CE781C" w:rsidDel="009661CB" w:rsidRDefault="007E48C8" w:rsidP="00E64824">
            <w:pPr>
              <w:rPr>
                <w:del w:id="4583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84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-O1 </w:delText>
              </w:r>
              <w:bookmarkStart w:id="4585" w:name="_Toc71197425"/>
              <w:bookmarkEnd w:id="4585"/>
            </w:del>
          </w:p>
        </w:tc>
        <w:tc>
          <w:tcPr>
            <w:tcW w:w="1296" w:type="dxa"/>
            <w:gridSpan w:val="2"/>
          </w:tcPr>
          <w:p w14:paraId="69034EA4" w14:textId="6DF24173" w:rsidR="007E48C8" w:rsidRPr="00CE781C" w:rsidDel="009661CB" w:rsidRDefault="007E48C8" w:rsidP="00A4784A">
            <w:pPr>
              <w:rPr>
                <w:del w:id="4586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87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4588" w:name="_Toc71197426"/>
              <w:bookmarkEnd w:id="4588"/>
            </w:del>
          </w:p>
        </w:tc>
        <w:tc>
          <w:tcPr>
            <w:tcW w:w="1072" w:type="dxa"/>
            <w:gridSpan w:val="2"/>
          </w:tcPr>
          <w:p w14:paraId="3EECE67C" w14:textId="01C5CCB2" w:rsidR="007E48C8" w:rsidRPr="00CE781C" w:rsidDel="009661CB" w:rsidRDefault="007E48C8" w:rsidP="00E64824">
            <w:pPr>
              <w:rPr>
                <w:del w:id="458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90" w:name="_Toc71197427"/>
            <w:bookmarkEnd w:id="4590"/>
          </w:p>
        </w:tc>
        <w:tc>
          <w:tcPr>
            <w:tcW w:w="1147" w:type="dxa"/>
            <w:gridSpan w:val="2"/>
            <w:vMerge w:val="restart"/>
          </w:tcPr>
          <w:p w14:paraId="2152F505" w14:textId="3A778095" w:rsidR="007E48C8" w:rsidRPr="00CE781C" w:rsidDel="009661CB" w:rsidRDefault="007E48C8" w:rsidP="00E64824">
            <w:pPr>
              <w:rPr>
                <w:del w:id="4591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92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至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少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輸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入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一組</w:delText>
              </w:r>
              <w:bookmarkStart w:id="4593" w:name="_Toc71197428"/>
              <w:bookmarkEnd w:id="4593"/>
            </w:del>
          </w:p>
        </w:tc>
        <w:tc>
          <w:tcPr>
            <w:tcW w:w="667" w:type="dxa"/>
            <w:gridSpan w:val="2"/>
            <w:vMerge w:val="restart"/>
          </w:tcPr>
          <w:p w14:paraId="068E8FB8" w14:textId="50FDB4A3" w:rsidR="007E48C8" w:rsidRPr="00CE781C" w:rsidDel="009661CB" w:rsidRDefault="007E48C8" w:rsidP="00E64824">
            <w:pPr>
              <w:rPr>
                <w:del w:id="4594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595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V</w:delText>
              </w:r>
              <w:bookmarkStart w:id="4596" w:name="_Toc71197429"/>
              <w:bookmarkEnd w:id="4596"/>
            </w:del>
          </w:p>
        </w:tc>
        <w:tc>
          <w:tcPr>
            <w:tcW w:w="692" w:type="dxa"/>
            <w:gridSpan w:val="2"/>
          </w:tcPr>
          <w:p w14:paraId="262C4396" w14:textId="3007A67C" w:rsidR="007E48C8" w:rsidRPr="00CE781C" w:rsidDel="009661CB" w:rsidRDefault="007E48C8" w:rsidP="00E64824">
            <w:pPr>
              <w:rPr>
                <w:del w:id="4597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598" w:name="_Toc71197430"/>
            <w:bookmarkEnd w:id="4598"/>
          </w:p>
        </w:tc>
        <w:tc>
          <w:tcPr>
            <w:tcW w:w="3423" w:type="dxa"/>
            <w:vMerge w:val="restart"/>
          </w:tcPr>
          <w:p w14:paraId="0B299EBF" w14:textId="76EC668F" w:rsidR="007E48C8" w:rsidRPr="00CE781C" w:rsidDel="009661CB" w:rsidRDefault="007E48C8" w:rsidP="00E64824">
            <w:pPr>
              <w:rPr>
                <w:del w:id="4599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600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i.聯絡電話、手機號碼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至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少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輸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入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一組</w:delText>
              </w:r>
              <w:bookmarkStart w:id="4601" w:name="_Toc71197431"/>
              <w:bookmarkEnd w:id="4601"/>
            </w:del>
          </w:p>
        </w:tc>
        <w:bookmarkStart w:id="4602" w:name="_Toc71197432"/>
        <w:bookmarkEnd w:id="4602"/>
      </w:tr>
      <w:tr w:rsidR="007E48C8" w:rsidRPr="009B2BD3" w:rsidDel="009661CB" w14:paraId="4221D6D1" w14:textId="5CCB1CD1" w:rsidTr="00CE781C">
        <w:trPr>
          <w:gridAfter w:val="1"/>
          <w:wAfter w:w="161" w:type="dxa"/>
          <w:trHeight w:val="291"/>
          <w:jc w:val="center"/>
          <w:del w:id="4603" w:author="Fegie" w:date="2021-04-28T12:03:00Z"/>
        </w:trPr>
        <w:tc>
          <w:tcPr>
            <w:tcW w:w="558" w:type="dxa"/>
          </w:tcPr>
          <w:p w14:paraId="7C3F55FA" w14:textId="123A8848" w:rsidR="007E48C8" w:rsidRPr="009B2BD3" w:rsidDel="009661CB" w:rsidRDefault="007E48C8" w:rsidP="00E64824">
            <w:pPr>
              <w:rPr>
                <w:del w:id="4604" w:author="Fegie" w:date="2021-04-28T12:03:00Z"/>
                <w:rFonts w:ascii="標楷體" w:eastAsia="標楷體" w:hAnsi="標楷體"/>
              </w:rPr>
            </w:pPr>
            <w:bookmarkStart w:id="4605" w:name="_Toc71197433"/>
            <w:bookmarkEnd w:id="4605"/>
          </w:p>
        </w:tc>
        <w:tc>
          <w:tcPr>
            <w:tcW w:w="2166" w:type="dxa"/>
            <w:gridSpan w:val="2"/>
          </w:tcPr>
          <w:p w14:paraId="24D25A33" w14:textId="7FF93557" w:rsidR="007E48C8" w:rsidRPr="00CE781C" w:rsidDel="009661CB" w:rsidRDefault="007E48C8" w:rsidP="00E64824">
            <w:pPr>
              <w:rPr>
                <w:del w:id="4606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607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-O2 </w:delText>
              </w:r>
              <w:bookmarkStart w:id="4608" w:name="_Toc71197434"/>
              <w:bookmarkEnd w:id="4608"/>
            </w:del>
          </w:p>
        </w:tc>
        <w:tc>
          <w:tcPr>
            <w:tcW w:w="1296" w:type="dxa"/>
            <w:gridSpan w:val="2"/>
          </w:tcPr>
          <w:p w14:paraId="34DB0C1A" w14:textId="51BA44D8" w:rsidR="007E48C8" w:rsidRPr="00CE781C" w:rsidDel="009661CB" w:rsidRDefault="007E48C8" w:rsidP="00A4784A">
            <w:pPr>
              <w:rPr>
                <w:del w:id="4609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610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4611" w:name="_Toc71197435"/>
              <w:bookmarkEnd w:id="4611"/>
            </w:del>
          </w:p>
        </w:tc>
        <w:tc>
          <w:tcPr>
            <w:tcW w:w="1072" w:type="dxa"/>
            <w:gridSpan w:val="2"/>
          </w:tcPr>
          <w:p w14:paraId="526C166A" w14:textId="71EFEE54" w:rsidR="007E48C8" w:rsidRPr="00CE781C" w:rsidDel="009661CB" w:rsidRDefault="007E48C8" w:rsidP="00E64824">
            <w:pPr>
              <w:rPr>
                <w:del w:id="4612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13" w:name="_Toc71197436"/>
            <w:bookmarkEnd w:id="4613"/>
          </w:p>
        </w:tc>
        <w:tc>
          <w:tcPr>
            <w:tcW w:w="1147" w:type="dxa"/>
            <w:gridSpan w:val="2"/>
            <w:vMerge/>
          </w:tcPr>
          <w:p w14:paraId="17A4B99A" w14:textId="1C9700E2" w:rsidR="007E48C8" w:rsidRPr="00CE781C" w:rsidDel="009661CB" w:rsidRDefault="007E48C8" w:rsidP="00E64824">
            <w:pPr>
              <w:rPr>
                <w:del w:id="4614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15" w:name="_Toc71197437"/>
            <w:bookmarkEnd w:id="4615"/>
          </w:p>
        </w:tc>
        <w:tc>
          <w:tcPr>
            <w:tcW w:w="667" w:type="dxa"/>
            <w:gridSpan w:val="2"/>
            <w:vMerge/>
          </w:tcPr>
          <w:p w14:paraId="2570FB4D" w14:textId="68099506" w:rsidR="007E48C8" w:rsidRPr="00CE781C" w:rsidDel="009661CB" w:rsidRDefault="007E48C8" w:rsidP="00E64824">
            <w:pPr>
              <w:rPr>
                <w:del w:id="4616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17" w:name="_Toc71197438"/>
            <w:bookmarkEnd w:id="4617"/>
          </w:p>
        </w:tc>
        <w:tc>
          <w:tcPr>
            <w:tcW w:w="692" w:type="dxa"/>
            <w:gridSpan w:val="2"/>
          </w:tcPr>
          <w:p w14:paraId="7A656ED8" w14:textId="52A6E67D" w:rsidR="007E48C8" w:rsidRPr="00CE781C" w:rsidDel="009661CB" w:rsidRDefault="007E48C8" w:rsidP="00E64824">
            <w:pPr>
              <w:rPr>
                <w:del w:id="4618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19" w:name="_Toc71197439"/>
            <w:bookmarkEnd w:id="4619"/>
          </w:p>
        </w:tc>
        <w:tc>
          <w:tcPr>
            <w:tcW w:w="3423" w:type="dxa"/>
            <w:vMerge/>
          </w:tcPr>
          <w:p w14:paraId="205A4550" w14:textId="67E5250C" w:rsidR="007E48C8" w:rsidRPr="00CE781C" w:rsidDel="009661CB" w:rsidRDefault="007E48C8" w:rsidP="00E64824">
            <w:pPr>
              <w:rPr>
                <w:del w:id="4620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21" w:name="_Toc71197440"/>
            <w:bookmarkEnd w:id="4621"/>
          </w:p>
        </w:tc>
        <w:bookmarkStart w:id="4622" w:name="_Toc71197441"/>
        <w:bookmarkEnd w:id="4622"/>
      </w:tr>
      <w:tr w:rsidR="007E48C8" w:rsidRPr="009B2BD3" w:rsidDel="009661CB" w14:paraId="04613C7C" w14:textId="6169DAAC" w:rsidTr="00CE781C">
        <w:trPr>
          <w:gridAfter w:val="1"/>
          <w:wAfter w:w="161" w:type="dxa"/>
          <w:trHeight w:val="291"/>
          <w:jc w:val="center"/>
          <w:del w:id="4623" w:author="Fegie" w:date="2021-04-28T12:03:00Z"/>
        </w:trPr>
        <w:tc>
          <w:tcPr>
            <w:tcW w:w="558" w:type="dxa"/>
          </w:tcPr>
          <w:p w14:paraId="273AF814" w14:textId="771D677F" w:rsidR="007E48C8" w:rsidRPr="009B2BD3" w:rsidDel="009661CB" w:rsidRDefault="007E48C8" w:rsidP="00E64824">
            <w:pPr>
              <w:rPr>
                <w:del w:id="4624" w:author="Fegie" w:date="2021-04-28T12:03:00Z"/>
                <w:rFonts w:ascii="標楷體" w:eastAsia="標楷體" w:hAnsi="標楷體"/>
              </w:rPr>
            </w:pPr>
            <w:bookmarkStart w:id="4625" w:name="_Toc71197442"/>
            <w:bookmarkEnd w:id="4625"/>
          </w:p>
        </w:tc>
        <w:tc>
          <w:tcPr>
            <w:tcW w:w="2166" w:type="dxa"/>
            <w:gridSpan w:val="2"/>
          </w:tcPr>
          <w:p w14:paraId="1C4BDD2D" w14:textId="5176DD02" w:rsidR="007E48C8" w:rsidRPr="00CE781C" w:rsidDel="009661CB" w:rsidRDefault="007E48C8" w:rsidP="00E64824">
            <w:pPr>
              <w:rPr>
                <w:del w:id="4626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627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手機號碼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    </w:delText>
              </w:r>
              <w:bookmarkStart w:id="4628" w:name="_Toc71197443"/>
              <w:bookmarkEnd w:id="4628"/>
            </w:del>
          </w:p>
        </w:tc>
        <w:tc>
          <w:tcPr>
            <w:tcW w:w="1296" w:type="dxa"/>
            <w:gridSpan w:val="2"/>
          </w:tcPr>
          <w:p w14:paraId="2570CCE2" w14:textId="7F1507CF" w:rsidR="007E48C8" w:rsidRPr="00CE781C" w:rsidDel="009661CB" w:rsidRDefault="007E48C8" w:rsidP="00A4784A">
            <w:pPr>
              <w:rPr>
                <w:del w:id="4629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630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X(10)</w:delText>
              </w:r>
              <w:bookmarkStart w:id="4631" w:name="_Toc71197444"/>
              <w:bookmarkEnd w:id="4631"/>
            </w:del>
          </w:p>
        </w:tc>
        <w:tc>
          <w:tcPr>
            <w:tcW w:w="1072" w:type="dxa"/>
            <w:gridSpan w:val="2"/>
          </w:tcPr>
          <w:p w14:paraId="7370C327" w14:textId="64D97AD2" w:rsidR="007E48C8" w:rsidRPr="00CE781C" w:rsidDel="009661CB" w:rsidRDefault="007E48C8" w:rsidP="00E64824">
            <w:pPr>
              <w:rPr>
                <w:del w:id="4632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33" w:name="_Toc71197445"/>
            <w:bookmarkEnd w:id="4633"/>
          </w:p>
        </w:tc>
        <w:tc>
          <w:tcPr>
            <w:tcW w:w="1147" w:type="dxa"/>
            <w:gridSpan w:val="2"/>
            <w:vMerge/>
          </w:tcPr>
          <w:p w14:paraId="47FBB331" w14:textId="0649B66A" w:rsidR="007E48C8" w:rsidRPr="00CE781C" w:rsidDel="009661CB" w:rsidRDefault="007E48C8" w:rsidP="00E64824">
            <w:pPr>
              <w:rPr>
                <w:del w:id="4634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35" w:name="_Toc71197446"/>
            <w:bookmarkEnd w:id="4635"/>
          </w:p>
        </w:tc>
        <w:tc>
          <w:tcPr>
            <w:tcW w:w="667" w:type="dxa"/>
            <w:gridSpan w:val="2"/>
            <w:vMerge/>
          </w:tcPr>
          <w:p w14:paraId="1E163ABD" w14:textId="54E7B81B" w:rsidR="007E48C8" w:rsidRPr="00CE781C" w:rsidDel="009661CB" w:rsidRDefault="007E48C8" w:rsidP="00E64824">
            <w:pPr>
              <w:rPr>
                <w:del w:id="4636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37" w:name="_Toc71197447"/>
            <w:bookmarkEnd w:id="4637"/>
          </w:p>
        </w:tc>
        <w:tc>
          <w:tcPr>
            <w:tcW w:w="692" w:type="dxa"/>
            <w:gridSpan w:val="2"/>
          </w:tcPr>
          <w:p w14:paraId="55D839A1" w14:textId="588EB51B" w:rsidR="007E48C8" w:rsidRPr="00CE781C" w:rsidDel="009661CB" w:rsidRDefault="007E48C8" w:rsidP="00E64824">
            <w:pPr>
              <w:rPr>
                <w:del w:id="4638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39" w:name="_Toc71197448"/>
            <w:bookmarkEnd w:id="4639"/>
          </w:p>
        </w:tc>
        <w:tc>
          <w:tcPr>
            <w:tcW w:w="3423" w:type="dxa"/>
            <w:vMerge/>
          </w:tcPr>
          <w:p w14:paraId="6327AE94" w14:textId="75C6A9B7" w:rsidR="007E48C8" w:rsidRPr="00CE781C" w:rsidDel="009661CB" w:rsidRDefault="007E48C8" w:rsidP="00E64824">
            <w:pPr>
              <w:rPr>
                <w:del w:id="4640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41" w:name="_Toc71197449"/>
            <w:bookmarkEnd w:id="4641"/>
          </w:p>
        </w:tc>
        <w:bookmarkStart w:id="4642" w:name="_Toc71197450"/>
        <w:bookmarkEnd w:id="4642"/>
      </w:tr>
      <w:tr w:rsidR="007E48C8" w:rsidRPr="009B2BD3" w:rsidDel="009661CB" w14:paraId="5481C681" w14:textId="13B24354" w:rsidTr="00CE781C">
        <w:trPr>
          <w:gridAfter w:val="1"/>
          <w:wAfter w:w="161" w:type="dxa"/>
          <w:trHeight w:val="291"/>
          <w:jc w:val="center"/>
          <w:del w:id="4643" w:author="Fegie" w:date="2021-04-28T12:03:00Z"/>
        </w:trPr>
        <w:tc>
          <w:tcPr>
            <w:tcW w:w="558" w:type="dxa"/>
          </w:tcPr>
          <w:p w14:paraId="215A16EC" w14:textId="34F6E8CE" w:rsidR="007E48C8" w:rsidRPr="009B2BD3" w:rsidDel="009661CB" w:rsidRDefault="007E48C8" w:rsidP="00E64824">
            <w:pPr>
              <w:rPr>
                <w:del w:id="4644" w:author="Fegie" w:date="2021-04-28T12:03:00Z"/>
                <w:rFonts w:ascii="標楷體" w:eastAsia="標楷體" w:hAnsi="標楷體"/>
              </w:rPr>
            </w:pPr>
            <w:bookmarkStart w:id="4645" w:name="_Toc71197451"/>
            <w:bookmarkEnd w:id="4645"/>
          </w:p>
        </w:tc>
        <w:tc>
          <w:tcPr>
            <w:tcW w:w="2166" w:type="dxa"/>
            <w:gridSpan w:val="2"/>
          </w:tcPr>
          <w:p w14:paraId="182E2637" w14:textId="4F272C20" w:rsidR="007E48C8" w:rsidRPr="00CE781C" w:rsidDel="009661CB" w:rsidRDefault="007E48C8" w:rsidP="00E64824">
            <w:pPr>
              <w:rPr>
                <w:del w:id="4646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647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傳真號碼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    </w:delText>
              </w:r>
              <w:bookmarkStart w:id="4648" w:name="_Toc71197452"/>
              <w:bookmarkEnd w:id="4648"/>
            </w:del>
          </w:p>
        </w:tc>
        <w:tc>
          <w:tcPr>
            <w:tcW w:w="1296" w:type="dxa"/>
            <w:gridSpan w:val="2"/>
          </w:tcPr>
          <w:p w14:paraId="3D7CD496" w14:textId="75D871AA" w:rsidR="007E48C8" w:rsidRPr="00CE781C" w:rsidDel="009661CB" w:rsidRDefault="007E48C8" w:rsidP="00A4784A">
            <w:pPr>
              <w:rPr>
                <w:del w:id="4649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650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X(10)</w:delText>
              </w:r>
              <w:bookmarkStart w:id="4651" w:name="_Toc71197453"/>
              <w:bookmarkEnd w:id="4651"/>
            </w:del>
          </w:p>
        </w:tc>
        <w:tc>
          <w:tcPr>
            <w:tcW w:w="1072" w:type="dxa"/>
            <w:gridSpan w:val="2"/>
          </w:tcPr>
          <w:p w14:paraId="78F458B4" w14:textId="0B8D80E5" w:rsidR="007E48C8" w:rsidRPr="00CE781C" w:rsidDel="009661CB" w:rsidRDefault="007E48C8" w:rsidP="00E64824">
            <w:pPr>
              <w:rPr>
                <w:del w:id="4652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53" w:name="_Toc71197454"/>
            <w:bookmarkEnd w:id="4653"/>
          </w:p>
        </w:tc>
        <w:tc>
          <w:tcPr>
            <w:tcW w:w="1147" w:type="dxa"/>
            <w:gridSpan w:val="2"/>
          </w:tcPr>
          <w:p w14:paraId="50FBE5E7" w14:textId="4E9687AA" w:rsidR="007E48C8" w:rsidRPr="00CE781C" w:rsidDel="009661CB" w:rsidRDefault="007E48C8" w:rsidP="00E64824">
            <w:pPr>
              <w:rPr>
                <w:del w:id="4654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55" w:name="_Toc71197455"/>
            <w:bookmarkEnd w:id="4655"/>
          </w:p>
        </w:tc>
        <w:tc>
          <w:tcPr>
            <w:tcW w:w="667" w:type="dxa"/>
            <w:gridSpan w:val="2"/>
          </w:tcPr>
          <w:p w14:paraId="6AAFBA23" w14:textId="7FDF609E" w:rsidR="007E48C8" w:rsidRPr="00CE781C" w:rsidDel="009661CB" w:rsidRDefault="007E48C8" w:rsidP="00E64824">
            <w:pPr>
              <w:rPr>
                <w:del w:id="4656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57" w:name="_Toc71197456"/>
            <w:bookmarkEnd w:id="4657"/>
          </w:p>
        </w:tc>
        <w:tc>
          <w:tcPr>
            <w:tcW w:w="692" w:type="dxa"/>
            <w:gridSpan w:val="2"/>
          </w:tcPr>
          <w:p w14:paraId="7284CE24" w14:textId="378A81C3" w:rsidR="007E48C8" w:rsidRPr="00CE781C" w:rsidDel="009661CB" w:rsidRDefault="007E48C8" w:rsidP="00E64824">
            <w:pPr>
              <w:rPr>
                <w:del w:id="4658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4659" w:name="_Toc71197457"/>
            <w:bookmarkEnd w:id="4659"/>
          </w:p>
        </w:tc>
        <w:tc>
          <w:tcPr>
            <w:tcW w:w="3423" w:type="dxa"/>
          </w:tcPr>
          <w:p w14:paraId="6BE53DD3" w14:textId="7D9D3975" w:rsidR="007E48C8" w:rsidRPr="00CE781C" w:rsidDel="009661CB" w:rsidRDefault="007E48C8" w:rsidP="00E64824">
            <w:pPr>
              <w:rPr>
                <w:del w:id="4660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4661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i.可不輸入</w:delText>
              </w:r>
              <w:bookmarkStart w:id="4662" w:name="_Toc71197458"/>
              <w:bookmarkEnd w:id="4662"/>
            </w:del>
          </w:p>
        </w:tc>
        <w:bookmarkStart w:id="4663" w:name="_Toc71197459"/>
        <w:bookmarkEnd w:id="4663"/>
      </w:tr>
      <w:tr w:rsidR="007E48C8" w:rsidRPr="009B2BD3" w:rsidDel="009661CB" w14:paraId="50B877D9" w14:textId="11A5B0E4" w:rsidTr="00CE781C">
        <w:trPr>
          <w:gridAfter w:val="1"/>
          <w:wAfter w:w="161" w:type="dxa"/>
          <w:trHeight w:val="291"/>
          <w:jc w:val="center"/>
          <w:del w:id="4664" w:author="Fegie" w:date="2021-04-28T12:03:00Z"/>
        </w:trPr>
        <w:tc>
          <w:tcPr>
            <w:tcW w:w="558" w:type="dxa"/>
          </w:tcPr>
          <w:p w14:paraId="11A930A3" w14:textId="24F52B20" w:rsidR="007E48C8" w:rsidRPr="009B2BD3" w:rsidDel="009661CB" w:rsidRDefault="007E48C8" w:rsidP="00E64824">
            <w:pPr>
              <w:rPr>
                <w:del w:id="4665" w:author="Fegie" w:date="2021-04-28T12:03:00Z"/>
                <w:rFonts w:ascii="標楷體" w:eastAsia="標楷體" w:hAnsi="標楷體"/>
              </w:rPr>
            </w:pPr>
            <w:del w:id="466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</w:delText>
              </w:r>
              <w:r w:rsidRPr="009B2BD3" w:rsidDel="009661CB">
                <w:rPr>
                  <w:rFonts w:ascii="標楷體" w:eastAsia="標楷體" w:hAnsi="標楷體"/>
                </w:rPr>
                <w:delText>7</w:delText>
              </w:r>
              <w:bookmarkStart w:id="4667" w:name="_Toc71197460"/>
              <w:bookmarkEnd w:id="4667"/>
            </w:del>
          </w:p>
        </w:tc>
        <w:tc>
          <w:tcPr>
            <w:tcW w:w="2166" w:type="dxa"/>
            <w:gridSpan w:val="2"/>
          </w:tcPr>
          <w:p w14:paraId="22BB94AA" w14:textId="5547F064" w:rsidR="007E48C8" w:rsidRPr="009B2BD3" w:rsidDel="009661CB" w:rsidRDefault="007E48C8" w:rsidP="00E64824">
            <w:pPr>
              <w:rPr>
                <w:del w:id="4668" w:author="Fegie" w:date="2021-04-28T12:03:00Z"/>
                <w:rFonts w:ascii="標楷體" w:eastAsia="標楷體" w:hAnsi="標楷體"/>
              </w:rPr>
            </w:pPr>
            <w:del w:id="466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電子信箱    </w:delText>
              </w:r>
              <w:bookmarkStart w:id="4670" w:name="_Toc71197461"/>
              <w:bookmarkEnd w:id="4670"/>
            </w:del>
          </w:p>
        </w:tc>
        <w:tc>
          <w:tcPr>
            <w:tcW w:w="1296" w:type="dxa"/>
            <w:gridSpan w:val="2"/>
          </w:tcPr>
          <w:p w14:paraId="1143011F" w14:textId="3BBE61D5" w:rsidR="007E48C8" w:rsidRPr="00A04243" w:rsidDel="009661CB" w:rsidRDefault="007E48C8" w:rsidP="00A4784A">
            <w:pPr>
              <w:rPr>
                <w:del w:id="4671" w:author="Fegie" w:date="2021-04-28T12:03:00Z"/>
                <w:rFonts w:ascii="標楷體" w:eastAsia="標楷體" w:hAnsi="標楷體"/>
              </w:rPr>
            </w:pPr>
            <w:del w:id="467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X(50)</w:delText>
              </w:r>
              <w:bookmarkStart w:id="4673" w:name="_Toc71197462"/>
              <w:bookmarkEnd w:id="4673"/>
            </w:del>
          </w:p>
        </w:tc>
        <w:tc>
          <w:tcPr>
            <w:tcW w:w="1072" w:type="dxa"/>
            <w:gridSpan w:val="2"/>
          </w:tcPr>
          <w:p w14:paraId="528EC10D" w14:textId="11BBF183" w:rsidR="007E48C8" w:rsidRPr="009B2BD3" w:rsidDel="009661CB" w:rsidRDefault="007E48C8" w:rsidP="00E64824">
            <w:pPr>
              <w:rPr>
                <w:del w:id="4674" w:author="Fegie" w:date="2021-04-28T12:03:00Z"/>
                <w:rFonts w:ascii="標楷體" w:eastAsia="標楷體" w:hAnsi="標楷體"/>
              </w:rPr>
            </w:pPr>
            <w:bookmarkStart w:id="4675" w:name="_Toc71197463"/>
            <w:bookmarkEnd w:id="4675"/>
          </w:p>
        </w:tc>
        <w:tc>
          <w:tcPr>
            <w:tcW w:w="1147" w:type="dxa"/>
            <w:gridSpan w:val="2"/>
          </w:tcPr>
          <w:p w14:paraId="4990F1CE" w14:textId="722CECDA" w:rsidR="007E48C8" w:rsidRPr="009B2BD3" w:rsidDel="009661CB" w:rsidRDefault="007E48C8" w:rsidP="00E64824">
            <w:pPr>
              <w:rPr>
                <w:del w:id="4676" w:author="Fegie" w:date="2021-04-28T12:03:00Z"/>
                <w:rFonts w:ascii="標楷體" w:eastAsia="標楷體" w:hAnsi="標楷體"/>
              </w:rPr>
            </w:pPr>
            <w:bookmarkStart w:id="4677" w:name="_Toc71197464"/>
            <w:bookmarkEnd w:id="4677"/>
          </w:p>
        </w:tc>
        <w:tc>
          <w:tcPr>
            <w:tcW w:w="667" w:type="dxa"/>
            <w:gridSpan w:val="2"/>
          </w:tcPr>
          <w:p w14:paraId="58993CC2" w14:textId="4087653A" w:rsidR="007E48C8" w:rsidRPr="009B2BD3" w:rsidDel="009661CB" w:rsidRDefault="007E48C8" w:rsidP="00E64824">
            <w:pPr>
              <w:rPr>
                <w:del w:id="4678" w:author="Fegie" w:date="2021-04-28T12:03:00Z"/>
                <w:rFonts w:ascii="標楷體" w:eastAsia="標楷體" w:hAnsi="標楷體"/>
              </w:rPr>
            </w:pPr>
            <w:bookmarkStart w:id="4679" w:name="_Toc71197465"/>
            <w:bookmarkEnd w:id="4679"/>
          </w:p>
        </w:tc>
        <w:tc>
          <w:tcPr>
            <w:tcW w:w="692" w:type="dxa"/>
            <w:gridSpan w:val="2"/>
          </w:tcPr>
          <w:p w14:paraId="09BCBEEA" w14:textId="254329A1" w:rsidR="007E48C8" w:rsidRPr="009B2BD3" w:rsidDel="009661CB" w:rsidRDefault="007E48C8" w:rsidP="00E64824">
            <w:pPr>
              <w:rPr>
                <w:del w:id="4680" w:author="Fegie" w:date="2021-04-28T12:03:00Z"/>
                <w:rFonts w:ascii="標楷體" w:eastAsia="標楷體" w:hAnsi="標楷體"/>
              </w:rPr>
            </w:pPr>
            <w:bookmarkStart w:id="4681" w:name="_Toc71197466"/>
            <w:bookmarkEnd w:id="4681"/>
          </w:p>
        </w:tc>
        <w:tc>
          <w:tcPr>
            <w:tcW w:w="3423" w:type="dxa"/>
          </w:tcPr>
          <w:p w14:paraId="28F4C1B8" w14:textId="3F99FDAD" w:rsidR="007E48C8" w:rsidRPr="009B2BD3" w:rsidDel="009661CB" w:rsidRDefault="007E48C8" w:rsidP="00E64824">
            <w:pPr>
              <w:rPr>
                <w:del w:id="4682" w:author="Fegie" w:date="2021-04-28T12:03:00Z"/>
                <w:rFonts w:ascii="標楷體" w:eastAsia="標楷體" w:hAnsi="標楷體"/>
              </w:rPr>
            </w:pPr>
            <w:del w:id="468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4684" w:name="_Toc71197467"/>
              <w:bookmarkEnd w:id="4684"/>
            </w:del>
          </w:p>
        </w:tc>
        <w:bookmarkStart w:id="4685" w:name="_Toc71197468"/>
        <w:bookmarkEnd w:id="4685"/>
      </w:tr>
      <w:tr w:rsidR="008E0412" w:rsidRPr="008E0412" w:rsidDel="009661CB" w14:paraId="78665DFA" w14:textId="49A9492C" w:rsidTr="00CE781C">
        <w:trPr>
          <w:gridAfter w:val="1"/>
          <w:wAfter w:w="161" w:type="dxa"/>
          <w:trHeight w:val="291"/>
          <w:jc w:val="center"/>
          <w:del w:id="4686" w:author="Fegie" w:date="2021-04-28T12:03:00Z"/>
        </w:trPr>
        <w:tc>
          <w:tcPr>
            <w:tcW w:w="558" w:type="dxa"/>
          </w:tcPr>
          <w:p w14:paraId="4FDAAF06" w14:textId="6C570C4F" w:rsidR="007E48C8" w:rsidRPr="008E0412" w:rsidDel="009661CB" w:rsidRDefault="007E48C8" w:rsidP="00D704D0">
            <w:pPr>
              <w:rPr>
                <w:del w:id="4687" w:author="Fegie" w:date="2021-04-28T12:03:00Z"/>
                <w:rFonts w:ascii="標楷體" w:eastAsia="標楷體" w:hAnsi="標楷體"/>
                <w:strike/>
                <w:color w:val="FF0000"/>
                <w:rPrChange w:id="4688" w:author="88692" w:date="2020-06-16T15:57:00Z">
                  <w:rPr>
                    <w:del w:id="4689" w:author="Fegie" w:date="2021-04-28T12:03:00Z"/>
                    <w:rFonts w:ascii="標楷體" w:eastAsia="標楷體" w:hAnsi="標楷體"/>
                  </w:rPr>
                </w:rPrChange>
              </w:rPr>
            </w:pPr>
            <w:del w:id="4690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691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18</w:delText>
              </w:r>
              <w:bookmarkStart w:id="4692" w:name="_Toc71197469"/>
              <w:bookmarkEnd w:id="4692"/>
            </w:del>
          </w:p>
        </w:tc>
        <w:tc>
          <w:tcPr>
            <w:tcW w:w="2166" w:type="dxa"/>
            <w:gridSpan w:val="2"/>
          </w:tcPr>
          <w:p w14:paraId="1379684D" w14:textId="6C5A316E" w:rsidR="007E48C8" w:rsidRPr="008E0412" w:rsidDel="009661CB" w:rsidRDefault="007E48C8" w:rsidP="00D704D0">
            <w:pPr>
              <w:rPr>
                <w:del w:id="4693" w:author="Fegie" w:date="2021-04-28T12:03:00Z"/>
                <w:rFonts w:ascii="標楷體" w:eastAsia="標楷體" w:hAnsi="標楷體"/>
                <w:strike/>
                <w:color w:val="FF0000"/>
                <w:rPrChange w:id="4694" w:author="88692" w:date="2020-06-16T15:57:00Z">
                  <w:rPr>
                    <w:del w:id="4695" w:author="Fegie" w:date="2021-04-28T12:03:00Z"/>
                    <w:rFonts w:ascii="標楷體" w:eastAsia="標楷體" w:hAnsi="標楷體"/>
                  </w:rPr>
                </w:rPrChange>
              </w:rPr>
            </w:pPr>
            <w:del w:id="4696" w:author="Fegie" w:date="2021-04-28T12:03:00Z"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697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是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698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否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699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為授信限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700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制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701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對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702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象</w:delText>
              </w:r>
              <w:bookmarkStart w:id="4703" w:name="_Toc71197470"/>
              <w:bookmarkEnd w:id="4703"/>
            </w:del>
          </w:p>
        </w:tc>
        <w:tc>
          <w:tcPr>
            <w:tcW w:w="1296" w:type="dxa"/>
            <w:gridSpan w:val="2"/>
          </w:tcPr>
          <w:p w14:paraId="33A313C3" w14:textId="0C514C0B" w:rsidR="007E48C8" w:rsidRPr="008E0412" w:rsidDel="009661CB" w:rsidRDefault="007E48C8" w:rsidP="00A4784A">
            <w:pPr>
              <w:rPr>
                <w:del w:id="4704" w:author="Fegie" w:date="2021-04-28T12:03:00Z"/>
                <w:rFonts w:ascii="標楷體" w:eastAsia="標楷體" w:hAnsi="標楷體"/>
                <w:strike/>
                <w:color w:val="FF0000"/>
                <w:rPrChange w:id="4705" w:author="88692" w:date="2020-06-16T15:57:00Z">
                  <w:rPr>
                    <w:del w:id="4706" w:author="Fegie" w:date="2021-04-28T12:03:00Z"/>
                    <w:rFonts w:ascii="標楷體" w:eastAsia="標楷體" w:hAnsi="標楷體"/>
                  </w:rPr>
                </w:rPrChange>
              </w:rPr>
            </w:pPr>
            <w:del w:id="4707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708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4709" w:name="_Toc71197471"/>
              <w:bookmarkEnd w:id="4709"/>
            </w:del>
          </w:p>
        </w:tc>
        <w:tc>
          <w:tcPr>
            <w:tcW w:w="1072" w:type="dxa"/>
            <w:gridSpan w:val="2"/>
          </w:tcPr>
          <w:p w14:paraId="1239E5C0" w14:textId="25DEE703" w:rsidR="007E48C8" w:rsidRPr="008E0412" w:rsidDel="009661CB" w:rsidRDefault="007E48C8" w:rsidP="00D704D0">
            <w:pPr>
              <w:rPr>
                <w:del w:id="4710" w:author="Fegie" w:date="2021-04-28T12:03:00Z"/>
                <w:rFonts w:ascii="標楷體" w:eastAsia="標楷體" w:hAnsi="標楷體"/>
                <w:strike/>
                <w:color w:val="FF0000"/>
                <w:rPrChange w:id="4711" w:author="88692" w:date="2020-06-16T15:57:00Z">
                  <w:rPr>
                    <w:del w:id="471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713" w:name="_Toc71197472"/>
            <w:bookmarkEnd w:id="4713"/>
          </w:p>
        </w:tc>
        <w:tc>
          <w:tcPr>
            <w:tcW w:w="1147" w:type="dxa"/>
            <w:gridSpan w:val="2"/>
          </w:tcPr>
          <w:p w14:paraId="522FBC48" w14:textId="73512D96" w:rsidR="007E48C8" w:rsidRPr="008E0412" w:rsidDel="009661CB" w:rsidRDefault="007E48C8" w:rsidP="00D704D0">
            <w:pPr>
              <w:rPr>
                <w:del w:id="4714" w:author="Fegie" w:date="2021-04-28T12:03:00Z"/>
                <w:rFonts w:ascii="標楷體" w:eastAsia="標楷體" w:hAnsi="標楷體"/>
                <w:strike/>
                <w:color w:val="FF0000"/>
                <w:rPrChange w:id="4715" w:author="88692" w:date="2020-06-16T15:57:00Z">
                  <w:rPr>
                    <w:del w:id="471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717" w:name="_Toc71197473"/>
            <w:bookmarkEnd w:id="4717"/>
          </w:p>
        </w:tc>
        <w:tc>
          <w:tcPr>
            <w:tcW w:w="667" w:type="dxa"/>
            <w:gridSpan w:val="2"/>
          </w:tcPr>
          <w:p w14:paraId="0C570594" w14:textId="0C4EC8FC" w:rsidR="007E48C8" w:rsidRPr="008E0412" w:rsidDel="009661CB" w:rsidRDefault="007E48C8" w:rsidP="00D704D0">
            <w:pPr>
              <w:rPr>
                <w:del w:id="4718" w:author="Fegie" w:date="2021-04-28T12:03:00Z"/>
                <w:rFonts w:ascii="標楷體" w:eastAsia="標楷體" w:hAnsi="標楷體"/>
                <w:strike/>
                <w:color w:val="FF0000"/>
                <w:rPrChange w:id="4719" w:author="88692" w:date="2020-06-16T15:57:00Z">
                  <w:rPr>
                    <w:del w:id="472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721" w:name="_Toc71197474"/>
            <w:bookmarkEnd w:id="4721"/>
          </w:p>
        </w:tc>
        <w:tc>
          <w:tcPr>
            <w:tcW w:w="692" w:type="dxa"/>
            <w:gridSpan w:val="2"/>
          </w:tcPr>
          <w:p w14:paraId="017DB611" w14:textId="458117D4" w:rsidR="007E48C8" w:rsidRPr="008E0412" w:rsidDel="009661CB" w:rsidRDefault="007E48C8" w:rsidP="00D704D0">
            <w:pPr>
              <w:rPr>
                <w:del w:id="4722" w:author="Fegie" w:date="2021-04-28T12:03:00Z"/>
                <w:rFonts w:ascii="標楷體" w:eastAsia="標楷體" w:hAnsi="標楷體"/>
                <w:strike/>
                <w:color w:val="FF0000"/>
                <w:rPrChange w:id="4723" w:author="88692" w:date="2020-06-16T15:57:00Z">
                  <w:rPr>
                    <w:del w:id="472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725" w:name="_Toc71197475"/>
            <w:bookmarkEnd w:id="4725"/>
          </w:p>
        </w:tc>
        <w:tc>
          <w:tcPr>
            <w:tcW w:w="3423" w:type="dxa"/>
          </w:tcPr>
          <w:p w14:paraId="4EBE5F99" w14:textId="2F437341" w:rsidR="007E48C8" w:rsidRPr="008E0412" w:rsidDel="009661CB" w:rsidRDefault="007E48C8" w:rsidP="00D704D0">
            <w:pPr>
              <w:rPr>
                <w:del w:id="4726" w:author="Fegie" w:date="2021-04-28T12:03:00Z"/>
                <w:rFonts w:ascii="標楷體" w:eastAsia="標楷體" w:hAnsi="標楷體"/>
                <w:strike/>
                <w:color w:val="FF0000"/>
                <w:rPrChange w:id="4727" w:author="88692" w:date="2020-06-16T15:57:00Z">
                  <w:rPr>
                    <w:del w:id="4728" w:author="Fegie" w:date="2021-04-28T12:03:00Z"/>
                    <w:rFonts w:ascii="標楷體" w:eastAsia="標楷體" w:hAnsi="標楷體"/>
                  </w:rPr>
                </w:rPrChange>
              </w:rPr>
            </w:pPr>
            <w:del w:id="4729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730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4731" w:name="_Toc71197476"/>
              <w:bookmarkEnd w:id="4731"/>
            </w:del>
          </w:p>
        </w:tc>
        <w:bookmarkStart w:id="4732" w:name="_Toc71197477"/>
        <w:bookmarkEnd w:id="4732"/>
      </w:tr>
      <w:tr w:rsidR="008E0412" w:rsidRPr="008E0412" w:rsidDel="009661CB" w14:paraId="79E6C0C6" w14:textId="0A4743C1" w:rsidTr="00CE781C">
        <w:trPr>
          <w:gridAfter w:val="1"/>
          <w:wAfter w:w="161" w:type="dxa"/>
          <w:trHeight w:val="291"/>
          <w:jc w:val="center"/>
          <w:del w:id="4733" w:author="Fegie" w:date="2021-04-28T12:03:00Z"/>
        </w:trPr>
        <w:tc>
          <w:tcPr>
            <w:tcW w:w="558" w:type="dxa"/>
          </w:tcPr>
          <w:p w14:paraId="0A302C9F" w14:textId="1CF9E102" w:rsidR="007E48C8" w:rsidRPr="008E0412" w:rsidDel="009661CB" w:rsidRDefault="007E48C8" w:rsidP="00D704D0">
            <w:pPr>
              <w:rPr>
                <w:del w:id="4734" w:author="Fegie" w:date="2021-04-28T12:03:00Z"/>
                <w:rFonts w:ascii="標楷體" w:eastAsia="標楷體" w:hAnsi="標楷體"/>
                <w:strike/>
                <w:color w:val="FF0000"/>
                <w:rPrChange w:id="4735" w:author="88692" w:date="2020-06-16T15:57:00Z">
                  <w:rPr>
                    <w:del w:id="4736" w:author="Fegie" w:date="2021-04-28T12:03:00Z"/>
                    <w:rFonts w:ascii="標楷體" w:eastAsia="標楷體" w:hAnsi="標楷體"/>
                  </w:rPr>
                </w:rPrChange>
              </w:rPr>
            </w:pPr>
            <w:del w:id="4737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738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19</w:delText>
              </w:r>
              <w:bookmarkStart w:id="4739" w:name="_Toc71197478"/>
              <w:bookmarkEnd w:id="4739"/>
            </w:del>
          </w:p>
        </w:tc>
        <w:tc>
          <w:tcPr>
            <w:tcW w:w="2166" w:type="dxa"/>
            <w:gridSpan w:val="2"/>
          </w:tcPr>
          <w:p w14:paraId="752C7958" w14:textId="09E9BEBF" w:rsidR="007E48C8" w:rsidRPr="008E0412" w:rsidDel="009661CB" w:rsidRDefault="007E48C8" w:rsidP="00D704D0">
            <w:pPr>
              <w:rPr>
                <w:del w:id="4740" w:author="Fegie" w:date="2021-04-28T12:03:00Z"/>
                <w:rFonts w:ascii="標楷體" w:eastAsia="標楷體" w:hAnsi="標楷體"/>
                <w:strike/>
                <w:color w:val="FF0000"/>
                <w:rPrChange w:id="4741" w:author="88692" w:date="2020-06-16T15:57:00Z">
                  <w:rPr>
                    <w:del w:id="4742" w:author="Fegie" w:date="2021-04-28T12:03:00Z"/>
                    <w:rFonts w:ascii="標楷體" w:eastAsia="標楷體" w:hAnsi="標楷體"/>
                  </w:rPr>
                </w:rPrChange>
              </w:rPr>
            </w:pPr>
            <w:del w:id="4743" w:author="Fegie" w:date="2021-04-28T12:03:00Z"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744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是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745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否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746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為利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747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害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748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關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749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係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750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人</w:delText>
              </w:r>
              <w:bookmarkStart w:id="4751" w:name="_Toc71197479"/>
              <w:bookmarkEnd w:id="4751"/>
            </w:del>
          </w:p>
        </w:tc>
        <w:tc>
          <w:tcPr>
            <w:tcW w:w="1296" w:type="dxa"/>
            <w:gridSpan w:val="2"/>
          </w:tcPr>
          <w:p w14:paraId="46381DE7" w14:textId="3998ABE5" w:rsidR="007E48C8" w:rsidRPr="008E0412" w:rsidDel="009661CB" w:rsidRDefault="007E48C8" w:rsidP="00A4784A">
            <w:pPr>
              <w:rPr>
                <w:del w:id="4752" w:author="Fegie" w:date="2021-04-28T12:03:00Z"/>
                <w:rFonts w:ascii="標楷體" w:eastAsia="標楷體" w:hAnsi="標楷體"/>
                <w:strike/>
                <w:color w:val="FF0000"/>
                <w:rPrChange w:id="4753" w:author="88692" w:date="2020-06-16T15:57:00Z">
                  <w:rPr>
                    <w:del w:id="4754" w:author="Fegie" w:date="2021-04-28T12:03:00Z"/>
                    <w:rFonts w:ascii="標楷體" w:eastAsia="標楷體" w:hAnsi="標楷體"/>
                  </w:rPr>
                </w:rPrChange>
              </w:rPr>
            </w:pPr>
            <w:del w:id="4755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756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4757" w:name="_Toc71197480"/>
              <w:bookmarkEnd w:id="4757"/>
            </w:del>
          </w:p>
        </w:tc>
        <w:tc>
          <w:tcPr>
            <w:tcW w:w="1072" w:type="dxa"/>
            <w:gridSpan w:val="2"/>
          </w:tcPr>
          <w:p w14:paraId="71E00759" w14:textId="31073DAB" w:rsidR="007E48C8" w:rsidRPr="008E0412" w:rsidDel="009661CB" w:rsidRDefault="007E48C8" w:rsidP="00D704D0">
            <w:pPr>
              <w:rPr>
                <w:del w:id="4758" w:author="Fegie" w:date="2021-04-28T12:03:00Z"/>
                <w:rFonts w:ascii="標楷體" w:eastAsia="標楷體" w:hAnsi="標楷體"/>
                <w:strike/>
                <w:color w:val="FF0000"/>
                <w:rPrChange w:id="4759" w:author="88692" w:date="2020-06-16T15:57:00Z">
                  <w:rPr>
                    <w:del w:id="476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761" w:name="_Toc71197481"/>
            <w:bookmarkEnd w:id="4761"/>
          </w:p>
        </w:tc>
        <w:tc>
          <w:tcPr>
            <w:tcW w:w="1147" w:type="dxa"/>
            <w:gridSpan w:val="2"/>
          </w:tcPr>
          <w:p w14:paraId="3A86D8C5" w14:textId="7DD59BEA" w:rsidR="007E48C8" w:rsidRPr="008E0412" w:rsidDel="009661CB" w:rsidRDefault="007E48C8" w:rsidP="00D704D0">
            <w:pPr>
              <w:rPr>
                <w:del w:id="4762" w:author="Fegie" w:date="2021-04-28T12:03:00Z"/>
                <w:rFonts w:ascii="標楷體" w:eastAsia="標楷體" w:hAnsi="標楷體"/>
                <w:strike/>
                <w:color w:val="FF0000"/>
                <w:rPrChange w:id="4763" w:author="88692" w:date="2020-06-16T15:57:00Z">
                  <w:rPr>
                    <w:del w:id="476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765" w:name="_Toc71197482"/>
            <w:bookmarkEnd w:id="4765"/>
          </w:p>
        </w:tc>
        <w:tc>
          <w:tcPr>
            <w:tcW w:w="667" w:type="dxa"/>
            <w:gridSpan w:val="2"/>
          </w:tcPr>
          <w:p w14:paraId="6236C5B8" w14:textId="06CB5533" w:rsidR="007E48C8" w:rsidRPr="008E0412" w:rsidDel="009661CB" w:rsidRDefault="007E48C8" w:rsidP="00D704D0">
            <w:pPr>
              <w:rPr>
                <w:del w:id="4766" w:author="Fegie" w:date="2021-04-28T12:03:00Z"/>
                <w:rFonts w:ascii="標楷體" w:eastAsia="標楷體" w:hAnsi="標楷體"/>
                <w:strike/>
                <w:color w:val="FF0000"/>
                <w:rPrChange w:id="4767" w:author="88692" w:date="2020-06-16T15:57:00Z">
                  <w:rPr>
                    <w:del w:id="476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769" w:name="_Toc71197483"/>
            <w:bookmarkEnd w:id="4769"/>
          </w:p>
        </w:tc>
        <w:tc>
          <w:tcPr>
            <w:tcW w:w="692" w:type="dxa"/>
            <w:gridSpan w:val="2"/>
          </w:tcPr>
          <w:p w14:paraId="6A4C20F9" w14:textId="41903C4D" w:rsidR="007E48C8" w:rsidRPr="008E0412" w:rsidDel="009661CB" w:rsidRDefault="007E48C8" w:rsidP="00D704D0">
            <w:pPr>
              <w:rPr>
                <w:del w:id="4770" w:author="Fegie" w:date="2021-04-28T12:03:00Z"/>
                <w:rFonts w:ascii="標楷體" w:eastAsia="標楷體" w:hAnsi="標楷體"/>
                <w:strike/>
                <w:color w:val="FF0000"/>
                <w:rPrChange w:id="4771" w:author="88692" w:date="2020-06-16T15:57:00Z">
                  <w:rPr>
                    <w:del w:id="477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773" w:name="_Toc71197484"/>
            <w:bookmarkEnd w:id="4773"/>
          </w:p>
        </w:tc>
        <w:tc>
          <w:tcPr>
            <w:tcW w:w="3423" w:type="dxa"/>
          </w:tcPr>
          <w:p w14:paraId="0599D756" w14:textId="6377E98A" w:rsidR="007E48C8" w:rsidRPr="008E0412" w:rsidDel="009661CB" w:rsidRDefault="007E48C8" w:rsidP="00D704D0">
            <w:pPr>
              <w:rPr>
                <w:del w:id="4774" w:author="Fegie" w:date="2021-04-28T12:03:00Z"/>
                <w:rFonts w:ascii="標楷體" w:eastAsia="標楷體" w:hAnsi="標楷體"/>
                <w:strike/>
                <w:color w:val="FF0000"/>
                <w:rPrChange w:id="4775" w:author="88692" w:date="2020-06-16T15:57:00Z">
                  <w:rPr>
                    <w:del w:id="4776" w:author="Fegie" w:date="2021-04-28T12:03:00Z"/>
                    <w:rFonts w:ascii="標楷體" w:eastAsia="標楷體" w:hAnsi="標楷體"/>
                  </w:rPr>
                </w:rPrChange>
              </w:rPr>
            </w:pPr>
            <w:del w:id="4777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778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4779" w:name="_Toc71197485"/>
              <w:bookmarkEnd w:id="4779"/>
            </w:del>
          </w:p>
        </w:tc>
        <w:bookmarkStart w:id="4780" w:name="_Toc71197486"/>
        <w:bookmarkEnd w:id="4780"/>
      </w:tr>
      <w:tr w:rsidR="008E0412" w:rsidRPr="008E0412" w:rsidDel="009661CB" w14:paraId="068CD027" w14:textId="320ECF5E" w:rsidTr="00CE781C">
        <w:trPr>
          <w:gridAfter w:val="1"/>
          <w:wAfter w:w="161" w:type="dxa"/>
          <w:trHeight w:val="291"/>
          <w:jc w:val="center"/>
          <w:del w:id="4781" w:author="Fegie" w:date="2021-04-28T12:03:00Z"/>
        </w:trPr>
        <w:tc>
          <w:tcPr>
            <w:tcW w:w="558" w:type="dxa"/>
          </w:tcPr>
          <w:p w14:paraId="247E7786" w14:textId="524F7023" w:rsidR="007E48C8" w:rsidRPr="008E0412" w:rsidDel="009661CB" w:rsidRDefault="007E48C8" w:rsidP="00D704D0">
            <w:pPr>
              <w:rPr>
                <w:del w:id="4782" w:author="Fegie" w:date="2021-04-28T12:03:00Z"/>
                <w:rFonts w:ascii="標楷體" w:eastAsia="標楷體" w:hAnsi="標楷體"/>
                <w:strike/>
                <w:color w:val="FF0000"/>
                <w:rPrChange w:id="4783" w:author="88692" w:date="2020-06-16T15:57:00Z">
                  <w:rPr>
                    <w:del w:id="4784" w:author="Fegie" w:date="2021-04-28T12:03:00Z"/>
                    <w:rFonts w:ascii="標楷體" w:eastAsia="標楷體" w:hAnsi="標楷體"/>
                  </w:rPr>
                </w:rPrChange>
              </w:rPr>
            </w:pPr>
            <w:del w:id="4785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786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20</w:delText>
              </w:r>
              <w:bookmarkStart w:id="4787" w:name="_Toc71197487"/>
              <w:bookmarkEnd w:id="4787"/>
            </w:del>
          </w:p>
        </w:tc>
        <w:tc>
          <w:tcPr>
            <w:tcW w:w="2166" w:type="dxa"/>
            <w:gridSpan w:val="2"/>
          </w:tcPr>
          <w:p w14:paraId="22BC1271" w14:textId="119421E9" w:rsidR="007E48C8" w:rsidRPr="008E0412" w:rsidDel="009661CB" w:rsidRDefault="007E48C8" w:rsidP="00D704D0">
            <w:pPr>
              <w:rPr>
                <w:del w:id="4788" w:author="Fegie" w:date="2021-04-28T12:03:00Z"/>
                <w:rFonts w:ascii="標楷體" w:eastAsia="標楷體" w:hAnsi="標楷體"/>
                <w:strike/>
                <w:color w:val="FF0000"/>
                <w:rPrChange w:id="4789" w:author="88692" w:date="2020-06-16T15:57:00Z">
                  <w:rPr>
                    <w:del w:id="4790" w:author="Fegie" w:date="2021-04-28T12:03:00Z"/>
                    <w:rFonts w:ascii="標楷體" w:eastAsia="標楷體" w:hAnsi="標楷體"/>
                  </w:rPr>
                </w:rPrChange>
              </w:rPr>
            </w:pPr>
            <w:del w:id="4791" w:author="Fegie" w:date="2021-04-28T12:03:00Z"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792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是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793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否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794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為準利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795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害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796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關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797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係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798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人</w:delText>
              </w:r>
              <w:bookmarkStart w:id="4799" w:name="_Toc71197488"/>
              <w:bookmarkEnd w:id="4799"/>
            </w:del>
          </w:p>
        </w:tc>
        <w:tc>
          <w:tcPr>
            <w:tcW w:w="1296" w:type="dxa"/>
            <w:gridSpan w:val="2"/>
          </w:tcPr>
          <w:p w14:paraId="241C4CD3" w14:textId="55012B7E" w:rsidR="007E48C8" w:rsidRPr="008E0412" w:rsidDel="009661CB" w:rsidRDefault="007E48C8" w:rsidP="00A4784A">
            <w:pPr>
              <w:rPr>
                <w:del w:id="4800" w:author="Fegie" w:date="2021-04-28T12:03:00Z"/>
                <w:rFonts w:ascii="標楷體" w:eastAsia="標楷體" w:hAnsi="標楷體"/>
                <w:strike/>
                <w:color w:val="FF0000"/>
                <w:rPrChange w:id="4801" w:author="88692" w:date="2020-06-16T15:57:00Z">
                  <w:rPr>
                    <w:del w:id="4802" w:author="Fegie" w:date="2021-04-28T12:03:00Z"/>
                    <w:rFonts w:ascii="標楷體" w:eastAsia="標楷體" w:hAnsi="標楷體"/>
                  </w:rPr>
                </w:rPrChange>
              </w:rPr>
            </w:pPr>
            <w:del w:id="4803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804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4805" w:name="_Toc71197489"/>
              <w:bookmarkEnd w:id="4805"/>
            </w:del>
          </w:p>
        </w:tc>
        <w:tc>
          <w:tcPr>
            <w:tcW w:w="1072" w:type="dxa"/>
            <w:gridSpan w:val="2"/>
          </w:tcPr>
          <w:p w14:paraId="6CBBF0F9" w14:textId="28EE71FE" w:rsidR="007E48C8" w:rsidRPr="008E0412" w:rsidDel="009661CB" w:rsidRDefault="007E48C8" w:rsidP="00D704D0">
            <w:pPr>
              <w:rPr>
                <w:del w:id="4806" w:author="Fegie" w:date="2021-04-28T12:03:00Z"/>
                <w:rFonts w:ascii="標楷體" w:eastAsia="標楷體" w:hAnsi="標楷體"/>
                <w:strike/>
                <w:color w:val="FF0000"/>
                <w:rPrChange w:id="4807" w:author="88692" w:date="2020-06-16T15:57:00Z">
                  <w:rPr>
                    <w:del w:id="480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809" w:name="_Toc71197490"/>
            <w:bookmarkEnd w:id="4809"/>
          </w:p>
        </w:tc>
        <w:tc>
          <w:tcPr>
            <w:tcW w:w="1147" w:type="dxa"/>
            <w:gridSpan w:val="2"/>
          </w:tcPr>
          <w:p w14:paraId="011874C0" w14:textId="5E97E25B" w:rsidR="007E48C8" w:rsidRPr="008E0412" w:rsidDel="009661CB" w:rsidRDefault="007E48C8" w:rsidP="00D704D0">
            <w:pPr>
              <w:rPr>
                <w:del w:id="4810" w:author="Fegie" w:date="2021-04-28T12:03:00Z"/>
                <w:rFonts w:ascii="標楷體" w:eastAsia="標楷體" w:hAnsi="標楷體"/>
                <w:strike/>
                <w:color w:val="FF0000"/>
                <w:rPrChange w:id="4811" w:author="88692" w:date="2020-06-16T15:57:00Z">
                  <w:rPr>
                    <w:del w:id="481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813" w:name="_Toc71197491"/>
            <w:bookmarkEnd w:id="4813"/>
          </w:p>
        </w:tc>
        <w:tc>
          <w:tcPr>
            <w:tcW w:w="667" w:type="dxa"/>
            <w:gridSpan w:val="2"/>
          </w:tcPr>
          <w:p w14:paraId="224399A2" w14:textId="03D3A909" w:rsidR="007E48C8" w:rsidRPr="008E0412" w:rsidDel="009661CB" w:rsidRDefault="007E48C8" w:rsidP="00D704D0">
            <w:pPr>
              <w:rPr>
                <w:del w:id="4814" w:author="Fegie" w:date="2021-04-28T12:03:00Z"/>
                <w:rFonts w:ascii="標楷體" w:eastAsia="標楷體" w:hAnsi="標楷體"/>
                <w:strike/>
                <w:color w:val="FF0000"/>
                <w:rPrChange w:id="4815" w:author="88692" w:date="2020-06-16T15:57:00Z">
                  <w:rPr>
                    <w:del w:id="481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817" w:name="_Toc71197492"/>
            <w:bookmarkEnd w:id="4817"/>
          </w:p>
        </w:tc>
        <w:tc>
          <w:tcPr>
            <w:tcW w:w="692" w:type="dxa"/>
            <w:gridSpan w:val="2"/>
          </w:tcPr>
          <w:p w14:paraId="166991F4" w14:textId="6A0867ED" w:rsidR="007E48C8" w:rsidRPr="008E0412" w:rsidDel="009661CB" w:rsidRDefault="007E48C8" w:rsidP="00D704D0">
            <w:pPr>
              <w:rPr>
                <w:del w:id="4818" w:author="Fegie" w:date="2021-04-28T12:03:00Z"/>
                <w:rFonts w:ascii="標楷體" w:eastAsia="標楷體" w:hAnsi="標楷體"/>
                <w:strike/>
                <w:color w:val="FF0000"/>
                <w:rPrChange w:id="4819" w:author="88692" w:date="2020-06-16T15:57:00Z">
                  <w:rPr>
                    <w:del w:id="482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821" w:name="_Toc71197493"/>
            <w:bookmarkEnd w:id="4821"/>
          </w:p>
        </w:tc>
        <w:tc>
          <w:tcPr>
            <w:tcW w:w="3423" w:type="dxa"/>
          </w:tcPr>
          <w:p w14:paraId="6B110229" w14:textId="0594A1C6" w:rsidR="007E48C8" w:rsidRPr="008E0412" w:rsidDel="009661CB" w:rsidRDefault="007E48C8" w:rsidP="00D704D0">
            <w:pPr>
              <w:rPr>
                <w:del w:id="4822" w:author="Fegie" w:date="2021-04-28T12:03:00Z"/>
                <w:rFonts w:ascii="標楷體" w:eastAsia="標楷體" w:hAnsi="標楷體"/>
                <w:strike/>
                <w:color w:val="FF0000"/>
                <w:rPrChange w:id="4823" w:author="88692" w:date="2020-06-16T15:57:00Z">
                  <w:rPr>
                    <w:del w:id="4824" w:author="Fegie" w:date="2021-04-28T12:03:00Z"/>
                    <w:rFonts w:ascii="標楷體" w:eastAsia="標楷體" w:hAnsi="標楷體"/>
                  </w:rPr>
                </w:rPrChange>
              </w:rPr>
            </w:pPr>
            <w:del w:id="4825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826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4827" w:name="_Toc71197494"/>
              <w:bookmarkEnd w:id="4827"/>
            </w:del>
          </w:p>
        </w:tc>
        <w:bookmarkStart w:id="4828" w:name="_Toc71197495"/>
        <w:bookmarkEnd w:id="4828"/>
      </w:tr>
      <w:tr w:rsidR="007E48C8" w:rsidRPr="009B2BD3" w:rsidDel="009661CB" w14:paraId="684E05DF" w14:textId="590A9331" w:rsidTr="00CE781C">
        <w:trPr>
          <w:gridAfter w:val="1"/>
          <w:wAfter w:w="161" w:type="dxa"/>
          <w:trHeight w:val="291"/>
          <w:jc w:val="center"/>
          <w:del w:id="4829" w:author="Fegie" w:date="2021-04-28T12:03:00Z"/>
        </w:trPr>
        <w:tc>
          <w:tcPr>
            <w:tcW w:w="558" w:type="dxa"/>
          </w:tcPr>
          <w:p w14:paraId="631A1D97" w14:textId="3882466D" w:rsidR="007E48C8" w:rsidRPr="009B2BD3" w:rsidDel="009661CB" w:rsidRDefault="007E48C8" w:rsidP="00D704D0">
            <w:pPr>
              <w:rPr>
                <w:del w:id="4830" w:author="Fegie" w:date="2021-04-28T12:03:00Z"/>
                <w:rFonts w:ascii="標楷體" w:eastAsia="標楷體" w:hAnsi="標楷體"/>
              </w:rPr>
            </w:pPr>
            <w:del w:id="483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2</w:delText>
              </w:r>
              <w:r w:rsidRPr="009B2BD3" w:rsidDel="009661CB">
                <w:rPr>
                  <w:rFonts w:ascii="標楷體" w:eastAsia="標楷體" w:hAnsi="標楷體"/>
                </w:rPr>
                <w:delText>1</w:delText>
              </w:r>
              <w:bookmarkStart w:id="4832" w:name="_Toc71197496"/>
              <w:bookmarkEnd w:id="4832"/>
            </w:del>
          </w:p>
        </w:tc>
        <w:tc>
          <w:tcPr>
            <w:tcW w:w="2166" w:type="dxa"/>
            <w:gridSpan w:val="2"/>
          </w:tcPr>
          <w:p w14:paraId="7BEE173F" w14:textId="5F94C3CD" w:rsidR="007E48C8" w:rsidRPr="009B2BD3" w:rsidDel="009661CB" w:rsidRDefault="007E48C8" w:rsidP="00D704D0">
            <w:pPr>
              <w:rPr>
                <w:del w:id="4833" w:author="Fegie" w:date="2021-04-28T12:03:00Z"/>
                <w:rFonts w:ascii="標楷體" w:eastAsia="標楷體" w:hAnsi="標楷體"/>
              </w:rPr>
            </w:pPr>
            <w:del w:id="483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企金別      </w:delText>
              </w:r>
              <w:bookmarkStart w:id="4835" w:name="_Toc71197497"/>
              <w:bookmarkEnd w:id="4835"/>
            </w:del>
          </w:p>
        </w:tc>
        <w:tc>
          <w:tcPr>
            <w:tcW w:w="1296" w:type="dxa"/>
            <w:gridSpan w:val="2"/>
          </w:tcPr>
          <w:p w14:paraId="77FED394" w14:textId="7FB1C917" w:rsidR="007E48C8" w:rsidRPr="00A04243" w:rsidDel="009661CB" w:rsidRDefault="009F3DC3" w:rsidP="00A4784A">
            <w:pPr>
              <w:rPr>
                <w:del w:id="4836" w:author="Fegie" w:date="2021-04-28T12:03:00Z"/>
                <w:rFonts w:ascii="標楷體" w:eastAsia="標楷體" w:hAnsi="標楷體"/>
              </w:rPr>
            </w:pPr>
            <w:ins w:id="4837" w:author="88692" w:date="2020-06-16T17:21:00Z">
              <w:del w:id="4838" w:author="Fegie" w:date="2021-04-28T12:03:00Z">
                <w:r w:rsidDel="009661CB">
                  <w:rPr>
                    <w:rFonts w:ascii="標楷體" w:eastAsia="標楷體" w:hAnsi="標楷體"/>
                  </w:rPr>
                  <w:delText>X</w:delText>
                </w:r>
              </w:del>
            </w:ins>
            <w:del w:id="4839" w:author="Fegie" w:date="2021-04-28T12:03:00Z">
              <w:r w:rsidR="007E48C8"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4840" w:name="_Toc71197498"/>
              <w:bookmarkEnd w:id="4840"/>
            </w:del>
          </w:p>
        </w:tc>
        <w:tc>
          <w:tcPr>
            <w:tcW w:w="1072" w:type="dxa"/>
            <w:gridSpan w:val="2"/>
          </w:tcPr>
          <w:p w14:paraId="0607D32C" w14:textId="5AB049F5" w:rsidR="007E48C8" w:rsidRPr="009B2BD3" w:rsidDel="009661CB" w:rsidRDefault="007E48C8" w:rsidP="00D704D0">
            <w:pPr>
              <w:rPr>
                <w:del w:id="4841" w:author="Fegie" w:date="2021-04-28T12:03:00Z"/>
                <w:rFonts w:ascii="標楷體" w:eastAsia="標楷體" w:hAnsi="標楷體"/>
              </w:rPr>
            </w:pPr>
            <w:del w:id="484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0</w:delText>
              </w:r>
              <w:bookmarkStart w:id="4843" w:name="_Toc71197499"/>
              <w:bookmarkEnd w:id="4843"/>
            </w:del>
          </w:p>
        </w:tc>
        <w:tc>
          <w:tcPr>
            <w:tcW w:w="1147" w:type="dxa"/>
            <w:gridSpan w:val="2"/>
          </w:tcPr>
          <w:p w14:paraId="753D02F1" w14:textId="38120FED" w:rsidR="007E48C8" w:rsidRPr="009B2BD3" w:rsidDel="009661CB" w:rsidRDefault="007E48C8" w:rsidP="00D704D0">
            <w:pPr>
              <w:rPr>
                <w:del w:id="4844" w:author="Fegie" w:date="2021-04-28T12:03:00Z"/>
                <w:rFonts w:ascii="標楷體" w:eastAsia="標楷體" w:hAnsi="標楷體"/>
              </w:rPr>
            </w:pPr>
            <w:bookmarkStart w:id="4845" w:name="_Toc71197500"/>
            <w:bookmarkEnd w:id="4845"/>
          </w:p>
        </w:tc>
        <w:tc>
          <w:tcPr>
            <w:tcW w:w="667" w:type="dxa"/>
            <w:gridSpan w:val="2"/>
          </w:tcPr>
          <w:p w14:paraId="40A6CE16" w14:textId="27F9BB5C" w:rsidR="007E48C8" w:rsidRPr="009B2BD3" w:rsidDel="009661CB" w:rsidRDefault="007E48C8" w:rsidP="00D704D0">
            <w:pPr>
              <w:rPr>
                <w:del w:id="4846" w:author="Fegie" w:date="2021-04-28T12:03:00Z"/>
                <w:rFonts w:ascii="標楷體" w:eastAsia="標楷體" w:hAnsi="標楷體"/>
              </w:rPr>
            </w:pPr>
            <w:bookmarkStart w:id="4847" w:name="_Toc71197501"/>
            <w:bookmarkEnd w:id="4847"/>
          </w:p>
        </w:tc>
        <w:tc>
          <w:tcPr>
            <w:tcW w:w="692" w:type="dxa"/>
            <w:gridSpan w:val="2"/>
          </w:tcPr>
          <w:p w14:paraId="5A3D099E" w14:textId="32957E1B" w:rsidR="007E48C8" w:rsidRPr="009B2BD3" w:rsidDel="009661CB" w:rsidRDefault="007E48C8" w:rsidP="00D704D0">
            <w:pPr>
              <w:rPr>
                <w:del w:id="4848" w:author="Fegie" w:date="2021-04-28T12:03:00Z"/>
                <w:rFonts w:ascii="標楷體" w:eastAsia="標楷體" w:hAnsi="標楷體"/>
              </w:rPr>
            </w:pPr>
            <w:bookmarkStart w:id="4849" w:name="_Toc71197502"/>
            <w:bookmarkEnd w:id="4849"/>
          </w:p>
        </w:tc>
        <w:tc>
          <w:tcPr>
            <w:tcW w:w="3423" w:type="dxa"/>
          </w:tcPr>
          <w:p w14:paraId="72A6D441" w14:textId="6766285D" w:rsidR="007E48C8" w:rsidRPr="009B2BD3" w:rsidDel="009661CB" w:rsidRDefault="007E48C8" w:rsidP="00D704D0">
            <w:pPr>
              <w:rPr>
                <w:del w:id="4850" w:author="Fegie" w:date="2021-04-28T12:03:00Z"/>
                <w:rFonts w:ascii="標楷體" w:eastAsia="標楷體" w:hAnsi="標楷體"/>
              </w:rPr>
            </w:pPr>
            <w:del w:id="485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4852" w:name="_Toc71197503"/>
              <w:bookmarkEnd w:id="4852"/>
            </w:del>
          </w:p>
          <w:p w14:paraId="0529A400" w14:textId="2F45D73E" w:rsidR="007E48C8" w:rsidRPr="009B2BD3" w:rsidDel="009661CB" w:rsidRDefault="007E48C8" w:rsidP="00D704D0">
            <w:pPr>
              <w:rPr>
                <w:del w:id="4853" w:author="Fegie" w:date="2021-04-28T12:03:00Z"/>
                <w:rFonts w:ascii="標楷體" w:eastAsia="標楷體" w:hAnsi="標楷體"/>
              </w:rPr>
            </w:pPr>
            <w:del w:id="485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0:個金</w:delText>
              </w:r>
              <w:bookmarkStart w:id="4855" w:name="_Toc71197504"/>
              <w:bookmarkEnd w:id="4855"/>
            </w:del>
          </w:p>
          <w:p w14:paraId="29853425" w14:textId="6829AB81" w:rsidR="007E48C8" w:rsidRPr="009B2BD3" w:rsidDel="009661CB" w:rsidRDefault="007E48C8" w:rsidP="00D704D0">
            <w:pPr>
              <w:rPr>
                <w:del w:id="4856" w:author="Fegie" w:date="2021-04-28T12:03:00Z"/>
                <w:rFonts w:ascii="標楷體" w:eastAsia="標楷體" w:hAnsi="標楷體"/>
              </w:rPr>
            </w:pPr>
            <w:del w:id="485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1:企金</w:delText>
              </w:r>
              <w:bookmarkStart w:id="4858" w:name="_Toc71197505"/>
              <w:bookmarkEnd w:id="4858"/>
            </w:del>
          </w:p>
          <w:p w14:paraId="762E465B" w14:textId="4DDE0249" w:rsidR="007E48C8" w:rsidRPr="009B2BD3" w:rsidDel="009661CB" w:rsidRDefault="007E48C8" w:rsidP="00D704D0">
            <w:pPr>
              <w:rPr>
                <w:del w:id="4859" w:author="Fegie" w:date="2021-04-28T12:03:00Z"/>
                <w:rFonts w:ascii="標楷體" w:eastAsia="標楷體" w:hAnsi="標楷體"/>
              </w:rPr>
            </w:pPr>
            <w:del w:id="486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2:企金自然人</w:delText>
              </w:r>
              <w:bookmarkStart w:id="4861" w:name="_Toc71197506"/>
              <w:bookmarkEnd w:id="4861"/>
            </w:del>
          </w:p>
        </w:tc>
        <w:bookmarkStart w:id="4862" w:name="_Toc71197507"/>
        <w:bookmarkEnd w:id="4862"/>
      </w:tr>
      <w:tr w:rsidR="008E0412" w:rsidRPr="008E0412" w:rsidDel="009661CB" w14:paraId="5F7907ED" w14:textId="07C3920D" w:rsidTr="00CE781C">
        <w:trPr>
          <w:gridAfter w:val="1"/>
          <w:wAfter w:w="161" w:type="dxa"/>
          <w:trHeight w:val="291"/>
          <w:jc w:val="center"/>
          <w:del w:id="4863" w:author="Fegie" w:date="2021-04-28T12:03:00Z"/>
        </w:trPr>
        <w:tc>
          <w:tcPr>
            <w:tcW w:w="558" w:type="dxa"/>
          </w:tcPr>
          <w:p w14:paraId="14441CBF" w14:textId="59E84B75" w:rsidR="007E48C8" w:rsidRPr="008E0412" w:rsidDel="009661CB" w:rsidRDefault="007E48C8" w:rsidP="00D704D0">
            <w:pPr>
              <w:rPr>
                <w:del w:id="4864" w:author="Fegie" w:date="2021-04-28T12:03:00Z"/>
                <w:rFonts w:ascii="標楷體" w:eastAsia="標楷體" w:hAnsi="標楷體"/>
                <w:strike/>
                <w:color w:val="FF0000"/>
                <w:rPrChange w:id="4865" w:author="88692" w:date="2020-06-16T15:57:00Z">
                  <w:rPr>
                    <w:del w:id="4866" w:author="Fegie" w:date="2021-04-28T12:03:00Z"/>
                    <w:rFonts w:ascii="標楷體" w:eastAsia="標楷體" w:hAnsi="標楷體"/>
                  </w:rPr>
                </w:rPrChange>
              </w:rPr>
            </w:pPr>
            <w:del w:id="4867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868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22</w:delText>
              </w:r>
              <w:bookmarkStart w:id="4869" w:name="_Toc71197508"/>
              <w:bookmarkEnd w:id="4869"/>
            </w:del>
          </w:p>
        </w:tc>
        <w:tc>
          <w:tcPr>
            <w:tcW w:w="2166" w:type="dxa"/>
            <w:gridSpan w:val="2"/>
          </w:tcPr>
          <w:p w14:paraId="140F91F9" w14:textId="0711F4DF" w:rsidR="007E48C8" w:rsidRPr="008E0412" w:rsidDel="009661CB" w:rsidRDefault="007E48C8" w:rsidP="00D704D0">
            <w:pPr>
              <w:rPr>
                <w:del w:id="4870" w:author="Fegie" w:date="2021-04-28T12:03:00Z"/>
                <w:rFonts w:ascii="標楷體" w:eastAsia="標楷體" w:hAnsi="標楷體"/>
                <w:strike/>
                <w:color w:val="FF0000"/>
                <w:rPrChange w:id="4871" w:author="88692" w:date="2020-06-16T15:57:00Z">
                  <w:rPr>
                    <w:del w:id="4872" w:author="Fegie" w:date="2021-04-28T12:03:00Z"/>
                    <w:rFonts w:ascii="標楷體" w:eastAsia="標楷體" w:hAnsi="標楷體"/>
                  </w:rPr>
                </w:rPrChange>
              </w:rPr>
            </w:pPr>
            <w:del w:id="4873" w:author="Fegie" w:date="2021-04-28T12:03:00Z"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874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交互運用</w:delText>
              </w:r>
              <w:bookmarkStart w:id="4875" w:name="_Toc71197509"/>
              <w:bookmarkEnd w:id="4875"/>
            </w:del>
          </w:p>
        </w:tc>
        <w:tc>
          <w:tcPr>
            <w:tcW w:w="1296" w:type="dxa"/>
            <w:gridSpan w:val="2"/>
          </w:tcPr>
          <w:p w14:paraId="345FB4FB" w14:textId="2F3D53D0" w:rsidR="007E48C8" w:rsidRPr="008E0412" w:rsidDel="009661CB" w:rsidRDefault="007E48C8" w:rsidP="00A4784A">
            <w:pPr>
              <w:rPr>
                <w:del w:id="4876" w:author="Fegie" w:date="2021-04-28T12:03:00Z"/>
                <w:rFonts w:ascii="標楷體" w:eastAsia="標楷體" w:hAnsi="標楷體"/>
                <w:strike/>
                <w:color w:val="FF0000"/>
                <w:rPrChange w:id="4877" w:author="88692" w:date="2020-06-16T15:57:00Z">
                  <w:rPr>
                    <w:del w:id="4878" w:author="Fegie" w:date="2021-04-28T12:03:00Z"/>
                    <w:rFonts w:ascii="標楷體" w:eastAsia="標楷體" w:hAnsi="標楷體"/>
                  </w:rPr>
                </w:rPrChange>
              </w:rPr>
            </w:pPr>
            <w:del w:id="4879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880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XXXXXX</w:delText>
              </w:r>
              <w:bookmarkStart w:id="4881" w:name="_Toc71197510"/>
              <w:bookmarkEnd w:id="4881"/>
            </w:del>
          </w:p>
        </w:tc>
        <w:tc>
          <w:tcPr>
            <w:tcW w:w="1072" w:type="dxa"/>
            <w:gridSpan w:val="2"/>
          </w:tcPr>
          <w:p w14:paraId="56AECB83" w14:textId="5EC52BBA" w:rsidR="007E48C8" w:rsidRPr="008E0412" w:rsidDel="009661CB" w:rsidRDefault="007E48C8" w:rsidP="00D704D0">
            <w:pPr>
              <w:rPr>
                <w:del w:id="4882" w:author="Fegie" w:date="2021-04-28T12:03:00Z"/>
                <w:rFonts w:ascii="標楷體" w:eastAsia="標楷體" w:hAnsi="標楷體"/>
                <w:strike/>
                <w:color w:val="FF0000"/>
                <w:rPrChange w:id="4883" w:author="88692" w:date="2020-06-16T15:57:00Z">
                  <w:rPr>
                    <w:del w:id="488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885" w:name="_Toc71197511"/>
            <w:bookmarkEnd w:id="4885"/>
          </w:p>
        </w:tc>
        <w:tc>
          <w:tcPr>
            <w:tcW w:w="1147" w:type="dxa"/>
            <w:gridSpan w:val="2"/>
          </w:tcPr>
          <w:p w14:paraId="0AC241A0" w14:textId="4D2B5E41" w:rsidR="007E48C8" w:rsidRPr="008E0412" w:rsidDel="009661CB" w:rsidRDefault="007E48C8" w:rsidP="00D704D0">
            <w:pPr>
              <w:rPr>
                <w:del w:id="4886" w:author="Fegie" w:date="2021-04-28T12:03:00Z"/>
                <w:rFonts w:ascii="標楷體" w:eastAsia="標楷體" w:hAnsi="標楷體"/>
                <w:strike/>
                <w:color w:val="FF0000"/>
                <w:rPrChange w:id="4887" w:author="88692" w:date="2020-06-16T15:57:00Z">
                  <w:rPr>
                    <w:del w:id="488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889" w:name="_Toc71197512"/>
            <w:bookmarkEnd w:id="4889"/>
          </w:p>
        </w:tc>
        <w:tc>
          <w:tcPr>
            <w:tcW w:w="667" w:type="dxa"/>
            <w:gridSpan w:val="2"/>
          </w:tcPr>
          <w:p w14:paraId="595C5337" w14:textId="13CBBBBB" w:rsidR="007E48C8" w:rsidRPr="008E0412" w:rsidDel="009661CB" w:rsidRDefault="007E48C8" w:rsidP="00D704D0">
            <w:pPr>
              <w:rPr>
                <w:del w:id="4890" w:author="Fegie" w:date="2021-04-28T12:03:00Z"/>
                <w:rFonts w:ascii="標楷體" w:eastAsia="標楷體" w:hAnsi="標楷體"/>
                <w:strike/>
                <w:color w:val="FF0000"/>
                <w:rPrChange w:id="4891" w:author="88692" w:date="2020-06-16T15:57:00Z">
                  <w:rPr>
                    <w:del w:id="489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893" w:name="_Toc71197513"/>
            <w:bookmarkEnd w:id="4893"/>
          </w:p>
        </w:tc>
        <w:tc>
          <w:tcPr>
            <w:tcW w:w="692" w:type="dxa"/>
            <w:gridSpan w:val="2"/>
          </w:tcPr>
          <w:p w14:paraId="45F158BF" w14:textId="09EDBFCA" w:rsidR="007E48C8" w:rsidRPr="008E0412" w:rsidDel="009661CB" w:rsidRDefault="007E48C8" w:rsidP="00D704D0">
            <w:pPr>
              <w:rPr>
                <w:del w:id="4894" w:author="Fegie" w:date="2021-04-28T12:03:00Z"/>
                <w:rFonts w:ascii="標楷體" w:eastAsia="標楷體" w:hAnsi="標楷體"/>
                <w:strike/>
                <w:color w:val="FF0000"/>
                <w:rPrChange w:id="4895" w:author="88692" w:date="2020-06-16T15:57:00Z">
                  <w:rPr>
                    <w:del w:id="489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897" w:name="_Toc71197514"/>
            <w:bookmarkEnd w:id="4897"/>
          </w:p>
        </w:tc>
        <w:tc>
          <w:tcPr>
            <w:tcW w:w="3423" w:type="dxa"/>
          </w:tcPr>
          <w:p w14:paraId="56E66337" w14:textId="72F04CEA" w:rsidR="007E48C8" w:rsidRPr="008E0412" w:rsidDel="009661CB" w:rsidRDefault="007E48C8" w:rsidP="00D704D0">
            <w:pPr>
              <w:rPr>
                <w:del w:id="4898" w:author="Fegie" w:date="2021-04-28T12:03:00Z"/>
                <w:rFonts w:ascii="標楷體" w:eastAsia="標楷體" w:hAnsi="標楷體"/>
                <w:strike/>
                <w:color w:val="FF0000"/>
                <w:rPrChange w:id="4899" w:author="88692" w:date="2020-06-16T15:57:00Z">
                  <w:rPr>
                    <w:del w:id="4900" w:author="Fegie" w:date="2021-04-28T12:03:00Z"/>
                    <w:rFonts w:ascii="標楷體" w:eastAsia="標楷體" w:hAnsi="標楷體"/>
                  </w:rPr>
                </w:rPrChange>
              </w:rPr>
            </w:pPr>
            <w:del w:id="4901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902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4903" w:name="_Toc71197515"/>
              <w:bookmarkEnd w:id="4903"/>
            </w:del>
          </w:p>
        </w:tc>
        <w:bookmarkStart w:id="4904" w:name="_Toc71197516"/>
        <w:bookmarkEnd w:id="4904"/>
      </w:tr>
      <w:tr w:rsidR="008E0412" w:rsidRPr="008E0412" w:rsidDel="009661CB" w14:paraId="518FF441" w14:textId="4B25F65C" w:rsidTr="00CE781C">
        <w:trPr>
          <w:gridAfter w:val="1"/>
          <w:wAfter w:w="161" w:type="dxa"/>
          <w:trHeight w:val="291"/>
          <w:jc w:val="center"/>
          <w:del w:id="4905" w:author="Fegie" w:date="2021-04-28T12:03:00Z"/>
        </w:trPr>
        <w:tc>
          <w:tcPr>
            <w:tcW w:w="558" w:type="dxa"/>
          </w:tcPr>
          <w:p w14:paraId="4131EBDC" w14:textId="07F1C8B7" w:rsidR="007E48C8" w:rsidRPr="008E0412" w:rsidDel="009661CB" w:rsidRDefault="007E48C8" w:rsidP="00D704D0">
            <w:pPr>
              <w:rPr>
                <w:del w:id="4906" w:author="Fegie" w:date="2021-04-28T12:03:00Z"/>
                <w:rFonts w:ascii="標楷體" w:eastAsia="標楷體" w:hAnsi="標楷體"/>
                <w:strike/>
                <w:color w:val="FF0000"/>
                <w:rPrChange w:id="4907" w:author="88692" w:date="2020-06-16T15:57:00Z">
                  <w:rPr>
                    <w:del w:id="4908" w:author="Fegie" w:date="2021-04-28T12:03:00Z"/>
                    <w:rFonts w:ascii="標楷體" w:eastAsia="標楷體" w:hAnsi="標楷體"/>
                  </w:rPr>
                </w:rPrChange>
              </w:rPr>
            </w:pPr>
            <w:del w:id="4909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910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23</w:delText>
              </w:r>
              <w:bookmarkStart w:id="4911" w:name="_Toc71197517"/>
              <w:bookmarkEnd w:id="4911"/>
            </w:del>
          </w:p>
        </w:tc>
        <w:tc>
          <w:tcPr>
            <w:tcW w:w="2166" w:type="dxa"/>
            <w:gridSpan w:val="2"/>
          </w:tcPr>
          <w:p w14:paraId="33322BD1" w14:textId="65BCB291" w:rsidR="007E48C8" w:rsidRPr="008E0412" w:rsidDel="009661CB" w:rsidRDefault="007E48C8" w:rsidP="00D704D0">
            <w:pPr>
              <w:rPr>
                <w:del w:id="4912" w:author="Fegie" w:date="2021-04-28T12:03:00Z"/>
                <w:rFonts w:ascii="標楷體" w:eastAsia="標楷體" w:hAnsi="標楷體"/>
                <w:strike/>
                <w:color w:val="FF0000"/>
                <w:rPrChange w:id="4913" w:author="88692" w:date="2020-06-16T15:57:00Z">
                  <w:rPr>
                    <w:del w:id="4914" w:author="Fegie" w:date="2021-04-28T12:03:00Z"/>
                    <w:rFonts w:ascii="標楷體" w:eastAsia="標楷體" w:hAnsi="標楷體"/>
                  </w:rPr>
                </w:rPrChange>
              </w:rPr>
            </w:pPr>
            <w:del w:id="4915" w:author="Fegie" w:date="2021-04-28T12:03:00Z"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916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開放查詢</w:delText>
              </w:r>
              <w:bookmarkStart w:id="4917" w:name="_Toc71197518"/>
              <w:bookmarkEnd w:id="4917"/>
            </w:del>
          </w:p>
        </w:tc>
        <w:tc>
          <w:tcPr>
            <w:tcW w:w="1296" w:type="dxa"/>
            <w:gridSpan w:val="2"/>
          </w:tcPr>
          <w:p w14:paraId="26C7C30D" w14:textId="1A08BF4C" w:rsidR="007E48C8" w:rsidRPr="008E0412" w:rsidDel="009661CB" w:rsidRDefault="007E48C8" w:rsidP="00A4784A">
            <w:pPr>
              <w:rPr>
                <w:del w:id="4918" w:author="Fegie" w:date="2021-04-28T12:03:00Z"/>
                <w:rFonts w:ascii="標楷體" w:eastAsia="標楷體" w:hAnsi="標楷體"/>
                <w:strike/>
                <w:color w:val="FF0000"/>
                <w:rPrChange w:id="4919" w:author="88692" w:date="2020-06-16T15:57:00Z">
                  <w:rPr>
                    <w:del w:id="4920" w:author="Fegie" w:date="2021-04-28T12:03:00Z"/>
                    <w:rFonts w:ascii="標楷體" w:eastAsia="標楷體" w:hAnsi="標楷體"/>
                  </w:rPr>
                </w:rPrChange>
              </w:rPr>
            </w:pPr>
            <w:del w:id="4921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922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4923" w:name="_Toc71197519"/>
              <w:bookmarkEnd w:id="4923"/>
            </w:del>
          </w:p>
        </w:tc>
        <w:tc>
          <w:tcPr>
            <w:tcW w:w="1072" w:type="dxa"/>
            <w:gridSpan w:val="2"/>
          </w:tcPr>
          <w:p w14:paraId="58928032" w14:textId="6DDEE6DE" w:rsidR="007E48C8" w:rsidRPr="008E0412" w:rsidDel="009661CB" w:rsidRDefault="007E48C8" w:rsidP="00D704D0">
            <w:pPr>
              <w:rPr>
                <w:del w:id="4924" w:author="Fegie" w:date="2021-04-28T12:03:00Z"/>
                <w:rFonts w:ascii="標楷體" w:eastAsia="標楷體" w:hAnsi="標楷體"/>
                <w:strike/>
                <w:color w:val="FF0000"/>
                <w:rPrChange w:id="4925" w:author="88692" w:date="2020-06-16T15:57:00Z">
                  <w:rPr>
                    <w:del w:id="4926" w:author="Fegie" w:date="2021-04-28T12:03:00Z"/>
                    <w:rFonts w:ascii="標楷體" w:eastAsia="標楷體" w:hAnsi="標楷體"/>
                  </w:rPr>
                </w:rPrChange>
              </w:rPr>
            </w:pPr>
            <w:del w:id="4927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928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0</w:delText>
              </w:r>
              <w:bookmarkStart w:id="4929" w:name="_Toc71197520"/>
              <w:bookmarkEnd w:id="4929"/>
            </w:del>
          </w:p>
        </w:tc>
        <w:tc>
          <w:tcPr>
            <w:tcW w:w="1147" w:type="dxa"/>
            <w:gridSpan w:val="2"/>
          </w:tcPr>
          <w:p w14:paraId="074CDA08" w14:textId="1B4BC6B7" w:rsidR="007E48C8" w:rsidRPr="008E0412" w:rsidDel="009661CB" w:rsidRDefault="007E48C8" w:rsidP="00D704D0">
            <w:pPr>
              <w:rPr>
                <w:del w:id="4930" w:author="Fegie" w:date="2021-04-28T12:03:00Z"/>
                <w:rFonts w:ascii="標楷體" w:eastAsia="標楷體" w:hAnsi="標楷體"/>
                <w:strike/>
                <w:color w:val="FF0000"/>
                <w:rPrChange w:id="4931" w:author="88692" w:date="2020-06-16T15:57:00Z">
                  <w:rPr>
                    <w:del w:id="493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933" w:name="_Toc71197521"/>
            <w:bookmarkEnd w:id="4933"/>
          </w:p>
        </w:tc>
        <w:tc>
          <w:tcPr>
            <w:tcW w:w="667" w:type="dxa"/>
            <w:gridSpan w:val="2"/>
          </w:tcPr>
          <w:p w14:paraId="2A550C8C" w14:textId="45131BE5" w:rsidR="007E48C8" w:rsidRPr="008E0412" w:rsidDel="009661CB" w:rsidRDefault="007E48C8" w:rsidP="00D704D0">
            <w:pPr>
              <w:rPr>
                <w:del w:id="4934" w:author="Fegie" w:date="2021-04-28T12:03:00Z"/>
                <w:rFonts w:ascii="標楷體" w:eastAsia="標楷體" w:hAnsi="標楷體"/>
                <w:strike/>
                <w:color w:val="FF0000"/>
                <w:rPrChange w:id="4935" w:author="88692" w:date="2020-06-16T15:57:00Z">
                  <w:rPr>
                    <w:del w:id="493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937" w:name="_Toc71197522"/>
            <w:bookmarkEnd w:id="4937"/>
          </w:p>
        </w:tc>
        <w:tc>
          <w:tcPr>
            <w:tcW w:w="692" w:type="dxa"/>
            <w:gridSpan w:val="2"/>
          </w:tcPr>
          <w:p w14:paraId="1BCF0DB6" w14:textId="0921E9A0" w:rsidR="007E48C8" w:rsidRPr="008E0412" w:rsidDel="009661CB" w:rsidRDefault="007E48C8" w:rsidP="00D704D0">
            <w:pPr>
              <w:rPr>
                <w:del w:id="4938" w:author="Fegie" w:date="2021-04-28T12:03:00Z"/>
                <w:rFonts w:ascii="標楷體" w:eastAsia="標楷體" w:hAnsi="標楷體"/>
                <w:strike/>
                <w:color w:val="FF0000"/>
                <w:rPrChange w:id="4939" w:author="88692" w:date="2020-06-16T15:57:00Z">
                  <w:rPr>
                    <w:del w:id="494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4941" w:name="_Toc71197523"/>
            <w:bookmarkEnd w:id="4941"/>
          </w:p>
        </w:tc>
        <w:tc>
          <w:tcPr>
            <w:tcW w:w="3423" w:type="dxa"/>
          </w:tcPr>
          <w:p w14:paraId="714DB117" w14:textId="317CC180" w:rsidR="007E48C8" w:rsidRPr="008E0412" w:rsidDel="009661CB" w:rsidRDefault="007E48C8" w:rsidP="00D704D0">
            <w:pPr>
              <w:rPr>
                <w:del w:id="4942" w:author="Fegie" w:date="2021-04-28T12:03:00Z"/>
                <w:rFonts w:ascii="標楷體" w:eastAsia="標楷體" w:hAnsi="標楷體"/>
                <w:strike/>
                <w:color w:val="FF0000"/>
                <w:rPrChange w:id="4943" w:author="88692" w:date="2020-06-16T15:57:00Z">
                  <w:rPr>
                    <w:del w:id="4944" w:author="Fegie" w:date="2021-04-28T12:03:00Z"/>
                    <w:rFonts w:ascii="標楷體" w:eastAsia="標楷體" w:hAnsi="標楷體"/>
                  </w:rPr>
                </w:rPrChange>
              </w:rPr>
            </w:pPr>
            <w:del w:id="4945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946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>i.可不輸入</w:delText>
              </w:r>
              <w:bookmarkStart w:id="4947" w:name="_Toc71197524"/>
              <w:bookmarkEnd w:id="4947"/>
            </w:del>
          </w:p>
          <w:p w14:paraId="4C8FC57A" w14:textId="1B919B80" w:rsidR="007E48C8" w:rsidRPr="008E0412" w:rsidDel="009661CB" w:rsidRDefault="007E48C8" w:rsidP="00D704D0">
            <w:pPr>
              <w:rPr>
                <w:del w:id="4948" w:author="Fegie" w:date="2021-04-28T12:03:00Z"/>
                <w:rFonts w:ascii="標楷體" w:eastAsia="標楷體" w:hAnsi="標楷體"/>
                <w:strike/>
                <w:color w:val="FF0000"/>
                <w:rPrChange w:id="4949" w:author="88692" w:date="2020-06-16T15:57:00Z">
                  <w:rPr>
                    <w:del w:id="4950" w:author="Fegie" w:date="2021-04-28T12:03:00Z"/>
                    <w:rFonts w:ascii="標楷體" w:eastAsia="標楷體" w:hAnsi="標楷體"/>
                  </w:rPr>
                </w:rPrChange>
              </w:rPr>
            </w:pPr>
            <w:del w:id="4951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952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 xml:space="preserve">0: 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953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開放</w:delText>
              </w:r>
              <w:bookmarkStart w:id="4954" w:name="_Toc71197525"/>
              <w:bookmarkEnd w:id="4954"/>
            </w:del>
          </w:p>
          <w:p w14:paraId="4297B88E" w14:textId="10EF65ED" w:rsidR="007E48C8" w:rsidRPr="008E0412" w:rsidDel="009661CB" w:rsidRDefault="007E48C8" w:rsidP="00D704D0">
            <w:pPr>
              <w:rPr>
                <w:del w:id="4955" w:author="Fegie" w:date="2021-04-28T12:03:00Z"/>
                <w:rFonts w:ascii="標楷體" w:eastAsia="標楷體" w:hAnsi="標楷體"/>
                <w:strike/>
                <w:color w:val="FF0000"/>
                <w:rPrChange w:id="4956" w:author="88692" w:date="2020-06-16T15:57:00Z">
                  <w:rPr>
                    <w:del w:id="4957" w:author="Fegie" w:date="2021-04-28T12:03:00Z"/>
                    <w:rFonts w:ascii="標楷體" w:eastAsia="標楷體" w:hAnsi="標楷體"/>
                  </w:rPr>
                </w:rPrChange>
              </w:rPr>
            </w:pPr>
            <w:del w:id="4958" w:author="Fegie" w:date="2021-04-28T12:03:00Z">
              <w:r w:rsidRPr="008E0412" w:rsidDel="009661CB">
                <w:rPr>
                  <w:rFonts w:ascii="標楷體" w:eastAsia="標楷體" w:hAnsi="標楷體"/>
                  <w:strike/>
                  <w:color w:val="FF0000"/>
                  <w:rPrChange w:id="4959" w:author="88692" w:date="2020-06-16T15:57:00Z">
                    <w:rPr>
                      <w:rFonts w:ascii="標楷體" w:eastAsia="標楷體" w:hAnsi="標楷體"/>
                    </w:rPr>
                  </w:rPrChange>
                </w:rPr>
                <w:delText xml:space="preserve">1: 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4960" w:author="88692" w:date="2020-06-16T15:57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8E0412" w:rsidDel="009661CB">
                <w:rPr>
                  <w:rFonts w:ascii="標楷體" w:eastAsia="標楷體" w:hAnsi="標楷體" w:hint="eastAsia"/>
                  <w:strike/>
                  <w:color w:val="FF0000"/>
                  <w:rPrChange w:id="4961" w:author="88692" w:date="2020-06-16T15:57:00Z">
                    <w:rPr>
                      <w:rFonts w:ascii="標楷體" w:eastAsia="標楷體" w:hAnsi="標楷體" w:hint="eastAsia"/>
                    </w:rPr>
                  </w:rPrChange>
                </w:rPr>
                <w:delText>開放</w:delText>
              </w:r>
              <w:bookmarkStart w:id="4962" w:name="_Toc71197526"/>
              <w:bookmarkEnd w:id="4962"/>
            </w:del>
          </w:p>
        </w:tc>
        <w:bookmarkStart w:id="4963" w:name="_Toc71197527"/>
        <w:bookmarkEnd w:id="4963"/>
      </w:tr>
      <w:tr w:rsidR="009F3DC3" w:rsidRPr="00B83C14" w:rsidDel="009661CB" w14:paraId="648202B2" w14:textId="026A21FC" w:rsidTr="009F3DC3">
        <w:trPr>
          <w:trHeight w:val="291"/>
          <w:jc w:val="center"/>
          <w:ins w:id="4964" w:author="88692" w:date="2020-06-16T17:22:00Z"/>
          <w:del w:id="4965" w:author="Fegie" w:date="2021-04-28T12:03:00Z"/>
        </w:trPr>
        <w:tc>
          <w:tcPr>
            <w:tcW w:w="558" w:type="dxa"/>
          </w:tcPr>
          <w:p w14:paraId="5267DEFA" w14:textId="0A690948" w:rsidR="009F3DC3" w:rsidRPr="00B83C14" w:rsidDel="009661CB" w:rsidRDefault="009F3DC3" w:rsidP="009F3DC3">
            <w:pPr>
              <w:rPr>
                <w:ins w:id="4966" w:author="88692" w:date="2020-06-16T17:22:00Z"/>
                <w:del w:id="4967" w:author="Fegie" w:date="2021-04-28T12:03:00Z"/>
                <w:rFonts w:ascii="標楷體" w:eastAsia="標楷體" w:hAnsi="標楷體"/>
                <w:color w:val="FF0000"/>
              </w:rPr>
            </w:pPr>
            <w:bookmarkStart w:id="4968" w:name="_Toc71197528"/>
            <w:bookmarkEnd w:id="4968"/>
          </w:p>
        </w:tc>
        <w:tc>
          <w:tcPr>
            <w:tcW w:w="2152" w:type="dxa"/>
          </w:tcPr>
          <w:p w14:paraId="75E1F994" w14:textId="22551F9B" w:rsidR="009F3DC3" w:rsidRPr="00B83C14" w:rsidDel="009661CB" w:rsidRDefault="009F3DC3" w:rsidP="009F3DC3">
            <w:pPr>
              <w:rPr>
                <w:ins w:id="4969" w:author="88692" w:date="2020-06-16T17:22:00Z"/>
                <w:del w:id="4970" w:author="Fegie" w:date="2021-04-28T12:03:00Z"/>
                <w:rFonts w:ascii="標楷體" w:eastAsia="標楷體" w:hAnsi="標楷體"/>
                <w:color w:val="FF0000"/>
              </w:rPr>
            </w:pPr>
            <w:ins w:id="4971" w:author="88692" w:date="2020-06-16T17:22:00Z">
              <w:del w:id="4972" w:author="Fegie" w:date="2021-04-28T12:03:00Z"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英文名</w:delText>
                </w:r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稱</w:delText>
                </w:r>
                <w:bookmarkStart w:id="4973" w:name="_Toc71197529"/>
                <w:bookmarkEnd w:id="4973"/>
              </w:del>
            </w:ins>
          </w:p>
        </w:tc>
        <w:tc>
          <w:tcPr>
            <w:tcW w:w="1296" w:type="dxa"/>
            <w:gridSpan w:val="2"/>
          </w:tcPr>
          <w:p w14:paraId="79309E05" w14:textId="7E95E850" w:rsidR="009F3DC3" w:rsidRPr="00B83C14" w:rsidDel="009661CB" w:rsidRDefault="009F3DC3" w:rsidP="009F3DC3">
            <w:pPr>
              <w:rPr>
                <w:ins w:id="4974" w:author="88692" w:date="2020-06-16T17:22:00Z"/>
                <w:del w:id="4975" w:author="Fegie" w:date="2021-04-28T12:03:00Z"/>
                <w:rFonts w:ascii="標楷體" w:eastAsia="標楷體" w:hAnsi="標楷體"/>
                <w:color w:val="FF0000"/>
              </w:rPr>
            </w:pPr>
            <w:ins w:id="4976" w:author="88692" w:date="2020-06-16T17:22:00Z">
              <w:del w:id="4977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X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(20)</w:delText>
                </w:r>
                <w:bookmarkStart w:id="4978" w:name="_Toc71197530"/>
                <w:bookmarkEnd w:id="4978"/>
              </w:del>
            </w:ins>
          </w:p>
        </w:tc>
        <w:tc>
          <w:tcPr>
            <w:tcW w:w="1066" w:type="dxa"/>
            <w:gridSpan w:val="2"/>
          </w:tcPr>
          <w:p w14:paraId="592B1E60" w14:textId="57FE3BAC" w:rsidR="009F3DC3" w:rsidRPr="00B83C14" w:rsidDel="009661CB" w:rsidRDefault="009F3DC3" w:rsidP="009F3DC3">
            <w:pPr>
              <w:rPr>
                <w:ins w:id="4979" w:author="88692" w:date="2020-06-16T17:22:00Z"/>
                <w:del w:id="4980" w:author="Fegie" w:date="2021-04-28T12:03:00Z"/>
                <w:rFonts w:ascii="標楷體" w:eastAsia="標楷體" w:hAnsi="標楷體"/>
                <w:color w:val="FF0000"/>
              </w:rPr>
            </w:pPr>
            <w:bookmarkStart w:id="4981" w:name="_Toc71197531"/>
            <w:bookmarkEnd w:id="4981"/>
          </w:p>
        </w:tc>
        <w:tc>
          <w:tcPr>
            <w:tcW w:w="1141" w:type="dxa"/>
            <w:gridSpan w:val="2"/>
          </w:tcPr>
          <w:p w14:paraId="66392CC1" w14:textId="4F442401" w:rsidR="009F3DC3" w:rsidRPr="00B83C14" w:rsidDel="009661CB" w:rsidRDefault="009F3DC3" w:rsidP="009F3DC3">
            <w:pPr>
              <w:rPr>
                <w:ins w:id="4982" w:author="88692" w:date="2020-06-16T17:22:00Z"/>
                <w:del w:id="4983" w:author="Fegie" w:date="2021-04-28T12:03:00Z"/>
                <w:rFonts w:ascii="標楷體" w:eastAsia="標楷體" w:hAnsi="標楷體"/>
                <w:color w:val="FF0000"/>
              </w:rPr>
            </w:pPr>
            <w:bookmarkStart w:id="4984" w:name="_Toc71197532"/>
            <w:bookmarkEnd w:id="4984"/>
          </w:p>
        </w:tc>
        <w:tc>
          <w:tcPr>
            <w:tcW w:w="665" w:type="dxa"/>
            <w:gridSpan w:val="2"/>
          </w:tcPr>
          <w:p w14:paraId="3A76C6D3" w14:textId="04261122" w:rsidR="009F3DC3" w:rsidRPr="00B83C14" w:rsidDel="009661CB" w:rsidRDefault="009F3DC3" w:rsidP="009F3DC3">
            <w:pPr>
              <w:rPr>
                <w:ins w:id="4985" w:author="88692" w:date="2020-06-16T17:22:00Z"/>
                <w:del w:id="4986" w:author="Fegie" w:date="2021-04-28T12:03:00Z"/>
                <w:rFonts w:ascii="標楷體" w:eastAsia="標楷體" w:hAnsi="標楷體"/>
                <w:color w:val="FF0000"/>
              </w:rPr>
            </w:pPr>
            <w:bookmarkStart w:id="4987" w:name="_Toc71197533"/>
            <w:bookmarkEnd w:id="4987"/>
          </w:p>
        </w:tc>
        <w:tc>
          <w:tcPr>
            <w:tcW w:w="691" w:type="dxa"/>
            <w:gridSpan w:val="2"/>
          </w:tcPr>
          <w:p w14:paraId="79B656E7" w14:textId="436C05DD" w:rsidR="009F3DC3" w:rsidRPr="00B83C14" w:rsidDel="009661CB" w:rsidRDefault="009F3DC3" w:rsidP="009F3DC3">
            <w:pPr>
              <w:rPr>
                <w:ins w:id="4988" w:author="88692" w:date="2020-06-16T17:22:00Z"/>
                <w:del w:id="4989" w:author="Fegie" w:date="2021-04-28T12:03:00Z"/>
                <w:rFonts w:ascii="標楷體" w:eastAsia="標楷體" w:hAnsi="標楷體"/>
                <w:color w:val="FF0000"/>
              </w:rPr>
            </w:pPr>
            <w:bookmarkStart w:id="4990" w:name="_Toc71197534"/>
            <w:bookmarkEnd w:id="4990"/>
          </w:p>
        </w:tc>
        <w:tc>
          <w:tcPr>
            <w:tcW w:w="3613" w:type="dxa"/>
            <w:gridSpan w:val="3"/>
          </w:tcPr>
          <w:p w14:paraId="6330DC58" w14:textId="46493B06" w:rsidR="009F3DC3" w:rsidRPr="00B83C14" w:rsidDel="009661CB" w:rsidRDefault="009F3DC3" w:rsidP="009F3DC3">
            <w:pPr>
              <w:rPr>
                <w:ins w:id="4991" w:author="88692" w:date="2020-06-16T17:22:00Z"/>
                <w:del w:id="4992" w:author="Fegie" w:date="2021-04-28T12:03:00Z"/>
                <w:rFonts w:ascii="標楷體" w:eastAsia="標楷體" w:hAnsi="標楷體"/>
                <w:color w:val="FF0000"/>
              </w:rPr>
            </w:pPr>
            <w:ins w:id="4993" w:author="88692" w:date="2020-06-16T17:22:00Z">
              <w:del w:id="4994" w:author="Fegie" w:date="2021-04-28T12:03:00Z"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i.可不輸入</w:delText>
                </w:r>
                <w:bookmarkStart w:id="4995" w:name="_Toc71197535"/>
                <w:bookmarkEnd w:id="4995"/>
              </w:del>
            </w:ins>
          </w:p>
        </w:tc>
        <w:bookmarkStart w:id="4996" w:name="_Toc71197536"/>
        <w:bookmarkEnd w:id="4996"/>
      </w:tr>
      <w:tr w:rsidR="009F3DC3" w:rsidRPr="00B83C14" w:rsidDel="009661CB" w14:paraId="1244D365" w14:textId="51EBBC25" w:rsidTr="009F3DC3">
        <w:trPr>
          <w:trHeight w:val="291"/>
          <w:jc w:val="center"/>
          <w:ins w:id="4997" w:author="88692" w:date="2020-06-16T17:22:00Z"/>
          <w:del w:id="4998" w:author="Fegie" w:date="2021-04-28T12:03:00Z"/>
        </w:trPr>
        <w:tc>
          <w:tcPr>
            <w:tcW w:w="558" w:type="dxa"/>
          </w:tcPr>
          <w:p w14:paraId="381EA342" w14:textId="3CA67AFE" w:rsidR="009F3DC3" w:rsidRPr="00B83C14" w:rsidDel="009661CB" w:rsidRDefault="009F3DC3" w:rsidP="009F3DC3">
            <w:pPr>
              <w:rPr>
                <w:ins w:id="4999" w:author="88692" w:date="2020-06-16T17:22:00Z"/>
                <w:del w:id="5000" w:author="Fegie" w:date="2021-04-28T12:03:00Z"/>
                <w:rFonts w:ascii="標楷體" w:eastAsia="標楷體" w:hAnsi="標楷體"/>
                <w:color w:val="FF0000"/>
              </w:rPr>
            </w:pPr>
            <w:bookmarkStart w:id="5001" w:name="_Toc71197537"/>
            <w:bookmarkEnd w:id="5001"/>
          </w:p>
        </w:tc>
        <w:tc>
          <w:tcPr>
            <w:tcW w:w="2152" w:type="dxa"/>
          </w:tcPr>
          <w:p w14:paraId="0A69E469" w14:textId="163CA26C" w:rsidR="009F3DC3" w:rsidDel="009661CB" w:rsidRDefault="009F3DC3" w:rsidP="009F3DC3">
            <w:pPr>
              <w:rPr>
                <w:ins w:id="5002" w:author="88692" w:date="2020-06-16T17:22:00Z"/>
                <w:del w:id="5003" w:author="Fegie" w:date="2021-04-28T12:03:00Z"/>
                <w:rFonts w:ascii="標楷體" w:eastAsia="標楷體" w:hAnsi="標楷體"/>
                <w:color w:val="FF0000"/>
              </w:rPr>
            </w:pPr>
            <w:ins w:id="5004" w:author="88692" w:date="2020-06-16T17:22:00Z">
              <w:del w:id="5005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年收入</w:delText>
                </w:r>
                <w:bookmarkStart w:id="5006" w:name="_Toc71197538"/>
                <w:bookmarkEnd w:id="5006"/>
              </w:del>
            </w:ins>
          </w:p>
        </w:tc>
        <w:tc>
          <w:tcPr>
            <w:tcW w:w="1296" w:type="dxa"/>
            <w:gridSpan w:val="2"/>
          </w:tcPr>
          <w:p w14:paraId="1B6C43EC" w14:textId="0EE3517B" w:rsidR="009F3DC3" w:rsidRPr="00B83C14" w:rsidDel="009661CB" w:rsidRDefault="009F3DC3" w:rsidP="009F3DC3">
            <w:pPr>
              <w:rPr>
                <w:ins w:id="5007" w:author="88692" w:date="2020-06-16T17:22:00Z"/>
                <w:del w:id="5008" w:author="Fegie" w:date="2021-04-28T12:03:00Z"/>
                <w:rFonts w:ascii="標楷體" w:eastAsia="標楷體" w:hAnsi="標楷體"/>
                <w:color w:val="FF0000"/>
              </w:rPr>
            </w:pPr>
            <w:ins w:id="5009" w:author="88692" w:date="2020-06-16T17:22:00Z">
              <w:del w:id="5010" w:author="Fegie" w:date="2021-04-28T12:03:00Z">
                <w:r w:rsidRPr="00B83C14" w:rsidDel="009661CB">
                  <w:rPr>
                    <w:rFonts w:ascii="標楷體" w:eastAsia="標楷體" w:hAnsi="標楷體"/>
                    <w:color w:val="FF0000"/>
                  </w:rPr>
                  <w:delText>9(0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9</w:delText>
                </w:r>
                <w:r w:rsidRPr="00B83C14" w:rsidDel="009661CB">
                  <w:rPr>
                    <w:rFonts w:ascii="標楷體" w:eastAsia="標楷體" w:hAnsi="標楷體"/>
                    <w:color w:val="FF0000"/>
                  </w:rPr>
                  <w:delText>)</w:delText>
                </w:r>
                <w:bookmarkStart w:id="5011" w:name="_Toc71197539"/>
                <w:bookmarkEnd w:id="5011"/>
              </w:del>
            </w:ins>
          </w:p>
        </w:tc>
        <w:tc>
          <w:tcPr>
            <w:tcW w:w="1066" w:type="dxa"/>
            <w:gridSpan w:val="2"/>
          </w:tcPr>
          <w:p w14:paraId="23767BEB" w14:textId="41B99A06" w:rsidR="009F3DC3" w:rsidRPr="00B83C14" w:rsidDel="009661CB" w:rsidRDefault="009F3DC3" w:rsidP="009F3DC3">
            <w:pPr>
              <w:rPr>
                <w:ins w:id="5012" w:author="88692" w:date="2020-06-16T17:22:00Z"/>
                <w:del w:id="5013" w:author="Fegie" w:date="2021-04-28T12:03:00Z"/>
                <w:rFonts w:ascii="標楷體" w:eastAsia="標楷體" w:hAnsi="標楷體"/>
                <w:color w:val="FF0000"/>
              </w:rPr>
            </w:pPr>
            <w:bookmarkStart w:id="5014" w:name="_Toc71197540"/>
            <w:bookmarkEnd w:id="5014"/>
          </w:p>
        </w:tc>
        <w:tc>
          <w:tcPr>
            <w:tcW w:w="1141" w:type="dxa"/>
            <w:gridSpan w:val="2"/>
          </w:tcPr>
          <w:p w14:paraId="137CAF48" w14:textId="0856B6D1" w:rsidR="009F3DC3" w:rsidRPr="00B83C14" w:rsidDel="009661CB" w:rsidRDefault="009F3DC3" w:rsidP="009F3DC3">
            <w:pPr>
              <w:rPr>
                <w:ins w:id="5015" w:author="88692" w:date="2020-06-16T17:22:00Z"/>
                <w:del w:id="5016" w:author="Fegie" w:date="2021-04-28T12:03:00Z"/>
                <w:rFonts w:ascii="標楷體" w:eastAsia="標楷體" w:hAnsi="標楷體"/>
                <w:color w:val="FF0000"/>
              </w:rPr>
            </w:pPr>
            <w:bookmarkStart w:id="5017" w:name="_Toc71197541"/>
            <w:bookmarkEnd w:id="5017"/>
          </w:p>
        </w:tc>
        <w:tc>
          <w:tcPr>
            <w:tcW w:w="665" w:type="dxa"/>
            <w:gridSpan w:val="2"/>
          </w:tcPr>
          <w:p w14:paraId="315D0685" w14:textId="01B03337" w:rsidR="009F3DC3" w:rsidRPr="00B83C14" w:rsidDel="009661CB" w:rsidRDefault="009F3DC3" w:rsidP="009F3DC3">
            <w:pPr>
              <w:rPr>
                <w:ins w:id="5018" w:author="88692" w:date="2020-06-16T17:22:00Z"/>
                <w:del w:id="5019" w:author="Fegie" w:date="2021-04-28T12:03:00Z"/>
                <w:rFonts w:ascii="標楷體" w:eastAsia="標楷體" w:hAnsi="標楷體"/>
                <w:color w:val="FF0000"/>
              </w:rPr>
            </w:pPr>
            <w:bookmarkStart w:id="5020" w:name="_Toc71197542"/>
            <w:bookmarkEnd w:id="5020"/>
          </w:p>
        </w:tc>
        <w:tc>
          <w:tcPr>
            <w:tcW w:w="691" w:type="dxa"/>
            <w:gridSpan w:val="2"/>
          </w:tcPr>
          <w:p w14:paraId="58CFD9FB" w14:textId="5FA97CCD" w:rsidR="009F3DC3" w:rsidRPr="00B83C14" w:rsidDel="009661CB" w:rsidRDefault="009F3DC3" w:rsidP="009F3DC3">
            <w:pPr>
              <w:rPr>
                <w:ins w:id="5021" w:author="88692" w:date="2020-06-16T17:22:00Z"/>
                <w:del w:id="5022" w:author="Fegie" w:date="2021-04-28T12:03:00Z"/>
                <w:rFonts w:ascii="標楷體" w:eastAsia="標楷體" w:hAnsi="標楷體"/>
                <w:color w:val="FF0000"/>
              </w:rPr>
            </w:pPr>
            <w:bookmarkStart w:id="5023" w:name="_Toc71197543"/>
            <w:bookmarkEnd w:id="5023"/>
          </w:p>
        </w:tc>
        <w:tc>
          <w:tcPr>
            <w:tcW w:w="3613" w:type="dxa"/>
            <w:gridSpan w:val="3"/>
          </w:tcPr>
          <w:p w14:paraId="38EA5ED5" w14:textId="6928810D" w:rsidR="009F3DC3" w:rsidRPr="00B83C14" w:rsidDel="009661CB" w:rsidRDefault="009F3DC3" w:rsidP="009F3DC3">
            <w:pPr>
              <w:rPr>
                <w:ins w:id="5024" w:author="88692" w:date="2020-06-16T17:22:00Z"/>
                <w:del w:id="5025" w:author="Fegie" w:date="2021-04-28T12:03:00Z"/>
                <w:rFonts w:ascii="標楷體" w:eastAsia="標楷體" w:hAnsi="標楷體"/>
                <w:color w:val="FF0000"/>
              </w:rPr>
            </w:pPr>
            <w:ins w:id="5026" w:author="88692" w:date="2020-06-16T17:22:00Z">
              <w:del w:id="5027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  <w:bookmarkStart w:id="5028" w:name="_Toc71197544"/>
                <w:bookmarkEnd w:id="5028"/>
              </w:del>
            </w:ins>
          </w:p>
        </w:tc>
        <w:bookmarkStart w:id="5029" w:name="_Toc71197545"/>
        <w:bookmarkEnd w:id="5029"/>
      </w:tr>
      <w:tr w:rsidR="009F3DC3" w:rsidRPr="00B83C14" w:rsidDel="009661CB" w14:paraId="5CB1B283" w14:textId="5DE0BB22" w:rsidTr="009F3DC3">
        <w:trPr>
          <w:trHeight w:val="291"/>
          <w:jc w:val="center"/>
          <w:ins w:id="5030" w:author="88692" w:date="2020-06-16T17:22:00Z"/>
          <w:del w:id="5031" w:author="Fegie" w:date="2021-04-28T12:03:00Z"/>
        </w:trPr>
        <w:tc>
          <w:tcPr>
            <w:tcW w:w="558" w:type="dxa"/>
          </w:tcPr>
          <w:p w14:paraId="756E7E23" w14:textId="5B9DAAE9" w:rsidR="009F3DC3" w:rsidRPr="00B83C14" w:rsidDel="009661CB" w:rsidRDefault="009F3DC3" w:rsidP="009F3DC3">
            <w:pPr>
              <w:rPr>
                <w:ins w:id="5032" w:author="88692" w:date="2020-06-16T17:22:00Z"/>
                <w:del w:id="5033" w:author="Fegie" w:date="2021-04-28T12:03:00Z"/>
                <w:rFonts w:ascii="標楷體" w:eastAsia="標楷體" w:hAnsi="標楷體"/>
                <w:color w:val="FF0000"/>
              </w:rPr>
            </w:pPr>
            <w:bookmarkStart w:id="5034" w:name="_Toc71197546"/>
            <w:bookmarkEnd w:id="5034"/>
          </w:p>
        </w:tc>
        <w:tc>
          <w:tcPr>
            <w:tcW w:w="2152" w:type="dxa"/>
          </w:tcPr>
          <w:p w14:paraId="2AEA0A9D" w14:textId="3FDDBDB3" w:rsidR="009F3DC3" w:rsidDel="009661CB" w:rsidRDefault="009F3DC3" w:rsidP="009F3DC3">
            <w:pPr>
              <w:rPr>
                <w:ins w:id="5035" w:author="88692" w:date="2020-06-16T17:22:00Z"/>
                <w:del w:id="5036" w:author="Fegie" w:date="2021-04-28T12:03:00Z"/>
                <w:rFonts w:ascii="標楷體" w:eastAsia="標楷體" w:hAnsi="標楷體"/>
                <w:color w:val="FF0000"/>
              </w:rPr>
            </w:pPr>
            <w:ins w:id="5037" w:author="88692" w:date="2020-06-16T17:22:00Z">
              <w:del w:id="5038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年收入資料年月</w:delText>
                </w:r>
                <w:bookmarkStart w:id="5039" w:name="_Toc71197547"/>
                <w:bookmarkEnd w:id="5039"/>
              </w:del>
            </w:ins>
          </w:p>
        </w:tc>
        <w:tc>
          <w:tcPr>
            <w:tcW w:w="1296" w:type="dxa"/>
            <w:gridSpan w:val="2"/>
          </w:tcPr>
          <w:p w14:paraId="6FA5F349" w14:textId="5AC80B26" w:rsidR="009F3DC3" w:rsidRPr="00B83C14" w:rsidDel="009661CB" w:rsidRDefault="009F3DC3" w:rsidP="009F3DC3">
            <w:pPr>
              <w:rPr>
                <w:ins w:id="5040" w:author="88692" w:date="2020-06-16T17:22:00Z"/>
                <w:del w:id="5041" w:author="Fegie" w:date="2021-04-28T12:03:00Z"/>
                <w:rFonts w:ascii="標楷體" w:eastAsia="標楷體" w:hAnsi="標楷體"/>
                <w:color w:val="FF0000"/>
              </w:rPr>
            </w:pPr>
            <w:ins w:id="5042" w:author="88692" w:date="2020-06-16T17:22:00Z">
              <w:del w:id="5043" w:author="Fegie" w:date="2021-04-28T12:03:00Z">
                <w:r w:rsidRPr="00B83C14" w:rsidDel="009661CB">
                  <w:rPr>
                    <w:rFonts w:ascii="標楷體" w:eastAsia="標楷體" w:hAnsi="標楷體"/>
                    <w:color w:val="FF0000"/>
                  </w:rPr>
                  <w:delText>X(0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6</w:delText>
                </w:r>
                <w:r w:rsidRPr="00B83C14" w:rsidDel="009661CB">
                  <w:rPr>
                    <w:rFonts w:ascii="標楷體" w:eastAsia="標楷體" w:hAnsi="標楷體"/>
                    <w:color w:val="FF0000"/>
                  </w:rPr>
                  <w:delText>)</w:delText>
                </w:r>
                <w:bookmarkStart w:id="5044" w:name="_Toc71197548"/>
                <w:bookmarkEnd w:id="5044"/>
              </w:del>
            </w:ins>
          </w:p>
        </w:tc>
        <w:tc>
          <w:tcPr>
            <w:tcW w:w="1066" w:type="dxa"/>
            <w:gridSpan w:val="2"/>
          </w:tcPr>
          <w:p w14:paraId="4C7337F2" w14:textId="476085D9" w:rsidR="009F3DC3" w:rsidRPr="00B83C14" w:rsidDel="009661CB" w:rsidRDefault="009F3DC3" w:rsidP="009F3DC3">
            <w:pPr>
              <w:rPr>
                <w:ins w:id="5045" w:author="88692" w:date="2020-06-16T17:22:00Z"/>
                <w:del w:id="5046" w:author="Fegie" w:date="2021-04-28T12:03:00Z"/>
                <w:rFonts w:ascii="標楷體" w:eastAsia="標楷體" w:hAnsi="標楷體"/>
                <w:color w:val="FF0000"/>
              </w:rPr>
            </w:pPr>
            <w:bookmarkStart w:id="5047" w:name="_Toc71197549"/>
            <w:bookmarkEnd w:id="5047"/>
          </w:p>
        </w:tc>
        <w:tc>
          <w:tcPr>
            <w:tcW w:w="1141" w:type="dxa"/>
            <w:gridSpan w:val="2"/>
          </w:tcPr>
          <w:p w14:paraId="7B3625A3" w14:textId="5CFBB5E3" w:rsidR="009F3DC3" w:rsidRPr="00B83C14" w:rsidDel="009661CB" w:rsidRDefault="009F3DC3" w:rsidP="009F3DC3">
            <w:pPr>
              <w:rPr>
                <w:ins w:id="5048" w:author="88692" w:date="2020-06-16T17:22:00Z"/>
                <w:del w:id="5049" w:author="Fegie" w:date="2021-04-28T12:03:00Z"/>
                <w:rFonts w:ascii="標楷體" w:eastAsia="標楷體" w:hAnsi="標楷體"/>
                <w:color w:val="FF0000"/>
              </w:rPr>
            </w:pPr>
            <w:bookmarkStart w:id="5050" w:name="_Toc71197550"/>
            <w:bookmarkEnd w:id="5050"/>
          </w:p>
        </w:tc>
        <w:tc>
          <w:tcPr>
            <w:tcW w:w="665" w:type="dxa"/>
            <w:gridSpan w:val="2"/>
          </w:tcPr>
          <w:p w14:paraId="674EDF8A" w14:textId="3F7DC06C" w:rsidR="009F3DC3" w:rsidRPr="00B83C14" w:rsidDel="009661CB" w:rsidRDefault="009F3DC3" w:rsidP="009F3DC3">
            <w:pPr>
              <w:rPr>
                <w:ins w:id="5051" w:author="88692" w:date="2020-06-16T17:22:00Z"/>
                <w:del w:id="5052" w:author="Fegie" w:date="2021-04-28T12:03:00Z"/>
                <w:rFonts w:ascii="標楷體" w:eastAsia="標楷體" w:hAnsi="標楷體"/>
                <w:color w:val="FF0000"/>
              </w:rPr>
            </w:pPr>
            <w:bookmarkStart w:id="5053" w:name="_Toc71197551"/>
            <w:bookmarkEnd w:id="5053"/>
          </w:p>
        </w:tc>
        <w:tc>
          <w:tcPr>
            <w:tcW w:w="691" w:type="dxa"/>
            <w:gridSpan w:val="2"/>
          </w:tcPr>
          <w:p w14:paraId="57E29EC0" w14:textId="564BCBD8" w:rsidR="009F3DC3" w:rsidRPr="00B83C14" w:rsidDel="009661CB" w:rsidRDefault="009F3DC3" w:rsidP="009F3DC3">
            <w:pPr>
              <w:rPr>
                <w:ins w:id="5054" w:author="88692" w:date="2020-06-16T17:22:00Z"/>
                <w:del w:id="5055" w:author="Fegie" w:date="2021-04-28T12:03:00Z"/>
                <w:rFonts w:ascii="標楷體" w:eastAsia="標楷體" w:hAnsi="標楷體"/>
                <w:color w:val="FF0000"/>
              </w:rPr>
            </w:pPr>
            <w:bookmarkStart w:id="5056" w:name="_Toc71197552"/>
            <w:bookmarkEnd w:id="5056"/>
          </w:p>
        </w:tc>
        <w:tc>
          <w:tcPr>
            <w:tcW w:w="3613" w:type="dxa"/>
            <w:gridSpan w:val="3"/>
          </w:tcPr>
          <w:p w14:paraId="2BF121FD" w14:textId="7B393CDC" w:rsidR="009F3DC3" w:rsidRPr="00B83C14" w:rsidDel="009661CB" w:rsidRDefault="009F3DC3" w:rsidP="009F3DC3">
            <w:pPr>
              <w:rPr>
                <w:ins w:id="5057" w:author="88692" w:date="2020-06-16T17:22:00Z"/>
                <w:del w:id="5058" w:author="Fegie" w:date="2021-04-28T12:03:00Z"/>
                <w:rFonts w:ascii="標楷體" w:eastAsia="標楷體" w:hAnsi="標楷體"/>
                <w:color w:val="FF0000"/>
              </w:rPr>
            </w:pPr>
            <w:ins w:id="5059" w:author="88692" w:date="2020-06-16T17:22:00Z">
              <w:del w:id="5060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i</w:delText>
                </w:r>
                <w:r w:rsidDel="009661CB">
                  <w:rPr>
                    <w:rFonts w:ascii="標楷體" w:eastAsia="標楷體" w:hAnsi="標楷體"/>
                    <w:color w:val="FF0000"/>
                  </w:rPr>
                  <w:delText>.</w:delText>
                </w:r>
                <w:r w:rsidRPr="00B83C14" w:rsidDel="009661CB">
                  <w:rPr>
                    <w:rFonts w:ascii="標楷體" w:eastAsia="標楷體" w:hAnsi="標楷體" w:hint="eastAsia"/>
                    <w:color w:val="FF0000"/>
                  </w:rPr>
                  <w:delText>可不輸入</w:delText>
                </w:r>
                <w:bookmarkStart w:id="5061" w:name="_Toc71197553"/>
                <w:bookmarkEnd w:id="5061"/>
              </w:del>
            </w:ins>
          </w:p>
        </w:tc>
        <w:bookmarkStart w:id="5062" w:name="_Toc71197554"/>
        <w:bookmarkEnd w:id="5062"/>
      </w:tr>
      <w:tr w:rsidR="00EE10C6" w:rsidRPr="00A04243" w:rsidDel="009661CB" w14:paraId="1F510E39" w14:textId="1DF261C2" w:rsidTr="00EE10C6">
        <w:trPr>
          <w:trHeight w:val="291"/>
          <w:jc w:val="center"/>
          <w:del w:id="5063" w:author="Fegie" w:date="2021-04-28T12:03:00Z"/>
        </w:trPr>
        <w:tc>
          <w:tcPr>
            <w:tcW w:w="558" w:type="dxa"/>
          </w:tcPr>
          <w:p w14:paraId="1A9A4532" w14:textId="1177E0E5" w:rsidR="00EE10C6" w:rsidRPr="00A04243" w:rsidDel="009661CB" w:rsidRDefault="00EE10C6" w:rsidP="00877AF8">
            <w:pPr>
              <w:rPr>
                <w:del w:id="5064" w:author="Fegie" w:date="2021-04-28T12:03:00Z"/>
                <w:rFonts w:ascii="標楷體" w:eastAsia="標楷體" w:hAnsi="標楷體"/>
              </w:rPr>
            </w:pPr>
            <w:bookmarkStart w:id="5065" w:name="_Toc71197555"/>
            <w:bookmarkEnd w:id="5065"/>
          </w:p>
        </w:tc>
        <w:tc>
          <w:tcPr>
            <w:tcW w:w="2152" w:type="dxa"/>
          </w:tcPr>
          <w:p w14:paraId="2B5D5200" w14:textId="4DAAE1C9" w:rsidR="00EE10C6" w:rsidRPr="00FA5570" w:rsidDel="009661CB" w:rsidRDefault="00EE10C6" w:rsidP="00877AF8">
            <w:pPr>
              <w:rPr>
                <w:del w:id="5066" w:author="Fegie" w:date="2021-04-28T12:03:00Z"/>
                <w:rFonts w:ascii="標楷體" w:eastAsia="標楷體" w:hAnsi="標楷體"/>
                <w:color w:val="FF0000"/>
              </w:rPr>
            </w:pPr>
            <w:del w:id="5067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電話種類</w:delText>
              </w:r>
              <w:bookmarkStart w:id="5068" w:name="_Toc71197556"/>
              <w:bookmarkEnd w:id="5068"/>
            </w:del>
          </w:p>
        </w:tc>
        <w:tc>
          <w:tcPr>
            <w:tcW w:w="1296" w:type="dxa"/>
            <w:gridSpan w:val="2"/>
          </w:tcPr>
          <w:p w14:paraId="361FA4BD" w14:textId="716C5FBD" w:rsidR="00EE10C6" w:rsidRPr="00FA5570" w:rsidDel="009661CB" w:rsidRDefault="00EE10C6" w:rsidP="00877AF8">
            <w:pPr>
              <w:rPr>
                <w:del w:id="5069" w:author="Fegie" w:date="2021-04-28T12:03:00Z"/>
                <w:rFonts w:ascii="標楷體" w:eastAsia="標楷體" w:hAnsi="標楷體"/>
                <w:color w:val="FF0000"/>
              </w:rPr>
            </w:pPr>
            <w:del w:id="5070" w:author="Fegie" w:date="2021-04-28T12:03:00Z">
              <w:r w:rsidDel="009661CB">
                <w:rPr>
                  <w:rFonts w:ascii="標楷體" w:eastAsia="標楷體" w:hAnsi="標楷體" w:hint="eastAsia"/>
                  <w:color w:val="FF0000"/>
                </w:rPr>
                <w:delText>XXXX</w:delText>
              </w:r>
              <w:r w:rsidR="00B51858" w:rsidDel="009661CB">
                <w:rPr>
                  <w:rFonts w:ascii="標楷體" w:eastAsia="標楷體" w:hAnsi="標楷體" w:hint="eastAsia"/>
                  <w:color w:val="FF0000"/>
                </w:rPr>
                <w:delText>XXXX</w:delText>
              </w:r>
              <w:bookmarkStart w:id="5071" w:name="_Toc71197557"/>
              <w:bookmarkEnd w:id="5071"/>
            </w:del>
          </w:p>
        </w:tc>
        <w:tc>
          <w:tcPr>
            <w:tcW w:w="1066" w:type="dxa"/>
            <w:gridSpan w:val="2"/>
          </w:tcPr>
          <w:p w14:paraId="76FFBF39" w14:textId="65A1D569" w:rsidR="00EE10C6" w:rsidRPr="00FA5570" w:rsidDel="009661CB" w:rsidRDefault="00EE10C6" w:rsidP="00877AF8">
            <w:pPr>
              <w:rPr>
                <w:del w:id="5072" w:author="Fegie" w:date="2021-04-28T12:03:00Z"/>
                <w:rFonts w:ascii="標楷體" w:eastAsia="標楷體" w:hAnsi="標楷體"/>
                <w:color w:val="FF0000"/>
              </w:rPr>
            </w:pPr>
            <w:bookmarkStart w:id="5073" w:name="_Toc71197558"/>
            <w:bookmarkEnd w:id="5073"/>
          </w:p>
        </w:tc>
        <w:tc>
          <w:tcPr>
            <w:tcW w:w="1141" w:type="dxa"/>
            <w:gridSpan w:val="2"/>
          </w:tcPr>
          <w:p w14:paraId="4C57E25F" w14:textId="0C8511D0" w:rsidR="00EE10C6" w:rsidRPr="00FA5570" w:rsidDel="009661CB" w:rsidRDefault="00EE10C6" w:rsidP="00877AF8">
            <w:pPr>
              <w:rPr>
                <w:del w:id="5074" w:author="Fegie" w:date="2021-04-28T12:03:00Z"/>
                <w:rFonts w:ascii="標楷體" w:eastAsia="標楷體" w:hAnsi="標楷體"/>
                <w:color w:val="FF0000"/>
              </w:rPr>
            </w:pPr>
            <w:bookmarkStart w:id="5075" w:name="_Toc71197559"/>
            <w:bookmarkEnd w:id="5075"/>
          </w:p>
        </w:tc>
        <w:tc>
          <w:tcPr>
            <w:tcW w:w="665" w:type="dxa"/>
            <w:gridSpan w:val="2"/>
          </w:tcPr>
          <w:p w14:paraId="6294294E" w14:textId="680904EB" w:rsidR="00EE10C6" w:rsidRPr="00FA5570" w:rsidDel="009661CB" w:rsidRDefault="00EE10C6" w:rsidP="00877AF8">
            <w:pPr>
              <w:rPr>
                <w:del w:id="5076" w:author="Fegie" w:date="2021-04-28T12:03:00Z"/>
                <w:rFonts w:ascii="標楷體" w:eastAsia="標楷體" w:hAnsi="標楷體"/>
                <w:color w:val="FF0000"/>
              </w:rPr>
            </w:pPr>
            <w:bookmarkStart w:id="5077" w:name="_Toc71197560"/>
            <w:bookmarkEnd w:id="5077"/>
          </w:p>
        </w:tc>
        <w:tc>
          <w:tcPr>
            <w:tcW w:w="691" w:type="dxa"/>
            <w:gridSpan w:val="2"/>
          </w:tcPr>
          <w:p w14:paraId="69018A86" w14:textId="3D0E9997" w:rsidR="00EE10C6" w:rsidRPr="00FA5570" w:rsidDel="009661CB" w:rsidRDefault="00EE10C6" w:rsidP="00877AF8">
            <w:pPr>
              <w:rPr>
                <w:del w:id="5078" w:author="Fegie" w:date="2021-04-28T12:03:00Z"/>
                <w:rFonts w:ascii="標楷體" w:eastAsia="標楷體" w:hAnsi="標楷體"/>
                <w:color w:val="FF0000"/>
              </w:rPr>
            </w:pPr>
            <w:bookmarkStart w:id="5079" w:name="_Toc71197561"/>
            <w:bookmarkEnd w:id="5079"/>
          </w:p>
        </w:tc>
        <w:tc>
          <w:tcPr>
            <w:tcW w:w="3613" w:type="dxa"/>
            <w:gridSpan w:val="3"/>
          </w:tcPr>
          <w:p w14:paraId="7B2C13D0" w14:textId="41FED878" w:rsidR="00EE10C6" w:rsidRPr="00FA5570" w:rsidDel="009661CB" w:rsidRDefault="00EE10C6" w:rsidP="00877AF8">
            <w:pPr>
              <w:rPr>
                <w:del w:id="5080" w:author="Fegie" w:date="2021-04-28T12:03:00Z"/>
                <w:rFonts w:ascii="標楷體" w:eastAsia="標楷體" w:hAnsi="標楷體"/>
                <w:color w:val="FF0000"/>
              </w:rPr>
            </w:pPr>
            <w:del w:id="5081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5082" w:author="88692" w:date="2020-06-18T09:46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5083" w:author="88692" w:date="2020-06-18T09:46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r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;</w:delText>
              </w:r>
              <w:bookmarkStart w:id="5084" w:name="_Toc71197562"/>
              <w:bookmarkEnd w:id="5084"/>
            </w:del>
          </w:p>
          <w:p w14:paraId="65010A4C" w14:textId="149602B4" w:rsidR="00EE10C6" w:rsidRPr="00FA5570" w:rsidDel="009661CB" w:rsidRDefault="00EE10C6" w:rsidP="00877AF8">
            <w:pPr>
              <w:rPr>
                <w:del w:id="5085" w:author="Fegie" w:date="2021-04-28T12:03:00Z"/>
                <w:rFonts w:ascii="標楷體" w:eastAsia="標楷體" w:hAnsi="標楷體"/>
                <w:color w:val="FF0000"/>
              </w:rPr>
            </w:pPr>
            <w:del w:id="5086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01: 公司</w:delText>
              </w:r>
              <w:bookmarkStart w:id="5087" w:name="_Toc71197563"/>
              <w:bookmarkEnd w:id="5087"/>
            </w:del>
          </w:p>
          <w:p w14:paraId="73F4E9A3" w14:textId="0A3DAB80" w:rsidR="00EE10C6" w:rsidRPr="00FA5570" w:rsidDel="009661CB" w:rsidRDefault="00EE10C6" w:rsidP="00877AF8">
            <w:pPr>
              <w:rPr>
                <w:del w:id="5088" w:author="Fegie" w:date="2021-04-28T12:03:00Z"/>
                <w:rFonts w:ascii="標楷體" w:eastAsia="標楷體" w:hAnsi="標楷體"/>
                <w:color w:val="FF0000"/>
              </w:rPr>
            </w:pPr>
            <w:del w:id="5089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02: 住家</w:delText>
              </w:r>
              <w:bookmarkStart w:id="5090" w:name="_Toc71197564"/>
              <w:bookmarkEnd w:id="5090"/>
            </w:del>
          </w:p>
          <w:p w14:paraId="15B3FEDD" w14:textId="571B43C3" w:rsidR="00EE10C6" w:rsidRPr="00FA5570" w:rsidDel="009661CB" w:rsidRDefault="00EE10C6" w:rsidP="00877AF8">
            <w:pPr>
              <w:rPr>
                <w:del w:id="5091" w:author="Fegie" w:date="2021-04-28T12:03:00Z"/>
                <w:rFonts w:ascii="標楷體" w:eastAsia="標楷體" w:hAnsi="標楷體"/>
                <w:color w:val="FF0000"/>
              </w:rPr>
            </w:pPr>
            <w:del w:id="5092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03: 手機</w:delText>
              </w:r>
              <w:bookmarkStart w:id="5093" w:name="_Toc71197565"/>
              <w:bookmarkEnd w:id="5093"/>
            </w:del>
          </w:p>
          <w:p w14:paraId="35452673" w14:textId="5014A9DA" w:rsidR="00EE10C6" w:rsidRPr="00FA5570" w:rsidDel="009661CB" w:rsidRDefault="00EE10C6" w:rsidP="00877AF8">
            <w:pPr>
              <w:rPr>
                <w:del w:id="5094" w:author="Fegie" w:date="2021-04-28T12:03:00Z"/>
                <w:rFonts w:ascii="標楷體" w:eastAsia="標楷體" w:hAnsi="標楷體"/>
                <w:color w:val="FF0000"/>
              </w:rPr>
            </w:pPr>
            <w:del w:id="5095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04: 傳真</w:delText>
              </w:r>
              <w:bookmarkStart w:id="5096" w:name="_Toc71197566"/>
              <w:bookmarkEnd w:id="5096"/>
            </w:del>
          </w:p>
          <w:p w14:paraId="38E0CC2A" w14:textId="17F338B4" w:rsidR="00EE10C6" w:rsidRPr="00FA5570" w:rsidDel="009661CB" w:rsidRDefault="00EE10C6" w:rsidP="00877AF8">
            <w:pPr>
              <w:rPr>
                <w:del w:id="5097" w:author="Fegie" w:date="2021-04-28T12:03:00Z"/>
                <w:rFonts w:ascii="標楷體" w:eastAsia="標楷體" w:hAnsi="標楷體"/>
                <w:color w:val="FF0000"/>
              </w:rPr>
            </w:pPr>
            <w:del w:id="5098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05: 簡訊</w:delText>
              </w:r>
              <w:bookmarkStart w:id="5099" w:name="_Toc71197567"/>
              <w:bookmarkEnd w:id="5099"/>
            </w:del>
          </w:p>
          <w:p w14:paraId="23053E8D" w14:textId="5FCA5EC6" w:rsidR="00EE10C6" w:rsidRPr="00FA5570" w:rsidDel="009661CB" w:rsidRDefault="00EE10C6" w:rsidP="00877AF8">
            <w:pPr>
              <w:rPr>
                <w:del w:id="5100" w:author="Fegie" w:date="2021-04-28T12:03:00Z"/>
                <w:rFonts w:ascii="標楷體" w:eastAsia="標楷體" w:hAnsi="標楷體"/>
                <w:color w:val="FF0000"/>
              </w:rPr>
            </w:pPr>
            <w:del w:id="5101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06: 催收聯絡</w:delText>
              </w:r>
              <w:bookmarkStart w:id="5102" w:name="_Toc71197568"/>
              <w:bookmarkEnd w:id="5102"/>
            </w:del>
          </w:p>
          <w:p w14:paraId="1B3D7227" w14:textId="496AB6C4" w:rsidR="00EE10C6" w:rsidRPr="00FA5570" w:rsidDel="009661CB" w:rsidRDefault="00EE10C6" w:rsidP="00877AF8">
            <w:pPr>
              <w:rPr>
                <w:del w:id="5103" w:author="Fegie" w:date="2021-04-28T12:03:00Z"/>
                <w:rFonts w:ascii="標楷體" w:eastAsia="標楷體" w:hAnsi="標楷體"/>
                <w:color w:val="FF0000"/>
              </w:rPr>
            </w:pPr>
            <w:del w:id="5104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09: 其他</w:delText>
              </w:r>
              <w:bookmarkStart w:id="5105" w:name="_Toc71197569"/>
              <w:bookmarkEnd w:id="5105"/>
            </w:del>
          </w:p>
        </w:tc>
        <w:bookmarkStart w:id="5106" w:name="_Toc71197570"/>
        <w:bookmarkEnd w:id="5106"/>
      </w:tr>
      <w:tr w:rsidR="00EE10C6" w:rsidRPr="00A04243" w:rsidDel="009661CB" w14:paraId="713BA411" w14:textId="00F42236" w:rsidTr="00EE10C6">
        <w:trPr>
          <w:trHeight w:val="291"/>
          <w:jc w:val="center"/>
          <w:del w:id="5107" w:author="Fegie" w:date="2021-04-28T12:03:00Z"/>
        </w:trPr>
        <w:tc>
          <w:tcPr>
            <w:tcW w:w="558" w:type="dxa"/>
          </w:tcPr>
          <w:p w14:paraId="039B6233" w14:textId="769D202C" w:rsidR="00EE10C6" w:rsidRPr="00A04243" w:rsidDel="009661CB" w:rsidRDefault="00EE10C6" w:rsidP="00877AF8">
            <w:pPr>
              <w:rPr>
                <w:del w:id="5108" w:author="Fegie" w:date="2021-04-28T12:03:00Z"/>
                <w:rFonts w:ascii="標楷體" w:eastAsia="標楷體" w:hAnsi="標楷體"/>
              </w:rPr>
            </w:pPr>
            <w:bookmarkStart w:id="5109" w:name="_Toc71197571"/>
            <w:bookmarkEnd w:id="5109"/>
          </w:p>
        </w:tc>
        <w:tc>
          <w:tcPr>
            <w:tcW w:w="2152" w:type="dxa"/>
          </w:tcPr>
          <w:p w14:paraId="7B12E88F" w14:textId="599B53CF" w:rsidR="00EE10C6" w:rsidRPr="00FA5570" w:rsidDel="009661CB" w:rsidRDefault="00EE10C6" w:rsidP="00877AF8">
            <w:pPr>
              <w:rPr>
                <w:del w:id="5110" w:author="Fegie" w:date="2021-04-28T12:03:00Z"/>
                <w:rFonts w:ascii="標楷體" w:eastAsia="標楷體" w:hAnsi="標楷體"/>
                <w:color w:val="FF0000"/>
              </w:rPr>
            </w:pPr>
            <w:del w:id="5111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電話號碼</w:delText>
              </w:r>
              <w:bookmarkStart w:id="5112" w:name="_Toc71197572"/>
              <w:bookmarkEnd w:id="5112"/>
            </w:del>
          </w:p>
        </w:tc>
        <w:tc>
          <w:tcPr>
            <w:tcW w:w="1296" w:type="dxa"/>
            <w:gridSpan w:val="2"/>
          </w:tcPr>
          <w:p w14:paraId="1F70B255" w14:textId="743BFDCE" w:rsidR="00EE10C6" w:rsidRPr="00FA5570" w:rsidDel="009661CB" w:rsidRDefault="00EE10C6" w:rsidP="00877AF8">
            <w:pPr>
              <w:rPr>
                <w:del w:id="5113" w:author="Fegie" w:date="2021-04-28T12:03:00Z"/>
                <w:rFonts w:ascii="標楷體" w:eastAsia="標楷體" w:hAnsi="標楷體"/>
                <w:color w:val="FF0000"/>
              </w:rPr>
            </w:pPr>
            <w:del w:id="5114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X(15)</w:delText>
              </w:r>
              <w:bookmarkStart w:id="5115" w:name="_Toc71197573"/>
              <w:bookmarkEnd w:id="5115"/>
            </w:del>
          </w:p>
        </w:tc>
        <w:tc>
          <w:tcPr>
            <w:tcW w:w="1066" w:type="dxa"/>
            <w:gridSpan w:val="2"/>
          </w:tcPr>
          <w:p w14:paraId="41762E70" w14:textId="3C84CE68" w:rsidR="00EE10C6" w:rsidRPr="00A04243" w:rsidDel="009661CB" w:rsidRDefault="00EE10C6" w:rsidP="00877AF8">
            <w:pPr>
              <w:rPr>
                <w:del w:id="5116" w:author="Fegie" w:date="2021-04-28T12:03:00Z"/>
                <w:rFonts w:ascii="標楷體" w:eastAsia="標楷體" w:hAnsi="標楷體"/>
              </w:rPr>
            </w:pPr>
            <w:bookmarkStart w:id="5117" w:name="_Toc71197574"/>
            <w:bookmarkEnd w:id="5117"/>
          </w:p>
        </w:tc>
        <w:tc>
          <w:tcPr>
            <w:tcW w:w="1141" w:type="dxa"/>
            <w:gridSpan w:val="2"/>
          </w:tcPr>
          <w:p w14:paraId="6DE04412" w14:textId="4DEF4E50" w:rsidR="00EE10C6" w:rsidRPr="00A04243" w:rsidDel="009661CB" w:rsidRDefault="00EE10C6" w:rsidP="00877AF8">
            <w:pPr>
              <w:rPr>
                <w:del w:id="5118" w:author="Fegie" w:date="2021-04-28T12:03:00Z"/>
                <w:rFonts w:ascii="標楷體" w:eastAsia="標楷體" w:hAnsi="標楷體"/>
              </w:rPr>
            </w:pPr>
            <w:bookmarkStart w:id="5119" w:name="_Toc71197575"/>
            <w:bookmarkEnd w:id="5119"/>
          </w:p>
        </w:tc>
        <w:tc>
          <w:tcPr>
            <w:tcW w:w="665" w:type="dxa"/>
            <w:gridSpan w:val="2"/>
          </w:tcPr>
          <w:p w14:paraId="4FA04805" w14:textId="709C276E" w:rsidR="00EE10C6" w:rsidRPr="00A04243" w:rsidDel="009661CB" w:rsidRDefault="00EE10C6" w:rsidP="00877AF8">
            <w:pPr>
              <w:rPr>
                <w:del w:id="5120" w:author="Fegie" w:date="2021-04-28T12:03:00Z"/>
                <w:rFonts w:ascii="標楷體" w:eastAsia="標楷體" w:hAnsi="標楷體"/>
              </w:rPr>
            </w:pPr>
            <w:bookmarkStart w:id="5121" w:name="_Toc71197576"/>
            <w:bookmarkEnd w:id="5121"/>
          </w:p>
        </w:tc>
        <w:tc>
          <w:tcPr>
            <w:tcW w:w="691" w:type="dxa"/>
            <w:gridSpan w:val="2"/>
          </w:tcPr>
          <w:p w14:paraId="52F7CDCB" w14:textId="31A19508" w:rsidR="00EE10C6" w:rsidRPr="00A04243" w:rsidDel="009661CB" w:rsidRDefault="00EE10C6" w:rsidP="00877AF8">
            <w:pPr>
              <w:rPr>
                <w:del w:id="5122" w:author="Fegie" w:date="2021-04-28T12:03:00Z"/>
                <w:rFonts w:ascii="標楷體" w:eastAsia="標楷體" w:hAnsi="標楷體"/>
              </w:rPr>
            </w:pPr>
            <w:bookmarkStart w:id="5123" w:name="_Toc71197577"/>
            <w:bookmarkEnd w:id="5123"/>
          </w:p>
        </w:tc>
        <w:tc>
          <w:tcPr>
            <w:tcW w:w="3613" w:type="dxa"/>
            <w:gridSpan w:val="3"/>
          </w:tcPr>
          <w:p w14:paraId="079EC6C2" w14:textId="4897C1D7" w:rsidR="00EE10C6" w:rsidRPr="00A04243" w:rsidDel="009661CB" w:rsidRDefault="00EE10C6" w:rsidP="00877AF8">
            <w:pPr>
              <w:rPr>
                <w:del w:id="5124" w:author="Fegie" w:date="2021-04-28T12:03:00Z"/>
                <w:rFonts w:ascii="標楷體" w:eastAsia="標楷體" w:hAnsi="標楷體"/>
              </w:rPr>
            </w:pPr>
            <w:del w:id="5125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5126" w:author="88692" w:date="2020-06-18T09:46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5127" w:author="88692" w:date="2020-06-18T09:46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bookmarkStart w:id="5128" w:name="_Toc71197578"/>
              <w:bookmarkEnd w:id="5128"/>
            </w:del>
          </w:p>
        </w:tc>
        <w:bookmarkStart w:id="5129" w:name="_Toc71197579"/>
        <w:bookmarkEnd w:id="5129"/>
      </w:tr>
      <w:tr w:rsidR="00EE10C6" w:rsidRPr="00A04243" w:rsidDel="009661CB" w14:paraId="6A3DBAB2" w14:textId="06F8EB39" w:rsidTr="00EE10C6">
        <w:trPr>
          <w:trHeight w:val="291"/>
          <w:jc w:val="center"/>
          <w:del w:id="5130" w:author="Fegie" w:date="2021-04-28T12:03:00Z"/>
        </w:trPr>
        <w:tc>
          <w:tcPr>
            <w:tcW w:w="558" w:type="dxa"/>
          </w:tcPr>
          <w:p w14:paraId="181204BB" w14:textId="30D12193" w:rsidR="00EE10C6" w:rsidRPr="00A04243" w:rsidDel="009661CB" w:rsidRDefault="00EE10C6" w:rsidP="00877AF8">
            <w:pPr>
              <w:rPr>
                <w:del w:id="5131" w:author="Fegie" w:date="2021-04-28T12:03:00Z"/>
                <w:rFonts w:ascii="標楷體" w:eastAsia="標楷體" w:hAnsi="標楷體"/>
              </w:rPr>
            </w:pPr>
            <w:bookmarkStart w:id="5132" w:name="_Toc71197580"/>
            <w:bookmarkEnd w:id="5132"/>
          </w:p>
        </w:tc>
        <w:tc>
          <w:tcPr>
            <w:tcW w:w="2152" w:type="dxa"/>
          </w:tcPr>
          <w:p w14:paraId="064C4AC9" w14:textId="7867FF5B" w:rsidR="00EE10C6" w:rsidRPr="00FA5570" w:rsidDel="009661CB" w:rsidRDefault="00EE10C6" w:rsidP="00877AF8">
            <w:pPr>
              <w:rPr>
                <w:del w:id="5133" w:author="Fegie" w:date="2021-04-28T12:03:00Z"/>
                <w:rFonts w:ascii="標楷體" w:eastAsia="標楷體" w:hAnsi="標楷體"/>
                <w:color w:val="FF0000"/>
              </w:rPr>
            </w:pPr>
            <w:del w:id="5134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與借款人關係</w:delText>
              </w:r>
              <w:bookmarkStart w:id="5135" w:name="_Toc71197581"/>
              <w:bookmarkEnd w:id="5135"/>
            </w:del>
          </w:p>
        </w:tc>
        <w:tc>
          <w:tcPr>
            <w:tcW w:w="1296" w:type="dxa"/>
            <w:gridSpan w:val="2"/>
          </w:tcPr>
          <w:p w14:paraId="37DDB41F" w14:textId="77AFC33A" w:rsidR="00EE10C6" w:rsidRPr="00FA5570" w:rsidDel="009661CB" w:rsidRDefault="00EE10C6" w:rsidP="00877AF8">
            <w:pPr>
              <w:rPr>
                <w:del w:id="5136" w:author="Fegie" w:date="2021-04-28T12:03:00Z"/>
                <w:rFonts w:ascii="標楷體" w:eastAsia="標楷體" w:hAnsi="標楷體"/>
                <w:color w:val="FF0000"/>
              </w:rPr>
            </w:pPr>
            <w:del w:id="5137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X(2)</w:delText>
              </w:r>
              <w:bookmarkStart w:id="5138" w:name="_Toc71197582"/>
              <w:bookmarkEnd w:id="5138"/>
            </w:del>
          </w:p>
        </w:tc>
        <w:tc>
          <w:tcPr>
            <w:tcW w:w="1066" w:type="dxa"/>
            <w:gridSpan w:val="2"/>
          </w:tcPr>
          <w:p w14:paraId="4F53DE74" w14:textId="2CE185CD" w:rsidR="00EE10C6" w:rsidRPr="00A04243" w:rsidDel="009661CB" w:rsidRDefault="00EE10C6" w:rsidP="00877AF8">
            <w:pPr>
              <w:rPr>
                <w:del w:id="5139" w:author="Fegie" w:date="2021-04-28T12:03:00Z"/>
                <w:rFonts w:ascii="標楷體" w:eastAsia="標楷體" w:hAnsi="標楷體"/>
              </w:rPr>
            </w:pPr>
            <w:bookmarkStart w:id="5140" w:name="_Toc71197583"/>
            <w:bookmarkEnd w:id="5140"/>
          </w:p>
        </w:tc>
        <w:tc>
          <w:tcPr>
            <w:tcW w:w="1141" w:type="dxa"/>
            <w:gridSpan w:val="2"/>
          </w:tcPr>
          <w:p w14:paraId="5F89F622" w14:textId="62D6DB84" w:rsidR="00EE10C6" w:rsidRPr="00A04243" w:rsidDel="009661CB" w:rsidRDefault="00EE10C6" w:rsidP="00877AF8">
            <w:pPr>
              <w:rPr>
                <w:del w:id="5141" w:author="Fegie" w:date="2021-04-28T12:03:00Z"/>
                <w:rFonts w:ascii="標楷體" w:eastAsia="標楷體" w:hAnsi="標楷體"/>
              </w:rPr>
            </w:pPr>
            <w:bookmarkStart w:id="5142" w:name="_Toc71197584"/>
            <w:bookmarkEnd w:id="5142"/>
          </w:p>
        </w:tc>
        <w:tc>
          <w:tcPr>
            <w:tcW w:w="665" w:type="dxa"/>
            <w:gridSpan w:val="2"/>
          </w:tcPr>
          <w:p w14:paraId="4AB46911" w14:textId="67B0532F" w:rsidR="00EE10C6" w:rsidRPr="00A04243" w:rsidDel="009661CB" w:rsidRDefault="00EE10C6" w:rsidP="00877AF8">
            <w:pPr>
              <w:rPr>
                <w:del w:id="5143" w:author="Fegie" w:date="2021-04-28T12:03:00Z"/>
                <w:rFonts w:ascii="標楷體" w:eastAsia="標楷體" w:hAnsi="標楷體"/>
              </w:rPr>
            </w:pPr>
            <w:bookmarkStart w:id="5144" w:name="_Toc71197585"/>
            <w:bookmarkEnd w:id="5144"/>
          </w:p>
        </w:tc>
        <w:tc>
          <w:tcPr>
            <w:tcW w:w="691" w:type="dxa"/>
            <w:gridSpan w:val="2"/>
          </w:tcPr>
          <w:p w14:paraId="062F8E8A" w14:textId="7274120E" w:rsidR="00EE10C6" w:rsidRPr="00A04243" w:rsidDel="009661CB" w:rsidRDefault="00EE10C6" w:rsidP="00877AF8">
            <w:pPr>
              <w:rPr>
                <w:del w:id="5145" w:author="Fegie" w:date="2021-04-28T12:03:00Z"/>
                <w:rFonts w:ascii="標楷體" w:eastAsia="標楷體" w:hAnsi="標楷體"/>
              </w:rPr>
            </w:pPr>
            <w:bookmarkStart w:id="5146" w:name="_Toc71197586"/>
            <w:bookmarkEnd w:id="5146"/>
          </w:p>
        </w:tc>
        <w:tc>
          <w:tcPr>
            <w:tcW w:w="3613" w:type="dxa"/>
            <w:gridSpan w:val="3"/>
          </w:tcPr>
          <w:p w14:paraId="697C040B" w14:textId="5CEDCE51" w:rsidR="00EE10C6" w:rsidDel="009661CB" w:rsidRDefault="00EE10C6" w:rsidP="00877AF8">
            <w:pPr>
              <w:rPr>
                <w:del w:id="5147" w:author="Fegie" w:date="2021-04-28T12:03:00Z"/>
                <w:rFonts w:ascii="標楷體" w:eastAsia="標楷體" w:hAnsi="標楷體"/>
                <w:color w:val="FF0000"/>
              </w:rPr>
            </w:pPr>
            <w:del w:id="5148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5149" w:author="88692" w:date="2020-06-18T09:46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5150" w:author="88692" w:date="2020-06-18T09:46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r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;</w:delText>
              </w:r>
              <w:bookmarkStart w:id="5151" w:name="_Toc71197587"/>
              <w:bookmarkEnd w:id="5151"/>
            </w:del>
          </w:p>
          <w:p w14:paraId="55B417E0" w14:textId="074FFD1D" w:rsidR="00EE10C6" w:rsidRPr="00FA5570" w:rsidDel="009661CB" w:rsidRDefault="00EE10C6" w:rsidP="00877AF8">
            <w:pPr>
              <w:rPr>
                <w:del w:id="5152" w:author="Fegie" w:date="2021-04-28T12:03:00Z"/>
                <w:rFonts w:ascii="標楷體" w:eastAsia="標楷體" w:hAnsi="標楷體"/>
                <w:color w:val="FF0000"/>
              </w:rPr>
            </w:pPr>
            <w:del w:id="5153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空白:本人</w:delText>
              </w:r>
              <w:bookmarkStart w:id="5154" w:name="_Toc71197588"/>
              <w:bookmarkEnd w:id="5154"/>
            </w:del>
          </w:p>
          <w:p w14:paraId="7904CC35" w14:textId="6ABA2C98" w:rsidR="00EE10C6" w:rsidRPr="00FA5570" w:rsidDel="009661CB" w:rsidRDefault="00EE10C6" w:rsidP="00877AF8">
            <w:pPr>
              <w:rPr>
                <w:del w:id="5155" w:author="Fegie" w:date="2021-04-28T12:03:00Z"/>
                <w:rFonts w:ascii="標楷體" w:eastAsia="標楷體" w:hAnsi="標楷體"/>
                <w:color w:val="FF0000"/>
              </w:rPr>
            </w:pPr>
            <w:del w:id="5156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01: 夫</w:delText>
              </w:r>
              <w:bookmarkStart w:id="5157" w:name="_Toc71197589"/>
              <w:bookmarkEnd w:id="5157"/>
            </w:del>
          </w:p>
          <w:p w14:paraId="481AF34E" w14:textId="66B35A7D" w:rsidR="00EE10C6" w:rsidRPr="00FA5570" w:rsidDel="009661CB" w:rsidRDefault="00EE10C6" w:rsidP="00877AF8">
            <w:pPr>
              <w:rPr>
                <w:del w:id="5158" w:author="Fegie" w:date="2021-04-28T12:03:00Z"/>
                <w:rFonts w:ascii="標楷體" w:eastAsia="標楷體" w:hAnsi="標楷體"/>
                <w:color w:val="FF0000"/>
              </w:rPr>
            </w:pPr>
            <w:del w:id="5159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02: 妻</w:delText>
              </w:r>
              <w:bookmarkStart w:id="5160" w:name="_Toc71197590"/>
              <w:bookmarkEnd w:id="5160"/>
            </w:del>
          </w:p>
          <w:p w14:paraId="4CF4E076" w14:textId="39781EA6" w:rsidR="00EE10C6" w:rsidRPr="00FA5570" w:rsidDel="009661CB" w:rsidRDefault="00EE10C6" w:rsidP="00877AF8">
            <w:pPr>
              <w:rPr>
                <w:del w:id="5161" w:author="Fegie" w:date="2021-04-28T12:03:00Z"/>
                <w:rFonts w:ascii="標楷體" w:eastAsia="標楷體" w:hAnsi="標楷體"/>
                <w:color w:val="FF0000"/>
              </w:rPr>
            </w:pPr>
            <w:del w:id="5162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03: 父</w:delText>
              </w:r>
              <w:bookmarkStart w:id="5163" w:name="_Toc71197591"/>
              <w:bookmarkEnd w:id="5163"/>
            </w:del>
          </w:p>
          <w:p w14:paraId="6953E2A3" w14:textId="446AD075" w:rsidR="00EE10C6" w:rsidRPr="00FA5570" w:rsidDel="009661CB" w:rsidRDefault="00EE10C6" w:rsidP="00877AF8">
            <w:pPr>
              <w:rPr>
                <w:del w:id="5164" w:author="Fegie" w:date="2021-04-28T12:03:00Z"/>
                <w:rFonts w:ascii="標楷體" w:eastAsia="標楷體" w:hAnsi="標楷體"/>
                <w:color w:val="FF0000"/>
              </w:rPr>
            </w:pPr>
            <w:del w:id="5165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04: 母</w:delText>
              </w:r>
              <w:bookmarkStart w:id="5166" w:name="_Toc71197592"/>
              <w:bookmarkEnd w:id="5166"/>
            </w:del>
          </w:p>
          <w:p w14:paraId="522A63E6" w14:textId="73A5BA91" w:rsidR="00EE10C6" w:rsidRPr="00FA5570" w:rsidDel="009661CB" w:rsidRDefault="00EE10C6" w:rsidP="00877AF8">
            <w:pPr>
              <w:rPr>
                <w:del w:id="5167" w:author="Fegie" w:date="2021-04-28T12:03:00Z"/>
                <w:rFonts w:ascii="標楷體" w:eastAsia="標楷體" w:hAnsi="標楷體"/>
                <w:color w:val="FF0000"/>
              </w:rPr>
            </w:pPr>
            <w:del w:id="5168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05: 子</w:delText>
              </w:r>
              <w:bookmarkStart w:id="5169" w:name="_Toc71197593"/>
              <w:bookmarkEnd w:id="5169"/>
            </w:del>
          </w:p>
          <w:p w14:paraId="3F4762D8" w14:textId="5E160265" w:rsidR="00EE10C6" w:rsidRPr="00FA5570" w:rsidDel="009661CB" w:rsidRDefault="00EE10C6" w:rsidP="00877AF8">
            <w:pPr>
              <w:rPr>
                <w:del w:id="5170" w:author="Fegie" w:date="2021-04-28T12:03:00Z"/>
                <w:rFonts w:ascii="標楷體" w:eastAsia="標楷體" w:hAnsi="標楷體"/>
                <w:color w:val="FF0000"/>
              </w:rPr>
            </w:pPr>
            <w:del w:id="5171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06: 女</w:delText>
              </w:r>
              <w:bookmarkStart w:id="5172" w:name="_Toc71197594"/>
              <w:bookmarkEnd w:id="5172"/>
            </w:del>
          </w:p>
          <w:p w14:paraId="30A7CEB6" w14:textId="585B4CA0" w:rsidR="00EE10C6" w:rsidRPr="00FA5570" w:rsidDel="009661CB" w:rsidRDefault="00EE10C6" w:rsidP="00877AF8">
            <w:pPr>
              <w:rPr>
                <w:del w:id="5173" w:author="Fegie" w:date="2021-04-28T12:03:00Z"/>
                <w:rFonts w:ascii="標楷體" w:eastAsia="標楷體" w:hAnsi="標楷體"/>
                <w:color w:val="FF0000"/>
              </w:rPr>
            </w:pPr>
            <w:del w:id="5174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07: 兄</w:delText>
              </w:r>
              <w:bookmarkStart w:id="5175" w:name="_Toc71197595"/>
              <w:bookmarkEnd w:id="5175"/>
            </w:del>
          </w:p>
          <w:p w14:paraId="30B1F894" w14:textId="4E4ED69B" w:rsidR="00EE10C6" w:rsidRPr="00FA5570" w:rsidDel="009661CB" w:rsidRDefault="00EE10C6" w:rsidP="00877AF8">
            <w:pPr>
              <w:rPr>
                <w:del w:id="5176" w:author="Fegie" w:date="2021-04-28T12:03:00Z"/>
                <w:rFonts w:ascii="標楷體" w:eastAsia="標楷體" w:hAnsi="標楷體"/>
                <w:color w:val="FF0000"/>
              </w:rPr>
            </w:pPr>
            <w:del w:id="5177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08: 弟</w:delText>
              </w:r>
              <w:bookmarkStart w:id="5178" w:name="_Toc71197596"/>
              <w:bookmarkEnd w:id="5178"/>
            </w:del>
          </w:p>
          <w:p w14:paraId="369A2526" w14:textId="539F9AA8" w:rsidR="00EE10C6" w:rsidRPr="00FA5570" w:rsidDel="009661CB" w:rsidRDefault="00EE10C6" w:rsidP="00877AF8">
            <w:pPr>
              <w:rPr>
                <w:del w:id="5179" w:author="Fegie" w:date="2021-04-28T12:03:00Z"/>
                <w:rFonts w:ascii="標楷體" w:eastAsia="標楷體" w:hAnsi="標楷體"/>
                <w:color w:val="FF0000"/>
              </w:rPr>
            </w:pPr>
            <w:del w:id="5180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09: 姊</w:delText>
              </w:r>
              <w:bookmarkStart w:id="5181" w:name="_Toc71197597"/>
              <w:bookmarkEnd w:id="5181"/>
            </w:del>
          </w:p>
          <w:p w14:paraId="52900569" w14:textId="6DD6E999" w:rsidR="00EE10C6" w:rsidRPr="00FA5570" w:rsidDel="009661CB" w:rsidRDefault="00EE10C6" w:rsidP="00877AF8">
            <w:pPr>
              <w:rPr>
                <w:del w:id="5182" w:author="Fegie" w:date="2021-04-28T12:03:00Z"/>
                <w:rFonts w:ascii="標楷體" w:eastAsia="標楷體" w:hAnsi="標楷體"/>
                <w:color w:val="FF0000"/>
              </w:rPr>
            </w:pPr>
            <w:del w:id="5183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10: 妹</w:delText>
              </w:r>
              <w:bookmarkStart w:id="5184" w:name="_Toc71197598"/>
              <w:bookmarkEnd w:id="5184"/>
            </w:del>
          </w:p>
          <w:p w14:paraId="7A2C687B" w14:textId="15E52D80" w:rsidR="00EE10C6" w:rsidRPr="00FA5570" w:rsidDel="009661CB" w:rsidRDefault="00EE10C6" w:rsidP="00877AF8">
            <w:pPr>
              <w:rPr>
                <w:del w:id="5185" w:author="Fegie" w:date="2021-04-28T12:03:00Z"/>
                <w:rFonts w:ascii="標楷體" w:eastAsia="標楷體" w:hAnsi="標楷體"/>
                <w:color w:val="FF0000"/>
              </w:rPr>
            </w:pPr>
            <w:del w:id="5186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11: 姪子</w:delText>
              </w:r>
              <w:bookmarkStart w:id="5187" w:name="_Toc71197599"/>
              <w:bookmarkEnd w:id="5187"/>
            </w:del>
          </w:p>
          <w:p w14:paraId="14B120A3" w14:textId="4468E3D3" w:rsidR="00EE10C6" w:rsidRPr="00A04243" w:rsidDel="009661CB" w:rsidRDefault="00EE10C6" w:rsidP="00877AF8">
            <w:pPr>
              <w:rPr>
                <w:del w:id="5188" w:author="Fegie" w:date="2021-04-28T12:03:00Z"/>
                <w:rFonts w:ascii="標楷體" w:eastAsia="標楷體" w:hAnsi="標楷體"/>
              </w:rPr>
            </w:pPr>
            <w:del w:id="5189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99: 其他</w:delText>
              </w:r>
              <w:bookmarkStart w:id="5190" w:name="_Toc71197600"/>
              <w:bookmarkEnd w:id="5190"/>
            </w:del>
          </w:p>
        </w:tc>
        <w:bookmarkStart w:id="5191" w:name="_Toc71197601"/>
        <w:bookmarkEnd w:id="5191"/>
      </w:tr>
      <w:tr w:rsidR="00EE10C6" w:rsidRPr="00A04243" w:rsidDel="009661CB" w14:paraId="39599D12" w14:textId="39F1C30E" w:rsidTr="00EE10C6">
        <w:trPr>
          <w:trHeight w:val="291"/>
          <w:jc w:val="center"/>
          <w:del w:id="5192" w:author="Fegie" w:date="2021-04-28T12:03:00Z"/>
        </w:trPr>
        <w:tc>
          <w:tcPr>
            <w:tcW w:w="558" w:type="dxa"/>
          </w:tcPr>
          <w:p w14:paraId="5D302251" w14:textId="1664ADD2" w:rsidR="00EE10C6" w:rsidRPr="00A04243" w:rsidDel="009661CB" w:rsidRDefault="00EE10C6" w:rsidP="00877AF8">
            <w:pPr>
              <w:rPr>
                <w:del w:id="5193" w:author="Fegie" w:date="2021-04-28T12:03:00Z"/>
                <w:rFonts w:ascii="標楷體" w:eastAsia="標楷體" w:hAnsi="標楷體"/>
              </w:rPr>
            </w:pPr>
            <w:bookmarkStart w:id="5194" w:name="_Toc71197602"/>
            <w:bookmarkEnd w:id="5194"/>
          </w:p>
        </w:tc>
        <w:tc>
          <w:tcPr>
            <w:tcW w:w="2152" w:type="dxa"/>
          </w:tcPr>
          <w:p w14:paraId="1AA16D99" w14:textId="05007D82" w:rsidR="00EE10C6" w:rsidRPr="00FA5570" w:rsidDel="009661CB" w:rsidRDefault="00EE10C6" w:rsidP="00877AF8">
            <w:pPr>
              <w:rPr>
                <w:del w:id="5195" w:author="Fegie" w:date="2021-04-28T12:03:00Z"/>
                <w:rFonts w:ascii="標楷體" w:eastAsia="標楷體" w:hAnsi="標楷體"/>
                <w:color w:val="FF0000"/>
              </w:rPr>
            </w:pPr>
            <w:del w:id="5196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聯絡人姓名</w:delText>
              </w:r>
              <w:bookmarkStart w:id="5197" w:name="_Toc71197603"/>
              <w:bookmarkEnd w:id="5197"/>
            </w:del>
          </w:p>
        </w:tc>
        <w:tc>
          <w:tcPr>
            <w:tcW w:w="1296" w:type="dxa"/>
            <w:gridSpan w:val="2"/>
          </w:tcPr>
          <w:p w14:paraId="3DF636D6" w14:textId="48914EFC" w:rsidR="00EE10C6" w:rsidRPr="00FA5570" w:rsidDel="009661CB" w:rsidRDefault="00EE10C6" w:rsidP="00877AF8">
            <w:pPr>
              <w:rPr>
                <w:del w:id="5198" w:author="Fegie" w:date="2021-04-28T12:03:00Z"/>
                <w:rFonts w:ascii="標楷體" w:eastAsia="標楷體" w:hAnsi="標楷體"/>
                <w:color w:val="FF0000"/>
              </w:rPr>
            </w:pPr>
            <w:del w:id="5199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X(14)</w:delText>
              </w:r>
              <w:bookmarkStart w:id="5200" w:name="_Toc71197604"/>
              <w:bookmarkEnd w:id="5200"/>
            </w:del>
          </w:p>
        </w:tc>
        <w:tc>
          <w:tcPr>
            <w:tcW w:w="1066" w:type="dxa"/>
            <w:gridSpan w:val="2"/>
          </w:tcPr>
          <w:p w14:paraId="29A288AF" w14:textId="099002D3" w:rsidR="00EE10C6" w:rsidRPr="00A04243" w:rsidDel="009661CB" w:rsidRDefault="00EE10C6" w:rsidP="00877AF8">
            <w:pPr>
              <w:rPr>
                <w:del w:id="5201" w:author="Fegie" w:date="2021-04-28T12:03:00Z"/>
                <w:rFonts w:ascii="標楷體" w:eastAsia="標楷體" w:hAnsi="標楷體"/>
              </w:rPr>
            </w:pPr>
            <w:bookmarkStart w:id="5202" w:name="_Toc71197605"/>
            <w:bookmarkEnd w:id="5202"/>
          </w:p>
        </w:tc>
        <w:tc>
          <w:tcPr>
            <w:tcW w:w="1141" w:type="dxa"/>
            <w:gridSpan w:val="2"/>
          </w:tcPr>
          <w:p w14:paraId="5B626C5A" w14:textId="74C913FE" w:rsidR="00EE10C6" w:rsidRPr="00A04243" w:rsidDel="009661CB" w:rsidRDefault="00EE10C6" w:rsidP="00877AF8">
            <w:pPr>
              <w:rPr>
                <w:del w:id="5203" w:author="Fegie" w:date="2021-04-28T12:03:00Z"/>
                <w:rFonts w:ascii="標楷體" w:eastAsia="標楷體" w:hAnsi="標楷體"/>
              </w:rPr>
            </w:pPr>
            <w:bookmarkStart w:id="5204" w:name="_Toc71197606"/>
            <w:bookmarkEnd w:id="5204"/>
          </w:p>
        </w:tc>
        <w:tc>
          <w:tcPr>
            <w:tcW w:w="665" w:type="dxa"/>
            <w:gridSpan w:val="2"/>
          </w:tcPr>
          <w:p w14:paraId="69E39D2C" w14:textId="6110F214" w:rsidR="00EE10C6" w:rsidRPr="00A04243" w:rsidDel="009661CB" w:rsidRDefault="00EE10C6" w:rsidP="00877AF8">
            <w:pPr>
              <w:rPr>
                <w:del w:id="5205" w:author="Fegie" w:date="2021-04-28T12:03:00Z"/>
                <w:rFonts w:ascii="標楷體" w:eastAsia="標楷體" w:hAnsi="標楷體"/>
              </w:rPr>
            </w:pPr>
            <w:bookmarkStart w:id="5206" w:name="_Toc71197607"/>
            <w:bookmarkEnd w:id="5206"/>
          </w:p>
        </w:tc>
        <w:tc>
          <w:tcPr>
            <w:tcW w:w="691" w:type="dxa"/>
            <w:gridSpan w:val="2"/>
          </w:tcPr>
          <w:p w14:paraId="5C119113" w14:textId="6223DE60" w:rsidR="00EE10C6" w:rsidRPr="00A04243" w:rsidDel="009661CB" w:rsidRDefault="00EE10C6" w:rsidP="00877AF8">
            <w:pPr>
              <w:rPr>
                <w:del w:id="5207" w:author="Fegie" w:date="2021-04-28T12:03:00Z"/>
                <w:rFonts w:ascii="標楷體" w:eastAsia="標楷體" w:hAnsi="標楷體"/>
              </w:rPr>
            </w:pPr>
            <w:bookmarkStart w:id="5208" w:name="_Toc71197608"/>
            <w:bookmarkEnd w:id="5208"/>
          </w:p>
        </w:tc>
        <w:tc>
          <w:tcPr>
            <w:tcW w:w="3613" w:type="dxa"/>
            <w:gridSpan w:val="3"/>
          </w:tcPr>
          <w:p w14:paraId="28F77BEB" w14:textId="11FD3548" w:rsidR="00EE10C6" w:rsidRPr="00A04243" w:rsidDel="009661CB" w:rsidRDefault="00EE10C6" w:rsidP="00877AF8">
            <w:pPr>
              <w:rPr>
                <w:del w:id="5209" w:author="Fegie" w:date="2021-04-28T12:03:00Z"/>
                <w:rFonts w:ascii="標楷體" w:eastAsia="標楷體" w:hAnsi="標楷體"/>
              </w:rPr>
            </w:pPr>
            <w:del w:id="5210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5211" w:author="88692" w:date="2020-06-18T09:46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5212" w:author="88692" w:date="2020-06-18T09:46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bookmarkStart w:id="5213" w:name="_Toc71197609"/>
              <w:bookmarkEnd w:id="5213"/>
            </w:del>
          </w:p>
        </w:tc>
        <w:bookmarkStart w:id="5214" w:name="_Toc71197610"/>
        <w:bookmarkEnd w:id="5214"/>
      </w:tr>
      <w:tr w:rsidR="00EE10C6" w:rsidRPr="00A04243" w:rsidDel="009661CB" w14:paraId="54816389" w14:textId="6EE33EF9" w:rsidTr="00EE10C6">
        <w:trPr>
          <w:trHeight w:val="291"/>
          <w:jc w:val="center"/>
          <w:del w:id="5215" w:author="Fegie" w:date="2021-04-28T12:03:00Z"/>
        </w:trPr>
        <w:tc>
          <w:tcPr>
            <w:tcW w:w="558" w:type="dxa"/>
          </w:tcPr>
          <w:p w14:paraId="3DEB85F1" w14:textId="0AD4B6E6" w:rsidR="00EE10C6" w:rsidRPr="00A04243" w:rsidDel="009661CB" w:rsidRDefault="00EE10C6" w:rsidP="00877AF8">
            <w:pPr>
              <w:rPr>
                <w:del w:id="5216" w:author="Fegie" w:date="2021-04-28T12:03:00Z"/>
                <w:rFonts w:ascii="標楷體" w:eastAsia="標楷體" w:hAnsi="標楷體"/>
              </w:rPr>
            </w:pPr>
            <w:bookmarkStart w:id="5217" w:name="_Toc71197611"/>
            <w:bookmarkEnd w:id="5217"/>
          </w:p>
        </w:tc>
        <w:tc>
          <w:tcPr>
            <w:tcW w:w="2152" w:type="dxa"/>
          </w:tcPr>
          <w:p w14:paraId="0F7E568E" w14:textId="6DD5D475" w:rsidR="00EE10C6" w:rsidRPr="00FA5570" w:rsidDel="009661CB" w:rsidRDefault="00EE10C6" w:rsidP="00877AF8">
            <w:pPr>
              <w:rPr>
                <w:del w:id="5218" w:author="Fegie" w:date="2021-04-28T12:03:00Z"/>
                <w:rFonts w:ascii="標楷體" w:eastAsia="標楷體" w:hAnsi="標楷體"/>
                <w:color w:val="FF0000"/>
              </w:rPr>
            </w:pPr>
            <w:del w:id="5219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啟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用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記號</w:delText>
              </w:r>
              <w:bookmarkStart w:id="5220" w:name="_Toc71197612"/>
              <w:bookmarkEnd w:id="5220"/>
            </w:del>
          </w:p>
        </w:tc>
        <w:tc>
          <w:tcPr>
            <w:tcW w:w="1296" w:type="dxa"/>
            <w:gridSpan w:val="2"/>
          </w:tcPr>
          <w:p w14:paraId="7CCB3D8E" w14:textId="4435A928" w:rsidR="00EE10C6" w:rsidRPr="00FA5570" w:rsidDel="009661CB" w:rsidRDefault="00EE10C6" w:rsidP="00877AF8">
            <w:pPr>
              <w:rPr>
                <w:del w:id="5221" w:author="Fegie" w:date="2021-04-28T12:03:00Z"/>
                <w:rFonts w:ascii="標楷體" w:eastAsia="標楷體" w:hAnsi="標楷體"/>
                <w:color w:val="FF0000"/>
              </w:rPr>
            </w:pPr>
            <w:del w:id="5222" w:author="Fegie" w:date="2021-04-28T12:03:00Z">
              <w:r w:rsidDel="009661CB">
                <w:rPr>
                  <w:rFonts w:ascii="標楷體" w:eastAsia="標楷體" w:hAnsi="標楷體" w:hint="eastAsia"/>
                  <w:color w:val="FF0000"/>
                </w:rPr>
                <w:delText>X(2)</w:delText>
              </w:r>
              <w:bookmarkStart w:id="5223" w:name="_Toc71197613"/>
              <w:bookmarkEnd w:id="5223"/>
            </w:del>
          </w:p>
        </w:tc>
        <w:tc>
          <w:tcPr>
            <w:tcW w:w="1066" w:type="dxa"/>
            <w:gridSpan w:val="2"/>
          </w:tcPr>
          <w:p w14:paraId="1C0564BA" w14:textId="59A74E61" w:rsidR="00EE10C6" w:rsidRPr="00A04243" w:rsidDel="009661CB" w:rsidRDefault="00EE10C6" w:rsidP="00877AF8">
            <w:pPr>
              <w:rPr>
                <w:del w:id="5224" w:author="Fegie" w:date="2021-04-28T12:03:00Z"/>
                <w:rFonts w:ascii="標楷體" w:eastAsia="標楷體" w:hAnsi="標楷體"/>
              </w:rPr>
            </w:pPr>
            <w:bookmarkStart w:id="5225" w:name="_Toc71197614"/>
            <w:bookmarkEnd w:id="5225"/>
          </w:p>
        </w:tc>
        <w:tc>
          <w:tcPr>
            <w:tcW w:w="1141" w:type="dxa"/>
            <w:gridSpan w:val="2"/>
          </w:tcPr>
          <w:p w14:paraId="15F5FC07" w14:textId="0276B9D5" w:rsidR="00EE10C6" w:rsidRPr="00A04243" w:rsidDel="009661CB" w:rsidRDefault="00EE10C6" w:rsidP="00877AF8">
            <w:pPr>
              <w:rPr>
                <w:del w:id="5226" w:author="Fegie" w:date="2021-04-28T12:03:00Z"/>
                <w:rFonts w:ascii="標楷體" w:eastAsia="標楷體" w:hAnsi="標楷體"/>
              </w:rPr>
            </w:pPr>
            <w:bookmarkStart w:id="5227" w:name="_Toc71197615"/>
            <w:bookmarkEnd w:id="5227"/>
          </w:p>
        </w:tc>
        <w:tc>
          <w:tcPr>
            <w:tcW w:w="665" w:type="dxa"/>
            <w:gridSpan w:val="2"/>
          </w:tcPr>
          <w:p w14:paraId="18D264D3" w14:textId="1FC3C4A6" w:rsidR="00EE10C6" w:rsidRPr="00A04243" w:rsidDel="009661CB" w:rsidRDefault="00EE10C6" w:rsidP="00877AF8">
            <w:pPr>
              <w:rPr>
                <w:del w:id="5228" w:author="Fegie" w:date="2021-04-28T12:03:00Z"/>
                <w:rFonts w:ascii="標楷體" w:eastAsia="標楷體" w:hAnsi="標楷體"/>
              </w:rPr>
            </w:pPr>
            <w:bookmarkStart w:id="5229" w:name="_Toc71197616"/>
            <w:bookmarkEnd w:id="5229"/>
          </w:p>
        </w:tc>
        <w:tc>
          <w:tcPr>
            <w:tcW w:w="691" w:type="dxa"/>
            <w:gridSpan w:val="2"/>
          </w:tcPr>
          <w:p w14:paraId="5A72A2AE" w14:textId="345BC47D" w:rsidR="00EE10C6" w:rsidRPr="00A04243" w:rsidDel="009661CB" w:rsidRDefault="00EE10C6" w:rsidP="00877AF8">
            <w:pPr>
              <w:rPr>
                <w:del w:id="5230" w:author="Fegie" w:date="2021-04-28T12:03:00Z"/>
                <w:rFonts w:ascii="標楷體" w:eastAsia="標楷體" w:hAnsi="標楷體"/>
              </w:rPr>
            </w:pPr>
            <w:bookmarkStart w:id="5231" w:name="_Toc71197617"/>
            <w:bookmarkEnd w:id="5231"/>
          </w:p>
        </w:tc>
        <w:tc>
          <w:tcPr>
            <w:tcW w:w="3613" w:type="dxa"/>
            <w:gridSpan w:val="3"/>
          </w:tcPr>
          <w:p w14:paraId="7AD7D79B" w14:textId="4F6DFD8C" w:rsidR="00EE10C6" w:rsidRPr="00362205" w:rsidDel="009661CB" w:rsidRDefault="00EE10C6" w:rsidP="00877AF8">
            <w:pPr>
              <w:rPr>
                <w:del w:id="5232" w:author="Fegie" w:date="2021-04-28T12:03:00Z"/>
                <w:rFonts w:ascii="標楷體" w:eastAsia="標楷體" w:hAnsi="標楷體"/>
              </w:rPr>
            </w:pPr>
            <w:del w:id="5233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5234" w:author="88692" w:date="2020-06-18T09:46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5235" w:author="88692" w:date="2020-06-18T09:46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r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;</w:delText>
              </w:r>
              <w:bookmarkStart w:id="5236" w:name="_Toc71197618"/>
              <w:bookmarkEnd w:id="5236"/>
            </w:del>
          </w:p>
          <w:p w14:paraId="457752D0" w14:textId="2EDF20B5" w:rsidR="00EE10C6" w:rsidRPr="00FA5570" w:rsidDel="009661CB" w:rsidRDefault="00E8798B" w:rsidP="00877AF8">
            <w:pPr>
              <w:rPr>
                <w:del w:id="5237" w:author="Fegie" w:date="2021-04-28T12:03:00Z"/>
                <w:rFonts w:ascii="標楷體" w:eastAsia="標楷體" w:hAnsi="標楷體"/>
                <w:color w:val="FF0000"/>
              </w:rPr>
            </w:pPr>
            <w:ins w:id="5238" w:author="88692" w:date="2020-06-17T10:09:00Z">
              <w:del w:id="5239" w:author="Fegie" w:date="2021-04-28T12:03:00Z">
                <w:r w:rsidDel="009661CB">
                  <w:rPr>
                    <w:rFonts w:ascii="標楷體" w:eastAsia="標楷體" w:hAnsi="標楷體"/>
                    <w:color w:val="FF0000"/>
                  </w:rPr>
                  <w:delText>Y</w:delText>
                </w:r>
              </w:del>
            </w:ins>
            <w:del w:id="5240" w:author="Fegie" w:date="2021-04-28T12:03:00Z">
              <w:r w:rsidR="00EE10C6" w:rsidRPr="00FA5570" w:rsidDel="009661CB">
                <w:rPr>
                  <w:rFonts w:ascii="標楷體" w:eastAsia="標楷體" w:hAnsi="標楷體" w:hint="eastAsia"/>
                  <w:color w:val="FF0000"/>
                </w:rPr>
                <w:delText xml:space="preserve">0:啟用 </w:delText>
              </w:r>
              <w:r w:rsidR="00EE10C6" w:rsidRPr="00FA5570" w:rsidDel="009661CB">
                <w:rPr>
                  <w:rFonts w:ascii="標楷體" w:eastAsia="標楷體" w:hAnsi="標楷體"/>
                  <w:color w:val="FF0000"/>
                </w:rPr>
                <w:delText xml:space="preserve"> </w:delText>
              </w:r>
              <w:bookmarkStart w:id="5241" w:name="_Toc71197619"/>
              <w:bookmarkEnd w:id="5241"/>
            </w:del>
          </w:p>
          <w:p w14:paraId="0DB0D8FF" w14:textId="68325B3E" w:rsidR="00EE10C6" w:rsidRPr="00A04243" w:rsidDel="009661CB" w:rsidRDefault="00E8798B" w:rsidP="00877AF8">
            <w:pPr>
              <w:rPr>
                <w:del w:id="5242" w:author="Fegie" w:date="2021-04-28T12:03:00Z"/>
                <w:rFonts w:ascii="標楷體" w:eastAsia="標楷體" w:hAnsi="標楷體"/>
              </w:rPr>
            </w:pPr>
            <w:ins w:id="5243" w:author="88692" w:date="2020-06-17T10:09:00Z">
              <w:del w:id="5244" w:author="Fegie" w:date="2021-04-28T12:03:00Z">
                <w:r w:rsidDel="009661CB">
                  <w:rPr>
                    <w:rFonts w:ascii="標楷體" w:eastAsia="標楷體" w:hAnsi="標楷體"/>
                    <w:color w:val="FF0000"/>
                  </w:rPr>
                  <w:delText>N</w:delText>
                </w:r>
              </w:del>
            </w:ins>
            <w:del w:id="5245" w:author="Fegie" w:date="2021-04-28T12:03:00Z">
              <w:r w:rsidR="00EE10C6" w:rsidRPr="00FA5570" w:rsidDel="009661CB">
                <w:rPr>
                  <w:rFonts w:ascii="標楷體" w:eastAsia="標楷體" w:hAnsi="標楷體" w:hint="eastAsia"/>
                  <w:color w:val="FF0000"/>
                </w:rPr>
                <w:delText>1:未啟用</w:delText>
              </w:r>
            </w:del>
            <w:ins w:id="5246" w:author="88692" w:date="2020-06-17T10:41:00Z">
              <w:del w:id="5247" w:author="Fegie" w:date="2021-04-28T12:03:00Z">
                <w:r w:rsidR="0015734C" w:rsidDel="009661CB">
                  <w:rPr>
                    <w:rFonts w:ascii="標楷體" w:eastAsia="標楷體" w:hAnsi="標楷體" w:hint="eastAsia"/>
                    <w:color w:val="FF0000"/>
                  </w:rPr>
                  <w:delText>停用</w:delText>
                </w:r>
              </w:del>
            </w:ins>
            <w:bookmarkStart w:id="5248" w:name="_Toc71197620"/>
            <w:bookmarkEnd w:id="5248"/>
          </w:p>
        </w:tc>
        <w:bookmarkStart w:id="5249" w:name="_Toc71197621"/>
        <w:bookmarkEnd w:id="5249"/>
      </w:tr>
      <w:tr w:rsidR="00EE10C6" w:rsidRPr="00A04243" w:rsidDel="009661CB" w14:paraId="017DF527" w14:textId="2E6881B8" w:rsidTr="00EE10C6">
        <w:trPr>
          <w:trHeight w:val="291"/>
          <w:jc w:val="center"/>
          <w:del w:id="5250" w:author="Fegie" w:date="2021-04-28T12:03:00Z"/>
        </w:trPr>
        <w:tc>
          <w:tcPr>
            <w:tcW w:w="558" w:type="dxa"/>
          </w:tcPr>
          <w:p w14:paraId="02D461C1" w14:textId="1EF3D46A" w:rsidR="00EE10C6" w:rsidRPr="00A04243" w:rsidDel="009661CB" w:rsidRDefault="00EE10C6" w:rsidP="00877AF8">
            <w:pPr>
              <w:rPr>
                <w:del w:id="5251" w:author="Fegie" w:date="2021-04-28T12:03:00Z"/>
                <w:rFonts w:ascii="標楷體" w:eastAsia="標楷體" w:hAnsi="標楷體"/>
              </w:rPr>
            </w:pPr>
            <w:bookmarkStart w:id="5252" w:name="_Toc71197622"/>
            <w:bookmarkEnd w:id="5252"/>
          </w:p>
        </w:tc>
        <w:tc>
          <w:tcPr>
            <w:tcW w:w="2152" w:type="dxa"/>
          </w:tcPr>
          <w:p w14:paraId="28B6DA91" w14:textId="319C53B8" w:rsidR="00EE10C6" w:rsidRPr="00FA5570" w:rsidDel="009661CB" w:rsidRDefault="00EE10C6" w:rsidP="00877AF8">
            <w:pPr>
              <w:rPr>
                <w:del w:id="5253" w:author="Fegie" w:date="2021-04-28T12:03:00Z"/>
                <w:rFonts w:ascii="標楷體" w:eastAsia="標楷體" w:hAnsi="標楷體"/>
                <w:color w:val="FF0000"/>
              </w:rPr>
            </w:pPr>
            <w:del w:id="5254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備註</w:delText>
              </w:r>
              <w:bookmarkStart w:id="5255" w:name="_Toc71197623"/>
              <w:bookmarkEnd w:id="5255"/>
            </w:del>
          </w:p>
        </w:tc>
        <w:tc>
          <w:tcPr>
            <w:tcW w:w="1296" w:type="dxa"/>
            <w:gridSpan w:val="2"/>
          </w:tcPr>
          <w:p w14:paraId="09EBC206" w14:textId="5DD10D05" w:rsidR="00EE10C6" w:rsidRPr="00A04243" w:rsidDel="009661CB" w:rsidRDefault="00EE10C6" w:rsidP="00877AF8">
            <w:pPr>
              <w:rPr>
                <w:del w:id="5256" w:author="Fegie" w:date="2021-04-28T12:03:00Z"/>
                <w:rFonts w:ascii="標楷體" w:eastAsia="標楷體" w:hAnsi="標楷體"/>
              </w:rPr>
            </w:pPr>
            <w:del w:id="5257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X(4</w:delText>
              </w:r>
              <w:r w:rsidDel="009661CB">
                <w:rPr>
                  <w:rFonts w:ascii="標楷體" w:eastAsia="標楷體" w:hAnsi="標楷體" w:hint="eastAsia"/>
                  <w:color w:val="FF0000"/>
                </w:rPr>
                <w:delText>0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)</w:delText>
              </w:r>
              <w:bookmarkStart w:id="5258" w:name="_Toc71197624"/>
              <w:bookmarkEnd w:id="5258"/>
            </w:del>
          </w:p>
        </w:tc>
        <w:tc>
          <w:tcPr>
            <w:tcW w:w="1066" w:type="dxa"/>
            <w:gridSpan w:val="2"/>
          </w:tcPr>
          <w:p w14:paraId="347F2663" w14:textId="37ED6CBB" w:rsidR="00EE10C6" w:rsidRPr="00A04243" w:rsidDel="009661CB" w:rsidRDefault="00EE10C6" w:rsidP="00877AF8">
            <w:pPr>
              <w:rPr>
                <w:del w:id="5259" w:author="Fegie" w:date="2021-04-28T12:03:00Z"/>
                <w:rFonts w:ascii="標楷體" w:eastAsia="標楷體" w:hAnsi="標楷體"/>
              </w:rPr>
            </w:pPr>
            <w:bookmarkStart w:id="5260" w:name="_Toc71197625"/>
            <w:bookmarkEnd w:id="5260"/>
          </w:p>
        </w:tc>
        <w:tc>
          <w:tcPr>
            <w:tcW w:w="1141" w:type="dxa"/>
            <w:gridSpan w:val="2"/>
          </w:tcPr>
          <w:p w14:paraId="0CF08560" w14:textId="2A711BB3" w:rsidR="00EE10C6" w:rsidRPr="00A04243" w:rsidDel="009661CB" w:rsidRDefault="00EE10C6" w:rsidP="00877AF8">
            <w:pPr>
              <w:rPr>
                <w:del w:id="5261" w:author="Fegie" w:date="2021-04-28T12:03:00Z"/>
                <w:rFonts w:ascii="標楷體" w:eastAsia="標楷體" w:hAnsi="標楷體"/>
              </w:rPr>
            </w:pPr>
            <w:bookmarkStart w:id="5262" w:name="_Toc71197626"/>
            <w:bookmarkEnd w:id="5262"/>
          </w:p>
        </w:tc>
        <w:tc>
          <w:tcPr>
            <w:tcW w:w="665" w:type="dxa"/>
            <w:gridSpan w:val="2"/>
          </w:tcPr>
          <w:p w14:paraId="02396C73" w14:textId="50406CBB" w:rsidR="00EE10C6" w:rsidRPr="00A04243" w:rsidDel="009661CB" w:rsidRDefault="00EE10C6" w:rsidP="00877AF8">
            <w:pPr>
              <w:rPr>
                <w:del w:id="5263" w:author="Fegie" w:date="2021-04-28T12:03:00Z"/>
                <w:rFonts w:ascii="標楷體" w:eastAsia="標楷體" w:hAnsi="標楷體"/>
              </w:rPr>
            </w:pPr>
            <w:bookmarkStart w:id="5264" w:name="_Toc71197627"/>
            <w:bookmarkEnd w:id="5264"/>
          </w:p>
        </w:tc>
        <w:tc>
          <w:tcPr>
            <w:tcW w:w="691" w:type="dxa"/>
            <w:gridSpan w:val="2"/>
          </w:tcPr>
          <w:p w14:paraId="70023092" w14:textId="52981F71" w:rsidR="00EE10C6" w:rsidRPr="00A04243" w:rsidDel="009661CB" w:rsidRDefault="00EE10C6" w:rsidP="00877AF8">
            <w:pPr>
              <w:rPr>
                <w:del w:id="5265" w:author="Fegie" w:date="2021-04-28T12:03:00Z"/>
                <w:rFonts w:ascii="標楷體" w:eastAsia="標楷體" w:hAnsi="標楷體"/>
              </w:rPr>
            </w:pPr>
            <w:bookmarkStart w:id="5266" w:name="_Toc71197628"/>
            <w:bookmarkEnd w:id="5266"/>
          </w:p>
        </w:tc>
        <w:tc>
          <w:tcPr>
            <w:tcW w:w="3613" w:type="dxa"/>
            <w:gridSpan w:val="3"/>
          </w:tcPr>
          <w:p w14:paraId="1F0E451C" w14:textId="4F41E7DA" w:rsidR="00EE10C6" w:rsidRPr="00A04243" w:rsidDel="009661CB" w:rsidRDefault="00EE10C6" w:rsidP="00877AF8">
            <w:pPr>
              <w:rPr>
                <w:del w:id="5267" w:author="Fegie" w:date="2021-04-28T12:03:00Z"/>
                <w:rFonts w:ascii="標楷體" w:eastAsia="標楷體" w:hAnsi="標楷體"/>
              </w:rPr>
            </w:pPr>
            <w:del w:id="5268" w:author="Fegie" w:date="2021-04-28T12:03:00Z"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[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5269" w:author="88692" w:date="2020-06-18T09:46:00Z">
                    <w:rPr>
                      <w:rFonts w:ascii="標楷體" w:eastAsia="標楷體" w:hAnsi="標楷體" w:hint="eastAsia"/>
                      <w:color w:val="FF0000"/>
                      <w:lang w:eastAsia="zh-HK"/>
                    </w:rPr>
                  </w:rPrChange>
                </w:rPr>
                <w:delText>刪除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lang w:eastAsia="zh-HK"/>
                  <w:rPrChange w:id="5270" w:author="88692" w:date="2020-06-18T09:46:00Z">
                    <w:rPr>
                      <w:rFonts w:ascii="標楷體" w:eastAsia="標楷體" w:hAnsi="標楷體"/>
                      <w:color w:val="FF0000"/>
                      <w:lang w:eastAsia="zh-HK"/>
                    </w:rPr>
                  </w:rPrChange>
                </w:rPr>
                <w:delText>&amp;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查詢]功能，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</w:rPr>
                <w:delText>聯絡電話</w:delText>
              </w:r>
              <w:r w:rsidRPr="00FA5570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資訊為多筆式輸出</w:delText>
              </w:r>
              <w:bookmarkStart w:id="5271" w:name="_Toc71197629"/>
              <w:bookmarkEnd w:id="5271"/>
            </w:del>
          </w:p>
        </w:tc>
        <w:bookmarkStart w:id="5272" w:name="_Toc71197630"/>
        <w:bookmarkEnd w:id="5272"/>
      </w:tr>
      <w:tr w:rsidR="00EE10C6" w:rsidRPr="00A04243" w:rsidDel="009661CB" w14:paraId="00F211BB" w14:textId="79EB9DDA" w:rsidTr="00EE10C6">
        <w:trPr>
          <w:trHeight w:val="291"/>
          <w:jc w:val="center"/>
          <w:del w:id="5273" w:author="Fegie" w:date="2021-04-28T12:03:00Z"/>
        </w:trPr>
        <w:tc>
          <w:tcPr>
            <w:tcW w:w="558" w:type="dxa"/>
          </w:tcPr>
          <w:p w14:paraId="58329290" w14:textId="7A453C6B" w:rsidR="00EE10C6" w:rsidRPr="00A04243" w:rsidDel="009661CB" w:rsidRDefault="00EE10C6" w:rsidP="00877AF8">
            <w:pPr>
              <w:rPr>
                <w:del w:id="5274" w:author="Fegie" w:date="2021-04-28T12:03:00Z"/>
                <w:rFonts w:ascii="標楷體" w:eastAsia="標楷體" w:hAnsi="標楷體"/>
              </w:rPr>
            </w:pPr>
            <w:bookmarkStart w:id="5275" w:name="_Toc71197631"/>
            <w:bookmarkEnd w:id="5275"/>
          </w:p>
        </w:tc>
        <w:tc>
          <w:tcPr>
            <w:tcW w:w="2152" w:type="dxa"/>
          </w:tcPr>
          <w:p w14:paraId="272D7D66" w14:textId="4D2BC723" w:rsidR="00EE10C6" w:rsidRPr="00A04243" w:rsidDel="009661CB" w:rsidRDefault="00EE10C6" w:rsidP="00877AF8">
            <w:pPr>
              <w:rPr>
                <w:del w:id="5276" w:author="Fegie" w:date="2021-04-28T12:03:00Z"/>
                <w:rFonts w:ascii="標楷體" w:eastAsia="標楷體" w:hAnsi="標楷體"/>
              </w:rPr>
            </w:pPr>
            <w:bookmarkStart w:id="5277" w:name="_Toc71197632"/>
            <w:bookmarkEnd w:id="5277"/>
          </w:p>
        </w:tc>
        <w:tc>
          <w:tcPr>
            <w:tcW w:w="1296" w:type="dxa"/>
            <w:gridSpan w:val="2"/>
          </w:tcPr>
          <w:p w14:paraId="17308441" w14:textId="238363B5" w:rsidR="00EE10C6" w:rsidRPr="00A04243" w:rsidDel="009661CB" w:rsidRDefault="00EE10C6" w:rsidP="00877AF8">
            <w:pPr>
              <w:rPr>
                <w:del w:id="5278" w:author="Fegie" w:date="2021-04-28T12:03:00Z"/>
                <w:rFonts w:ascii="標楷體" w:eastAsia="標楷體" w:hAnsi="標楷體"/>
              </w:rPr>
            </w:pPr>
            <w:bookmarkStart w:id="5279" w:name="_Toc71197633"/>
            <w:bookmarkEnd w:id="5279"/>
          </w:p>
        </w:tc>
        <w:tc>
          <w:tcPr>
            <w:tcW w:w="1066" w:type="dxa"/>
            <w:gridSpan w:val="2"/>
          </w:tcPr>
          <w:p w14:paraId="3B4E6F0E" w14:textId="0294D001" w:rsidR="00EE10C6" w:rsidRPr="00A04243" w:rsidDel="009661CB" w:rsidRDefault="00EE10C6" w:rsidP="00877AF8">
            <w:pPr>
              <w:rPr>
                <w:del w:id="5280" w:author="Fegie" w:date="2021-04-28T12:03:00Z"/>
                <w:rFonts w:ascii="標楷體" w:eastAsia="標楷體" w:hAnsi="標楷體"/>
              </w:rPr>
            </w:pPr>
            <w:bookmarkStart w:id="5281" w:name="_Toc71197634"/>
            <w:bookmarkEnd w:id="5281"/>
          </w:p>
        </w:tc>
        <w:tc>
          <w:tcPr>
            <w:tcW w:w="1141" w:type="dxa"/>
            <w:gridSpan w:val="2"/>
          </w:tcPr>
          <w:p w14:paraId="4B0743D4" w14:textId="21FC6126" w:rsidR="00EE10C6" w:rsidRPr="00A04243" w:rsidDel="009661CB" w:rsidRDefault="00EE10C6" w:rsidP="00877AF8">
            <w:pPr>
              <w:rPr>
                <w:del w:id="5282" w:author="Fegie" w:date="2021-04-28T12:03:00Z"/>
                <w:rFonts w:ascii="標楷體" w:eastAsia="標楷體" w:hAnsi="標楷體"/>
              </w:rPr>
            </w:pPr>
            <w:bookmarkStart w:id="5283" w:name="_Toc71197635"/>
            <w:bookmarkEnd w:id="5283"/>
          </w:p>
        </w:tc>
        <w:tc>
          <w:tcPr>
            <w:tcW w:w="665" w:type="dxa"/>
            <w:gridSpan w:val="2"/>
          </w:tcPr>
          <w:p w14:paraId="70C1EA63" w14:textId="6A27BDC7" w:rsidR="00EE10C6" w:rsidRPr="00A04243" w:rsidDel="009661CB" w:rsidRDefault="00EE10C6" w:rsidP="00877AF8">
            <w:pPr>
              <w:rPr>
                <w:del w:id="5284" w:author="Fegie" w:date="2021-04-28T12:03:00Z"/>
                <w:rFonts w:ascii="標楷體" w:eastAsia="標楷體" w:hAnsi="標楷體"/>
              </w:rPr>
            </w:pPr>
            <w:bookmarkStart w:id="5285" w:name="_Toc71197636"/>
            <w:bookmarkEnd w:id="5285"/>
          </w:p>
        </w:tc>
        <w:tc>
          <w:tcPr>
            <w:tcW w:w="691" w:type="dxa"/>
            <w:gridSpan w:val="2"/>
          </w:tcPr>
          <w:p w14:paraId="5A49D804" w14:textId="11A87D5F" w:rsidR="00EE10C6" w:rsidRPr="00A04243" w:rsidDel="009661CB" w:rsidRDefault="00EE10C6" w:rsidP="00877AF8">
            <w:pPr>
              <w:rPr>
                <w:del w:id="5286" w:author="Fegie" w:date="2021-04-28T12:03:00Z"/>
                <w:rFonts w:ascii="標楷體" w:eastAsia="標楷體" w:hAnsi="標楷體"/>
              </w:rPr>
            </w:pPr>
            <w:bookmarkStart w:id="5287" w:name="_Toc71197637"/>
            <w:bookmarkEnd w:id="5287"/>
          </w:p>
        </w:tc>
        <w:tc>
          <w:tcPr>
            <w:tcW w:w="3613" w:type="dxa"/>
            <w:gridSpan w:val="3"/>
          </w:tcPr>
          <w:p w14:paraId="5DF0FBA0" w14:textId="07DE6594" w:rsidR="00EE10C6" w:rsidRPr="00A04243" w:rsidDel="009661CB" w:rsidRDefault="00EE10C6" w:rsidP="00877AF8">
            <w:pPr>
              <w:rPr>
                <w:del w:id="5288" w:author="Fegie" w:date="2021-04-28T12:03:00Z"/>
                <w:rFonts w:ascii="標楷體" w:eastAsia="標楷體" w:hAnsi="標楷體"/>
              </w:rPr>
            </w:pPr>
            <w:bookmarkStart w:id="5289" w:name="_Toc71197638"/>
            <w:bookmarkEnd w:id="5289"/>
          </w:p>
        </w:tc>
        <w:bookmarkStart w:id="5290" w:name="_Toc71197639"/>
        <w:bookmarkEnd w:id="5290"/>
      </w:tr>
    </w:tbl>
    <w:p w14:paraId="619ED5EC" w14:textId="5F13B226" w:rsidR="0031051C" w:rsidRPr="009B2BD3" w:rsidDel="009661CB" w:rsidRDefault="0031051C" w:rsidP="0031051C">
      <w:pPr>
        <w:rPr>
          <w:del w:id="5291" w:author="Fegie" w:date="2021-04-28T12:03:00Z"/>
          <w:rFonts w:ascii="標楷體" w:eastAsia="標楷體" w:hAnsi="標楷體"/>
        </w:rPr>
      </w:pPr>
      <w:bookmarkStart w:id="5292" w:name="_Toc71197640"/>
      <w:bookmarkEnd w:id="5292"/>
    </w:p>
    <w:p w14:paraId="2581B845" w14:textId="3258F61D" w:rsidR="002E64C2" w:rsidRPr="009B2BD3" w:rsidDel="009661CB" w:rsidRDefault="003F1F64" w:rsidP="00252F5F">
      <w:pPr>
        <w:rPr>
          <w:del w:id="5293" w:author="Fegie" w:date="2021-04-28T12:03:00Z"/>
          <w:rFonts w:ascii="標楷體" w:eastAsia="標楷體" w:hAnsi="標楷體"/>
        </w:rPr>
      </w:pPr>
      <w:del w:id="5294" w:author="Fegie" w:date="2021-04-28T12:03:00Z">
        <w:r w:rsidRPr="009B2BD3" w:rsidDel="009661CB">
          <w:rPr>
            <w:rFonts w:ascii="標楷體" w:eastAsia="標楷體" w:hAnsi="標楷體"/>
          </w:rPr>
          <w:br w:type="page"/>
        </w:r>
      </w:del>
    </w:p>
    <w:p w14:paraId="7C8705D4" w14:textId="531DCF8B" w:rsidR="003F1F64" w:rsidRPr="00FE2090" w:rsidDel="009661CB" w:rsidRDefault="003F1F64" w:rsidP="003163F8">
      <w:pPr>
        <w:pStyle w:val="3"/>
        <w:numPr>
          <w:ilvl w:val="5"/>
          <w:numId w:val="6"/>
        </w:numPr>
        <w:ind w:left="1701" w:hanging="1134"/>
        <w:rPr>
          <w:del w:id="5295" w:author="Fegie" w:date="2021-04-28T12:01:00Z"/>
          <w:rFonts w:hAnsi="標楷體"/>
        </w:rPr>
      </w:pPr>
      <w:del w:id="5296" w:author="Fegie" w:date="2021-04-28T12:01:00Z">
        <w:r w:rsidRPr="00FE2090" w:rsidDel="009661CB">
          <w:rPr>
            <w:rFonts w:hAnsi="標楷體" w:hint="eastAsia"/>
          </w:rPr>
          <w:delText>L</w:delText>
        </w:r>
        <w:r w:rsidRPr="00FE2090" w:rsidDel="009661CB">
          <w:rPr>
            <w:rFonts w:hAnsi="標楷體"/>
          </w:rPr>
          <w:delText>100</w:delText>
        </w:r>
        <w:r w:rsidRPr="00FE2090" w:rsidDel="009661CB">
          <w:rPr>
            <w:rFonts w:hAnsi="標楷體" w:hint="eastAsia"/>
          </w:rPr>
          <w:delText>1</w:delText>
        </w:r>
        <w:r w:rsidR="00A0643B" w:rsidDel="009661CB">
          <w:rPr>
            <w:rFonts w:hAnsi="標楷體" w:hint="eastAsia"/>
          </w:rPr>
          <w:delText xml:space="preserve"> </w:delText>
        </w:r>
        <w:r w:rsidR="00E751D7" w:rsidRPr="0006376E" w:rsidDel="009661CB">
          <w:rPr>
            <w:rFonts w:hAnsi="標楷體" w:hint="eastAsia"/>
          </w:rPr>
          <w:delText>顧客</w:delText>
        </w:r>
        <w:r w:rsidR="00E751D7" w:rsidRPr="0006376E" w:rsidDel="009661CB">
          <w:rPr>
            <w:rFonts w:hAnsi="標楷體" w:hint="eastAsia"/>
            <w:lang w:eastAsia="zh-HK"/>
          </w:rPr>
          <w:delText>明細</w:delText>
        </w:r>
        <w:r w:rsidR="00E751D7" w:rsidRPr="0006376E" w:rsidDel="009661CB">
          <w:rPr>
            <w:rFonts w:hAnsi="標楷體" w:hint="eastAsia"/>
          </w:rPr>
          <w:delText>資料查詢</w:delText>
        </w:r>
        <w:bookmarkStart w:id="5297" w:name="_Toc71197641"/>
        <w:bookmarkEnd w:id="5297"/>
      </w:del>
    </w:p>
    <w:p w14:paraId="62F7A341" w14:textId="2BC34DA6" w:rsidR="003F1F64" w:rsidRPr="00FE2090" w:rsidDel="009661CB" w:rsidRDefault="00E751D7" w:rsidP="003F1F64">
      <w:pPr>
        <w:pStyle w:val="a"/>
        <w:rPr>
          <w:del w:id="5298" w:author="Fegie" w:date="2021-04-28T12:01:00Z"/>
          <w:rFonts w:ascii="標楷體" w:hAnsi="標楷體"/>
        </w:rPr>
      </w:pPr>
      <w:del w:id="5299" w:author="Fegie" w:date="2021-04-28T12:01:00Z">
        <w:r w:rsidDel="009661CB">
          <w:rPr>
            <w:rFonts w:ascii="標楷體" w:hAnsi="標楷體"/>
          </w:rPr>
          <w:delText>功能說明</w:delText>
        </w:r>
        <w:bookmarkStart w:id="5300" w:name="_Toc71197642"/>
        <w:bookmarkEnd w:id="5300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E2090" w:rsidRPr="00FE2090" w:rsidDel="009661CB" w14:paraId="31852CE7" w14:textId="1DDFCD47" w:rsidTr="00343E1A">
        <w:trPr>
          <w:trHeight w:val="277"/>
          <w:del w:id="5301" w:author="Fegie" w:date="2021-04-28T12:0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3EDD96" w14:textId="3D10A329" w:rsidR="003F1F64" w:rsidRPr="00FE2090" w:rsidDel="009661CB" w:rsidRDefault="00E751D7" w:rsidP="00343E1A">
            <w:pPr>
              <w:rPr>
                <w:del w:id="5302" w:author="Fegie" w:date="2021-04-28T12:01:00Z"/>
                <w:rFonts w:ascii="標楷體" w:eastAsia="標楷體" w:hAnsi="標楷體"/>
              </w:rPr>
            </w:pPr>
            <w:del w:id="5303" w:author="Fegie" w:date="2021-04-28T12:01:00Z">
              <w:r w:rsidDel="009661CB">
                <w:rPr>
                  <w:rFonts w:ascii="標楷體" w:eastAsia="標楷體" w:hAnsi="標楷體"/>
                </w:rPr>
                <w:delText xml:space="preserve">功能名稱 </w:delText>
              </w:r>
              <w:bookmarkStart w:id="5304" w:name="_Toc71197643"/>
              <w:bookmarkEnd w:id="530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C7AFB0" w14:textId="07488236" w:rsidR="003F1F64" w:rsidRPr="00FE2090" w:rsidDel="009661CB" w:rsidRDefault="00E751D7" w:rsidP="00343E1A">
            <w:pPr>
              <w:rPr>
                <w:del w:id="5305" w:author="Fegie" w:date="2021-04-28T12:01:00Z"/>
                <w:rFonts w:ascii="標楷體" w:eastAsia="標楷體" w:hAnsi="標楷體"/>
              </w:rPr>
            </w:pPr>
            <w:del w:id="5306" w:author="Fegie" w:date="2021-04-28T12:01:00Z">
              <w:r w:rsidRPr="0006376E" w:rsidDel="009661CB">
                <w:rPr>
                  <w:rFonts w:ascii="標楷體" w:eastAsia="標楷體" w:hAnsi="標楷體" w:hint="eastAsia"/>
                </w:rPr>
                <w:delText>顧客</w:delText>
              </w:r>
              <w:r w:rsidRPr="0006376E" w:rsidDel="009661CB">
                <w:rPr>
                  <w:rFonts w:ascii="標楷體" w:eastAsia="標楷體" w:hAnsi="標楷體" w:hint="eastAsia"/>
                  <w:lang w:eastAsia="zh-HK"/>
                </w:rPr>
                <w:delText>明細</w:delText>
              </w:r>
              <w:r w:rsidRPr="0006376E" w:rsidDel="009661CB">
                <w:rPr>
                  <w:rFonts w:ascii="標楷體" w:eastAsia="標楷體" w:hAnsi="標楷體" w:hint="eastAsia"/>
                </w:rPr>
                <w:delText>資料查詢</w:delText>
              </w:r>
              <w:bookmarkStart w:id="5307" w:name="_Toc71197644"/>
              <w:bookmarkEnd w:id="5307"/>
            </w:del>
          </w:p>
          <w:p w14:paraId="4EABD7DE" w14:textId="61DE07D8" w:rsidR="003F1F64" w:rsidRPr="00FE2090" w:rsidDel="009661CB" w:rsidRDefault="00E751D7" w:rsidP="00343E1A">
            <w:pPr>
              <w:rPr>
                <w:del w:id="5308" w:author="Fegie" w:date="2021-04-28T12:01:00Z"/>
                <w:rFonts w:ascii="標楷體" w:eastAsia="標楷體" w:hAnsi="標楷體"/>
              </w:rPr>
            </w:pPr>
            <w:del w:id="5309" w:author="Fegie" w:date="2021-04-28T12:01:00Z">
              <w:r w:rsidDel="009661CB">
                <w:rPr>
                  <w:rFonts w:ascii="標楷體" w:eastAsia="標楷體" w:hAnsi="標楷體" w:hint="eastAsia"/>
                  <w:lang w:eastAsia="zh-HK"/>
                </w:rPr>
                <w:delText>從單</w:delText>
              </w:r>
              <w:r w:rsidDel="009661CB">
                <w:rPr>
                  <w:rFonts w:ascii="標楷體" w:eastAsia="標楷體" w:hAnsi="標楷體" w:hint="eastAsia"/>
                </w:rPr>
                <w:delText>一</w:delText>
              </w:r>
              <w:r w:rsidDel="009661CB">
                <w:rPr>
                  <w:rFonts w:ascii="標楷體" w:eastAsia="標楷體" w:hAnsi="標楷體" w:hint="eastAsia"/>
                  <w:lang w:eastAsia="zh-HK"/>
                </w:rPr>
                <w:delText>查</w:delText>
              </w:r>
              <w:r w:rsidDel="009661CB">
                <w:rPr>
                  <w:rFonts w:ascii="標楷體" w:eastAsia="標楷體" w:hAnsi="標楷體" w:hint="eastAsia"/>
                </w:rPr>
                <w:delText>詢</w:delText>
              </w:r>
              <w:r w:rsidDel="009661CB">
                <w:rPr>
                  <w:rFonts w:ascii="標楷體" w:eastAsia="標楷體" w:hAnsi="標楷體" w:hint="eastAsia"/>
                  <w:lang w:eastAsia="zh-HK"/>
                </w:rPr>
                <w:delText>畫</w:delText>
              </w:r>
              <w:r w:rsidDel="009661CB">
                <w:rPr>
                  <w:rFonts w:ascii="標楷體" w:eastAsia="標楷體" w:hAnsi="標楷體" w:hint="eastAsia"/>
                </w:rPr>
                <w:delText>面</w:delText>
              </w:r>
              <w:r w:rsidDel="009661CB">
                <w:rPr>
                  <w:rFonts w:ascii="標楷體" w:eastAsia="標楷體" w:hAnsi="標楷體" w:hint="eastAsia"/>
                  <w:lang w:eastAsia="zh-HK"/>
                </w:rPr>
                <w:delText>輸</w:delText>
              </w:r>
              <w:r w:rsidDel="009661CB">
                <w:rPr>
                  <w:rFonts w:ascii="標楷體" w:eastAsia="標楷體" w:hAnsi="標楷體" w:hint="eastAsia"/>
                </w:rPr>
                <w:delText>入</w:delText>
              </w:r>
              <w:r w:rsidDel="009661CB">
                <w:rPr>
                  <w:rFonts w:ascii="標楷體" w:eastAsia="標楷體" w:hAnsi="標楷體" w:hint="eastAsia"/>
                  <w:lang w:eastAsia="zh-HK"/>
                </w:rPr>
                <w:delText>戶號後，再選</w:delText>
              </w:r>
              <w:r w:rsidDel="009661CB">
                <w:rPr>
                  <w:rFonts w:ascii="標楷體" w:eastAsia="標楷體" w:hAnsi="標楷體" w:hint="eastAsia"/>
                </w:rPr>
                <w:delText>擇</w:delText>
              </w:r>
              <w:r w:rsidDel="009661CB">
                <w:rPr>
                  <w:rFonts w:ascii="標楷體" w:eastAsia="標楷體" w:hAnsi="標楷體" w:hint="eastAsia"/>
                  <w:lang w:eastAsia="zh-HK"/>
                </w:rPr>
                <w:delText>要查</w:delText>
              </w:r>
              <w:r w:rsidDel="009661CB">
                <w:rPr>
                  <w:rFonts w:ascii="標楷體" w:eastAsia="標楷體" w:hAnsi="標楷體" w:hint="eastAsia"/>
                </w:rPr>
                <w:delText>詢</w:delText>
              </w:r>
              <w:r w:rsidDel="009661CB">
                <w:rPr>
                  <w:rFonts w:ascii="標楷體" w:eastAsia="標楷體" w:hAnsi="標楷體" w:hint="eastAsia"/>
                  <w:lang w:eastAsia="zh-HK"/>
                </w:rPr>
                <w:delText>的交</w:delText>
              </w:r>
              <w:r w:rsidDel="009661CB">
                <w:rPr>
                  <w:rFonts w:ascii="標楷體" w:eastAsia="標楷體" w:hAnsi="標楷體" w:hint="eastAsia"/>
                </w:rPr>
                <w:delText>易</w:delText>
              </w:r>
              <w:r w:rsidDel="009661CB">
                <w:rPr>
                  <w:rFonts w:ascii="標楷體" w:eastAsia="標楷體" w:hAnsi="標楷體" w:hint="eastAsia"/>
                  <w:lang w:eastAsia="zh-HK"/>
                </w:rPr>
                <w:delText>。</w:delText>
              </w:r>
              <w:bookmarkStart w:id="5310" w:name="_Toc71197645"/>
              <w:bookmarkEnd w:id="5310"/>
            </w:del>
          </w:p>
        </w:tc>
        <w:bookmarkStart w:id="5311" w:name="_Toc71197646"/>
        <w:bookmarkEnd w:id="5311"/>
      </w:tr>
      <w:tr w:rsidR="003F1F64" w:rsidRPr="009B2BD3" w:rsidDel="009661CB" w14:paraId="76A360F9" w14:textId="76876F44" w:rsidTr="00343E1A">
        <w:trPr>
          <w:trHeight w:val="277"/>
          <w:del w:id="5312" w:author="Fegie" w:date="2021-04-28T12:0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1857CF" w14:textId="0B3C3C5D" w:rsidR="003F1F64" w:rsidRPr="009B2BD3" w:rsidDel="009661CB" w:rsidRDefault="003F1F64" w:rsidP="00343E1A">
            <w:pPr>
              <w:rPr>
                <w:del w:id="5313" w:author="Fegie" w:date="2021-04-28T12:01:00Z"/>
                <w:rFonts w:ascii="標楷體" w:eastAsia="標楷體" w:hAnsi="標楷體"/>
              </w:rPr>
            </w:pPr>
            <w:del w:id="5314" w:author="Fegie" w:date="2021-04-28T12:01:00Z">
              <w:r w:rsidRPr="009B2BD3" w:rsidDel="009661CB">
                <w:rPr>
                  <w:rFonts w:ascii="標楷體" w:eastAsia="標楷體" w:hAnsi="標楷體"/>
                </w:rPr>
                <w:delText>進入條件</w:delText>
              </w:r>
              <w:bookmarkStart w:id="5315" w:name="_Toc71197647"/>
              <w:bookmarkEnd w:id="531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ED7B64" w14:textId="20E46F1D" w:rsidR="003F1F64" w:rsidRPr="009B2BD3" w:rsidDel="009661CB" w:rsidRDefault="003F1F64" w:rsidP="00343E1A">
            <w:pPr>
              <w:rPr>
                <w:del w:id="5316" w:author="Fegie" w:date="2021-04-28T12:01:00Z"/>
                <w:rFonts w:ascii="標楷體" w:eastAsia="標楷體" w:hAnsi="標楷體"/>
              </w:rPr>
            </w:pPr>
            <w:bookmarkStart w:id="5317" w:name="_Toc71197648"/>
            <w:bookmarkEnd w:id="5317"/>
          </w:p>
        </w:tc>
        <w:bookmarkStart w:id="5318" w:name="_Toc71197649"/>
        <w:bookmarkEnd w:id="5318"/>
      </w:tr>
      <w:tr w:rsidR="003F1F64" w:rsidRPr="009B2BD3" w:rsidDel="009661CB" w14:paraId="74E0FB72" w14:textId="3B7A25AF" w:rsidTr="00343E1A">
        <w:trPr>
          <w:trHeight w:val="773"/>
          <w:del w:id="5319" w:author="Fegie" w:date="2021-04-28T12:0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CC32C1" w14:textId="28384A88" w:rsidR="003F1F64" w:rsidRPr="009B2BD3" w:rsidDel="009661CB" w:rsidRDefault="003F1F64" w:rsidP="00343E1A">
            <w:pPr>
              <w:rPr>
                <w:del w:id="5320" w:author="Fegie" w:date="2021-04-28T12:01:00Z"/>
                <w:rFonts w:ascii="標楷體" w:eastAsia="標楷體" w:hAnsi="標楷體"/>
              </w:rPr>
            </w:pPr>
            <w:del w:id="5321" w:author="Fegie" w:date="2021-04-28T12:01:00Z">
              <w:r w:rsidRPr="009B2BD3" w:rsidDel="009661CB">
                <w:rPr>
                  <w:rFonts w:ascii="標楷體" w:eastAsia="標楷體" w:hAnsi="標楷體"/>
                </w:rPr>
                <w:delText xml:space="preserve">基本流程 </w:delText>
              </w:r>
              <w:bookmarkStart w:id="5322" w:name="_Toc71197650"/>
              <w:bookmarkEnd w:id="532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C41185" w14:textId="12900E1D" w:rsidR="003F1F64" w:rsidRPr="009B2BD3" w:rsidDel="009661CB" w:rsidRDefault="003F1F64" w:rsidP="00343E1A">
            <w:pPr>
              <w:rPr>
                <w:del w:id="5323" w:author="Fegie" w:date="2021-04-28T12:01:00Z"/>
                <w:rFonts w:ascii="標楷體" w:eastAsia="標楷體" w:hAnsi="標楷體"/>
              </w:rPr>
            </w:pPr>
            <w:bookmarkStart w:id="5324" w:name="_Toc71197651"/>
            <w:bookmarkEnd w:id="5324"/>
          </w:p>
        </w:tc>
        <w:bookmarkStart w:id="5325" w:name="_Toc71197652"/>
        <w:bookmarkEnd w:id="5325"/>
      </w:tr>
      <w:tr w:rsidR="003F1F64" w:rsidRPr="009B2BD3" w:rsidDel="009661CB" w14:paraId="6321563A" w14:textId="2162813B" w:rsidTr="00343E1A">
        <w:trPr>
          <w:trHeight w:val="321"/>
          <w:del w:id="5326" w:author="Fegie" w:date="2021-04-28T12:0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1B4656" w14:textId="3E8CBCDF" w:rsidR="003F1F64" w:rsidRPr="009B2BD3" w:rsidDel="009661CB" w:rsidRDefault="003F1F64" w:rsidP="00343E1A">
            <w:pPr>
              <w:rPr>
                <w:del w:id="5327" w:author="Fegie" w:date="2021-04-28T12:01:00Z"/>
                <w:rFonts w:ascii="標楷體" w:eastAsia="標楷體" w:hAnsi="標楷體"/>
              </w:rPr>
            </w:pPr>
            <w:del w:id="5328" w:author="Fegie" w:date="2021-04-28T12:01:00Z">
              <w:r w:rsidRPr="009B2BD3" w:rsidDel="009661CB">
                <w:rPr>
                  <w:rFonts w:ascii="標楷體" w:eastAsia="標楷體" w:hAnsi="標楷體"/>
                </w:rPr>
                <w:delText>選用流程</w:delText>
              </w:r>
              <w:bookmarkStart w:id="5329" w:name="_Toc71197653"/>
              <w:bookmarkEnd w:id="532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665040" w14:textId="38369798" w:rsidR="003F1F64" w:rsidRPr="009B2BD3" w:rsidDel="009661CB" w:rsidRDefault="003F1F64" w:rsidP="00343E1A">
            <w:pPr>
              <w:rPr>
                <w:del w:id="5330" w:author="Fegie" w:date="2021-04-28T12:01:00Z"/>
                <w:rFonts w:ascii="標楷體" w:eastAsia="標楷體" w:hAnsi="標楷體"/>
              </w:rPr>
            </w:pPr>
            <w:bookmarkStart w:id="5331" w:name="_Toc71197654"/>
            <w:bookmarkEnd w:id="5331"/>
          </w:p>
        </w:tc>
        <w:bookmarkStart w:id="5332" w:name="_Toc71197655"/>
        <w:bookmarkEnd w:id="5332"/>
      </w:tr>
      <w:tr w:rsidR="003F1F64" w:rsidRPr="009B2BD3" w:rsidDel="009661CB" w14:paraId="0E208512" w14:textId="3C5FAC68" w:rsidTr="00343E1A">
        <w:trPr>
          <w:trHeight w:val="1311"/>
          <w:del w:id="5333" w:author="Fegie" w:date="2021-04-28T12:0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F5EB01" w14:textId="54EA921B" w:rsidR="003F1F64" w:rsidRPr="009B2BD3" w:rsidDel="009661CB" w:rsidRDefault="003F1F64" w:rsidP="00343E1A">
            <w:pPr>
              <w:rPr>
                <w:del w:id="5334" w:author="Fegie" w:date="2021-04-28T12:01:00Z"/>
                <w:rFonts w:ascii="標楷體" w:eastAsia="標楷體" w:hAnsi="標楷體"/>
              </w:rPr>
            </w:pPr>
            <w:del w:id="5335" w:author="Fegie" w:date="2021-04-28T12:01:00Z">
              <w:r w:rsidRPr="009B2BD3" w:rsidDel="009661CB">
                <w:rPr>
                  <w:rFonts w:ascii="標楷體" w:eastAsia="標楷體" w:hAnsi="標楷體"/>
                </w:rPr>
                <w:delText>例外流程</w:delText>
              </w:r>
              <w:bookmarkStart w:id="5336" w:name="_Toc71197656"/>
              <w:bookmarkEnd w:id="533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454979" w14:textId="45F3FDE2" w:rsidR="003F1F64" w:rsidRPr="009B2BD3" w:rsidDel="009661CB" w:rsidRDefault="003F1F64" w:rsidP="00343E1A">
            <w:pPr>
              <w:rPr>
                <w:del w:id="5337" w:author="Fegie" w:date="2021-04-28T12:01:00Z"/>
                <w:rFonts w:ascii="標楷體" w:eastAsia="標楷體" w:hAnsi="標楷體"/>
              </w:rPr>
            </w:pPr>
            <w:bookmarkStart w:id="5338" w:name="_Toc71197657"/>
            <w:bookmarkEnd w:id="5338"/>
          </w:p>
        </w:tc>
        <w:bookmarkStart w:id="5339" w:name="_Toc71197658"/>
        <w:bookmarkEnd w:id="5339"/>
      </w:tr>
      <w:tr w:rsidR="003F1F64" w:rsidRPr="009B2BD3" w:rsidDel="009661CB" w14:paraId="7590FB24" w14:textId="5600ECCD" w:rsidTr="00343E1A">
        <w:trPr>
          <w:trHeight w:val="278"/>
          <w:del w:id="5340" w:author="Fegie" w:date="2021-04-28T12:0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9DBC6A" w14:textId="25069755" w:rsidR="003F1F64" w:rsidRPr="009B2BD3" w:rsidDel="009661CB" w:rsidRDefault="003F1F64" w:rsidP="00343E1A">
            <w:pPr>
              <w:rPr>
                <w:del w:id="5341" w:author="Fegie" w:date="2021-04-28T12:01:00Z"/>
                <w:rFonts w:ascii="標楷體" w:eastAsia="標楷體" w:hAnsi="標楷體"/>
              </w:rPr>
            </w:pPr>
            <w:del w:id="5342" w:author="Fegie" w:date="2021-04-28T12:01:00Z">
              <w:r w:rsidRPr="009B2BD3" w:rsidDel="009661CB">
                <w:rPr>
                  <w:rFonts w:ascii="標楷體" w:eastAsia="標楷體" w:hAnsi="標楷體"/>
                </w:rPr>
                <w:delText xml:space="preserve">執行後狀況 </w:delText>
              </w:r>
              <w:bookmarkStart w:id="5343" w:name="_Toc71197659"/>
              <w:bookmarkEnd w:id="534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51DCD1" w14:textId="08E861E9" w:rsidR="003F1F64" w:rsidRPr="009B2BD3" w:rsidDel="009661CB" w:rsidRDefault="003F1F64" w:rsidP="00343E1A">
            <w:pPr>
              <w:rPr>
                <w:del w:id="5344" w:author="Fegie" w:date="2021-04-28T12:01:00Z"/>
                <w:rFonts w:ascii="標楷體" w:eastAsia="標楷體" w:hAnsi="標楷體"/>
              </w:rPr>
            </w:pPr>
            <w:bookmarkStart w:id="5345" w:name="_Toc71197660"/>
            <w:bookmarkEnd w:id="5345"/>
          </w:p>
        </w:tc>
        <w:bookmarkStart w:id="5346" w:name="_Toc71197661"/>
        <w:bookmarkEnd w:id="5346"/>
      </w:tr>
      <w:tr w:rsidR="003F1F64" w:rsidRPr="009B2BD3" w:rsidDel="009661CB" w14:paraId="574024F8" w14:textId="26DA16F6" w:rsidTr="00343E1A">
        <w:trPr>
          <w:trHeight w:val="358"/>
          <w:del w:id="5347" w:author="Fegie" w:date="2021-04-28T12:0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5FF7D47" w14:textId="3E511969" w:rsidR="003F1F64" w:rsidRPr="009B2BD3" w:rsidDel="009661CB" w:rsidRDefault="003F1F64" w:rsidP="00343E1A">
            <w:pPr>
              <w:rPr>
                <w:del w:id="5348" w:author="Fegie" w:date="2021-04-28T12:01:00Z"/>
                <w:rFonts w:ascii="標楷體" w:eastAsia="標楷體" w:hAnsi="標楷體"/>
              </w:rPr>
            </w:pPr>
            <w:del w:id="5349" w:author="Fegie" w:date="2021-04-28T12:01:00Z">
              <w:r w:rsidRPr="009B2BD3" w:rsidDel="009661CB">
                <w:rPr>
                  <w:rFonts w:ascii="標楷體" w:eastAsia="標楷體" w:hAnsi="標楷體"/>
                </w:rPr>
                <w:delText>特別需求</w:delText>
              </w:r>
              <w:bookmarkStart w:id="5350" w:name="_Toc71197662"/>
              <w:bookmarkEnd w:id="535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75E788" w14:textId="4848AB22" w:rsidR="003F1F64" w:rsidRPr="009B2BD3" w:rsidDel="009661CB" w:rsidRDefault="003F1F64" w:rsidP="00343E1A">
            <w:pPr>
              <w:rPr>
                <w:del w:id="5351" w:author="Fegie" w:date="2021-04-28T12:01:00Z"/>
                <w:rFonts w:ascii="標楷體" w:eastAsia="標楷體" w:hAnsi="標楷體"/>
              </w:rPr>
            </w:pPr>
            <w:bookmarkStart w:id="5352" w:name="_Toc71197663"/>
            <w:bookmarkEnd w:id="5352"/>
          </w:p>
        </w:tc>
        <w:bookmarkStart w:id="5353" w:name="_Toc71197664"/>
        <w:bookmarkEnd w:id="5353"/>
      </w:tr>
      <w:tr w:rsidR="003F1F64" w:rsidRPr="009B2BD3" w:rsidDel="009661CB" w14:paraId="6A2ADF62" w14:textId="60EDFB2A" w:rsidTr="00343E1A">
        <w:trPr>
          <w:trHeight w:val="278"/>
          <w:del w:id="5354" w:author="Fegie" w:date="2021-04-28T12:0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D732C2" w14:textId="6B34F92B" w:rsidR="003F1F64" w:rsidRPr="009B2BD3" w:rsidDel="009661CB" w:rsidRDefault="003F1F64" w:rsidP="00343E1A">
            <w:pPr>
              <w:rPr>
                <w:del w:id="5355" w:author="Fegie" w:date="2021-04-28T12:01:00Z"/>
                <w:rFonts w:ascii="標楷體" w:eastAsia="標楷體" w:hAnsi="標楷體"/>
              </w:rPr>
            </w:pPr>
            <w:del w:id="5356" w:author="Fegie" w:date="2021-04-28T12:01:00Z">
              <w:r w:rsidRPr="009B2BD3" w:rsidDel="009661CB">
                <w:rPr>
                  <w:rFonts w:ascii="標楷體" w:eastAsia="標楷體" w:hAnsi="標楷體"/>
                </w:rPr>
                <w:delText xml:space="preserve">參考 </w:delText>
              </w:r>
              <w:bookmarkStart w:id="5357" w:name="_Toc71197665"/>
              <w:bookmarkEnd w:id="535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4C30F33" w14:textId="6A47D61D" w:rsidR="003F1F64" w:rsidRPr="009B2BD3" w:rsidDel="009661CB" w:rsidRDefault="003F1F64" w:rsidP="00343E1A">
            <w:pPr>
              <w:rPr>
                <w:del w:id="5358" w:author="Fegie" w:date="2021-04-28T12:01:00Z"/>
                <w:rFonts w:ascii="標楷體" w:eastAsia="標楷體" w:hAnsi="標楷體"/>
              </w:rPr>
            </w:pPr>
            <w:bookmarkStart w:id="5359" w:name="_Toc71197666"/>
            <w:bookmarkEnd w:id="5359"/>
          </w:p>
        </w:tc>
        <w:bookmarkStart w:id="5360" w:name="_Toc71197667"/>
        <w:bookmarkEnd w:id="5360"/>
      </w:tr>
    </w:tbl>
    <w:p w14:paraId="09C893DD" w14:textId="24C951ED" w:rsidR="003F1F64" w:rsidRPr="009B2BD3" w:rsidDel="009661CB" w:rsidRDefault="003F1F64" w:rsidP="003F1F64">
      <w:pPr>
        <w:rPr>
          <w:del w:id="5361" w:author="Fegie" w:date="2021-04-28T12:01:00Z"/>
          <w:rFonts w:ascii="標楷體" w:eastAsia="標楷體" w:hAnsi="標楷體"/>
        </w:rPr>
      </w:pPr>
      <w:bookmarkStart w:id="5362" w:name="_Toc71197668"/>
      <w:bookmarkEnd w:id="5362"/>
    </w:p>
    <w:p w14:paraId="6EDD2FEB" w14:textId="5A58B881" w:rsidR="003F1F64" w:rsidRPr="009B2BD3" w:rsidDel="009661CB" w:rsidRDefault="003F1F64" w:rsidP="003F1F64">
      <w:pPr>
        <w:rPr>
          <w:del w:id="5363" w:author="Fegie" w:date="2021-04-28T12:01:00Z"/>
          <w:rFonts w:ascii="標楷體" w:eastAsia="標楷體" w:hAnsi="標楷體"/>
        </w:rPr>
      </w:pPr>
      <w:bookmarkStart w:id="5364" w:name="_Toc71197669"/>
      <w:bookmarkEnd w:id="5364"/>
    </w:p>
    <w:p w14:paraId="368431C6" w14:textId="18AB0AAD" w:rsidR="003F1F64" w:rsidRPr="009B2BD3" w:rsidDel="009661CB" w:rsidRDefault="003F1F64" w:rsidP="003F1F64">
      <w:pPr>
        <w:rPr>
          <w:del w:id="5365" w:author="Fegie" w:date="2021-04-28T12:01:00Z"/>
          <w:rFonts w:ascii="標楷體" w:eastAsia="標楷體" w:hAnsi="標楷體"/>
        </w:rPr>
      </w:pPr>
      <w:bookmarkStart w:id="5366" w:name="_Toc71197670"/>
      <w:bookmarkEnd w:id="5366"/>
    </w:p>
    <w:p w14:paraId="087645E2" w14:textId="74C55235" w:rsidR="003F1F64" w:rsidRPr="009B2BD3" w:rsidDel="009661CB" w:rsidRDefault="003F1F64" w:rsidP="003F1F64">
      <w:pPr>
        <w:rPr>
          <w:del w:id="5367" w:author="Fegie" w:date="2021-04-28T12:01:00Z"/>
          <w:rFonts w:ascii="標楷體" w:eastAsia="標楷體" w:hAnsi="標楷體"/>
        </w:rPr>
      </w:pPr>
      <w:bookmarkStart w:id="5368" w:name="_Toc71197671"/>
      <w:bookmarkEnd w:id="5368"/>
    </w:p>
    <w:p w14:paraId="3C63B77C" w14:textId="50EFA068" w:rsidR="003F1F64" w:rsidRPr="009B2BD3" w:rsidDel="009661CB" w:rsidRDefault="003F1F64" w:rsidP="003F1F64">
      <w:pPr>
        <w:rPr>
          <w:del w:id="5369" w:author="Fegie" w:date="2021-04-28T12:01:00Z"/>
          <w:rFonts w:ascii="標楷體" w:eastAsia="標楷體" w:hAnsi="標楷體"/>
        </w:rPr>
      </w:pPr>
      <w:bookmarkStart w:id="5370" w:name="_Toc71197672"/>
      <w:bookmarkEnd w:id="5370"/>
    </w:p>
    <w:p w14:paraId="5882D55B" w14:textId="13E99804" w:rsidR="003F1F64" w:rsidRPr="009B2BD3" w:rsidDel="009661CB" w:rsidRDefault="003F1F64" w:rsidP="003F1F64">
      <w:pPr>
        <w:rPr>
          <w:del w:id="5371" w:author="Fegie" w:date="2021-04-28T12:01:00Z"/>
          <w:rFonts w:ascii="標楷體" w:eastAsia="標楷體" w:hAnsi="標楷體"/>
        </w:rPr>
      </w:pPr>
      <w:bookmarkStart w:id="5372" w:name="_Toc71197673"/>
      <w:bookmarkEnd w:id="5372"/>
    </w:p>
    <w:p w14:paraId="2E3FDE93" w14:textId="037989F4" w:rsidR="003F1F64" w:rsidRPr="009B2BD3" w:rsidDel="009661CB" w:rsidRDefault="003F1F64" w:rsidP="003F1F64">
      <w:pPr>
        <w:rPr>
          <w:del w:id="5373" w:author="Fegie" w:date="2021-04-28T12:01:00Z"/>
          <w:rFonts w:ascii="標楷體" w:eastAsia="標楷體" w:hAnsi="標楷體"/>
        </w:rPr>
      </w:pPr>
      <w:bookmarkStart w:id="5374" w:name="_Toc71197674"/>
      <w:bookmarkEnd w:id="5374"/>
    </w:p>
    <w:p w14:paraId="634A7110" w14:textId="7761586A" w:rsidR="003F1F64" w:rsidRPr="009B2BD3" w:rsidDel="009661CB" w:rsidRDefault="003F1F64" w:rsidP="003F1F64">
      <w:pPr>
        <w:rPr>
          <w:del w:id="5375" w:author="Fegie" w:date="2021-04-28T12:01:00Z"/>
          <w:rFonts w:ascii="標楷體" w:eastAsia="標楷體" w:hAnsi="標楷體"/>
        </w:rPr>
      </w:pPr>
      <w:del w:id="5376" w:author="Fegie" w:date="2021-04-28T12:01:00Z">
        <w:r w:rsidRPr="009B2BD3" w:rsidDel="009661CB">
          <w:rPr>
            <w:rFonts w:ascii="標楷體" w:eastAsia="標楷體" w:hAnsi="標楷體"/>
          </w:rPr>
          <w:br w:type="page"/>
        </w:r>
      </w:del>
    </w:p>
    <w:p w14:paraId="39E04D7A" w14:textId="0D053005" w:rsidR="003F1F64" w:rsidRPr="009B2BD3" w:rsidDel="009661CB" w:rsidRDefault="003F1F64" w:rsidP="003F1F64">
      <w:pPr>
        <w:pStyle w:val="a"/>
        <w:rPr>
          <w:del w:id="5377" w:author="Fegie" w:date="2021-04-28T12:01:00Z"/>
          <w:rFonts w:ascii="標楷體" w:hAnsi="標楷體"/>
        </w:rPr>
      </w:pPr>
      <w:del w:id="5378" w:author="Fegie" w:date="2021-04-28T12:01:00Z">
        <w:r w:rsidRPr="009B2BD3" w:rsidDel="009661CB">
          <w:rPr>
            <w:rFonts w:ascii="標楷體" w:hAnsi="標楷體"/>
          </w:rPr>
          <w:delText>UI畫面</w:delText>
        </w:r>
        <w:bookmarkStart w:id="5379" w:name="_Toc71197675"/>
        <w:bookmarkEnd w:id="5379"/>
      </w:del>
    </w:p>
    <w:p w14:paraId="6D0912EA" w14:textId="4E9D62BE" w:rsidR="003F1F64" w:rsidDel="009661CB" w:rsidRDefault="003F1F64" w:rsidP="003F1F64">
      <w:pPr>
        <w:pStyle w:val="42"/>
        <w:spacing w:after="72"/>
        <w:ind w:left="1133"/>
        <w:rPr>
          <w:del w:id="5380" w:author="Fegie" w:date="2021-04-28T12:01:00Z"/>
          <w:rFonts w:ascii="標楷體" w:hAnsi="標楷體"/>
        </w:rPr>
      </w:pPr>
      <w:del w:id="5381" w:author="Fegie" w:date="2021-04-28T12:01:00Z">
        <w:r w:rsidRPr="009B2BD3" w:rsidDel="009661CB">
          <w:rPr>
            <w:rFonts w:ascii="標楷體" w:hAnsi="標楷體" w:hint="eastAsia"/>
          </w:rPr>
          <w:delText>輸入畫面：</w:delText>
        </w:r>
        <w:bookmarkStart w:id="5382" w:name="_Toc71197676"/>
        <w:bookmarkEnd w:id="5382"/>
      </w:del>
    </w:p>
    <w:p w14:paraId="102793CC" w14:textId="6289B2A4" w:rsidR="00FE2090" w:rsidRPr="009B2BD3" w:rsidDel="009661CB" w:rsidRDefault="00556EC3" w:rsidP="0006376E">
      <w:pPr>
        <w:pStyle w:val="42"/>
        <w:spacing w:after="72"/>
        <w:ind w:leftChars="0" w:left="0"/>
        <w:rPr>
          <w:del w:id="5383" w:author="Fegie" w:date="2021-04-28T12:01:00Z"/>
          <w:rFonts w:ascii="標楷體" w:hAnsi="標楷體"/>
        </w:rPr>
      </w:pPr>
      <w:del w:id="5384" w:author="Fegie" w:date="2021-04-28T12:01:00Z">
        <w:r w:rsidDel="009661CB">
          <w:rPr>
            <w:rFonts w:ascii="標楷體" w:hAnsi="標楷體"/>
            <w:noProof/>
          </w:rPr>
          <w:drawing>
            <wp:inline distT="0" distB="0" distL="0" distR="0" wp14:anchorId="3610D72B" wp14:editId="3F1B6928">
              <wp:extent cx="6479540" cy="1502797"/>
              <wp:effectExtent l="19050" t="0" r="0" b="0"/>
              <wp:docPr id="3" name="圖片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"/>
                      <pic:cNvPicPr>
                        <a:picLocks noChangeAspect="1" noChangeArrowheads="1"/>
                      </pic:cNvPicPr>
                    </pic:nvPicPr>
                    <pic:blipFill>
                      <a:blip r:embed="rId34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9540" cy="150279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bookmarkStart w:id="5385" w:name="_Toc71197677"/>
        <w:bookmarkEnd w:id="5385"/>
      </w:del>
    </w:p>
    <w:p w14:paraId="595DA517" w14:textId="5797279A" w:rsidR="009C5910" w:rsidRPr="009B2BD3" w:rsidDel="009661CB" w:rsidRDefault="009C5910" w:rsidP="001E74F0">
      <w:pPr>
        <w:pStyle w:val="42"/>
        <w:spacing w:after="72"/>
        <w:ind w:leftChars="0" w:left="0"/>
        <w:rPr>
          <w:del w:id="5386" w:author="Fegie" w:date="2021-04-28T12:01:00Z"/>
          <w:rFonts w:ascii="標楷體" w:hAnsi="標楷體"/>
        </w:rPr>
      </w:pPr>
      <w:bookmarkStart w:id="5387" w:name="_Toc71197678"/>
      <w:bookmarkEnd w:id="5387"/>
    </w:p>
    <w:p w14:paraId="78935518" w14:textId="2CB1900D" w:rsidR="007814D3" w:rsidDel="009661CB" w:rsidRDefault="007814D3" w:rsidP="007814D3">
      <w:pPr>
        <w:pStyle w:val="42"/>
        <w:spacing w:after="72"/>
        <w:ind w:left="1133"/>
        <w:rPr>
          <w:del w:id="5388" w:author="Fegie" w:date="2021-04-28T12:01:00Z"/>
          <w:rFonts w:ascii="標楷體" w:hAnsi="標楷體"/>
        </w:rPr>
      </w:pPr>
      <w:del w:id="5389" w:author="Fegie" w:date="2021-04-28T12:01:00Z">
        <w:r w:rsidRPr="009B2BD3" w:rsidDel="009661CB">
          <w:rPr>
            <w:rFonts w:ascii="標楷體" w:hAnsi="標楷體" w:hint="eastAsia"/>
          </w:rPr>
          <w:delText>輸出畫面：</w:delText>
        </w:r>
        <w:r w:rsidR="00A2451F" w:rsidRPr="00CE781C" w:rsidDel="009661CB">
          <w:rPr>
            <w:rFonts w:ascii="標楷體" w:hAnsi="標楷體" w:hint="eastAsia"/>
            <w:color w:val="FF0000"/>
            <w:lang w:eastAsia="zh-HK"/>
          </w:rPr>
          <w:delText>待修改</w:delText>
        </w:r>
        <w:r w:rsidR="00D824B7" w:rsidRPr="00CE781C" w:rsidDel="009661CB">
          <w:rPr>
            <w:rFonts w:ascii="標楷體" w:hAnsi="標楷體"/>
            <w:color w:val="FF0000"/>
            <w:lang w:eastAsia="zh-HK"/>
          </w:rPr>
          <w:delText>:</w:delText>
        </w:r>
        <w:r w:rsidR="00D824B7" w:rsidRPr="00D824B7" w:rsidDel="009661CB">
          <w:rPr>
            <w:rFonts w:ascii="標楷體" w:hAnsi="標楷體" w:hint="eastAsia"/>
            <w:color w:val="FF0000"/>
            <w:szCs w:val="24"/>
            <w:lang w:eastAsia="zh-HK"/>
          </w:rPr>
          <w:delText>增加連結</w:delText>
        </w:r>
        <w:r w:rsidR="00D824B7" w:rsidRPr="00D824B7" w:rsidDel="009661CB">
          <w:rPr>
            <w:rFonts w:ascii="標楷體" w:hAnsi="標楷體"/>
            <w:color w:val="FF0000"/>
            <w:szCs w:val="24"/>
            <w:lang w:eastAsia="zh-HK"/>
          </w:rPr>
          <w:delText>[</w:delText>
        </w:r>
        <w:r w:rsidR="00D824B7" w:rsidRPr="00CE781C" w:rsidDel="009661CB">
          <w:rPr>
            <w:rFonts w:ascii="標楷體" w:hAnsi="標楷體"/>
            <w:color w:val="FF0000"/>
            <w:szCs w:val="24"/>
            <w:lang w:eastAsia="zh-HK"/>
          </w:rPr>
          <w:delText>L1906</w:delText>
        </w:r>
        <w:r w:rsidR="00D824B7" w:rsidRPr="00CE781C" w:rsidDel="009661CB">
          <w:rPr>
            <w:rFonts w:ascii="標楷體" w:hAnsi="標楷體" w:hint="eastAsia"/>
            <w:color w:val="FF0000"/>
            <w:szCs w:val="24"/>
            <w:lang w:eastAsia="zh-HK"/>
          </w:rPr>
          <w:delText>關聯戶資料查詢</w:delText>
        </w:r>
        <w:r w:rsidR="00D824B7" w:rsidRPr="00CE781C" w:rsidDel="009661CB">
          <w:rPr>
            <w:rFonts w:ascii="標楷體" w:hAnsi="標楷體"/>
            <w:color w:val="FF0000"/>
            <w:szCs w:val="24"/>
            <w:lang w:eastAsia="zh-HK"/>
          </w:rPr>
          <w:delText>]交易</w:delText>
        </w:r>
        <w:bookmarkStart w:id="5390" w:name="_Toc71197679"/>
        <w:bookmarkEnd w:id="5390"/>
      </w:del>
    </w:p>
    <w:p w14:paraId="47346F95" w14:textId="2A1A4D15" w:rsidR="00FE2090" w:rsidRPr="009B2BD3" w:rsidDel="009661CB" w:rsidRDefault="006F49C3" w:rsidP="0006376E">
      <w:pPr>
        <w:pStyle w:val="42"/>
        <w:spacing w:after="72"/>
        <w:ind w:leftChars="0" w:left="0"/>
        <w:rPr>
          <w:del w:id="5391" w:author="Fegie" w:date="2021-04-28T12:01:00Z"/>
          <w:rFonts w:ascii="標楷體" w:hAnsi="標楷體"/>
        </w:rPr>
      </w:pPr>
      <w:del w:id="5392" w:author="Fegie" w:date="2021-04-28T12:01:00Z">
        <w:r w:rsidRPr="006F49C3" w:rsidDel="009661CB">
          <w:rPr>
            <w:rFonts w:ascii="標楷體" w:hAnsi="標楷體" w:hint="eastAsia"/>
            <w:noProof/>
          </w:rPr>
          <w:drawing>
            <wp:inline distT="0" distB="0" distL="0" distR="0" wp14:anchorId="199E09E3" wp14:editId="5EEE0196">
              <wp:extent cx="6434767" cy="2247900"/>
              <wp:effectExtent l="19050" t="0" r="4133" b="0"/>
              <wp:docPr id="38" name="圖片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8"/>
                      <pic:cNvPicPr>
                        <a:picLocks noChangeAspect="1" noChangeArrowheads="1"/>
                      </pic:cNvPicPr>
                    </pic:nvPicPr>
                    <pic:blipFill>
                      <a:blip r:embed="rId35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34197" cy="224770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r w:rsidRPr="006F49C3" w:rsidDel="009661CB">
          <w:rPr>
            <w:rFonts w:ascii="標楷體" w:hAnsi="標楷體" w:hint="eastAsia"/>
          </w:rPr>
          <w:delText xml:space="preserve"> </w:delText>
        </w:r>
      </w:del>
      <w:ins w:id="5393" w:author="余家興" w:date="2020-02-07T16:00:00Z">
        <w:del w:id="5394" w:author="Fegie" w:date="2021-04-28T12:01:00Z">
          <w:r w:rsidR="004551E9" w:rsidRPr="004551E9" w:rsidDel="009661CB">
            <w:rPr>
              <w:rFonts w:ascii="標楷體" w:hAnsi="標楷體"/>
              <w:noProof/>
              <w:rPrChange w:id="5395" w:author="Unknown">
                <w:rPr>
                  <w:noProof/>
                </w:rPr>
              </w:rPrChange>
            </w:rPr>
            <w:drawing>
              <wp:inline distT="0" distB="0" distL="0" distR="0" wp14:anchorId="6BBFB334" wp14:editId="344AB852">
                <wp:extent cx="6568799" cy="2354580"/>
                <wp:effectExtent l="0" t="0" r="0" b="0"/>
                <wp:docPr id="32" name="圖片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68799" cy="23545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ins w:id="5396" w:author="余家興" w:date="2020-02-07T16:01:00Z">
        <w:del w:id="5397" w:author="Fegie" w:date="2021-04-28T12:01:00Z">
          <w:r w:rsidR="004551E9" w:rsidRPr="004551E9" w:rsidDel="009661CB">
            <w:rPr>
              <w:rFonts w:ascii="標楷體" w:hAnsi="標楷體"/>
              <w:noProof/>
              <w:rPrChange w:id="5398" w:author="Unknown">
                <w:rPr>
                  <w:noProof/>
                </w:rPr>
              </w:rPrChange>
            </w:rPr>
            <w:drawing>
              <wp:inline distT="0" distB="0" distL="0" distR="0" wp14:anchorId="318DE0F4" wp14:editId="2AFBCF34">
                <wp:extent cx="1882303" cy="2911092"/>
                <wp:effectExtent l="0" t="0" r="3810" b="3810"/>
                <wp:docPr id="33" name="圖片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82303" cy="29110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5399" w:name="_Toc71197680"/>
      <w:bookmarkEnd w:id="5399"/>
    </w:p>
    <w:p w14:paraId="41A97654" w14:textId="4E0BF0C0" w:rsidR="007814D3" w:rsidRPr="009B2BD3" w:rsidDel="009661CB" w:rsidRDefault="007814D3" w:rsidP="001E74F0">
      <w:pPr>
        <w:pStyle w:val="a"/>
        <w:numPr>
          <w:ilvl w:val="0"/>
          <w:numId w:val="0"/>
        </w:numPr>
        <w:rPr>
          <w:del w:id="5400" w:author="Fegie" w:date="2021-04-28T12:01:00Z"/>
          <w:rFonts w:ascii="標楷體" w:hAnsi="標楷體"/>
        </w:rPr>
      </w:pPr>
      <w:bookmarkStart w:id="5401" w:name="_Toc71197681"/>
      <w:bookmarkEnd w:id="5401"/>
    </w:p>
    <w:p w14:paraId="1D2D4E22" w14:textId="4DBA910F" w:rsidR="003F1F64" w:rsidRPr="009B2BD3" w:rsidDel="009661CB" w:rsidRDefault="007E48C8" w:rsidP="003F1F64">
      <w:pPr>
        <w:pStyle w:val="a"/>
        <w:rPr>
          <w:del w:id="5402" w:author="Fegie" w:date="2021-04-28T12:01:00Z"/>
          <w:rFonts w:ascii="標楷體" w:hAnsi="標楷體"/>
        </w:rPr>
      </w:pPr>
      <w:del w:id="5403" w:author="Fegie" w:date="2021-04-28T12:01:00Z">
        <w:r w:rsidDel="009661CB">
          <w:rPr>
            <w:rFonts w:hint="eastAsia"/>
          </w:rPr>
          <w:delText>輸入</w:delText>
        </w:r>
        <w:r w:rsidR="003F1F64" w:rsidRPr="009B2BD3" w:rsidDel="009661CB">
          <w:rPr>
            <w:rFonts w:ascii="標楷體" w:hAnsi="標楷體"/>
          </w:rPr>
          <w:delText>畫面資料說明</w:delText>
        </w:r>
        <w:bookmarkStart w:id="5404" w:name="_Toc71197682"/>
        <w:bookmarkEnd w:id="5404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6"/>
        <w:gridCol w:w="2034"/>
        <w:gridCol w:w="1064"/>
        <w:gridCol w:w="1026"/>
        <w:gridCol w:w="1096"/>
        <w:gridCol w:w="651"/>
        <w:gridCol w:w="683"/>
        <w:gridCol w:w="3290"/>
      </w:tblGrid>
      <w:tr w:rsidR="007E48C8" w:rsidRPr="007E48C8" w:rsidDel="009661CB" w14:paraId="060C5E51" w14:textId="6E1F4DDD" w:rsidTr="00A4784A">
        <w:trPr>
          <w:trHeight w:val="388"/>
          <w:jc w:val="center"/>
          <w:del w:id="5405" w:author="Fegie" w:date="2021-04-28T12:01:00Z"/>
        </w:trPr>
        <w:tc>
          <w:tcPr>
            <w:tcW w:w="576" w:type="dxa"/>
            <w:vMerge w:val="restart"/>
          </w:tcPr>
          <w:p w14:paraId="6E1B2B1E" w14:textId="215430BD" w:rsidR="007E48C8" w:rsidRPr="007E48C8" w:rsidDel="009661CB" w:rsidRDefault="007E48C8" w:rsidP="00343E1A">
            <w:pPr>
              <w:rPr>
                <w:del w:id="5406" w:author="Fegie" w:date="2021-04-28T12:01:00Z"/>
                <w:rFonts w:ascii="標楷體" w:eastAsia="標楷體" w:hAnsi="標楷體"/>
              </w:rPr>
            </w:pPr>
            <w:del w:id="5407" w:author="Fegie" w:date="2021-04-28T12:01:00Z">
              <w:r w:rsidRPr="007E48C8" w:rsidDel="009661CB">
                <w:rPr>
                  <w:rFonts w:ascii="標楷體" w:eastAsia="標楷體" w:hAnsi="標楷體"/>
                </w:rPr>
                <w:delText>序號</w:delText>
              </w:r>
              <w:bookmarkStart w:id="5408" w:name="_Toc71197683"/>
              <w:bookmarkEnd w:id="5408"/>
            </w:del>
          </w:p>
        </w:tc>
        <w:tc>
          <w:tcPr>
            <w:tcW w:w="2213" w:type="dxa"/>
            <w:vMerge w:val="restart"/>
          </w:tcPr>
          <w:p w14:paraId="235203A7" w14:textId="334A042C" w:rsidR="007E48C8" w:rsidRPr="007E48C8" w:rsidDel="009661CB" w:rsidRDefault="007E48C8" w:rsidP="00343E1A">
            <w:pPr>
              <w:rPr>
                <w:del w:id="5409" w:author="Fegie" w:date="2021-04-28T12:01:00Z"/>
                <w:rFonts w:ascii="標楷體" w:eastAsia="標楷體" w:hAnsi="標楷體"/>
              </w:rPr>
            </w:pPr>
            <w:del w:id="5410" w:author="Fegie" w:date="2021-04-28T12:01:00Z">
              <w:r w:rsidRPr="007E48C8" w:rsidDel="009661CB">
                <w:rPr>
                  <w:rFonts w:ascii="標楷體" w:eastAsia="標楷體" w:hAnsi="標楷體"/>
                </w:rPr>
                <w:delText>欄位</w:delText>
              </w:r>
              <w:bookmarkStart w:id="5411" w:name="_Toc71197684"/>
              <w:bookmarkEnd w:id="5411"/>
            </w:del>
          </w:p>
        </w:tc>
        <w:tc>
          <w:tcPr>
            <w:tcW w:w="4691" w:type="dxa"/>
            <w:gridSpan w:val="5"/>
          </w:tcPr>
          <w:p w14:paraId="1C62EAEC" w14:textId="3736A24E" w:rsidR="007E48C8" w:rsidRPr="007E48C8" w:rsidDel="009661CB" w:rsidRDefault="007E48C8" w:rsidP="007E48C8">
            <w:pPr>
              <w:jc w:val="center"/>
              <w:rPr>
                <w:del w:id="5412" w:author="Fegie" w:date="2021-04-28T12:01:00Z"/>
                <w:rFonts w:ascii="標楷體" w:eastAsia="標楷體" w:hAnsi="標楷體"/>
              </w:rPr>
            </w:pPr>
            <w:del w:id="5413" w:author="Fegie" w:date="2021-04-28T12:01:00Z">
              <w:r w:rsidRPr="007E48C8" w:rsidDel="009661CB">
                <w:rPr>
                  <w:rFonts w:ascii="標楷體" w:eastAsia="標楷體" w:hAnsi="標楷體"/>
                </w:rPr>
                <w:delText>說明</w:delText>
              </w:r>
              <w:bookmarkStart w:id="5414" w:name="_Toc71197685"/>
              <w:bookmarkEnd w:id="5414"/>
            </w:del>
          </w:p>
        </w:tc>
        <w:tc>
          <w:tcPr>
            <w:tcW w:w="3542" w:type="dxa"/>
            <w:vMerge w:val="restart"/>
          </w:tcPr>
          <w:p w14:paraId="19DB1DA1" w14:textId="2169AD05" w:rsidR="007E48C8" w:rsidRPr="007E48C8" w:rsidDel="009661CB" w:rsidRDefault="007E48C8" w:rsidP="00343E1A">
            <w:pPr>
              <w:rPr>
                <w:del w:id="5415" w:author="Fegie" w:date="2021-04-28T12:01:00Z"/>
                <w:rFonts w:ascii="標楷體" w:eastAsia="標楷體" w:hAnsi="標楷體"/>
              </w:rPr>
            </w:pPr>
            <w:del w:id="5416" w:author="Fegie" w:date="2021-04-28T12:01:00Z">
              <w:r w:rsidRPr="007E48C8" w:rsidDel="009661CB">
                <w:rPr>
                  <w:rFonts w:ascii="標楷體" w:eastAsia="標楷體" w:hAnsi="標楷體"/>
                </w:rPr>
                <w:delText>處理邏輯及注意事項</w:delText>
              </w:r>
              <w:bookmarkStart w:id="5417" w:name="_Toc71197686"/>
              <w:bookmarkEnd w:id="5417"/>
            </w:del>
          </w:p>
        </w:tc>
        <w:bookmarkStart w:id="5418" w:name="_Toc71197687"/>
        <w:bookmarkEnd w:id="5418"/>
      </w:tr>
      <w:tr w:rsidR="007E48C8" w:rsidRPr="007E48C8" w:rsidDel="009661CB" w14:paraId="35ABC1EA" w14:textId="086DC9F3" w:rsidTr="007E48C8">
        <w:trPr>
          <w:trHeight w:val="244"/>
          <w:jc w:val="center"/>
          <w:del w:id="5419" w:author="Fegie" w:date="2021-04-28T12:01:00Z"/>
        </w:trPr>
        <w:tc>
          <w:tcPr>
            <w:tcW w:w="576" w:type="dxa"/>
            <w:vMerge/>
          </w:tcPr>
          <w:p w14:paraId="238AFF14" w14:textId="41FB0834" w:rsidR="007E48C8" w:rsidRPr="007E48C8" w:rsidDel="009661CB" w:rsidRDefault="007E48C8" w:rsidP="00343E1A">
            <w:pPr>
              <w:rPr>
                <w:del w:id="5420" w:author="Fegie" w:date="2021-04-28T12:01:00Z"/>
                <w:rFonts w:ascii="標楷體" w:eastAsia="標楷體" w:hAnsi="標楷體"/>
              </w:rPr>
            </w:pPr>
            <w:bookmarkStart w:id="5421" w:name="_Toc71197688"/>
            <w:bookmarkEnd w:id="5421"/>
          </w:p>
        </w:tc>
        <w:tc>
          <w:tcPr>
            <w:tcW w:w="2213" w:type="dxa"/>
            <w:vMerge/>
          </w:tcPr>
          <w:p w14:paraId="266857D7" w14:textId="5676828A" w:rsidR="007E48C8" w:rsidRPr="007E48C8" w:rsidDel="009661CB" w:rsidRDefault="007E48C8" w:rsidP="00343E1A">
            <w:pPr>
              <w:rPr>
                <w:del w:id="5422" w:author="Fegie" w:date="2021-04-28T12:01:00Z"/>
                <w:rFonts w:ascii="標楷體" w:eastAsia="標楷體" w:hAnsi="標楷體"/>
              </w:rPr>
            </w:pPr>
            <w:bookmarkStart w:id="5423" w:name="_Toc71197689"/>
            <w:bookmarkEnd w:id="5423"/>
          </w:p>
        </w:tc>
        <w:tc>
          <w:tcPr>
            <w:tcW w:w="1065" w:type="dxa"/>
          </w:tcPr>
          <w:p w14:paraId="0BFEA814" w14:textId="4FEBD991" w:rsidR="007E48C8" w:rsidRPr="007E48C8" w:rsidDel="009661CB" w:rsidRDefault="007E48C8" w:rsidP="00343E1A">
            <w:pPr>
              <w:rPr>
                <w:del w:id="5424" w:author="Fegie" w:date="2021-04-28T12:01:00Z"/>
                <w:rFonts w:ascii="標楷體" w:eastAsia="標楷體" w:hAnsi="標楷體"/>
              </w:rPr>
            </w:pPr>
            <w:del w:id="5425" w:author="Fegie" w:date="2021-04-28T12:01:00Z">
              <w:r w:rsidDel="009661CB">
                <w:rPr>
                  <w:rFonts w:eastAsia="標楷體" w:hint="eastAsia"/>
                </w:rPr>
                <w:delText>資料型態長度</w:delText>
              </w:r>
              <w:bookmarkStart w:id="5426" w:name="_Toc71197690"/>
              <w:bookmarkEnd w:id="5426"/>
            </w:del>
          </w:p>
        </w:tc>
        <w:tc>
          <w:tcPr>
            <w:tcW w:w="1090" w:type="dxa"/>
          </w:tcPr>
          <w:p w14:paraId="4382B9FE" w14:textId="612A062E" w:rsidR="007E48C8" w:rsidRPr="007E48C8" w:rsidDel="009661CB" w:rsidRDefault="007E48C8" w:rsidP="00343E1A">
            <w:pPr>
              <w:rPr>
                <w:del w:id="5427" w:author="Fegie" w:date="2021-04-28T12:01:00Z"/>
                <w:rFonts w:ascii="標楷體" w:eastAsia="標楷體" w:hAnsi="標楷體"/>
              </w:rPr>
            </w:pPr>
            <w:del w:id="5428" w:author="Fegie" w:date="2021-04-28T12:01:00Z">
              <w:r w:rsidRPr="007E48C8" w:rsidDel="009661CB">
                <w:rPr>
                  <w:rFonts w:ascii="標楷體" w:eastAsia="標楷體" w:hAnsi="標楷體"/>
                </w:rPr>
                <w:delText>預設值</w:delText>
              </w:r>
              <w:bookmarkStart w:id="5429" w:name="_Toc71197691"/>
              <w:bookmarkEnd w:id="5429"/>
            </w:del>
          </w:p>
        </w:tc>
        <w:tc>
          <w:tcPr>
            <w:tcW w:w="1168" w:type="dxa"/>
          </w:tcPr>
          <w:p w14:paraId="09261DFE" w14:textId="2DDFA181" w:rsidR="007E48C8" w:rsidRPr="007E48C8" w:rsidDel="009661CB" w:rsidRDefault="007E48C8" w:rsidP="00343E1A">
            <w:pPr>
              <w:rPr>
                <w:del w:id="5430" w:author="Fegie" w:date="2021-04-28T12:01:00Z"/>
                <w:rFonts w:ascii="標楷體" w:eastAsia="標楷體" w:hAnsi="標楷體"/>
              </w:rPr>
            </w:pPr>
            <w:del w:id="5431" w:author="Fegie" w:date="2021-04-28T12:01:00Z">
              <w:r w:rsidRPr="007E48C8" w:rsidDel="009661CB">
                <w:rPr>
                  <w:rFonts w:ascii="標楷體" w:eastAsia="標楷體" w:hAnsi="標楷體"/>
                </w:rPr>
                <w:delText>選單內容</w:delText>
              </w:r>
              <w:bookmarkStart w:id="5432" w:name="_Toc71197692"/>
              <w:bookmarkEnd w:id="5432"/>
            </w:del>
          </w:p>
        </w:tc>
        <w:tc>
          <w:tcPr>
            <w:tcW w:w="673" w:type="dxa"/>
          </w:tcPr>
          <w:p w14:paraId="16594F26" w14:textId="75FFF986" w:rsidR="007E48C8" w:rsidRPr="007E48C8" w:rsidDel="009661CB" w:rsidRDefault="007E48C8" w:rsidP="00343E1A">
            <w:pPr>
              <w:rPr>
                <w:del w:id="5433" w:author="Fegie" w:date="2021-04-28T12:01:00Z"/>
                <w:rFonts w:ascii="標楷體" w:eastAsia="標楷體" w:hAnsi="標楷體"/>
              </w:rPr>
            </w:pPr>
            <w:del w:id="5434" w:author="Fegie" w:date="2021-04-28T12:01:00Z">
              <w:r w:rsidRPr="007E48C8" w:rsidDel="009661CB">
                <w:rPr>
                  <w:rFonts w:ascii="標楷體" w:eastAsia="標楷體" w:hAnsi="標楷體"/>
                </w:rPr>
                <w:delText>必填</w:delText>
              </w:r>
              <w:bookmarkStart w:id="5435" w:name="_Toc71197693"/>
              <w:bookmarkEnd w:id="5435"/>
            </w:del>
          </w:p>
        </w:tc>
        <w:tc>
          <w:tcPr>
            <w:tcW w:w="695" w:type="dxa"/>
          </w:tcPr>
          <w:p w14:paraId="7B3E2F48" w14:textId="439C1BA5" w:rsidR="007E48C8" w:rsidRPr="007E48C8" w:rsidDel="009661CB" w:rsidRDefault="007E48C8" w:rsidP="00343E1A">
            <w:pPr>
              <w:rPr>
                <w:del w:id="5436" w:author="Fegie" w:date="2021-04-28T12:01:00Z"/>
                <w:rFonts w:ascii="標楷體" w:eastAsia="標楷體" w:hAnsi="標楷體"/>
              </w:rPr>
            </w:pPr>
            <w:del w:id="5437" w:author="Fegie" w:date="2021-04-28T12:01:00Z">
              <w:r w:rsidRPr="007E48C8" w:rsidDel="009661CB">
                <w:rPr>
                  <w:rFonts w:ascii="標楷體" w:eastAsia="標楷體" w:hAnsi="標楷體"/>
                </w:rPr>
                <w:delText>R/W</w:delText>
              </w:r>
              <w:bookmarkStart w:id="5438" w:name="_Toc71197694"/>
              <w:bookmarkEnd w:id="5438"/>
            </w:del>
          </w:p>
        </w:tc>
        <w:tc>
          <w:tcPr>
            <w:tcW w:w="3542" w:type="dxa"/>
            <w:vMerge/>
          </w:tcPr>
          <w:p w14:paraId="1BA8CC21" w14:textId="56DD7211" w:rsidR="007E48C8" w:rsidRPr="007E48C8" w:rsidDel="009661CB" w:rsidRDefault="007E48C8" w:rsidP="00343E1A">
            <w:pPr>
              <w:rPr>
                <w:del w:id="5439" w:author="Fegie" w:date="2021-04-28T12:01:00Z"/>
                <w:rFonts w:ascii="標楷體" w:eastAsia="標楷體" w:hAnsi="標楷體"/>
              </w:rPr>
            </w:pPr>
            <w:bookmarkStart w:id="5440" w:name="_Toc71197695"/>
            <w:bookmarkEnd w:id="5440"/>
          </w:p>
        </w:tc>
        <w:bookmarkStart w:id="5441" w:name="_Toc71197696"/>
        <w:bookmarkEnd w:id="5441"/>
      </w:tr>
      <w:tr w:rsidR="007E48C8" w:rsidRPr="007E48C8" w:rsidDel="009661CB" w14:paraId="6675BDB9" w14:textId="70C0EFE5" w:rsidTr="007E48C8">
        <w:trPr>
          <w:trHeight w:val="244"/>
          <w:jc w:val="center"/>
          <w:del w:id="5442" w:author="Fegie" w:date="2021-04-28T12:01:00Z"/>
        </w:trPr>
        <w:tc>
          <w:tcPr>
            <w:tcW w:w="576" w:type="dxa"/>
          </w:tcPr>
          <w:p w14:paraId="193B0321" w14:textId="695452DE" w:rsidR="007E48C8" w:rsidRPr="007E48C8" w:rsidDel="009661CB" w:rsidRDefault="007E48C8" w:rsidP="00343E1A">
            <w:pPr>
              <w:rPr>
                <w:del w:id="5443" w:author="Fegie" w:date="2021-04-28T12:01:00Z"/>
                <w:rFonts w:ascii="標楷體" w:eastAsia="標楷體" w:hAnsi="標楷體"/>
              </w:rPr>
            </w:pPr>
            <w:del w:id="5444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1-1</w:delText>
              </w:r>
              <w:bookmarkStart w:id="5445" w:name="_Toc71197697"/>
              <w:bookmarkEnd w:id="5445"/>
            </w:del>
          </w:p>
        </w:tc>
        <w:tc>
          <w:tcPr>
            <w:tcW w:w="2213" w:type="dxa"/>
          </w:tcPr>
          <w:p w14:paraId="07F3C9A8" w14:textId="7A489912" w:rsidR="007E48C8" w:rsidRPr="007E48C8" w:rsidDel="009661CB" w:rsidRDefault="007E48C8" w:rsidP="00343E1A">
            <w:pPr>
              <w:rPr>
                <w:del w:id="5446" w:author="Fegie" w:date="2021-04-28T12:01:00Z"/>
                <w:rFonts w:ascii="標楷體" w:eastAsia="標楷體" w:hAnsi="標楷體"/>
              </w:rPr>
            </w:pPr>
            <w:del w:id="5447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借款人戶號</w:delText>
              </w:r>
              <w:bookmarkStart w:id="5448" w:name="_Toc71197698"/>
              <w:bookmarkEnd w:id="5448"/>
            </w:del>
          </w:p>
        </w:tc>
        <w:tc>
          <w:tcPr>
            <w:tcW w:w="1065" w:type="dxa"/>
          </w:tcPr>
          <w:p w14:paraId="2E8BDC24" w14:textId="0812CC34" w:rsidR="007E48C8" w:rsidRPr="007E48C8" w:rsidDel="009661CB" w:rsidRDefault="00D64762" w:rsidP="00343E1A">
            <w:pPr>
              <w:rPr>
                <w:del w:id="5449" w:author="Fegie" w:date="2021-04-28T12:01:00Z"/>
                <w:rFonts w:ascii="標楷體" w:eastAsia="標楷體" w:hAnsi="標楷體"/>
              </w:rPr>
            </w:pPr>
            <w:del w:id="5450" w:author="Fegie" w:date="2021-04-28T12:01:00Z">
              <w:r w:rsidDel="009661CB">
                <w:rPr>
                  <w:rFonts w:ascii="標楷體" w:eastAsia="標楷體" w:hAnsi="標楷體" w:hint="eastAsia"/>
                </w:rPr>
                <w:delText>9999999</w:delText>
              </w:r>
              <w:bookmarkStart w:id="5451" w:name="_Toc71197699"/>
              <w:bookmarkEnd w:id="5451"/>
            </w:del>
          </w:p>
        </w:tc>
        <w:tc>
          <w:tcPr>
            <w:tcW w:w="1090" w:type="dxa"/>
          </w:tcPr>
          <w:p w14:paraId="46892E10" w14:textId="5430A2D5" w:rsidR="007E48C8" w:rsidRPr="007E48C8" w:rsidDel="009661CB" w:rsidRDefault="007E48C8" w:rsidP="00343E1A">
            <w:pPr>
              <w:rPr>
                <w:del w:id="5452" w:author="Fegie" w:date="2021-04-28T12:01:00Z"/>
                <w:rFonts w:ascii="標楷體" w:eastAsia="標楷體" w:hAnsi="標楷體"/>
              </w:rPr>
            </w:pPr>
            <w:bookmarkStart w:id="5453" w:name="_Toc71197700"/>
            <w:bookmarkEnd w:id="5453"/>
          </w:p>
        </w:tc>
        <w:tc>
          <w:tcPr>
            <w:tcW w:w="1168" w:type="dxa"/>
          </w:tcPr>
          <w:p w14:paraId="17B9059D" w14:textId="68E3AB34" w:rsidR="007E48C8" w:rsidRPr="007E48C8" w:rsidDel="009661CB" w:rsidRDefault="007E48C8" w:rsidP="00343E1A">
            <w:pPr>
              <w:rPr>
                <w:del w:id="5454" w:author="Fegie" w:date="2021-04-28T12:01:00Z"/>
                <w:rFonts w:ascii="標楷體" w:eastAsia="標楷體" w:hAnsi="標楷體"/>
              </w:rPr>
            </w:pPr>
            <w:bookmarkStart w:id="5455" w:name="_Toc71197701"/>
            <w:bookmarkEnd w:id="5455"/>
          </w:p>
        </w:tc>
        <w:tc>
          <w:tcPr>
            <w:tcW w:w="673" w:type="dxa"/>
            <w:vMerge w:val="restart"/>
          </w:tcPr>
          <w:p w14:paraId="30191DCB" w14:textId="0BE3165A" w:rsidR="007E48C8" w:rsidRPr="007E48C8" w:rsidDel="009661CB" w:rsidRDefault="007E48C8" w:rsidP="00343E1A">
            <w:pPr>
              <w:rPr>
                <w:del w:id="5456" w:author="Fegie" w:date="2021-04-28T12:01:00Z"/>
                <w:rFonts w:ascii="標楷體" w:eastAsia="標楷體" w:hAnsi="標楷體"/>
              </w:rPr>
            </w:pPr>
            <w:del w:id="5457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擇一輸入</w:delText>
              </w:r>
              <w:bookmarkStart w:id="5458" w:name="_Toc71197702"/>
              <w:bookmarkEnd w:id="5458"/>
            </w:del>
          </w:p>
        </w:tc>
        <w:tc>
          <w:tcPr>
            <w:tcW w:w="695" w:type="dxa"/>
          </w:tcPr>
          <w:p w14:paraId="4E98D2B5" w14:textId="21DD3824" w:rsidR="007E48C8" w:rsidRPr="007E48C8" w:rsidDel="009661CB" w:rsidRDefault="007E48C8" w:rsidP="00343E1A">
            <w:pPr>
              <w:rPr>
                <w:del w:id="5459" w:author="Fegie" w:date="2021-04-28T12:01:00Z"/>
                <w:rFonts w:ascii="標楷體" w:eastAsia="標楷體" w:hAnsi="標楷體"/>
              </w:rPr>
            </w:pPr>
            <w:bookmarkStart w:id="5460" w:name="_Toc71197703"/>
            <w:bookmarkEnd w:id="5460"/>
          </w:p>
        </w:tc>
        <w:tc>
          <w:tcPr>
            <w:tcW w:w="3542" w:type="dxa"/>
            <w:vMerge w:val="restart"/>
          </w:tcPr>
          <w:p w14:paraId="57D83B0D" w14:textId="4D1A2DD0" w:rsidR="007E48C8" w:rsidRPr="007E48C8" w:rsidDel="009661CB" w:rsidRDefault="007E48C8" w:rsidP="00343E1A">
            <w:pPr>
              <w:rPr>
                <w:del w:id="5461" w:author="Fegie" w:date="2021-04-28T12:01:00Z"/>
                <w:rFonts w:ascii="標楷體" w:eastAsia="標楷體" w:hAnsi="標楷體"/>
              </w:rPr>
            </w:pPr>
            <w:del w:id="5462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借款人戶號、</w:delText>
              </w:r>
              <w:r w:rsidR="0017057F" w:rsidRPr="00344823" w:rsidDel="009661CB">
                <w:rPr>
                  <w:rFonts w:ascii="標楷體" w:eastAsia="標楷體" w:hAnsi="標楷體"/>
                </w:rPr>
                <w:delText>統</w:delText>
              </w:r>
              <w:r w:rsidR="0017057F" w:rsidRPr="00344823" w:rsidDel="009661CB">
                <w:rPr>
                  <w:rFonts w:ascii="標楷體" w:eastAsia="標楷體" w:hAnsi="標楷體" w:hint="eastAsia"/>
                  <w:lang w:eastAsia="zh-HK"/>
                </w:rPr>
                <w:delText>一</w:delText>
              </w:r>
              <w:r w:rsidR="0017057F" w:rsidRPr="00344823" w:rsidDel="009661CB">
                <w:rPr>
                  <w:rFonts w:ascii="標楷體" w:eastAsia="標楷體" w:hAnsi="標楷體"/>
                </w:rPr>
                <w:delText>編</w:delText>
              </w:r>
              <w:r w:rsidR="0017057F" w:rsidRPr="00344823" w:rsidDel="009661CB">
                <w:rPr>
                  <w:rFonts w:ascii="標楷體" w:eastAsia="標楷體" w:hAnsi="標楷體" w:hint="eastAsia"/>
                  <w:lang w:eastAsia="zh-HK"/>
                </w:rPr>
                <w:delText>號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、戶名、手機號碼擇一輸入：</w:delText>
              </w:r>
              <w:bookmarkStart w:id="5463" w:name="_Toc71197704"/>
              <w:bookmarkEnd w:id="5463"/>
            </w:del>
          </w:p>
          <w:p w14:paraId="1D5E3EA3" w14:textId="19EA0455" w:rsidR="007E48C8" w:rsidRPr="007E48C8" w:rsidDel="009661CB" w:rsidRDefault="007E48C8" w:rsidP="00343E1A">
            <w:pPr>
              <w:rPr>
                <w:del w:id="5464" w:author="Fegie" w:date="2021-04-28T12:01:00Z"/>
                <w:rFonts w:ascii="標楷體" w:eastAsia="標楷體" w:hAnsi="標楷體"/>
                <w:lang w:eastAsia="zh-HK"/>
              </w:rPr>
            </w:pPr>
            <w:del w:id="5465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i</w:delText>
              </w:r>
              <w:r w:rsidRPr="007E48C8" w:rsidDel="009661CB">
                <w:rPr>
                  <w:rFonts w:ascii="標楷體" w:eastAsia="標楷體" w:hAnsi="標楷體"/>
                </w:rPr>
                <w:delText>.</w:delText>
              </w:r>
              <w:r w:rsidRPr="007E48C8" w:rsidDel="009661CB">
                <w:rPr>
                  <w:rFonts w:ascii="標楷體" w:eastAsia="標楷體" w:hAnsi="標楷體" w:hint="eastAsia"/>
                  <w:lang w:eastAsia="zh-HK"/>
                </w:rPr>
                <w:delText>公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司</w:delText>
              </w:r>
              <w:r w:rsidRPr="007E48C8" w:rsidDel="009661CB">
                <w:rPr>
                  <w:rFonts w:ascii="標楷體" w:eastAsia="標楷體" w:hAnsi="標楷體" w:hint="eastAsia"/>
                  <w:lang w:eastAsia="zh-HK"/>
                </w:rPr>
                <w:delText>戶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統一編號</w:delText>
              </w:r>
              <w:r w:rsidRPr="007E48C8" w:rsidDel="009661CB">
                <w:rPr>
                  <w:rFonts w:ascii="標楷體" w:eastAsia="標楷體" w:hAnsi="標楷體" w:hint="eastAsia"/>
                  <w:lang w:eastAsia="zh-HK"/>
                </w:rPr>
                <w:delText>可輸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入p</w:delText>
              </w:r>
              <w:r w:rsidRPr="007E48C8" w:rsidDel="009661CB">
                <w:rPr>
                  <w:rFonts w:ascii="標楷體" w:eastAsia="標楷體" w:hAnsi="標楷體"/>
                </w:rPr>
                <w:delText>artial key</w:delText>
              </w:r>
              <w:bookmarkStart w:id="5466" w:name="_Toc71197705"/>
              <w:bookmarkEnd w:id="5466"/>
            </w:del>
          </w:p>
          <w:p w14:paraId="4395AFAF" w14:textId="4CC72B9A" w:rsidR="007E48C8" w:rsidRPr="007E48C8" w:rsidDel="009661CB" w:rsidRDefault="007E48C8" w:rsidP="00343E1A">
            <w:pPr>
              <w:rPr>
                <w:del w:id="5467" w:author="Fegie" w:date="2021-04-28T12:01:00Z"/>
                <w:rFonts w:ascii="標楷體" w:eastAsia="標楷體" w:hAnsi="標楷體"/>
              </w:rPr>
            </w:pPr>
            <w:del w:id="5468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ii.</w:delText>
              </w:r>
              <w:r w:rsidRPr="007E48C8" w:rsidDel="009661CB">
                <w:rPr>
                  <w:rFonts w:ascii="標楷體" w:eastAsia="標楷體" w:hAnsi="標楷體" w:hint="eastAsia"/>
                  <w:lang w:eastAsia="zh-HK"/>
                </w:rPr>
                <w:delText>個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人</w:delText>
              </w:r>
              <w:r w:rsidRPr="007E48C8" w:rsidDel="009661CB">
                <w:rPr>
                  <w:rFonts w:ascii="標楷體" w:eastAsia="標楷體" w:hAnsi="標楷體" w:hint="eastAsia"/>
                  <w:lang w:eastAsia="zh-HK"/>
                </w:rPr>
                <w:delText>戶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統一編號</w:delText>
              </w:r>
              <w:r w:rsidRPr="007E48C8" w:rsidDel="009661CB">
                <w:rPr>
                  <w:rFonts w:ascii="標楷體" w:eastAsia="標楷體" w:hAnsi="標楷體" w:hint="eastAsia"/>
                  <w:lang w:eastAsia="zh-HK"/>
                </w:rPr>
                <w:delText>必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須</w:delText>
              </w:r>
              <w:r w:rsidRPr="007E48C8" w:rsidDel="009661CB">
                <w:rPr>
                  <w:rFonts w:ascii="標楷體" w:eastAsia="標楷體" w:hAnsi="標楷體" w:hint="eastAsia"/>
                  <w:lang w:eastAsia="zh-HK"/>
                </w:rPr>
                <w:delText>輸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入</w:delText>
              </w:r>
              <w:r w:rsidRPr="007E48C8" w:rsidDel="009661CB">
                <w:rPr>
                  <w:rFonts w:ascii="標楷體" w:eastAsia="標楷體" w:hAnsi="標楷體"/>
                </w:rPr>
                <w:delText>Ful key</w:delText>
              </w:r>
              <w:bookmarkStart w:id="5469" w:name="_Toc71197706"/>
              <w:bookmarkEnd w:id="5469"/>
            </w:del>
          </w:p>
          <w:p w14:paraId="60819674" w14:textId="13B70ED6" w:rsidR="007E48C8" w:rsidRPr="007E48C8" w:rsidDel="009661CB" w:rsidRDefault="007E48C8" w:rsidP="00343E1A">
            <w:pPr>
              <w:rPr>
                <w:del w:id="5470" w:author="Fegie" w:date="2021-04-28T12:01:00Z"/>
                <w:rFonts w:ascii="標楷體" w:eastAsia="標楷體" w:hAnsi="標楷體"/>
              </w:rPr>
            </w:pPr>
            <w:del w:id="5471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iii.手機號碼</w:delText>
              </w:r>
              <w:r w:rsidRPr="007E48C8" w:rsidDel="009661CB">
                <w:rPr>
                  <w:rFonts w:ascii="標楷體" w:eastAsia="標楷體" w:hAnsi="標楷體" w:hint="eastAsia"/>
                  <w:lang w:eastAsia="zh-HK"/>
                </w:rPr>
                <w:delText>必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須</w:delText>
              </w:r>
              <w:r w:rsidRPr="007E48C8" w:rsidDel="009661CB">
                <w:rPr>
                  <w:rFonts w:ascii="標楷體" w:eastAsia="標楷體" w:hAnsi="標楷體" w:hint="eastAsia"/>
                  <w:lang w:eastAsia="zh-HK"/>
                </w:rPr>
                <w:delText>輸</w:delText>
              </w:r>
              <w:r w:rsidRPr="007E48C8" w:rsidDel="009661CB">
                <w:rPr>
                  <w:rFonts w:ascii="標楷體" w:eastAsia="標楷體" w:hAnsi="標楷體" w:hint="eastAsia"/>
                </w:rPr>
                <w:delText>入</w:delText>
              </w:r>
              <w:r w:rsidRPr="007E48C8" w:rsidDel="009661CB">
                <w:rPr>
                  <w:rFonts w:ascii="標楷體" w:eastAsia="標楷體" w:hAnsi="標楷體"/>
                </w:rPr>
                <w:delText>Ful key</w:delText>
              </w:r>
              <w:bookmarkStart w:id="5472" w:name="_Toc71197707"/>
              <w:bookmarkEnd w:id="5472"/>
            </w:del>
          </w:p>
        </w:tc>
        <w:bookmarkStart w:id="5473" w:name="_Toc71197708"/>
        <w:bookmarkEnd w:id="5473"/>
      </w:tr>
      <w:tr w:rsidR="00D64762" w:rsidRPr="007E48C8" w:rsidDel="009661CB" w14:paraId="4B0F351D" w14:textId="4F2DAFC6" w:rsidTr="007E48C8">
        <w:trPr>
          <w:trHeight w:val="291"/>
          <w:jc w:val="center"/>
          <w:del w:id="5474" w:author="Fegie" w:date="2021-04-28T12:01:00Z"/>
        </w:trPr>
        <w:tc>
          <w:tcPr>
            <w:tcW w:w="576" w:type="dxa"/>
          </w:tcPr>
          <w:p w14:paraId="4DFC5D63" w14:textId="49CB2DD1" w:rsidR="00D64762" w:rsidRPr="007E48C8" w:rsidDel="009661CB" w:rsidRDefault="00D64762" w:rsidP="00343E1A">
            <w:pPr>
              <w:rPr>
                <w:del w:id="5475" w:author="Fegie" w:date="2021-04-28T12:01:00Z"/>
                <w:rFonts w:ascii="標楷體" w:eastAsia="標楷體" w:hAnsi="標楷體"/>
              </w:rPr>
            </w:pPr>
            <w:del w:id="5476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1-2</w:delText>
              </w:r>
              <w:bookmarkStart w:id="5477" w:name="_Toc71197709"/>
              <w:bookmarkEnd w:id="5477"/>
            </w:del>
          </w:p>
        </w:tc>
        <w:tc>
          <w:tcPr>
            <w:tcW w:w="2213" w:type="dxa"/>
          </w:tcPr>
          <w:p w14:paraId="6597907B" w14:textId="2F1B6597" w:rsidR="00D64762" w:rsidRPr="0017057F" w:rsidDel="009661CB" w:rsidRDefault="00716B9A" w:rsidP="00343E1A">
            <w:pPr>
              <w:rPr>
                <w:del w:id="5478" w:author="Fegie" w:date="2021-04-28T12:01:00Z"/>
                <w:rFonts w:ascii="標楷體" w:eastAsia="標楷體" w:hAnsi="標楷體"/>
              </w:rPr>
            </w:pPr>
            <w:del w:id="5479" w:author="Fegie" w:date="2021-04-28T12:01:00Z">
              <w:r w:rsidRPr="00CE781C" w:rsidDel="009661CB">
                <w:rPr>
                  <w:rFonts w:ascii="標楷體" w:eastAsia="標楷體" w:hAnsi="標楷體"/>
                </w:rPr>
                <w:delText>統</w:delText>
              </w:r>
              <w:r w:rsidR="0017057F" w:rsidRPr="00CE781C" w:rsidDel="009661CB">
                <w:rPr>
                  <w:rFonts w:ascii="標楷體" w:eastAsia="標楷體" w:hAnsi="標楷體" w:hint="eastAsia"/>
                  <w:lang w:eastAsia="zh-HK"/>
                </w:rPr>
                <w:delText>一</w:delText>
              </w:r>
              <w:r w:rsidRPr="00CE781C" w:rsidDel="009661CB">
                <w:rPr>
                  <w:rFonts w:ascii="標楷體" w:eastAsia="標楷體" w:hAnsi="標楷體"/>
                </w:rPr>
                <w:delText>編</w:delText>
              </w:r>
              <w:r w:rsidR="0017057F" w:rsidRPr="00CE781C" w:rsidDel="009661CB">
                <w:rPr>
                  <w:rFonts w:ascii="標楷體" w:eastAsia="標楷體" w:hAnsi="標楷體" w:hint="eastAsia"/>
                  <w:lang w:eastAsia="zh-HK"/>
                </w:rPr>
                <w:delText>號</w:delText>
              </w:r>
              <w:bookmarkStart w:id="5480" w:name="_Toc71197710"/>
              <w:bookmarkEnd w:id="5480"/>
            </w:del>
          </w:p>
        </w:tc>
        <w:tc>
          <w:tcPr>
            <w:tcW w:w="1065" w:type="dxa"/>
          </w:tcPr>
          <w:p w14:paraId="028E9FA5" w14:textId="4AF26C14" w:rsidR="00D64762" w:rsidRPr="009B2BD3" w:rsidDel="009661CB" w:rsidRDefault="00D64762" w:rsidP="00D64762">
            <w:pPr>
              <w:rPr>
                <w:del w:id="5481" w:author="Fegie" w:date="2021-04-28T12:01:00Z"/>
                <w:rFonts w:ascii="標楷體" w:eastAsia="標楷體" w:hAnsi="標楷體"/>
              </w:rPr>
            </w:pPr>
            <w:del w:id="5482" w:author="Fegie" w:date="2021-04-28T12:01:00Z">
              <w:r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5483" w:name="_Toc71197711"/>
              <w:bookmarkEnd w:id="5483"/>
            </w:del>
          </w:p>
        </w:tc>
        <w:tc>
          <w:tcPr>
            <w:tcW w:w="1090" w:type="dxa"/>
          </w:tcPr>
          <w:p w14:paraId="348F3211" w14:textId="51291E18" w:rsidR="00D64762" w:rsidRPr="007E48C8" w:rsidDel="009661CB" w:rsidRDefault="00D64762" w:rsidP="00343E1A">
            <w:pPr>
              <w:rPr>
                <w:del w:id="5484" w:author="Fegie" w:date="2021-04-28T12:01:00Z"/>
                <w:rFonts w:ascii="標楷體" w:eastAsia="標楷體" w:hAnsi="標楷體"/>
              </w:rPr>
            </w:pPr>
            <w:bookmarkStart w:id="5485" w:name="_Toc71197712"/>
            <w:bookmarkEnd w:id="5485"/>
          </w:p>
        </w:tc>
        <w:tc>
          <w:tcPr>
            <w:tcW w:w="1168" w:type="dxa"/>
          </w:tcPr>
          <w:p w14:paraId="748087B2" w14:textId="31746EF6" w:rsidR="00D64762" w:rsidRPr="007E48C8" w:rsidDel="009661CB" w:rsidRDefault="00D64762" w:rsidP="00343E1A">
            <w:pPr>
              <w:rPr>
                <w:del w:id="5486" w:author="Fegie" w:date="2021-04-28T12:01:00Z"/>
                <w:rFonts w:ascii="標楷體" w:eastAsia="標楷體" w:hAnsi="標楷體"/>
              </w:rPr>
            </w:pPr>
            <w:bookmarkStart w:id="5487" w:name="_Toc71197713"/>
            <w:bookmarkEnd w:id="5487"/>
          </w:p>
        </w:tc>
        <w:tc>
          <w:tcPr>
            <w:tcW w:w="673" w:type="dxa"/>
            <w:vMerge/>
          </w:tcPr>
          <w:p w14:paraId="01E2C07D" w14:textId="5AD1B0F4" w:rsidR="00D64762" w:rsidRPr="007E48C8" w:rsidDel="009661CB" w:rsidRDefault="00D64762" w:rsidP="00343E1A">
            <w:pPr>
              <w:rPr>
                <w:del w:id="5488" w:author="Fegie" w:date="2021-04-28T12:01:00Z"/>
                <w:rFonts w:ascii="標楷體" w:eastAsia="標楷體" w:hAnsi="標楷體"/>
              </w:rPr>
            </w:pPr>
            <w:bookmarkStart w:id="5489" w:name="_Toc71197714"/>
            <w:bookmarkEnd w:id="5489"/>
          </w:p>
        </w:tc>
        <w:tc>
          <w:tcPr>
            <w:tcW w:w="695" w:type="dxa"/>
          </w:tcPr>
          <w:p w14:paraId="72FF2298" w14:textId="397E5576" w:rsidR="00D64762" w:rsidRPr="007E48C8" w:rsidDel="009661CB" w:rsidRDefault="00D64762" w:rsidP="00343E1A">
            <w:pPr>
              <w:rPr>
                <w:del w:id="5490" w:author="Fegie" w:date="2021-04-28T12:01:00Z"/>
                <w:rFonts w:ascii="標楷體" w:eastAsia="標楷體" w:hAnsi="標楷體"/>
              </w:rPr>
            </w:pPr>
            <w:bookmarkStart w:id="5491" w:name="_Toc71197715"/>
            <w:bookmarkEnd w:id="5491"/>
          </w:p>
        </w:tc>
        <w:tc>
          <w:tcPr>
            <w:tcW w:w="3542" w:type="dxa"/>
            <w:vMerge/>
          </w:tcPr>
          <w:p w14:paraId="40DF2159" w14:textId="3EA15B05" w:rsidR="00D64762" w:rsidRPr="007E48C8" w:rsidDel="009661CB" w:rsidRDefault="00D64762" w:rsidP="00343E1A">
            <w:pPr>
              <w:rPr>
                <w:del w:id="5492" w:author="Fegie" w:date="2021-04-28T12:01:00Z"/>
                <w:rFonts w:ascii="標楷體" w:eastAsia="標楷體" w:hAnsi="標楷體"/>
              </w:rPr>
            </w:pPr>
            <w:bookmarkStart w:id="5493" w:name="_Toc71197716"/>
            <w:bookmarkEnd w:id="5493"/>
          </w:p>
        </w:tc>
        <w:bookmarkStart w:id="5494" w:name="_Toc71197717"/>
        <w:bookmarkEnd w:id="5494"/>
      </w:tr>
      <w:tr w:rsidR="00D64762" w:rsidRPr="007E48C8" w:rsidDel="009661CB" w14:paraId="4E402D8E" w14:textId="021E33E2" w:rsidTr="007E48C8">
        <w:trPr>
          <w:trHeight w:val="291"/>
          <w:jc w:val="center"/>
          <w:del w:id="5495" w:author="Fegie" w:date="2021-04-28T12:01:00Z"/>
        </w:trPr>
        <w:tc>
          <w:tcPr>
            <w:tcW w:w="576" w:type="dxa"/>
          </w:tcPr>
          <w:p w14:paraId="217574F3" w14:textId="3FAB4C65" w:rsidR="00D64762" w:rsidRPr="007E48C8" w:rsidDel="009661CB" w:rsidRDefault="00D64762" w:rsidP="00E92528">
            <w:pPr>
              <w:rPr>
                <w:del w:id="5496" w:author="Fegie" w:date="2021-04-28T12:01:00Z"/>
                <w:rFonts w:ascii="標楷體" w:eastAsia="標楷體" w:hAnsi="標楷體"/>
              </w:rPr>
            </w:pPr>
            <w:del w:id="5497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1-3</w:delText>
              </w:r>
              <w:bookmarkStart w:id="5498" w:name="_Toc71197718"/>
              <w:bookmarkEnd w:id="5498"/>
            </w:del>
          </w:p>
        </w:tc>
        <w:tc>
          <w:tcPr>
            <w:tcW w:w="2213" w:type="dxa"/>
          </w:tcPr>
          <w:p w14:paraId="321458D5" w14:textId="422683E9" w:rsidR="00D64762" w:rsidRPr="007E48C8" w:rsidDel="009661CB" w:rsidRDefault="00D64762" w:rsidP="00E92528">
            <w:pPr>
              <w:rPr>
                <w:del w:id="5499" w:author="Fegie" w:date="2021-04-28T12:01:00Z"/>
                <w:rFonts w:ascii="標楷體" w:eastAsia="標楷體" w:hAnsi="標楷體"/>
              </w:rPr>
            </w:pPr>
            <w:del w:id="5500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戶名</w:delText>
              </w:r>
              <w:bookmarkStart w:id="5501" w:name="_Toc71197719"/>
              <w:bookmarkEnd w:id="5501"/>
            </w:del>
          </w:p>
        </w:tc>
        <w:tc>
          <w:tcPr>
            <w:tcW w:w="1065" w:type="dxa"/>
          </w:tcPr>
          <w:p w14:paraId="51A0B2F4" w14:textId="2C4C4F54" w:rsidR="00D64762" w:rsidRPr="009B2BD3" w:rsidDel="009661CB" w:rsidRDefault="00D64762" w:rsidP="00D64762">
            <w:pPr>
              <w:rPr>
                <w:del w:id="5502" w:author="Fegie" w:date="2021-04-28T12:01:00Z"/>
                <w:rFonts w:ascii="標楷體" w:eastAsia="標楷體" w:hAnsi="標楷體"/>
              </w:rPr>
            </w:pPr>
            <w:del w:id="5503" w:author="Fegie" w:date="2021-04-28T12:01:00Z">
              <w:r w:rsidDel="009661CB">
                <w:rPr>
                  <w:rFonts w:ascii="標楷體" w:eastAsia="標楷體" w:hAnsi="標楷體" w:hint="eastAsia"/>
                </w:rPr>
                <w:delText>X(50)</w:delText>
              </w:r>
              <w:bookmarkStart w:id="5504" w:name="_Toc71197720"/>
              <w:bookmarkEnd w:id="5504"/>
            </w:del>
          </w:p>
        </w:tc>
        <w:tc>
          <w:tcPr>
            <w:tcW w:w="1090" w:type="dxa"/>
          </w:tcPr>
          <w:p w14:paraId="1CFE10BC" w14:textId="068C06E3" w:rsidR="00D64762" w:rsidRPr="007E48C8" w:rsidDel="009661CB" w:rsidRDefault="00D64762" w:rsidP="00E92528">
            <w:pPr>
              <w:rPr>
                <w:del w:id="5505" w:author="Fegie" w:date="2021-04-28T12:01:00Z"/>
                <w:rFonts w:ascii="標楷體" w:eastAsia="標楷體" w:hAnsi="標楷體"/>
              </w:rPr>
            </w:pPr>
            <w:bookmarkStart w:id="5506" w:name="_Toc71197721"/>
            <w:bookmarkEnd w:id="5506"/>
          </w:p>
        </w:tc>
        <w:tc>
          <w:tcPr>
            <w:tcW w:w="1168" w:type="dxa"/>
          </w:tcPr>
          <w:p w14:paraId="59D4CAD2" w14:textId="44F0DCE0" w:rsidR="00D64762" w:rsidRPr="007E48C8" w:rsidDel="009661CB" w:rsidRDefault="00D64762" w:rsidP="00E92528">
            <w:pPr>
              <w:rPr>
                <w:del w:id="5507" w:author="Fegie" w:date="2021-04-28T12:01:00Z"/>
                <w:rFonts w:ascii="標楷體" w:eastAsia="標楷體" w:hAnsi="標楷體"/>
              </w:rPr>
            </w:pPr>
            <w:bookmarkStart w:id="5508" w:name="_Toc71197722"/>
            <w:bookmarkEnd w:id="5508"/>
          </w:p>
        </w:tc>
        <w:tc>
          <w:tcPr>
            <w:tcW w:w="673" w:type="dxa"/>
            <w:vMerge/>
          </w:tcPr>
          <w:p w14:paraId="5375C1EA" w14:textId="67564FDE" w:rsidR="00D64762" w:rsidRPr="007E48C8" w:rsidDel="009661CB" w:rsidRDefault="00D64762" w:rsidP="00E92528">
            <w:pPr>
              <w:rPr>
                <w:del w:id="5509" w:author="Fegie" w:date="2021-04-28T12:01:00Z"/>
                <w:rFonts w:ascii="標楷體" w:eastAsia="標楷體" w:hAnsi="標楷體"/>
              </w:rPr>
            </w:pPr>
            <w:bookmarkStart w:id="5510" w:name="_Toc71197723"/>
            <w:bookmarkEnd w:id="5510"/>
          </w:p>
        </w:tc>
        <w:tc>
          <w:tcPr>
            <w:tcW w:w="695" w:type="dxa"/>
          </w:tcPr>
          <w:p w14:paraId="679D0FDD" w14:textId="7542F753" w:rsidR="00D64762" w:rsidRPr="007E48C8" w:rsidDel="009661CB" w:rsidRDefault="00D64762" w:rsidP="00E92528">
            <w:pPr>
              <w:rPr>
                <w:del w:id="5511" w:author="Fegie" w:date="2021-04-28T12:01:00Z"/>
                <w:rFonts w:ascii="標楷體" w:eastAsia="標楷體" w:hAnsi="標楷體"/>
              </w:rPr>
            </w:pPr>
            <w:bookmarkStart w:id="5512" w:name="_Toc71197724"/>
            <w:bookmarkEnd w:id="5512"/>
          </w:p>
        </w:tc>
        <w:tc>
          <w:tcPr>
            <w:tcW w:w="3542" w:type="dxa"/>
            <w:vMerge/>
          </w:tcPr>
          <w:p w14:paraId="0F7673AB" w14:textId="251718C6" w:rsidR="00D64762" w:rsidRPr="007E48C8" w:rsidDel="009661CB" w:rsidRDefault="00D64762" w:rsidP="00E92528">
            <w:pPr>
              <w:rPr>
                <w:del w:id="5513" w:author="Fegie" w:date="2021-04-28T12:01:00Z"/>
                <w:rFonts w:ascii="標楷體" w:eastAsia="標楷體" w:hAnsi="標楷體"/>
              </w:rPr>
            </w:pPr>
            <w:bookmarkStart w:id="5514" w:name="_Toc71197725"/>
            <w:bookmarkEnd w:id="5514"/>
          </w:p>
        </w:tc>
        <w:bookmarkStart w:id="5515" w:name="_Toc71197726"/>
        <w:bookmarkEnd w:id="5515"/>
      </w:tr>
      <w:tr w:rsidR="00D64762" w:rsidRPr="007E48C8" w:rsidDel="009661CB" w14:paraId="0BC23DAA" w14:textId="72FB2293" w:rsidTr="007E48C8">
        <w:trPr>
          <w:trHeight w:val="291"/>
          <w:jc w:val="center"/>
          <w:del w:id="5516" w:author="Fegie" w:date="2021-04-28T12:01:00Z"/>
        </w:trPr>
        <w:tc>
          <w:tcPr>
            <w:tcW w:w="576" w:type="dxa"/>
          </w:tcPr>
          <w:p w14:paraId="0F20708A" w14:textId="65D9E3FC" w:rsidR="00D64762" w:rsidRPr="007E48C8" w:rsidDel="009661CB" w:rsidRDefault="00D64762" w:rsidP="00E92528">
            <w:pPr>
              <w:rPr>
                <w:del w:id="5517" w:author="Fegie" w:date="2021-04-28T12:01:00Z"/>
                <w:rFonts w:ascii="標楷體" w:eastAsia="標楷體" w:hAnsi="標楷體"/>
              </w:rPr>
            </w:pPr>
            <w:del w:id="5518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1-4</w:delText>
              </w:r>
              <w:bookmarkStart w:id="5519" w:name="_Toc71197727"/>
              <w:bookmarkEnd w:id="5519"/>
            </w:del>
          </w:p>
        </w:tc>
        <w:tc>
          <w:tcPr>
            <w:tcW w:w="2213" w:type="dxa"/>
          </w:tcPr>
          <w:p w14:paraId="6A8A0A57" w14:textId="31826B1F" w:rsidR="00D64762" w:rsidRPr="007E48C8" w:rsidDel="009661CB" w:rsidRDefault="00D64762" w:rsidP="00E92528">
            <w:pPr>
              <w:rPr>
                <w:del w:id="5520" w:author="Fegie" w:date="2021-04-28T12:01:00Z"/>
                <w:rFonts w:ascii="標楷體" w:eastAsia="標楷體" w:hAnsi="標楷體"/>
              </w:rPr>
            </w:pPr>
            <w:del w:id="5521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手機號碼</w:delText>
              </w:r>
              <w:bookmarkStart w:id="5522" w:name="_Toc71197728"/>
              <w:bookmarkEnd w:id="5522"/>
            </w:del>
          </w:p>
        </w:tc>
        <w:tc>
          <w:tcPr>
            <w:tcW w:w="1065" w:type="dxa"/>
          </w:tcPr>
          <w:p w14:paraId="4CBB8BE3" w14:textId="0426FA17" w:rsidR="00D64762" w:rsidRPr="009B2BD3" w:rsidDel="009661CB" w:rsidRDefault="00D64762" w:rsidP="00A4784A">
            <w:pPr>
              <w:rPr>
                <w:del w:id="5523" w:author="Fegie" w:date="2021-04-28T12:01:00Z"/>
                <w:rFonts w:ascii="標楷體" w:eastAsia="標楷體" w:hAnsi="標楷體"/>
              </w:rPr>
            </w:pPr>
            <w:del w:id="5524" w:author="Fegie" w:date="2021-04-28T12:01:00Z">
              <w:r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5525" w:name="_Toc71197729"/>
              <w:bookmarkEnd w:id="5525"/>
            </w:del>
          </w:p>
        </w:tc>
        <w:tc>
          <w:tcPr>
            <w:tcW w:w="1090" w:type="dxa"/>
          </w:tcPr>
          <w:p w14:paraId="51F26CF7" w14:textId="6654F9ED" w:rsidR="00D64762" w:rsidRPr="007E48C8" w:rsidDel="009661CB" w:rsidRDefault="00D64762" w:rsidP="00E92528">
            <w:pPr>
              <w:rPr>
                <w:del w:id="5526" w:author="Fegie" w:date="2021-04-28T12:01:00Z"/>
                <w:rFonts w:ascii="標楷體" w:eastAsia="標楷體" w:hAnsi="標楷體"/>
              </w:rPr>
            </w:pPr>
            <w:bookmarkStart w:id="5527" w:name="_Toc71197730"/>
            <w:bookmarkEnd w:id="5527"/>
          </w:p>
        </w:tc>
        <w:tc>
          <w:tcPr>
            <w:tcW w:w="1168" w:type="dxa"/>
          </w:tcPr>
          <w:p w14:paraId="5C4B0FFA" w14:textId="6504F46D" w:rsidR="00D64762" w:rsidRPr="007E48C8" w:rsidDel="009661CB" w:rsidRDefault="00D64762" w:rsidP="00E92528">
            <w:pPr>
              <w:rPr>
                <w:del w:id="5528" w:author="Fegie" w:date="2021-04-28T12:01:00Z"/>
                <w:rFonts w:ascii="標楷體" w:eastAsia="標楷體" w:hAnsi="標楷體"/>
              </w:rPr>
            </w:pPr>
            <w:bookmarkStart w:id="5529" w:name="_Toc71197731"/>
            <w:bookmarkEnd w:id="5529"/>
          </w:p>
        </w:tc>
        <w:tc>
          <w:tcPr>
            <w:tcW w:w="673" w:type="dxa"/>
            <w:vMerge/>
          </w:tcPr>
          <w:p w14:paraId="46B0D844" w14:textId="0A21F90E" w:rsidR="00D64762" w:rsidRPr="007E48C8" w:rsidDel="009661CB" w:rsidRDefault="00D64762" w:rsidP="00E92528">
            <w:pPr>
              <w:rPr>
                <w:del w:id="5530" w:author="Fegie" w:date="2021-04-28T12:01:00Z"/>
                <w:rFonts w:ascii="標楷體" w:eastAsia="標楷體" w:hAnsi="標楷體"/>
              </w:rPr>
            </w:pPr>
            <w:bookmarkStart w:id="5531" w:name="_Toc71197732"/>
            <w:bookmarkEnd w:id="5531"/>
          </w:p>
        </w:tc>
        <w:tc>
          <w:tcPr>
            <w:tcW w:w="695" w:type="dxa"/>
          </w:tcPr>
          <w:p w14:paraId="09657881" w14:textId="545C4070" w:rsidR="00D64762" w:rsidRPr="007E48C8" w:rsidDel="009661CB" w:rsidRDefault="00D64762" w:rsidP="00E92528">
            <w:pPr>
              <w:rPr>
                <w:del w:id="5532" w:author="Fegie" w:date="2021-04-28T12:01:00Z"/>
                <w:rFonts w:ascii="標楷體" w:eastAsia="標楷體" w:hAnsi="標楷體"/>
              </w:rPr>
            </w:pPr>
            <w:bookmarkStart w:id="5533" w:name="_Toc71197733"/>
            <w:bookmarkEnd w:id="5533"/>
          </w:p>
        </w:tc>
        <w:tc>
          <w:tcPr>
            <w:tcW w:w="3542" w:type="dxa"/>
            <w:vMerge/>
          </w:tcPr>
          <w:p w14:paraId="14CCB180" w14:textId="7220E4EC" w:rsidR="00D64762" w:rsidRPr="007E48C8" w:rsidDel="009661CB" w:rsidRDefault="00D64762" w:rsidP="00E92528">
            <w:pPr>
              <w:rPr>
                <w:del w:id="5534" w:author="Fegie" w:date="2021-04-28T12:01:00Z"/>
                <w:rFonts w:ascii="標楷體" w:eastAsia="標楷體" w:hAnsi="標楷體"/>
              </w:rPr>
            </w:pPr>
            <w:bookmarkStart w:id="5535" w:name="_Toc71197734"/>
            <w:bookmarkEnd w:id="5535"/>
          </w:p>
        </w:tc>
        <w:bookmarkStart w:id="5536" w:name="_Toc71197735"/>
        <w:bookmarkEnd w:id="5536"/>
      </w:tr>
    </w:tbl>
    <w:p w14:paraId="35C46525" w14:textId="276A5086" w:rsidR="00D64762" w:rsidDel="009661CB" w:rsidRDefault="00D64762" w:rsidP="00D64762">
      <w:pPr>
        <w:pStyle w:val="a"/>
        <w:numPr>
          <w:ilvl w:val="0"/>
          <w:numId w:val="0"/>
        </w:numPr>
        <w:rPr>
          <w:del w:id="5537" w:author="Fegie" w:date="2021-04-28T12:01:00Z"/>
          <w:rFonts w:ascii="標楷體" w:hAnsi="標楷體"/>
        </w:rPr>
      </w:pPr>
      <w:bookmarkStart w:id="5538" w:name="_Toc71197736"/>
      <w:bookmarkEnd w:id="5538"/>
    </w:p>
    <w:p w14:paraId="4A6913BC" w14:textId="755C2F5F" w:rsidR="00A0643B" w:rsidDel="009661CB" w:rsidRDefault="00A0643B">
      <w:pPr>
        <w:widowControl/>
        <w:rPr>
          <w:del w:id="5539" w:author="Fegie" w:date="2021-04-28T12:01:00Z"/>
        </w:rPr>
      </w:pPr>
      <w:del w:id="5540" w:author="Fegie" w:date="2021-04-28T12:01:00Z">
        <w:r w:rsidDel="009661CB">
          <w:br w:type="page"/>
        </w:r>
      </w:del>
    </w:p>
    <w:p w14:paraId="3C26DE3A" w14:textId="6C923749" w:rsidR="00A0643B" w:rsidRPr="0006376E" w:rsidDel="009661CB" w:rsidRDefault="00A0643B" w:rsidP="0006376E">
      <w:pPr>
        <w:rPr>
          <w:del w:id="5541" w:author="Fegie" w:date="2021-04-28T12:01:00Z"/>
        </w:rPr>
      </w:pPr>
      <w:bookmarkStart w:id="5542" w:name="_Toc71197737"/>
      <w:bookmarkEnd w:id="5542"/>
    </w:p>
    <w:p w14:paraId="3A282320" w14:textId="463FE9D5" w:rsidR="00D64762" w:rsidDel="009661CB" w:rsidRDefault="00D64762" w:rsidP="00D64762">
      <w:pPr>
        <w:pStyle w:val="a"/>
        <w:rPr>
          <w:del w:id="5543" w:author="Fegie" w:date="2021-04-28T12:01:00Z"/>
        </w:rPr>
      </w:pPr>
      <w:del w:id="5544" w:author="Fegie" w:date="2021-04-28T12:01:00Z">
        <w:r w:rsidDel="009661CB">
          <w:rPr>
            <w:rFonts w:hint="eastAsia"/>
          </w:rPr>
          <w:delText>輸出</w:delText>
        </w:r>
        <w:r w:rsidRPr="003972CE" w:rsidDel="009661CB">
          <w:delText>畫面資料說明</w:delText>
        </w:r>
        <w:bookmarkStart w:id="5545" w:name="_Toc71197738"/>
        <w:bookmarkEnd w:id="5545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8"/>
        <w:gridCol w:w="2137"/>
        <w:gridCol w:w="3969"/>
        <w:gridCol w:w="2693"/>
      </w:tblGrid>
      <w:tr w:rsidR="00D64762" w:rsidRPr="00115634" w:rsidDel="009661CB" w14:paraId="165A41EE" w14:textId="1C42A9EF" w:rsidTr="00A4784A">
        <w:trPr>
          <w:trHeight w:val="388"/>
          <w:jc w:val="center"/>
          <w:del w:id="5546" w:author="Fegie" w:date="2021-04-28T12:01:00Z"/>
        </w:trPr>
        <w:tc>
          <w:tcPr>
            <w:tcW w:w="558" w:type="dxa"/>
            <w:vMerge w:val="restart"/>
          </w:tcPr>
          <w:p w14:paraId="30D8441D" w14:textId="5070197E" w:rsidR="00D64762" w:rsidRPr="00115634" w:rsidDel="009661CB" w:rsidRDefault="00D64762" w:rsidP="00A4784A">
            <w:pPr>
              <w:rPr>
                <w:del w:id="5547" w:author="Fegie" w:date="2021-04-28T12:01:00Z"/>
                <w:rFonts w:ascii="標楷體" w:eastAsia="標楷體" w:hAnsi="標楷體"/>
              </w:rPr>
            </w:pPr>
            <w:del w:id="5548" w:author="Fegie" w:date="2021-04-28T12:01:00Z">
              <w:r w:rsidRPr="00115634" w:rsidDel="009661CB">
                <w:rPr>
                  <w:rFonts w:ascii="標楷體" w:eastAsia="標楷體" w:hAnsi="標楷體"/>
                </w:rPr>
                <w:delText>序號</w:delText>
              </w:r>
              <w:bookmarkStart w:id="5549" w:name="_Toc71197739"/>
              <w:bookmarkEnd w:id="5549"/>
            </w:del>
          </w:p>
        </w:tc>
        <w:tc>
          <w:tcPr>
            <w:tcW w:w="2137" w:type="dxa"/>
            <w:vMerge w:val="restart"/>
          </w:tcPr>
          <w:p w14:paraId="73B9DCEE" w14:textId="408EFE8C" w:rsidR="00D64762" w:rsidRPr="00115634" w:rsidDel="009661CB" w:rsidRDefault="00D64762" w:rsidP="00A4784A">
            <w:pPr>
              <w:rPr>
                <w:del w:id="5550" w:author="Fegie" w:date="2021-04-28T12:01:00Z"/>
                <w:rFonts w:ascii="標楷體" w:eastAsia="標楷體" w:hAnsi="標楷體"/>
              </w:rPr>
            </w:pPr>
            <w:del w:id="5551" w:author="Fegie" w:date="2021-04-28T12:01:00Z">
              <w:r w:rsidRPr="00115634" w:rsidDel="009661CB">
                <w:rPr>
                  <w:rFonts w:ascii="標楷體" w:eastAsia="標楷體" w:hAnsi="標楷體"/>
                </w:rPr>
                <w:delText>欄位</w:delText>
              </w:r>
              <w:bookmarkStart w:id="5552" w:name="_Toc71197740"/>
              <w:bookmarkEnd w:id="5552"/>
            </w:del>
          </w:p>
        </w:tc>
        <w:tc>
          <w:tcPr>
            <w:tcW w:w="3969" w:type="dxa"/>
          </w:tcPr>
          <w:p w14:paraId="3C5D92D8" w14:textId="3F8718C5" w:rsidR="00D64762" w:rsidRPr="00115634" w:rsidDel="009661CB" w:rsidRDefault="00D64762" w:rsidP="00A4784A">
            <w:pPr>
              <w:jc w:val="center"/>
              <w:rPr>
                <w:del w:id="5553" w:author="Fegie" w:date="2021-04-28T12:01:00Z"/>
                <w:rFonts w:ascii="標楷體" w:eastAsia="標楷體" w:hAnsi="標楷體"/>
              </w:rPr>
            </w:pPr>
            <w:del w:id="5554" w:author="Fegie" w:date="2021-04-28T12:01:00Z">
              <w:r w:rsidRPr="00115634" w:rsidDel="009661CB">
                <w:rPr>
                  <w:rFonts w:ascii="標楷體" w:eastAsia="標楷體" w:hAnsi="標楷體"/>
                </w:rPr>
                <w:delText>說明</w:delText>
              </w:r>
              <w:bookmarkStart w:id="5555" w:name="_Toc71197741"/>
              <w:bookmarkEnd w:id="5555"/>
            </w:del>
          </w:p>
        </w:tc>
        <w:tc>
          <w:tcPr>
            <w:tcW w:w="2693" w:type="dxa"/>
            <w:vMerge w:val="restart"/>
          </w:tcPr>
          <w:p w14:paraId="6CD73006" w14:textId="47B595DA" w:rsidR="00D64762" w:rsidRPr="00115634" w:rsidDel="009661CB" w:rsidRDefault="00D64762" w:rsidP="00A4784A">
            <w:pPr>
              <w:rPr>
                <w:del w:id="5556" w:author="Fegie" w:date="2021-04-28T12:01:00Z"/>
                <w:rFonts w:ascii="標楷體" w:eastAsia="標楷體" w:hAnsi="標楷體"/>
              </w:rPr>
            </w:pPr>
            <w:del w:id="5557" w:author="Fegie" w:date="2021-04-28T12:01:00Z">
              <w:r w:rsidRPr="00115634" w:rsidDel="009661CB">
                <w:rPr>
                  <w:rFonts w:ascii="標楷體" w:eastAsia="標楷體" w:hAnsi="標楷體"/>
                </w:rPr>
                <w:delText>處理邏輯及注意事項</w:delText>
              </w:r>
              <w:bookmarkStart w:id="5558" w:name="_Toc71197742"/>
              <w:bookmarkEnd w:id="5558"/>
            </w:del>
          </w:p>
        </w:tc>
        <w:bookmarkStart w:id="5559" w:name="_Toc71197743"/>
        <w:bookmarkEnd w:id="5559"/>
      </w:tr>
      <w:tr w:rsidR="00D64762" w:rsidRPr="00115634" w:rsidDel="009661CB" w14:paraId="573E3B03" w14:textId="0420974F" w:rsidTr="00A4784A">
        <w:trPr>
          <w:trHeight w:val="244"/>
          <w:jc w:val="center"/>
          <w:del w:id="5560" w:author="Fegie" w:date="2021-04-28T12:01:00Z"/>
        </w:trPr>
        <w:tc>
          <w:tcPr>
            <w:tcW w:w="558" w:type="dxa"/>
            <w:vMerge/>
          </w:tcPr>
          <w:p w14:paraId="1FA002BB" w14:textId="447DF237" w:rsidR="00D64762" w:rsidRPr="00115634" w:rsidDel="009661CB" w:rsidRDefault="00D64762" w:rsidP="00A4784A">
            <w:pPr>
              <w:rPr>
                <w:del w:id="5561" w:author="Fegie" w:date="2021-04-28T12:01:00Z"/>
                <w:rFonts w:ascii="標楷體" w:eastAsia="標楷體" w:hAnsi="標楷體"/>
              </w:rPr>
            </w:pPr>
            <w:bookmarkStart w:id="5562" w:name="_Toc71197744"/>
            <w:bookmarkEnd w:id="5562"/>
          </w:p>
        </w:tc>
        <w:tc>
          <w:tcPr>
            <w:tcW w:w="2137" w:type="dxa"/>
            <w:vMerge/>
          </w:tcPr>
          <w:p w14:paraId="58958D69" w14:textId="2EC21142" w:rsidR="00D64762" w:rsidRPr="00115634" w:rsidDel="009661CB" w:rsidRDefault="00D64762" w:rsidP="00A4784A">
            <w:pPr>
              <w:rPr>
                <w:del w:id="5563" w:author="Fegie" w:date="2021-04-28T12:01:00Z"/>
                <w:rFonts w:ascii="標楷體" w:eastAsia="標楷體" w:hAnsi="標楷體"/>
              </w:rPr>
            </w:pPr>
            <w:bookmarkStart w:id="5564" w:name="_Toc71197745"/>
            <w:bookmarkEnd w:id="5564"/>
          </w:p>
        </w:tc>
        <w:tc>
          <w:tcPr>
            <w:tcW w:w="3969" w:type="dxa"/>
          </w:tcPr>
          <w:p w14:paraId="7C5EC7F0" w14:textId="79D73A3B" w:rsidR="00D64762" w:rsidRPr="00115634" w:rsidDel="009661CB" w:rsidRDefault="00D64762" w:rsidP="00A4784A">
            <w:pPr>
              <w:rPr>
                <w:del w:id="5565" w:author="Fegie" w:date="2021-04-28T12:01:00Z"/>
                <w:rFonts w:ascii="標楷體" w:eastAsia="標楷體" w:hAnsi="標楷體"/>
              </w:rPr>
            </w:pPr>
            <w:del w:id="5566" w:author="Fegie" w:date="2021-04-28T12:01:00Z">
              <w:r w:rsidRPr="00115634" w:rsidDel="009661CB">
                <w:rPr>
                  <w:rFonts w:ascii="標楷體" w:eastAsia="標楷體" w:hAnsi="標楷體" w:hint="eastAsia"/>
                </w:rPr>
                <w:delText>資料型態長度</w:delText>
              </w:r>
              <w:bookmarkStart w:id="5567" w:name="_Toc71197746"/>
              <w:bookmarkEnd w:id="5567"/>
            </w:del>
          </w:p>
        </w:tc>
        <w:tc>
          <w:tcPr>
            <w:tcW w:w="2693" w:type="dxa"/>
            <w:vMerge/>
          </w:tcPr>
          <w:p w14:paraId="5B293760" w14:textId="50E1DE79" w:rsidR="00D64762" w:rsidRPr="00115634" w:rsidDel="009661CB" w:rsidRDefault="00D64762" w:rsidP="00A4784A">
            <w:pPr>
              <w:rPr>
                <w:del w:id="5568" w:author="Fegie" w:date="2021-04-28T12:01:00Z"/>
                <w:rFonts w:ascii="標楷體" w:eastAsia="標楷體" w:hAnsi="標楷體"/>
              </w:rPr>
            </w:pPr>
            <w:bookmarkStart w:id="5569" w:name="_Toc71197747"/>
            <w:bookmarkEnd w:id="5569"/>
          </w:p>
        </w:tc>
        <w:bookmarkStart w:id="5570" w:name="_Toc71197748"/>
        <w:bookmarkEnd w:id="5570"/>
      </w:tr>
      <w:tr w:rsidR="00E21162" w:rsidRPr="00115634" w:rsidDel="009661CB" w14:paraId="19D56D4F" w14:textId="78993CEE" w:rsidTr="00A4784A">
        <w:trPr>
          <w:trHeight w:val="244"/>
          <w:jc w:val="center"/>
          <w:del w:id="5571" w:author="Fegie" w:date="2021-04-28T12:01:00Z"/>
        </w:trPr>
        <w:tc>
          <w:tcPr>
            <w:tcW w:w="558" w:type="dxa"/>
          </w:tcPr>
          <w:p w14:paraId="096AB377" w14:textId="0F99495B" w:rsidR="00E21162" w:rsidRPr="00115634" w:rsidDel="009661CB" w:rsidRDefault="00E21162" w:rsidP="00A4784A">
            <w:pPr>
              <w:rPr>
                <w:del w:id="5572" w:author="Fegie" w:date="2021-04-28T12:01:00Z"/>
                <w:rFonts w:ascii="標楷體" w:eastAsia="標楷體" w:hAnsi="標楷體"/>
              </w:rPr>
            </w:pPr>
            <w:del w:id="5573" w:author="Fegie" w:date="2021-04-28T12:01:00Z">
              <w:r w:rsidRPr="00115634" w:rsidDel="009661CB">
                <w:rPr>
                  <w:rFonts w:ascii="標楷體" w:eastAsia="標楷體" w:hAnsi="標楷體" w:hint="eastAsia"/>
                </w:rPr>
                <w:delText>1.</w:delText>
              </w:r>
              <w:bookmarkStart w:id="5574" w:name="_Toc71197749"/>
              <w:bookmarkEnd w:id="5574"/>
            </w:del>
          </w:p>
        </w:tc>
        <w:tc>
          <w:tcPr>
            <w:tcW w:w="2137" w:type="dxa"/>
          </w:tcPr>
          <w:p w14:paraId="5D7399BF" w14:textId="3F9E9275" w:rsidR="00E21162" w:rsidRPr="007E48C8" w:rsidDel="009661CB" w:rsidRDefault="00E21162" w:rsidP="00A4784A">
            <w:pPr>
              <w:rPr>
                <w:del w:id="5575" w:author="Fegie" w:date="2021-04-28T12:01:00Z"/>
                <w:rFonts w:ascii="標楷體" w:eastAsia="標楷體" w:hAnsi="標楷體"/>
              </w:rPr>
            </w:pPr>
            <w:del w:id="5576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借款人戶號</w:delText>
              </w:r>
              <w:bookmarkStart w:id="5577" w:name="_Toc71197750"/>
              <w:bookmarkEnd w:id="5577"/>
            </w:del>
          </w:p>
        </w:tc>
        <w:tc>
          <w:tcPr>
            <w:tcW w:w="3969" w:type="dxa"/>
          </w:tcPr>
          <w:p w14:paraId="36DE1319" w14:textId="6967CFBE" w:rsidR="00E21162" w:rsidRPr="007E48C8" w:rsidDel="009661CB" w:rsidRDefault="00E21162" w:rsidP="00A4784A">
            <w:pPr>
              <w:rPr>
                <w:del w:id="5578" w:author="Fegie" w:date="2021-04-28T12:01:00Z"/>
                <w:rFonts w:ascii="標楷體" w:eastAsia="標楷體" w:hAnsi="標楷體"/>
              </w:rPr>
            </w:pPr>
            <w:del w:id="5579" w:author="Fegie" w:date="2021-04-28T12:01:00Z">
              <w:r w:rsidDel="009661CB">
                <w:rPr>
                  <w:rFonts w:ascii="標楷體" w:eastAsia="標楷體" w:hAnsi="標楷體" w:hint="eastAsia"/>
                </w:rPr>
                <w:delText>9999999</w:delText>
              </w:r>
              <w:bookmarkStart w:id="5580" w:name="_Toc71197751"/>
              <w:bookmarkEnd w:id="5580"/>
            </w:del>
          </w:p>
        </w:tc>
        <w:tc>
          <w:tcPr>
            <w:tcW w:w="2693" w:type="dxa"/>
          </w:tcPr>
          <w:p w14:paraId="008F7057" w14:textId="4E99AD46" w:rsidR="00E21162" w:rsidRPr="00115634" w:rsidDel="009661CB" w:rsidRDefault="00E21162" w:rsidP="00A4784A">
            <w:pPr>
              <w:rPr>
                <w:del w:id="5581" w:author="Fegie" w:date="2021-04-28T12:01:00Z"/>
                <w:rFonts w:ascii="標楷體" w:eastAsia="標楷體" w:hAnsi="標楷體"/>
              </w:rPr>
            </w:pPr>
            <w:bookmarkStart w:id="5582" w:name="_Toc71197752"/>
            <w:bookmarkEnd w:id="5582"/>
          </w:p>
        </w:tc>
        <w:bookmarkStart w:id="5583" w:name="_Toc71197753"/>
        <w:bookmarkEnd w:id="5583"/>
      </w:tr>
      <w:tr w:rsidR="00E21162" w:rsidRPr="00115634" w:rsidDel="009661CB" w14:paraId="10C9AD3B" w14:textId="394A576B" w:rsidTr="00A4784A">
        <w:trPr>
          <w:trHeight w:val="291"/>
          <w:jc w:val="center"/>
          <w:del w:id="5584" w:author="Fegie" w:date="2021-04-28T12:01:00Z"/>
        </w:trPr>
        <w:tc>
          <w:tcPr>
            <w:tcW w:w="558" w:type="dxa"/>
          </w:tcPr>
          <w:p w14:paraId="2BCF2FEA" w14:textId="47B54BA5" w:rsidR="00E21162" w:rsidRPr="00115634" w:rsidDel="009661CB" w:rsidRDefault="00E21162" w:rsidP="00A4784A">
            <w:pPr>
              <w:rPr>
                <w:del w:id="5585" w:author="Fegie" w:date="2021-04-28T12:01:00Z"/>
                <w:rFonts w:ascii="標楷體" w:eastAsia="標楷體" w:hAnsi="標楷體"/>
              </w:rPr>
            </w:pPr>
            <w:del w:id="5586" w:author="Fegie" w:date="2021-04-28T12:01:00Z">
              <w:r w:rsidRPr="00115634" w:rsidDel="009661CB">
                <w:rPr>
                  <w:rFonts w:ascii="標楷體" w:eastAsia="標楷體" w:hAnsi="標楷體" w:hint="eastAsia"/>
                </w:rPr>
                <w:delText>2</w:delText>
              </w:r>
              <w:bookmarkStart w:id="5587" w:name="_Toc71197754"/>
              <w:bookmarkEnd w:id="5587"/>
            </w:del>
          </w:p>
        </w:tc>
        <w:tc>
          <w:tcPr>
            <w:tcW w:w="2137" w:type="dxa"/>
          </w:tcPr>
          <w:p w14:paraId="466DFC89" w14:textId="09A5D8FB" w:rsidR="00E21162" w:rsidRPr="007E48C8" w:rsidDel="009661CB" w:rsidRDefault="0017057F" w:rsidP="00A4784A">
            <w:pPr>
              <w:rPr>
                <w:del w:id="5588" w:author="Fegie" w:date="2021-04-28T12:01:00Z"/>
                <w:rFonts w:ascii="標楷體" w:eastAsia="標楷體" w:hAnsi="標楷體"/>
              </w:rPr>
            </w:pPr>
            <w:del w:id="5589" w:author="Fegie" w:date="2021-04-28T12:01:00Z">
              <w:r w:rsidRPr="00344823" w:rsidDel="009661CB">
                <w:rPr>
                  <w:rFonts w:ascii="標楷體" w:eastAsia="標楷體" w:hAnsi="標楷體"/>
                </w:rPr>
                <w:delText>統</w:delText>
              </w:r>
              <w:r w:rsidRPr="00344823" w:rsidDel="009661CB">
                <w:rPr>
                  <w:rFonts w:ascii="標楷體" w:eastAsia="標楷體" w:hAnsi="標楷體" w:hint="eastAsia"/>
                  <w:lang w:eastAsia="zh-HK"/>
                </w:rPr>
                <w:delText>一</w:delText>
              </w:r>
              <w:r w:rsidRPr="00344823" w:rsidDel="009661CB">
                <w:rPr>
                  <w:rFonts w:ascii="標楷體" w:eastAsia="標楷體" w:hAnsi="標楷體"/>
                </w:rPr>
                <w:delText>編</w:delText>
              </w:r>
              <w:r w:rsidRPr="00344823" w:rsidDel="009661CB">
                <w:rPr>
                  <w:rFonts w:ascii="標楷體" w:eastAsia="標楷體" w:hAnsi="標楷體" w:hint="eastAsia"/>
                  <w:lang w:eastAsia="zh-HK"/>
                </w:rPr>
                <w:delText>號</w:delText>
              </w:r>
              <w:bookmarkStart w:id="5590" w:name="_Toc71197755"/>
              <w:bookmarkEnd w:id="5590"/>
            </w:del>
          </w:p>
        </w:tc>
        <w:tc>
          <w:tcPr>
            <w:tcW w:w="3969" w:type="dxa"/>
          </w:tcPr>
          <w:p w14:paraId="047DF1C5" w14:textId="207487A3" w:rsidR="00E21162" w:rsidRPr="009B2BD3" w:rsidDel="009661CB" w:rsidRDefault="00E21162" w:rsidP="00A4784A">
            <w:pPr>
              <w:rPr>
                <w:del w:id="5591" w:author="Fegie" w:date="2021-04-28T12:01:00Z"/>
                <w:rFonts w:ascii="標楷體" w:eastAsia="標楷體" w:hAnsi="標楷體"/>
              </w:rPr>
            </w:pPr>
            <w:del w:id="5592" w:author="Fegie" w:date="2021-04-28T12:01:00Z">
              <w:r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5593" w:name="_Toc71197756"/>
              <w:bookmarkEnd w:id="5593"/>
            </w:del>
          </w:p>
        </w:tc>
        <w:tc>
          <w:tcPr>
            <w:tcW w:w="2693" w:type="dxa"/>
          </w:tcPr>
          <w:p w14:paraId="6EB0D433" w14:textId="31843DF9" w:rsidR="00E21162" w:rsidRPr="00115634" w:rsidDel="009661CB" w:rsidRDefault="00E21162" w:rsidP="00A4784A">
            <w:pPr>
              <w:rPr>
                <w:del w:id="5594" w:author="Fegie" w:date="2021-04-28T12:01:00Z"/>
                <w:rFonts w:ascii="標楷體" w:eastAsia="標楷體" w:hAnsi="標楷體"/>
              </w:rPr>
            </w:pPr>
            <w:bookmarkStart w:id="5595" w:name="_Toc71197757"/>
            <w:bookmarkEnd w:id="5595"/>
          </w:p>
        </w:tc>
        <w:bookmarkStart w:id="5596" w:name="_Toc71197758"/>
        <w:bookmarkEnd w:id="5596"/>
      </w:tr>
      <w:tr w:rsidR="00E21162" w:rsidRPr="00115634" w:rsidDel="009661CB" w14:paraId="28A903E2" w14:textId="18110654" w:rsidTr="00A4784A">
        <w:trPr>
          <w:trHeight w:val="291"/>
          <w:jc w:val="center"/>
          <w:del w:id="5597" w:author="Fegie" w:date="2021-04-28T12:01:00Z"/>
        </w:trPr>
        <w:tc>
          <w:tcPr>
            <w:tcW w:w="558" w:type="dxa"/>
          </w:tcPr>
          <w:p w14:paraId="240757EC" w14:textId="0383CF89" w:rsidR="00E21162" w:rsidRPr="00115634" w:rsidDel="009661CB" w:rsidRDefault="00E21162" w:rsidP="00A4784A">
            <w:pPr>
              <w:rPr>
                <w:del w:id="5598" w:author="Fegie" w:date="2021-04-28T12:01:00Z"/>
                <w:rFonts w:ascii="標楷體" w:eastAsia="標楷體" w:hAnsi="標楷體"/>
              </w:rPr>
            </w:pPr>
            <w:del w:id="5599" w:author="Fegie" w:date="2021-04-28T12:01:00Z">
              <w:r w:rsidRPr="00115634" w:rsidDel="009661CB">
                <w:rPr>
                  <w:rFonts w:ascii="標楷體" w:eastAsia="標楷體" w:hAnsi="標楷體" w:hint="eastAsia"/>
                </w:rPr>
                <w:delText>3</w:delText>
              </w:r>
              <w:bookmarkStart w:id="5600" w:name="_Toc71197759"/>
              <w:bookmarkEnd w:id="5600"/>
            </w:del>
          </w:p>
        </w:tc>
        <w:tc>
          <w:tcPr>
            <w:tcW w:w="2137" w:type="dxa"/>
          </w:tcPr>
          <w:p w14:paraId="48C4C802" w14:textId="6994290A" w:rsidR="00E21162" w:rsidRPr="007E48C8" w:rsidDel="009661CB" w:rsidRDefault="00E21162" w:rsidP="00A4784A">
            <w:pPr>
              <w:rPr>
                <w:del w:id="5601" w:author="Fegie" w:date="2021-04-28T12:01:00Z"/>
                <w:rFonts w:ascii="標楷體" w:eastAsia="標楷體" w:hAnsi="標楷體"/>
              </w:rPr>
            </w:pPr>
            <w:del w:id="5602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戶名</w:delText>
              </w:r>
              <w:bookmarkStart w:id="5603" w:name="_Toc71197760"/>
              <w:bookmarkEnd w:id="5603"/>
            </w:del>
          </w:p>
        </w:tc>
        <w:tc>
          <w:tcPr>
            <w:tcW w:w="3969" w:type="dxa"/>
          </w:tcPr>
          <w:p w14:paraId="4039D54F" w14:textId="6FB9F2E7" w:rsidR="00E21162" w:rsidRPr="009B2BD3" w:rsidDel="009661CB" w:rsidRDefault="00E21162" w:rsidP="00A4784A">
            <w:pPr>
              <w:rPr>
                <w:del w:id="5604" w:author="Fegie" w:date="2021-04-28T12:01:00Z"/>
                <w:rFonts w:ascii="標楷體" w:eastAsia="標楷體" w:hAnsi="標楷體"/>
              </w:rPr>
            </w:pPr>
            <w:del w:id="5605" w:author="Fegie" w:date="2021-04-28T12:01:00Z">
              <w:r w:rsidDel="009661CB">
                <w:rPr>
                  <w:rFonts w:ascii="標楷體" w:eastAsia="標楷體" w:hAnsi="標楷體" w:hint="eastAsia"/>
                </w:rPr>
                <w:delText>X(50)</w:delText>
              </w:r>
              <w:bookmarkStart w:id="5606" w:name="_Toc71197761"/>
              <w:bookmarkEnd w:id="5606"/>
            </w:del>
          </w:p>
        </w:tc>
        <w:tc>
          <w:tcPr>
            <w:tcW w:w="2693" w:type="dxa"/>
          </w:tcPr>
          <w:p w14:paraId="05B916B6" w14:textId="4BA87157" w:rsidR="00E21162" w:rsidRPr="00115634" w:rsidDel="009661CB" w:rsidRDefault="00E21162" w:rsidP="00A4784A">
            <w:pPr>
              <w:rPr>
                <w:del w:id="5607" w:author="Fegie" w:date="2021-04-28T12:01:00Z"/>
                <w:rFonts w:ascii="標楷體" w:eastAsia="標楷體" w:hAnsi="標楷體"/>
              </w:rPr>
            </w:pPr>
            <w:bookmarkStart w:id="5608" w:name="_Toc71197762"/>
            <w:bookmarkEnd w:id="5608"/>
          </w:p>
        </w:tc>
        <w:bookmarkStart w:id="5609" w:name="_Toc71197763"/>
        <w:bookmarkEnd w:id="5609"/>
      </w:tr>
      <w:tr w:rsidR="00E21162" w:rsidRPr="00115634" w:rsidDel="009661CB" w14:paraId="48B61345" w14:textId="0B2A4917" w:rsidTr="00A4784A">
        <w:trPr>
          <w:trHeight w:val="291"/>
          <w:jc w:val="center"/>
          <w:del w:id="5610" w:author="Fegie" w:date="2021-04-28T12:01:00Z"/>
        </w:trPr>
        <w:tc>
          <w:tcPr>
            <w:tcW w:w="558" w:type="dxa"/>
          </w:tcPr>
          <w:p w14:paraId="7706BEAE" w14:textId="24044875" w:rsidR="00E21162" w:rsidRPr="00115634" w:rsidDel="009661CB" w:rsidRDefault="00E21162" w:rsidP="00A4784A">
            <w:pPr>
              <w:rPr>
                <w:del w:id="5611" w:author="Fegie" w:date="2021-04-28T12:01:00Z"/>
                <w:rFonts w:ascii="標楷體" w:eastAsia="標楷體" w:hAnsi="標楷體"/>
              </w:rPr>
            </w:pPr>
            <w:del w:id="5612" w:author="Fegie" w:date="2021-04-28T12:01:00Z">
              <w:r w:rsidRPr="00115634" w:rsidDel="009661CB">
                <w:rPr>
                  <w:rFonts w:ascii="標楷體" w:eastAsia="標楷體" w:hAnsi="標楷體" w:hint="eastAsia"/>
                </w:rPr>
                <w:delText>4</w:delText>
              </w:r>
              <w:bookmarkStart w:id="5613" w:name="_Toc71197764"/>
              <w:bookmarkEnd w:id="5613"/>
            </w:del>
          </w:p>
        </w:tc>
        <w:tc>
          <w:tcPr>
            <w:tcW w:w="2137" w:type="dxa"/>
          </w:tcPr>
          <w:p w14:paraId="58CE0149" w14:textId="1D9C2184" w:rsidR="00E21162" w:rsidRPr="007E48C8" w:rsidDel="009661CB" w:rsidRDefault="00E21162" w:rsidP="00A4784A">
            <w:pPr>
              <w:rPr>
                <w:del w:id="5614" w:author="Fegie" w:date="2021-04-28T12:01:00Z"/>
                <w:rFonts w:ascii="標楷體" w:eastAsia="標楷體" w:hAnsi="標楷體"/>
              </w:rPr>
            </w:pPr>
            <w:del w:id="5615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手機號碼</w:delText>
              </w:r>
              <w:bookmarkStart w:id="5616" w:name="_Toc71197765"/>
              <w:bookmarkEnd w:id="5616"/>
            </w:del>
          </w:p>
        </w:tc>
        <w:tc>
          <w:tcPr>
            <w:tcW w:w="3969" w:type="dxa"/>
          </w:tcPr>
          <w:p w14:paraId="721432E5" w14:textId="6FBC507A" w:rsidR="00E21162" w:rsidRPr="009B2BD3" w:rsidDel="009661CB" w:rsidRDefault="00E21162" w:rsidP="00A4784A">
            <w:pPr>
              <w:rPr>
                <w:del w:id="5617" w:author="Fegie" w:date="2021-04-28T12:01:00Z"/>
                <w:rFonts w:ascii="標楷體" w:eastAsia="標楷體" w:hAnsi="標楷體"/>
              </w:rPr>
            </w:pPr>
            <w:del w:id="5618" w:author="Fegie" w:date="2021-04-28T12:01:00Z">
              <w:r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5619" w:name="_Toc71197766"/>
              <w:bookmarkEnd w:id="5619"/>
            </w:del>
          </w:p>
        </w:tc>
        <w:tc>
          <w:tcPr>
            <w:tcW w:w="2693" w:type="dxa"/>
          </w:tcPr>
          <w:p w14:paraId="0BF1722E" w14:textId="2668524E" w:rsidR="00E21162" w:rsidRPr="00115634" w:rsidDel="009661CB" w:rsidRDefault="00E21162" w:rsidP="00A4784A">
            <w:pPr>
              <w:rPr>
                <w:del w:id="5620" w:author="Fegie" w:date="2021-04-28T12:01:00Z"/>
                <w:rFonts w:ascii="標楷體" w:eastAsia="標楷體" w:hAnsi="標楷體"/>
              </w:rPr>
            </w:pPr>
            <w:bookmarkStart w:id="5621" w:name="_Toc71197767"/>
            <w:bookmarkEnd w:id="5621"/>
          </w:p>
        </w:tc>
        <w:bookmarkStart w:id="5622" w:name="_Toc71197768"/>
        <w:bookmarkEnd w:id="5622"/>
      </w:tr>
      <w:tr w:rsidR="00E21162" w:rsidRPr="00115634" w:rsidDel="009661CB" w14:paraId="14E003A3" w14:textId="4813A563" w:rsidTr="00A4784A">
        <w:trPr>
          <w:trHeight w:val="291"/>
          <w:jc w:val="center"/>
          <w:del w:id="5623" w:author="Fegie" w:date="2021-04-28T12:01:00Z"/>
        </w:trPr>
        <w:tc>
          <w:tcPr>
            <w:tcW w:w="9357" w:type="dxa"/>
            <w:gridSpan w:val="4"/>
          </w:tcPr>
          <w:p w14:paraId="0C0E1FA0" w14:textId="7042A728" w:rsidR="00E21162" w:rsidRPr="00115634" w:rsidDel="009661CB" w:rsidRDefault="00E21162" w:rsidP="00A4784A">
            <w:pPr>
              <w:rPr>
                <w:del w:id="5624" w:author="Fegie" w:date="2021-04-28T12:01:00Z"/>
                <w:rFonts w:ascii="標楷體" w:eastAsia="標楷體" w:hAnsi="標楷體"/>
              </w:rPr>
            </w:pPr>
            <w:bookmarkStart w:id="5625" w:name="_Toc71197769"/>
            <w:bookmarkEnd w:id="5625"/>
          </w:p>
        </w:tc>
        <w:bookmarkStart w:id="5626" w:name="_Toc71197770"/>
        <w:bookmarkEnd w:id="5626"/>
      </w:tr>
      <w:tr w:rsidR="00E21162" w:rsidRPr="00115634" w:rsidDel="009661CB" w14:paraId="28CE4219" w14:textId="4173D6D9" w:rsidTr="00A4784A">
        <w:trPr>
          <w:trHeight w:val="291"/>
          <w:jc w:val="center"/>
          <w:del w:id="5627" w:author="Fegie" w:date="2021-04-28T12:01:00Z"/>
        </w:trPr>
        <w:tc>
          <w:tcPr>
            <w:tcW w:w="2695" w:type="dxa"/>
            <w:gridSpan w:val="2"/>
          </w:tcPr>
          <w:p w14:paraId="70F834C4" w14:textId="44E77FB2" w:rsidR="00E21162" w:rsidRPr="00115634" w:rsidDel="009661CB" w:rsidRDefault="00E21162" w:rsidP="00A4784A">
            <w:pPr>
              <w:rPr>
                <w:del w:id="5628" w:author="Fegie" w:date="2021-04-28T12:01:00Z"/>
                <w:rFonts w:ascii="標楷體" w:eastAsia="標楷體" w:hAnsi="標楷體" w:cs="新細明體"/>
              </w:rPr>
            </w:pPr>
            <w:del w:id="5629" w:author="Fegie" w:date="2021-04-28T12:01:00Z">
              <w:r w:rsidRPr="00115634" w:rsidDel="009661CB">
                <w:rPr>
                  <w:rFonts w:ascii="標楷體" w:eastAsia="標楷體" w:hAnsi="標楷體" w:hint="eastAsia"/>
                </w:rPr>
                <w:delText>多筆式明細資料</w:delText>
              </w:r>
              <w:bookmarkStart w:id="5630" w:name="_Toc71197771"/>
              <w:bookmarkEnd w:id="5630"/>
            </w:del>
          </w:p>
        </w:tc>
        <w:tc>
          <w:tcPr>
            <w:tcW w:w="3969" w:type="dxa"/>
          </w:tcPr>
          <w:p w14:paraId="7D0D3803" w14:textId="001AAA68" w:rsidR="00E21162" w:rsidRPr="00115634" w:rsidDel="009661CB" w:rsidRDefault="00E21162" w:rsidP="00A4784A">
            <w:pPr>
              <w:rPr>
                <w:del w:id="5631" w:author="Fegie" w:date="2021-04-28T12:01:00Z"/>
                <w:rFonts w:ascii="標楷體" w:eastAsia="標楷體" w:hAnsi="標楷體" w:cs="新細明體"/>
              </w:rPr>
            </w:pPr>
            <w:bookmarkStart w:id="5632" w:name="_Toc71197772"/>
            <w:bookmarkEnd w:id="5632"/>
          </w:p>
        </w:tc>
        <w:tc>
          <w:tcPr>
            <w:tcW w:w="2693" w:type="dxa"/>
          </w:tcPr>
          <w:p w14:paraId="7F2AD22F" w14:textId="1A0809FC" w:rsidR="00E21162" w:rsidRPr="00115634" w:rsidDel="009661CB" w:rsidRDefault="00E21162" w:rsidP="00A4784A">
            <w:pPr>
              <w:rPr>
                <w:del w:id="5633" w:author="Fegie" w:date="2021-04-28T12:01:00Z"/>
                <w:rFonts w:ascii="標楷體" w:eastAsia="標楷體" w:hAnsi="標楷體"/>
              </w:rPr>
            </w:pPr>
            <w:bookmarkStart w:id="5634" w:name="_Toc71197773"/>
            <w:bookmarkEnd w:id="5634"/>
          </w:p>
        </w:tc>
        <w:bookmarkStart w:id="5635" w:name="_Toc71197774"/>
        <w:bookmarkEnd w:id="5635"/>
      </w:tr>
      <w:tr w:rsidR="00E21162" w:rsidRPr="00115634" w:rsidDel="009661CB" w14:paraId="4BEC707A" w14:textId="5DFB91F2" w:rsidTr="00A4784A">
        <w:trPr>
          <w:trHeight w:val="291"/>
          <w:jc w:val="center"/>
          <w:del w:id="5636" w:author="Fegie" w:date="2021-04-28T12:01:00Z"/>
        </w:trPr>
        <w:tc>
          <w:tcPr>
            <w:tcW w:w="2695" w:type="dxa"/>
            <w:gridSpan w:val="2"/>
          </w:tcPr>
          <w:p w14:paraId="0BCA77A7" w14:textId="6D1F150C" w:rsidR="00E21162" w:rsidRPr="00E21162" w:rsidDel="009661CB" w:rsidRDefault="00E21162" w:rsidP="00A4784A">
            <w:pPr>
              <w:rPr>
                <w:del w:id="5637" w:author="Fegie" w:date="2021-04-28T12:01:00Z"/>
                <w:rFonts w:ascii="標楷體" w:eastAsia="標楷體" w:hAnsi="標楷體"/>
                <w:lang w:eastAsia="zh-HK"/>
              </w:rPr>
            </w:pPr>
            <w:del w:id="5638" w:author="Fegie" w:date="2021-04-28T12:01:00Z">
              <w:r w:rsidRPr="00E21162" w:rsidDel="009661CB">
                <w:rPr>
                  <w:rFonts w:ascii="標楷體" w:eastAsia="標楷體" w:hAnsi="標楷體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顧客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39" w:name="_Toc71197775"/>
              <w:bookmarkEnd w:id="5639"/>
            </w:del>
          </w:p>
        </w:tc>
        <w:tc>
          <w:tcPr>
            <w:tcW w:w="3969" w:type="dxa"/>
          </w:tcPr>
          <w:p w14:paraId="715CE87A" w14:textId="748007A9" w:rsidR="00E21162" w:rsidRPr="00E21162" w:rsidDel="009661CB" w:rsidRDefault="00E21162" w:rsidP="00A4784A">
            <w:pPr>
              <w:rPr>
                <w:del w:id="5640" w:author="Fegie" w:date="2021-04-28T12:01:00Z"/>
                <w:rFonts w:ascii="標楷體" w:eastAsia="標楷體" w:hAnsi="標楷體"/>
              </w:rPr>
            </w:pPr>
            <w:del w:id="5641" w:author="Fegie" w:date="2021-04-28T12:01:00Z">
              <w:r w:rsidRPr="00E21162" w:rsidDel="009661CB">
                <w:rPr>
                  <w:rFonts w:ascii="標楷體" w:eastAsia="標楷體" w:hAnsi="標楷體" w:hint="eastAsia"/>
                </w:rPr>
                <w:delText>連結[L1101顧客基本資料維護-自然人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r w:rsidRPr="00E21162" w:rsidDel="009661CB">
                <w:rPr>
                  <w:rFonts w:ascii="標楷體" w:eastAsia="標楷體" w:hAnsi="標楷體" w:hint="eastAsia"/>
                  <w:lang w:eastAsia="zh-HK"/>
                </w:rPr>
                <w:delText>或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[L110</w:delText>
              </w:r>
              <w:r w:rsidRPr="00E21162" w:rsidDel="009661CB">
                <w:rPr>
                  <w:rFonts w:ascii="標楷體" w:eastAsia="標楷體" w:hAnsi="標楷體"/>
                </w:rPr>
                <w:delText>2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顧客基本資料維護-法人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42" w:name="_Toc71197776"/>
              <w:bookmarkEnd w:id="5642"/>
            </w:del>
          </w:p>
        </w:tc>
        <w:tc>
          <w:tcPr>
            <w:tcW w:w="2693" w:type="dxa"/>
          </w:tcPr>
          <w:p w14:paraId="144F93F9" w14:textId="6EB2D754" w:rsidR="00E21162" w:rsidRPr="00115634" w:rsidDel="009661CB" w:rsidRDefault="00E21162" w:rsidP="00A4784A">
            <w:pPr>
              <w:rPr>
                <w:del w:id="5643" w:author="Fegie" w:date="2021-04-28T12:01:00Z"/>
                <w:rFonts w:ascii="標楷體" w:eastAsia="標楷體" w:hAnsi="標楷體"/>
              </w:rPr>
            </w:pPr>
            <w:bookmarkStart w:id="5644" w:name="_Toc71197777"/>
            <w:bookmarkEnd w:id="5644"/>
          </w:p>
        </w:tc>
        <w:bookmarkStart w:id="5645" w:name="_Toc71197778"/>
        <w:bookmarkEnd w:id="5645"/>
      </w:tr>
      <w:tr w:rsidR="00E21162" w:rsidRPr="00115634" w:rsidDel="009661CB" w14:paraId="633C061F" w14:textId="0D2B025B" w:rsidTr="00A4784A">
        <w:trPr>
          <w:trHeight w:val="291"/>
          <w:jc w:val="center"/>
          <w:del w:id="5646" w:author="Fegie" w:date="2021-04-28T12:01:00Z"/>
        </w:trPr>
        <w:tc>
          <w:tcPr>
            <w:tcW w:w="2695" w:type="dxa"/>
            <w:gridSpan w:val="2"/>
          </w:tcPr>
          <w:p w14:paraId="48A3DAED" w14:textId="7B3909BD" w:rsidR="00E21162" w:rsidRPr="00E21162" w:rsidDel="009661CB" w:rsidRDefault="00E21162" w:rsidP="00A4784A">
            <w:pPr>
              <w:rPr>
                <w:del w:id="5647" w:author="Fegie" w:date="2021-04-28T12:01:00Z"/>
                <w:rFonts w:ascii="標楷體" w:eastAsia="標楷體" w:hAnsi="標楷體"/>
                <w:lang w:eastAsia="zh-HK"/>
              </w:rPr>
            </w:pPr>
            <w:del w:id="5648" w:author="Fegie" w:date="2021-04-28T12:01:00Z">
              <w:r w:rsidRPr="00E21162" w:rsidDel="009661CB">
                <w:rPr>
                  <w:rFonts w:ascii="標楷體" w:eastAsia="標楷體" w:hAnsi="標楷體" w:hint="eastAsia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  <w:lang w:eastAsia="zh-HK"/>
                </w:rPr>
                <w:delText>財報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]</w:delText>
              </w:r>
              <w:bookmarkStart w:id="5649" w:name="_Toc71197779"/>
              <w:bookmarkEnd w:id="5649"/>
            </w:del>
          </w:p>
        </w:tc>
        <w:tc>
          <w:tcPr>
            <w:tcW w:w="3969" w:type="dxa"/>
          </w:tcPr>
          <w:p w14:paraId="5112916F" w14:textId="6529DAA6" w:rsidR="00E21162" w:rsidRPr="00E21162" w:rsidDel="009661CB" w:rsidRDefault="00E21162" w:rsidP="00A4784A">
            <w:pPr>
              <w:rPr>
                <w:del w:id="5650" w:author="Fegie" w:date="2021-04-28T12:01:00Z"/>
                <w:rFonts w:ascii="標楷體" w:eastAsia="標楷體" w:hAnsi="標楷體"/>
              </w:rPr>
            </w:pPr>
            <w:del w:id="5651" w:author="Fegie" w:date="2021-04-28T12:01:00Z">
              <w:r w:rsidRPr="00E21162" w:rsidDel="009661CB">
                <w:rPr>
                  <w:rFonts w:ascii="標楷體" w:eastAsia="標楷體" w:hAnsi="標楷體" w:hint="eastAsia"/>
                </w:rPr>
                <w:delText>連結[L1107公司戶財務狀況管理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52" w:name="_Toc71197780"/>
              <w:bookmarkEnd w:id="5652"/>
            </w:del>
          </w:p>
        </w:tc>
        <w:tc>
          <w:tcPr>
            <w:tcW w:w="2693" w:type="dxa"/>
          </w:tcPr>
          <w:p w14:paraId="50623946" w14:textId="11B5F956" w:rsidR="00E21162" w:rsidRPr="00115634" w:rsidDel="009661CB" w:rsidRDefault="00E21162" w:rsidP="00A4784A">
            <w:pPr>
              <w:rPr>
                <w:del w:id="5653" w:author="Fegie" w:date="2021-04-28T12:01:00Z"/>
                <w:rFonts w:ascii="標楷體" w:eastAsia="標楷體" w:hAnsi="標楷體"/>
              </w:rPr>
            </w:pPr>
            <w:bookmarkStart w:id="5654" w:name="_Toc71197781"/>
            <w:bookmarkEnd w:id="5654"/>
          </w:p>
        </w:tc>
        <w:bookmarkStart w:id="5655" w:name="_Toc71197782"/>
        <w:bookmarkEnd w:id="5655"/>
      </w:tr>
      <w:tr w:rsidR="00E21162" w:rsidRPr="00115634" w:rsidDel="009661CB" w14:paraId="50E519C6" w14:textId="5A938CC8" w:rsidTr="00A4784A">
        <w:trPr>
          <w:trHeight w:val="291"/>
          <w:jc w:val="center"/>
          <w:del w:id="5656" w:author="Fegie" w:date="2021-04-28T12:01:00Z"/>
        </w:trPr>
        <w:tc>
          <w:tcPr>
            <w:tcW w:w="2695" w:type="dxa"/>
            <w:gridSpan w:val="2"/>
          </w:tcPr>
          <w:p w14:paraId="10C3CF59" w14:textId="08A6BEDF" w:rsidR="00E21162" w:rsidRPr="00E21162" w:rsidDel="009661CB" w:rsidRDefault="00E21162" w:rsidP="00A4784A">
            <w:pPr>
              <w:rPr>
                <w:del w:id="5657" w:author="Fegie" w:date="2021-04-28T12:01:00Z"/>
                <w:rFonts w:ascii="標楷體" w:eastAsia="標楷體" w:hAnsi="標楷體" w:cs="新細明體"/>
                <w:kern w:val="0"/>
                <w:lang w:val="zh-TW"/>
              </w:rPr>
            </w:pPr>
            <w:del w:id="5658" w:author="Fegie" w:date="2021-04-28T12:01:00Z">
              <w:r w:rsidRPr="00E21162" w:rsidDel="009661CB">
                <w:rPr>
                  <w:rFonts w:ascii="標楷體" w:eastAsia="標楷體" w:hAnsi="標楷體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放款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59" w:name="_Toc71197783"/>
              <w:bookmarkEnd w:id="5659"/>
            </w:del>
          </w:p>
        </w:tc>
        <w:tc>
          <w:tcPr>
            <w:tcW w:w="3969" w:type="dxa"/>
          </w:tcPr>
          <w:p w14:paraId="42F63504" w14:textId="225D02C3" w:rsidR="00E21162" w:rsidRPr="00E21162" w:rsidDel="009661CB" w:rsidRDefault="00E21162" w:rsidP="00A4784A">
            <w:pPr>
              <w:rPr>
                <w:del w:id="5660" w:author="Fegie" w:date="2021-04-28T12:01:00Z"/>
                <w:rFonts w:ascii="標楷體" w:eastAsia="標楷體" w:hAnsi="標楷體" w:cs="新細明體"/>
                <w:kern w:val="0"/>
                <w:lang w:val="zh-TW"/>
              </w:rPr>
            </w:pPr>
            <w:del w:id="5661" w:author="Fegie" w:date="2021-04-28T12:01:00Z">
              <w:r w:rsidRPr="00E21162" w:rsidDel="009661CB">
                <w:rPr>
                  <w:rFonts w:ascii="標楷體" w:eastAsia="標楷體" w:hAnsi="標楷體" w:hint="eastAsia"/>
                </w:rPr>
                <w:delText>連結[L3001放款明細資料查詢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62" w:name="_Toc71197784"/>
              <w:bookmarkEnd w:id="5662"/>
            </w:del>
          </w:p>
        </w:tc>
        <w:tc>
          <w:tcPr>
            <w:tcW w:w="2693" w:type="dxa"/>
          </w:tcPr>
          <w:p w14:paraId="7A5CB051" w14:textId="653FC5C9" w:rsidR="00E21162" w:rsidRPr="00115634" w:rsidDel="009661CB" w:rsidRDefault="00E21162" w:rsidP="00A4784A">
            <w:pPr>
              <w:rPr>
                <w:del w:id="5663" w:author="Fegie" w:date="2021-04-28T12:01:00Z"/>
                <w:rFonts w:ascii="標楷體" w:eastAsia="標楷體" w:hAnsi="標楷體"/>
              </w:rPr>
            </w:pPr>
            <w:bookmarkStart w:id="5664" w:name="_Toc71197785"/>
            <w:bookmarkEnd w:id="5664"/>
          </w:p>
        </w:tc>
        <w:bookmarkStart w:id="5665" w:name="_Toc71197786"/>
        <w:bookmarkEnd w:id="5665"/>
      </w:tr>
      <w:tr w:rsidR="00E21162" w:rsidRPr="00115634" w:rsidDel="009661CB" w14:paraId="55B076F7" w14:textId="7A247785" w:rsidTr="00A4784A">
        <w:trPr>
          <w:trHeight w:val="291"/>
          <w:jc w:val="center"/>
          <w:del w:id="5666" w:author="Fegie" w:date="2021-04-28T12:01:00Z"/>
        </w:trPr>
        <w:tc>
          <w:tcPr>
            <w:tcW w:w="2695" w:type="dxa"/>
            <w:gridSpan w:val="2"/>
          </w:tcPr>
          <w:p w14:paraId="001A8EA2" w14:textId="3B402EB3" w:rsidR="00E21162" w:rsidRPr="00E21162" w:rsidDel="009661CB" w:rsidRDefault="00E21162" w:rsidP="00A4784A">
            <w:pPr>
              <w:rPr>
                <w:del w:id="5667" w:author="Fegie" w:date="2021-04-28T12:01:00Z"/>
                <w:rFonts w:ascii="標楷體" w:eastAsia="標楷體" w:hAnsi="標楷體"/>
              </w:rPr>
            </w:pPr>
            <w:del w:id="5668" w:author="Fegie" w:date="2021-04-28T12:01:00Z">
              <w:r w:rsidRPr="00E21162" w:rsidDel="009661CB">
                <w:rPr>
                  <w:rFonts w:ascii="標楷體" w:eastAsia="標楷體" w:hAnsi="標楷體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案件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69" w:name="_Toc71197787"/>
              <w:bookmarkEnd w:id="5669"/>
            </w:del>
          </w:p>
        </w:tc>
        <w:tc>
          <w:tcPr>
            <w:tcW w:w="3969" w:type="dxa"/>
          </w:tcPr>
          <w:p w14:paraId="15DE9E31" w14:textId="45F36BA3" w:rsidR="00E21162" w:rsidRPr="00E21162" w:rsidDel="009661CB" w:rsidRDefault="00E21162" w:rsidP="00A4784A">
            <w:pPr>
              <w:rPr>
                <w:del w:id="5670" w:author="Fegie" w:date="2021-04-28T12:01:00Z"/>
                <w:rFonts w:ascii="標楷體" w:eastAsia="標楷體" w:hAnsi="標楷體"/>
              </w:rPr>
            </w:pPr>
            <w:del w:id="5671" w:author="Fegie" w:date="2021-04-28T12:01:00Z">
              <w:r w:rsidRPr="00E21162" w:rsidDel="009661CB">
                <w:rPr>
                  <w:rFonts w:ascii="標楷體" w:eastAsia="標楷體" w:hAnsi="標楷體" w:hint="eastAsia"/>
                </w:rPr>
                <w:delText>連結[L2010申請案件明細資料查詢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72" w:name="_Toc71197788"/>
              <w:bookmarkEnd w:id="5672"/>
            </w:del>
          </w:p>
        </w:tc>
        <w:tc>
          <w:tcPr>
            <w:tcW w:w="2693" w:type="dxa"/>
          </w:tcPr>
          <w:p w14:paraId="18678044" w14:textId="26753950" w:rsidR="00E21162" w:rsidRPr="00115634" w:rsidDel="009661CB" w:rsidRDefault="00E21162" w:rsidP="00A4784A">
            <w:pPr>
              <w:rPr>
                <w:del w:id="5673" w:author="Fegie" w:date="2021-04-28T12:01:00Z"/>
                <w:rFonts w:ascii="標楷體" w:eastAsia="標楷體" w:hAnsi="標楷體"/>
              </w:rPr>
            </w:pPr>
            <w:bookmarkStart w:id="5674" w:name="_Toc71197789"/>
            <w:bookmarkEnd w:id="5674"/>
          </w:p>
        </w:tc>
        <w:bookmarkStart w:id="5675" w:name="_Toc71197790"/>
        <w:bookmarkEnd w:id="5675"/>
      </w:tr>
      <w:tr w:rsidR="00E21162" w:rsidRPr="00115634" w:rsidDel="009661CB" w14:paraId="5406E851" w14:textId="16843CF2" w:rsidTr="00A4784A">
        <w:trPr>
          <w:trHeight w:val="291"/>
          <w:jc w:val="center"/>
          <w:del w:id="5676" w:author="Fegie" w:date="2021-04-28T12:01:00Z"/>
        </w:trPr>
        <w:tc>
          <w:tcPr>
            <w:tcW w:w="2695" w:type="dxa"/>
            <w:gridSpan w:val="2"/>
          </w:tcPr>
          <w:p w14:paraId="6DD0D1F4" w14:textId="767C76D9" w:rsidR="00E21162" w:rsidRPr="00E21162" w:rsidDel="009661CB" w:rsidRDefault="00E21162" w:rsidP="00A4784A">
            <w:pPr>
              <w:rPr>
                <w:del w:id="5677" w:author="Fegie" w:date="2021-04-28T12:01:00Z"/>
                <w:rFonts w:ascii="標楷體" w:eastAsia="標楷體" w:hAnsi="標楷體"/>
              </w:rPr>
            </w:pPr>
            <w:del w:id="5678" w:author="Fegie" w:date="2021-04-28T12:01:00Z">
              <w:r w:rsidRPr="00E21162" w:rsidDel="009661CB">
                <w:rPr>
                  <w:rFonts w:ascii="標楷體" w:eastAsia="標楷體" w:hAnsi="標楷體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未齊件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79" w:name="_Toc71197791"/>
              <w:bookmarkEnd w:id="5679"/>
            </w:del>
          </w:p>
        </w:tc>
        <w:tc>
          <w:tcPr>
            <w:tcW w:w="3969" w:type="dxa"/>
          </w:tcPr>
          <w:p w14:paraId="7F136317" w14:textId="78300B4B" w:rsidR="00E21162" w:rsidRPr="00E21162" w:rsidDel="009661CB" w:rsidRDefault="00E21162" w:rsidP="00A4784A">
            <w:pPr>
              <w:rPr>
                <w:del w:id="5680" w:author="Fegie" w:date="2021-04-28T12:01:00Z"/>
                <w:rFonts w:ascii="標楷體" w:eastAsia="標楷體" w:hAnsi="標楷體"/>
              </w:rPr>
            </w:pPr>
            <w:del w:id="5681" w:author="Fegie" w:date="2021-04-28T12:01:00Z">
              <w:r w:rsidRPr="00E21162" w:rsidDel="009661CB">
                <w:rPr>
                  <w:rFonts w:ascii="標楷體" w:eastAsia="標楷體" w:hAnsi="標楷體" w:hint="eastAsia"/>
                </w:rPr>
                <w:delText>連結[L2921未齊件資料查詢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82" w:name="_Toc71197792"/>
              <w:bookmarkEnd w:id="5682"/>
            </w:del>
          </w:p>
        </w:tc>
        <w:tc>
          <w:tcPr>
            <w:tcW w:w="2693" w:type="dxa"/>
          </w:tcPr>
          <w:p w14:paraId="25CD6776" w14:textId="662E3A6C" w:rsidR="00E21162" w:rsidRPr="00115634" w:rsidDel="009661CB" w:rsidRDefault="00E21162" w:rsidP="00A4784A">
            <w:pPr>
              <w:rPr>
                <w:del w:id="5683" w:author="Fegie" w:date="2021-04-28T12:01:00Z"/>
                <w:rFonts w:ascii="標楷體" w:eastAsia="標楷體" w:hAnsi="標楷體"/>
              </w:rPr>
            </w:pPr>
            <w:bookmarkStart w:id="5684" w:name="_Toc71197793"/>
            <w:bookmarkEnd w:id="5684"/>
          </w:p>
        </w:tc>
        <w:bookmarkStart w:id="5685" w:name="_Toc71197794"/>
        <w:bookmarkEnd w:id="5685"/>
      </w:tr>
      <w:tr w:rsidR="00E21162" w:rsidRPr="00115634" w:rsidDel="009661CB" w14:paraId="5FAF3861" w14:textId="7BF0C5C7" w:rsidTr="00A4784A">
        <w:trPr>
          <w:trHeight w:val="291"/>
          <w:jc w:val="center"/>
          <w:del w:id="5686" w:author="Fegie" w:date="2021-04-28T12:01:00Z"/>
        </w:trPr>
        <w:tc>
          <w:tcPr>
            <w:tcW w:w="2695" w:type="dxa"/>
            <w:gridSpan w:val="2"/>
          </w:tcPr>
          <w:p w14:paraId="280B4C16" w14:textId="10EF5100" w:rsidR="00E21162" w:rsidRPr="00E21162" w:rsidDel="009661CB" w:rsidRDefault="00E21162" w:rsidP="00A4784A">
            <w:pPr>
              <w:rPr>
                <w:del w:id="5687" w:author="Fegie" w:date="2021-04-28T12:01:00Z"/>
                <w:rFonts w:ascii="標楷體" w:eastAsia="標楷體" w:hAnsi="標楷體"/>
              </w:rPr>
            </w:pPr>
            <w:del w:id="5688" w:author="Fegie" w:date="2021-04-28T12:01:00Z">
              <w:r w:rsidRPr="00E21162" w:rsidDel="009661CB">
                <w:rPr>
                  <w:rFonts w:ascii="標楷體" w:eastAsia="標楷體" w:hAnsi="標楷體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保證人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89" w:name="_Toc71197795"/>
              <w:bookmarkEnd w:id="5689"/>
            </w:del>
          </w:p>
        </w:tc>
        <w:tc>
          <w:tcPr>
            <w:tcW w:w="3969" w:type="dxa"/>
          </w:tcPr>
          <w:p w14:paraId="5472A79B" w14:textId="145D0A17" w:rsidR="00E21162" w:rsidRPr="00E21162" w:rsidDel="009661CB" w:rsidRDefault="00E21162" w:rsidP="00A4784A">
            <w:pPr>
              <w:rPr>
                <w:del w:id="5690" w:author="Fegie" w:date="2021-04-28T12:01:00Z"/>
                <w:rFonts w:ascii="標楷體" w:eastAsia="標楷體" w:hAnsi="標楷體"/>
              </w:rPr>
            </w:pPr>
            <w:del w:id="5691" w:author="Fegie" w:date="2021-04-28T12:01:00Z">
              <w:r w:rsidRPr="00E21162" w:rsidDel="009661CB">
                <w:rPr>
                  <w:rFonts w:ascii="標楷體" w:eastAsia="標楷體" w:hAnsi="標楷體" w:hint="eastAsia"/>
                </w:rPr>
                <w:delText>連結[L2020保證人明細資料查詢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92" w:name="_Toc71197796"/>
              <w:bookmarkEnd w:id="5692"/>
            </w:del>
          </w:p>
        </w:tc>
        <w:tc>
          <w:tcPr>
            <w:tcW w:w="2693" w:type="dxa"/>
          </w:tcPr>
          <w:p w14:paraId="4D94C750" w14:textId="5058DBB0" w:rsidR="00E21162" w:rsidRPr="00115634" w:rsidDel="009661CB" w:rsidRDefault="00E21162" w:rsidP="00A4784A">
            <w:pPr>
              <w:rPr>
                <w:del w:id="5693" w:author="Fegie" w:date="2021-04-28T12:01:00Z"/>
                <w:rFonts w:ascii="標楷體" w:eastAsia="標楷體" w:hAnsi="標楷體"/>
              </w:rPr>
            </w:pPr>
            <w:bookmarkStart w:id="5694" w:name="_Toc71197797"/>
            <w:bookmarkEnd w:id="5694"/>
          </w:p>
        </w:tc>
        <w:bookmarkStart w:id="5695" w:name="_Toc71197798"/>
        <w:bookmarkEnd w:id="5695"/>
      </w:tr>
      <w:tr w:rsidR="00FE2090" w:rsidRPr="00115634" w:rsidDel="009661CB" w14:paraId="51CF4FFC" w14:textId="131CA534" w:rsidTr="00A4784A">
        <w:trPr>
          <w:trHeight w:val="291"/>
          <w:jc w:val="center"/>
          <w:del w:id="5696" w:author="Fegie" w:date="2021-04-28T12:01:00Z"/>
        </w:trPr>
        <w:tc>
          <w:tcPr>
            <w:tcW w:w="2695" w:type="dxa"/>
            <w:gridSpan w:val="2"/>
          </w:tcPr>
          <w:p w14:paraId="6012C5CA" w14:textId="287B7730" w:rsidR="00FE2090" w:rsidRPr="00E21162" w:rsidDel="009661CB" w:rsidRDefault="00FE2090" w:rsidP="00A4784A">
            <w:pPr>
              <w:rPr>
                <w:del w:id="5697" w:author="Fegie" w:date="2021-04-28T12:01:00Z"/>
                <w:rFonts w:ascii="標楷體" w:eastAsia="標楷體" w:hAnsi="標楷體" w:cs="新細明體"/>
                <w:kern w:val="0"/>
                <w:lang w:val="zh-TW"/>
              </w:rPr>
            </w:pPr>
            <w:del w:id="5698" w:author="Fegie" w:date="2021-04-28T12:01:00Z">
              <w:r w:rsidRPr="00E21162" w:rsidDel="009661CB">
                <w:rPr>
                  <w:rFonts w:ascii="標楷體" w:eastAsia="標楷體" w:hAnsi="標楷體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不動產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699" w:name="_Toc71197799"/>
              <w:bookmarkEnd w:id="5699"/>
            </w:del>
          </w:p>
        </w:tc>
        <w:tc>
          <w:tcPr>
            <w:tcW w:w="3969" w:type="dxa"/>
          </w:tcPr>
          <w:p w14:paraId="4B3ACD72" w14:textId="535F7B43" w:rsidR="00FE2090" w:rsidRPr="00A0643B" w:rsidDel="009661CB" w:rsidRDefault="00FE2090" w:rsidP="00A4784A">
            <w:pPr>
              <w:rPr>
                <w:del w:id="5700" w:author="Fegie" w:date="2021-04-28T12:01:00Z"/>
                <w:rFonts w:ascii="標楷體" w:eastAsia="標楷體" w:hAnsi="標楷體" w:cs="新細明體"/>
                <w:kern w:val="0"/>
                <w:lang w:val="zh-TW"/>
              </w:rPr>
            </w:pPr>
            <w:del w:id="5701" w:author="Fegie" w:date="2021-04-28T12:01:00Z">
              <w:r w:rsidRPr="0006376E" w:rsidDel="009661CB">
                <w:rPr>
                  <w:rFonts w:ascii="標楷體" w:eastAsia="標楷體" w:hAnsi="標楷體" w:hint="eastAsia"/>
                </w:rPr>
                <w:delText>連結</w:delText>
              </w:r>
              <w:r w:rsidRPr="0006376E" w:rsidDel="009661CB">
                <w:rPr>
                  <w:rFonts w:ascii="標楷體" w:eastAsia="標楷體" w:hAnsi="標楷體"/>
                </w:rPr>
                <w:delText>[L2038</w:delText>
              </w:r>
              <w:r w:rsidRPr="0006376E" w:rsidDel="009661CB">
                <w:rPr>
                  <w:rFonts w:ascii="標楷體" w:eastAsia="標楷體" w:hAnsi="標楷體" w:hint="eastAsia"/>
                </w:rPr>
                <w:delText>擔保品明細資料查詢</w:delText>
              </w:r>
              <w:r w:rsidRPr="0006376E" w:rsidDel="009661CB">
                <w:rPr>
                  <w:rFonts w:ascii="標楷體" w:eastAsia="標楷體" w:hAnsi="標楷體"/>
                </w:rPr>
                <w:delText xml:space="preserve"> (不動產)]</w:delText>
              </w:r>
              <w:bookmarkStart w:id="5702" w:name="_Toc71197800"/>
              <w:bookmarkEnd w:id="5702"/>
            </w:del>
          </w:p>
        </w:tc>
        <w:tc>
          <w:tcPr>
            <w:tcW w:w="2693" w:type="dxa"/>
          </w:tcPr>
          <w:p w14:paraId="29E859F2" w14:textId="1108A132" w:rsidR="00FE2090" w:rsidRPr="00115634" w:rsidDel="009661CB" w:rsidRDefault="00FE2090" w:rsidP="00A4784A">
            <w:pPr>
              <w:rPr>
                <w:del w:id="5703" w:author="Fegie" w:date="2021-04-28T12:01:00Z"/>
                <w:rFonts w:ascii="標楷體" w:eastAsia="標楷體" w:hAnsi="標楷體"/>
              </w:rPr>
            </w:pPr>
            <w:bookmarkStart w:id="5704" w:name="_Toc71197801"/>
            <w:bookmarkEnd w:id="5704"/>
          </w:p>
        </w:tc>
        <w:bookmarkStart w:id="5705" w:name="_Toc71197802"/>
        <w:bookmarkEnd w:id="5705"/>
      </w:tr>
      <w:tr w:rsidR="00FE2090" w:rsidRPr="00115634" w:rsidDel="009661CB" w14:paraId="2EF64A0D" w14:textId="2C6363CF" w:rsidTr="00A4784A">
        <w:trPr>
          <w:trHeight w:val="291"/>
          <w:jc w:val="center"/>
          <w:del w:id="5706" w:author="Fegie" w:date="2021-04-28T12:01:00Z"/>
        </w:trPr>
        <w:tc>
          <w:tcPr>
            <w:tcW w:w="2695" w:type="dxa"/>
            <w:gridSpan w:val="2"/>
          </w:tcPr>
          <w:p w14:paraId="193C63CC" w14:textId="0858DE19" w:rsidR="00FE2090" w:rsidRPr="00E21162" w:rsidDel="009661CB" w:rsidRDefault="00FE2090" w:rsidP="00A4784A">
            <w:pPr>
              <w:rPr>
                <w:del w:id="5707" w:author="Fegie" w:date="2021-04-28T12:01:00Z"/>
                <w:rFonts w:ascii="標楷體" w:eastAsia="標楷體" w:hAnsi="標楷體"/>
              </w:rPr>
            </w:pPr>
            <w:del w:id="5708" w:author="Fegie" w:date="2021-04-28T12:01:00Z">
              <w:r w:rsidRPr="00E21162" w:rsidDel="009661CB">
                <w:rPr>
                  <w:rFonts w:ascii="標楷體" w:eastAsia="標楷體" w:hAnsi="標楷體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動產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709" w:name="_Toc71197803"/>
              <w:bookmarkEnd w:id="5709"/>
            </w:del>
          </w:p>
        </w:tc>
        <w:tc>
          <w:tcPr>
            <w:tcW w:w="3969" w:type="dxa"/>
          </w:tcPr>
          <w:p w14:paraId="3CCD3624" w14:textId="29A67714" w:rsidR="00FE2090" w:rsidRPr="00A0643B" w:rsidDel="009661CB" w:rsidRDefault="00FE2090" w:rsidP="00A4784A">
            <w:pPr>
              <w:rPr>
                <w:del w:id="5710" w:author="Fegie" w:date="2021-04-28T12:01:00Z"/>
                <w:rFonts w:ascii="標楷體" w:eastAsia="標楷體" w:hAnsi="標楷體"/>
              </w:rPr>
            </w:pPr>
            <w:del w:id="5711" w:author="Fegie" w:date="2021-04-28T12:01:00Z">
              <w:r w:rsidRPr="0006376E" w:rsidDel="009661CB">
                <w:rPr>
                  <w:rFonts w:ascii="標楷體" w:eastAsia="標楷體" w:hAnsi="標楷體" w:hint="eastAsia"/>
                </w:rPr>
                <w:delText>連結</w:delText>
              </w:r>
              <w:r w:rsidRPr="0006376E" w:rsidDel="009661CB">
                <w:rPr>
                  <w:rFonts w:ascii="標楷體" w:eastAsia="標楷體" w:hAnsi="標楷體"/>
                </w:rPr>
                <w:delText>[L2038</w:delText>
              </w:r>
              <w:r w:rsidRPr="0006376E" w:rsidDel="009661CB">
                <w:rPr>
                  <w:rFonts w:ascii="標楷體" w:eastAsia="標楷體" w:hAnsi="標楷體" w:hint="eastAsia"/>
                </w:rPr>
                <w:delText>擔保品明細資料查詢</w:delText>
              </w:r>
              <w:r w:rsidRPr="0006376E" w:rsidDel="009661CB">
                <w:rPr>
                  <w:rFonts w:ascii="標楷體" w:eastAsia="標楷體" w:hAnsi="標楷體"/>
                </w:rPr>
                <w:delText>(動產)]</w:delText>
              </w:r>
              <w:bookmarkStart w:id="5712" w:name="_Toc71197804"/>
              <w:bookmarkEnd w:id="5712"/>
            </w:del>
          </w:p>
        </w:tc>
        <w:tc>
          <w:tcPr>
            <w:tcW w:w="2693" w:type="dxa"/>
          </w:tcPr>
          <w:p w14:paraId="27A2E34A" w14:textId="723312C1" w:rsidR="00FE2090" w:rsidRPr="00115634" w:rsidDel="009661CB" w:rsidRDefault="00FE2090" w:rsidP="00A4784A">
            <w:pPr>
              <w:rPr>
                <w:del w:id="5713" w:author="Fegie" w:date="2021-04-28T12:01:00Z"/>
                <w:rFonts w:ascii="標楷體" w:eastAsia="標楷體" w:hAnsi="標楷體"/>
              </w:rPr>
            </w:pPr>
            <w:bookmarkStart w:id="5714" w:name="_Toc71197805"/>
            <w:bookmarkEnd w:id="5714"/>
          </w:p>
        </w:tc>
        <w:bookmarkStart w:id="5715" w:name="_Toc71197806"/>
        <w:bookmarkEnd w:id="5715"/>
      </w:tr>
      <w:tr w:rsidR="00FE2090" w:rsidRPr="00115634" w:rsidDel="009661CB" w14:paraId="060D459D" w14:textId="6AD6404C" w:rsidTr="00A4784A">
        <w:trPr>
          <w:trHeight w:val="291"/>
          <w:jc w:val="center"/>
          <w:del w:id="5716" w:author="Fegie" w:date="2021-04-28T12:01:00Z"/>
        </w:trPr>
        <w:tc>
          <w:tcPr>
            <w:tcW w:w="2695" w:type="dxa"/>
            <w:gridSpan w:val="2"/>
          </w:tcPr>
          <w:p w14:paraId="3983A918" w14:textId="0798716E" w:rsidR="00FE2090" w:rsidRPr="00E21162" w:rsidDel="009661CB" w:rsidRDefault="00FE2090" w:rsidP="00A4784A">
            <w:pPr>
              <w:rPr>
                <w:del w:id="5717" w:author="Fegie" w:date="2021-04-28T12:01:00Z"/>
                <w:rFonts w:ascii="標楷體" w:eastAsia="標楷體" w:hAnsi="標楷體"/>
              </w:rPr>
            </w:pPr>
            <w:del w:id="5718" w:author="Fegie" w:date="2021-04-28T12:01:00Z">
              <w:r w:rsidRPr="00E21162" w:rsidDel="009661CB">
                <w:rPr>
                  <w:rFonts w:ascii="標楷體" w:eastAsia="標楷體" w:hAnsi="標楷體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銀保</w:delText>
              </w:r>
              <w:r w:rsidRPr="00E21162" w:rsidDel="009661CB">
                <w:rPr>
                  <w:rFonts w:ascii="標楷體" w:eastAsia="標楷體" w:hAnsi="標楷體"/>
                </w:rPr>
                <w:delText>]</w:delText>
              </w:r>
              <w:bookmarkStart w:id="5719" w:name="_Toc71197807"/>
              <w:bookmarkEnd w:id="5719"/>
            </w:del>
          </w:p>
        </w:tc>
        <w:tc>
          <w:tcPr>
            <w:tcW w:w="3969" w:type="dxa"/>
          </w:tcPr>
          <w:p w14:paraId="0AFAC56E" w14:textId="120F4A13" w:rsidR="00FE2090" w:rsidRPr="00A0643B" w:rsidDel="009661CB" w:rsidRDefault="00FE2090" w:rsidP="00A4784A">
            <w:pPr>
              <w:rPr>
                <w:del w:id="5720" w:author="Fegie" w:date="2021-04-28T12:01:00Z"/>
                <w:rFonts w:ascii="標楷體" w:eastAsia="標楷體" w:hAnsi="標楷體"/>
              </w:rPr>
            </w:pPr>
            <w:del w:id="5721" w:author="Fegie" w:date="2021-04-28T12:01:00Z">
              <w:r w:rsidRPr="0006376E" w:rsidDel="009661CB">
                <w:rPr>
                  <w:rFonts w:ascii="標楷體" w:eastAsia="標楷體" w:hAnsi="標楷體" w:hint="eastAsia"/>
                </w:rPr>
                <w:delText>連結</w:delText>
              </w:r>
              <w:r w:rsidRPr="0006376E" w:rsidDel="009661CB">
                <w:rPr>
                  <w:rFonts w:ascii="標楷體" w:eastAsia="標楷體" w:hAnsi="標楷體"/>
                </w:rPr>
                <w:delText>[L2038</w:delText>
              </w:r>
              <w:r w:rsidRPr="0006376E" w:rsidDel="009661CB">
                <w:rPr>
                  <w:rFonts w:ascii="標楷體" w:eastAsia="標楷體" w:hAnsi="標楷體" w:hint="eastAsia"/>
                </w:rPr>
                <w:delText>擔保品明細資料查詢</w:delText>
              </w:r>
              <w:r w:rsidRPr="0006376E" w:rsidDel="009661CB">
                <w:rPr>
                  <w:rFonts w:ascii="標楷體" w:eastAsia="標楷體" w:hAnsi="標楷體"/>
                </w:rPr>
                <w:delText xml:space="preserve">(其他)] </w:delText>
              </w:r>
              <w:bookmarkStart w:id="5722" w:name="_Toc71197808"/>
              <w:bookmarkEnd w:id="5722"/>
            </w:del>
          </w:p>
        </w:tc>
        <w:tc>
          <w:tcPr>
            <w:tcW w:w="2693" w:type="dxa"/>
          </w:tcPr>
          <w:p w14:paraId="5174B9EB" w14:textId="6F996576" w:rsidR="00FE2090" w:rsidRPr="00115634" w:rsidDel="009661CB" w:rsidRDefault="00FE2090" w:rsidP="00A4784A">
            <w:pPr>
              <w:rPr>
                <w:del w:id="5723" w:author="Fegie" w:date="2021-04-28T12:01:00Z"/>
                <w:rFonts w:ascii="標楷體" w:eastAsia="標楷體" w:hAnsi="標楷體"/>
              </w:rPr>
            </w:pPr>
            <w:bookmarkStart w:id="5724" w:name="_Toc71197809"/>
            <w:bookmarkEnd w:id="5724"/>
          </w:p>
        </w:tc>
        <w:bookmarkStart w:id="5725" w:name="_Toc71197810"/>
        <w:bookmarkEnd w:id="5725"/>
      </w:tr>
      <w:tr w:rsidR="00FE2090" w:rsidRPr="00115634" w:rsidDel="009661CB" w14:paraId="25239FD5" w14:textId="704AFC81" w:rsidTr="00A4784A">
        <w:trPr>
          <w:trHeight w:val="291"/>
          <w:jc w:val="center"/>
          <w:del w:id="5726" w:author="Fegie" w:date="2021-04-28T12:01:00Z"/>
        </w:trPr>
        <w:tc>
          <w:tcPr>
            <w:tcW w:w="2695" w:type="dxa"/>
            <w:gridSpan w:val="2"/>
          </w:tcPr>
          <w:p w14:paraId="46345853" w14:textId="4C6E0108" w:rsidR="00FE2090" w:rsidRPr="00E21162" w:rsidDel="009661CB" w:rsidRDefault="00FE2090" w:rsidP="00A4784A">
            <w:pPr>
              <w:rPr>
                <w:del w:id="5727" w:author="Fegie" w:date="2021-04-28T12:01:00Z"/>
                <w:rFonts w:ascii="標楷體" w:eastAsia="標楷體" w:hAnsi="標楷體" w:cs="新細明體"/>
                <w:kern w:val="0"/>
                <w:lang w:val="zh-TW"/>
              </w:rPr>
            </w:pPr>
            <w:del w:id="5728" w:author="Fegie" w:date="2021-04-28T12:01:00Z">
              <w:r w:rsidRPr="00E21162" w:rsidDel="009661CB">
                <w:rPr>
                  <w:rFonts w:ascii="標楷體" w:eastAsia="標楷體" w:hAnsi="標楷體"/>
                </w:rPr>
                <w:delText>[</w:delText>
              </w:r>
              <w:r w:rsidRPr="00E21162" w:rsidDel="009661CB">
                <w:rPr>
                  <w:rFonts w:ascii="標楷體" w:eastAsia="標楷體" w:hAnsi="標楷體" w:hint="eastAsia"/>
                </w:rPr>
                <w:delText>證券]</w:delText>
              </w:r>
              <w:bookmarkStart w:id="5729" w:name="_Toc71197811"/>
              <w:bookmarkEnd w:id="5729"/>
            </w:del>
          </w:p>
        </w:tc>
        <w:tc>
          <w:tcPr>
            <w:tcW w:w="3969" w:type="dxa"/>
          </w:tcPr>
          <w:p w14:paraId="612D3C25" w14:textId="6ECA0EC7" w:rsidR="00FE2090" w:rsidRPr="00A0643B" w:rsidDel="009661CB" w:rsidRDefault="00FE2090" w:rsidP="00A4784A">
            <w:pPr>
              <w:rPr>
                <w:del w:id="5730" w:author="Fegie" w:date="2021-04-28T12:01:00Z"/>
                <w:rFonts w:ascii="標楷體" w:eastAsia="標楷體" w:hAnsi="標楷體" w:cs="新細明體"/>
                <w:kern w:val="0"/>
                <w:lang w:val="zh-TW"/>
              </w:rPr>
            </w:pPr>
            <w:del w:id="5731" w:author="Fegie" w:date="2021-04-28T12:01:00Z">
              <w:r w:rsidRPr="0006376E" w:rsidDel="009661CB">
                <w:rPr>
                  <w:rFonts w:ascii="標楷體" w:eastAsia="標楷體" w:hAnsi="標楷體" w:hint="eastAsia"/>
                </w:rPr>
                <w:delText>連結</w:delText>
              </w:r>
              <w:r w:rsidRPr="0006376E" w:rsidDel="009661CB">
                <w:rPr>
                  <w:rFonts w:ascii="標楷體" w:eastAsia="標楷體" w:hAnsi="標楷體"/>
                </w:rPr>
                <w:delText>[L2038</w:delText>
              </w:r>
              <w:r w:rsidRPr="0006376E" w:rsidDel="009661CB">
                <w:rPr>
                  <w:rFonts w:ascii="標楷體" w:eastAsia="標楷體" w:hAnsi="標楷體" w:hint="eastAsia"/>
                </w:rPr>
                <w:delText>擔保品明細資料查詢</w:delText>
              </w:r>
              <w:r w:rsidRPr="0006376E" w:rsidDel="009661CB">
                <w:rPr>
                  <w:rFonts w:ascii="標楷體" w:eastAsia="標楷體" w:hAnsi="標楷體"/>
                </w:rPr>
                <w:delText>(股票)]</w:delText>
              </w:r>
              <w:bookmarkStart w:id="5732" w:name="_Toc71197812"/>
              <w:bookmarkEnd w:id="5732"/>
            </w:del>
          </w:p>
        </w:tc>
        <w:tc>
          <w:tcPr>
            <w:tcW w:w="2693" w:type="dxa"/>
          </w:tcPr>
          <w:p w14:paraId="1F694909" w14:textId="58A5EB91" w:rsidR="00FE2090" w:rsidRPr="00115634" w:rsidDel="009661CB" w:rsidRDefault="00FE2090" w:rsidP="00A4784A">
            <w:pPr>
              <w:rPr>
                <w:del w:id="5733" w:author="Fegie" w:date="2021-04-28T12:01:00Z"/>
                <w:rFonts w:ascii="標楷體" w:eastAsia="標楷體" w:hAnsi="標楷體"/>
              </w:rPr>
            </w:pPr>
            <w:bookmarkStart w:id="5734" w:name="_Toc71197813"/>
            <w:bookmarkEnd w:id="5734"/>
          </w:p>
        </w:tc>
        <w:bookmarkStart w:id="5735" w:name="_Toc71197814"/>
        <w:bookmarkEnd w:id="5735"/>
      </w:tr>
      <w:tr w:rsidR="006D01E5" w:rsidRPr="00115634" w:rsidDel="009661CB" w14:paraId="1F804E01" w14:textId="5B1EE8DB" w:rsidTr="00A4784A">
        <w:trPr>
          <w:trHeight w:val="291"/>
          <w:jc w:val="center"/>
          <w:del w:id="5736" w:author="Fegie" w:date="2021-04-28T12:01:00Z"/>
        </w:trPr>
        <w:tc>
          <w:tcPr>
            <w:tcW w:w="2695" w:type="dxa"/>
            <w:gridSpan w:val="2"/>
          </w:tcPr>
          <w:p w14:paraId="62B785BE" w14:textId="7FF10185" w:rsidR="006D01E5" w:rsidRPr="00CE781C" w:rsidDel="009661CB" w:rsidRDefault="006D01E5" w:rsidP="00A4784A">
            <w:pPr>
              <w:rPr>
                <w:del w:id="5737" w:author="Fegie" w:date="2021-04-28T12:01:00Z"/>
                <w:rFonts w:ascii="標楷體" w:eastAsia="標楷體" w:hAnsi="標楷體"/>
                <w:color w:val="FF0000"/>
              </w:rPr>
            </w:pPr>
            <w:del w:id="5738" w:author="Fegie" w:date="2021-04-28T12:01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>[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關聯戶</w:delText>
              </w:r>
              <w:r w:rsidRPr="00CE781C" w:rsidDel="009661CB">
                <w:rPr>
                  <w:rFonts w:ascii="標楷體" w:eastAsia="標楷體" w:hAnsi="標楷體"/>
                  <w:color w:val="FF0000"/>
                </w:rPr>
                <w:delText>]</w:delText>
              </w:r>
              <w:bookmarkStart w:id="5739" w:name="_Toc71197815"/>
              <w:bookmarkEnd w:id="5739"/>
            </w:del>
          </w:p>
        </w:tc>
        <w:tc>
          <w:tcPr>
            <w:tcW w:w="3969" w:type="dxa"/>
          </w:tcPr>
          <w:p w14:paraId="3592C249" w14:textId="66268EC4" w:rsidR="006D01E5" w:rsidRPr="00CE781C" w:rsidDel="009661CB" w:rsidRDefault="006D01E5" w:rsidP="00A4784A">
            <w:pPr>
              <w:rPr>
                <w:del w:id="5740" w:author="Fegie" w:date="2021-04-28T12:01:00Z"/>
                <w:rFonts w:ascii="標楷體" w:eastAsia="標楷體" w:hAnsi="標楷體"/>
                <w:color w:val="FF0000"/>
              </w:rPr>
            </w:pPr>
            <w:del w:id="5741" w:author="Fegie" w:date="2021-04-28T12:01:00Z"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連結</w:delText>
              </w:r>
              <w:r w:rsidRPr="00CE781C" w:rsidDel="009661CB">
                <w:rPr>
                  <w:rFonts w:ascii="標楷體" w:eastAsia="標楷體" w:hAnsi="標楷體"/>
                  <w:color w:val="FF0000"/>
                  <w:lang w:eastAsia="zh-HK"/>
                </w:rPr>
                <w:delText>[L1906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關聯戶資料查詢</w:delText>
              </w:r>
              <w:r w:rsidRPr="00CE781C" w:rsidDel="009661CB">
                <w:rPr>
                  <w:rFonts w:ascii="標楷體" w:eastAsia="標楷體" w:hAnsi="標楷體"/>
                  <w:color w:val="FF0000"/>
                  <w:lang w:eastAsia="zh-HK"/>
                </w:rPr>
                <w:delText>]</w:delText>
              </w:r>
              <w:bookmarkStart w:id="5742" w:name="_Toc71197816"/>
              <w:bookmarkEnd w:id="5742"/>
            </w:del>
          </w:p>
        </w:tc>
        <w:tc>
          <w:tcPr>
            <w:tcW w:w="2693" w:type="dxa"/>
          </w:tcPr>
          <w:p w14:paraId="5A343273" w14:textId="703FD017" w:rsidR="006D01E5" w:rsidRPr="00115634" w:rsidDel="009661CB" w:rsidRDefault="006D01E5" w:rsidP="00A4784A">
            <w:pPr>
              <w:rPr>
                <w:del w:id="5743" w:author="Fegie" w:date="2021-04-28T12:01:00Z"/>
                <w:rFonts w:ascii="標楷體" w:eastAsia="標楷體" w:hAnsi="標楷體"/>
              </w:rPr>
            </w:pPr>
            <w:bookmarkStart w:id="5744" w:name="_Toc71197817"/>
            <w:bookmarkEnd w:id="5744"/>
          </w:p>
        </w:tc>
        <w:bookmarkStart w:id="5745" w:name="_Toc71197818"/>
        <w:bookmarkEnd w:id="5745"/>
      </w:tr>
      <w:tr w:rsidR="002F5ECF" w:rsidRPr="00115634" w:rsidDel="009661CB" w14:paraId="2515C37F" w14:textId="138CF636" w:rsidTr="00A4784A">
        <w:trPr>
          <w:trHeight w:val="291"/>
          <w:jc w:val="center"/>
          <w:ins w:id="5746" w:author="88692" w:date="2020-06-16T15:06:00Z"/>
          <w:del w:id="5747" w:author="Fegie" w:date="2021-04-28T12:01:00Z"/>
        </w:trPr>
        <w:tc>
          <w:tcPr>
            <w:tcW w:w="2695" w:type="dxa"/>
            <w:gridSpan w:val="2"/>
          </w:tcPr>
          <w:p w14:paraId="08E0D247" w14:textId="1E8C5EE1" w:rsidR="002F5ECF" w:rsidRPr="00CE781C" w:rsidDel="009661CB" w:rsidRDefault="002F5ECF" w:rsidP="00A4784A">
            <w:pPr>
              <w:rPr>
                <w:ins w:id="5748" w:author="88692" w:date="2020-06-16T15:06:00Z"/>
                <w:del w:id="5749" w:author="Fegie" w:date="2021-04-28T12:01:00Z"/>
                <w:rFonts w:ascii="標楷體" w:eastAsia="標楷體" w:hAnsi="標楷體"/>
                <w:color w:val="FF0000"/>
              </w:rPr>
            </w:pPr>
            <w:ins w:id="5750" w:author="88692" w:date="2020-06-16T15:07:00Z">
              <w:del w:id="5751" w:author="Fegie" w:date="2021-04-28T12:01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[</w:delText>
                </w:r>
                <w:r w:rsidRPr="002F5ECF" w:rsidDel="009661CB">
                  <w:rPr>
                    <w:rFonts w:ascii="標楷體" w:eastAsia="標楷體" w:hAnsi="標楷體" w:hint="eastAsia"/>
                    <w:color w:val="FF0000"/>
                    <w:lang w:eastAsia="zh-HK"/>
                  </w:rPr>
                  <w:delText>交互</w:delText>
                </w:r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]</w:delText>
                </w:r>
              </w:del>
            </w:ins>
            <w:bookmarkStart w:id="5752" w:name="_Toc71197819"/>
            <w:bookmarkEnd w:id="5752"/>
          </w:p>
        </w:tc>
        <w:tc>
          <w:tcPr>
            <w:tcW w:w="3969" w:type="dxa"/>
          </w:tcPr>
          <w:p w14:paraId="33EF9342" w14:textId="63E4EA62" w:rsidR="002F5ECF" w:rsidRPr="00CE781C" w:rsidDel="009661CB" w:rsidRDefault="002F5ECF" w:rsidP="00A4784A">
            <w:pPr>
              <w:rPr>
                <w:ins w:id="5753" w:author="88692" w:date="2020-06-16T15:06:00Z"/>
                <w:del w:id="5754" w:author="Fegie" w:date="2021-04-28T12:01:00Z"/>
                <w:rFonts w:ascii="標楷體" w:eastAsia="標楷體" w:hAnsi="標楷體"/>
                <w:color w:val="FF0000"/>
              </w:rPr>
            </w:pPr>
            <w:ins w:id="5755" w:author="88692" w:date="2020-06-16T15:07:00Z">
              <w:del w:id="5756" w:author="Fegie" w:date="2021-04-28T12:01:00Z">
                <w:r w:rsidRPr="00CE781C" w:rsidDel="009661CB">
                  <w:rPr>
                    <w:rFonts w:ascii="標楷體" w:eastAsia="標楷體" w:hAnsi="標楷體" w:hint="eastAsia"/>
                    <w:color w:val="FF0000"/>
                    <w:lang w:eastAsia="zh-HK"/>
                  </w:rPr>
                  <w:delText>連結</w:delText>
                </w:r>
                <w:r w:rsidRPr="00CE781C" w:rsidDel="009661CB">
                  <w:rPr>
                    <w:rFonts w:ascii="標楷體" w:eastAsia="標楷體" w:hAnsi="標楷體"/>
                    <w:color w:val="FF0000"/>
                    <w:lang w:eastAsia="zh-HK"/>
                  </w:rPr>
                  <w:delText>[</w:delText>
                </w:r>
                <w:r w:rsidRPr="002F5ECF" w:rsidDel="009661CB">
                  <w:rPr>
                    <w:rFonts w:ascii="標楷體" w:eastAsia="標楷體" w:hAnsi="標楷體" w:hint="eastAsia"/>
                    <w:color w:val="FF0000"/>
                    <w:lang w:eastAsia="zh-HK"/>
                  </w:rPr>
                  <w:delText>L1109客戶交互運用查詢</w:delText>
                </w:r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]</w:delText>
                </w:r>
              </w:del>
            </w:ins>
            <w:bookmarkStart w:id="5757" w:name="_Toc71197820"/>
            <w:bookmarkEnd w:id="5757"/>
          </w:p>
        </w:tc>
        <w:tc>
          <w:tcPr>
            <w:tcW w:w="2693" w:type="dxa"/>
          </w:tcPr>
          <w:p w14:paraId="08F11DED" w14:textId="6000A37E" w:rsidR="002F5ECF" w:rsidRPr="00115634" w:rsidDel="009661CB" w:rsidRDefault="002F5ECF" w:rsidP="00A4784A">
            <w:pPr>
              <w:rPr>
                <w:ins w:id="5758" w:author="88692" w:date="2020-06-16T15:06:00Z"/>
                <w:del w:id="5759" w:author="Fegie" w:date="2021-04-28T12:01:00Z"/>
                <w:rFonts w:ascii="標楷體" w:eastAsia="標楷體" w:hAnsi="標楷體"/>
              </w:rPr>
            </w:pPr>
            <w:bookmarkStart w:id="5760" w:name="_Toc71197821"/>
            <w:bookmarkEnd w:id="5760"/>
          </w:p>
        </w:tc>
        <w:bookmarkStart w:id="5761" w:name="_Toc71197822"/>
        <w:bookmarkEnd w:id="5761"/>
      </w:tr>
      <w:tr w:rsidR="00FE2090" w:rsidRPr="00115634" w:rsidDel="009661CB" w14:paraId="7D025789" w14:textId="7AB35A3A" w:rsidTr="00A4784A">
        <w:trPr>
          <w:trHeight w:val="291"/>
          <w:jc w:val="center"/>
          <w:del w:id="5762" w:author="Fegie" w:date="2021-04-28T12:01:00Z"/>
        </w:trPr>
        <w:tc>
          <w:tcPr>
            <w:tcW w:w="2695" w:type="dxa"/>
            <w:gridSpan w:val="2"/>
          </w:tcPr>
          <w:p w14:paraId="183D493E" w14:textId="4FE667DC" w:rsidR="00FE2090" w:rsidRPr="007E48C8" w:rsidDel="009661CB" w:rsidRDefault="0017057F" w:rsidP="00A4784A">
            <w:pPr>
              <w:rPr>
                <w:del w:id="5763" w:author="Fegie" w:date="2021-04-28T12:01:00Z"/>
                <w:rFonts w:ascii="標楷體" w:eastAsia="標楷體" w:hAnsi="標楷體"/>
              </w:rPr>
            </w:pPr>
            <w:del w:id="5764" w:author="Fegie" w:date="2021-04-28T12:01:00Z">
              <w:r w:rsidRPr="00344823" w:rsidDel="009661CB">
                <w:rPr>
                  <w:rFonts w:ascii="標楷體" w:eastAsia="標楷體" w:hAnsi="標楷體"/>
                </w:rPr>
                <w:delText>統</w:delText>
              </w:r>
              <w:r w:rsidRPr="00344823" w:rsidDel="009661CB">
                <w:rPr>
                  <w:rFonts w:ascii="標楷體" w:eastAsia="標楷體" w:hAnsi="標楷體" w:hint="eastAsia"/>
                  <w:lang w:eastAsia="zh-HK"/>
                </w:rPr>
                <w:delText>一</w:delText>
              </w:r>
              <w:r w:rsidRPr="00344823" w:rsidDel="009661CB">
                <w:rPr>
                  <w:rFonts w:ascii="標楷體" w:eastAsia="標楷體" w:hAnsi="標楷體"/>
                </w:rPr>
                <w:delText>編</w:delText>
              </w:r>
              <w:r w:rsidRPr="00344823" w:rsidDel="009661CB">
                <w:rPr>
                  <w:rFonts w:ascii="標楷體" w:eastAsia="標楷體" w:hAnsi="標楷體" w:hint="eastAsia"/>
                  <w:lang w:eastAsia="zh-HK"/>
                </w:rPr>
                <w:delText>號</w:delText>
              </w:r>
              <w:bookmarkStart w:id="5765" w:name="_Toc71197823"/>
              <w:bookmarkEnd w:id="5765"/>
            </w:del>
          </w:p>
        </w:tc>
        <w:tc>
          <w:tcPr>
            <w:tcW w:w="3969" w:type="dxa"/>
          </w:tcPr>
          <w:p w14:paraId="022F90F1" w14:textId="79CEF397" w:rsidR="00FE2090" w:rsidRPr="009B2BD3" w:rsidDel="009661CB" w:rsidRDefault="00FE2090" w:rsidP="00A4784A">
            <w:pPr>
              <w:rPr>
                <w:del w:id="5766" w:author="Fegie" w:date="2021-04-28T12:01:00Z"/>
                <w:rFonts w:ascii="標楷體" w:eastAsia="標楷體" w:hAnsi="標楷體"/>
              </w:rPr>
            </w:pPr>
            <w:del w:id="5767" w:author="Fegie" w:date="2021-04-28T12:01:00Z">
              <w:r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5768" w:name="_Toc71197824"/>
              <w:bookmarkEnd w:id="5768"/>
            </w:del>
          </w:p>
        </w:tc>
        <w:tc>
          <w:tcPr>
            <w:tcW w:w="2693" w:type="dxa"/>
          </w:tcPr>
          <w:p w14:paraId="75D8109D" w14:textId="1363E776" w:rsidR="00FE2090" w:rsidRPr="00115634" w:rsidDel="009661CB" w:rsidRDefault="00FE2090" w:rsidP="00A4784A">
            <w:pPr>
              <w:rPr>
                <w:del w:id="5769" w:author="Fegie" w:date="2021-04-28T12:01:00Z"/>
                <w:rFonts w:ascii="標楷體" w:eastAsia="標楷體" w:hAnsi="標楷體"/>
              </w:rPr>
            </w:pPr>
            <w:bookmarkStart w:id="5770" w:name="_Toc71197825"/>
            <w:bookmarkEnd w:id="5770"/>
          </w:p>
        </w:tc>
        <w:bookmarkStart w:id="5771" w:name="_Toc71197826"/>
        <w:bookmarkEnd w:id="5771"/>
      </w:tr>
      <w:tr w:rsidR="00FE2090" w:rsidRPr="00115634" w:rsidDel="009661CB" w14:paraId="5BC5081D" w14:textId="6417DF24" w:rsidTr="00A4784A">
        <w:trPr>
          <w:trHeight w:val="291"/>
          <w:jc w:val="center"/>
          <w:del w:id="5772" w:author="Fegie" w:date="2021-04-28T12:01:00Z"/>
        </w:trPr>
        <w:tc>
          <w:tcPr>
            <w:tcW w:w="2695" w:type="dxa"/>
            <w:gridSpan w:val="2"/>
          </w:tcPr>
          <w:p w14:paraId="5DE52751" w14:textId="10AD6451" w:rsidR="00FE2090" w:rsidRPr="007E48C8" w:rsidDel="009661CB" w:rsidRDefault="00FE2090" w:rsidP="00A4784A">
            <w:pPr>
              <w:rPr>
                <w:del w:id="5773" w:author="Fegie" w:date="2021-04-28T12:01:00Z"/>
                <w:rFonts w:ascii="標楷體" w:eastAsia="標楷體" w:hAnsi="標楷體"/>
              </w:rPr>
            </w:pPr>
            <w:del w:id="5774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戶號</w:delText>
              </w:r>
              <w:bookmarkStart w:id="5775" w:name="_Toc71197827"/>
              <w:bookmarkEnd w:id="5775"/>
            </w:del>
          </w:p>
        </w:tc>
        <w:tc>
          <w:tcPr>
            <w:tcW w:w="3969" w:type="dxa"/>
          </w:tcPr>
          <w:p w14:paraId="3B2234B4" w14:textId="587262CA" w:rsidR="00FE2090" w:rsidRPr="007E48C8" w:rsidDel="009661CB" w:rsidRDefault="00FE2090" w:rsidP="00A4784A">
            <w:pPr>
              <w:rPr>
                <w:del w:id="5776" w:author="Fegie" w:date="2021-04-28T12:01:00Z"/>
                <w:rFonts w:ascii="標楷體" w:eastAsia="標楷體" w:hAnsi="標楷體"/>
              </w:rPr>
            </w:pPr>
            <w:del w:id="5777" w:author="Fegie" w:date="2021-04-28T12:01:00Z">
              <w:r w:rsidDel="009661CB">
                <w:rPr>
                  <w:rFonts w:ascii="標楷體" w:eastAsia="標楷體" w:hAnsi="標楷體" w:hint="eastAsia"/>
                </w:rPr>
                <w:delText>9999999</w:delText>
              </w:r>
              <w:bookmarkStart w:id="5778" w:name="_Toc71197828"/>
              <w:bookmarkEnd w:id="5778"/>
            </w:del>
          </w:p>
        </w:tc>
        <w:tc>
          <w:tcPr>
            <w:tcW w:w="2693" w:type="dxa"/>
          </w:tcPr>
          <w:p w14:paraId="2A4CB4E9" w14:textId="3744C3CA" w:rsidR="00FE2090" w:rsidRPr="00115634" w:rsidDel="009661CB" w:rsidRDefault="00FE2090" w:rsidP="00A4784A">
            <w:pPr>
              <w:rPr>
                <w:del w:id="5779" w:author="Fegie" w:date="2021-04-28T12:01:00Z"/>
                <w:rFonts w:ascii="標楷體" w:eastAsia="標楷體" w:hAnsi="標楷體"/>
              </w:rPr>
            </w:pPr>
            <w:bookmarkStart w:id="5780" w:name="_Toc71197829"/>
            <w:bookmarkEnd w:id="5780"/>
          </w:p>
        </w:tc>
        <w:bookmarkStart w:id="5781" w:name="_Toc71197830"/>
        <w:bookmarkEnd w:id="5781"/>
      </w:tr>
      <w:tr w:rsidR="00FE2090" w:rsidRPr="00FE2090" w:rsidDel="009661CB" w14:paraId="1DA8D087" w14:textId="6B4F30AC" w:rsidTr="00A4784A">
        <w:trPr>
          <w:trHeight w:val="291"/>
          <w:jc w:val="center"/>
          <w:del w:id="5782" w:author="Fegie" w:date="2021-04-28T12:01:00Z"/>
        </w:trPr>
        <w:tc>
          <w:tcPr>
            <w:tcW w:w="2695" w:type="dxa"/>
            <w:gridSpan w:val="2"/>
          </w:tcPr>
          <w:p w14:paraId="30D52697" w14:textId="423C8E4E" w:rsidR="00FE2090" w:rsidRPr="00FE2090" w:rsidDel="009661CB" w:rsidRDefault="00E751D7" w:rsidP="00A4784A">
            <w:pPr>
              <w:rPr>
                <w:del w:id="5783" w:author="Fegie" w:date="2021-04-28T12:01:00Z"/>
                <w:rFonts w:ascii="標楷體" w:eastAsia="標楷體" w:hAnsi="標楷體"/>
              </w:rPr>
            </w:pPr>
            <w:del w:id="5784" w:author="Fegie" w:date="2021-04-28T12:01:00Z">
              <w:r w:rsidRPr="0006376E" w:rsidDel="009661CB">
                <w:rPr>
                  <w:rFonts w:ascii="標楷體" w:eastAsia="標楷體" w:hAnsi="標楷體" w:hint="eastAsia"/>
                </w:rPr>
                <w:delText>手機號碼</w:delText>
              </w:r>
              <w:bookmarkStart w:id="5785" w:name="_Toc71197831"/>
              <w:bookmarkEnd w:id="5785"/>
            </w:del>
          </w:p>
        </w:tc>
        <w:tc>
          <w:tcPr>
            <w:tcW w:w="3969" w:type="dxa"/>
          </w:tcPr>
          <w:p w14:paraId="7C363177" w14:textId="3E123B96" w:rsidR="00FE2090" w:rsidRPr="00FE2090" w:rsidDel="009661CB" w:rsidRDefault="00E751D7" w:rsidP="00A4784A">
            <w:pPr>
              <w:rPr>
                <w:del w:id="5786" w:author="Fegie" w:date="2021-04-28T12:01:00Z"/>
                <w:rFonts w:ascii="標楷體" w:eastAsia="標楷體" w:hAnsi="標楷體"/>
              </w:rPr>
            </w:pPr>
            <w:del w:id="5787" w:author="Fegie" w:date="2021-04-28T12:01:00Z">
              <w:r w:rsidRPr="0006376E" w:rsidDel="009661CB">
                <w:rPr>
                  <w:rFonts w:ascii="標楷體" w:eastAsia="標楷體" w:hAnsi="標楷體"/>
                </w:rPr>
                <w:delText>9999999999</w:delText>
              </w:r>
              <w:bookmarkStart w:id="5788" w:name="_Toc71197832"/>
              <w:bookmarkEnd w:id="5788"/>
            </w:del>
          </w:p>
        </w:tc>
        <w:tc>
          <w:tcPr>
            <w:tcW w:w="2693" w:type="dxa"/>
          </w:tcPr>
          <w:p w14:paraId="46148E6D" w14:textId="5C84BCE3" w:rsidR="00FE2090" w:rsidRPr="00FE2090" w:rsidDel="009661CB" w:rsidRDefault="00FE2090" w:rsidP="00A4784A">
            <w:pPr>
              <w:rPr>
                <w:del w:id="5789" w:author="Fegie" w:date="2021-04-28T12:01:00Z"/>
                <w:rFonts w:ascii="標楷體" w:eastAsia="標楷體" w:hAnsi="標楷體"/>
              </w:rPr>
            </w:pPr>
            <w:bookmarkStart w:id="5790" w:name="_Toc71197833"/>
            <w:bookmarkEnd w:id="5790"/>
          </w:p>
        </w:tc>
        <w:bookmarkStart w:id="5791" w:name="_Toc71197834"/>
        <w:bookmarkEnd w:id="5791"/>
      </w:tr>
      <w:tr w:rsidR="00FE2090" w:rsidRPr="00115634" w:rsidDel="009661CB" w14:paraId="798CF1B0" w14:textId="7FF82E5B" w:rsidTr="00A4784A">
        <w:trPr>
          <w:trHeight w:val="291"/>
          <w:jc w:val="center"/>
          <w:del w:id="5792" w:author="Fegie" w:date="2021-04-28T12:01:00Z"/>
        </w:trPr>
        <w:tc>
          <w:tcPr>
            <w:tcW w:w="2695" w:type="dxa"/>
            <w:gridSpan w:val="2"/>
          </w:tcPr>
          <w:p w14:paraId="70549837" w14:textId="3CCB82E6" w:rsidR="00FE2090" w:rsidRPr="007E48C8" w:rsidDel="009661CB" w:rsidRDefault="00FE2090" w:rsidP="00A4784A">
            <w:pPr>
              <w:rPr>
                <w:del w:id="5793" w:author="Fegie" w:date="2021-04-28T12:01:00Z"/>
                <w:rFonts w:ascii="標楷體" w:eastAsia="標楷體" w:hAnsi="標楷體"/>
              </w:rPr>
            </w:pPr>
            <w:del w:id="5794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身份別</w:delText>
              </w:r>
              <w:bookmarkStart w:id="5795" w:name="_Toc71197835"/>
              <w:bookmarkEnd w:id="5795"/>
            </w:del>
          </w:p>
        </w:tc>
        <w:tc>
          <w:tcPr>
            <w:tcW w:w="3969" w:type="dxa"/>
          </w:tcPr>
          <w:p w14:paraId="786079A0" w14:textId="786926A1" w:rsidR="00FE2090" w:rsidRPr="009B2BD3" w:rsidDel="009661CB" w:rsidRDefault="00FE2090" w:rsidP="00A4784A">
            <w:pPr>
              <w:rPr>
                <w:del w:id="5796" w:author="Fegie" w:date="2021-04-28T12:01:00Z"/>
                <w:rFonts w:ascii="標楷體" w:eastAsia="標楷體" w:hAnsi="標楷體"/>
              </w:rPr>
            </w:pPr>
            <w:del w:id="5797" w:author="Fegie" w:date="2021-04-28T12:01:00Z">
              <w:r w:rsidDel="009661CB">
                <w:rPr>
                  <w:rFonts w:ascii="標楷體" w:eastAsia="標楷體" w:hAnsi="標楷體" w:hint="eastAsia"/>
                </w:rPr>
                <w:delText>X(12)</w:delText>
              </w:r>
              <w:bookmarkStart w:id="5798" w:name="_Toc71197836"/>
              <w:bookmarkEnd w:id="5798"/>
            </w:del>
          </w:p>
        </w:tc>
        <w:tc>
          <w:tcPr>
            <w:tcW w:w="2693" w:type="dxa"/>
          </w:tcPr>
          <w:p w14:paraId="2826F4E0" w14:textId="74FBEE77" w:rsidR="00FE2090" w:rsidRPr="00115634" w:rsidDel="009661CB" w:rsidRDefault="00FE2090" w:rsidP="00A4784A">
            <w:pPr>
              <w:rPr>
                <w:del w:id="5799" w:author="Fegie" w:date="2021-04-28T12:01:00Z"/>
                <w:rFonts w:ascii="標楷體" w:eastAsia="標楷體" w:hAnsi="標楷體"/>
              </w:rPr>
            </w:pPr>
            <w:bookmarkStart w:id="5800" w:name="_Toc71197837"/>
            <w:bookmarkEnd w:id="5800"/>
          </w:p>
        </w:tc>
        <w:bookmarkStart w:id="5801" w:name="_Toc71197838"/>
        <w:bookmarkEnd w:id="5801"/>
      </w:tr>
      <w:tr w:rsidR="00FE2090" w:rsidRPr="00115634" w:rsidDel="009661CB" w14:paraId="14716438" w14:textId="422E2EAD" w:rsidTr="00A4784A">
        <w:trPr>
          <w:trHeight w:val="291"/>
          <w:jc w:val="center"/>
          <w:del w:id="5802" w:author="Fegie" w:date="2021-04-28T12:01:00Z"/>
        </w:trPr>
        <w:tc>
          <w:tcPr>
            <w:tcW w:w="2695" w:type="dxa"/>
            <w:gridSpan w:val="2"/>
          </w:tcPr>
          <w:p w14:paraId="2F20F59C" w14:textId="6F941C64" w:rsidR="00FE2090" w:rsidRPr="007E48C8" w:rsidDel="009661CB" w:rsidRDefault="00FE2090" w:rsidP="00A4784A">
            <w:pPr>
              <w:rPr>
                <w:del w:id="5803" w:author="Fegie" w:date="2021-04-28T12:01:00Z"/>
                <w:rFonts w:ascii="標楷體" w:eastAsia="標楷體" w:hAnsi="標楷體"/>
              </w:rPr>
            </w:pPr>
            <w:del w:id="5804" w:author="Fegie" w:date="2021-04-28T12:01:00Z">
              <w:r w:rsidRPr="007E48C8" w:rsidDel="009661CB">
                <w:rPr>
                  <w:rFonts w:ascii="標楷體" w:eastAsia="標楷體" w:hAnsi="標楷體" w:hint="eastAsia"/>
                </w:rPr>
                <w:delText>戶名</w:delText>
              </w:r>
              <w:bookmarkStart w:id="5805" w:name="_Toc71197839"/>
              <w:bookmarkEnd w:id="5805"/>
            </w:del>
          </w:p>
        </w:tc>
        <w:tc>
          <w:tcPr>
            <w:tcW w:w="3969" w:type="dxa"/>
          </w:tcPr>
          <w:p w14:paraId="1E7B2123" w14:textId="7392BC2F" w:rsidR="00FE2090" w:rsidRPr="009B2BD3" w:rsidDel="009661CB" w:rsidRDefault="00FE2090" w:rsidP="00A4784A">
            <w:pPr>
              <w:rPr>
                <w:del w:id="5806" w:author="Fegie" w:date="2021-04-28T12:01:00Z"/>
                <w:rFonts w:ascii="標楷體" w:eastAsia="標楷體" w:hAnsi="標楷體"/>
              </w:rPr>
            </w:pPr>
            <w:del w:id="5807" w:author="Fegie" w:date="2021-04-28T12:01:00Z">
              <w:r w:rsidDel="009661CB">
                <w:rPr>
                  <w:rFonts w:ascii="標楷體" w:eastAsia="標楷體" w:hAnsi="標楷體" w:hint="eastAsia"/>
                </w:rPr>
                <w:delText>X(50)</w:delText>
              </w:r>
              <w:bookmarkStart w:id="5808" w:name="_Toc71197840"/>
              <w:bookmarkEnd w:id="5808"/>
            </w:del>
          </w:p>
        </w:tc>
        <w:tc>
          <w:tcPr>
            <w:tcW w:w="2693" w:type="dxa"/>
          </w:tcPr>
          <w:p w14:paraId="74B30FC8" w14:textId="5F4A5866" w:rsidR="00FE2090" w:rsidRPr="00115634" w:rsidDel="009661CB" w:rsidRDefault="00FE2090" w:rsidP="00A4784A">
            <w:pPr>
              <w:rPr>
                <w:del w:id="5809" w:author="Fegie" w:date="2021-04-28T12:01:00Z"/>
                <w:rFonts w:ascii="標楷體" w:eastAsia="標楷體" w:hAnsi="標楷體"/>
              </w:rPr>
            </w:pPr>
            <w:bookmarkStart w:id="5810" w:name="_Toc71197841"/>
            <w:bookmarkEnd w:id="5810"/>
          </w:p>
        </w:tc>
        <w:bookmarkStart w:id="5811" w:name="_Toc71197842"/>
        <w:bookmarkEnd w:id="5811"/>
      </w:tr>
      <w:tr w:rsidR="00FE2090" w:rsidRPr="00115634" w:rsidDel="009661CB" w14:paraId="5C0961F2" w14:textId="51C88B92" w:rsidTr="00A4784A">
        <w:trPr>
          <w:trHeight w:val="291"/>
          <w:jc w:val="center"/>
          <w:del w:id="5812" w:author="Fegie" w:date="2021-04-28T12:01:00Z"/>
        </w:trPr>
        <w:tc>
          <w:tcPr>
            <w:tcW w:w="2695" w:type="dxa"/>
            <w:gridSpan w:val="2"/>
          </w:tcPr>
          <w:p w14:paraId="5D1E75DC" w14:textId="00C172BA" w:rsidR="00FE2090" w:rsidRPr="007E48C8" w:rsidDel="009661CB" w:rsidRDefault="00FE2090" w:rsidP="00A4784A">
            <w:pPr>
              <w:rPr>
                <w:del w:id="5813" w:author="Fegie" w:date="2021-04-28T12:01:00Z"/>
                <w:rFonts w:ascii="標楷體" w:eastAsia="標楷體" w:hAnsi="標楷體"/>
              </w:rPr>
            </w:pPr>
            <w:bookmarkStart w:id="5814" w:name="_Toc71197843"/>
            <w:bookmarkEnd w:id="5814"/>
          </w:p>
        </w:tc>
        <w:tc>
          <w:tcPr>
            <w:tcW w:w="3969" w:type="dxa"/>
          </w:tcPr>
          <w:p w14:paraId="749C57A1" w14:textId="185AEED0" w:rsidR="00FE2090" w:rsidRPr="007E48C8" w:rsidDel="009661CB" w:rsidRDefault="00FE2090" w:rsidP="00A4784A">
            <w:pPr>
              <w:rPr>
                <w:del w:id="5815" w:author="Fegie" w:date="2021-04-28T12:01:00Z"/>
                <w:rFonts w:ascii="標楷體" w:eastAsia="標楷體" w:hAnsi="標楷體"/>
              </w:rPr>
            </w:pPr>
            <w:bookmarkStart w:id="5816" w:name="_Toc71197844"/>
            <w:bookmarkEnd w:id="5816"/>
          </w:p>
        </w:tc>
        <w:tc>
          <w:tcPr>
            <w:tcW w:w="2693" w:type="dxa"/>
          </w:tcPr>
          <w:p w14:paraId="2CDAAC1B" w14:textId="73885F9A" w:rsidR="00FE2090" w:rsidRPr="00115634" w:rsidDel="009661CB" w:rsidRDefault="00FE2090" w:rsidP="00A4784A">
            <w:pPr>
              <w:rPr>
                <w:del w:id="5817" w:author="Fegie" w:date="2021-04-28T12:01:00Z"/>
                <w:rFonts w:ascii="標楷體" w:eastAsia="標楷體" w:hAnsi="標楷體"/>
              </w:rPr>
            </w:pPr>
            <w:bookmarkStart w:id="5818" w:name="_Toc71197845"/>
            <w:bookmarkEnd w:id="5818"/>
          </w:p>
        </w:tc>
        <w:bookmarkStart w:id="5819" w:name="_Toc71197846"/>
        <w:bookmarkEnd w:id="5819"/>
      </w:tr>
    </w:tbl>
    <w:p w14:paraId="6EFF6E75" w14:textId="159F4293" w:rsidR="00D64762" w:rsidRPr="00F75F68" w:rsidDel="009661CB" w:rsidRDefault="00D64762" w:rsidP="00D64762">
      <w:pPr>
        <w:rPr>
          <w:del w:id="5820" w:author="Fegie" w:date="2021-04-28T12:01:00Z"/>
          <w:rFonts w:ascii="標楷體" w:eastAsia="標楷體" w:hAnsi="標楷體"/>
        </w:rPr>
      </w:pPr>
      <w:bookmarkStart w:id="5821" w:name="_Toc71197847"/>
      <w:bookmarkEnd w:id="5821"/>
    </w:p>
    <w:p w14:paraId="583D6DC5" w14:textId="19C9AF69" w:rsidR="00291AD4" w:rsidRPr="009B2BD3" w:rsidDel="009661CB" w:rsidRDefault="00291AD4" w:rsidP="00291AD4">
      <w:pPr>
        <w:rPr>
          <w:del w:id="5822" w:author="Fegie" w:date="2021-04-28T12:01:00Z"/>
          <w:rFonts w:ascii="標楷體" w:eastAsia="標楷體" w:hAnsi="標楷體"/>
        </w:rPr>
      </w:pPr>
      <w:bookmarkStart w:id="5823" w:name="_Toc71197848"/>
      <w:bookmarkEnd w:id="5823"/>
    </w:p>
    <w:p w14:paraId="47A914BA" w14:textId="695B16D9" w:rsidR="002E64C2" w:rsidRPr="009B2BD3" w:rsidDel="009661CB" w:rsidRDefault="002E64C2" w:rsidP="00252F5F">
      <w:pPr>
        <w:rPr>
          <w:del w:id="5824" w:author="Fegie" w:date="2021-04-28T12:01:00Z"/>
          <w:rFonts w:ascii="標楷體" w:eastAsia="標楷體" w:hAnsi="標楷體"/>
        </w:rPr>
      </w:pPr>
      <w:bookmarkStart w:id="5825" w:name="_Toc71197849"/>
      <w:bookmarkEnd w:id="5825"/>
    </w:p>
    <w:p w14:paraId="3C8D0E92" w14:textId="1D1DAD32" w:rsidR="002E64C2" w:rsidRPr="009B2BD3" w:rsidDel="009661CB" w:rsidRDefault="002E64C2" w:rsidP="00252F5F">
      <w:pPr>
        <w:rPr>
          <w:del w:id="5826" w:author="Fegie" w:date="2021-04-28T12:01:00Z"/>
          <w:rFonts w:ascii="標楷體" w:eastAsia="標楷體" w:hAnsi="標楷體"/>
        </w:rPr>
      </w:pPr>
      <w:del w:id="5827" w:author="Fegie" w:date="2021-04-28T12:01:00Z">
        <w:r w:rsidRPr="009B2BD3" w:rsidDel="009661CB">
          <w:rPr>
            <w:rFonts w:ascii="標楷體" w:eastAsia="標楷體" w:hAnsi="標楷體"/>
          </w:rPr>
          <w:br w:type="page"/>
        </w:r>
      </w:del>
    </w:p>
    <w:p w14:paraId="0A74B934" w14:textId="3129A146" w:rsidR="00252F5F" w:rsidRPr="009B2BD3" w:rsidDel="009661CB" w:rsidRDefault="00D60D6C" w:rsidP="003163F8">
      <w:pPr>
        <w:pStyle w:val="3"/>
        <w:numPr>
          <w:ilvl w:val="5"/>
          <w:numId w:val="6"/>
        </w:numPr>
        <w:ind w:left="1701" w:hanging="1134"/>
        <w:rPr>
          <w:del w:id="5828" w:author="Fegie" w:date="2021-04-28T12:03:00Z"/>
          <w:rFonts w:hAnsi="標楷體"/>
        </w:rPr>
      </w:pPr>
      <w:del w:id="5829" w:author="Fegie" w:date="2021-04-28T12:03:00Z">
        <w:r w:rsidRPr="009B2BD3" w:rsidDel="009661CB">
          <w:rPr>
            <w:rFonts w:hAnsi="標楷體" w:hint="eastAsia"/>
          </w:rPr>
          <w:delText>L110</w:delText>
        </w:r>
        <w:r w:rsidR="00087B9A" w:rsidRPr="009B2BD3" w:rsidDel="009661CB">
          <w:rPr>
            <w:rFonts w:hAnsi="標楷體"/>
          </w:rPr>
          <w:delText>3</w:delText>
        </w:r>
        <w:r w:rsidR="00252F5F" w:rsidRPr="009B2BD3" w:rsidDel="009661CB">
          <w:rPr>
            <w:rFonts w:hAnsi="標楷體"/>
          </w:rPr>
          <w:delText xml:space="preserve"> </w:delText>
        </w:r>
        <w:r w:rsidR="008F008B" w:rsidRPr="009B2BD3" w:rsidDel="009661CB">
          <w:rPr>
            <w:rFonts w:hAnsi="標楷體" w:hint="eastAsia"/>
          </w:rPr>
          <w:delText>顧客基本資料變更-自然人</w:delText>
        </w:r>
        <w:bookmarkStart w:id="5830" w:name="_Toc71197850"/>
        <w:bookmarkEnd w:id="5830"/>
      </w:del>
    </w:p>
    <w:p w14:paraId="3AF1C247" w14:textId="5ED44F0E" w:rsidR="00252F5F" w:rsidRPr="009B2BD3" w:rsidDel="009661CB" w:rsidRDefault="00252F5F" w:rsidP="00252F5F">
      <w:pPr>
        <w:pStyle w:val="a"/>
        <w:rPr>
          <w:del w:id="5831" w:author="Fegie" w:date="2021-04-28T12:03:00Z"/>
          <w:rFonts w:ascii="標楷體" w:hAnsi="標楷體"/>
        </w:rPr>
      </w:pPr>
      <w:del w:id="5832" w:author="Fegie" w:date="2021-04-28T12:03:00Z">
        <w:r w:rsidRPr="009B2BD3" w:rsidDel="009661CB">
          <w:rPr>
            <w:rFonts w:ascii="標楷體" w:hAnsi="標楷體"/>
          </w:rPr>
          <w:delText>功能說明</w:delText>
        </w:r>
        <w:bookmarkStart w:id="5833" w:name="_Toc71197851"/>
        <w:bookmarkEnd w:id="5833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52F5F" w:rsidRPr="009B2BD3" w:rsidDel="009661CB" w14:paraId="7E3CED47" w14:textId="39B7B7C0" w:rsidTr="008F3B39">
        <w:trPr>
          <w:trHeight w:val="277"/>
          <w:del w:id="583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B6F515" w14:textId="3A41C06B" w:rsidR="00252F5F" w:rsidRPr="009B2BD3" w:rsidDel="009661CB" w:rsidRDefault="00252F5F" w:rsidP="008F3B39">
            <w:pPr>
              <w:rPr>
                <w:del w:id="5835" w:author="Fegie" w:date="2021-04-28T12:03:00Z"/>
                <w:rFonts w:ascii="標楷體" w:eastAsia="標楷體" w:hAnsi="標楷體"/>
              </w:rPr>
            </w:pPr>
            <w:del w:id="5836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功能名稱 </w:delText>
              </w:r>
              <w:bookmarkStart w:id="5837" w:name="_Toc71197852"/>
              <w:bookmarkEnd w:id="583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E517EB" w14:textId="1EBA45B6" w:rsidR="00252F5F" w:rsidRPr="009B2BD3" w:rsidDel="009661CB" w:rsidRDefault="008F008B" w:rsidP="008F3B39">
            <w:pPr>
              <w:rPr>
                <w:del w:id="5838" w:author="Fegie" w:date="2021-04-28T12:03:00Z"/>
                <w:rFonts w:ascii="標楷體" w:eastAsia="標楷體" w:hAnsi="標楷體"/>
              </w:rPr>
            </w:pPr>
            <w:del w:id="583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顧客基本資料變更-自然人</w:delText>
              </w:r>
              <w:bookmarkStart w:id="5840" w:name="_Toc71197853"/>
              <w:bookmarkEnd w:id="5840"/>
            </w:del>
          </w:p>
          <w:p w14:paraId="1FD384CA" w14:textId="41FAD037" w:rsidR="00252F5F" w:rsidRPr="009B2BD3" w:rsidDel="009661CB" w:rsidRDefault="002E64C2" w:rsidP="008F008B">
            <w:pPr>
              <w:rPr>
                <w:del w:id="5841" w:author="Fegie" w:date="2021-04-28T12:03:00Z"/>
                <w:rFonts w:ascii="標楷體" w:eastAsia="標楷體" w:hAnsi="標楷體"/>
              </w:rPr>
            </w:pPr>
            <w:del w:id="584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必須是顧客主檔已建立之</w:delText>
              </w:r>
              <w:r w:rsidR="00087B9A" w:rsidRPr="009B2BD3" w:rsidDel="009661CB">
                <w:rPr>
                  <w:rFonts w:ascii="標楷體" w:eastAsia="標楷體" w:hAnsi="標楷體" w:hint="eastAsia"/>
                  <w:lang w:eastAsia="zh-HK"/>
                </w:rPr>
                <w:delText>自</w:delText>
              </w:r>
              <w:r w:rsidR="00087B9A" w:rsidRPr="009B2BD3" w:rsidDel="009661CB">
                <w:rPr>
                  <w:rFonts w:ascii="標楷體" w:eastAsia="標楷體" w:hAnsi="標楷體" w:hint="eastAsia"/>
                </w:rPr>
                <w:delText>然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人資料</w:delText>
              </w:r>
              <w:bookmarkStart w:id="5843" w:name="_Toc71197854"/>
              <w:bookmarkEnd w:id="5843"/>
            </w:del>
          </w:p>
          <w:p w14:paraId="1099FAF3" w14:textId="4E1293AA" w:rsidR="00291AD4" w:rsidRPr="009B2BD3" w:rsidDel="009661CB" w:rsidRDefault="00291AD4" w:rsidP="008F008B">
            <w:pPr>
              <w:rPr>
                <w:del w:id="5844" w:author="Fegie" w:date="2021-04-28T12:03:00Z"/>
                <w:rFonts w:ascii="標楷體" w:eastAsia="標楷體" w:hAnsi="標楷體"/>
              </w:rPr>
            </w:pPr>
            <w:bookmarkStart w:id="5845" w:name="_Toc71197855"/>
            <w:bookmarkEnd w:id="5845"/>
          </w:p>
        </w:tc>
        <w:bookmarkStart w:id="5846" w:name="_Toc71197856"/>
        <w:bookmarkEnd w:id="5846"/>
      </w:tr>
      <w:tr w:rsidR="00252F5F" w:rsidRPr="009B2BD3" w:rsidDel="009661CB" w14:paraId="23EC3B8E" w14:textId="27273C97" w:rsidTr="008F3B39">
        <w:trPr>
          <w:trHeight w:val="277"/>
          <w:del w:id="584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67B50F" w14:textId="228C4C29" w:rsidR="00252F5F" w:rsidRPr="009B2BD3" w:rsidDel="009661CB" w:rsidRDefault="00252F5F" w:rsidP="008F3B39">
            <w:pPr>
              <w:rPr>
                <w:del w:id="5848" w:author="Fegie" w:date="2021-04-28T12:03:00Z"/>
                <w:rFonts w:ascii="標楷體" w:eastAsia="標楷體" w:hAnsi="標楷體"/>
              </w:rPr>
            </w:pPr>
            <w:del w:id="5849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進入條件</w:delText>
              </w:r>
              <w:bookmarkStart w:id="5850" w:name="_Toc71197857"/>
              <w:bookmarkEnd w:id="585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99A217" w14:textId="7B5280E1" w:rsidR="00252F5F" w:rsidRPr="009B2BD3" w:rsidDel="009661CB" w:rsidRDefault="00252F5F" w:rsidP="008F3B39">
            <w:pPr>
              <w:rPr>
                <w:del w:id="5851" w:author="Fegie" w:date="2021-04-28T12:03:00Z"/>
                <w:rFonts w:ascii="標楷體" w:eastAsia="標楷體" w:hAnsi="標楷體"/>
              </w:rPr>
            </w:pPr>
            <w:bookmarkStart w:id="5852" w:name="_Toc71197858"/>
            <w:bookmarkEnd w:id="5852"/>
          </w:p>
        </w:tc>
        <w:bookmarkStart w:id="5853" w:name="_Toc71197859"/>
        <w:bookmarkEnd w:id="5853"/>
      </w:tr>
      <w:tr w:rsidR="00252F5F" w:rsidRPr="009B2BD3" w:rsidDel="009661CB" w14:paraId="453D50CC" w14:textId="2FF2C6B0" w:rsidTr="008F3B39">
        <w:trPr>
          <w:trHeight w:val="773"/>
          <w:del w:id="585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B56FFB" w14:textId="600A71C5" w:rsidR="00252F5F" w:rsidRPr="009B2BD3" w:rsidDel="009661CB" w:rsidRDefault="00252F5F" w:rsidP="008F3B39">
            <w:pPr>
              <w:rPr>
                <w:del w:id="5855" w:author="Fegie" w:date="2021-04-28T12:03:00Z"/>
                <w:rFonts w:ascii="標楷體" w:eastAsia="標楷體" w:hAnsi="標楷體"/>
              </w:rPr>
            </w:pPr>
            <w:del w:id="5856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基本流程 </w:delText>
              </w:r>
              <w:bookmarkStart w:id="5857" w:name="_Toc71197860"/>
              <w:bookmarkEnd w:id="585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95CF45" w14:textId="0BBB6A89" w:rsidR="00252F5F" w:rsidRPr="009B2BD3" w:rsidDel="009661CB" w:rsidRDefault="00252F5F" w:rsidP="008F3B39">
            <w:pPr>
              <w:rPr>
                <w:del w:id="5858" w:author="Fegie" w:date="2021-04-28T12:03:00Z"/>
                <w:rFonts w:ascii="標楷體" w:eastAsia="標楷體" w:hAnsi="標楷體"/>
              </w:rPr>
            </w:pPr>
            <w:bookmarkStart w:id="5859" w:name="_Toc71197861"/>
            <w:bookmarkEnd w:id="5859"/>
          </w:p>
        </w:tc>
        <w:bookmarkStart w:id="5860" w:name="_Toc71197862"/>
        <w:bookmarkEnd w:id="5860"/>
      </w:tr>
      <w:tr w:rsidR="00252F5F" w:rsidRPr="009B2BD3" w:rsidDel="009661CB" w14:paraId="15A18B6E" w14:textId="622F28A0" w:rsidTr="008F3B39">
        <w:trPr>
          <w:trHeight w:val="321"/>
          <w:del w:id="5861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518DEE" w14:textId="64CBC48F" w:rsidR="00252F5F" w:rsidRPr="009B2BD3" w:rsidDel="009661CB" w:rsidRDefault="00252F5F" w:rsidP="008F3B39">
            <w:pPr>
              <w:rPr>
                <w:del w:id="5862" w:author="Fegie" w:date="2021-04-28T12:03:00Z"/>
                <w:rFonts w:ascii="標楷體" w:eastAsia="標楷體" w:hAnsi="標楷體"/>
              </w:rPr>
            </w:pPr>
            <w:del w:id="5863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選用流程</w:delText>
              </w:r>
              <w:bookmarkStart w:id="5864" w:name="_Toc71197863"/>
              <w:bookmarkEnd w:id="586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BECBE9" w14:textId="78409F60" w:rsidR="00252F5F" w:rsidRPr="009B2BD3" w:rsidDel="009661CB" w:rsidRDefault="00252F5F" w:rsidP="008F3B39">
            <w:pPr>
              <w:rPr>
                <w:del w:id="5865" w:author="Fegie" w:date="2021-04-28T12:03:00Z"/>
                <w:rFonts w:ascii="標楷體" w:eastAsia="標楷體" w:hAnsi="標楷體"/>
              </w:rPr>
            </w:pPr>
            <w:bookmarkStart w:id="5866" w:name="_Toc71197864"/>
            <w:bookmarkEnd w:id="5866"/>
          </w:p>
        </w:tc>
        <w:bookmarkStart w:id="5867" w:name="_Toc71197865"/>
        <w:bookmarkEnd w:id="5867"/>
      </w:tr>
      <w:tr w:rsidR="00252F5F" w:rsidRPr="009B2BD3" w:rsidDel="009661CB" w14:paraId="7DDAE296" w14:textId="524D5BC6" w:rsidTr="008F3B39">
        <w:trPr>
          <w:trHeight w:val="1311"/>
          <w:del w:id="5868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EB002" w14:textId="2E3F26BB" w:rsidR="00252F5F" w:rsidRPr="009B2BD3" w:rsidDel="009661CB" w:rsidRDefault="00252F5F" w:rsidP="008F3B39">
            <w:pPr>
              <w:rPr>
                <w:del w:id="5869" w:author="Fegie" w:date="2021-04-28T12:03:00Z"/>
                <w:rFonts w:ascii="標楷體" w:eastAsia="標楷體" w:hAnsi="標楷體"/>
              </w:rPr>
            </w:pPr>
            <w:del w:id="5870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例外流程</w:delText>
              </w:r>
              <w:bookmarkStart w:id="5871" w:name="_Toc71197866"/>
              <w:bookmarkEnd w:id="587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632DA5" w14:textId="47BDAAC6" w:rsidR="00252F5F" w:rsidRPr="009B2BD3" w:rsidDel="009661CB" w:rsidRDefault="00252F5F" w:rsidP="008F3B39">
            <w:pPr>
              <w:rPr>
                <w:del w:id="5872" w:author="Fegie" w:date="2021-04-28T12:03:00Z"/>
                <w:rFonts w:ascii="標楷體" w:eastAsia="標楷體" w:hAnsi="標楷體"/>
              </w:rPr>
            </w:pPr>
            <w:bookmarkStart w:id="5873" w:name="_Toc71197867"/>
            <w:bookmarkEnd w:id="5873"/>
          </w:p>
        </w:tc>
        <w:bookmarkStart w:id="5874" w:name="_Toc71197868"/>
        <w:bookmarkEnd w:id="5874"/>
      </w:tr>
      <w:tr w:rsidR="00252F5F" w:rsidRPr="009B2BD3" w:rsidDel="009661CB" w14:paraId="1CC33FAD" w14:textId="1F2CBA47" w:rsidTr="008F3B39">
        <w:trPr>
          <w:trHeight w:val="278"/>
          <w:del w:id="5875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3397EA" w14:textId="25B83097" w:rsidR="00252F5F" w:rsidRPr="009B2BD3" w:rsidDel="009661CB" w:rsidRDefault="00252F5F" w:rsidP="008F3B39">
            <w:pPr>
              <w:rPr>
                <w:del w:id="5876" w:author="Fegie" w:date="2021-04-28T12:03:00Z"/>
                <w:rFonts w:ascii="標楷體" w:eastAsia="標楷體" w:hAnsi="標楷體"/>
              </w:rPr>
            </w:pPr>
            <w:del w:id="5877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執行後狀況 </w:delText>
              </w:r>
              <w:bookmarkStart w:id="5878" w:name="_Toc71197869"/>
              <w:bookmarkEnd w:id="587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57DCED" w14:textId="262CC921" w:rsidR="00252F5F" w:rsidRPr="009B2BD3" w:rsidDel="009661CB" w:rsidRDefault="00252F5F" w:rsidP="008F3B39">
            <w:pPr>
              <w:rPr>
                <w:del w:id="5879" w:author="Fegie" w:date="2021-04-28T12:03:00Z"/>
                <w:rFonts w:ascii="標楷體" w:eastAsia="標楷體" w:hAnsi="標楷體"/>
              </w:rPr>
            </w:pPr>
            <w:bookmarkStart w:id="5880" w:name="_Toc71197870"/>
            <w:bookmarkEnd w:id="5880"/>
          </w:p>
        </w:tc>
        <w:bookmarkStart w:id="5881" w:name="_Toc71197871"/>
        <w:bookmarkEnd w:id="5881"/>
      </w:tr>
      <w:tr w:rsidR="00252F5F" w:rsidRPr="009B2BD3" w:rsidDel="009661CB" w14:paraId="64BA4182" w14:textId="3552DDB6" w:rsidTr="008F3B39">
        <w:trPr>
          <w:trHeight w:val="358"/>
          <w:del w:id="5882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6E7F95" w14:textId="2F92863D" w:rsidR="00252F5F" w:rsidRPr="009B2BD3" w:rsidDel="009661CB" w:rsidRDefault="00252F5F" w:rsidP="008F3B39">
            <w:pPr>
              <w:rPr>
                <w:del w:id="5883" w:author="Fegie" w:date="2021-04-28T12:03:00Z"/>
                <w:rFonts w:ascii="標楷體" w:eastAsia="標楷體" w:hAnsi="標楷體"/>
              </w:rPr>
            </w:pPr>
            <w:del w:id="5884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特別需求</w:delText>
              </w:r>
              <w:bookmarkStart w:id="5885" w:name="_Toc71197872"/>
              <w:bookmarkEnd w:id="588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F211F4A" w14:textId="2334A2B6" w:rsidR="00252F5F" w:rsidRPr="009B2BD3" w:rsidDel="009661CB" w:rsidRDefault="00252F5F" w:rsidP="008F3B39">
            <w:pPr>
              <w:rPr>
                <w:del w:id="5886" w:author="Fegie" w:date="2021-04-28T12:03:00Z"/>
                <w:rFonts w:ascii="標楷體" w:eastAsia="標楷體" w:hAnsi="標楷體"/>
              </w:rPr>
            </w:pPr>
            <w:bookmarkStart w:id="5887" w:name="_Toc71197873"/>
            <w:bookmarkEnd w:id="5887"/>
          </w:p>
        </w:tc>
        <w:bookmarkStart w:id="5888" w:name="_Toc71197874"/>
        <w:bookmarkEnd w:id="5888"/>
      </w:tr>
      <w:tr w:rsidR="00252F5F" w:rsidRPr="009B2BD3" w:rsidDel="009661CB" w14:paraId="60D3D569" w14:textId="25AAC118" w:rsidTr="008F3B39">
        <w:trPr>
          <w:trHeight w:val="278"/>
          <w:del w:id="588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86FFA28" w14:textId="59A068F1" w:rsidR="00252F5F" w:rsidRPr="009B2BD3" w:rsidDel="009661CB" w:rsidRDefault="00252F5F" w:rsidP="008F3B39">
            <w:pPr>
              <w:rPr>
                <w:del w:id="5890" w:author="Fegie" w:date="2021-04-28T12:03:00Z"/>
                <w:rFonts w:ascii="標楷體" w:eastAsia="標楷體" w:hAnsi="標楷體"/>
              </w:rPr>
            </w:pPr>
            <w:del w:id="5891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參考 </w:delText>
              </w:r>
              <w:bookmarkStart w:id="5892" w:name="_Toc71197875"/>
              <w:bookmarkEnd w:id="589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DCB9E1" w14:textId="79E6C89A" w:rsidR="00252F5F" w:rsidRPr="009B2BD3" w:rsidDel="009661CB" w:rsidRDefault="00252F5F" w:rsidP="008F3B39">
            <w:pPr>
              <w:rPr>
                <w:del w:id="5893" w:author="Fegie" w:date="2021-04-28T12:03:00Z"/>
                <w:rFonts w:ascii="標楷體" w:eastAsia="標楷體" w:hAnsi="標楷體"/>
              </w:rPr>
            </w:pPr>
            <w:bookmarkStart w:id="5894" w:name="_Toc71197876"/>
            <w:bookmarkEnd w:id="5894"/>
          </w:p>
        </w:tc>
        <w:bookmarkStart w:id="5895" w:name="_Toc71197877"/>
        <w:bookmarkEnd w:id="5895"/>
      </w:tr>
    </w:tbl>
    <w:p w14:paraId="39AF13D5" w14:textId="22BE8705" w:rsidR="00252F5F" w:rsidRPr="009B2BD3" w:rsidDel="009661CB" w:rsidRDefault="00252F5F" w:rsidP="00252F5F">
      <w:pPr>
        <w:rPr>
          <w:del w:id="5896" w:author="Fegie" w:date="2021-04-28T12:03:00Z"/>
          <w:rFonts w:ascii="標楷體" w:eastAsia="標楷體" w:hAnsi="標楷體"/>
        </w:rPr>
      </w:pPr>
      <w:bookmarkStart w:id="5897" w:name="_Toc71197878"/>
      <w:bookmarkEnd w:id="5897"/>
    </w:p>
    <w:p w14:paraId="0C98A16F" w14:textId="024E815E" w:rsidR="00252F5F" w:rsidRPr="009B2BD3" w:rsidDel="009661CB" w:rsidRDefault="00252F5F" w:rsidP="00252F5F">
      <w:pPr>
        <w:rPr>
          <w:del w:id="5898" w:author="Fegie" w:date="2021-04-28T12:03:00Z"/>
          <w:rFonts w:ascii="標楷體" w:eastAsia="標楷體" w:hAnsi="標楷體"/>
        </w:rPr>
      </w:pPr>
      <w:bookmarkStart w:id="5899" w:name="_Toc71197879"/>
      <w:bookmarkEnd w:id="5899"/>
    </w:p>
    <w:p w14:paraId="5675C4A3" w14:textId="18C5AF9E" w:rsidR="00252F5F" w:rsidRPr="009B2BD3" w:rsidDel="009661CB" w:rsidRDefault="00252F5F" w:rsidP="00252F5F">
      <w:pPr>
        <w:rPr>
          <w:del w:id="5900" w:author="Fegie" w:date="2021-04-28T12:03:00Z"/>
          <w:rFonts w:ascii="標楷體" w:eastAsia="標楷體" w:hAnsi="標楷體"/>
        </w:rPr>
      </w:pPr>
      <w:bookmarkStart w:id="5901" w:name="_Toc71197880"/>
      <w:bookmarkEnd w:id="5901"/>
    </w:p>
    <w:p w14:paraId="7F058C95" w14:textId="72EF0A47" w:rsidR="00252F5F" w:rsidRPr="009B2BD3" w:rsidDel="009661CB" w:rsidRDefault="00252F5F" w:rsidP="00252F5F">
      <w:pPr>
        <w:rPr>
          <w:del w:id="5902" w:author="Fegie" w:date="2021-04-28T12:03:00Z"/>
          <w:rFonts w:ascii="標楷體" w:eastAsia="標楷體" w:hAnsi="標楷體"/>
        </w:rPr>
      </w:pPr>
      <w:bookmarkStart w:id="5903" w:name="_Toc71197881"/>
      <w:bookmarkEnd w:id="5903"/>
    </w:p>
    <w:p w14:paraId="12EF3B80" w14:textId="576A3A61" w:rsidR="00252F5F" w:rsidRPr="009B2BD3" w:rsidDel="009661CB" w:rsidRDefault="00252F5F" w:rsidP="00252F5F">
      <w:pPr>
        <w:rPr>
          <w:del w:id="5904" w:author="Fegie" w:date="2021-04-28T12:03:00Z"/>
          <w:rFonts w:ascii="標楷體" w:eastAsia="標楷體" w:hAnsi="標楷體"/>
        </w:rPr>
      </w:pPr>
      <w:bookmarkStart w:id="5905" w:name="_Toc71197882"/>
      <w:bookmarkEnd w:id="5905"/>
    </w:p>
    <w:p w14:paraId="7ECA4B47" w14:textId="214E8D5B" w:rsidR="00252F5F" w:rsidRPr="009B2BD3" w:rsidDel="009661CB" w:rsidRDefault="00252F5F" w:rsidP="00252F5F">
      <w:pPr>
        <w:rPr>
          <w:del w:id="5906" w:author="Fegie" w:date="2021-04-28T12:03:00Z"/>
          <w:rFonts w:ascii="標楷體" w:eastAsia="標楷體" w:hAnsi="標楷體"/>
        </w:rPr>
      </w:pPr>
      <w:bookmarkStart w:id="5907" w:name="_Toc71197883"/>
      <w:bookmarkEnd w:id="5907"/>
    </w:p>
    <w:p w14:paraId="31B6E252" w14:textId="5D91A809" w:rsidR="00252F5F" w:rsidRPr="009B2BD3" w:rsidDel="009661CB" w:rsidRDefault="00252F5F" w:rsidP="00252F5F">
      <w:pPr>
        <w:rPr>
          <w:del w:id="5908" w:author="Fegie" w:date="2021-04-28T12:03:00Z"/>
          <w:rFonts w:ascii="標楷體" w:eastAsia="標楷體" w:hAnsi="標楷體"/>
        </w:rPr>
      </w:pPr>
      <w:bookmarkStart w:id="5909" w:name="_Toc71197884"/>
      <w:bookmarkEnd w:id="5909"/>
    </w:p>
    <w:p w14:paraId="5015439F" w14:textId="643EA6AF" w:rsidR="00252F5F" w:rsidRPr="009B2BD3" w:rsidDel="009661CB" w:rsidRDefault="00252F5F" w:rsidP="00252F5F">
      <w:pPr>
        <w:rPr>
          <w:del w:id="5910" w:author="Fegie" w:date="2021-04-28T12:03:00Z"/>
          <w:rFonts w:ascii="標楷體" w:eastAsia="標楷體" w:hAnsi="標楷體"/>
        </w:rPr>
      </w:pPr>
      <w:del w:id="5911" w:author="Fegie" w:date="2021-04-28T12:03:00Z">
        <w:r w:rsidRPr="009B2BD3" w:rsidDel="009661CB">
          <w:rPr>
            <w:rFonts w:ascii="標楷體" w:eastAsia="標楷體" w:hAnsi="標楷體"/>
          </w:rPr>
          <w:br w:type="page"/>
        </w:r>
      </w:del>
    </w:p>
    <w:p w14:paraId="5AD010D0" w14:textId="3543E93E" w:rsidR="00252F5F" w:rsidRPr="009B2BD3" w:rsidDel="009661CB" w:rsidRDefault="00252F5F" w:rsidP="00252F5F">
      <w:pPr>
        <w:pStyle w:val="a"/>
        <w:rPr>
          <w:del w:id="5912" w:author="Fegie" w:date="2021-04-28T12:03:00Z"/>
          <w:rFonts w:ascii="標楷體" w:hAnsi="標楷體"/>
        </w:rPr>
      </w:pPr>
      <w:del w:id="5913" w:author="Fegie" w:date="2021-04-28T12:03:00Z">
        <w:r w:rsidRPr="009B2BD3" w:rsidDel="009661CB">
          <w:rPr>
            <w:rFonts w:ascii="標楷體" w:hAnsi="標楷體"/>
          </w:rPr>
          <w:delText>UI畫面</w:delText>
        </w:r>
        <w:bookmarkStart w:id="5914" w:name="_Toc71197885"/>
        <w:bookmarkEnd w:id="5914"/>
      </w:del>
    </w:p>
    <w:p w14:paraId="7B21E489" w14:textId="33FC297A" w:rsidR="003B52A5" w:rsidRPr="009B2BD3" w:rsidDel="009661CB" w:rsidRDefault="00252F5F" w:rsidP="00185660">
      <w:pPr>
        <w:pStyle w:val="42"/>
        <w:spacing w:after="72"/>
        <w:ind w:left="1133"/>
        <w:rPr>
          <w:del w:id="5915" w:author="Fegie" w:date="2021-04-28T12:03:00Z"/>
          <w:rFonts w:ascii="標楷體" w:hAnsi="標楷體"/>
        </w:rPr>
      </w:pPr>
      <w:del w:id="5916" w:author="Fegie" w:date="2021-04-28T12:03:00Z">
        <w:r w:rsidRPr="009B2BD3" w:rsidDel="009661CB">
          <w:rPr>
            <w:rFonts w:ascii="標楷體" w:hAnsi="標楷體" w:hint="eastAsia"/>
          </w:rPr>
          <w:delText>輸入畫面：</w:delText>
        </w:r>
        <w:r w:rsidR="00185660" w:rsidRPr="009B2BD3" w:rsidDel="009661CB">
          <w:rPr>
            <w:rFonts w:ascii="標楷體" w:hAnsi="標楷體"/>
          </w:rPr>
          <w:delText xml:space="preserve"> </w:delText>
        </w:r>
        <w:bookmarkStart w:id="5917" w:name="_Toc71197886"/>
        <w:bookmarkEnd w:id="5917"/>
      </w:del>
    </w:p>
    <w:p w14:paraId="5E4947F7" w14:textId="786CFE58" w:rsidR="003B52A5" w:rsidRPr="009B2BD3" w:rsidDel="009661CB" w:rsidRDefault="007E3AAD" w:rsidP="003B52A5">
      <w:pPr>
        <w:rPr>
          <w:del w:id="5918" w:author="Fegie" w:date="2021-04-28T12:03:00Z"/>
          <w:rFonts w:ascii="標楷體" w:eastAsia="標楷體" w:hAnsi="標楷體"/>
        </w:rPr>
      </w:pPr>
      <w:del w:id="5919" w:author="Fegie" w:date="2021-04-28T12:03:00Z">
        <w:r w:rsidRPr="009B2BD3" w:rsidDel="009661CB">
          <w:rPr>
            <w:rFonts w:ascii="標楷體" w:eastAsia="標楷體" w:hAnsi="標楷體"/>
            <w:noProof/>
          </w:rPr>
          <w:drawing>
            <wp:inline distT="0" distB="0" distL="0" distR="0" wp14:anchorId="1948BA36" wp14:editId="161C6590">
              <wp:extent cx="6515100" cy="3441700"/>
              <wp:effectExtent l="0" t="0" r="0" b="6350"/>
              <wp:docPr id="11" name="圖片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1"/>
                      <pic:cNvPicPr>
                        <a:picLocks noChangeAspect="1" noChangeArrowheads="1"/>
                      </pic:cNvPicPr>
                    </pic:nvPicPr>
                    <pic:blipFill>
                      <a:blip r:embed="rId3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15100" cy="3441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Start w:id="5920" w:name="_Toc71197887"/>
        <w:bookmarkEnd w:id="5920"/>
      </w:del>
    </w:p>
    <w:p w14:paraId="3C5AB3A9" w14:textId="6ECA3730" w:rsidR="003B52A5" w:rsidRPr="009B2BD3" w:rsidDel="009661CB" w:rsidRDefault="007E3AAD" w:rsidP="003B52A5">
      <w:pPr>
        <w:rPr>
          <w:del w:id="5921" w:author="Fegie" w:date="2021-04-28T12:03:00Z"/>
          <w:rFonts w:ascii="標楷體" w:eastAsia="標楷體" w:hAnsi="標楷體"/>
        </w:rPr>
      </w:pPr>
      <w:del w:id="5922" w:author="Fegie" w:date="2021-04-28T12:03:00Z">
        <w:r w:rsidRPr="009B2BD3" w:rsidDel="009661CB">
          <w:rPr>
            <w:rFonts w:ascii="標楷體" w:eastAsia="標楷體" w:hAnsi="標楷體" w:hint="eastAsia"/>
            <w:noProof/>
          </w:rPr>
          <w:drawing>
            <wp:inline distT="0" distB="0" distL="0" distR="0" wp14:anchorId="5A7104C7" wp14:editId="3CD11A5D">
              <wp:extent cx="6477000" cy="2965450"/>
              <wp:effectExtent l="0" t="0" r="0" b="6350"/>
              <wp:docPr id="12" name="圖片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"/>
                      <pic:cNvPicPr>
                        <a:picLocks noChangeAspect="1" noChangeArrowheads="1"/>
                      </pic:cNvPicPr>
                    </pic:nvPicPr>
                    <pic:blipFill>
                      <a:blip r:embed="rId3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7000" cy="2965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5923" w:author="余家興" w:date="2020-02-07T15:43:00Z">
        <w:del w:id="5924" w:author="Fegie" w:date="2021-04-28T12:03:00Z">
          <w:r w:rsidR="00396CF4" w:rsidRPr="00396CF4" w:rsidDel="009661CB">
            <w:rPr>
              <w:rFonts w:ascii="標楷體" w:eastAsia="標楷體" w:hAnsi="標楷體"/>
              <w:noProof/>
              <w:rPrChange w:id="5925" w:author="Unknown">
                <w:rPr>
                  <w:noProof/>
                </w:rPr>
              </w:rPrChange>
            </w:rPr>
            <w:drawing>
              <wp:inline distT="0" distB="0" distL="0" distR="0" wp14:anchorId="3CED33FB" wp14:editId="72F007FC">
                <wp:extent cx="6666425" cy="3253740"/>
                <wp:effectExtent l="0" t="0" r="0" b="0"/>
                <wp:docPr id="24" name="圖片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66425" cy="32537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ins w:id="5926" w:author="余家興" w:date="2020-02-07T15:44:00Z">
        <w:del w:id="5927" w:author="Fegie" w:date="2021-04-28T12:03:00Z">
          <w:r w:rsidR="00396CF4" w:rsidRPr="00396CF4" w:rsidDel="009661CB">
            <w:rPr>
              <w:rFonts w:ascii="標楷體" w:eastAsia="標楷體" w:hAnsi="標楷體"/>
              <w:noProof/>
              <w:rPrChange w:id="5928" w:author="Unknown">
                <w:rPr>
                  <w:noProof/>
                </w:rPr>
              </w:rPrChange>
            </w:rPr>
            <w:drawing>
              <wp:inline distT="0" distB="0" distL="0" distR="0" wp14:anchorId="7D6F4CA6" wp14:editId="31DC711E">
                <wp:extent cx="6703861" cy="2720340"/>
                <wp:effectExtent l="0" t="0" r="0" b="0"/>
                <wp:docPr id="29" name="圖片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03861" cy="27203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5929" w:name="_Toc71197888"/>
      <w:bookmarkEnd w:id="5929"/>
    </w:p>
    <w:p w14:paraId="7EAB2791" w14:textId="08BF3137" w:rsidR="00A4784A" w:rsidDel="009661CB" w:rsidRDefault="00A4784A">
      <w:pPr>
        <w:widowControl/>
        <w:rPr>
          <w:del w:id="5930" w:author="Fegie" w:date="2021-04-28T12:03:00Z"/>
          <w:rFonts w:ascii="標楷體" w:eastAsia="標楷體" w:hAnsi="標楷體"/>
        </w:rPr>
      </w:pPr>
      <w:del w:id="5931" w:author="Fegie" w:date="2021-04-28T12:03:00Z">
        <w:r w:rsidDel="009661CB">
          <w:rPr>
            <w:rFonts w:ascii="標楷體" w:eastAsia="標楷體" w:hAnsi="標楷體"/>
          </w:rPr>
          <w:br w:type="page"/>
        </w:r>
      </w:del>
      <w:ins w:id="5932" w:author="余家興" w:date="2020-02-07T15:49:00Z">
        <w:del w:id="5933" w:author="Fegie" w:date="2021-04-28T12:03:00Z">
          <w:r w:rsidR="00396CF4" w:rsidRPr="00396CF4" w:rsidDel="009661CB">
            <w:rPr>
              <w:rFonts w:ascii="標楷體" w:eastAsia="標楷體" w:hAnsi="標楷體"/>
              <w:noProof/>
              <w:rPrChange w:id="5934" w:author="Unknown">
                <w:rPr>
                  <w:noProof/>
                </w:rPr>
              </w:rPrChange>
            </w:rPr>
            <w:drawing>
              <wp:inline distT="0" distB="0" distL="0" distR="0" wp14:anchorId="70EC6CA1" wp14:editId="3910496F">
                <wp:extent cx="6675913" cy="3474720"/>
                <wp:effectExtent l="0" t="0" r="0" b="0"/>
                <wp:docPr id="30" name="圖片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75913" cy="3474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ins w:id="5935" w:author="余家興" w:date="2020-02-07T15:50:00Z">
        <w:del w:id="5936" w:author="Fegie" w:date="2021-04-28T12:03:00Z">
          <w:r w:rsidR="00396CF4" w:rsidRPr="00396CF4" w:rsidDel="009661CB">
            <w:rPr>
              <w:rFonts w:ascii="標楷體" w:eastAsia="標楷體" w:hAnsi="標楷體"/>
              <w:noProof/>
              <w:rPrChange w:id="5937" w:author="Unknown">
                <w:rPr>
                  <w:noProof/>
                </w:rPr>
              </w:rPrChange>
            </w:rPr>
            <w:drawing>
              <wp:inline distT="0" distB="0" distL="0" distR="0" wp14:anchorId="40DE055C" wp14:editId="208072B1">
                <wp:extent cx="6717341" cy="1493520"/>
                <wp:effectExtent l="0" t="0" r="0" b="0"/>
                <wp:docPr id="31" name="圖片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17341" cy="1493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0719E954" w14:textId="29CFB5C4" w:rsidR="00185660" w:rsidRPr="009B2BD3" w:rsidDel="009661CB" w:rsidRDefault="00185660" w:rsidP="003B52A5">
      <w:pPr>
        <w:rPr>
          <w:del w:id="5938" w:author="Fegie" w:date="2021-04-28T12:03:00Z"/>
          <w:rFonts w:ascii="標楷體" w:eastAsia="標楷體" w:hAnsi="標楷體"/>
        </w:rPr>
      </w:pPr>
      <w:bookmarkStart w:id="5939" w:name="_Toc71197889"/>
      <w:bookmarkEnd w:id="5939"/>
    </w:p>
    <w:p w14:paraId="0818F48A" w14:textId="6BE2045D" w:rsidR="00252F5F" w:rsidRPr="009B2BD3" w:rsidDel="009661CB" w:rsidRDefault="00A4784A" w:rsidP="00252F5F">
      <w:pPr>
        <w:pStyle w:val="a"/>
        <w:rPr>
          <w:del w:id="5940" w:author="Fegie" w:date="2021-04-28T12:03:00Z"/>
          <w:rFonts w:ascii="標楷體" w:hAnsi="標楷體"/>
        </w:rPr>
      </w:pPr>
      <w:del w:id="5941" w:author="Fegie" w:date="2021-04-28T12:03:00Z">
        <w:r w:rsidDel="009661CB">
          <w:rPr>
            <w:rFonts w:hint="eastAsia"/>
          </w:rPr>
          <w:delText>輸入</w:delText>
        </w:r>
        <w:r w:rsidR="00252F5F" w:rsidRPr="009B2BD3" w:rsidDel="009661CB">
          <w:rPr>
            <w:rFonts w:ascii="標楷體" w:hAnsi="標楷體"/>
          </w:rPr>
          <w:delText>畫面資料說明</w:delText>
        </w:r>
        <w:bookmarkStart w:id="5942" w:name="_Toc71197890"/>
        <w:bookmarkEnd w:id="5942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6"/>
        <w:gridCol w:w="2116"/>
        <w:gridCol w:w="1296"/>
        <w:gridCol w:w="1053"/>
        <w:gridCol w:w="1126"/>
        <w:gridCol w:w="660"/>
        <w:gridCol w:w="688"/>
        <w:gridCol w:w="2925"/>
      </w:tblGrid>
      <w:tr w:rsidR="00A4784A" w:rsidRPr="009B2BD3" w:rsidDel="009661CB" w14:paraId="0827153C" w14:textId="2F1CD30B" w:rsidTr="00D17183">
        <w:trPr>
          <w:trHeight w:val="388"/>
          <w:jc w:val="center"/>
          <w:del w:id="5943" w:author="Fegie" w:date="2021-04-28T12:03:00Z"/>
        </w:trPr>
        <w:tc>
          <w:tcPr>
            <w:tcW w:w="556" w:type="dxa"/>
            <w:vMerge w:val="restart"/>
          </w:tcPr>
          <w:p w14:paraId="406A0E60" w14:textId="7CBCE23F" w:rsidR="00A4784A" w:rsidRPr="009B2BD3" w:rsidDel="009661CB" w:rsidRDefault="00A4784A" w:rsidP="008F3B39">
            <w:pPr>
              <w:rPr>
                <w:del w:id="5944" w:author="Fegie" w:date="2021-04-28T12:03:00Z"/>
                <w:rFonts w:ascii="標楷體" w:eastAsia="標楷體" w:hAnsi="標楷體"/>
              </w:rPr>
            </w:pPr>
            <w:del w:id="5945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序號</w:delText>
              </w:r>
              <w:bookmarkStart w:id="5946" w:name="_Toc71197891"/>
              <w:bookmarkEnd w:id="5946"/>
            </w:del>
          </w:p>
        </w:tc>
        <w:tc>
          <w:tcPr>
            <w:tcW w:w="2116" w:type="dxa"/>
            <w:vMerge w:val="restart"/>
          </w:tcPr>
          <w:p w14:paraId="3FB65437" w14:textId="466CF6F7" w:rsidR="00A4784A" w:rsidRPr="009B2BD3" w:rsidDel="009661CB" w:rsidRDefault="00A4784A" w:rsidP="008F3B39">
            <w:pPr>
              <w:rPr>
                <w:del w:id="5947" w:author="Fegie" w:date="2021-04-28T12:03:00Z"/>
                <w:rFonts w:ascii="標楷體" w:eastAsia="標楷體" w:hAnsi="標楷體"/>
              </w:rPr>
            </w:pPr>
            <w:del w:id="5948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欄位</w:delText>
              </w:r>
              <w:bookmarkStart w:id="5949" w:name="_Toc71197892"/>
              <w:bookmarkEnd w:id="5949"/>
            </w:del>
          </w:p>
        </w:tc>
        <w:tc>
          <w:tcPr>
            <w:tcW w:w="4823" w:type="dxa"/>
            <w:gridSpan w:val="5"/>
          </w:tcPr>
          <w:p w14:paraId="50C98591" w14:textId="2902AFAE" w:rsidR="00A4784A" w:rsidRPr="009B2BD3" w:rsidDel="009661CB" w:rsidRDefault="00A4784A" w:rsidP="00A4784A">
            <w:pPr>
              <w:jc w:val="center"/>
              <w:rPr>
                <w:del w:id="5950" w:author="Fegie" w:date="2021-04-28T12:03:00Z"/>
                <w:rFonts w:ascii="標楷體" w:eastAsia="標楷體" w:hAnsi="標楷體"/>
              </w:rPr>
            </w:pPr>
            <w:del w:id="5951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說明</w:delText>
              </w:r>
              <w:bookmarkStart w:id="5952" w:name="_Toc71197893"/>
              <w:bookmarkEnd w:id="5952"/>
            </w:del>
          </w:p>
        </w:tc>
        <w:tc>
          <w:tcPr>
            <w:tcW w:w="2925" w:type="dxa"/>
            <w:vMerge w:val="restart"/>
          </w:tcPr>
          <w:p w14:paraId="5E15DF5F" w14:textId="7C539F8D" w:rsidR="00A4784A" w:rsidRPr="009B2BD3" w:rsidDel="009661CB" w:rsidRDefault="00A4784A" w:rsidP="008F3B39">
            <w:pPr>
              <w:rPr>
                <w:del w:id="5953" w:author="Fegie" w:date="2021-04-28T12:03:00Z"/>
                <w:rFonts w:ascii="標楷體" w:eastAsia="標楷體" w:hAnsi="標楷體"/>
              </w:rPr>
            </w:pPr>
            <w:del w:id="5954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處理邏輯及注意事項</w:delText>
              </w:r>
              <w:bookmarkStart w:id="5955" w:name="_Toc71197894"/>
              <w:bookmarkEnd w:id="5955"/>
            </w:del>
          </w:p>
        </w:tc>
        <w:bookmarkStart w:id="5956" w:name="_Toc71197895"/>
        <w:bookmarkEnd w:id="5956"/>
      </w:tr>
      <w:tr w:rsidR="00A4784A" w:rsidRPr="009B2BD3" w:rsidDel="009661CB" w14:paraId="50683779" w14:textId="113949DC" w:rsidTr="00D17183">
        <w:trPr>
          <w:trHeight w:val="244"/>
          <w:jc w:val="center"/>
          <w:del w:id="5957" w:author="Fegie" w:date="2021-04-28T12:03:00Z"/>
        </w:trPr>
        <w:tc>
          <w:tcPr>
            <w:tcW w:w="556" w:type="dxa"/>
            <w:vMerge/>
          </w:tcPr>
          <w:p w14:paraId="5E664A7B" w14:textId="7FD91958" w:rsidR="00A4784A" w:rsidRPr="009B2BD3" w:rsidDel="009661CB" w:rsidRDefault="00A4784A" w:rsidP="008F3B39">
            <w:pPr>
              <w:rPr>
                <w:del w:id="5958" w:author="Fegie" w:date="2021-04-28T12:03:00Z"/>
                <w:rFonts w:ascii="標楷體" w:eastAsia="標楷體" w:hAnsi="標楷體"/>
              </w:rPr>
            </w:pPr>
            <w:bookmarkStart w:id="5959" w:name="_Toc71197896"/>
            <w:bookmarkEnd w:id="5959"/>
          </w:p>
        </w:tc>
        <w:tc>
          <w:tcPr>
            <w:tcW w:w="2116" w:type="dxa"/>
            <w:vMerge/>
          </w:tcPr>
          <w:p w14:paraId="1544268E" w14:textId="46AE48B1" w:rsidR="00A4784A" w:rsidRPr="009B2BD3" w:rsidDel="009661CB" w:rsidRDefault="00A4784A" w:rsidP="008F3B39">
            <w:pPr>
              <w:rPr>
                <w:del w:id="5960" w:author="Fegie" w:date="2021-04-28T12:03:00Z"/>
                <w:rFonts w:ascii="標楷體" w:eastAsia="標楷體" w:hAnsi="標楷體"/>
              </w:rPr>
            </w:pPr>
            <w:bookmarkStart w:id="5961" w:name="_Toc71197897"/>
            <w:bookmarkEnd w:id="5961"/>
          </w:p>
        </w:tc>
        <w:tc>
          <w:tcPr>
            <w:tcW w:w="1296" w:type="dxa"/>
          </w:tcPr>
          <w:p w14:paraId="7287CF34" w14:textId="34818906" w:rsidR="00A4784A" w:rsidRPr="009B2BD3" w:rsidDel="009661CB" w:rsidRDefault="00A4784A" w:rsidP="008F3B39">
            <w:pPr>
              <w:rPr>
                <w:del w:id="5962" w:author="Fegie" w:date="2021-04-28T12:03:00Z"/>
                <w:rFonts w:ascii="標楷體" w:eastAsia="標楷體" w:hAnsi="標楷體"/>
              </w:rPr>
            </w:pPr>
            <w:del w:id="596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資料型態長度</w:delText>
              </w:r>
              <w:bookmarkStart w:id="5964" w:name="_Toc71197898"/>
              <w:bookmarkEnd w:id="5964"/>
            </w:del>
          </w:p>
        </w:tc>
        <w:tc>
          <w:tcPr>
            <w:tcW w:w="1053" w:type="dxa"/>
          </w:tcPr>
          <w:p w14:paraId="5F24F1E1" w14:textId="0C0FA65F" w:rsidR="00A4784A" w:rsidRPr="009B2BD3" w:rsidDel="009661CB" w:rsidRDefault="00A4784A" w:rsidP="008F3B39">
            <w:pPr>
              <w:rPr>
                <w:del w:id="5965" w:author="Fegie" w:date="2021-04-28T12:03:00Z"/>
                <w:rFonts w:ascii="標楷體" w:eastAsia="標楷體" w:hAnsi="標楷體"/>
              </w:rPr>
            </w:pPr>
            <w:del w:id="5966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預設值</w:delText>
              </w:r>
              <w:bookmarkStart w:id="5967" w:name="_Toc71197899"/>
              <w:bookmarkEnd w:id="5967"/>
            </w:del>
          </w:p>
        </w:tc>
        <w:tc>
          <w:tcPr>
            <w:tcW w:w="1126" w:type="dxa"/>
          </w:tcPr>
          <w:p w14:paraId="27602579" w14:textId="5483569D" w:rsidR="00A4784A" w:rsidRPr="009B2BD3" w:rsidDel="009661CB" w:rsidRDefault="00A4784A" w:rsidP="008F3B39">
            <w:pPr>
              <w:rPr>
                <w:del w:id="5968" w:author="Fegie" w:date="2021-04-28T12:03:00Z"/>
                <w:rFonts w:ascii="標楷體" w:eastAsia="標楷體" w:hAnsi="標楷體"/>
              </w:rPr>
            </w:pPr>
            <w:del w:id="5969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選單內容</w:delText>
              </w:r>
              <w:bookmarkStart w:id="5970" w:name="_Toc71197900"/>
              <w:bookmarkEnd w:id="5970"/>
            </w:del>
          </w:p>
        </w:tc>
        <w:tc>
          <w:tcPr>
            <w:tcW w:w="660" w:type="dxa"/>
          </w:tcPr>
          <w:p w14:paraId="2E8A598A" w14:textId="5B7AEF70" w:rsidR="00A4784A" w:rsidRPr="009B2BD3" w:rsidDel="009661CB" w:rsidRDefault="00A4784A" w:rsidP="008F3B39">
            <w:pPr>
              <w:rPr>
                <w:del w:id="5971" w:author="Fegie" w:date="2021-04-28T12:03:00Z"/>
                <w:rFonts w:ascii="標楷體" w:eastAsia="標楷體" w:hAnsi="標楷體"/>
              </w:rPr>
            </w:pPr>
            <w:del w:id="5972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必填</w:delText>
              </w:r>
              <w:bookmarkStart w:id="5973" w:name="_Toc71197901"/>
              <w:bookmarkEnd w:id="5973"/>
            </w:del>
          </w:p>
        </w:tc>
        <w:tc>
          <w:tcPr>
            <w:tcW w:w="688" w:type="dxa"/>
          </w:tcPr>
          <w:p w14:paraId="0C99E105" w14:textId="460B5E1F" w:rsidR="00A4784A" w:rsidRPr="009B2BD3" w:rsidDel="009661CB" w:rsidRDefault="00A4784A" w:rsidP="008F3B39">
            <w:pPr>
              <w:rPr>
                <w:del w:id="5974" w:author="Fegie" w:date="2021-04-28T12:03:00Z"/>
                <w:rFonts w:ascii="標楷體" w:eastAsia="標楷體" w:hAnsi="標楷體"/>
              </w:rPr>
            </w:pPr>
            <w:del w:id="5975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R/W</w:delText>
              </w:r>
              <w:bookmarkStart w:id="5976" w:name="_Toc71197902"/>
              <w:bookmarkEnd w:id="5976"/>
            </w:del>
          </w:p>
        </w:tc>
        <w:tc>
          <w:tcPr>
            <w:tcW w:w="2925" w:type="dxa"/>
            <w:vMerge/>
          </w:tcPr>
          <w:p w14:paraId="065A4726" w14:textId="3D26B6A2" w:rsidR="00A4784A" w:rsidRPr="009B2BD3" w:rsidDel="009661CB" w:rsidRDefault="00A4784A" w:rsidP="008F3B39">
            <w:pPr>
              <w:rPr>
                <w:del w:id="5977" w:author="Fegie" w:date="2021-04-28T12:03:00Z"/>
                <w:rFonts w:ascii="標楷體" w:eastAsia="標楷體" w:hAnsi="標楷體"/>
              </w:rPr>
            </w:pPr>
            <w:bookmarkStart w:id="5978" w:name="_Toc71197903"/>
            <w:bookmarkEnd w:id="5978"/>
          </w:p>
        </w:tc>
        <w:bookmarkStart w:id="5979" w:name="_Toc71197904"/>
        <w:bookmarkEnd w:id="5979"/>
      </w:tr>
      <w:tr w:rsidR="00A4784A" w:rsidRPr="009B2BD3" w:rsidDel="009661CB" w14:paraId="112D558D" w14:textId="42320E06" w:rsidTr="00D17183">
        <w:trPr>
          <w:trHeight w:val="291"/>
          <w:jc w:val="center"/>
          <w:del w:id="5980" w:author="Fegie" w:date="2021-04-28T12:03:00Z"/>
        </w:trPr>
        <w:tc>
          <w:tcPr>
            <w:tcW w:w="556" w:type="dxa"/>
          </w:tcPr>
          <w:p w14:paraId="4924FF6A" w14:textId="091A148F" w:rsidR="00A4784A" w:rsidRPr="009B2BD3" w:rsidDel="009661CB" w:rsidRDefault="00A4784A" w:rsidP="004C47F9">
            <w:pPr>
              <w:rPr>
                <w:del w:id="5981" w:author="Fegie" w:date="2021-04-28T12:03:00Z"/>
                <w:rFonts w:ascii="標楷體" w:eastAsia="標楷體" w:hAnsi="標楷體"/>
              </w:rPr>
            </w:pPr>
            <w:del w:id="5982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1</w:delText>
              </w:r>
              <w:bookmarkStart w:id="5983" w:name="_Toc71197905"/>
              <w:bookmarkEnd w:id="5983"/>
            </w:del>
          </w:p>
        </w:tc>
        <w:tc>
          <w:tcPr>
            <w:tcW w:w="2116" w:type="dxa"/>
          </w:tcPr>
          <w:p w14:paraId="2B6752E9" w14:textId="0A37EBEE" w:rsidR="00A4784A" w:rsidRPr="009B2BD3" w:rsidDel="009661CB" w:rsidRDefault="00A4784A" w:rsidP="004C47F9">
            <w:pPr>
              <w:rPr>
                <w:del w:id="5984" w:author="Fegie" w:date="2021-04-28T12:03:00Z"/>
                <w:rFonts w:ascii="標楷體" w:eastAsia="標楷體" w:hAnsi="標楷體"/>
              </w:rPr>
            </w:pPr>
            <w:del w:id="598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身分證字號    </w:delText>
              </w:r>
              <w:bookmarkStart w:id="5986" w:name="_Toc71197906"/>
              <w:bookmarkEnd w:id="5986"/>
            </w:del>
          </w:p>
        </w:tc>
        <w:tc>
          <w:tcPr>
            <w:tcW w:w="1296" w:type="dxa"/>
          </w:tcPr>
          <w:p w14:paraId="35E48079" w14:textId="4F9A9678" w:rsidR="00A4784A" w:rsidRPr="009B2BD3" w:rsidDel="009661CB" w:rsidRDefault="00A4784A" w:rsidP="004C47F9">
            <w:pPr>
              <w:rPr>
                <w:del w:id="5987" w:author="Fegie" w:date="2021-04-28T12:03:00Z"/>
                <w:rFonts w:ascii="標楷體" w:eastAsia="標楷體" w:hAnsi="標楷體"/>
              </w:rPr>
            </w:pPr>
            <w:del w:id="598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5989" w:name="_Toc71197907"/>
              <w:bookmarkEnd w:id="5989"/>
            </w:del>
          </w:p>
        </w:tc>
        <w:tc>
          <w:tcPr>
            <w:tcW w:w="1053" w:type="dxa"/>
          </w:tcPr>
          <w:p w14:paraId="1A2174E8" w14:textId="788B499D" w:rsidR="00A4784A" w:rsidRPr="009B2BD3" w:rsidDel="009661CB" w:rsidRDefault="00A4784A" w:rsidP="004C47F9">
            <w:pPr>
              <w:rPr>
                <w:del w:id="5990" w:author="Fegie" w:date="2021-04-28T12:03:00Z"/>
                <w:rFonts w:ascii="標楷體" w:eastAsia="標楷體" w:hAnsi="標楷體"/>
              </w:rPr>
            </w:pPr>
            <w:bookmarkStart w:id="5991" w:name="_Toc71197908"/>
            <w:bookmarkEnd w:id="5991"/>
          </w:p>
        </w:tc>
        <w:tc>
          <w:tcPr>
            <w:tcW w:w="1126" w:type="dxa"/>
          </w:tcPr>
          <w:p w14:paraId="108E9EAF" w14:textId="12940BF1" w:rsidR="00A4784A" w:rsidRPr="009B2BD3" w:rsidDel="009661CB" w:rsidRDefault="00A4784A" w:rsidP="004C47F9">
            <w:pPr>
              <w:rPr>
                <w:del w:id="5992" w:author="Fegie" w:date="2021-04-28T12:03:00Z"/>
                <w:rFonts w:ascii="標楷體" w:eastAsia="標楷體" w:hAnsi="標楷體"/>
              </w:rPr>
            </w:pPr>
            <w:bookmarkStart w:id="5993" w:name="_Toc71197909"/>
            <w:bookmarkEnd w:id="5993"/>
          </w:p>
        </w:tc>
        <w:tc>
          <w:tcPr>
            <w:tcW w:w="660" w:type="dxa"/>
          </w:tcPr>
          <w:p w14:paraId="4A6A4E1B" w14:textId="52876A13" w:rsidR="00A4784A" w:rsidRPr="009B2BD3" w:rsidDel="009661CB" w:rsidRDefault="00A4784A" w:rsidP="004C47F9">
            <w:pPr>
              <w:rPr>
                <w:del w:id="5994" w:author="Fegie" w:date="2021-04-28T12:03:00Z"/>
                <w:rFonts w:ascii="標楷體" w:eastAsia="標楷體" w:hAnsi="標楷體"/>
              </w:rPr>
            </w:pPr>
            <w:del w:id="599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5996" w:name="_Toc71197910"/>
              <w:bookmarkEnd w:id="5996"/>
            </w:del>
          </w:p>
        </w:tc>
        <w:tc>
          <w:tcPr>
            <w:tcW w:w="688" w:type="dxa"/>
          </w:tcPr>
          <w:p w14:paraId="6B4333ED" w14:textId="2307CA3A" w:rsidR="00A4784A" w:rsidRPr="009B2BD3" w:rsidDel="009661CB" w:rsidRDefault="00A4784A" w:rsidP="004C47F9">
            <w:pPr>
              <w:rPr>
                <w:del w:id="5997" w:author="Fegie" w:date="2021-04-28T12:03:00Z"/>
                <w:rFonts w:ascii="標楷體" w:eastAsia="標楷體" w:hAnsi="標楷體"/>
              </w:rPr>
            </w:pPr>
            <w:del w:id="5998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R</w:delText>
              </w:r>
              <w:bookmarkStart w:id="5999" w:name="_Toc71197911"/>
              <w:bookmarkEnd w:id="5999"/>
            </w:del>
          </w:p>
        </w:tc>
        <w:tc>
          <w:tcPr>
            <w:tcW w:w="2925" w:type="dxa"/>
          </w:tcPr>
          <w:p w14:paraId="0C2C0E4D" w14:textId="19FE0C7E" w:rsidR="00A4784A" w:rsidRPr="009B2BD3" w:rsidDel="009661CB" w:rsidRDefault="00A4784A" w:rsidP="004C47F9">
            <w:pPr>
              <w:rPr>
                <w:del w:id="6000" w:author="Fegie" w:date="2021-04-28T12:03:00Z"/>
                <w:rFonts w:ascii="標楷體" w:eastAsia="標楷體" w:hAnsi="標楷體"/>
              </w:rPr>
            </w:pPr>
            <w:del w:id="600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必須輸入</w:delText>
              </w:r>
              <w:bookmarkStart w:id="6002" w:name="_Toc71197912"/>
              <w:bookmarkEnd w:id="6002"/>
            </w:del>
          </w:p>
        </w:tc>
        <w:bookmarkStart w:id="6003" w:name="_Toc71197913"/>
        <w:bookmarkEnd w:id="6003"/>
      </w:tr>
      <w:tr w:rsidR="00FE67C3" w:rsidRPr="00FE67C3" w:rsidDel="009661CB" w14:paraId="2E07B924" w14:textId="74C12C80" w:rsidTr="00D17183">
        <w:trPr>
          <w:trHeight w:val="291"/>
          <w:jc w:val="center"/>
          <w:del w:id="6004" w:author="Fegie" w:date="2021-04-28T12:03:00Z"/>
        </w:trPr>
        <w:tc>
          <w:tcPr>
            <w:tcW w:w="556" w:type="dxa"/>
          </w:tcPr>
          <w:p w14:paraId="1337B0D5" w14:textId="56860E23" w:rsidR="00A4784A" w:rsidRPr="00FE67C3" w:rsidDel="009661CB" w:rsidRDefault="00A4784A" w:rsidP="004C47F9">
            <w:pPr>
              <w:rPr>
                <w:del w:id="6005" w:author="Fegie" w:date="2021-04-28T12:03:00Z"/>
                <w:rFonts w:ascii="標楷體" w:eastAsia="標楷體" w:hAnsi="標楷體"/>
                <w:strike/>
                <w:color w:val="FF0000"/>
                <w:rPrChange w:id="6006" w:author="88692" w:date="2020-06-18T10:29:00Z">
                  <w:rPr>
                    <w:del w:id="6007" w:author="Fegie" w:date="2021-04-28T12:03:00Z"/>
                    <w:rFonts w:ascii="標楷體" w:eastAsia="標楷體" w:hAnsi="標楷體"/>
                  </w:rPr>
                </w:rPrChange>
              </w:rPr>
            </w:pPr>
            <w:del w:id="6008" w:author="Fegie" w:date="2021-04-28T12:03:00Z">
              <w:r w:rsidRPr="00FE67C3" w:rsidDel="009661CB">
                <w:rPr>
                  <w:rFonts w:ascii="標楷體" w:eastAsia="標楷體" w:hAnsi="標楷體"/>
                  <w:strike/>
                  <w:color w:val="FF0000"/>
                  <w:rPrChange w:id="6009" w:author="88692" w:date="2020-06-18T10:29:00Z">
                    <w:rPr>
                      <w:rFonts w:ascii="標楷體" w:eastAsia="標楷體" w:hAnsi="標楷體"/>
                    </w:rPr>
                  </w:rPrChange>
                </w:rPr>
                <w:delText>2</w:delText>
              </w:r>
              <w:bookmarkStart w:id="6010" w:name="_Toc71197914"/>
              <w:bookmarkEnd w:id="6010"/>
            </w:del>
          </w:p>
        </w:tc>
        <w:tc>
          <w:tcPr>
            <w:tcW w:w="2116" w:type="dxa"/>
          </w:tcPr>
          <w:p w14:paraId="5A878E1B" w14:textId="2C1AB2C1" w:rsidR="00A4784A" w:rsidRPr="00FE67C3" w:rsidDel="009661CB" w:rsidRDefault="00A4784A" w:rsidP="004C47F9">
            <w:pPr>
              <w:rPr>
                <w:del w:id="6011" w:author="Fegie" w:date="2021-04-28T12:03:00Z"/>
                <w:rFonts w:ascii="標楷體" w:eastAsia="標楷體" w:hAnsi="標楷體"/>
                <w:strike/>
                <w:color w:val="FF0000"/>
                <w:rPrChange w:id="6012" w:author="88692" w:date="2020-06-18T10:29:00Z">
                  <w:rPr>
                    <w:del w:id="6013" w:author="Fegie" w:date="2021-04-28T12:03:00Z"/>
                    <w:rFonts w:ascii="標楷體" w:eastAsia="標楷體" w:hAnsi="標楷體"/>
                  </w:rPr>
                </w:rPrChange>
              </w:rPr>
            </w:pPr>
            <w:del w:id="6014" w:author="Fegie" w:date="2021-04-28T12:03:00Z">
              <w:r w:rsidRPr="00FE67C3" w:rsidDel="009661CB">
                <w:rPr>
                  <w:rFonts w:ascii="標楷體" w:eastAsia="標楷體" w:hAnsi="標楷體" w:hint="eastAsia"/>
                  <w:strike/>
                  <w:color w:val="FF0000"/>
                  <w:rPrChange w:id="6015" w:author="88692" w:date="2020-06-18T10:29:00Z">
                    <w:rPr>
                      <w:rFonts w:ascii="標楷體" w:eastAsia="標楷體" w:hAnsi="標楷體" w:hint="eastAsia"/>
                    </w:rPr>
                  </w:rPrChange>
                </w:rPr>
                <w:delText>身分證字號</w:delText>
              </w:r>
              <w:r w:rsidRPr="00FE67C3" w:rsidDel="009661CB">
                <w:rPr>
                  <w:rFonts w:ascii="標楷體" w:eastAsia="標楷體" w:hAnsi="標楷體"/>
                  <w:strike/>
                  <w:color w:val="FF0000"/>
                  <w:rPrChange w:id="6016" w:author="88692" w:date="2020-06-18T10:29:00Z">
                    <w:rPr>
                      <w:rFonts w:ascii="標楷體" w:eastAsia="標楷體" w:hAnsi="標楷體"/>
                    </w:rPr>
                  </w:rPrChange>
                </w:rPr>
                <w:delText>-變更</w:delText>
              </w:r>
              <w:bookmarkStart w:id="6017" w:name="_Toc71197915"/>
              <w:bookmarkEnd w:id="6017"/>
            </w:del>
          </w:p>
        </w:tc>
        <w:tc>
          <w:tcPr>
            <w:tcW w:w="1296" w:type="dxa"/>
          </w:tcPr>
          <w:p w14:paraId="1D637A87" w14:textId="4F2CEA22" w:rsidR="00A4784A" w:rsidRPr="00FE67C3" w:rsidDel="009661CB" w:rsidRDefault="00A4784A" w:rsidP="004C47F9">
            <w:pPr>
              <w:rPr>
                <w:del w:id="6018" w:author="Fegie" w:date="2021-04-28T12:03:00Z"/>
                <w:rFonts w:ascii="標楷體" w:eastAsia="標楷體" w:hAnsi="標楷體"/>
                <w:strike/>
                <w:color w:val="FF0000"/>
                <w:rPrChange w:id="6019" w:author="88692" w:date="2020-06-18T10:29:00Z">
                  <w:rPr>
                    <w:del w:id="6020" w:author="Fegie" w:date="2021-04-28T12:03:00Z"/>
                    <w:rFonts w:ascii="標楷體" w:eastAsia="標楷體" w:hAnsi="標楷體"/>
                  </w:rPr>
                </w:rPrChange>
              </w:rPr>
            </w:pPr>
            <w:del w:id="6021" w:author="Fegie" w:date="2021-04-28T12:03:00Z">
              <w:r w:rsidRPr="00FE67C3" w:rsidDel="009661CB">
                <w:rPr>
                  <w:rFonts w:ascii="標楷體" w:eastAsia="標楷體" w:hAnsi="標楷體"/>
                  <w:strike/>
                  <w:color w:val="FF0000"/>
                  <w:rPrChange w:id="6022" w:author="88692" w:date="2020-06-18T10:29:00Z">
                    <w:rPr>
                      <w:rFonts w:ascii="標楷體" w:eastAsia="標楷體" w:hAnsi="標楷體"/>
                    </w:rPr>
                  </w:rPrChange>
                </w:rPr>
                <w:delText>X(10)</w:delText>
              </w:r>
              <w:bookmarkStart w:id="6023" w:name="_Toc71197916"/>
              <w:bookmarkEnd w:id="6023"/>
            </w:del>
          </w:p>
        </w:tc>
        <w:tc>
          <w:tcPr>
            <w:tcW w:w="1053" w:type="dxa"/>
          </w:tcPr>
          <w:p w14:paraId="0C6042EB" w14:textId="091EFF0F" w:rsidR="00A4784A" w:rsidRPr="00FE67C3" w:rsidDel="009661CB" w:rsidRDefault="00A4784A" w:rsidP="004C47F9">
            <w:pPr>
              <w:rPr>
                <w:del w:id="6024" w:author="Fegie" w:date="2021-04-28T12:03:00Z"/>
                <w:rFonts w:ascii="標楷體" w:eastAsia="標楷體" w:hAnsi="標楷體"/>
                <w:strike/>
                <w:color w:val="FF0000"/>
                <w:rPrChange w:id="6025" w:author="88692" w:date="2020-06-18T10:29:00Z">
                  <w:rPr>
                    <w:del w:id="602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027" w:name="_Toc71197917"/>
            <w:bookmarkEnd w:id="6027"/>
          </w:p>
        </w:tc>
        <w:tc>
          <w:tcPr>
            <w:tcW w:w="1126" w:type="dxa"/>
          </w:tcPr>
          <w:p w14:paraId="63F3FBD9" w14:textId="052B9AB9" w:rsidR="00A4784A" w:rsidRPr="00FE67C3" w:rsidDel="009661CB" w:rsidRDefault="00A4784A" w:rsidP="004C47F9">
            <w:pPr>
              <w:rPr>
                <w:del w:id="6028" w:author="Fegie" w:date="2021-04-28T12:03:00Z"/>
                <w:rFonts w:ascii="標楷體" w:eastAsia="標楷體" w:hAnsi="標楷體"/>
                <w:strike/>
                <w:color w:val="FF0000"/>
                <w:rPrChange w:id="6029" w:author="88692" w:date="2020-06-18T10:29:00Z">
                  <w:rPr>
                    <w:del w:id="603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031" w:name="_Toc71197918"/>
            <w:bookmarkEnd w:id="6031"/>
          </w:p>
        </w:tc>
        <w:tc>
          <w:tcPr>
            <w:tcW w:w="660" w:type="dxa"/>
          </w:tcPr>
          <w:p w14:paraId="2211A2CE" w14:textId="74DB6E7D" w:rsidR="00A4784A" w:rsidRPr="00FE67C3" w:rsidDel="009661CB" w:rsidRDefault="00A4784A" w:rsidP="004C47F9">
            <w:pPr>
              <w:rPr>
                <w:del w:id="6032" w:author="Fegie" w:date="2021-04-28T12:03:00Z"/>
                <w:rFonts w:ascii="標楷體" w:eastAsia="標楷體" w:hAnsi="標楷體"/>
                <w:strike/>
                <w:color w:val="FF0000"/>
                <w:rPrChange w:id="6033" w:author="88692" w:date="2020-06-18T10:29:00Z">
                  <w:rPr>
                    <w:del w:id="603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035" w:name="_Toc71197919"/>
            <w:bookmarkEnd w:id="6035"/>
          </w:p>
        </w:tc>
        <w:tc>
          <w:tcPr>
            <w:tcW w:w="688" w:type="dxa"/>
          </w:tcPr>
          <w:p w14:paraId="199F6CB0" w14:textId="7E935E47" w:rsidR="00A4784A" w:rsidRPr="00FE67C3" w:rsidDel="009661CB" w:rsidRDefault="00A4784A" w:rsidP="004C47F9">
            <w:pPr>
              <w:rPr>
                <w:del w:id="6036" w:author="Fegie" w:date="2021-04-28T12:03:00Z"/>
                <w:rFonts w:ascii="標楷體" w:eastAsia="標楷體" w:hAnsi="標楷體"/>
                <w:strike/>
                <w:color w:val="FF0000"/>
                <w:rPrChange w:id="6037" w:author="88692" w:date="2020-06-18T10:29:00Z">
                  <w:rPr>
                    <w:del w:id="6038" w:author="Fegie" w:date="2021-04-28T12:03:00Z"/>
                    <w:rFonts w:ascii="標楷體" w:eastAsia="標楷體" w:hAnsi="標楷體"/>
                  </w:rPr>
                </w:rPrChange>
              </w:rPr>
            </w:pPr>
            <w:del w:id="6039" w:author="Fegie" w:date="2021-04-28T12:03:00Z">
              <w:r w:rsidRPr="00FE67C3" w:rsidDel="009661CB">
                <w:rPr>
                  <w:rFonts w:ascii="標楷體" w:eastAsia="標楷體" w:hAnsi="標楷體"/>
                  <w:strike/>
                  <w:color w:val="FF0000"/>
                  <w:rPrChange w:id="6040" w:author="88692" w:date="2020-06-18T10:29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6041" w:name="_Toc71197920"/>
              <w:bookmarkEnd w:id="6041"/>
            </w:del>
          </w:p>
        </w:tc>
        <w:tc>
          <w:tcPr>
            <w:tcW w:w="2925" w:type="dxa"/>
          </w:tcPr>
          <w:p w14:paraId="14196A17" w14:textId="69156499" w:rsidR="00A4784A" w:rsidRPr="00FE67C3" w:rsidDel="009661CB" w:rsidRDefault="00A4784A" w:rsidP="004C47F9">
            <w:pPr>
              <w:rPr>
                <w:del w:id="6042" w:author="Fegie" w:date="2021-04-28T12:03:00Z"/>
                <w:rFonts w:ascii="標楷體" w:eastAsia="標楷體" w:hAnsi="標楷體"/>
                <w:strike/>
                <w:color w:val="FF0000"/>
                <w:rPrChange w:id="6043" w:author="88692" w:date="2020-06-18T10:29:00Z">
                  <w:rPr>
                    <w:del w:id="6044" w:author="Fegie" w:date="2021-04-28T12:03:00Z"/>
                    <w:rFonts w:ascii="標楷體" w:eastAsia="標楷體" w:hAnsi="標楷體"/>
                  </w:rPr>
                </w:rPrChange>
              </w:rPr>
            </w:pPr>
            <w:del w:id="6045" w:author="Fegie" w:date="2021-04-28T12:03:00Z">
              <w:r w:rsidRPr="00FE67C3" w:rsidDel="009661CB">
                <w:rPr>
                  <w:rFonts w:ascii="標楷體" w:eastAsia="標楷體" w:hAnsi="標楷體" w:hint="eastAsia"/>
                  <w:strike/>
                  <w:color w:val="FF0000"/>
                  <w:rPrChange w:id="6046" w:author="88692" w:date="2020-06-18T10:29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FE67C3" w:rsidDel="009661CB">
                <w:rPr>
                  <w:rFonts w:ascii="標楷體" w:eastAsia="標楷體" w:hAnsi="標楷體"/>
                  <w:strike/>
                  <w:color w:val="FF0000"/>
                  <w:rPrChange w:id="6047" w:author="88692" w:date="2020-06-18T10:29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FE67C3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048" w:author="88692" w:date="2020-06-18T10:2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FE67C3" w:rsidDel="009661CB">
                <w:rPr>
                  <w:rFonts w:ascii="標楷體" w:eastAsia="標楷體" w:hAnsi="標楷體" w:hint="eastAsia"/>
                  <w:strike/>
                  <w:color w:val="FF0000"/>
                  <w:rPrChange w:id="6049" w:author="88692" w:date="2020-06-18T10:29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FE67C3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050" w:author="88692" w:date="2020-06-18T10:2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FE67C3" w:rsidDel="009661CB">
                <w:rPr>
                  <w:rFonts w:ascii="標楷體" w:eastAsia="標楷體" w:hAnsi="標楷體" w:hint="eastAsia"/>
                  <w:strike/>
                  <w:color w:val="FF0000"/>
                  <w:rPrChange w:id="6051" w:author="88692" w:date="2020-06-18T10:29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6052" w:name="_Toc71197921"/>
              <w:bookmarkEnd w:id="6052"/>
            </w:del>
          </w:p>
        </w:tc>
        <w:bookmarkStart w:id="6053" w:name="_Toc71197922"/>
        <w:bookmarkEnd w:id="6053"/>
      </w:tr>
      <w:tr w:rsidR="00A4784A" w:rsidRPr="009B2BD3" w:rsidDel="009661CB" w14:paraId="1B982B5C" w14:textId="53DCCC09" w:rsidTr="00D17183">
        <w:trPr>
          <w:trHeight w:val="291"/>
          <w:jc w:val="center"/>
          <w:del w:id="6054" w:author="Fegie" w:date="2021-04-28T12:03:00Z"/>
        </w:trPr>
        <w:tc>
          <w:tcPr>
            <w:tcW w:w="556" w:type="dxa"/>
          </w:tcPr>
          <w:p w14:paraId="79566A2C" w14:textId="5AFC1FE4" w:rsidR="00A4784A" w:rsidRPr="009B2BD3" w:rsidDel="009661CB" w:rsidRDefault="00A4784A" w:rsidP="004C47F9">
            <w:pPr>
              <w:rPr>
                <w:del w:id="6055" w:author="Fegie" w:date="2021-04-28T12:03:00Z"/>
                <w:rFonts w:ascii="標楷體" w:eastAsia="標楷體" w:hAnsi="標楷體"/>
              </w:rPr>
            </w:pPr>
            <w:del w:id="6056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3</w:delText>
              </w:r>
              <w:bookmarkStart w:id="6057" w:name="_Toc71197923"/>
              <w:bookmarkEnd w:id="6057"/>
            </w:del>
          </w:p>
        </w:tc>
        <w:tc>
          <w:tcPr>
            <w:tcW w:w="2116" w:type="dxa"/>
          </w:tcPr>
          <w:p w14:paraId="033420DC" w14:textId="7200498B" w:rsidR="00A4784A" w:rsidRPr="009B2BD3" w:rsidDel="009661CB" w:rsidRDefault="00A4784A" w:rsidP="004C47F9">
            <w:pPr>
              <w:rPr>
                <w:del w:id="6058" w:author="Fegie" w:date="2021-04-28T12:03:00Z"/>
                <w:rFonts w:ascii="標楷體" w:eastAsia="標楷體" w:hAnsi="標楷體"/>
              </w:rPr>
            </w:pPr>
            <w:del w:id="605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戶名</w:delText>
              </w:r>
            </w:del>
            <w:ins w:id="6060" w:author="88692" w:date="2020-06-18T10:28:00Z">
              <w:del w:id="6061" w:author="Fegie" w:date="2021-04-28T12:03:00Z">
                <w:r w:rsidR="00FE67C3" w:rsidRPr="00FE67C3" w:rsidDel="009661CB">
                  <w:rPr>
                    <w:rFonts w:ascii="標楷體" w:eastAsia="標楷體" w:hAnsi="標楷體"/>
                    <w:color w:val="FF0000"/>
                    <w:rPrChange w:id="6062" w:author="88692" w:date="2020-06-18T10:29:00Z">
                      <w:rPr>
                        <w:rFonts w:ascii="標楷體" w:eastAsia="標楷體" w:hAnsi="標楷體"/>
                      </w:rPr>
                    </w:rPrChange>
                  </w:rPr>
                  <w:delText>-變更</w:delText>
                </w:r>
              </w:del>
            </w:ins>
            <w:del w:id="606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    </w:delText>
              </w:r>
              <w:bookmarkStart w:id="6064" w:name="_Toc71197924"/>
              <w:bookmarkEnd w:id="6064"/>
            </w:del>
          </w:p>
        </w:tc>
        <w:tc>
          <w:tcPr>
            <w:tcW w:w="1296" w:type="dxa"/>
          </w:tcPr>
          <w:p w14:paraId="01DD499A" w14:textId="293C0E78" w:rsidR="00A4784A" w:rsidRPr="00A04243" w:rsidDel="009661CB" w:rsidRDefault="00A4784A" w:rsidP="00A4784A">
            <w:pPr>
              <w:rPr>
                <w:del w:id="6065" w:author="Fegie" w:date="2021-04-28T12:03:00Z"/>
                <w:rFonts w:ascii="標楷體" w:eastAsia="標楷體" w:hAnsi="標楷體"/>
              </w:rPr>
            </w:pPr>
            <w:del w:id="606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X(100)</w:delText>
              </w:r>
              <w:bookmarkStart w:id="6067" w:name="_Toc71197925"/>
              <w:bookmarkEnd w:id="6067"/>
            </w:del>
          </w:p>
        </w:tc>
        <w:tc>
          <w:tcPr>
            <w:tcW w:w="1053" w:type="dxa"/>
          </w:tcPr>
          <w:p w14:paraId="215D5CD6" w14:textId="0003D2C9" w:rsidR="00A4784A" w:rsidRPr="009B2BD3" w:rsidDel="009661CB" w:rsidRDefault="00A4784A" w:rsidP="004C47F9">
            <w:pPr>
              <w:rPr>
                <w:del w:id="6068" w:author="Fegie" w:date="2021-04-28T12:03:00Z"/>
                <w:rFonts w:ascii="標楷體" w:eastAsia="標楷體" w:hAnsi="標楷體"/>
              </w:rPr>
            </w:pPr>
            <w:bookmarkStart w:id="6069" w:name="_Toc71197926"/>
            <w:bookmarkEnd w:id="6069"/>
          </w:p>
        </w:tc>
        <w:tc>
          <w:tcPr>
            <w:tcW w:w="1126" w:type="dxa"/>
          </w:tcPr>
          <w:p w14:paraId="15BF3796" w14:textId="2DBA1D8C" w:rsidR="00A4784A" w:rsidRPr="009B2BD3" w:rsidDel="009661CB" w:rsidRDefault="00A4784A" w:rsidP="004C47F9">
            <w:pPr>
              <w:rPr>
                <w:del w:id="6070" w:author="Fegie" w:date="2021-04-28T12:03:00Z"/>
                <w:rFonts w:ascii="標楷體" w:eastAsia="標楷體" w:hAnsi="標楷體"/>
              </w:rPr>
            </w:pPr>
            <w:bookmarkStart w:id="6071" w:name="_Toc71197927"/>
            <w:bookmarkEnd w:id="6071"/>
          </w:p>
        </w:tc>
        <w:tc>
          <w:tcPr>
            <w:tcW w:w="660" w:type="dxa"/>
          </w:tcPr>
          <w:p w14:paraId="63C42A04" w14:textId="580C4400" w:rsidR="00A4784A" w:rsidRPr="009B2BD3" w:rsidDel="009661CB" w:rsidRDefault="00A4784A" w:rsidP="004C47F9">
            <w:pPr>
              <w:rPr>
                <w:del w:id="6072" w:author="Fegie" w:date="2021-04-28T12:03:00Z"/>
                <w:rFonts w:ascii="標楷體" w:eastAsia="標楷體" w:hAnsi="標楷體"/>
              </w:rPr>
            </w:pPr>
            <w:bookmarkStart w:id="6073" w:name="_Toc71197928"/>
            <w:bookmarkEnd w:id="6073"/>
          </w:p>
        </w:tc>
        <w:tc>
          <w:tcPr>
            <w:tcW w:w="688" w:type="dxa"/>
          </w:tcPr>
          <w:p w14:paraId="778CC1F4" w14:textId="41FEBD05" w:rsidR="00A4784A" w:rsidRPr="009B2BD3" w:rsidDel="009661CB" w:rsidRDefault="00A4784A" w:rsidP="004C47F9">
            <w:pPr>
              <w:rPr>
                <w:del w:id="6074" w:author="Fegie" w:date="2021-04-28T12:03:00Z"/>
                <w:rFonts w:ascii="標楷體" w:eastAsia="標楷體" w:hAnsi="標楷體"/>
              </w:rPr>
            </w:pPr>
            <w:del w:id="607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076" w:name="_Toc71197929"/>
              <w:bookmarkEnd w:id="6076"/>
            </w:del>
          </w:p>
        </w:tc>
        <w:tc>
          <w:tcPr>
            <w:tcW w:w="2925" w:type="dxa"/>
          </w:tcPr>
          <w:p w14:paraId="6DF99A0F" w14:textId="49A82D40" w:rsidR="00A4784A" w:rsidRPr="009B2BD3" w:rsidDel="009661CB" w:rsidRDefault="00A4784A" w:rsidP="004C47F9">
            <w:pPr>
              <w:rPr>
                <w:del w:id="6077" w:author="Fegie" w:date="2021-04-28T12:03:00Z"/>
                <w:rFonts w:ascii="標楷體" w:eastAsia="標楷體" w:hAnsi="標楷體"/>
              </w:rPr>
            </w:pPr>
            <w:del w:id="607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079" w:name="_Toc71197930"/>
              <w:bookmarkEnd w:id="6079"/>
            </w:del>
          </w:p>
        </w:tc>
        <w:bookmarkStart w:id="6080" w:name="_Toc71197931"/>
        <w:bookmarkEnd w:id="6080"/>
      </w:tr>
      <w:tr w:rsidR="00A4784A" w:rsidRPr="009B2BD3" w:rsidDel="009661CB" w14:paraId="2FFACBFD" w14:textId="43056036" w:rsidTr="00D17183">
        <w:trPr>
          <w:trHeight w:val="291"/>
          <w:jc w:val="center"/>
          <w:del w:id="6081" w:author="Fegie" w:date="2021-04-28T12:03:00Z"/>
        </w:trPr>
        <w:tc>
          <w:tcPr>
            <w:tcW w:w="556" w:type="dxa"/>
          </w:tcPr>
          <w:p w14:paraId="37C43047" w14:textId="1CB1F518" w:rsidR="00A4784A" w:rsidRPr="009B2BD3" w:rsidDel="009661CB" w:rsidRDefault="00A4784A" w:rsidP="004C47F9">
            <w:pPr>
              <w:rPr>
                <w:del w:id="6082" w:author="Fegie" w:date="2021-04-28T12:03:00Z"/>
                <w:rFonts w:ascii="標楷體" w:eastAsia="標楷體" w:hAnsi="標楷體"/>
              </w:rPr>
            </w:pPr>
            <w:del w:id="6083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4</w:delText>
              </w:r>
              <w:bookmarkStart w:id="6084" w:name="_Toc71197932"/>
              <w:bookmarkEnd w:id="6084"/>
            </w:del>
          </w:p>
        </w:tc>
        <w:tc>
          <w:tcPr>
            <w:tcW w:w="2116" w:type="dxa"/>
          </w:tcPr>
          <w:p w14:paraId="7C7CF50C" w14:textId="3230BBF1" w:rsidR="00A4784A" w:rsidRPr="009B2BD3" w:rsidDel="009661CB" w:rsidRDefault="00A4784A" w:rsidP="004C47F9">
            <w:pPr>
              <w:rPr>
                <w:del w:id="6085" w:author="Fegie" w:date="2021-04-28T12:03:00Z"/>
                <w:rFonts w:ascii="標楷體" w:eastAsia="標楷體" w:hAnsi="標楷體"/>
              </w:rPr>
            </w:pPr>
            <w:del w:id="608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出生年月日    </w:delText>
              </w:r>
              <w:bookmarkStart w:id="6087" w:name="_Toc71197933"/>
              <w:bookmarkEnd w:id="6087"/>
            </w:del>
          </w:p>
        </w:tc>
        <w:tc>
          <w:tcPr>
            <w:tcW w:w="1296" w:type="dxa"/>
          </w:tcPr>
          <w:p w14:paraId="60D1C4B8" w14:textId="25C7D430" w:rsidR="00A4784A" w:rsidRPr="00A04243" w:rsidDel="009661CB" w:rsidRDefault="00A4784A" w:rsidP="00A4784A">
            <w:pPr>
              <w:rPr>
                <w:del w:id="6088" w:author="Fegie" w:date="2021-04-28T12:03:00Z"/>
                <w:rFonts w:ascii="標楷體" w:eastAsia="標楷體" w:hAnsi="標楷體"/>
              </w:rPr>
            </w:pPr>
            <w:del w:id="608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999/99/99</w:delText>
              </w:r>
              <w:bookmarkStart w:id="6090" w:name="_Toc71197934"/>
              <w:bookmarkEnd w:id="6090"/>
            </w:del>
          </w:p>
        </w:tc>
        <w:tc>
          <w:tcPr>
            <w:tcW w:w="1053" w:type="dxa"/>
          </w:tcPr>
          <w:p w14:paraId="6A74AE51" w14:textId="7E23EBD5" w:rsidR="00A4784A" w:rsidRPr="009B2BD3" w:rsidDel="009661CB" w:rsidRDefault="00A4784A" w:rsidP="004C47F9">
            <w:pPr>
              <w:rPr>
                <w:del w:id="6091" w:author="Fegie" w:date="2021-04-28T12:03:00Z"/>
                <w:rFonts w:ascii="標楷體" w:eastAsia="標楷體" w:hAnsi="標楷體"/>
              </w:rPr>
            </w:pPr>
            <w:bookmarkStart w:id="6092" w:name="_Toc71197935"/>
            <w:bookmarkEnd w:id="6092"/>
          </w:p>
        </w:tc>
        <w:tc>
          <w:tcPr>
            <w:tcW w:w="1126" w:type="dxa"/>
          </w:tcPr>
          <w:p w14:paraId="195053B6" w14:textId="431B45A3" w:rsidR="00A4784A" w:rsidRPr="009B2BD3" w:rsidDel="009661CB" w:rsidRDefault="00A4784A" w:rsidP="004C47F9">
            <w:pPr>
              <w:rPr>
                <w:del w:id="6093" w:author="Fegie" w:date="2021-04-28T12:03:00Z"/>
                <w:rFonts w:ascii="標楷體" w:eastAsia="標楷體" w:hAnsi="標楷體"/>
              </w:rPr>
            </w:pPr>
            <w:bookmarkStart w:id="6094" w:name="_Toc71197936"/>
            <w:bookmarkEnd w:id="6094"/>
          </w:p>
        </w:tc>
        <w:tc>
          <w:tcPr>
            <w:tcW w:w="660" w:type="dxa"/>
          </w:tcPr>
          <w:p w14:paraId="39A83161" w14:textId="084B506A" w:rsidR="00A4784A" w:rsidRPr="009B2BD3" w:rsidDel="009661CB" w:rsidRDefault="00A4784A" w:rsidP="004C47F9">
            <w:pPr>
              <w:rPr>
                <w:del w:id="6095" w:author="Fegie" w:date="2021-04-28T12:03:00Z"/>
                <w:rFonts w:ascii="標楷體" w:eastAsia="標楷體" w:hAnsi="標楷體"/>
              </w:rPr>
            </w:pPr>
            <w:bookmarkStart w:id="6096" w:name="_Toc71197937"/>
            <w:bookmarkEnd w:id="6096"/>
          </w:p>
        </w:tc>
        <w:tc>
          <w:tcPr>
            <w:tcW w:w="688" w:type="dxa"/>
          </w:tcPr>
          <w:p w14:paraId="047B1BED" w14:textId="0162D506" w:rsidR="00A4784A" w:rsidRPr="009B2BD3" w:rsidDel="009661CB" w:rsidRDefault="00A4784A" w:rsidP="004C47F9">
            <w:pPr>
              <w:rPr>
                <w:del w:id="6097" w:author="Fegie" w:date="2021-04-28T12:03:00Z"/>
                <w:rFonts w:ascii="標楷體" w:eastAsia="標楷體" w:hAnsi="標楷體"/>
              </w:rPr>
            </w:pPr>
            <w:del w:id="609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099" w:name="_Toc71197938"/>
              <w:bookmarkEnd w:id="6099"/>
            </w:del>
          </w:p>
        </w:tc>
        <w:tc>
          <w:tcPr>
            <w:tcW w:w="2925" w:type="dxa"/>
          </w:tcPr>
          <w:p w14:paraId="01EB03BB" w14:textId="066A9C93" w:rsidR="00A4784A" w:rsidRPr="009B2BD3" w:rsidDel="009661CB" w:rsidRDefault="00A4784A" w:rsidP="004C47F9">
            <w:pPr>
              <w:rPr>
                <w:del w:id="6100" w:author="Fegie" w:date="2021-04-28T12:03:00Z"/>
                <w:rFonts w:ascii="標楷體" w:eastAsia="標楷體" w:hAnsi="標楷體"/>
              </w:rPr>
            </w:pPr>
            <w:del w:id="610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102" w:name="_Toc71197939"/>
              <w:bookmarkEnd w:id="6102"/>
            </w:del>
          </w:p>
        </w:tc>
        <w:bookmarkStart w:id="6103" w:name="_Toc71197940"/>
        <w:bookmarkEnd w:id="6103"/>
      </w:tr>
      <w:tr w:rsidR="00A4784A" w:rsidRPr="009B2BD3" w:rsidDel="009661CB" w14:paraId="6BBBAF49" w14:textId="0F57EBC7" w:rsidTr="00D17183">
        <w:trPr>
          <w:trHeight w:val="291"/>
          <w:jc w:val="center"/>
          <w:del w:id="6104" w:author="Fegie" w:date="2021-04-28T12:03:00Z"/>
        </w:trPr>
        <w:tc>
          <w:tcPr>
            <w:tcW w:w="556" w:type="dxa"/>
          </w:tcPr>
          <w:p w14:paraId="43708573" w14:textId="426AA044" w:rsidR="00A4784A" w:rsidRPr="009B2BD3" w:rsidDel="009661CB" w:rsidRDefault="00A4784A" w:rsidP="004C47F9">
            <w:pPr>
              <w:rPr>
                <w:del w:id="6105" w:author="Fegie" w:date="2021-04-28T12:03:00Z"/>
                <w:rFonts w:ascii="標楷體" w:eastAsia="標楷體" w:hAnsi="標楷體"/>
              </w:rPr>
            </w:pPr>
            <w:del w:id="6106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5</w:delText>
              </w:r>
              <w:bookmarkStart w:id="6107" w:name="_Toc71197941"/>
              <w:bookmarkEnd w:id="6107"/>
            </w:del>
          </w:p>
        </w:tc>
        <w:tc>
          <w:tcPr>
            <w:tcW w:w="2116" w:type="dxa"/>
          </w:tcPr>
          <w:p w14:paraId="4EBC63C5" w14:textId="1AD6F38D" w:rsidR="00A4784A" w:rsidRPr="009B2BD3" w:rsidDel="009661CB" w:rsidRDefault="00A4784A" w:rsidP="004C47F9">
            <w:pPr>
              <w:rPr>
                <w:del w:id="6108" w:author="Fegie" w:date="2021-04-28T12:03:00Z"/>
                <w:rFonts w:ascii="標楷體" w:eastAsia="標楷體" w:hAnsi="標楷體"/>
              </w:rPr>
            </w:pPr>
            <w:del w:id="610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性別</w:delText>
              </w:r>
              <w:bookmarkStart w:id="6110" w:name="_Toc71197942"/>
              <w:bookmarkEnd w:id="6110"/>
            </w:del>
          </w:p>
        </w:tc>
        <w:tc>
          <w:tcPr>
            <w:tcW w:w="1296" w:type="dxa"/>
          </w:tcPr>
          <w:p w14:paraId="2C4C51FC" w14:textId="0F9F167A" w:rsidR="00A4784A" w:rsidRPr="00A04243" w:rsidDel="009661CB" w:rsidRDefault="00A4784A" w:rsidP="00A4784A">
            <w:pPr>
              <w:rPr>
                <w:del w:id="6111" w:author="Fegie" w:date="2021-04-28T12:03:00Z"/>
                <w:rFonts w:ascii="標楷體" w:eastAsia="標楷體" w:hAnsi="標楷體"/>
              </w:rPr>
            </w:pPr>
            <w:del w:id="6112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6113" w:name="_Toc71197943"/>
              <w:bookmarkEnd w:id="6113"/>
            </w:del>
          </w:p>
        </w:tc>
        <w:tc>
          <w:tcPr>
            <w:tcW w:w="1053" w:type="dxa"/>
          </w:tcPr>
          <w:p w14:paraId="06F20D16" w14:textId="652DEEB4" w:rsidR="00A4784A" w:rsidRPr="009B2BD3" w:rsidDel="009661CB" w:rsidRDefault="00A4784A" w:rsidP="004C47F9">
            <w:pPr>
              <w:rPr>
                <w:del w:id="6114" w:author="Fegie" w:date="2021-04-28T12:03:00Z"/>
                <w:rFonts w:ascii="標楷體" w:eastAsia="標楷體" w:hAnsi="標楷體"/>
              </w:rPr>
            </w:pPr>
            <w:bookmarkStart w:id="6115" w:name="_Toc71197944"/>
            <w:bookmarkEnd w:id="6115"/>
          </w:p>
        </w:tc>
        <w:tc>
          <w:tcPr>
            <w:tcW w:w="1126" w:type="dxa"/>
          </w:tcPr>
          <w:p w14:paraId="0EECC4FC" w14:textId="2E2B6BEC" w:rsidR="00A4784A" w:rsidRPr="009B2BD3" w:rsidDel="009661CB" w:rsidRDefault="00A4784A" w:rsidP="004C47F9">
            <w:pPr>
              <w:rPr>
                <w:del w:id="6116" w:author="Fegie" w:date="2021-04-28T12:03:00Z"/>
                <w:rFonts w:ascii="標楷體" w:eastAsia="標楷體" w:hAnsi="標楷體"/>
              </w:rPr>
            </w:pPr>
            <w:bookmarkStart w:id="6117" w:name="_Toc71197945"/>
            <w:bookmarkEnd w:id="6117"/>
          </w:p>
        </w:tc>
        <w:tc>
          <w:tcPr>
            <w:tcW w:w="660" w:type="dxa"/>
          </w:tcPr>
          <w:p w14:paraId="2C4DAFAB" w14:textId="52D8123A" w:rsidR="00A4784A" w:rsidRPr="009B2BD3" w:rsidDel="009661CB" w:rsidRDefault="00A4784A" w:rsidP="004C47F9">
            <w:pPr>
              <w:rPr>
                <w:del w:id="6118" w:author="Fegie" w:date="2021-04-28T12:03:00Z"/>
                <w:rFonts w:ascii="標楷體" w:eastAsia="標楷體" w:hAnsi="標楷體"/>
              </w:rPr>
            </w:pPr>
            <w:bookmarkStart w:id="6119" w:name="_Toc71197946"/>
            <w:bookmarkEnd w:id="6119"/>
          </w:p>
        </w:tc>
        <w:tc>
          <w:tcPr>
            <w:tcW w:w="688" w:type="dxa"/>
          </w:tcPr>
          <w:p w14:paraId="3B590ED5" w14:textId="24E1CFA3" w:rsidR="00A4784A" w:rsidRPr="009B2BD3" w:rsidDel="009661CB" w:rsidRDefault="00A4784A" w:rsidP="004C47F9">
            <w:pPr>
              <w:rPr>
                <w:del w:id="6120" w:author="Fegie" w:date="2021-04-28T12:03:00Z"/>
                <w:rFonts w:ascii="標楷體" w:eastAsia="標楷體" w:hAnsi="標楷體"/>
              </w:rPr>
            </w:pPr>
            <w:del w:id="612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122" w:name="_Toc71197947"/>
              <w:bookmarkEnd w:id="6122"/>
            </w:del>
          </w:p>
        </w:tc>
        <w:tc>
          <w:tcPr>
            <w:tcW w:w="2925" w:type="dxa"/>
          </w:tcPr>
          <w:p w14:paraId="629AE7CE" w14:textId="70CD4EE0" w:rsidR="00A4784A" w:rsidRPr="009B2BD3" w:rsidDel="009661CB" w:rsidRDefault="00A4784A" w:rsidP="004C47F9">
            <w:pPr>
              <w:rPr>
                <w:del w:id="6123" w:author="Fegie" w:date="2021-04-28T12:03:00Z"/>
                <w:rFonts w:ascii="標楷體" w:eastAsia="標楷體" w:hAnsi="標楷體"/>
              </w:rPr>
            </w:pPr>
            <w:del w:id="612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125" w:name="_Toc71197948"/>
              <w:bookmarkEnd w:id="6125"/>
            </w:del>
          </w:p>
        </w:tc>
        <w:bookmarkStart w:id="6126" w:name="_Toc71197949"/>
        <w:bookmarkEnd w:id="6126"/>
      </w:tr>
      <w:tr w:rsidR="00A4784A" w:rsidRPr="009B2BD3" w:rsidDel="009661CB" w14:paraId="3C3F6066" w14:textId="08C84B90" w:rsidTr="00D17183">
        <w:trPr>
          <w:trHeight w:val="291"/>
          <w:jc w:val="center"/>
          <w:del w:id="6127" w:author="Fegie" w:date="2021-04-28T12:03:00Z"/>
        </w:trPr>
        <w:tc>
          <w:tcPr>
            <w:tcW w:w="556" w:type="dxa"/>
          </w:tcPr>
          <w:p w14:paraId="1A40817A" w14:textId="12A7ADD4" w:rsidR="00A4784A" w:rsidRPr="009B2BD3" w:rsidDel="009661CB" w:rsidRDefault="00A4784A" w:rsidP="004C47F9">
            <w:pPr>
              <w:rPr>
                <w:del w:id="6128" w:author="Fegie" w:date="2021-04-28T12:03:00Z"/>
                <w:rFonts w:ascii="標楷體" w:eastAsia="標楷體" w:hAnsi="標楷體"/>
              </w:rPr>
            </w:pPr>
            <w:del w:id="6129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6</w:delText>
              </w:r>
              <w:bookmarkStart w:id="6130" w:name="_Toc71197950"/>
              <w:bookmarkEnd w:id="6130"/>
            </w:del>
          </w:p>
        </w:tc>
        <w:tc>
          <w:tcPr>
            <w:tcW w:w="2116" w:type="dxa"/>
          </w:tcPr>
          <w:p w14:paraId="37B3E5D6" w14:textId="77658326" w:rsidR="00A4784A" w:rsidRPr="00CE781C" w:rsidDel="009661CB" w:rsidRDefault="00A4784A" w:rsidP="004C47F9">
            <w:pPr>
              <w:rPr>
                <w:del w:id="6131" w:author="Fegie" w:date="2021-04-28T12:03:00Z"/>
                <w:rFonts w:ascii="標楷體" w:eastAsia="標楷體" w:hAnsi="標楷體"/>
                <w:color w:val="FF0000"/>
              </w:rPr>
            </w:pPr>
            <w:del w:id="6132" w:author="Fegie" w:date="2021-04-28T12:03:00Z">
              <w:r w:rsidRPr="00CE781C" w:rsidDel="009661CB">
                <w:rPr>
                  <w:rFonts w:ascii="標楷體" w:eastAsia="標楷體" w:hAnsi="標楷體" w:hint="eastAsia"/>
                  <w:color w:val="FF0000"/>
                </w:rPr>
                <w:delText>客戶別</w:delText>
              </w:r>
              <w:r w:rsidRPr="00CE781C" w:rsidDel="009661CB">
                <w:rPr>
                  <w:rFonts w:ascii="標楷體" w:eastAsia="標楷體" w:hAnsi="標楷體"/>
                  <w:color w:val="FF0000"/>
                </w:rPr>
                <w:delText xml:space="preserve">      </w:delText>
              </w:r>
              <w:bookmarkStart w:id="6133" w:name="_Toc71197951"/>
              <w:bookmarkEnd w:id="6133"/>
            </w:del>
          </w:p>
        </w:tc>
        <w:tc>
          <w:tcPr>
            <w:tcW w:w="1296" w:type="dxa"/>
          </w:tcPr>
          <w:p w14:paraId="0B850548" w14:textId="4D93F9D8" w:rsidR="00A4784A" w:rsidRPr="00CE781C" w:rsidDel="009661CB" w:rsidRDefault="00A4784A" w:rsidP="004C47F9">
            <w:pPr>
              <w:rPr>
                <w:del w:id="6134" w:author="Fegie" w:date="2021-04-28T12:03:00Z"/>
                <w:rFonts w:ascii="標楷體" w:eastAsia="標楷體" w:hAnsi="標楷體"/>
                <w:color w:val="FF0000"/>
              </w:rPr>
            </w:pPr>
            <w:del w:id="6135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>9</w:delText>
              </w:r>
              <w:r w:rsidR="0006376E" w:rsidRPr="00CE781C" w:rsidDel="009661CB">
                <w:rPr>
                  <w:rFonts w:ascii="標楷體" w:eastAsia="標楷體" w:hAnsi="標楷體"/>
                  <w:color w:val="FF0000"/>
                </w:rPr>
                <w:delText>9</w:delText>
              </w:r>
              <w:bookmarkStart w:id="6136" w:name="_Toc71197952"/>
              <w:bookmarkEnd w:id="6136"/>
            </w:del>
          </w:p>
        </w:tc>
        <w:tc>
          <w:tcPr>
            <w:tcW w:w="1053" w:type="dxa"/>
          </w:tcPr>
          <w:p w14:paraId="09285A06" w14:textId="40E4BC25" w:rsidR="00A4784A" w:rsidRPr="009B2BD3" w:rsidDel="009661CB" w:rsidRDefault="00A4784A" w:rsidP="004C47F9">
            <w:pPr>
              <w:rPr>
                <w:del w:id="6137" w:author="Fegie" w:date="2021-04-28T12:03:00Z"/>
                <w:rFonts w:ascii="標楷體" w:eastAsia="標楷體" w:hAnsi="標楷體"/>
              </w:rPr>
            </w:pPr>
            <w:bookmarkStart w:id="6138" w:name="_Toc71197953"/>
            <w:bookmarkEnd w:id="6138"/>
          </w:p>
        </w:tc>
        <w:tc>
          <w:tcPr>
            <w:tcW w:w="1126" w:type="dxa"/>
          </w:tcPr>
          <w:p w14:paraId="6C125ADD" w14:textId="40BAD941" w:rsidR="00A4784A" w:rsidRPr="009B2BD3" w:rsidDel="009661CB" w:rsidRDefault="00A4784A" w:rsidP="004C47F9">
            <w:pPr>
              <w:rPr>
                <w:del w:id="6139" w:author="Fegie" w:date="2021-04-28T12:03:00Z"/>
                <w:rFonts w:ascii="標楷體" w:eastAsia="標楷體" w:hAnsi="標楷體"/>
              </w:rPr>
            </w:pPr>
            <w:del w:id="614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6141" w:name="_Toc71197954"/>
              <w:bookmarkEnd w:id="6141"/>
            </w:del>
          </w:p>
        </w:tc>
        <w:tc>
          <w:tcPr>
            <w:tcW w:w="660" w:type="dxa"/>
          </w:tcPr>
          <w:p w14:paraId="1734C374" w14:textId="5B2D5E4A" w:rsidR="00A4784A" w:rsidRPr="009B2BD3" w:rsidDel="009661CB" w:rsidRDefault="00A4784A" w:rsidP="004C47F9">
            <w:pPr>
              <w:rPr>
                <w:del w:id="6142" w:author="Fegie" w:date="2021-04-28T12:03:00Z"/>
                <w:rFonts w:ascii="標楷體" w:eastAsia="標楷體" w:hAnsi="標楷體"/>
              </w:rPr>
            </w:pPr>
            <w:bookmarkStart w:id="6143" w:name="_Toc71197955"/>
            <w:bookmarkEnd w:id="6143"/>
          </w:p>
        </w:tc>
        <w:tc>
          <w:tcPr>
            <w:tcW w:w="688" w:type="dxa"/>
          </w:tcPr>
          <w:p w14:paraId="5E3AF3A8" w14:textId="3A202A9E" w:rsidR="00A4784A" w:rsidRPr="009B2BD3" w:rsidDel="009661CB" w:rsidRDefault="00A4784A" w:rsidP="004C47F9">
            <w:pPr>
              <w:rPr>
                <w:del w:id="6144" w:author="Fegie" w:date="2021-04-28T12:03:00Z"/>
                <w:rFonts w:ascii="標楷體" w:eastAsia="標楷體" w:hAnsi="標楷體"/>
              </w:rPr>
            </w:pPr>
            <w:del w:id="614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146" w:name="_Toc71197956"/>
              <w:bookmarkEnd w:id="6146"/>
            </w:del>
          </w:p>
        </w:tc>
        <w:tc>
          <w:tcPr>
            <w:tcW w:w="2925" w:type="dxa"/>
          </w:tcPr>
          <w:p w14:paraId="16A26EEB" w14:textId="13A8E234" w:rsidR="00A4784A" w:rsidRPr="009B2BD3" w:rsidDel="009661CB" w:rsidRDefault="00A4784A" w:rsidP="004C47F9">
            <w:pPr>
              <w:rPr>
                <w:del w:id="6147" w:author="Fegie" w:date="2021-04-28T12:03:00Z"/>
                <w:rFonts w:ascii="標楷體" w:eastAsia="標楷體" w:hAnsi="標楷體"/>
              </w:rPr>
            </w:pPr>
            <w:del w:id="614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149" w:name="_Toc71197957"/>
              <w:bookmarkEnd w:id="6149"/>
            </w:del>
          </w:p>
          <w:p w14:paraId="7085DCA6" w14:textId="1AD51AFD" w:rsidR="00A4784A" w:rsidRPr="009B2BD3" w:rsidDel="009661CB" w:rsidRDefault="0006376E" w:rsidP="004C47F9">
            <w:pPr>
              <w:rPr>
                <w:del w:id="6150" w:author="Fegie" w:date="2021-04-28T12:03:00Z"/>
                <w:rFonts w:ascii="標楷體" w:eastAsia="標楷體" w:hAnsi="標楷體"/>
              </w:rPr>
            </w:pPr>
            <w:del w:id="6151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4784A" w:rsidRPr="009B2BD3" w:rsidDel="009661CB">
                <w:rPr>
                  <w:rFonts w:ascii="標楷體" w:eastAsia="標楷體" w:hAnsi="標楷體" w:hint="eastAsia"/>
                </w:rPr>
                <w:delText>0: 一般</w:delText>
              </w:r>
              <w:bookmarkStart w:id="6152" w:name="_Toc71197958"/>
              <w:bookmarkEnd w:id="6152"/>
            </w:del>
          </w:p>
          <w:p w14:paraId="5A6EBDBF" w14:textId="22873F9D" w:rsidR="00A4784A" w:rsidRPr="009B2BD3" w:rsidDel="009661CB" w:rsidRDefault="0006376E" w:rsidP="004C47F9">
            <w:pPr>
              <w:rPr>
                <w:del w:id="6153" w:author="Fegie" w:date="2021-04-28T12:03:00Z"/>
                <w:rFonts w:ascii="標楷體" w:eastAsia="標楷體" w:hAnsi="標楷體"/>
              </w:rPr>
            </w:pPr>
            <w:del w:id="6154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4784A" w:rsidRPr="009B2BD3" w:rsidDel="009661CB">
                <w:rPr>
                  <w:rFonts w:ascii="標楷體" w:eastAsia="標楷體" w:hAnsi="標楷體" w:hint="eastAsia"/>
                </w:rPr>
                <w:delText>1: 員工</w:delText>
              </w:r>
              <w:bookmarkStart w:id="6155" w:name="_Toc71197959"/>
              <w:bookmarkEnd w:id="6155"/>
            </w:del>
          </w:p>
          <w:p w14:paraId="65722286" w14:textId="3E1BE9AB" w:rsidR="00A4784A" w:rsidRPr="009B2BD3" w:rsidDel="009661CB" w:rsidRDefault="0006376E" w:rsidP="004C47F9">
            <w:pPr>
              <w:rPr>
                <w:del w:id="6156" w:author="Fegie" w:date="2021-04-28T12:03:00Z"/>
                <w:rFonts w:ascii="標楷體" w:eastAsia="標楷體" w:hAnsi="標楷體"/>
              </w:rPr>
            </w:pPr>
            <w:del w:id="6157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4784A" w:rsidRPr="009B2BD3" w:rsidDel="009661CB">
                <w:rPr>
                  <w:rFonts w:ascii="標楷體" w:eastAsia="標楷體" w:hAnsi="標楷體" w:hint="eastAsia"/>
                </w:rPr>
                <w:delText>2: 三十年房貸</w:delText>
              </w:r>
              <w:bookmarkStart w:id="6158" w:name="_Toc71197960"/>
              <w:bookmarkEnd w:id="6158"/>
            </w:del>
          </w:p>
          <w:p w14:paraId="66A35C39" w14:textId="65C394EE" w:rsidR="00A4784A" w:rsidRPr="009B2BD3" w:rsidDel="009661CB" w:rsidRDefault="0006376E" w:rsidP="004C47F9">
            <w:pPr>
              <w:rPr>
                <w:del w:id="6159" w:author="Fegie" w:date="2021-04-28T12:03:00Z"/>
                <w:rFonts w:ascii="標楷體" w:eastAsia="標楷體" w:hAnsi="標楷體"/>
              </w:rPr>
            </w:pPr>
            <w:del w:id="6160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4784A" w:rsidRPr="009B2BD3" w:rsidDel="009661CB">
                <w:rPr>
                  <w:rFonts w:ascii="標楷體" w:eastAsia="標楷體" w:hAnsi="標楷體" w:hint="eastAsia"/>
                </w:rPr>
                <w:delText>3: 關企公司</w:delText>
              </w:r>
              <w:bookmarkStart w:id="6161" w:name="_Toc71197961"/>
              <w:bookmarkEnd w:id="6161"/>
            </w:del>
          </w:p>
          <w:p w14:paraId="2415E5FA" w14:textId="66EFD059" w:rsidR="00A4784A" w:rsidRPr="009B2BD3" w:rsidDel="009661CB" w:rsidRDefault="0006376E" w:rsidP="004C47F9">
            <w:pPr>
              <w:rPr>
                <w:del w:id="6162" w:author="Fegie" w:date="2021-04-28T12:03:00Z"/>
                <w:rFonts w:ascii="標楷體" w:eastAsia="標楷體" w:hAnsi="標楷體"/>
              </w:rPr>
            </w:pPr>
            <w:del w:id="6163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4784A" w:rsidRPr="009B2BD3" w:rsidDel="009661CB">
                <w:rPr>
                  <w:rFonts w:ascii="標楷體" w:eastAsia="標楷體" w:hAnsi="標楷體" w:hint="eastAsia"/>
                </w:rPr>
                <w:delText>4: 關企員工</w:delText>
              </w:r>
              <w:bookmarkStart w:id="6164" w:name="_Toc71197962"/>
              <w:bookmarkEnd w:id="6164"/>
            </w:del>
          </w:p>
          <w:p w14:paraId="7724778A" w14:textId="3319AD7E" w:rsidR="00A4784A" w:rsidRPr="009B2BD3" w:rsidDel="009661CB" w:rsidRDefault="0006376E" w:rsidP="004C47F9">
            <w:pPr>
              <w:rPr>
                <w:del w:id="6165" w:author="Fegie" w:date="2021-04-28T12:03:00Z"/>
                <w:rFonts w:ascii="標楷體" w:eastAsia="標楷體" w:hAnsi="標楷體"/>
              </w:rPr>
            </w:pPr>
            <w:del w:id="6166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4784A" w:rsidRPr="009B2BD3" w:rsidDel="009661CB">
                <w:rPr>
                  <w:rFonts w:ascii="標楷體" w:eastAsia="標楷體" w:hAnsi="標楷體" w:hint="eastAsia"/>
                </w:rPr>
                <w:delText>5: 保戶</w:delText>
              </w:r>
              <w:bookmarkStart w:id="6167" w:name="_Toc71197963"/>
              <w:bookmarkEnd w:id="6167"/>
            </w:del>
          </w:p>
          <w:p w14:paraId="4D0AF386" w14:textId="4F70024C" w:rsidR="00A4784A" w:rsidRPr="009B2BD3" w:rsidDel="009661CB" w:rsidRDefault="0006376E" w:rsidP="004C47F9">
            <w:pPr>
              <w:rPr>
                <w:del w:id="6168" w:author="Fegie" w:date="2021-04-28T12:03:00Z"/>
                <w:rFonts w:ascii="標楷體" w:eastAsia="標楷體" w:hAnsi="標楷體"/>
              </w:rPr>
            </w:pPr>
            <w:del w:id="6169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4784A" w:rsidRPr="009B2BD3" w:rsidDel="009661CB">
                <w:rPr>
                  <w:rFonts w:ascii="標楷體" w:eastAsia="標楷體" w:hAnsi="標楷體" w:hint="eastAsia"/>
                </w:rPr>
                <w:delText>6: 團體戶</w:delText>
              </w:r>
              <w:bookmarkStart w:id="6170" w:name="_Toc71197964"/>
              <w:bookmarkEnd w:id="6170"/>
            </w:del>
          </w:p>
          <w:p w14:paraId="382D4867" w14:textId="1A67522D" w:rsidR="00A4784A" w:rsidRPr="009B2BD3" w:rsidDel="009661CB" w:rsidRDefault="0006376E" w:rsidP="004C47F9">
            <w:pPr>
              <w:rPr>
                <w:del w:id="6171" w:author="Fegie" w:date="2021-04-28T12:03:00Z"/>
                <w:rFonts w:ascii="標楷體" w:eastAsia="標楷體" w:hAnsi="標楷體"/>
              </w:rPr>
            </w:pPr>
            <w:del w:id="6172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A4784A" w:rsidRPr="009B2BD3" w:rsidDel="009661CB">
                <w:rPr>
                  <w:rFonts w:ascii="標楷體" w:eastAsia="標楷體" w:hAnsi="標楷體" w:hint="eastAsia"/>
                </w:rPr>
                <w:delText>9: 新二階員工</w:delText>
              </w:r>
              <w:bookmarkStart w:id="6173" w:name="_Toc71197965"/>
              <w:bookmarkEnd w:id="6173"/>
            </w:del>
          </w:p>
        </w:tc>
        <w:bookmarkStart w:id="6174" w:name="_Toc71197966"/>
        <w:bookmarkEnd w:id="6174"/>
      </w:tr>
      <w:tr w:rsidR="00A4784A" w:rsidRPr="009B2BD3" w:rsidDel="009661CB" w14:paraId="44CB6B23" w14:textId="49FAD959" w:rsidTr="00D17183">
        <w:trPr>
          <w:trHeight w:val="291"/>
          <w:jc w:val="center"/>
          <w:del w:id="6175" w:author="Fegie" w:date="2021-04-28T12:03:00Z"/>
        </w:trPr>
        <w:tc>
          <w:tcPr>
            <w:tcW w:w="556" w:type="dxa"/>
          </w:tcPr>
          <w:p w14:paraId="6661FFBF" w14:textId="46662995" w:rsidR="00A4784A" w:rsidRPr="009B2BD3" w:rsidDel="009661CB" w:rsidRDefault="00A4784A" w:rsidP="004C47F9">
            <w:pPr>
              <w:rPr>
                <w:del w:id="6176" w:author="Fegie" w:date="2021-04-28T12:03:00Z"/>
                <w:rFonts w:ascii="標楷體" w:eastAsia="標楷體" w:hAnsi="標楷體"/>
              </w:rPr>
            </w:pPr>
            <w:del w:id="6177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7</w:delText>
              </w:r>
              <w:bookmarkStart w:id="6178" w:name="_Toc71197967"/>
              <w:bookmarkEnd w:id="6178"/>
            </w:del>
          </w:p>
        </w:tc>
        <w:tc>
          <w:tcPr>
            <w:tcW w:w="2116" w:type="dxa"/>
          </w:tcPr>
          <w:p w14:paraId="589D224B" w14:textId="2AF72DB3" w:rsidR="00A4784A" w:rsidRPr="009B2BD3" w:rsidDel="009661CB" w:rsidRDefault="00A4784A" w:rsidP="004C47F9">
            <w:pPr>
              <w:rPr>
                <w:del w:id="6179" w:author="Fegie" w:date="2021-04-28T12:03:00Z"/>
                <w:rFonts w:ascii="標楷體" w:eastAsia="標楷體" w:hAnsi="標楷體"/>
              </w:rPr>
            </w:pPr>
            <w:del w:id="618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行業別      </w:delText>
              </w:r>
              <w:bookmarkStart w:id="6181" w:name="_Toc71197968"/>
              <w:bookmarkEnd w:id="6181"/>
            </w:del>
          </w:p>
        </w:tc>
        <w:tc>
          <w:tcPr>
            <w:tcW w:w="1296" w:type="dxa"/>
          </w:tcPr>
          <w:p w14:paraId="1F398445" w14:textId="242F0C91" w:rsidR="00A4784A" w:rsidRPr="00A04243" w:rsidDel="009661CB" w:rsidRDefault="00A4784A" w:rsidP="00A4784A">
            <w:pPr>
              <w:rPr>
                <w:del w:id="6182" w:author="Fegie" w:date="2021-04-28T12:03:00Z"/>
                <w:rFonts w:ascii="標楷體" w:eastAsia="標楷體" w:hAnsi="標楷體"/>
              </w:rPr>
            </w:pPr>
            <w:del w:id="6183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999999</w:delText>
              </w:r>
              <w:bookmarkStart w:id="6184" w:name="_Toc71197969"/>
              <w:bookmarkEnd w:id="6184"/>
            </w:del>
          </w:p>
        </w:tc>
        <w:tc>
          <w:tcPr>
            <w:tcW w:w="1053" w:type="dxa"/>
          </w:tcPr>
          <w:p w14:paraId="7C94098E" w14:textId="3C01EDAB" w:rsidR="00A4784A" w:rsidRPr="009B2BD3" w:rsidDel="009661CB" w:rsidRDefault="00A4784A" w:rsidP="004C47F9">
            <w:pPr>
              <w:rPr>
                <w:del w:id="6185" w:author="Fegie" w:date="2021-04-28T12:03:00Z"/>
                <w:rFonts w:ascii="標楷體" w:eastAsia="標楷體" w:hAnsi="標楷體"/>
              </w:rPr>
            </w:pPr>
            <w:bookmarkStart w:id="6186" w:name="_Toc71197970"/>
            <w:bookmarkEnd w:id="6186"/>
          </w:p>
        </w:tc>
        <w:tc>
          <w:tcPr>
            <w:tcW w:w="1126" w:type="dxa"/>
          </w:tcPr>
          <w:p w14:paraId="563F7928" w14:textId="31078E8A" w:rsidR="00A4784A" w:rsidRPr="009B2BD3" w:rsidDel="009661CB" w:rsidRDefault="00A4784A" w:rsidP="004C47F9">
            <w:pPr>
              <w:rPr>
                <w:del w:id="6187" w:author="Fegie" w:date="2021-04-28T12:03:00Z"/>
                <w:rFonts w:ascii="標楷體" w:eastAsia="標楷體" w:hAnsi="標楷體"/>
              </w:rPr>
            </w:pPr>
            <w:bookmarkStart w:id="6188" w:name="_Toc71197971"/>
            <w:bookmarkEnd w:id="6188"/>
          </w:p>
        </w:tc>
        <w:tc>
          <w:tcPr>
            <w:tcW w:w="660" w:type="dxa"/>
          </w:tcPr>
          <w:p w14:paraId="5C17D503" w14:textId="09F420AC" w:rsidR="00A4784A" w:rsidRPr="009B2BD3" w:rsidDel="009661CB" w:rsidRDefault="00A4784A" w:rsidP="004C47F9">
            <w:pPr>
              <w:rPr>
                <w:del w:id="6189" w:author="Fegie" w:date="2021-04-28T12:03:00Z"/>
                <w:rFonts w:ascii="標楷體" w:eastAsia="標楷體" w:hAnsi="標楷體"/>
              </w:rPr>
            </w:pPr>
            <w:bookmarkStart w:id="6190" w:name="_Toc71197972"/>
            <w:bookmarkEnd w:id="6190"/>
          </w:p>
        </w:tc>
        <w:tc>
          <w:tcPr>
            <w:tcW w:w="688" w:type="dxa"/>
          </w:tcPr>
          <w:p w14:paraId="1953B9FF" w14:textId="1C4ECE72" w:rsidR="00A4784A" w:rsidRPr="009B2BD3" w:rsidDel="009661CB" w:rsidRDefault="00A4784A" w:rsidP="004C47F9">
            <w:pPr>
              <w:rPr>
                <w:del w:id="6191" w:author="Fegie" w:date="2021-04-28T12:03:00Z"/>
                <w:rFonts w:ascii="標楷體" w:eastAsia="標楷體" w:hAnsi="標楷體"/>
              </w:rPr>
            </w:pPr>
            <w:del w:id="619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193" w:name="_Toc71197973"/>
              <w:bookmarkEnd w:id="6193"/>
            </w:del>
          </w:p>
        </w:tc>
        <w:tc>
          <w:tcPr>
            <w:tcW w:w="2925" w:type="dxa"/>
          </w:tcPr>
          <w:p w14:paraId="3C132050" w14:textId="3AD9A0CE" w:rsidR="00A4784A" w:rsidRPr="009B2BD3" w:rsidDel="009661CB" w:rsidRDefault="00A4784A" w:rsidP="004C47F9">
            <w:pPr>
              <w:rPr>
                <w:del w:id="6194" w:author="Fegie" w:date="2021-04-28T12:03:00Z"/>
                <w:rFonts w:ascii="標楷體" w:eastAsia="標楷體" w:hAnsi="標楷體"/>
              </w:rPr>
            </w:pPr>
            <w:del w:id="619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196" w:name="_Toc71197974"/>
              <w:bookmarkEnd w:id="6196"/>
            </w:del>
          </w:p>
        </w:tc>
        <w:bookmarkStart w:id="6197" w:name="_Toc71197975"/>
        <w:bookmarkEnd w:id="6197"/>
      </w:tr>
      <w:tr w:rsidR="00A4784A" w:rsidRPr="009B2BD3" w:rsidDel="009661CB" w14:paraId="5BB2D391" w14:textId="7255C90F" w:rsidTr="00D17183">
        <w:trPr>
          <w:trHeight w:val="291"/>
          <w:jc w:val="center"/>
          <w:del w:id="6198" w:author="Fegie" w:date="2021-04-28T12:03:00Z"/>
        </w:trPr>
        <w:tc>
          <w:tcPr>
            <w:tcW w:w="556" w:type="dxa"/>
          </w:tcPr>
          <w:p w14:paraId="4ADA01E5" w14:textId="084D1EBA" w:rsidR="00A4784A" w:rsidRPr="009B2BD3" w:rsidDel="009661CB" w:rsidRDefault="00A4784A" w:rsidP="004C47F9">
            <w:pPr>
              <w:rPr>
                <w:del w:id="6199" w:author="Fegie" w:date="2021-04-28T12:03:00Z"/>
                <w:rFonts w:ascii="標楷體" w:eastAsia="標楷體" w:hAnsi="標楷體"/>
              </w:rPr>
            </w:pPr>
            <w:del w:id="6200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8</w:delText>
              </w:r>
              <w:bookmarkStart w:id="6201" w:name="_Toc71197976"/>
              <w:bookmarkEnd w:id="6201"/>
            </w:del>
          </w:p>
        </w:tc>
        <w:tc>
          <w:tcPr>
            <w:tcW w:w="2116" w:type="dxa"/>
          </w:tcPr>
          <w:p w14:paraId="2887826A" w14:textId="4FE3F352" w:rsidR="00A4784A" w:rsidRPr="009B2BD3" w:rsidDel="009661CB" w:rsidRDefault="00A4784A" w:rsidP="004C47F9">
            <w:pPr>
              <w:rPr>
                <w:del w:id="6202" w:author="Fegie" w:date="2021-04-28T12:03:00Z"/>
                <w:rFonts w:ascii="標楷體" w:eastAsia="標楷體" w:hAnsi="標楷體"/>
              </w:rPr>
            </w:pPr>
            <w:del w:id="620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國籍        </w:delText>
              </w:r>
              <w:bookmarkStart w:id="6204" w:name="_Toc71197977"/>
              <w:bookmarkEnd w:id="6204"/>
            </w:del>
          </w:p>
        </w:tc>
        <w:tc>
          <w:tcPr>
            <w:tcW w:w="1296" w:type="dxa"/>
          </w:tcPr>
          <w:p w14:paraId="71A2D646" w14:textId="036E6AE9" w:rsidR="00A4784A" w:rsidRPr="00A04243" w:rsidDel="009661CB" w:rsidRDefault="00A4784A" w:rsidP="00A4784A">
            <w:pPr>
              <w:rPr>
                <w:del w:id="6205" w:author="Fegie" w:date="2021-04-28T12:03:00Z"/>
                <w:rFonts w:ascii="標楷體" w:eastAsia="標楷體" w:hAnsi="標楷體"/>
              </w:rPr>
            </w:pPr>
            <w:del w:id="620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XX</w:delText>
              </w:r>
              <w:bookmarkStart w:id="6207" w:name="_Toc71197978"/>
              <w:bookmarkEnd w:id="6207"/>
            </w:del>
          </w:p>
        </w:tc>
        <w:tc>
          <w:tcPr>
            <w:tcW w:w="1053" w:type="dxa"/>
          </w:tcPr>
          <w:p w14:paraId="0F033D5C" w14:textId="3E08157B" w:rsidR="00A4784A" w:rsidRPr="009B2BD3" w:rsidDel="009661CB" w:rsidRDefault="00A4784A" w:rsidP="004C47F9">
            <w:pPr>
              <w:rPr>
                <w:del w:id="6208" w:author="Fegie" w:date="2021-04-28T12:03:00Z"/>
                <w:rFonts w:ascii="標楷體" w:eastAsia="標楷體" w:hAnsi="標楷體"/>
                <w:color w:val="FF0000"/>
              </w:rPr>
            </w:pPr>
            <w:bookmarkStart w:id="6209" w:name="_Toc71197979"/>
            <w:bookmarkEnd w:id="6209"/>
          </w:p>
        </w:tc>
        <w:tc>
          <w:tcPr>
            <w:tcW w:w="1126" w:type="dxa"/>
          </w:tcPr>
          <w:p w14:paraId="0A55A4B4" w14:textId="70FEEBBD" w:rsidR="00A4784A" w:rsidRPr="009B2BD3" w:rsidDel="009661CB" w:rsidRDefault="00A4784A" w:rsidP="004C47F9">
            <w:pPr>
              <w:rPr>
                <w:del w:id="6210" w:author="Fegie" w:date="2021-04-28T12:03:00Z"/>
                <w:rFonts w:ascii="標楷體" w:eastAsia="標楷體" w:hAnsi="標楷體"/>
              </w:rPr>
            </w:pPr>
            <w:del w:id="621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6212" w:name="_Toc71197980"/>
              <w:bookmarkEnd w:id="6212"/>
            </w:del>
          </w:p>
        </w:tc>
        <w:tc>
          <w:tcPr>
            <w:tcW w:w="660" w:type="dxa"/>
          </w:tcPr>
          <w:p w14:paraId="129C3C4D" w14:textId="7EA69769" w:rsidR="00A4784A" w:rsidRPr="009B2BD3" w:rsidDel="009661CB" w:rsidRDefault="00A4784A" w:rsidP="004C47F9">
            <w:pPr>
              <w:rPr>
                <w:del w:id="6213" w:author="Fegie" w:date="2021-04-28T12:03:00Z"/>
                <w:rFonts w:ascii="標楷體" w:eastAsia="標楷體" w:hAnsi="標楷體"/>
              </w:rPr>
            </w:pPr>
            <w:bookmarkStart w:id="6214" w:name="_Toc71197981"/>
            <w:bookmarkEnd w:id="6214"/>
          </w:p>
        </w:tc>
        <w:tc>
          <w:tcPr>
            <w:tcW w:w="688" w:type="dxa"/>
          </w:tcPr>
          <w:p w14:paraId="0EC1FE36" w14:textId="4DD718CE" w:rsidR="00A4784A" w:rsidRPr="009B2BD3" w:rsidDel="009661CB" w:rsidRDefault="00A4784A" w:rsidP="004C47F9">
            <w:pPr>
              <w:rPr>
                <w:del w:id="6215" w:author="Fegie" w:date="2021-04-28T12:03:00Z"/>
                <w:rFonts w:ascii="標楷體" w:eastAsia="標楷體" w:hAnsi="標楷體"/>
              </w:rPr>
            </w:pPr>
            <w:del w:id="621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217" w:name="_Toc71197982"/>
              <w:bookmarkEnd w:id="6217"/>
            </w:del>
          </w:p>
        </w:tc>
        <w:tc>
          <w:tcPr>
            <w:tcW w:w="2925" w:type="dxa"/>
          </w:tcPr>
          <w:p w14:paraId="434225D9" w14:textId="4811EA49" w:rsidR="00A4784A" w:rsidRPr="009B2BD3" w:rsidDel="009661CB" w:rsidRDefault="00A4784A" w:rsidP="004C47F9">
            <w:pPr>
              <w:rPr>
                <w:del w:id="6218" w:author="Fegie" w:date="2021-04-28T12:03:00Z"/>
                <w:rFonts w:ascii="標楷體" w:eastAsia="標楷體" w:hAnsi="標楷體"/>
              </w:rPr>
            </w:pPr>
            <w:del w:id="621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220" w:name="_Toc71197983"/>
              <w:bookmarkEnd w:id="6220"/>
            </w:del>
          </w:p>
        </w:tc>
        <w:bookmarkStart w:id="6221" w:name="_Toc71197984"/>
        <w:bookmarkEnd w:id="6221"/>
      </w:tr>
      <w:tr w:rsidR="00A4784A" w:rsidRPr="009B2BD3" w:rsidDel="009661CB" w14:paraId="5CDA2489" w14:textId="04BB10C3" w:rsidTr="00D17183">
        <w:trPr>
          <w:trHeight w:val="291"/>
          <w:jc w:val="center"/>
          <w:del w:id="6222" w:author="Fegie" w:date="2021-04-28T12:03:00Z"/>
        </w:trPr>
        <w:tc>
          <w:tcPr>
            <w:tcW w:w="556" w:type="dxa"/>
          </w:tcPr>
          <w:p w14:paraId="766B446E" w14:textId="439BBA12" w:rsidR="00A4784A" w:rsidRPr="009B2BD3" w:rsidDel="009661CB" w:rsidRDefault="00A4784A" w:rsidP="004C47F9">
            <w:pPr>
              <w:rPr>
                <w:del w:id="6223" w:author="Fegie" w:date="2021-04-28T12:03:00Z"/>
                <w:rFonts w:ascii="標楷體" w:eastAsia="標楷體" w:hAnsi="標楷體"/>
              </w:rPr>
            </w:pPr>
            <w:del w:id="6224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9</w:delText>
              </w:r>
              <w:bookmarkStart w:id="6225" w:name="_Toc71197985"/>
              <w:bookmarkEnd w:id="6225"/>
            </w:del>
          </w:p>
        </w:tc>
        <w:tc>
          <w:tcPr>
            <w:tcW w:w="2116" w:type="dxa"/>
          </w:tcPr>
          <w:p w14:paraId="0C2D193D" w14:textId="106AD6B4" w:rsidR="00A4784A" w:rsidRPr="009B2BD3" w:rsidDel="009661CB" w:rsidRDefault="00A4784A" w:rsidP="004C47F9">
            <w:pPr>
              <w:rPr>
                <w:del w:id="6226" w:author="Fegie" w:date="2021-04-28T12:03:00Z"/>
                <w:rFonts w:ascii="標楷體" w:eastAsia="標楷體" w:hAnsi="標楷體"/>
              </w:rPr>
            </w:pPr>
            <w:del w:id="622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配偶</w:delText>
              </w:r>
              <w:r w:rsidR="00716B9A" w:rsidRPr="00CE781C" w:rsidDel="009661CB">
                <w:rPr>
                  <w:rFonts w:ascii="標楷體" w:eastAsia="標楷體" w:hAnsi="標楷體" w:hint="eastAsia"/>
                  <w:color w:val="FF0000"/>
                </w:rPr>
                <w:delText>身分證字號</w:delText>
              </w:r>
              <w:bookmarkStart w:id="6228" w:name="_Toc71197986"/>
              <w:bookmarkEnd w:id="6228"/>
            </w:del>
          </w:p>
        </w:tc>
        <w:tc>
          <w:tcPr>
            <w:tcW w:w="1296" w:type="dxa"/>
          </w:tcPr>
          <w:p w14:paraId="392DF494" w14:textId="49252226" w:rsidR="00A4784A" w:rsidRPr="00A04243" w:rsidDel="009661CB" w:rsidRDefault="00A4784A" w:rsidP="00A4784A">
            <w:pPr>
              <w:rPr>
                <w:del w:id="6229" w:author="Fegie" w:date="2021-04-28T12:03:00Z"/>
                <w:rFonts w:ascii="標楷體" w:eastAsia="標楷體" w:hAnsi="標楷體"/>
              </w:rPr>
            </w:pPr>
            <w:del w:id="623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X(10)</w:delText>
              </w:r>
              <w:bookmarkStart w:id="6231" w:name="_Toc71197987"/>
              <w:bookmarkEnd w:id="6231"/>
            </w:del>
          </w:p>
        </w:tc>
        <w:tc>
          <w:tcPr>
            <w:tcW w:w="1053" w:type="dxa"/>
          </w:tcPr>
          <w:p w14:paraId="330CAD2E" w14:textId="309BEBA4" w:rsidR="00A4784A" w:rsidRPr="009B2BD3" w:rsidDel="009661CB" w:rsidRDefault="00A4784A" w:rsidP="004C47F9">
            <w:pPr>
              <w:rPr>
                <w:del w:id="6232" w:author="Fegie" w:date="2021-04-28T12:03:00Z"/>
                <w:rFonts w:ascii="標楷體" w:eastAsia="標楷體" w:hAnsi="標楷體"/>
              </w:rPr>
            </w:pPr>
            <w:bookmarkStart w:id="6233" w:name="_Toc71197988"/>
            <w:bookmarkEnd w:id="6233"/>
          </w:p>
        </w:tc>
        <w:tc>
          <w:tcPr>
            <w:tcW w:w="1126" w:type="dxa"/>
          </w:tcPr>
          <w:p w14:paraId="085C8845" w14:textId="68ABB244" w:rsidR="00A4784A" w:rsidRPr="009B2BD3" w:rsidDel="009661CB" w:rsidRDefault="00A4784A" w:rsidP="004C47F9">
            <w:pPr>
              <w:rPr>
                <w:del w:id="6234" w:author="Fegie" w:date="2021-04-28T12:03:00Z"/>
                <w:rFonts w:ascii="標楷體" w:eastAsia="標楷體" w:hAnsi="標楷體"/>
              </w:rPr>
            </w:pPr>
            <w:bookmarkStart w:id="6235" w:name="_Toc71197989"/>
            <w:bookmarkEnd w:id="6235"/>
          </w:p>
        </w:tc>
        <w:tc>
          <w:tcPr>
            <w:tcW w:w="660" w:type="dxa"/>
          </w:tcPr>
          <w:p w14:paraId="60E46846" w14:textId="1DE2C3AE" w:rsidR="00A4784A" w:rsidRPr="009B2BD3" w:rsidDel="009661CB" w:rsidRDefault="00A4784A" w:rsidP="004C47F9">
            <w:pPr>
              <w:rPr>
                <w:del w:id="6236" w:author="Fegie" w:date="2021-04-28T12:03:00Z"/>
                <w:rFonts w:ascii="標楷體" w:eastAsia="標楷體" w:hAnsi="標楷體"/>
              </w:rPr>
            </w:pPr>
            <w:bookmarkStart w:id="6237" w:name="_Toc71197990"/>
            <w:bookmarkEnd w:id="6237"/>
          </w:p>
        </w:tc>
        <w:tc>
          <w:tcPr>
            <w:tcW w:w="688" w:type="dxa"/>
          </w:tcPr>
          <w:p w14:paraId="358141E3" w14:textId="1A637AED" w:rsidR="00A4784A" w:rsidRPr="009B2BD3" w:rsidDel="009661CB" w:rsidRDefault="00A4784A" w:rsidP="004C47F9">
            <w:pPr>
              <w:rPr>
                <w:del w:id="6238" w:author="Fegie" w:date="2021-04-28T12:03:00Z"/>
                <w:rFonts w:ascii="標楷體" w:eastAsia="標楷體" w:hAnsi="標楷體"/>
              </w:rPr>
            </w:pPr>
            <w:del w:id="623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240" w:name="_Toc71197991"/>
              <w:bookmarkEnd w:id="6240"/>
            </w:del>
          </w:p>
        </w:tc>
        <w:tc>
          <w:tcPr>
            <w:tcW w:w="2925" w:type="dxa"/>
          </w:tcPr>
          <w:p w14:paraId="3AC96FFE" w14:textId="504F13E5" w:rsidR="00A4784A" w:rsidRPr="009B2BD3" w:rsidDel="009661CB" w:rsidRDefault="00A4784A" w:rsidP="004C47F9">
            <w:pPr>
              <w:rPr>
                <w:del w:id="6241" w:author="Fegie" w:date="2021-04-28T12:03:00Z"/>
                <w:rFonts w:ascii="標楷體" w:eastAsia="標楷體" w:hAnsi="標楷體"/>
              </w:rPr>
            </w:pPr>
            <w:del w:id="624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243" w:name="_Toc71197992"/>
              <w:bookmarkEnd w:id="6243"/>
            </w:del>
          </w:p>
        </w:tc>
        <w:bookmarkStart w:id="6244" w:name="_Toc71197993"/>
        <w:bookmarkEnd w:id="6244"/>
      </w:tr>
      <w:tr w:rsidR="00A4784A" w:rsidRPr="009B2BD3" w:rsidDel="009661CB" w14:paraId="125867E8" w14:textId="03D2C744" w:rsidTr="00D17183">
        <w:trPr>
          <w:trHeight w:val="291"/>
          <w:jc w:val="center"/>
          <w:del w:id="6245" w:author="Fegie" w:date="2021-04-28T12:03:00Z"/>
        </w:trPr>
        <w:tc>
          <w:tcPr>
            <w:tcW w:w="556" w:type="dxa"/>
          </w:tcPr>
          <w:p w14:paraId="37B87DA0" w14:textId="72509503" w:rsidR="00A4784A" w:rsidRPr="009B2BD3" w:rsidDel="009661CB" w:rsidRDefault="00A4784A" w:rsidP="004C47F9">
            <w:pPr>
              <w:rPr>
                <w:del w:id="6246" w:author="Fegie" w:date="2021-04-28T12:03:00Z"/>
                <w:rFonts w:ascii="標楷體" w:eastAsia="標楷體" w:hAnsi="標楷體"/>
              </w:rPr>
            </w:pPr>
            <w:del w:id="6247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10</w:delText>
              </w:r>
              <w:bookmarkStart w:id="6248" w:name="_Toc71197994"/>
              <w:bookmarkEnd w:id="6248"/>
            </w:del>
          </w:p>
        </w:tc>
        <w:tc>
          <w:tcPr>
            <w:tcW w:w="2116" w:type="dxa"/>
          </w:tcPr>
          <w:p w14:paraId="3BB84582" w14:textId="1A71F4E0" w:rsidR="00A4784A" w:rsidRPr="009B2BD3" w:rsidDel="009661CB" w:rsidRDefault="00A4784A" w:rsidP="004C47F9">
            <w:pPr>
              <w:rPr>
                <w:del w:id="6249" w:author="Fegie" w:date="2021-04-28T12:03:00Z"/>
                <w:rFonts w:ascii="標楷體" w:eastAsia="標楷體" w:hAnsi="標楷體"/>
              </w:rPr>
            </w:pPr>
            <w:del w:id="625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配偶姓名  </w:delText>
              </w:r>
              <w:bookmarkStart w:id="6251" w:name="_Toc71197995"/>
              <w:bookmarkEnd w:id="6251"/>
            </w:del>
          </w:p>
        </w:tc>
        <w:tc>
          <w:tcPr>
            <w:tcW w:w="1296" w:type="dxa"/>
          </w:tcPr>
          <w:p w14:paraId="274F52A9" w14:textId="4B1AF492" w:rsidR="00A4784A" w:rsidRPr="00A04243" w:rsidDel="009661CB" w:rsidRDefault="00A4784A" w:rsidP="00A4784A">
            <w:pPr>
              <w:rPr>
                <w:del w:id="6252" w:author="Fegie" w:date="2021-04-28T12:03:00Z"/>
                <w:rFonts w:ascii="標楷體" w:eastAsia="標楷體" w:hAnsi="標楷體"/>
              </w:rPr>
            </w:pPr>
            <w:del w:id="625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X(14)</w:delText>
              </w:r>
              <w:bookmarkStart w:id="6254" w:name="_Toc71197996"/>
              <w:bookmarkEnd w:id="6254"/>
            </w:del>
          </w:p>
        </w:tc>
        <w:tc>
          <w:tcPr>
            <w:tcW w:w="1053" w:type="dxa"/>
          </w:tcPr>
          <w:p w14:paraId="2922ED58" w14:textId="64257042" w:rsidR="00A4784A" w:rsidRPr="009B2BD3" w:rsidDel="009661CB" w:rsidRDefault="00A4784A" w:rsidP="004C47F9">
            <w:pPr>
              <w:rPr>
                <w:del w:id="6255" w:author="Fegie" w:date="2021-04-28T12:03:00Z"/>
                <w:rFonts w:ascii="標楷體" w:eastAsia="標楷體" w:hAnsi="標楷體"/>
              </w:rPr>
            </w:pPr>
            <w:bookmarkStart w:id="6256" w:name="_Toc71197997"/>
            <w:bookmarkEnd w:id="6256"/>
          </w:p>
        </w:tc>
        <w:tc>
          <w:tcPr>
            <w:tcW w:w="1126" w:type="dxa"/>
          </w:tcPr>
          <w:p w14:paraId="3BF81B8A" w14:textId="0B509169" w:rsidR="00A4784A" w:rsidRPr="009B2BD3" w:rsidDel="009661CB" w:rsidRDefault="00A4784A" w:rsidP="004C47F9">
            <w:pPr>
              <w:rPr>
                <w:del w:id="6257" w:author="Fegie" w:date="2021-04-28T12:03:00Z"/>
                <w:rFonts w:ascii="標楷體" w:eastAsia="標楷體" w:hAnsi="標楷體"/>
              </w:rPr>
            </w:pPr>
            <w:bookmarkStart w:id="6258" w:name="_Toc71197998"/>
            <w:bookmarkEnd w:id="6258"/>
          </w:p>
        </w:tc>
        <w:tc>
          <w:tcPr>
            <w:tcW w:w="660" w:type="dxa"/>
          </w:tcPr>
          <w:p w14:paraId="38455D6B" w14:textId="2CE71F2B" w:rsidR="00A4784A" w:rsidRPr="009B2BD3" w:rsidDel="009661CB" w:rsidRDefault="00A4784A" w:rsidP="004C47F9">
            <w:pPr>
              <w:rPr>
                <w:del w:id="6259" w:author="Fegie" w:date="2021-04-28T12:03:00Z"/>
                <w:rFonts w:ascii="標楷體" w:eastAsia="標楷體" w:hAnsi="標楷體"/>
              </w:rPr>
            </w:pPr>
            <w:bookmarkStart w:id="6260" w:name="_Toc71197999"/>
            <w:bookmarkEnd w:id="6260"/>
          </w:p>
        </w:tc>
        <w:tc>
          <w:tcPr>
            <w:tcW w:w="688" w:type="dxa"/>
          </w:tcPr>
          <w:p w14:paraId="581D9501" w14:textId="526678FF" w:rsidR="00A4784A" w:rsidRPr="009B2BD3" w:rsidDel="009661CB" w:rsidRDefault="00A4784A" w:rsidP="004C47F9">
            <w:pPr>
              <w:rPr>
                <w:del w:id="6261" w:author="Fegie" w:date="2021-04-28T12:03:00Z"/>
                <w:rFonts w:ascii="標楷體" w:eastAsia="標楷體" w:hAnsi="標楷體"/>
              </w:rPr>
            </w:pPr>
            <w:del w:id="626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263" w:name="_Toc71198000"/>
              <w:bookmarkEnd w:id="6263"/>
            </w:del>
          </w:p>
        </w:tc>
        <w:tc>
          <w:tcPr>
            <w:tcW w:w="2925" w:type="dxa"/>
          </w:tcPr>
          <w:p w14:paraId="01EA3DFB" w14:textId="303BDE7A" w:rsidR="00A4784A" w:rsidRPr="009B2BD3" w:rsidDel="009661CB" w:rsidRDefault="00A4784A" w:rsidP="004C47F9">
            <w:pPr>
              <w:rPr>
                <w:del w:id="6264" w:author="Fegie" w:date="2021-04-28T12:03:00Z"/>
                <w:rFonts w:ascii="標楷體" w:eastAsia="標楷體" w:hAnsi="標楷體"/>
              </w:rPr>
            </w:pPr>
            <w:del w:id="626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266" w:name="_Toc71198001"/>
              <w:bookmarkEnd w:id="6266"/>
            </w:del>
          </w:p>
        </w:tc>
        <w:bookmarkStart w:id="6267" w:name="_Toc71198002"/>
        <w:bookmarkEnd w:id="6267"/>
      </w:tr>
      <w:tr w:rsidR="00677B9B" w:rsidRPr="00677B9B" w:rsidDel="009661CB" w14:paraId="1D81FE4A" w14:textId="017BAA14" w:rsidTr="00D17183">
        <w:trPr>
          <w:trHeight w:val="291"/>
          <w:jc w:val="center"/>
          <w:del w:id="6268" w:author="Fegie" w:date="2021-04-28T12:03:00Z"/>
        </w:trPr>
        <w:tc>
          <w:tcPr>
            <w:tcW w:w="556" w:type="dxa"/>
          </w:tcPr>
          <w:p w14:paraId="6496D8B8" w14:textId="6C640360" w:rsidR="00A4784A" w:rsidRPr="00677B9B" w:rsidDel="009661CB" w:rsidRDefault="00A4784A" w:rsidP="004C47F9">
            <w:pPr>
              <w:rPr>
                <w:del w:id="6269" w:author="Fegie" w:date="2021-04-28T12:03:00Z"/>
                <w:rFonts w:ascii="標楷體" w:eastAsia="標楷體" w:hAnsi="標楷體"/>
                <w:strike/>
                <w:color w:val="FF0000"/>
                <w:rPrChange w:id="6270" w:author="88692" w:date="2020-06-18T09:50:00Z">
                  <w:rPr>
                    <w:del w:id="6271" w:author="Fegie" w:date="2021-04-28T12:03:00Z"/>
                    <w:rFonts w:ascii="標楷體" w:eastAsia="標楷體" w:hAnsi="標楷體"/>
                  </w:rPr>
                </w:rPrChange>
              </w:rPr>
            </w:pPr>
            <w:del w:id="6272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273" w:author="88692" w:date="2020-06-18T09:50:00Z">
                    <w:rPr>
                      <w:rFonts w:ascii="標楷體" w:eastAsia="標楷體" w:hAnsi="標楷體"/>
                    </w:rPr>
                  </w:rPrChange>
                </w:rPr>
                <w:delText>11</w:delText>
              </w:r>
              <w:bookmarkStart w:id="6274" w:name="_Toc71198003"/>
              <w:bookmarkEnd w:id="6274"/>
            </w:del>
          </w:p>
        </w:tc>
        <w:tc>
          <w:tcPr>
            <w:tcW w:w="2116" w:type="dxa"/>
          </w:tcPr>
          <w:p w14:paraId="0A04E67C" w14:textId="42903C16" w:rsidR="00A4784A" w:rsidRPr="00677B9B" w:rsidDel="009661CB" w:rsidRDefault="00A4784A" w:rsidP="004C47F9">
            <w:pPr>
              <w:rPr>
                <w:del w:id="6275" w:author="Fegie" w:date="2021-04-28T12:03:00Z"/>
                <w:rFonts w:ascii="標楷體" w:eastAsia="標楷體" w:hAnsi="標楷體"/>
                <w:strike/>
                <w:color w:val="FF0000"/>
                <w:rPrChange w:id="6276" w:author="88692" w:date="2020-06-18T09:50:00Z">
                  <w:rPr>
                    <w:del w:id="6277" w:author="Fegie" w:date="2021-04-28T12:03:00Z"/>
                    <w:rFonts w:ascii="標楷體" w:eastAsia="標楷體" w:hAnsi="標楷體"/>
                  </w:rPr>
                </w:rPrChange>
              </w:rPr>
            </w:pPr>
            <w:del w:id="6278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279" w:author="88692" w:date="2020-06-18T09:50:00Z">
                    <w:rPr>
                      <w:rFonts w:ascii="標楷體" w:eastAsia="標楷體" w:hAnsi="標楷體" w:hint="eastAsia"/>
                    </w:rPr>
                  </w:rPrChange>
                </w:rPr>
                <w:delText>聯絡人姓名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280" w:author="88692" w:date="2020-06-18T09:50:00Z">
                    <w:rPr>
                      <w:rFonts w:ascii="標楷體" w:eastAsia="標楷體" w:hAnsi="標楷體"/>
                    </w:rPr>
                  </w:rPrChange>
                </w:rPr>
                <w:delText xml:space="preserve">  </w:delText>
              </w:r>
              <w:bookmarkStart w:id="6281" w:name="_Toc71198004"/>
              <w:bookmarkEnd w:id="6281"/>
            </w:del>
          </w:p>
        </w:tc>
        <w:tc>
          <w:tcPr>
            <w:tcW w:w="1296" w:type="dxa"/>
          </w:tcPr>
          <w:p w14:paraId="790ADC24" w14:textId="56C324B1" w:rsidR="00A4784A" w:rsidRPr="00677B9B" w:rsidDel="009661CB" w:rsidRDefault="00A4784A" w:rsidP="00A4784A">
            <w:pPr>
              <w:rPr>
                <w:del w:id="6282" w:author="Fegie" w:date="2021-04-28T12:03:00Z"/>
                <w:rFonts w:ascii="標楷體" w:eastAsia="標楷體" w:hAnsi="標楷體"/>
                <w:strike/>
                <w:color w:val="FF0000"/>
                <w:rPrChange w:id="6283" w:author="88692" w:date="2020-06-18T09:50:00Z">
                  <w:rPr>
                    <w:del w:id="6284" w:author="Fegie" w:date="2021-04-28T12:03:00Z"/>
                    <w:rFonts w:ascii="標楷體" w:eastAsia="標楷體" w:hAnsi="標楷體"/>
                  </w:rPr>
                </w:rPrChange>
              </w:rPr>
            </w:pPr>
            <w:del w:id="6285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286" w:author="88692" w:date="2020-06-18T09:50:00Z">
                    <w:rPr>
                      <w:rFonts w:ascii="標楷體" w:eastAsia="標楷體" w:hAnsi="標楷體"/>
                    </w:rPr>
                  </w:rPrChange>
                </w:rPr>
                <w:delText>X(14)</w:delText>
              </w:r>
              <w:bookmarkStart w:id="6287" w:name="_Toc71198005"/>
              <w:bookmarkEnd w:id="6287"/>
            </w:del>
          </w:p>
        </w:tc>
        <w:tc>
          <w:tcPr>
            <w:tcW w:w="1053" w:type="dxa"/>
          </w:tcPr>
          <w:p w14:paraId="30AC3AA7" w14:textId="176378A3" w:rsidR="00A4784A" w:rsidRPr="00677B9B" w:rsidDel="009661CB" w:rsidRDefault="00A4784A" w:rsidP="004C47F9">
            <w:pPr>
              <w:rPr>
                <w:del w:id="6288" w:author="Fegie" w:date="2021-04-28T12:03:00Z"/>
                <w:rFonts w:ascii="標楷體" w:eastAsia="標楷體" w:hAnsi="標楷體"/>
                <w:strike/>
                <w:color w:val="FF0000"/>
                <w:rPrChange w:id="6289" w:author="88692" w:date="2020-06-18T09:50:00Z">
                  <w:rPr>
                    <w:del w:id="629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291" w:name="_Toc71198006"/>
            <w:bookmarkEnd w:id="6291"/>
          </w:p>
        </w:tc>
        <w:tc>
          <w:tcPr>
            <w:tcW w:w="1126" w:type="dxa"/>
          </w:tcPr>
          <w:p w14:paraId="5A52EFF5" w14:textId="5E17D2FD" w:rsidR="00A4784A" w:rsidRPr="00677B9B" w:rsidDel="009661CB" w:rsidRDefault="00A4784A" w:rsidP="004C47F9">
            <w:pPr>
              <w:rPr>
                <w:del w:id="6292" w:author="Fegie" w:date="2021-04-28T12:03:00Z"/>
                <w:rFonts w:ascii="標楷體" w:eastAsia="標楷體" w:hAnsi="標楷體"/>
                <w:strike/>
                <w:color w:val="FF0000"/>
                <w:rPrChange w:id="6293" w:author="88692" w:date="2020-06-18T09:50:00Z">
                  <w:rPr>
                    <w:del w:id="629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295" w:name="_Toc71198007"/>
            <w:bookmarkEnd w:id="6295"/>
          </w:p>
        </w:tc>
        <w:tc>
          <w:tcPr>
            <w:tcW w:w="660" w:type="dxa"/>
          </w:tcPr>
          <w:p w14:paraId="3ACC7B4C" w14:textId="53062294" w:rsidR="00A4784A" w:rsidRPr="00677B9B" w:rsidDel="009661CB" w:rsidRDefault="00A4784A" w:rsidP="004C47F9">
            <w:pPr>
              <w:rPr>
                <w:del w:id="6296" w:author="Fegie" w:date="2021-04-28T12:03:00Z"/>
                <w:rFonts w:ascii="標楷體" w:eastAsia="標楷體" w:hAnsi="標楷體"/>
                <w:strike/>
                <w:color w:val="FF0000"/>
                <w:rPrChange w:id="6297" w:author="88692" w:date="2020-06-18T09:50:00Z">
                  <w:rPr>
                    <w:del w:id="629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299" w:name="_Toc71198008"/>
            <w:bookmarkEnd w:id="6299"/>
          </w:p>
        </w:tc>
        <w:tc>
          <w:tcPr>
            <w:tcW w:w="688" w:type="dxa"/>
          </w:tcPr>
          <w:p w14:paraId="51A2DEA9" w14:textId="4073163A" w:rsidR="00A4784A" w:rsidRPr="00677B9B" w:rsidDel="009661CB" w:rsidRDefault="00A4784A" w:rsidP="004C47F9">
            <w:pPr>
              <w:rPr>
                <w:del w:id="6300" w:author="Fegie" w:date="2021-04-28T12:03:00Z"/>
                <w:rFonts w:ascii="標楷體" w:eastAsia="標楷體" w:hAnsi="標楷體"/>
                <w:strike/>
                <w:color w:val="FF0000"/>
                <w:rPrChange w:id="6301" w:author="88692" w:date="2020-06-18T09:50:00Z">
                  <w:rPr>
                    <w:del w:id="6302" w:author="Fegie" w:date="2021-04-28T12:03:00Z"/>
                    <w:rFonts w:ascii="標楷體" w:eastAsia="標楷體" w:hAnsi="標楷體"/>
                  </w:rPr>
                </w:rPrChange>
              </w:rPr>
            </w:pPr>
            <w:del w:id="6303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304" w:author="88692" w:date="2020-06-18T09:50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6305" w:name="_Toc71198009"/>
              <w:bookmarkEnd w:id="6305"/>
            </w:del>
          </w:p>
        </w:tc>
        <w:tc>
          <w:tcPr>
            <w:tcW w:w="2925" w:type="dxa"/>
          </w:tcPr>
          <w:p w14:paraId="7044E13E" w14:textId="6832D754" w:rsidR="00A4784A" w:rsidRPr="00677B9B" w:rsidDel="009661CB" w:rsidRDefault="00A4784A" w:rsidP="004C47F9">
            <w:pPr>
              <w:rPr>
                <w:del w:id="6306" w:author="Fegie" w:date="2021-04-28T12:03:00Z"/>
                <w:rFonts w:ascii="標楷體" w:eastAsia="標楷體" w:hAnsi="標楷體"/>
                <w:strike/>
                <w:color w:val="FF0000"/>
                <w:rPrChange w:id="6307" w:author="88692" w:date="2020-06-18T09:50:00Z">
                  <w:rPr>
                    <w:del w:id="6308" w:author="Fegie" w:date="2021-04-28T12:03:00Z"/>
                    <w:rFonts w:ascii="標楷體" w:eastAsia="標楷體" w:hAnsi="標楷體"/>
                  </w:rPr>
                </w:rPrChange>
              </w:rPr>
            </w:pPr>
            <w:del w:id="6309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310" w:author="88692" w:date="2020-06-18T09:50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311" w:author="88692" w:date="2020-06-18T09:50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312" w:author="88692" w:date="2020-06-18T09:50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313" w:author="88692" w:date="2020-06-18T09:50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314" w:author="88692" w:date="2020-06-18T09:50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315" w:author="88692" w:date="2020-06-18T09:50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6316" w:name="_Toc71198010"/>
              <w:bookmarkEnd w:id="6316"/>
            </w:del>
          </w:p>
        </w:tc>
        <w:bookmarkStart w:id="6317" w:name="_Toc71198011"/>
        <w:bookmarkEnd w:id="6317"/>
      </w:tr>
      <w:tr w:rsidR="00A4784A" w:rsidRPr="009B2BD3" w:rsidDel="009661CB" w14:paraId="47DECC64" w14:textId="396B9511" w:rsidTr="00D17183">
        <w:trPr>
          <w:trHeight w:val="291"/>
          <w:jc w:val="center"/>
          <w:del w:id="6318" w:author="Fegie" w:date="2021-04-28T12:03:00Z"/>
        </w:trPr>
        <w:tc>
          <w:tcPr>
            <w:tcW w:w="556" w:type="dxa"/>
          </w:tcPr>
          <w:p w14:paraId="1F050C9D" w14:textId="1261BD80" w:rsidR="00A4784A" w:rsidRPr="009B2BD3" w:rsidDel="009661CB" w:rsidRDefault="00A4784A" w:rsidP="004C47F9">
            <w:pPr>
              <w:rPr>
                <w:del w:id="6319" w:author="Fegie" w:date="2021-04-28T12:03:00Z"/>
                <w:rFonts w:ascii="標楷體" w:eastAsia="標楷體" w:hAnsi="標楷體"/>
              </w:rPr>
            </w:pPr>
            <w:del w:id="6320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12</w:delText>
              </w:r>
              <w:bookmarkStart w:id="6321" w:name="_Toc71198012"/>
              <w:bookmarkEnd w:id="6321"/>
            </w:del>
          </w:p>
        </w:tc>
        <w:tc>
          <w:tcPr>
            <w:tcW w:w="2116" w:type="dxa"/>
          </w:tcPr>
          <w:p w14:paraId="1FC1B190" w14:textId="4B74C64F" w:rsidR="00A4784A" w:rsidRPr="009B2BD3" w:rsidDel="009661CB" w:rsidRDefault="00A4784A" w:rsidP="004C47F9">
            <w:pPr>
              <w:rPr>
                <w:del w:id="6322" w:author="Fegie" w:date="2021-04-28T12:03:00Z"/>
                <w:rFonts w:ascii="標楷體" w:eastAsia="標楷體" w:hAnsi="標楷體"/>
              </w:rPr>
            </w:pPr>
            <w:del w:id="632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戶籍郵遞區號</w:delText>
              </w:r>
              <w:bookmarkStart w:id="6324" w:name="_Toc71198013"/>
              <w:bookmarkEnd w:id="6324"/>
            </w:del>
          </w:p>
        </w:tc>
        <w:tc>
          <w:tcPr>
            <w:tcW w:w="1296" w:type="dxa"/>
          </w:tcPr>
          <w:p w14:paraId="64C5A293" w14:textId="4D085AF1" w:rsidR="00A4784A" w:rsidRPr="00A04243" w:rsidDel="009661CB" w:rsidRDefault="00A4784A" w:rsidP="00A4784A">
            <w:pPr>
              <w:rPr>
                <w:del w:id="6325" w:author="Fegie" w:date="2021-04-28T12:03:00Z"/>
                <w:rFonts w:ascii="標楷體" w:eastAsia="標楷體" w:hAnsi="標楷體"/>
              </w:rPr>
            </w:pPr>
            <w:del w:id="6326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99999</w:delText>
              </w:r>
              <w:bookmarkStart w:id="6327" w:name="_Toc71198014"/>
              <w:bookmarkEnd w:id="6327"/>
            </w:del>
          </w:p>
        </w:tc>
        <w:tc>
          <w:tcPr>
            <w:tcW w:w="1053" w:type="dxa"/>
          </w:tcPr>
          <w:p w14:paraId="0CFAC343" w14:textId="5495A80A" w:rsidR="00A4784A" w:rsidRPr="009B2BD3" w:rsidDel="009661CB" w:rsidRDefault="00A4784A" w:rsidP="004C47F9">
            <w:pPr>
              <w:rPr>
                <w:del w:id="6328" w:author="Fegie" w:date="2021-04-28T12:03:00Z"/>
                <w:rFonts w:ascii="標楷體" w:eastAsia="標楷體" w:hAnsi="標楷體"/>
              </w:rPr>
            </w:pPr>
            <w:bookmarkStart w:id="6329" w:name="_Toc71198015"/>
            <w:bookmarkEnd w:id="6329"/>
          </w:p>
        </w:tc>
        <w:tc>
          <w:tcPr>
            <w:tcW w:w="1126" w:type="dxa"/>
          </w:tcPr>
          <w:p w14:paraId="0B219D5C" w14:textId="0C5C7555" w:rsidR="00A4784A" w:rsidRPr="009B2BD3" w:rsidDel="009661CB" w:rsidRDefault="00A4784A" w:rsidP="004C47F9">
            <w:pPr>
              <w:rPr>
                <w:del w:id="6330" w:author="Fegie" w:date="2021-04-28T12:03:00Z"/>
                <w:rFonts w:ascii="標楷體" w:eastAsia="標楷體" w:hAnsi="標楷體"/>
              </w:rPr>
            </w:pPr>
            <w:bookmarkStart w:id="6331" w:name="_Toc71198016"/>
            <w:bookmarkEnd w:id="6331"/>
          </w:p>
        </w:tc>
        <w:tc>
          <w:tcPr>
            <w:tcW w:w="660" w:type="dxa"/>
          </w:tcPr>
          <w:p w14:paraId="239E98DB" w14:textId="520DEE5B" w:rsidR="00A4784A" w:rsidRPr="009B2BD3" w:rsidDel="009661CB" w:rsidRDefault="00A4784A" w:rsidP="004C47F9">
            <w:pPr>
              <w:rPr>
                <w:del w:id="6332" w:author="Fegie" w:date="2021-04-28T12:03:00Z"/>
                <w:rFonts w:ascii="標楷體" w:eastAsia="標楷體" w:hAnsi="標楷體"/>
              </w:rPr>
            </w:pPr>
            <w:bookmarkStart w:id="6333" w:name="_Toc71198017"/>
            <w:bookmarkEnd w:id="6333"/>
          </w:p>
        </w:tc>
        <w:tc>
          <w:tcPr>
            <w:tcW w:w="688" w:type="dxa"/>
          </w:tcPr>
          <w:p w14:paraId="165AD983" w14:textId="2CDBB0B3" w:rsidR="00A4784A" w:rsidRPr="009B2BD3" w:rsidDel="009661CB" w:rsidRDefault="00A4784A" w:rsidP="004C47F9">
            <w:pPr>
              <w:rPr>
                <w:del w:id="6334" w:author="Fegie" w:date="2021-04-28T12:03:00Z"/>
                <w:rFonts w:ascii="標楷體" w:eastAsia="標楷體" w:hAnsi="標楷體"/>
              </w:rPr>
            </w:pPr>
            <w:del w:id="633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336" w:name="_Toc71198018"/>
              <w:bookmarkEnd w:id="6336"/>
            </w:del>
          </w:p>
        </w:tc>
        <w:tc>
          <w:tcPr>
            <w:tcW w:w="2925" w:type="dxa"/>
          </w:tcPr>
          <w:p w14:paraId="365722CC" w14:textId="01A53193" w:rsidR="00A4784A" w:rsidRPr="009B2BD3" w:rsidDel="009661CB" w:rsidRDefault="00A4784A" w:rsidP="004C47F9">
            <w:pPr>
              <w:rPr>
                <w:del w:id="6337" w:author="Fegie" w:date="2021-04-28T12:03:00Z"/>
                <w:rFonts w:ascii="標楷體" w:eastAsia="標楷體" w:hAnsi="標楷體"/>
              </w:rPr>
            </w:pPr>
            <w:del w:id="633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339" w:name="_Toc71198019"/>
              <w:bookmarkEnd w:id="6339"/>
            </w:del>
          </w:p>
        </w:tc>
        <w:bookmarkStart w:id="6340" w:name="_Toc71198020"/>
        <w:bookmarkEnd w:id="6340"/>
      </w:tr>
      <w:tr w:rsidR="00A4784A" w:rsidRPr="009B2BD3" w:rsidDel="009661CB" w14:paraId="3095CC95" w14:textId="7EEA9FD4" w:rsidTr="00D17183">
        <w:trPr>
          <w:trHeight w:val="291"/>
          <w:jc w:val="center"/>
          <w:del w:id="6341" w:author="Fegie" w:date="2021-04-28T12:03:00Z"/>
        </w:trPr>
        <w:tc>
          <w:tcPr>
            <w:tcW w:w="556" w:type="dxa"/>
          </w:tcPr>
          <w:p w14:paraId="495401D4" w14:textId="64DB31C1" w:rsidR="00A4784A" w:rsidRPr="009B2BD3" w:rsidDel="009661CB" w:rsidRDefault="00A4784A" w:rsidP="004C47F9">
            <w:pPr>
              <w:rPr>
                <w:del w:id="6342" w:author="Fegie" w:date="2021-04-28T12:03:00Z"/>
                <w:rFonts w:ascii="標楷體" w:eastAsia="標楷體" w:hAnsi="標楷體"/>
              </w:rPr>
            </w:pPr>
            <w:del w:id="6343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13</w:delText>
              </w:r>
              <w:bookmarkStart w:id="6344" w:name="_Toc71198021"/>
              <w:bookmarkEnd w:id="6344"/>
            </w:del>
          </w:p>
        </w:tc>
        <w:tc>
          <w:tcPr>
            <w:tcW w:w="2116" w:type="dxa"/>
          </w:tcPr>
          <w:p w14:paraId="36D6F244" w14:textId="1516BEA6" w:rsidR="00A4784A" w:rsidRPr="009B2BD3" w:rsidDel="009661CB" w:rsidRDefault="00A4784A" w:rsidP="004C47F9">
            <w:pPr>
              <w:rPr>
                <w:del w:id="6345" w:author="Fegie" w:date="2021-04-28T12:03:00Z"/>
                <w:rFonts w:ascii="標楷體" w:eastAsia="標楷體" w:hAnsi="標楷體"/>
              </w:rPr>
            </w:pPr>
            <w:del w:id="634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戶籍地址    </w:delText>
              </w:r>
              <w:bookmarkStart w:id="6347" w:name="_Toc71198022"/>
              <w:bookmarkEnd w:id="6347"/>
            </w:del>
          </w:p>
        </w:tc>
        <w:tc>
          <w:tcPr>
            <w:tcW w:w="1296" w:type="dxa"/>
          </w:tcPr>
          <w:p w14:paraId="6F18E2C8" w14:textId="25574FC1" w:rsidR="00A4784A" w:rsidRPr="00A04243" w:rsidDel="009661CB" w:rsidRDefault="00A4784A" w:rsidP="00A4784A">
            <w:pPr>
              <w:rPr>
                <w:del w:id="6348" w:author="Fegie" w:date="2021-04-28T12:03:00Z"/>
                <w:rFonts w:ascii="標楷體" w:eastAsia="標楷體" w:hAnsi="標楷體"/>
              </w:rPr>
            </w:pPr>
            <w:del w:id="6349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X(60)</w:delText>
              </w:r>
              <w:bookmarkStart w:id="6350" w:name="_Toc71198023"/>
              <w:bookmarkEnd w:id="6350"/>
            </w:del>
          </w:p>
        </w:tc>
        <w:tc>
          <w:tcPr>
            <w:tcW w:w="1053" w:type="dxa"/>
          </w:tcPr>
          <w:p w14:paraId="28C108D2" w14:textId="219B6ACB" w:rsidR="00A4784A" w:rsidRPr="009B2BD3" w:rsidDel="009661CB" w:rsidRDefault="00A4784A" w:rsidP="004C47F9">
            <w:pPr>
              <w:rPr>
                <w:del w:id="6351" w:author="Fegie" w:date="2021-04-28T12:03:00Z"/>
                <w:rFonts w:ascii="標楷體" w:eastAsia="標楷體" w:hAnsi="標楷體"/>
              </w:rPr>
            </w:pPr>
            <w:bookmarkStart w:id="6352" w:name="_Toc71198024"/>
            <w:bookmarkEnd w:id="6352"/>
          </w:p>
        </w:tc>
        <w:tc>
          <w:tcPr>
            <w:tcW w:w="1126" w:type="dxa"/>
          </w:tcPr>
          <w:p w14:paraId="107C2500" w14:textId="625CB2C1" w:rsidR="00A4784A" w:rsidRPr="009B2BD3" w:rsidDel="009661CB" w:rsidRDefault="00A4784A" w:rsidP="004C47F9">
            <w:pPr>
              <w:rPr>
                <w:del w:id="6353" w:author="Fegie" w:date="2021-04-28T12:03:00Z"/>
                <w:rFonts w:ascii="標楷體" w:eastAsia="標楷體" w:hAnsi="標楷體"/>
              </w:rPr>
            </w:pPr>
            <w:bookmarkStart w:id="6354" w:name="_Toc71198025"/>
            <w:bookmarkEnd w:id="6354"/>
          </w:p>
        </w:tc>
        <w:tc>
          <w:tcPr>
            <w:tcW w:w="660" w:type="dxa"/>
          </w:tcPr>
          <w:p w14:paraId="05A43A22" w14:textId="19427B1F" w:rsidR="00A4784A" w:rsidRPr="009B2BD3" w:rsidDel="009661CB" w:rsidRDefault="00A4784A" w:rsidP="004C47F9">
            <w:pPr>
              <w:rPr>
                <w:del w:id="6355" w:author="Fegie" w:date="2021-04-28T12:03:00Z"/>
                <w:rFonts w:ascii="標楷體" w:eastAsia="標楷體" w:hAnsi="標楷體"/>
              </w:rPr>
            </w:pPr>
            <w:bookmarkStart w:id="6356" w:name="_Toc71198026"/>
            <w:bookmarkEnd w:id="6356"/>
          </w:p>
        </w:tc>
        <w:tc>
          <w:tcPr>
            <w:tcW w:w="688" w:type="dxa"/>
          </w:tcPr>
          <w:p w14:paraId="0856E89F" w14:textId="31AD3929" w:rsidR="00A4784A" w:rsidRPr="009B2BD3" w:rsidDel="009661CB" w:rsidRDefault="00A4784A" w:rsidP="004C47F9">
            <w:pPr>
              <w:rPr>
                <w:del w:id="6357" w:author="Fegie" w:date="2021-04-28T12:03:00Z"/>
                <w:rFonts w:ascii="標楷體" w:eastAsia="標楷體" w:hAnsi="標楷體"/>
              </w:rPr>
            </w:pPr>
            <w:del w:id="635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359" w:name="_Toc71198027"/>
              <w:bookmarkEnd w:id="6359"/>
            </w:del>
          </w:p>
        </w:tc>
        <w:tc>
          <w:tcPr>
            <w:tcW w:w="2925" w:type="dxa"/>
          </w:tcPr>
          <w:p w14:paraId="0926CD11" w14:textId="6F71E1A6" w:rsidR="00A4784A" w:rsidRPr="009B2BD3" w:rsidDel="009661CB" w:rsidRDefault="00A4784A" w:rsidP="004C47F9">
            <w:pPr>
              <w:rPr>
                <w:del w:id="6360" w:author="Fegie" w:date="2021-04-28T12:03:00Z"/>
                <w:rFonts w:ascii="標楷體" w:eastAsia="標楷體" w:hAnsi="標楷體"/>
              </w:rPr>
            </w:pPr>
            <w:del w:id="636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362" w:name="_Toc71198028"/>
              <w:bookmarkEnd w:id="6362"/>
            </w:del>
          </w:p>
        </w:tc>
        <w:bookmarkStart w:id="6363" w:name="_Toc71198029"/>
        <w:bookmarkEnd w:id="6363"/>
      </w:tr>
      <w:tr w:rsidR="00A4784A" w:rsidRPr="009B2BD3" w:rsidDel="009661CB" w14:paraId="290D2D09" w14:textId="349CC10C" w:rsidTr="00D17183">
        <w:trPr>
          <w:trHeight w:val="291"/>
          <w:jc w:val="center"/>
          <w:del w:id="6364" w:author="Fegie" w:date="2021-04-28T12:03:00Z"/>
        </w:trPr>
        <w:tc>
          <w:tcPr>
            <w:tcW w:w="556" w:type="dxa"/>
          </w:tcPr>
          <w:p w14:paraId="7DD64DF0" w14:textId="1ADDC460" w:rsidR="00A4784A" w:rsidRPr="00CE781C" w:rsidDel="009661CB" w:rsidRDefault="00A4784A" w:rsidP="004C47F9">
            <w:pPr>
              <w:rPr>
                <w:del w:id="6365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366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14</w:delText>
              </w:r>
              <w:bookmarkStart w:id="6367" w:name="_Toc71198030"/>
              <w:bookmarkEnd w:id="6367"/>
            </w:del>
          </w:p>
        </w:tc>
        <w:tc>
          <w:tcPr>
            <w:tcW w:w="2116" w:type="dxa"/>
          </w:tcPr>
          <w:p w14:paraId="2178D9EA" w14:textId="0D875766" w:rsidR="00A4784A" w:rsidRPr="00CE781C" w:rsidDel="009661CB" w:rsidRDefault="00A4784A" w:rsidP="004C47F9">
            <w:pPr>
              <w:rPr>
                <w:del w:id="6368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369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戶籍電話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    </w:delText>
              </w:r>
              <w:bookmarkStart w:id="6370" w:name="_Toc71198031"/>
              <w:bookmarkEnd w:id="6370"/>
            </w:del>
          </w:p>
        </w:tc>
        <w:tc>
          <w:tcPr>
            <w:tcW w:w="1296" w:type="dxa"/>
          </w:tcPr>
          <w:p w14:paraId="344CA4E0" w14:textId="123FEAE8" w:rsidR="00A4784A" w:rsidRPr="00CE781C" w:rsidDel="009661CB" w:rsidRDefault="00A4784A" w:rsidP="00A4784A">
            <w:pPr>
              <w:rPr>
                <w:del w:id="6371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372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6373" w:name="_Toc71198032"/>
              <w:bookmarkEnd w:id="6373"/>
            </w:del>
          </w:p>
        </w:tc>
        <w:tc>
          <w:tcPr>
            <w:tcW w:w="1053" w:type="dxa"/>
          </w:tcPr>
          <w:p w14:paraId="7B5DE80F" w14:textId="392370EB" w:rsidR="00A4784A" w:rsidRPr="00CE781C" w:rsidDel="009661CB" w:rsidRDefault="00A4784A" w:rsidP="004C47F9">
            <w:pPr>
              <w:rPr>
                <w:del w:id="6374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375" w:name="_Toc71198033"/>
            <w:bookmarkEnd w:id="6375"/>
          </w:p>
        </w:tc>
        <w:tc>
          <w:tcPr>
            <w:tcW w:w="1126" w:type="dxa"/>
          </w:tcPr>
          <w:p w14:paraId="5C9C7A9D" w14:textId="1FAFA869" w:rsidR="00A4784A" w:rsidRPr="00CE781C" w:rsidDel="009661CB" w:rsidRDefault="00A4784A" w:rsidP="004C47F9">
            <w:pPr>
              <w:rPr>
                <w:del w:id="6376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377" w:name="_Toc71198034"/>
            <w:bookmarkEnd w:id="6377"/>
          </w:p>
        </w:tc>
        <w:tc>
          <w:tcPr>
            <w:tcW w:w="660" w:type="dxa"/>
          </w:tcPr>
          <w:p w14:paraId="7A18B9EA" w14:textId="30DC9119" w:rsidR="00A4784A" w:rsidRPr="00CE781C" w:rsidDel="009661CB" w:rsidRDefault="00A4784A" w:rsidP="004C47F9">
            <w:pPr>
              <w:rPr>
                <w:del w:id="6378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379" w:name="_Toc71198035"/>
            <w:bookmarkEnd w:id="6379"/>
          </w:p>
        </w:tc>
        <w:tc>
          <w:tcPr>
            <w:tcW w:w="688" w:type="dxa"/>
          </w:tcPr>
          <w:p w14:paraId="21A140E4" w14:textId="47647E8A" w:rsidR="00A4784A" w:rsidRPr="00CE781C" w:rsidDel="009661CB" w:rsidRDefault="00A4784A" w:rsidP="004C47F9">
            <w:pPr>
              <w:rPr>
                <w:del w:id="6380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381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W</w:delText>
              </w:r>
              <w:bookmarkStart w:id="6382" w:name="_Toc71198036"/>
              <w:bookmarkEnd w:id="6382"/>
            </w:del>
          </w:p>
        </w:tc>
        <w:tc>
          <w:tcPr>
            <w:tcW w:w="2925" w:type="dxa"/>
          </w:tcPr>
          <w:p w14:paraId="42434079" w14:textId="596C8E52" w:rsidR="00A4784A" w:rsidRPr="00CE781C" w:rsidDel="009661CB" w:rsidRDefault="00A4784A" w:rsidP="004C47F9">
            <w:pPr>
              <w:rPr>
                <w:del w:id="6383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384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變更時必須輸入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,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否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則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不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必輸入</w:delText>
              </w:r>
              <w:bookmarkStart w:id="6385" w:name="_Toc71198037"/>
              <w:bookmarkEnd w:id="6385"/>
            </w:del>
          </w:p>
        </w:tc>
        <w:bookmarkStart w:id="6386" w:name="_Toc71198038"/>
        <w:bookmarkEnd w:id="6386"/>
      </w:tr>
      <w:tr w:rsidR="00A4784A" w:rsidRPr="009B2BD3" w:rsidDel="009661CB" w14:paraId="53B54DA1" w14:textId="68D5F9F9" w:rsidTr="00D17183">
        <w:trPr>
          <w:trHeight w:val="291"/>
          <w:jc w:val="center"/>
          <w:del w:id="6387" w:author="Fegie" w:date="2021-04-28T12:03:00Z"/>
        </w:trPr>
        <w:tc>
          <w:tcPr>
            <w:tcW w:w="556" w:type="dxa"/>
          </w:tcPr>
          <w:p w14:paraId="79858C41" w14:textId="23481C76" w:rsidR="00A4784A" w:rsidRPr="009B2BD3" w:rsidDel="009661CB" w:rsidRDefault="00A4784A" w:rsidP="004C47F9">
            <w:pPr>
              <w:rPr>
                <w:del w:id="6388" w:author="Fegie" w:date="2021-04-28T12:03:00Z"/>
                <w:rFonts w:ascii="標楷體" w:eastAsia="標楷體" w:hAnsi="標楷體"/>
              </w:rPr>
            </w:pPr>
            <w:del w:id="6389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15</w:delText>
              </w:r>
              <w:bookmarkStart w:id="6390" w:name="_Toc71198039"/>
              <w:bookmarkEnd w:id="6390"/>
            </w:del>
          </w:p>
        </w:tc>
        <w:tc>
          <w:tcPr>
            <w:tcW w:w="2116" w:type="dxa"/>
          </w:tcPr>
          <w:p w14:paraId="13629F97" w14:textId="4FCAEBAB" w:rsidR="00A4784A" w:rsidRPr="009B2BD3" w:rsidDel="009661CB" w:rsidRDefault="00A4784A" w:rsidP="004C47F9">
            <w:pPr>
              <w:rPr>
                <w:del w:id="6391" w:author="Fegie" w:date="2021-04-28T12:03:00Z"/>
                <w:rFonts w:ascii="標楷體" w:eastAsia="標楷體" w:hAnsi="標楷體"/>
              </w:rPr>
            </w:pPr>
            <w:del w:id="639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通訊郵遞區號</w:delText>
              </w:r>
              <w:bookmarkStart w:id="6393" w:name="_Toc71198040"/>
              <w:bookmarkEnd w:id="6393"/>
            </w:del>
          </w:p>
        </w:tc>
        <w:tc>
          <w:tcPr>
            <w:tcW w:w="1296" w:type="dxa"/>
          </w:tcPr>
          <w:p w14:paraId="49910EA4" w14:textId="7B9F4842" w:rsidR="00A4784A" w:rsidRPr="00A04243" w:rsidDel="009661CB" w:rsidRDefault="00A4784A" w:rsidP="00A4784A">
            <w:pPr>
              <w:rPr>
                <w:del w:id="6394" w:author="Fegie" w:date="2021-04-28T12:03:00Z"/>
                <w:rFonts w:ascii="標楷體" w:eastAsia="標楷體" w:hAnsi="標楷體"/>
              </w:rPr>
            </w:pPr>
            <w:del w:id="6395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99999</w:delText>
              </w:r>
              <w:bookmarkStart w:id="6396" w:name="_Toc71198041"/>
              <w:bookmarkEnd w:id="6396"/>
            </w:del>
          </w:p>
        </w:tc>
        <w:tc>
          <w:tcPr>
            <w:tcW w:w="1053" w:type="dxa"/>
          </w:tcPr>
          <w:p w14:paraId="5CEB788D" w14:textId="28A3F600" w:rsidR="00A4784A" w:rsidRPr="009B2BD3" w:rsidDel="009661CB" w:rsidRDefault="00A4784A" w:rsidP="004C47F9">
            <w:pPr>
              <w:rPr>
                <w:del w:id="6397" w:author="Fegie" w:date="2021-04-28T12:03:00Z"/>
                <w:rFonts w:ascii="標楷體" w:eastAsia="標楷體" w:hAnsi="標楷體"/>
              </w:rPr>
            </w:pPr>
            <w:bookmarkStart w:id="6398" w:name="_Toc71198042"/>
            <w:bookmarkEnd w:id="6398"/>
          </w:p>
        </w:tc>
        <w:tc>
          <w:tcPr>
            <w:tcW w:w="1126" w:type="dxa"/>
          </w:tcPr>
          <w:p w14:paraId="507CA44B" w14:textId="352138BD" w:rsidR="00A4784A" w:rsidRPr="009B2BD3" w:rsidDel="009661CB" w:rsidRDefault="00A4784A" w:rsidP="004C47F9">
            <w:pPr>
              <w:rPr>
                <w:del w:id="6399" w:author="Fegie" w:date="2021-04-28T12:03:00Z"/>
                <w:rFonts w:ascii="標楷體" w:eastAsia="標楷體" w:hAnsi="標楷體"/>
              </w:rPr>
            </w:pPr>
            <w:bookmarkStart w:id="6400" w:name="_Toc71198043"/>
            <w:bookmarkEnd w:id="6400"/>
          </w:p>
        </w:tc>
        <w:tc>
          <w:tcPr>
            <w:tcW w:w="660" w:type="dxa"/>
          </w:tcPr>
          <w:p w14:paraId="58B7C0BD" w14:textId="568A8339" w:rsidR="00A4784A" w:rsidRPr="009B2BD3" w:rsidDel="009661CB" w:rsidRDefault="00A4784A" w:rsidP="004C47F9">
            <w:pPr>
              <w:rPr>
                <w:del w:id="6401" w:author="Fegie" w:date="2021-04-28T12:03:00Z"/>
                <w:rFonts w:ascii="標楷體" w:eastAsia="標楷體" w:hAnsi="標楷體"/>
              </w:rPr>
            </w:pPr>
            <w:bookmarkStart w:id="6402" w:name="_Toc71198044"/>
            <w:bookmarkEnd w:id="6402"/>
          </w:p>
        </w:tc>
        <w:tc>
          <w:tcPr>
            <w:tcW w:w="688" w:type="dxa"/>
          </w:tcPr>
          <w:p w14:paraId="1C69F74B" w14:textId="153C0D3C" w:rsidR="00A4784A" w:rsidRPr="009B2BD3" w:rsidDel="009661CB" w:rsidRDefault="00A4784A" w:rsidP="004C47F9">
            <w:pPr>
              <w:rPr>
                <w:del w:id="6403" w:author="Fegie" w:date="2021-04-28T12:03:00Z"/>
                <w:rFonts w:ascii="標楷體" w:eastAsia="標楷體" w:hAnsi="標楷體"/>
              </w:rPr>
            </w:pPr>
            <w:del w:id="640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405" w:name="_Toc71198045"/>
              <w:bookmarkEnd w:id="6405"/>
            </w:del>
          </w:p>
        </w:tc>
        <w:tc>
          <w:tcPr>
            <w:tcW w:w="2925" w:type="dxa"/>
          </w:tcPr>
          <w:p w14:paraId="2840A98D" w14:textId="5E54733E" w:rsidR="00A4784A" w:rsidRPr="009B2BD3" w:rsidDel="009661CB" w:rsidRDefault="00A4784A" w:rsidP="004C47F9">
            <w:pPr>
              <w:rPr>
                <w:del w:id="6406" w:author="Fegie" w:date="2021-04-28T12:03:00Z"/>
                <w:rFonts w:ascii="標楷體" w:eastAsia="標楷體" w:hAnsi="標楷體"/>
              </w:rPr>
            </w:pPr>
            <w:del w:id="640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408" w:name="_Toc71198046"/>
              <w:bookmarkEnd w:id="6408"/>
            </w:del>
          </w:p>
        </w:tc>
        <w:bookmarkStart w:id="6409" w:name="_Toc71198047"/>
        <w:bookmarkEnd w:id="6409"/>
      </w:tr>
      <w:tr w:rsidR="00A4784A" w:rsidRPr="009B2BD3" w:rsidDel="009661CB" w14:paraId="504D19F7" w14:textId="2F84A923" w:rsidTr="00D17183">
        <w:trPr>
          <w:trHeight w:val="291"/>
          <w:jc w:val="center"/>
          <w:del w:id="6410" w:author="Fegie" w:date="2021-04-28T12:03:00Z"/>
        </w:trPr>
        <w:tc>
          <w:tcPr>
            <w:tcW w:w="556" w:type="dxa"/>
          </w:tcPr>
          <w:p w14:paraId="6D6FF74C" w14:textId="5F0393F4" w:rsidR="00A4784A" w:rsidRPr="009B2BD3" w:rsidDel="009661CB" w:rsidRDefault="00A4784A" w:rsidP="004C47F9">
            <w:pPr>
              <w:rPr>
                <w:del w:id="6411" w:author="Fegie" w:date="2021-04-28T12:03:00Z"/>
                <w:rFonts w:ascii="標楷體" w:eastAsia="標楷體" w:hAnsi="標楷體"/>
              </w:rPr>
            </w:pPr>
            <w:del w:id="6412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1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6</w:delText>
              </w:r>
              <w:bookmarkStart w:id="6413" w:name="_Toc71198048"/>
              <w:bookmarkEnd w:id="6413"/>
            </w:del>
          </w:p>
        </w:tc>
        <w:tc>
          <w:tcPr>
            <w:tcW w:w="2116" w:type="dxa"/>
          </w:tcPr>
          <w:p w14:paraId="7B6F0854" w14:textId="4A585C56" w:rsidR="00A4784A" w:rsidRPr="009B2BD3" w:rsidDel="009661CB" w:rsidRDefault="00A4784A" w:rsidP="004C47F9">
            <w:pPr>
              <w:rPr>
                <w:del w:id="6414" w:author="Fegie" w:date="2021-04-28T12:03:00Z"/>
                <w:rFonts w:ascii="標楷體" w:eastAsia="標楷體" w:hAnsi="標楷體"/>
              </w:rPr>
            </w:pPr>
            <w:del w:id="641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通訊地址    </w:delText>
              </w:r>
              <w:bookmarkStart w:id="6416" w:name="_Toc71198049"/>
              <w:bookmarkEnd w:id="6416"/>
            </w:del>
          </w:p>
        </w:tc>
        <w:tc>
          <w:tcPr>
            <w:tcW w:w="1296" w:type="dxa"/>
          </w:tcPr>
          <w:p w14:paraId="6D9F8A1B" w14:textId="06E323DD" w:rsidR="00A4784A" w:rsidRPr="00A04243" w:rsidDel="009661CB" w:rsidRDefault="00A4784A" w:rsidP="00A4784A">
            <w:pPr>
              <w:rPr>
                <w:del w:id="6417" w:author="Fegie" w:date="2021-04-28T12:03:00Z"/>
                <w:rFonts w:ascii="標楷體" w:eastAsia="標楷體" w:hAnsi="標楷體"/>
              </w:rPr>
            </w:pPr>
            <w:del w:id="6418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X(60)</w:delText>
              </w:r>
              <w:bookmarkStart w:id="6419" w:name="_Toc71198050"/>
              <w:bookmarkEnd w:id="6419"/>
            </w:del>
          </w:p>
        </w:tc>
        <w:tc>
          <w:tcPr>
            <w:tcW w:w="1053" w:type="dxa"/>
          </w:tcPr>
          <w:p w14:paraId="1C8216EF" w14:textId="52E37CB2" w:rsidR="00A4784A" w:rsidRPr="009B2BD3" w:rsidDel="009661CB" w:rsidRDefault="00A4784A" w:rsidP="004C47F9">
            <w:pPr>
              <w:rPr>
                <w:del w:id="6420" w:author="Fegie" w:date="2021-04-28T12:03:00Z"/>
                <w:rFonts w:ascii="標楷體" w:eastAsia="標楷體" w:hAnsi="標楷體"/>
              </w:rPr>
            </w:pPr>
            <w:bookmarkStart w:id="6421" w:name="_Toc71198051"/>
            <w:bookmarkEnd w:id="6421"/>
          </w:p>
        </w:tc>
        <w:tc>
          <w:tcPr>
            <w:tcW w:w="1126" w:type="dxa"/>
          </w:tcPr>
          <w:p w14:paraId="45B6A2AB" w14:textId="7C33A754" w:rsidR="00A4784A" w:rsidRPr="009B2BD3" w:rsidDel="009661CB" w:rsidRDefault="00A4784A" w:rsidP="004C47F9">
            <w:pPr>
              <w:rPr>
                <w:del w:id="6422" w:author="Fegie" w:date="2021-04-28T12:03:00Z"/>
                <w:rFonts w:ascii="標楷體" w:eastAsia="標楷體" w:hAnsi="標楷體"/>
              </w:rPr>
            </w:pPr>
            <w:bookmarkStart w:id="6423" w:name="_Toc71198052"/>
            <w:bookmarkEnd w:id="6423"/>
          </w:p>
        </w:tc>
        <w:tc>
          <w:tcPr>
            <w:tcW w:w="660" w:type="dxa"/>
          </w:tcPr>
          <w:p w14:paraId="0A8B5DC8" w14:textId="64A74C95" w:rsidR="00A4784A" w:rsidRPr="009B2BD3" w:rsidDel="009661CB" w:rsidRDefault="00A4784A" w:rsidP="004C47F9">
            <w:pPr>
              <w:rPr>
                <w:del w:id="6424" w:author="Fegie" w:date="2021-04-28T12:03:00Z"/>
                <w:rFonts w:ascii="標楷體" w:eastAsia="標楷體" w:hAnsi="標楷體"/>
              </w:rPr>
            </w:pPr>
            <w:bookmarkStart w:id="6425" w:name="_Toc71198053"/>
            <w:bookmarkEnd w:id="6425"/>
          </w:p>
        </w:tc>
        <w:tc>
          <w:tcPr>
            <w:tcW w:w="688" w:type="dxa"/>
          </w:tcPr>
          <w:p w14:paraId="1F99651A" w14:textId="6ED5F87C" w:rsidR="00A4784A" w:rsidRPr="009B2BD3" w:rsidDel="009661CB" w:rsidRDefault="00A4784A" w:rsidP="004C47F9">
            <w:pPr>
              <w:rPr>
                <w:del w:id="6426" w:author="Fegie" w:date="2021-04-28T12:03:00Z"/>
                <w:rFonts w:ascii="標楷體" w:eastAsia="標楷體" w:hAnsi="標楷體"/>
              </w:rPr>
            </w:pPr>
            <w:del w:id="642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428" w:name="_Toc71198054"/>
              <w:bookmarkEnd w:id="6428"/>
            </w:del>
          </w:p>
        </w:tc>
        <w:tc>
          <w:tcPr>
            <w:tcW w:w="2925" w:type="dxa"/>
          </w:tcPr>
          <w:p w14:paraId="5AC846B3" w14:textId="5D1FFEF3" w:rsidR="00A4784A" w:rsidRPr="009B2BD3" w:rsidDel="009661CB" w:rsidRDefault="00A4784A" w:rsidP="004C47F9">
            <w:pPr>
              <w:rPr>
                <w:del w:id="6429" w:author="Fegie" w:date="2021-04-28T12:03:00Z"/>
                <w:rFonts w:ascii="標楷體" w:eastAsia="標楷體" w:hAnsi="標楷體"/>
              </w:rPr>
            </w:pPr>
            <w:del w:id="643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431" w:name="_Toc71198055"/>
              <w:bookmarkEnd w:id="6431"/>
            </w:del>
          </w:p>
        </w:tc>
        <w:bookmarkStart w:id="6432" w:name="_Toc71198056"/>
        <w:bookmarkEnd w:id="6432"/>
      </w:tr>
      <w:tr w:rsidR="00A4784A" w:rsidRPr="009B2BD3" w:rsidDel="009661CB" w14:paraId="52B335DF" w14:textId="4F0D10F7" w:rsidTr="00D17183">
        <w:trPr>
          <w:trHeight w:val="291"/>
          <w:jc w:val="center"/>
          <w:del w:id="6433" w:author="Fegie" w:date="2021-04-28T12:03:00Z"/>
        </w:trPr>
        <w:tc>
          <w:tcPr>
            <w:tcW w:w="556" w:type="dxa"/>
            <w:vMerge w:val="restart"/>
          </w:tcPr>
          <w:p w14:paraId="38EA09DF" w14:textId="771E6329" w:rsidR="00A4784A" w:rsidRPr="009B2BD3" w:rsidDel="009661CB" w:rsidRDefault="00A4784A" w:rsidP="00EF4A37">
            <w:pPr>
              <w:rPr>
                <w:del w:id="6434" w:author="Fegie" w:date="2021-04-28T12:03:00Z"/>
                <w:rFonts w:ascii="標楷體" w:eastAsia="標楷體" w:hAnsi="標楷體"/>
              </w:rPr>
            </w:pPr>
            <w:del w:id="643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17</w:delText>
              </w:r>
              <w:bookmarkStart w:id="6436" w:name="_Toc71198057"/>
              <w:bookmarkEnd w:id="6436"/>
            </w:del>
          </w:p>
        </w:tc>
        <w:tc>
          <w:tcPr>
            <w:tcW w:w="2116" w:type="dxa"/>
          </w:tcPr>
          <w:p w14:paraId="0589947F" w14:textId="4447CDC9" w:rsidR="00A4784A" w:rsidRPr="00CE781C" w:rsidDel="009661CB" w:rsidRDefault="00A4784A" w:rsidP="00EF4A37">
            <w:pPr>
              <w:rPr>
                <w:del w:id="6437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38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-O1 </w:delText>
              </w:r>
              <w:bookmarkStart w:id="6439" w:name="_Toc71198058"/>
              <w:bookmarkEnd w:id="6439"/>
            </w:del>
          </w:p>
        </w:tc>
        <w:tc>
          <w:tcPr>
            <w:tcW w:w="1296" w:type="dxa"/>
          </w:tcPr>
          <w:p w14:paraId="0A126F82" w14:textId="6D610A6F" w:rsidR="00A4784A" w:rsidRPr="00CE781C" w:rsidDel="009661CB" w:rsidRDefault="00A4784A" w:rsidP="00A4784A">
            <w:pPr>
              <w:rPr>
                <w:del w:id="6440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41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6442" w:name="_Toc71198059"/>
              <w:bookmarkEnd w:id="6442"/>
            </w:del>
          </w:p>
        </w:tc>
        <w:tc>
          <w:tcPr>
            <w:tcW w:w="1053" w:type="dxa"/>
          </w:tcPr>
          <w:p w14:paraId="004C7784" w14:textId="3EDA4055" w:rsidR="00A4784A" w:rsidRPr="00CE781C" w:rsidDel="009661CB" w:rsidRDefault="00A4784A" w:rsidP="00EF4A37">
            <w:pPr>
              <w:rPr>
                <w:del w:id="6443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44" w:name="_Toc71198060"/>
            <w:bookmarkEnd w:id="6444"/>
          </w:p>
        </w:tc>
        <w:tc>
          <w:tcPr>
            <w:tcW w:w="1126" w:type="dxa"/>
            <w:vMerge w:val="restart"/>
          </w:tcPr>
          <w:p w14:paraId="1091B9A7" w14:textId="1F170D94" w:rsidR="00A4784A" w:rsidRPr="00CE781C" w:rsidDel="009661CB" w:rsidRDefault="00A4784A" w:rsidP="00EF4A37">
            <w:pPr>
              <w:rPr>
                <w:del w:id="6445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46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至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少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輸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入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一組</w:delText>
              </w:r>
              <w:bookmarkStart w:id="6447" w:name="_Toc71198061"/>
              <w:bookmarkEnd w:id="6447"/>
            </w:del>
          </w:p>
        </w:tc>
        <w:tc>
          <w:tcPr>
            <w:tcW w:w="660" w:type="dxa"/>
            <w:vMerge w:val="restart"/>
          </w:tcPr>
          <w:p w14:paraId="418C0613" w14:textId="5270B225" w:rsidR="00A4784A" w:rsidRPr="00CE781C" w:rsidDel="009661CB" w:rsidRDefault="00A4784A" w:rsidP="00EF4A37">
            <w:pPr>
              <w:rPr>
                <w:del w:id="6448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49" w:name="_Toc71198062"/>
            <w:bookmarkEnd w:id="6449"/>
          </w:p>
        </w:tc>
        <w:tc>
          <w:tcPr>
            <w:tcW w:w="688" w:type="dxa"/>
          </w:tcPr>
          <w:p w14:paraId="33D1D6E8" w14:textId="661D60AC" w:rsidR="00A4784A" w:rsidRPr="00CE781C" w:rsidDel="009661CB" w:rsidRDefault="00A4784A" w:rsidP="00EF4A37">
            <w:pPr>
              <w:rPr>
                <w:del w:id="6450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51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W</w:delText>
              </w:r>
              <w:bookmarkStart w:id="6452" w:name="_Toc71198063"/>
              <w:bookmarkEnd w:id="6452"/>
            </w:del>
          </w:p>
        </w:tc>
        <w:tc>
          <w:tcPr>
            <w:tcW w:w="2925" w:type="dxa"/>
            <w:vMerge w:val="restart"/>
          </w:tcPr>
          <w:p w14:paraId="142E63B1" w14:textId="16BC40C2" w:rsidR="00A4784A" w:rsidRPr="00CE781C" w:rsidDel="009661CB" w:rsidRDefault="00A4784A" w:rsidP="00EF4A37">
            <w:pPr>
              <w:rPr>
                <w:del w:id="6453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54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變更時必須輸入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,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否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則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不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必輸入</w:delText>
              </w:r>
              <w:bookmarkStart w:id="6455" w:name="_Toc71198064"/>
              <w:bookmarkEnd w:id="6455"/>
            </w:del>
          </w:p>
        </w:tc>
        <w:bookmarkStart w:id="6456" w:name="_Toc71198065"/>
        <w:bookmarkEnd w:id="6456"/>
      </w:tr>
      <w:tr w:rsidR="00A4784A" w:rsidRPr="009B2BD3" w:rsidDel="009661CB" w14:paraId="660BE7EE" w14:textId="61DFF3B4" w:rsidTr="00D17183">
        <w:trPr>
          <w:trHeight w:val="291"/>
          <w:jc w:val="center"/>
          <w:del w:id="6457" w:author="Fegie" w:date="2021-04-28T12:03:00Z"/>
        </w:trPr>
        <w:tc>
          <w:tcPr>
            <w:tcW w:w="556" w:type="dxa"/>
            <w:vMerge/>
          </w:tcPr>
          <w:p w14:paraId="40268B2C" w14:textId="4350C04D" w:rsidR="00A4784A" w:rsidRPr="009B2BD3" w:rsidDel="009661CB" w:rsidRDefault="00A4784A" w:rsidP="00EF4A37">
            <w:pPr>
              <w:rPr>
                <w:del w:id="6458" w:author="Fegie" w:date="2021-04-28T12:03:00Z"/>
                <w:rFonts w:ascii="標楷體" w:eastAsia="標楷體" w:hAnsi="標楷體"/>
              </w:rPr>
            </w:pPr>
            <w:bookmarkStart w:id="6459" w:name="_Toc71198066"/>
            <w:bookmarkEnd w:id="6459"/>
          </w:p>
        </w:tc>
        <w:tc>
          <w:tcPr>
            <w:tcW w:w="2116" w:type="dxa"/>
          </w:tcPr>
          <w:p w14:paraId="21B5E4B0" w14:textId="4E370225" w:rsidR="00A4784A" w:rsidRPr="00CE781C" w:rsidDel="009661CB" w:rsidRDefault="00A4784A" w:rsidP="00EF4A37">
            <w:pPr>
              <w:rPr>
                <w:del w:id="6460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61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-O2 </w:delText>
              </w:r>
              <w:bookmarkStart w:id="6462" w:name="_Toc71198067"/>
              <w:bookmarkEnd w:id="6462"/>
            </w:del>
          </w:p>
        </w:tc>
        <w:tc>
          <w:tcPr>
            <w:tcW w:w="1296" w:type="dxa"/>
          </w:tcPr>
          <w:p w14:paraId="5A12F546" w14:textId="2D9D33C8" w:rsidR="00A4784A" w:rsidRPr="00CE781C" w:rsidDel="009661CB" w:rsidRDefault="00A4784A" w:rsidP="00A4784A">
            <w:pPr>
              <w:rPr>
                <w:del w:id="6463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64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6465" w:name="_Toc71198068"/>
              <w:bookmarkEnd w:id="6465"/>
            </w:del>
          </w:p>
        </w:tc>
        <w:tc>
          <w:tcPr>
            <w:tcW w:w="1053" w:type="dxa"/>
          </w:tcPr>
          <w:p w14:paraId="24586742" w14:textId="02D8421F" w:rsidR="00A4784A" w:rsidRPr="00CE781C" w:rsidDel="009661CB" w:rsidRDefault="00A4784A" w:rsidP="00EF4A37">
            <w:pPr>
              <w:rPr>
                <w:del w:id="6466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67" w:name="_Toc71198069"/>
            <w:bookmarkEnd w:id="6467"/>
          </w:p>
        </w:tc>
        <w:tc>
          <w:tcPr>
            <w:tcW w:w="1126" w:type="dxa"/>
            <w:vMerge/>
          </w:tcPr>
          <w:p w14:paraId="6E7E06DF" w14:textId="3D6D5729" w:rsidR="00A4784A" w:rsidRPr="00CE781C" w:rsidDel="009661CB" w:rsidRDefault="00A4784A" w:rsidP="00EF4A37">
            <w:pPr>
              <w:rPr>
                <w:del w:id="6468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69" w:name="_Toc71198070"/>
            <w:bookmarkEnd w:id="6469"/>
          </w:p>
        </w:tc>
        <w:tc>
          <w:tcPr>
            <w:tcW w:w="660" w:type="dxa"/>
            <w:vMerge/>
          </w:tcPr>
          <w:p w14:paraId="73DA862E" w14:textId="26B586B5" w:rsidR="00A4784A" w:rsidRPr="00CE781C" w:rsidDel="009661CB" w:rsidRDefault="00A4784A" w:rsidP="00EF4A37">
            <w:pPr>
              <w:rPr>
                <w:del w:id="6470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71" w:name="_Toc71198071"/>
            <w:bookmarkEnd w:id="6471"/>
          </w:p>
        </w:tc>
        <w:tc>
          <w:tcPr>
            <w:tcW w:w="688" w:type="dxa"/>
          </w:tcPr>
          <w:p w14:paraId="215A8594" w14:textId="45C3758D" w:rsidR="00A4784A" w:rsidRPr="00CE781C" w:rsidDel="009661CB" w:rsidRDefault="00A4784A" w:rsidP="00EF4A37">
            <w:pPr>
              <w:rPr>
                <w:del w:id="6472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73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W</w:delText>
              </w:r>
              <w:bookmarkStart w:id="6474" w:name="_Toc71198072"/>
              <w:bookmarkEnd w:id="6474"/>
            </w:del>
          </w:p>
        </w:tc>
        <w:tc>
          <w:tcPr>
            <w:tcW w:w="2925" w:type="dxa"/>
            <w:vMerge/>
          </w:tcPr>
          <w:p w14:paraId="28C343C7" w14:textId="76818533" w:rsidR="00A4784A" w:rsidRPr="00CE781C" w:rsidDel="009661CB" w:rsidRDefault="00A4784A" w:rsidP="00EF4A37">
            <w:pPr>
              <w:rPr>
                <w:del w:id="6475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76" w:name="_Toc71198073"/>
            <w:bookmarkEnd w:id="6476"/>
          </w:p>
        </w:tc>
        <w:bookmarkStart w:id="6477" w:name="_Toc71198074"/>
        <w:bookmarkEnd w:id="6477"/>
      </w:tr>
      <w:tr w:rsidR="00A4784A" w:rsidRPr="009B2BD3" w:rsidDel="009661CB" w14:paraId="17B2DEEC" w14:textId="6D922293" w:rsidTr="00D17183">
        <w:trPr>
          <w:trHeight w:val="291"/>
          <w:jc w:val="center"/>
          <w:del w:id="6478" w:author="Fegie" w:date="2021-04-28T12:03:00Z"/>
        </w:trPr>
        <w:tc>
          <w:tcPr>
            <w:tcW w:w="556" w:type="dxa"/>
            <w:vMerge/>
          </w:tcPr>
          <w:p w14:paraId="71CD8FF7" w14:textId="67953C18" w:rsidR="00A4784A" w:rsidRPr="009B2BD3" w:rsidDel="009661CB" w:rsidRDefault="00A4784A" w:rsidP="00EF4A37">
            <w:pPr>
              <w:rPr>
                <w:del w:id="6479" w:author="Fegie" w:date="2021-04-28T12:03:00Z"/>
                <w:rFonts w:ascii="標楷體" w:eastAsia="標楷體" w:hAnsi="標楷體"/>
              </w:rPr>
            </w:pPr>
            <w:bookmarkStart w:id="6480" w:name="_Toc71198075"/>
            <w:bookmarkEnd w:id="6480"/>
          </w:p>
        </w:tc>
        <w:tc>
          <w:tcPr>
            <w:tcW w:w="2116" w:type="dxa"/>
          </w:tcPr>
          <w:p w14:paraId="7618F641" w14:textId="0DF37268" w:rsidR="00A4784A" w:rsidRPr="00CE781C" w:rsidDel="009661CB" w:rsidRDefault="00A4784A" w:rsidP="00EF4A37">
            <w:pPr>
              <w:rPr>
                <w:del w:id="6481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82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-H1 </w:delText>
              </w:r>
              <w:bookmarkStart w:id="6483" w:name="_Toc71198076"/>
              <w:bookmarkEnd w:id="6483"/>
            </w:del>
          </w:p>
        </w:tc>
        <w:tc>
          <w:tcPr>
            <w:tcW w:w="1296" w:type="dxa"/>
          </w:tcPr>
          <w:p w14:paraId="36AC21D0" w14:textId="6550B356" w:rsidR="00A4784A" w:rsidRPr="00CE781C" w:rsidDel="009661CB" w:rsidRDefault="00A4784A" w:rsidP="00A4784A">
            <w:pPr>
              <w:rPr>
                <w:del w:id="6484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85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6486" w:name="_Toc71198077"/>
              <w:bookmarkEnd w:id="6486"/>
            </w:del>
          </w:p>
        </w:tc>
        <w:tc>
          <w:tcPr>
            <w:tcW w:w="1053" w:type="dxa"/>
          </w:tcPr>
          <w:p w14:paraId="0499E855" w14:textId="63FCCDD2" w:rsidR="00A4784A" w:rsidRPr="00CE781C" w:rsidDel="009661CB" w:rsidRDefault="00A4784A" w:rsidP="00EF4A37">
            <w:pPr>
              <w:rPr>
                <w:del w:id="6487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88" w:name="_Toc71198078"/>
            <w:bookmarkEnd w:id="6488"/>
          </w:p>
        </w:tc>
        <w:tc>
          <w:tcPr>
            <w:tcW w:w="1126" w:type="dxa"/>
            <w:vMerge/>
          </w:tcPr>
          <w:p w14:paraId="1F72A819" w14:textId="7470DA7C" w:rsidR="00A4784A" w:rsidRPr="00CE781C" w:rsidDel="009661CB" w:rsidRDefault="00A4784A" w:rsidP="00EF4A37">
            <w:pPr>
              <w:rPr>
                <w:del w:id="648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90" w:name="_Toc71198079"/>
            <w:bookmarkEnd w:id="6490"/>
          </w:p>
        </w:tc>
        <w:tc>
          <w:tcPr>
            <w:tcW w:w="660" w:type="dxa"/>
            <w:vMerge/>
          </w:tcPr>
          <w:p w14:paraId="0CA788CC" w14:textId="287AC826" w:rsidR="00A4784A" w:rsidRPr="00CE781C" w:rsidDel="009661CB" w:rsidRDefault="00A4784A" w:rsidP="00EF4A37">
            <w:pPr>
              <w:rPr>
                <w:del w:id="649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92" w:name="_Toc71198080"/>
            <w:bookmarkEnd w:id="6492"/>
          </w:p>
        </w:tc>
        <w:tc>
          <w:tcPr>
            <w:tcW w:w="688" w:type="dxa"/>
          </w:tcPr>
          <w:p w14:paraId="1237B90D" w14:textId="576514AE" w:rsidR="00A4784A" w:rsidRPr="00CE781C" w:rsidDel="009661CB" w:rsidRDefault="00A4784A" w:rsidP="00EF4A37">
            <w:pPr>
              <w:rPr>
                <w:del w:id="6493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494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W</w:delText>
              </w:r>
              <w:bookmarkStart w:id="6495" w:name="_Toc71198081"/>
              <w:bookmarkEnd w:id="6495"/>
            </w:del>
          </w:p>
        </w:tc>
        <w:tc>
          <w:tcPr>
            <w:tcW w:w="2925" w:type="dxa"/>
            <w:vMerge/>
          </w:tcPr>
          <w:p w14:paraId="7EC2F160" w14:textId="5BD74C2C" w:rsidR="00A4784A" w:rsidRPr="00CE781C" w:rsidDel="009661CB" w:rsidRDefault="00A4784A" w:rsidP="00EF4A37">
            <w:pPr>
              <w:rPr>
                <w:del w:id="6496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497" w:name="_Toc71198082"/>
            <w:bookmarkEnd w:id="6497"/>
          </w:p>
        </w:tc>
        <w:bookmarkStart w:id="6498" w:name="_Toc71198083"/>
        <w:bookmarkEnd w:id="6498"/>
      </w:tr>
      <w:tr w:rsidR="00A4784A" w:rsidRPr="009B2BD3" w:rsidDel="009661CB" w14:paraId="734DACDF" w14:textId="5E9581BA" w:rsidTr="00D17183">
        <w:trPr>
          <w:trHeight w:val="291"/>
          <w:jc w:val="center"/>
          <w:del w:id="6499" w:author="Fegie" w:date="2021-04-28T12:03:00Z"/>
        </w:trPr>
        <w:tc>
          <w:tcPr>
            <w:tcW w:w="556" w:type="dxa"/>
            <w:vMerge/>
          </w:tcPr>
          <w:p w14:paraId="441EBEB4" w14:textId="1A456581" w:rsidR="00A4784A" w:rsidRPr="009B2BD3" w:rsidDel="009661CB" w:rsidRDefault="00A4784A" w:rsidP="00EF4A37">
            <w:pPr>
              <w:rPr>
                <w:del w:id="6500" w:author="Fegie" w:date="2021-04-28T12:03:00Z"/>
                <w:rFonts w:ascii="標楷體" w:eastAsia="標楷體" w:hAnsi="標楷體"/>
              </w:rPr>
            </w:pPr>
            <w:bookmarkStart w:id="6501" w:name="_Toc71198084"/>
            <w:bookmarkEnd w:id="6501"/>
          </w:p>
        </w:tc>
        <w:tc>
          <w:tcPr>
            <w:tcW w:w="2116" w:type="dxa"/>
          </w:tcPr>
          <w:p w14:paraId="6A86D75B" w14:textId="5E50F036" w:rsidR="00A4784A" w:rsidRPr="00CE781C" w:rsidDel="009661CB" w:rsidRDefault="00A4784A" w:rsidP="00EF4A37">
            <w:pPr>
              <w:rPr>
                <w:del w:id="6502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503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-H2 </w:delText>
              </w:r>
              <w:bookmarkStart w:id="6504" w:name="_Toc71198085"/>
              <w:bookmarkEnd w:id="6504"/>
            </w:del>
          </w:p>
        </w:tc>
        <w:tc>
          <w:tcPr>
            <w:tcW w:w="1296" w:type="dxa"/>
          </w:tcPr>
          <w:p w14:paraId="5200A156" w14:textId="6D9547A7" w:rsidR="00A4784A" w:rsidRPr="00CE781C" w:rsidDel="009661CB" w:rsidRDefault="00A4784A" w:rsidP="00A4784A">
            <w:pPr>
              <w:rPr>
                <w:del w:id="6505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506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X(15)</w:delText>
              </w:r>
              <w:bookmarkStart w:id="6507" w:name="_Toc71198086"/>
              <w:bookmarkEnd w:id="6507"/>
            </w:del>
          </w:p>
        </w:tc>
        <w:tc>
          <w:tcPr>
            <w:tcW w:w="1053" w:type="dxa"/>
          </w:tcPr>
          <w:p w14:paraId="7D3A53EE" w14:textId="12EAD59F" w:rsidR="00A4784A" w:rsidRPr="00CE781C" w:rsidDel="009661CB" w:rsidRDefault="00A4784A" w:rsidP="00EF4A37">
            <w:pPr>
              <w:rPr>
                <w:del w:id="6508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509" w:name="_Toc71198087"/>
            <w:bookmarkEnd w:id="6509"/>
          </w:p>
        </w:tc>
        <w:tc>
          <w:tcPr>
            <w:tcW w:w="1126" w:type="dxa"/>
            <w:vMerge/>
          </w:tcPr>
          <w:p w14:paraId="41B2BCAF" w14:textId="5611E34B" w:rsidR="00A4784A" w:rsidRPr="00CE781C" w:rsidDel="009661CB" w:rsidRDefault="00A4784A" w:rsidP="00EF4A37">
            <w:pPr>
              <w:rPr>
                <w:del w:id="6510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511" w:name="_Toc71198088"/>
            <w:bookmarkEnd w:id="6511"/>
          </w:p>
        </w:tc>
        <w:tc>
          <w:tcPr>
            <w:tcW w:w="660" w:type="dxa"/>
            <w:vMerge/>
          </w:tcPr>
          <w:p w14:paraId="00FD5CB8" w14:textId="0749865F" w:rsidR="00A4784A" w:rsidRPr="00CE781C" w:rsidDel="009661CB" w:rsidRDefault="00A4784A" w:rsidP="00EF4A37">
            <w:pPr>
              <w:rPr>
                <w:del w:id="6512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513" w:name="_Toc71198089"/>
            <w:bookmarkEnd w:id="6513"/>
          </w:p>
        </w:tc>
        <w:tc>
          <w:tcPr>
            <w:tcW w:w="688" w:type="dxa"/>
          </w:tcPr>
          <w:p w14:paraId="12DABBD7" w14:textId="6E90BF68" w:rsidR="00A4784A" w:rsidRPr="00CE781C" w:rsidDel="009661CB" w:rsidRDefault="00A4784A" w:rsidP="00EF4A37">
            <w:pPr>
              <w:rPr>
                <w:del w:id="6514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515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W</w:delText>
              </w:r>
              <w:bookmarkStart w:id="6516" w:name="_Toc71198090"/>
              <w:bookmarkEnd w:id="6516"/>
            </w:del>
          </w:p>
        </w:tc>
        <w:tc>
          <w:tcPr>
            <w:tcW w:w="2925" w:type="dxa"/>
            <w:vMerge/>
          </w:tcPr>
          <w:p w14:paraId="6C64D509" w14:textId="420BED25" w:rsidR="00A4784A" w:rsidRPr="00CE781C" w:rsidDel="009661CB" w:rsidRDefault="00A4784A" w:rsidP="00EF4A37">
            <w:pPr>
              <w:rPr>
                <w:del w:id="6517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518" w:name="_Toc71198091"/>
            <w:bookmarkEnd w:id="6518"/>
          </w:p>
        </w:tc>
        <w:bookmarkStart w:id="6519" w:name="_Toc71198092"/>
        <w:bookmarkEnd w:id="6519"/>
      </w:tr>
      <w:tr w:rsidR="00A4784A" w:rsidRPr="009B2BD3" w:rsidDel="009661CB" w14:paraId="1BA5E15F" w14:textId="517D2A2B" w:rsidTr="00D17183">
        <w:trPr>
          <w:trHeight w:val="291"/>
          <w:jc w:val="center"/>
          <w:del w:id="6520" w:author="Fegie" w:date="2021-04-28T12:03:00Z"/>
        </w:trPr>
        <w:tc>
          <w:tcPr>
            <w:tcW w:w="556" w:type="dxa"/>
            <w:vMerge/>
          </w:tcPr>
          <w:p w14:paraId="05EDCD25" w14:textId="289E9BE1" w:rsidR="00A4784A" w:rsidRPr="009B2BD3" w:rsidDel="009661CB" w:rsidRDefault="00A4784A" w:rsidP="00EF4A37">
            <w:pPr>
              <w:rPr>
                <w:del w:id="6521" w:author="Fegie" w:date="2021-04-28T12:03:00Z"/>
                <w:rFonts w:ascii="標楷體" w:eastAsia="標楷體" w:hAnsi="標楷體"/>
              </w:rPr>
            </w:pPr>
            <w:bookmarkStart w:id="6522" w:name="_Toc71198093"/>
            <w:bookmarkEnd w:id="6522"/>
          </w:p>
        </w:tc>
        <w:tc>
          <w:tcPr>
            <w:tcW w:w="2116" w:type="dxa"/>
          </w:tcPr>
          <w:p w14:paraId="0EE3A7BC" w14:textId="5C161274" w:rsidR="00A4784A" w:rsidRPr="00CE781C" w:rsidDel="009661CB" w:rsidRDefault="00A4784A" w:rsidP="00EF4A37">
            <w:pPr>
              <w:rPr>
                <w:del w:id="6523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524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手機號碼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    </w:delText>
              </w:r>
              <w:bookmarkStart w:id="6525" w:name="_Toc71198094"/>
              <w:bookmarkEnd w:id="6525"/>
            </w:del>
          </w:p>
        </w:tc>
        <w:tc>
          <w:tcPr>
            <w:tcW w:w="1296" w:type="dxa"/>
          </w:tcPr>
          <w:p w14:paraId="4EA69FFA" w14:textId="78296461" w:rsidR="00A4784A" w:rsidRPr="00CE781C" w:rsidDel="009661CB" w:rsidRDefault="00A4784A" w:rsidP="00A4784A">
            <w:pPr>
              <w:rPr>
                <w:del w:id="6526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527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X(10)</w:delText>
              </w:r>
              <w:bookmarkStart w:id="6528" w:name="_Toc71198095"/>
              <w:bookmarkEnd w:id="6528"/>
            </w:del>
          </w:p>
        </w:tc>
        <w:tc>
          <w:tcPr>
            <w:tcW w:w="1053" w:type="dxa"/>
          </w:tcPr>
          <w:p w14:paraId="69541B00" w14:textId="66FCD3C6" w:rsidR="00A4784A" w:rsidRPr="00CE781C" w:rsidDel="009661CB" w:rsidRDefault="00A4784A" w:rsidP="00EF4A37">
            <w:pPr>
              <w:rPr>
                <w:del w:id="6529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530" w:name="_Toc71198096"/>
            <w:bookmarkEnd w:id="6530"/>
          </w:p>
        </w:tc>
        <w:tc>
          <w:tcPr>
            <w:tcW w:w="1126" w:type="dxa"/>
            <w:vMerge/>
          </w:tcPr>
          <w:p w14:paraId="5A9CBF64" w14:textId="0C553A8F" w:rsidR="00A4784A" w:rsidRPr="00CE781C" w:rsidDel="009661CB" w:rsidRDefault="00A4784A" w:rsidP="00EF4A37">
            <w:pPr>
              <w:rPr>
                <w:del w:id="6531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532" w:name="_Toc71198097"/>
            <w:bookmarkEnd w:id="6532"/>
          </w:p>
        </w:tc>
        <w:tc>
          <w:tcPr>
            <w:tcW w:w="660" w:type="dxa"/>
            <w:vMerge/>
          </w:tcPr>
          <w:p w14:paraId="4A674ADA" w14:textId="3CB43B71" w:rsidR="00A4784A" w:rsidRPr="00CE781C" w:rsidDel="009661CB" w:rsidRDefault="00A4784A" w:rsidP="00EF4A37">
            <w:pPr>
              <w:rPr>
                <w:del w:id="6533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534" w:name="_Toc71198098"/>
            <w:bookmarkEnd w:id="6534"/>
          </w:p>
        </w:tc>
        <w:tc>
          <w:tcPr>
            <w:tcW w:w="688" w:type="dxa"/>
          </w:tcPr>
          <w:p w14:paraId="77AF59C5" w14:textId="2009A8C2" w:rsidR="00A4784A" w:rsidRPr="00CE781C" w:rsidDel="009661CB" w:rsidRDefault="00A4784A" w:rsidP="00EF4A37">
            <w:pPr>
              <w:rPr>
                <w:del w:id="6535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536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W</w:delText>
              </w:r>
              <w:bookmarkStart w:id="6537" w:name="_Toc71198099"/>
              <w:bookmarkEnd w:id="6537"/>
            </w:del>
          </w:p>
        </w:tc>
        <w:tc>
          <w:tcPr>
            <w:tcW w:w="2925" w:type="dxa"/>
            <w:vMerge/>
          </w:tcPr>
          <w:p w14:paraId="1D13CCD6" w14:textId="2D9BEA6D" w:rsidR="00A4784A" w:rsidRPr="00CE781C" w:rsidDel="009661CB" w:rsidRDefault="00A4784A" w:rsidP="00EF4A37">
            <w:pPr>
              <w:rPr>
                <w:del w:id="6538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539" w:name="_Toc71198100"/>
            <w:bookmarkEnd w:id="6539"/>
          </w:p>
        </w:tc>
        <w:bookmarkStart w:id="6540" w:name="_Toc71198101"/>
        <w:bookmarkEnd w:id="6540"/>
      </w:tr>
      <w:tr w:rsidR="00A4784A" w:rsidRPr="009B2BD3" w:rsidDel="009661CB" w14:paraId="32FB2A1D" w14:textId="019B375E" w:rsidTr="00D17183">
        <w:trPr>
          <w:trHeight w:val="291"/>
          <w:jc w:val="center"/>
          <w:del w:id="6541" w:author="Fegie" w:date="2021-04-28T12:03:00Z"/>
        </w:trPr>
        <w:tc>
          <w:tcPr>
            <w:tcW w:w="556" w:type="dxa"/>
            <w:vMerge/>
          </w:tcPr>
          <w:p w14:paraId="45C3B2C2" w14:textId="49C793E7" w:rsidR="00A4784A" w:rsidRPr="009B2BD3" w:rsidDel="009661CB" w:rsidRDefault="00A4784A" w:rsidP="00EF4A37">
            <w:pPr>
              <w:rPr>
                <w:del w:id="6542" w:author="Fegie" w:date="2021-04-28T12:03:00Z"/>
                <w:rFonts w:ascii="標楷體" w:eastAsia="標楷體" w:hAnsi="標楷體"/>
              </w:rPr>
            </w:pPr>
            <w:bookmarkStart w:id="6543" w:name="_Toc71198102"/>
            <w:bookmarkEnd w:id="6543"/>
          </w:p>
        </w:tc>
        <w:tc>
          <w:tcPr>
            <w:tcW w:w="2116" w:type="dxa"/>
          </w:tcPr>
          <w:p w14:paraId="7FAD8D9F" w14:textId="697C2057" w:rsidR="00A4784A" w:rsidRPr="00CE781C" w:rsidDel="009661CB" w:rsidRDefault="00A4784A" w:rsidP="00EF4A37">
            <w:pPr>
              <w:rPr>
                <w:del w:id="6544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545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傳真號碼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 xml:space="preserve">    </w:delText>
              </w:r>
              <w:bookmarkStart w:id="6546" w:name="_Toc71198103"/>
              <w:bookmarkEnd w:id="6546"/>
            </w:del>
          </w:p>
        </w:tc>
        <w:tc>
          <w:tcPr>
            <w:tcW w:w="1296" w:type="dxa"/>
          </w:tcPr>
          <w:p w14:paraId="401F021A" w14:textId="2590CCF2" w:rsidR="00A4784A" w:rsidRPr="00CE781C" w:rsidDel="009661CB" w:rsidRDefault="00A4784A" w:rsidP="00A4784A">
            <w:pPr>
              <w:rPr>
                <w:del w:id="6547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548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X(10)</w:delText>
              </w:r>
              <w:bookmarkStart w:id="6549" w:name="_Toc71198104"/>
              <w:bookmarkEnd w:id="6549"/>
            </w:del>
          </w:p>
        </w:tc>
        <w:tc>
          <w:tcPr>
            <w:tcW w:w="1053" w:type="dxa"/>
          </w:tcPr>
          <w:p w14:paraId="00A0644F" w14:textId="3F1319D6" w:rsidR="00A4784A" w:rsidRPr="00CE781C" w:rsidDel="009661CB" w:rsidRDefault="00A4784A" w:rsidP="00EF4A37">
            <w:pPr>
              <w:rPr>
                <w:del w:id="6550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551" w:name="_Toc71198105"/>
            <w:bookmarkEnd w:id="6551"/>
          </w:p>
        </w:tc>
        <w:tc>
          <w:tcPr>
            <w:tcW w:w="1126" w:type="dxa"/>
          </w:tcPr>
          <w:p w14:paraId="2434DB68" w14:textId="5AD2E9E0" w:rsidR="00A4784A" w:rsidRPr="00CE781C" w:rsidDel="009661CB" w:rsidRDefault="00A4784A" w:rsidP="00EF4A37">
            <w:pPr>
              <w:rPr>
                <w:del w:id="6552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553" w:name="_Toc71198106"/>
            <w:bookmarkEnd w:id="6553"/>
          </w:p>
        </w:tc>
        <w:tc>
          <w:tcPr>
            <w:tcW w:w="660" w:type="dxa"/>
          </w:tcPr>
          <w:p w14:paraId="1AD1DACF" w14:textId="68632CFC" w:rsidR="00A4784A" w:rsidRPr="00CE781C" w:rsidDel="009661CB" w:rsidRDefault="00A4784A" w:rsidP="00EF4A37">
            <w:pPr>
              <w:rPr>
                <w:del w:id="6554" w:author="Fegie" w:date="2021-04-28T12:03:00Z"/>
                <w:rFonts w:ascii="標楷體" w:eastAsia="標楷體" w:hAnsi="標楷體"/>
                <w:strike/>
                <w:color w:val="FF0000"/>
              </w:rPr>
            </w:pPr>
            <w:bookmarkStart w:id="6555" w:name="_Toc71198107"/>
            <w:bookmarkEnd w:id="6555"/>
          </w:p>
        </w:tc>
        <w:tc>
          <w:tcPr>
            <w:tcW w:w="688" w:type="dxa"/>
          </w:tcPr>
          <w:p w14:paraId="7FC3F4C0" w14:textId="043CB913" w:rsidR="00A4784A" w:rsidRPr="00CE781C" w:rsidDel="009661CB" w:rsidRDefault="00A4784A" w:rsidP="00EF4A37">
            <w:pPr>
              <w:rPr>
                <w:del w:id="6556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557" w:author="Fegie" w:date="2021-04-28T12:03:00Z"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W</w:delText>
              </w:r>
              <w:bookmarkStart w:id="6558" w:name="_Toc71198108"/>
              <w:bookmarkEnd w:id="6558"/>
            </w:del>
          </w:p>
        </w:tc>
        <w:tc>
          <w:tcPr>
            <w:tcW w:w="2925" w:type="dxa"/>
          </w:tcPr>
          <w:p w14:paraId="1B915F21" w14:textId="63063E91" w:rsidR="00A4784A" w:rsidRPr="00CE781C" w:rsidDel="009661CB" w:rsidRDefault="00A4784A" w:rsidP="00EF4A37">
            <w:pPr>
              <w:rPr>
                <w:del w:id="6559" w:author="Fegie" w:date="2021-04-28T12:03:00Z"/>
                <w:rFonts w:ascii="標楷體" w:eastAsia="標楷體" w:hAnsi="標楷體"/>
                <w:strike/>
                <w:color w:val="FF0000"/>
              </w:rPr>
            </w:pPr>
            <w:del w:id="6560" w:author="Fegie" w:date="2021-04-28T12:03:00Z"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變更時必須輸入</w:delText>
              </w:r>
              <w:r w:rsidRPr="00CE781C" w:rsidDel="009661CB">
                <w:rPr>
                  <w:rFonts w:ascii="標楷體" w:eastAsia="標楷體" w:hAnsi="標楷體"/>
                  <w:strike/>
                  <w:color w:val="FF0000"/>
                </w:rPr>
                <w:delText>,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否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則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</w:rPr>
                <w:delText>不</w:delText>
              </w:r>
              <w:r w:rsidRPr="00CE781C" w:rsidDel="009661CB">
                <w:rPr>
                  <w:rFonts w:ascii="標楷體" w:eastAsia="標楷體" w:hAnsi="標楷體" w:hint="eastAsia"/>
                  <w:strike/>
                  <w:color w:val="FF0000"/>
                </w:rPr>
                <w:delText>必輸入</w:delText>
              </w:r>
              <w:bookmarkStart w:id="6561" w:name="_Toc71198109"/>
              <w:bookmarkEnd w:id="6561"/>
            </w:del>
          </w:p>
        </w:tc>
        <w:bookmarkStart w:id="6562" w:name="_Toc71198110"/>
        <w:bookmarkEnd w:id="6562"/>
      </w:tr>
      <w:tr w:rsidR="00A4784A" w:rsidRPr="009B2BD3" w:rsidDel="009661CB" w14:paraId="4B4EBB21" w14:textId="19D2E193" w:rsidTr="00D17183">
        <w:trPr>
          <w:trHeight w:val="291"/>
          <w:jc w:val="center"/>
          <w:del w:id="6563" w:author="Fegie" w:date="2021-04-28T12:03:00Z"/>
        </w:trPr>
        <w:tc>
          <w:tcPr>
            <w:tcW w:w="556" w:type="dxa"/>
          </w:tcPr>
          <w:p w14:paraId="688B6C0E" w14:textId="4F91126C" w:rsidR="00A4784A" w:rsidRPr="009B2BD3" w:rsidDel="009661CB" w:rsidRDefault="00A4784A" w:rsidP="004C47F9">
            <w:pPr>
              <w:rPr>
                <w:del w:id="6564" w:author="Fegie" w:date="2021-04-28T12:03:00Z"/>
                <w:rFonts w:ascii="標楷體" w:eastAsia="標楷體" w:hAnsi="標楷體"/>
              </w:rPr>
            </w:pPr>
            <w:del w:id="6565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18</w:delText>
              </w:r>
              <w:bookmarkStart w:id="6566" w:name="_Toc71198111"/>
              <w:bookmarkEnd w:id="6566"/>
            </w:del>
          </w:p>
        </w:tc>
        <w:tc>
          <w:tcPr>
            <w:tcW w:w="2116" w:type="dxa"/>
          </w:tcPr>
          <w:p w14:paraId="47BD46E7" w14:textId="15045976" w:rsidR="00A4784A" w:rsidRPr="009B2BD3" w:rsidDel="009661CB" w:rsidRDefault="00A4784A" w:rsidP="004C47F9">
            <w:pPr>
              <w:rPr>
                <w:del w:id="6567" w:author="Fegie" w:date="2021-04-28T12:03:00Z"/>
                <w:rFonts w:ascii="標楷體" w:eastAsia="標楷體" w:hAnsi="標楷體"/>
              </w:rPr>
            </w:pPr>
            <w:del w:id="656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電子信箱    </w:delText>
              </w:r>
              <w:bookmarkStart w:id="6569" w:name="_Toc71198112"/>
              <w:bookmarkEnd w:id="6569"/>
            </w:del>
          </w:p>
        </w:tc>
        <w:tc>
          <w:tcPr>
            <w:tcW w:w="1296" w:type="dxa"/>
          </w:tcPr>
          <w:p w14:paraId="4355E263" w14:textId="178BDD16" w:rsidR="00A4784A" w:rsidRPr="00A04243" w:rsidDel="009661CB" w:rsidRDefault="00A4784A" w:rsidP="00A4784A">
            <w:pPr>
              <w:rPr>
                <w:del w:id="6570" w:author="Fegie" w:date="2021-04-28T12:03:00Z"/>
                <w:rFonts w:ascii="標楷體" w:eastAsia="標楷體" w:hAnsi="標楷體"/>
              </w:rPr>
            </w:pPr>
            <w:del w:id="6571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X(50)</w:delText>
              </w:r>
              <w:bookmarkStart w:id="6572" w:name="_Toc71198113"/>
              <w:bookmarkEnd w:id="6572"/>
            </w:del>
          </w:p>
        </w:tc>
        <w:tc>
          <w:tcPr>
            <w:tcW w:w="1053" w:type="dxa"/>
          </w:tcPr>
          <w:p w14:paraId="50DABAF8" w14:textId="6BAD6649" w:rsidR="00A4784A" w:rsidRPr="009B2BD3" w:rsidDel="009661CB" w:rsidRDefault="00A4784A" w:rsidP="004C47F9">
            <w:pPr>
              <w:rPr>
                <w:del w:id="6573" w:author="Fegie" w:date="2021-04-28T12:03:00Z"/>
                <w:rFonts w:ascii="標楷體" w:eastAsia="標楷體" w:hAnsi="標楷體"/>
              </w:rPr>
            </w:pPr>
            <w:bookmarkStart w:id="6574" w:name="_Toc71198114"/>
            <w:bookmarkEnd w:id="6574"/>
          </w:p>
        </w:tc>
        <w:tc>
          <w:tcPr>
            <w:tcW w:w="1126" w:type="dxa"/>
          </w:tcPr>
          <w:p w14:paraId="72438F1D" w14:textId="763A01CA" w:rsidR="00A4784A" w:rsidRPr="009B2BD3" w:rsidDel="009661CB" w:rsidRDefault="00A4784A" w:rsidP="004C47F9">
            <w:pPr>
              <w:rPr>
                <w:del w:id="6575" w:author="Fegie" w:date="2021-04-28T12:03:00Z"/>
                <w:rFonts w:ascii="標楷體" w:eastAsia="標楷體" w:hAnsi="標楷體"/>
              </w:rPr>
            </w:pPr>
            <w:bookmarkStart w:id="6576" w:name="_Toc71198115"/>
            <w:bookmarkEnd w:id="6576"/>
          </w:p>
        </w:tc>
        <w:tc>
          <w:tcPr>
            <w:tcW w:w="660" w:type="dxa"/>
          </w:tcPr>
          <w:p w14:paraId="24D62F44" w14:textId="2A63AB94" w:rsidR="00A4784A" w:rsidRPr="009B2BD3" w:rsidDel="009661CB" w:rsidRDefault="00A4784A" w:rsidP="004C47F9">
            <w:pPr>
              <w:rPr>
                <w:del w:id="6577" w:author="Fegie" w:date="2021-04-28T12:03:00Z"/>
                <w:rFonts w:ascii="標楷體" w:eastAsia="標楷體" w:hAnsi="標楷體"/>
              </w:rPr>
            </w:pPr>
            <w:bookmarkStart w:id="6578" w:name="_Toc71198116"/>
            <w:bookmarkEnd w:id="6578"/>
          </w:p>
        </w:tc>
        <w:tc>
          <w:tcPr>
            <w:tcW w:w="688" w:type="dxa"/>
          </w:tcPr>
          <w:p w14:paraId="47E0148D" w14:textId="1A067566" w:rsidR="00A4784A" w:rsidRPr="009B2BD3" w:rsidDel="009661CB" w:rsidRDefault="00A4784A" w:rsidP="004C47F9">
            <w:pPr>
              <w:rPr>
                <w:del w:id="6579" w:author="Fegie" w:date="2021-04-28T12:03:00Z"/>
                <w:rFonts w:ascii="標楷體" w:eastAsia="標楷體" w:hAnsi="標楷體"/>
              </w:rPr>
            </w:pPr>
            <w:del w:id="6580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581" w:name="_Toc71198117"/>
              <w:bookmarkEnd w:id="6581"/>
            </w:del>
          </w:p>
        </w:tc>
        <w:tc>
          <w:tcPr>
            <w:tcW w:w="2925" w:type="dxa"/>
          </w:tcPr>
          <w:p w14:paraId="7A813EAF" w14:textId="43A486C4" w:rsidR="00A4784A" w:rsidRPr="009B2BD3" w:rsidDel="009661CB" w:rsidRDefault="00A4784A" w:rsidP="004C47F9">
            <w:pPr>
              <w:rPr>
                <w:del w:id="6582" w:author="Fegie" w:date="2021-04-28T12:03:00Z"/>
                <w:rFonts w:ascii="標楷體" w:eastAsia="標楷體" w:hAnsi="標楷體"/>
              </w:rPr>
            </w:pPr>
            <w:del w:id="6583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584" w:name="_Toc71198118"/>
              <w:bookmarkEnd w:id="6584"/>
            </w:del>
          </w:p>
        </w:tc>
        <w:bookmarkStart w:id="6585" w:name="_Toc71198119"/>
        <w:bookmarkEnd w:id="6585"/>
      </w:tr>
      <w:tr w:rsidR="00D17183" w:rsidRPr="009B2BD3" w:rsidDel="009661CB" w14:paraId="005E812C" w14:textId="5C881288" w:rsidTr="00D17183">
        <w:trPr>
          <w:trHeight w:val="291"/>
          <w:jc w:val="center"/>
          <w:del w:id="6586" w:author="Fegie" w:date="2021-04-28T12:03:00Z"/>
        </w:trPr>
        <w:tc>
          <w:tcPr>
            <w:tcW w:w="556" w:type="dxa"/>
          </w:tcPr>
          <w:p w14:paraId="266DCF0F" w14:textId="771FE17D" w:rsidR="00D17183" w:rsidRPr="009B2BD3" w:rsidDel="009661CB" w:rsidRDefault="00D17183" w:rsidP="00D17183">
            <w:pPr>
              <w:rPr>
                <w:del w:id="6587" w:author="Fegie" w:date="2021-04-28T12:03:00Z"/>
                <w:rFonts w:ascii="標楷體" w:eastAsia="標楷體" w:hAnsi="標楷體"/>
              </w:rPr>
            </w:pPr>
            <w:del w:id="6588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19</w:delText>
              </w:r>
              <w:bookmarkStart w:id="6589" w:name="_Toc71198120"/>
              <w:bookmarkEnd w:id="6589"/>
            </w:del>
          </w:p>
        </w:tc>
        <w:tc>
          <w:tcPr>
            <w:tcW w:w="2116" w:type="dxa"/>
          </w:tcPr>
          <w:p w14:paraId="5DAD45C5" w14:textId="3AB9A153" w:rsidR="00D17183" w:rsidRPr="009B2BD3" w:rsidDel="009661CB" w:rsidRDefault="00D17183" w:rsidP="00D17183">
            <w:pPr>
              <w:rPr>
                <w:del w:id="6590" w:author="Fegie" w:date="2021-04-28T12:03:00Z"/>
                <w:rFonts w:ascii="標楷體" w:eastAsia="標楷體" w:hAnsi="標楷體"/>
              </w:rPr>
            </w:pPr>
            <w:del w:id="6591" w:author="Fegie" w:date="2021-04-28T12:03:00Z"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是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為授信限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制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象</w:delText>
              </w:r>
              <w:bookmarkStart w:id="6592" w:name="_Toc71198121"/>
              <w:bookmarkEnd w:id="6592"/>
            </w:del>
          </w:p>
        </w:tc>
        <w:tc>
          <w:tcPr>
            <w:tcW w:w="1296" w:type="dxa"/>
          </w:tcPr>
          <w:p w14:paraId="5B5A6FCE" w14:textId="31F2439C" w:rsidR="00D17183" w:rsidRPr="00A04243" w:rsidDel="009661CB" w:rsidRDefault="00D17183" w:rsidP="00D17183">
            <w:pPr>
              <w:rPr>
                <w:del w:id="6593" w:author="Fegie" w:date="2021-04-28T12:03:00Z"/>
                <w:rFonts w:ascii="標楷體" w:eastAsia="標楷體" w:hAnsi="標楷體"/>
              </w:rPr>
            </w:pPr>
            <w:ins w:id="6594" w:author="88692" w:date="2020-06-18T10:04:00Z">
              <w:del w:id="6595" w:author="Fegie" w:date="2021-04-28T12:03:00Z">
                <w:r w:rsidDel="009661CB">
                  <w:rPr>
                    <w:rFonts w:ascii="標楷體" w:eastAsia="標楷體" w:hAnsi="標楷體" w:hint="eastAsia"/>
                  </w:rPr>
                  <w:delText>X</w:delText>
                </w:r>
              </w:del>
            </w:ins>
            <w:del w:id="6596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6597" w:name="_Toc71198122"/>
              <w:bookmarkEnd w:id="6597"/>
            </w:del>
          </w:p>
        </w:tc>
        <w:tc>
          <w:tcPr>
            <w:tcW w:w="1053" w:type="dxa"/>
          </w:tcPr>
          <w:p w14:paraId="3780187D" w14:textId="361885F9" w:rsidR="00D17183" w:rsidRPr="009B2BD3" w:rsidDel="009661CB" w:rsidRDefault="00D17183" w:rsidP="00D17183">
            <w:pPr>
              <w:rPr>
                <w:del w:id="6598" w:author="Fegie" w:date="2021-04-28T12:03:00Z"/>
                <w:rFonts w:ascii="標楷體" w:eastAsia="標楷體" w:hAnsi="標楷體"/>
              </w:rPr>
            </w:pPr>
            <w:bookmarkStart w:id="6599" w:name="_Toc71198123"/>
            <w:bookmarkEnd w:id="6599"/>
          </w:p>
        </w:tc>
        <w:tc>
          <w:tcPr>
            <w:tcW w:w="1126" w:type="dxa"/>
          </w:tcPr>
          <w:p w14:paraId="48384768" w14:textId="3BEDD091" w:rsidR="00D17183" w:rsidRPr="009B2BD3" w:rsidDel="009661CB" w:rsidRDefault="00D17183" w:rsidP="00D17183">
            <w:pPr>
              <w:rPr>
                <w:del w:id="6600" w:author="Fegie" w:date="2021-04-28T12:03:00Z"/>
                <w:rFonts w:ascii="標楷體" w:eastAsia="標楷體" w:hAnsi="標楷體"/>
              </w:rPr>
            </w:pPr>
            <w:ins w:id="6601" w:author="88692" w:date="2020-06-18T10:07:00Z">
              <w:del w:id="6602" w:author="Fegie" w:date="2021-04-28T12:03:00Z">
                <w:r w:rsidRPr="00A04243" w:rsidDel="009661CB">
                  <w:rPr>
                    <w:rFonts w:ascii="標楷體" w:eastAsia="標楷體" w:hAnsi="標楷體" w:hint="eastAsia"/>
                  </w:rPr>
                  <w:delText>下拉式選單</w:delText>
                </w:r>
              </w:del>
            </w:ins>
            <w:bookmarkStart w:id="6603" w:name="_Toc71198124"/>
            <w:bookmarkEnd w:id="6603"/>
          </w:p>
        </w:tc>
        <w:tc>
          <w:tcPr>
            <w:tcW w:w="660" w:type="dxa"/>
          </w:tcPr>
          <w:p w14:paraId="32182C03" w14:textId="2D672BEF" w:rsidR="00D17183" w:rsidRPr="009B2BD3" w:rsidDel="009661CB" w:rsidRDefault="00D17183" w:rsidP="00D17183">
            <w:pPr>
              <w:rPr>
                <w:del w:id="6604" w:author="Fegie" w:date="2021-04-28T12:03:00Z"/>
                <w:rFonts w:ascii="標楷體" w:eastAsia="標楷體" w:hAnsi="標楷體"/>
              </w:rPr>
            </w:pPr>
            <w:bookmarkStart w:id="6605" w:name="_Toc71198125"/>
            <w:bookmarkEnd w:id="6605"/>
          </w:p>
        </w:tc>
        <w:tc>
          <w:tcPr>
            <w:tcW w:w="688" w:type="dxa"/>
          </w:tcPr>
          <w:p w14:paraId="645D30A6" w14:textId="197C9FB1" w:rsidR="00D17183" w:rsidRPr="009B2BD3" w:rsidDel="009661CB" w:rsidRDefault="00D17183" w:rsidP="00D17183">
            <w:pPr>
              <w:rPr>
                <w:del w:id="6606" w:author="Fegie" w:date="2021-04-28T12:03:00Z"/>
                <w:rFonts w:ascii="標楷體" w:eastAsia="標楷體" w:hAnsi="標楷體"/>
              </w:rPr>
            </w:pPr>
            <w:del w:id="660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608" w:name="_Toc71198126"/>
              <w:bookmarkEnd w:id="6608"/>
            </w:del>
          </w:p>
        </w:tc>
        <w:tc>
          <w:tcPr>
            <w:tcW w:w="2925" w:type="dxa"/>
          </w:tcPr>
          <w:p w14:paraId="5B93A223" w14:textId="3F68564A" w:rsidR="00D17183" w:rsidDel="009661CB" w:rsidRDefault="00D17183" w:rsidP="00D17183">
            <w:pPr>
              <w:rPr>
                <w:ins w:id="6609" w:author="88692" w:date="2020-06-18T10:06:00Z"/>
                <w:del w:id="6610" w:author="Fegie" w:date="2021-04-28T12:03:00Z"/>
                <w:rFonts w:ascii="標楷體" w:eastAsia="標楷體" w:hAnsi="標楷體"/>
              </w:rPr>
            </w:pPr>
            <w:del w:id="661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</w:del>
            <w:bookmarkStart w:id="6612" w:name="_Toc71198127"/>
            <w:bookmarkEnd w:id="6612"/>
          </w:p>
          <w:p w14:paraId="717A4E34" w14:textId="64D17E8B" w:rsidR="00D17183" w:rsidRPr="00BC2FFA" w:rsidDel="009661CB" w:rsidRDefault="00D17183" w:rsidP="00D17183">
            <w:pPr>
              <w:rPr>
                <w:ins w:id="6613" w:author="88692" w:date="2020-06-18T10:06:00Z"/>
                <w:del w:id="6614" w:author="Fegie" w:date="2021-04-28T12:03:00Z"/>
                <w:rFonts w:ascii="標楷體" w:eastAsia="標楷體" w:hAnsi="標楷體"/>
              </w:rPr>
            </w:pPr>
            <w:ins w:id="6615" w:author="88692" w:date="2020-06-18T10:06:00Z">
              <w:del w:id="6616" w:author="Fegie" w:date="2021-04-28T12:03:00Z">
                <w:r w:rsidRPr="00BC2FFA" w:rsidDel="009661CB">
                  <w:rPr>
                    <w:rFonts w:ascii="標楷體" w:eastAsia="標楷體" w:hAnsi="標楷體"/>
                  </w:rPr>
                  <w:delText>Y:</w:delText>
                </w:r>
                <w:r w:rsidRPr="00BC2FFA" w:rsidDel="009661CB">
                  <w:rPr>
                    <w:rFonts w:ascii="標楷體" w:eastAsia="標楷體" w:hAnsi="標楷體" w:hint="eastAsia"/>
                  </w:rPr>
                  <w:delText>是</w:delText>
                </w:r>
                <w:bookmarkStart w:id="6617" w:name="_Toc71198128"/>
                <w:bookmarkEnd w:id="6617"/>
              </w:del>
            </w:ins>
          </w:p>
          <w:p w14:paraId="66204E08" w14:textId="62C93877" w:rsidR="00D17183" w:rsidRPr="009B2BD3" w:rsidDel="009661CB" w:rsidRDefault="00D17183" w:rsidP="00D17183">
            <w:pPr>
              <w:rPr>
                <w:del w:id="6618" w:author="Fegie" w:date="2021-04-28T12:03:00Z"/>
                <w:rFonts w:ascii="標楷體" w:eastAsia="標楷體" w:hAnsi="標楷體"/>
              </w:rPr>
            </w:pPr>
            <w:ins w:id="6619" w:author="88692" w:date="2020-06-18T10:06:00Z">
              <w:del w:id="6620" w:author="Fegie" w:date="2021-04-28T12:03:00Z">
                <w:r w:rsidRPr="00BC2FFA" w:rsidDel="009661CB">
                  <w:rPr>
                    <w:rFonts w:ascii="標楷體" w:eastAsia="標楷體" w:hAnsi="標楷體"/>
                  </w:rPr>
                  <w:delText>N:</w:delText>
                </w:r>
                <w:r w:rsidRPr="00BC2FFA" w:rsidDel="009661CB">
                  <w:rPr>
                    <w:rFonts w:ascii="標楷體" w:eastAsia="標楷體" w:hAnsi="標楷體" w:hint="eastAsia"/>
                  </w:rPr>
                  <w:delText>否</w:delText>
                </w:r>
              </w:del>
            </w:ins>
            <w:bookmarkStart w:id="6621" w:name="_Toc71198129"/>
            <w:bookmarkEnd w:id="6621"/>
          </w:p>
        </w:tc>
        <w:bookmarkStart w:id="6622" w:name="_Toc71198130"/>
        <w:bookmarkEnd w:id="6622"/>
      </w:tr>
      <w:tr w:rsidR="00D17183" w:rsidRPr="009B2BD3" w:rsidDel="009661CB" w14:paraId="69715AAF" w14:textId="49DCC077" w:rsidTr="00D17183">
        <w:trPr>
          <w:trHeight w:val="291"/>
          <w:jc w:val="center"/>
          <w:del w:id="6623" w:author="Fegie" w:date="2021-04-28T12:03:00Z"/>
        </w:trPr>
        <w:tc>
          <w:tcPr>
            <w:tcW w:w="556" w:type="dxa"/>
          </w:tcPr>
          <w:p w14:paraId="448E168D" w14:textId="725DAD46" w:rsidR="00D17183" w:rsidRPr="009B2BD3" w:rsidDel="009661CB" w:rsidRDefault="00D17183" w:rsidP="00D17183">
            <w:pPr>
              <w:rPr>
                <w:del w:id="6624" w:author="Fegie" w:date="2021-04-28T12:03:00Z"/>
                <w:rFonts w:ascii="標楷體" w:eastAsia="標楷體" w:hAnsi="標楷體"/>
              </w:rPr>
            </w:pPr>
            <w:del w:id="6625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20</w:delText>
              </w:r>
              <w:bookmarkStart w:id="6626" w:name="_Toc71198131"/>
              <w:bookmarkEnd w:id="6626"/>
            </w:del>
          </w:p>
        </w:tc>
        <w:tc>
          <w:tcPr>
            <w:tcW w:w="2116" w:type="dxa"/>
          </w:tcPr>
          <w:p w14:paraId="1A040774" w14:textId="0F46921B" w:rsidR="00D17183" w:rsidRPr="009B2BD3" w:rsidDel="009661CB" w:rsidRDefault="00D17183" w:rsidP="00D17183">
            <w:pPr>
              <w:rPr>
                <w:del w:id="6627" w:author="Fegie" w:date="2021-04-28T12:03:00Z"/>
                <w:rFonts w:ascii="標楷體" w:eastAsia="標楷體" w:hAnsi="標楷體"/>
              </w:rPr>
            </w:pPr>
            <w:del w:id="6628" w:author="Fegie" w:date="2021-04-28T12:03:00Z"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是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為利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害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關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係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人</w:delText>
              </w:r>
              <w:bookmarkStart w:id="6629" w:name="_Toc71198132"/>
              <w:bookmarkEnd w:id="6629"/>
            </w:del>
          </w:p>
        </w:tc>
        <w:tc>
          <w:tcPr>
            <w:tcW w:w="1296" w:type="dxa"/>
          </w:tcPr>
          <w:p w14:paraId="279EA20B" w14:textId="1B664460" w:rsidR="00D17183" w:rsidRPr="00A04243" w:rsidDel="009661CB" w:rsidRDefault="00D17183" w:rsidP="00D17183">
            <w:pPr>
              <w:rPr>
                <w:del w:id="6630" w:author="Fegie" w:date="2021-04-28T12:03:00Z"/>
                <w:rFonts w:ascii="標楷體" w:eastAsia="標楷體" w:hAnsi="標楷體"/>
              </w:rPr>
            </w:pPr>
            <w:ins w:id="6631" w:author="88692" w:date="2020-06-18T10:04:00Z">
              <w:del w:id="6632" w:author="Fegie" w:date="2021-04-28T12:03:00Z">
                <w:r w:rsidDel="009661CB">
                  <w:rPr>
                    <w:rFonts w:ascii="標楷體" w:eastAsia="標楷體" w:hAnsi="標楷體"/>
                  </w:rPr>
                  <w:delText>X</w:delText>
                </w:r>
              </w:del>
            </w:ins>
            <w:del w:id="6633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6634" w:name="_Toc71198133"/>
              <w:bookmarkEnd w:id="6634"/>
            </w:del>
          </w:p>
        </w:tc>
        <w:tc>
          <w:tcPr>
            <w:tcW w:w="1053" w:type="dxa"/>
          </w:tcPr>
          <w:p w14:paraId="0BBB3C9E" w14:textId="3D59D418" w:rsidR="00D17183" w:rsidRPr="009B2BD3" w:rsidDel="009661CB" w:rsidRDefault="00D17183" w:rsidP="00D17183">
            <w:pPr>
              <w:rPr>
                <w:del w:id="6635" w:author="Fegie" w:date="2021-04-28T12:03:00Z"/>
                <w:rFonts w:ascii="標楷體" w:eastAsia="標楷體" w:hAnsi="標楷體"/>
              </w:rPr>
            </w:pPr>
            <w:bookmarkStart w:id="6636" w:name="_Toc71198134"/>
            <w:bookmarkEnd w:id="6636"/>
          </w:p>
        </w:tc>
        <w:tc>
          <w:tcPr>
            <w:tcW w:w="1126" w:type="dxa"/>
          </w:tcPr>
          <w:p w14:paraId="29112ADA" w14:textId="06A0A554" w:rsidR="00D17183" w:rsidRPr="009B2BD3" w:rsidDel="009661CB" w:rsidRDefault="00D17183" w:rsidP="00D17183">
            <w:pPr>
              <w:rPr>
                <w:del w:id="6637" w:author="Fegie" w:date="2021-04-28T12:03:00Z"/>
                <w:rFonts w:ascii="標楷體" w:eastAsia="標楷體" w:hAnsi="標楷體"/>
              </w:rPr>
            </w:pPr>
            <w:ins w:id="6638" w:author="88692" w:date="2020-06-18T10:07:00Z">
              <w:del w:id="6639" w:author="Fegie" w:date="2021-04-28T12:03:00Z">
                <w:r w:rsidRPr="00A04243" w:rsidDel="009661CB">
                  <w:rPr>
                    <w:rFonts w:ascii="標楷體" w:eastAsia="標楷體" w:hAnsi="標楷體" w:hint="eastAsia"/>
                  </w:rPr>
                  <w:delText>下拉式選單</w:delText>
                </w:r>
              </w:del>
            </w:ins>
            <w:bookmarkStart w:id="6640" w:name="_Toc71198135"/>
            <w:bookmarkEnd w:id="6640"/>
          </w:p>
        </w:tc>
        <w:tc>
          <w:tcPr>
            <w:tcW w:w="660" w:type="dxa"/>
          </w:tcPr>
          <w:p w14:paraId="12A5C28B" w14:textId="5BF339B7" w:rsidR="00D17183" w:rsidRPr="009B2BD3" w:rsidDel="009661CB" w:rsidRDefault="00D17183" w:rsidP="00D17183">
            <w:pPr>
              <w:rPr>
                <w:del w:id="6641" w:author="Fegie" w:date="2021-04-28T12:03:00Z"/>
                <w:rFonts w:ascii="標楷體" w:eastAsia="標楷體" w:hAnsi="標楷體"/>
              </w:rPr>
            </w:pPr>
            <w:bookmarkStart w:id="6642" w:name="_Toc71198136"/>
            <w:bookmarkEnd w:id="6642"/>
          </w:p>
        </w:tc>
        <w:tc>
          <w:tcPr>
            <w:tcW w:w="688" w:type="dxa"/>
          </w:tcPr>
          <w:p w14:paraId="7C24FDB3" w14:textId="41305C2A" w:rsidR="00D17183" w:rsidRPr="009B2BD3" w:rsidDel="009661CB" w:rsidRDefault="00D17183" w:rsidP="00D17183">
            <w:pPr>
              <w:rPr>
                <w:del w:id="6643" w:author="Fegie" w:date="2021-04-28T12:03:00Z"/>
                <w:rFonts w:ascii="標楷體" w:eastAsia="標楷體" w:hAnsi="標楷體"/>
              </w:rPr>
            </w:pPr>
            <w:del w:id="664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645" w:name="_Toc71198137"/>
              <w:bookmarkEnd w:id="6645"/>
            </w:del>
          </w:p>
        </w:tc>
        <w:tc>
          <w:tcPr>
            <w:tcW w:w="2925" w:type="dxa"/>
          </w:tcPr>
          <w:p w14:paraId="19E000AD" w14:textId="7FFC0D5A" w:rsidR="00D17183" w:rsidDel="009661CB" w:rsidRDefault="00D17183" w:rsidP="00D17183">
            <w:pPr>
              <w:rPr>
                <w:ins w:id="6646" w:author="88692" w:date="2020-06-18T10:06:00Z"/>
                <w:del w:id="6647" w:author="Fegie" w:date="2021-04-28T12:03:00Z"/>
                <w:rFonts w:ascii="標楷體" w:eastAsia="標楷體" w:hAnsi="標楷體"/>
              </w:rPr>
            </w:pPr>
            <w:del w:id="664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</w:del>
            <w:bookmarkStart w:id="6649" w:name="_Toc71198138"/>
            <w:bookmarkEnd w:id="6649"/>
          </w:p>
          <w:p w14:paraId="3E021CB0" w14:textId="1BC49BC9" w:rsidR="00D17183" w:rsidRPr="00BC2FFA" w:rsidDel="009661CB" w:rsidRDefault="00D17183" w:rsidP="00D17183">
            <w:pPr>
              <w:rPr>
                <w:ins w:id="6650" w:author="88692" w:date="2020-06-18T10:06:00Z"/>
                <w:del w:id="6651" w:author="Fegie" w:date="2021-04-28T12:03:00Z"/>
                <w:rFonts w:ascii="標楷體" w:eastAsia="標楷體" w:hAnsi="標楷體"/>
              </w:rPr>
            </w:pPr>
            <w:ins w:id="6652" w:author="88692" w:date="2020-06-18T10:06:00Z">
              <w:del w:id="6653" w:author="Fegie" w:date="2021-04-28T12:03:00Z">
                <w:r w:rsidRPr="00BC2FFA" w:rsidDel="009661CB">
                  <w:rPr>
                    <w:rFonts w:ascii="標楷體" w:eastAsia="標楷體" w:hAnsi="標楷體"/>
                  </w:rPr>
                  <w:delText>Y:</w:delText>
                </w:r>
                <w:r w:rsidRPr="00BC2FFA" w:rsidDel="009661CB">
                  <w:rPr>
                    <w:rFonts w:ascii="標楷體" w:eastAsia="標楷體" w:hAnsi="標楷體" w:hint="eastAsia"/>
                  </w:rPr>
                  <w:delText>是</w:delText>
                </w:r>
                <w:bookmarkStart w:id="6654" w:name="_Toc71198139"/>
                <w:bookmarkEnd w:id="6654"/>
              </w:del>
            </w:ins>
          </w:p>
          <w:p w14:paraId="3225A680" w14:textId="7727B878" w:rsidR="00D17183" w:rsidRPr="009B2BD3" w:rsidDel="009661CB" w:rsidRDefault="00D17183" w:rsidP="00D17183">
            <w:pPr>
              <w:rPr>
                <w:del w:id="6655" w:author="Fegie" w:date="2021-04-28T12:03:00Z"/>
                <w:rFonts w:ascii="標楷體" w:eastAsia="標楷體" w:hAnsi="標楷體"/>
              </w:rPr>
            </w:pPr>
            <w:ins w:id="6656" w:author="88692" w:date="2020-06-18T10:06:00Z">
              <w:del w:id="6657" w:author="Fegie" w:date="2021-04-28T12:03:00Z">
                <w:r w:rsidRPr="00BC2FFA" w:rsidDel="009661CB">
                  <w:rPr>
                    <w:rFonts w:ascii="標楷體" w:eastAsia="標楷體" w:hAnsi="標楷體"/>
                  </w:rPr>
                  <w:delText>N:</w:delText>
                </w:r>
                <w:r w:rsidRPr="00BC2FFA" w:rsidDel="009661CB">
                  <w:rPr>
                    <w:rFonts w:ascii="標楷體" w:eastAsia="標楷體" w:hAnsi="標楷體" w:hint="eastAsia"/>
                  </w:rPr>
                  <w:delText>否</w:delText>
                </w:r>
              </w:del>
            </w:ins>
            <w:bookmarkStart w:id="6658" w:name="_Toc71198140"/>
            <w:bookmarkEnd w:id="6658"/>
          </w:p>
        </w:tc>
        <w:bookmarkStart w:id="6659" w:name="_Toc71198141"/>
        <w:bookmarkEnd w:id="6659"/>
      </w:tr>
      <w:tr w:rsidR="00D17183" w:rsidRPr="009B2BD3" w:rsidDel="009661CB" w14:paraId="756FA04D" w14:textId="7CC5E218" w:rsidTr="00D17183">
        <w:trPr>
          <w:trHeight w:val="291"/>
          <w:jc w:val="center"/>
          <w:del w:id="6660" w:author="Fegie" w:date="2021-04-28T12:03:00Z"/>
        </w:trPr>
        <w:tc>
          <w:tcPr>
            <w:tcW w:w="556" w:type="dxa"/>
          </w:tcPr>
          <w:p w14:paraId="3CB0D1C7" w14:textId="3AD49C20" w:rsidR="00D17183" w:rsidRPr="009B2BD3" w:rsidDel="009661CB" w:rsidRDefault="00D17183" w:rsidP="00D17183">
            <w:pPr>
              <w:rPr>
                <w:del w:id="6661" w:author="Fegie" w:date="2021-04-28T12:03:00Z"/>
                <w:rFonts w:ascii="標楷體" w:eastAsia="標楷體" w:hAnsi="標楷體"/>
              </w:rPr>
            </w:pPr>
            <w:del w:id="6662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21</w:delText>
              </w:r>
              <w:bookmarkStart w:id="6663" w:name="_Toc71198142"/>
              <w:bookmarkEnd w:id="6663"/>
            </w:del>
          </w:p>
        </w:tc>
        <w:tc>
          <w:tcPr>
            <w:tcW w:w="2116" w:type="dxa"/>
          </w:tcPr>
          <w:p w14:paraId="666C8FD7" w14:textId="7C82A623" w:rsidR="00D17183" w:rsidRPr="009B2BD3" w:rsidDel="009661CB" w:rsidRDefault="00D17183" w:rsidP="00D17183">
            <w:pPr>
              <w:rPr>
                <w:del w:id="6664" w:author="Fegie" w:date="2021-04-28T12:03:00Z"/>
                <w:rFonts w:ascii="標楷體" w:eastAsia="標楷體" w:hAnsi="標楷體"/>
              </w:rPr>
            </w:pPr>
            <w:del w:id="6665" w:author="Fegie" w:date="2021-04-28T12:03:00Z"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是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為準利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害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關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係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人</w:delText>
              </w:r>
              <w:bookmarkStart w:id="6666" w:name="_Toc71198143"/>
              <w:bookmarkEnd w:id="6666"/>
            </w:del>
          </w:p>
        </w:tc>
        <w:tc>
          <w:tcPr>
            <w:tcW w:w="1296" w:type="dxa"/>
          </w:tcPr>
          <w:p w14:paraId="6DD70F0F" w14:textId="0DA3BC7A" w:rsidR="00D17183" w:rsidRPr="00A04243" w:rsidDel="009661CB" w:rsidRDefault="00D17183" w:rsidP="00D17183">
            <w:pPr>
              <w:rPr>
                <w:del w:id="6667" w:author="Fegie" w:date="2021-04-28T12:03:00Z"/>
                <w:rFonts w:ascii="標楷體" w:eastAsia="標楷體" w:hAnsi="標楷體"/>
              </w:rPr>
            </w:pPr>
            <w:ins w:id="6668" w:author="88692" w:date="2020-06-18T10:04:00Z">
              <w:del w:id="6669" w:author="Fegie" w:date="2021-04-28T12:03:00Z">
                <w:r w:rsidDel="009661CB">
                  <w:rPr>
                    <w:rFonts w:ascii="標楷體" w:eastAsia="標楷體" w:hAnsi="標楷體"/>
                  </w:rPr>
                  <w:delText>X</w:delText>
                </w:r>
              </w:del>
            </w:ins>
            <w:del w:id="6670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6671" w:name="_Toc71198144"/>
              <w:bookmarkEnd w:id="6671"/>
            </w:del>
          </w:p>
        </w:tc>
        <w:tc>
          <w:tcPr>
            <w:tcW w:w="1053" w:type="dxa"/>
          </w:tcPr>
          <w:p w14:paraId="6E699820" w14:textId="5D825DAC" w:rsidR="00D17183" w:rsidRPr="009B2BD3" w:rsidDel="009661CB" w:rsidRDefault="00D17183" w:rsidP="00D17183">
            <w:pPr>
              <w:rPr>
                <w:del w:id="6672" w:author="Fegie" w:date="2021-04-28T12:03:00Z"/>
                <w:rFonts w:ascii="標楷體" w:eastAsia="標楷體" w:hAnsi="標楷體"/>
              </w:rPr>
            </w:pPr>
            <w:bookmarkStart w:id="6673" w:name="_Toc71198145"/>
            <w:bookmarkEnd w:id="6673"/>
          </w:p>
        </w:tc>
        <w:tc>
          <w:tcPr>
            <w:tcW w:w="1126" w:type="dxa"/>
          </w:tcPr>
          <w:p w14:paraId="63FDF032" w14:textId="45A5501F" w:rsidR="00D17183" w:rsidRPr="009B2BD3" w:rsidDel="009661CB" w:rsidRDefault="00D17183" w:rsidP="00D17183">
            <w:pPr>
              <w:rPr>
                <w:del w:id="6674" w:author="Fegie" w:date="2021-04-28T12:03:00Z"/>
                <w:rFonts w:ascii="標楷體" w:eastAsia="標楷體" w:hAnsi="標楷體"/>
              </w:rPr>
            </w:pPr>
            <w:ins w:id="6675" w:author="88692" w:date="2020-06-18T10:07:00Z">
              <w:del w:id="6676" w:author="Fegie" w:date="2021-04-28T12:03:00Z">
                <w:r w:rsidRPr="00A04243" w:rsidDel="009661CB">
                  <w:rPr>
                    <w:rFonts w:ascii="標楷體" w:eastAsia="標楷體" w:hAnsi="標楷體" w:hint="eastAsia"/>
                  </w:rPr>
                  <w:delText>下拉式選單</w:delText>
                </w:r>
              </w:del>
            </w:ins>
            <w:bookmarkStart w:id="6677" w:name="_Toc71198146"/>
            <w:bookmarkEnd w:id="6677"/>
          </w:p>
        </w:tc>
        <w:tc>
          <w:tcPr>
            <w:tcW w:w="660" w:type="dxa"/>
          </w:tcPr>
          <w:p w14:paraId="1FF48FA6" w14:textId="71FF7DDD" w:rsidR="00D17183" w:rsidRPr="009B2BD3" w:rsidDel="009661CB" w:rsidRDefault="00D17183" w:rsidP="00D17183">
            <w:pPr>
              <w:rPr>
                <w:del w:id="6678" w:author="Fegie" w:date="2021-04-28T12:03:00Z"/>
                <w:rFonts w:ascii="標楷體" w:eastAsia="標楷體" w:hAnsi="標楷體"/>
              </w:rPr>
            </w:pPr>
            <w:bookmarkStart w:id="6679" w:name="_Toc71198147"/>
            <w:bookmarkEnd w:id="6679"/>
          </w:p>
        </w:tc>
        <w:tc>
          <w:tcPr>
            <w:tcW w:w="688" w:type="dxa"/>
          </w:tcPr>
          <w:p w14:paraId="043792D9" w14:textId="3744F770" w:rsidR="00D17183" w:rsidRPr="009B2BD3" w:rsidDel="009661CB" w:rsidRDefault="00D17183" w:rsidP="00D17183">
            <w:pPr>
              <w:rPr>
                <w:del w:id="6680" w:author="Fegie" w:date="2021-04-28T12:03:00Z"/>
                <w:rFonts w:ascii="標楷體" w:eastAsia="標楷體" w:hAnsi="標楷體"/>
              </w:rPr>
            </w:pPr>
            <w:del w:id="6681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682" w:name="_Toc71198148"/>
              <w:bookmarkEnd w:id="6682"/>
            </w:del>
          </w:p>
        </w:tc>
        <w:tc>
          <w:tcPr>
            <w:tcW w:w="2925" w:type="dxa"/>
          </w:tcPr>
          <w:p w14:paraId="175D5262" w14:textId="2CAB6DDD" w:rsidR="00D17183" w:rsidDel="009661CB" w:rsidRDefault="00D17183" w:rsidP="00D17183">
            <w:pPr>
              <w:rPr>
                <w:ins w:id="6683" w:author="88692" w:date="2020-06-18T10:06:00Z"/>
                <w:del w:id="6684" w:author="Fegie" w:date="2021-04-28T12:03:00Z"/>
                <w:rFonts w:ascii="標楷體" w:eastAsia="標楷體" w:hAnsi="標楷體"/>
              </w:rPr>
            </w:pPr>
            <w:del w:id="668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</w:del>
            <w:bookmarkStart w:id="6686" w:name="_Toc71198149"/>
            <w:bookmarkEnd w:id="6686"/>
          </w:p>
          <w:p w14:paraId="717DDA93" w14:textId="26183264" w:rsidR="00D17183" w:rsidRPr="00BC2FFA" w:rsidDel="009661CB" w:rsidRDefault="00D17183" w:rsidP="00D17183">
            <w:pPr>
              <w:rPr>
                <w:ins w:id="6687" w:author="88692" w:date="2020-06-18T10:06:00Z"/>
                <w:del w:id="6688" w:author="Fegie" w:date="2021-04-28T12:03:00Z"/>
                <w:rFonts w:ascii="標楷體" w:eastAsia="標楷體" w:hAnsi="標楷體"/>
              </w:rPr>
            </w:pPr>
            <w:ins w:id="6689" w:author="88692" w:date="2020-06-18T10:06:00Z">
              <w:del w:id="6690" w:author="Fegie" w:date="2021-04-28T12:03:00Z">
                <w:r w:rsidRPr="00BC2FFA" w:rsidDel="009661CB">
                  <w:rPr>
                    <w:rFonts w:ascii="標楷體" w:eastAsia="標楷體" w:hAnsi="標楷體"/>
                  </w:rPr>
                  <w:delText>Y:</w:delText>
                </w:r>
                <w:r w:rsidRPr="00BC2FFA" w:rsidDel="009661CB">
                  <w:rPr>
                    <w:rFonts w:ascii="標楷體" w:eastAsia="標楷體" w:hAnsi="標楷體" w:hint="eastAsia"/>
                  </w:rPr>
                  <w:delText>是</w:delText>
                </w:r>
                <w:bookmarkStart w:id="6691" w:name="_Toc71198150"/>
                <w:bookmarkEnd w:id="6691"/>
              </w:del>
            </w:ins>
          </w:p>
          <w:p w14:paraId="63094381" w14:textId="3D04D0AA" w:rsidR="00D17183" w:rsidRPr="009B2BD3" w:rsidDel="009661CB" w:rsidRDefault="00D17183" w:rsidP="00D17183">
            <w:pPr>
              <w:rPr>
                <w:del w:id="6692" w:author="Fegie" w:date="2021-04-28T12:03:00Z"/>
                <w:rFonts w:ascii="標楷體" w:eastAsia="標楷體" w:hAnsi="標楷體"/>
              </w:rPr>
            </w:pPr>
            <w:ins w:id="6693" w:author="88692" w:date="2020-06-18T10:06:00Z">
              <w:del w:id="6694" w:author="Fegie" w:date="2021-04-28T12:03:00Z">
                <w:r w:rsidRPr="00BC2FFA" w:rsidDel="009661CB">
                  <w:rPr>
                    <w:rFonts w:ascii="標楷體" w:eastAsia="標楷體" w:hAnsi="標楷體"/>
                  </w:rPr>
                  <w:delText>N:</w:delText>
                </w:r>
                <w:r w:rsidRPr="00BC2FFA" w:rsidDel="009661CB">
                  <w:rPr>
                    <w:rFonts w:ascii="標楷體" w:eastAsia="標楷體" w:hAnsi="標楷體" w:hint="eastAsia"/>
                  </w:rPr>
                  <w:delText>否</w:delText>
                </w:r>
              </w:del>
            </w:ins>
            <w:bookmarkStart w:id="6695" w:name="_Toc71198151"/>
            <w:bookmarkEnd w:id="6695"/>
          </w:p>
        </w:tc>
        <w:bookmarkStart w:id="6696" w:name="_Toc71198152"/>
        <w:bookmarkEnd w:id="6696"/>
      </w:tr>
      <w:tr w:rsidR="00D17183" w:rsidRPr="009B2BD3" w:rsidDel="009661CB" w14:paraId="7880AF2F" w14:textId="5A3E0745" w:rsidTr="00D17183">
        <w:trPr>
          <w:trHeight w:val="291"/>
          <w:jc w:val="center"/>
          <w:del w:id="6697" w:author="Fegie" w:date="2021-04-28T12:03:00Z"/>
        </w:trPr>
        <w:tc>
          <w:tcPr>
            <w:tcW w:w="556" w:type="dxa"/>
          </w:tcPr>
          <w:p w14:paraId="56658E27" w14:textId="14E2EF58" w:rsidR="00D17183" w:rsidRPr="009B2BD3" w:rsidDel="009661CB" w:rsidRDefault="00D17183" w:rsidP="00D17183">
            <w:pPr>
              <w:rPr>
                <w:del w:id="6698" w:author="Fegie" w:date="2021-04-28T12:03:00Z"/>
                <w:rFonts w:ascii="標楷體" w:eastAsia="標楷體" w:hAnsi="標楷體"/>
              </w:rPr>
            </w:pPr>
            <w:del w:id="6699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22</w:delText>
              </w:r>
              <w:bookmarkStart w:id="6700" w:name="_Toc71198153"/>
              <w:bookmarkEnd w:id="6700"/>
            </w:del>
          </w:p>
        </w:tc>
        <w:tc>
          <w:tcPr>
            <w:tcW w:w="2116" w:type="dxa"/>
          </w:tcPr>
          <w:p w14:paraId="110B4277" w14:textId="1D4D6BEE" w:rsidR="00D17183" w:rsidRPr="009B2BD3" w:rsidDel="009661CB" w:rsidRDefault="00D17183" w:rsidP="00D17183">
            <w:pPr>
              <w:rPr>
                <w:del w:id="6701" w:author="Fegie" w:date="2021-04-28T12:03:00Z"/>
                <w:rFonts w:ascii="標楷體" w:eastAsia="標楷體" w:hAnsi="標楷體"/>
              </w:rPr>
            </w:pPr>
            <w:del w:id="670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 xml:space="preserve">企金別      </w:delText>
              </w:r>
              <w:bookmarkStart w:id="6703" w:name="_Toc71198154"/>
              <w:bookmarkEnd w:id="6703"/>
            </w:del>
          </w:p>
        </w:tc>
        <w:tc>
          <w:tcPr>
            <w:tcW w:w="1296" w:type="dxa"/>
          </w:tcPr>
          <w:p w14:paraId="78018FF7" w14:textId="287B134F" w:rsidR="00D17183" w:rsidRPr="00A04243" w:rsidDel="009661CB" w:rsidRDefault="00D17183" w:rsidP="00D17183">
            <w:pPr>
              <w:rPr>
                <w:del w:id="6704" w:author="Fegie" w:date="2021-04-28T12:03:00Z"/>
                <w:rFonts w:ascii="標楷體" w:eastAsia="標楷體" w:hAnsi="標楷體"/>
              </w:rPr>
            </w:pPr>
            <w:del w:id="6705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6706" w:name="_Toc71198155"/>
              <w:bookmarkEnd w:id="6706"/>
            </w:del>
          </w:p>
        </w:tc>
        <w:tc>
          <w:tcPr>
            <w:tcW w:w="1053" w:type="dxa"/>
          </w:tcPr>
          <w:p w14:paraId="6EFCF488" w14:textId="14A08C01" w:rsidR="00D17183" w:rsidRPr="009B2BD3" w:rsidDel="009661CB" w:rsidRDefault="00D17183" w:rsidP="00D17183">
            <w:pPr>
              <w:rPr>
                <w:del w:id="6707" w:author="Fegie" w:date="2021-04-28T12:03:00Z"/>
                <w:rFonts w:ascii="標楷體" w:eastAsia="標楷體" w:hAnsi="標楷體"/>
              </w:rPr>
            </w:pPr>
            <w:bookmarkStart w:id="6708" w:name="_Toc71198156"/>
            <w:bookmarkEnd w:id="6708"/>
          </w:p>
        </w:tc>
        <w:tc>
          <w:tcPr>
            <w:tcW w:w="1126" w:type="dxa"/>
          </w:tcPr>
          <w:p w14:paraId="793E04B5" w14:textId="0366B711" w:rsidR="00D17183" w:rsidRPr="009B2BD3" w:rsidDel="009661CB" w:rsidRDefault="00D17183" w:rsidP="00D17183">
            <w:pPr>
              <w:rPr>
                <w:del w:id="6709" w:author="Fegie" w:date="2021-04-28T12:03:00Z"/>
                <w:rFonts w:ascii="標楷體" w:eastAsia="標楷體" w:hAnsi="標楷體"/>
              </w:rPr>
            </w:pPr>
            <w:ins w:id="6710" w:author="88692" w:date="2020-06-18T10:09:00Z">
              <w:del w:id="6711" w:author="Fegie" w:date="2021-04-28T12:03:00Z">
                <w:r w:rsidRPr="00A04243" w:rsidDel="009661CB">
                  <w:rPr>
                    <w:rFonts w:ascii="標楷體" w:eastAsia="標楷體" w:hAnsi="標楷體" w:hint="eastAsia"/>
                  </w:rPr>
                  <w:delText>下拉式選單</w:delText>
                </w:r>
              </w:del>
            </w:ins>
            <w:bookmarkStart w:id="6712" w:name="_Toc71198157"/>
            <w:bookmarkEnd w:id="6712"/>
          </w:p>
        </w:tc>
        <w:tc>
          <w:tcPr>
            <w:tcW w:w="660" w:type="dxa"/>
          </w:tcPr>
          <w:p w14:paraId="5B4784F8" w14:textId="1689C226" w:rsidR="00D17183" w:rsidRPr="009B2BD3" w:rsidDel="009661CB" w:rsidRDefault="00D17183" w:rsidP="00D17183">
            <w:pPr>
              <w:rPr>
                <w:del w:id="6713" w:author="Fegie" w:date="2021-04-28T12:03:00Z"/>
                <w:rFonts w:ascii="標楷體" w:eastAsia="標楷體" w:hAnsi="標楷體"/>
              </w:rPr>
            </w:pPr>
            <w:bookmarkStart w:id="6714" w:name="_Toc71198158"/>
            <w:bookmarkEnd w:id="6714"/>
          </w:p>
        </w:tc>
        <w:tc>
          <w:tcPr>
            <w:tcW w:w="688" w:type="dxa"/>
          </w:tcPr>
          <w:p w14:paraId="61C5099D" w14:textId="4FDFC210" w:rsidR="00D17183" w:rsidRPr="009B2BD3" w:rsidDel="009661CB" w:rsidRDefault="00D17183" w:rsidP="00D17183">
            <w:pPr>
              <w:rPr>
                <w:del w:id="6715" w:author="Fegie" w:date="2021-04-28T12:03:00Z"/>
                <w:rFonts w:ascii="標楷體" w:eastAsia="標楷體" w:hAnsi="標楷體"/>
              </w:rPr>
            </w:pPr>
            <w:del w:id="6716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717" w:name="_Toc71198159"/>
              <w:bookmarkEnd w:id="6717"/>
            </w:del>
          </w:p>
        </w:tc>
        <w:tc>
          <w:tcPr>
            <w:tcW w:w="2925" w:type="dxa"/>
          </w:tcPr>
          <w:p w14:paraId="5F0EBEF9" w14:textId="5ED07339" w:rsidR="00D17183" w:rsidRPr="009B2BD3" w:rsidDel="009661CB" w:rsidRDefault="00D17183" w:rsidP="00D17183">
            <w:pPr>
              <w:rPr>
                <w:del w:id="6718" w:author="Fegie" w:date="2021-04-28T12:03:00Z"/>
                <w:rFonts w:ascii="標楷體" w:eastAsia="標楷體" w:hAnsi="標楷體"/>
              </w:rPr>
            </w:pPr>
            <w:del w:id="6719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i. 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720" w:name="_Toc71198160"/>
              <w:bookmarkEnd w:id="6720"/>
            </w:del>
          </w:p>
          <w:p w14:paraId="53C148B9" w14:textId="15F6F5BE" w:rsidR="00D17183" w:rsidRPr="009B2BD3" w:rsidDel="009661CB" w:rsidRDefault="00D17183" w:rsidP="00D17183">
            <w:pPr>
              <w:rPr>
                <w:del w:id="6721" w:author="Fegie" w:date="2021-04-28T12:03:00Z"/>
                <w:rFonts w:ascii="標楷體" w:eastAsia="標楷體" w:hAnsi="標楷體"/>
              </w:rPr>
            </w:pPr>
            <w:del w:id="672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0:個金</w:delText>
              </w:r>
              <w:bookmarkStart w:id="6723" w:name="_Toc71198161"/>
              <w:bookmarkEnd w:id="6723"/>
            </w:del>
          </w:p>
          <w:p w14:paraId="390FBB1F" w14:textId="02B8DC76" w:rsidR="00D17183" w:rsidRPr="009B2BD3" w:rsidDel="009661CB" w:rsidRDefault="00D17183" w:rsidP="00D17183">
            <w:pPr>
              <w:rPr>
                <w:del w:id="6724" w:author="Fegie" w:date="2021-04-28T12:03:00Z"/>
                <w:rFonts w:ascii="標楷體" w:eastAsia="標楷體" w:hAnsi="標楷體"/>
              </w:rPr>
            </w:pPr>
            <w:del w:id="6725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1:企金</w:delText>
              </w:r>
              <w:bookmarkStart w:id="6726" w:name="_Toc71198162"/>
              <w:bookmarkEnd w:id="6726"/>
            </w:del>
          </w:p>
          <w:p w14:paraId="2B8A6CE7" w14:textId="436D7C15" w:rsidR="00D17183" w:rsidRPr="009B2BD3" w:rsidDel="009661CB" w:rsidRDefault="00D17183" w:rsidP="00D17183">
            <w:pPr>
              <w:rPr>
                <w:del w:id="6727" w:author="Fegie" w:date="2021-04-28T12:03:00Z"/>
                <w:rFonts w:ascii="標楷體" w:eastAsia="標楷體" w:hAnsi="標楷體"/>
              </w:rPr>
            </w:pPr>
            <w:del w:id="6728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2:企金自然人</w:delText>
              </w:r>
              <w:bookmarkStart w:id="6729" w:name="_Toc71198163"/>
              <w:bookmarkEnd w:id="6729"/>
            </w:del>
          </w:p>
        </w:tc>
        <w:bookmarkStart w:id="6730" w:name="_Toc71198164"/>
        <w:bookmarkEnd w:id="6730"/>
      </w:tr>
      <w:tr w:rsidR="00D17183" w:rsidRPr="00677B9B" w:rsidDel="009661CB" w14:paraId="674BFE7A" w14:textId="2F6A9AE4" w:rsidTr="00D17183">
        <w:trPr>
          <w:trHeight w:val="291"/>
          <w:jc w:val="center"/>
          <w:del w:id="6731" w:author="Fegie" w:date="2021-04-28T12:03:00Z"/>
        </w:trPr>
        <w:tc>
          <w:tcPr>
            <w:tcW w:w="556" w:type="dxa"/>
          </w:tcPr>
          <w:p w14:paraId="7BCD9309" w14:textId="4623FC37" w:rsidR="00D17183" w:rsidRPr="00677B9B" w:rsidDel="009661CB" w:rsidRDefault="00D17183" w:rsidP="00D17183">
            <w:pPr>
              <w:rPr>
                <w:del w:id="6732" w:author="Fegie" w:date="2021-04-28T12:03:00Z"/>
                <w:rFonts w:ascii="標楷體" w:eastAsia="標楷體" w:hAnsi="標楷體"/>
                <w:strike/>
                <w:color w:val="FF0000"/>
                <w:rPrChange w:id="6733" w:author="88692" w:date="2020-06-18T09:51:00Z">
                  <w:rPr>
                    <w:del w:id="6734" w:author="Fegie" w:date="2021-04-28T12:03:00Z"/>
                    <w:rFonts w:ascii="標楷體" w:eastAsia="標楷體" w:hAnsi="標楷體"/>
                  </w:rPr>
                </w:rPrChange>
              </w:rPr>
            </w:pPr>
            <w:del w:id="6735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736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>23</w:delText>
              </w:r>
              <w:bookmarkStart w:id="6737" w:name="_Toc71198165"/>
              <w:bookmarkEnd w:id="6737"/>
            </w:del>
          </w:p>
        </w:tc>
        <w:tc>
          <w:tcPr>
            <w:tcW w:w="2116" w:type="dxa"/>
          </w:tcPr>
          <w:p w14:paraId="188EAEF1" w14:textId="3B69D701" w:rsidR="00D17183" w:rsidRPr="00677B9B" w:rsidDel="009661CB" w:rsidRDefault="00D17183" w:rsidP="00D17183">
            <w:pPr>
              <w:rPr>
                <w:del w:id="6738" w:author="Fegie" w:date="2021-04-28T12:03:00Z"/>
                <w:rFonts w:ascii="標楷體" w:eastAsia="標楷體" w:hAnsi="標楷體"/>
                <w:strike/>
                <w:color w:val="FF0000"/>
                <w:rPrChange w:id="6739" w:author="88692" w:date="2020-06-18T09:51:00Z">
                  <w:rPr>
                    <w:del w:id="6740" w:author="Fegie" w:date="2021-04-28T12:03:00Z"/>
                    <w:rFonts w:ascii="標楷體" w:eastAsia="標楷體" w:hAnsi="標楷體"/>
                  </w:rPr>
                </w:rPrChange>
              </w:rPr>
            </w:pPr>
            <w:del w:id="6741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742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交互運用</w:delText>
              </w:r>
              <w:bookmarkStart w:id="6743" w:name="_Toc71198166"/>
              <w:bookmarkEnd w:id="6743"/>
            </w:del>
          </w:p>
        </w:tc>
        <w:tc>
          <w:tcPr>
            <w:tcW w:w="1296" w:type="dxa"/>
          </w:tcPr>
          <w:p w14:paraId="34DA11F8" w14:textId="0E047E30" w:rsidR="00D17183" w:rsidRPr="00677B9B" w:rsidDel="009661CB" w:rsidRDefault="00D17183" w:rsidP="00D17183">
            <w:pPr>
              <w:rPr>
                <w:del w:id="6744" w:author="Fegie" w:date="2021-04-28T12:03:00Z"/>
                <w:rFonts w:ascii="標楷體" w:eastAsia="標楷體" w:hAnsi="標楷體"/>
                <w:strike/>
                <w:color w:val="FF0000"/>
                <w:rPrChange w:id="6745" w:author="88692" w:date="2020-06-18T09:51:00Z">
                  <w:rPr>
                    <w:del w:id="6746" w:author="Fegie" w:date="2021-04-28T12:03:00Z"/>
                    <w:rFonts w:ascii="標楷體" w:eastAsia="標楷體" w:hAnsi="標楷體"/>
                  </w:rPr>
                </w:rPrChange>
              </w:rPr>
            </w:pPr>
            <w:del w:id="6747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748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>XXXXXX</w:delText>
              </w:r>
              <w:bookmarkStart w:id="6749" w:name="_Toc71198167"/>
              <w:bookmarkEnd w:id="6749"/>
            </w:del>
          </w:p>
        </w:tc>
        <w:tc>
          <w:tcPr>
            <w:tcW w:w="1053" w:type="dxa"/>
          </w:tcPr>
          <w:p w14:paraId="2CF01656" w14:textId="5D69BC72" w:rsidR="00D17183" w:rsidRPr="00677B9B" w:rsidDel="009661CB" w:rsidRDefault="00D17183" w:rsidP="00D17183">
            <w:pPr>
              <w:rPr>
                <w:del w:id="6750" w:author="Fegie" w:date="2021-04-28T12:03:00Z"/>
                <w:rFonts w:ascii="標楷體" w:eastAsia="標楷體" w:hAnsi="標楷體"/>
                <w:strike/>
                <w:color w:val="FF0000"/>
                <w:rPrChange w:id="6751" w:author="88692" w:date="2020-06-18T09:51:00Z">
                  <w:rPr>
                    <w:del w:id="675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753" w:name="_Toc71198168"/>
            <w:bookmarkEnd w:id="6753"/>
          </w:p>
        </w:tc>
        <w:tc>
          <w:tcPr>
            <w:tcW w:w="1126" w:type="dxa"/>
          </w:tcPr>
          <w:p w14:paraId="1195A069" w14:textId="3C6F466B" w:rsidR="00D17183" w:rsidRPr="00677B9B" w:rsidDel="009661CB" w:rsidRDefault="00D17183" w:rsidP="00D17183">
            <w:pPr>
              <w:rPr>
                <w:del w:id="6754" w:author="Fegie" w:date="2021-04-28T12:03:00Z"/>
                <w:rFonts w:ascii="標楷體" w:eastAsia="標楷體" w:hAnsi="標楷體"/>
                <w:strike/>
                <w:color w:val="FF0000"/>
                <w:rPrChange w:id="6755" w:author="88692" w:date="2020-06-18T09:51:00Z">
                  <w:rPr>
                    <w:del w:id="675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757" w:name="_Toc71198169"/>
            <w:bookmarkEnd w:id="6757"/>
          </w:p>
        </w:tc>
        <w:tc>
          <w:tcPr>
            <w:tcW w:w="660" w:type="dxa"/>
          </w:tcPr>
          <w:p w14:paraId="34379458" w14:textId="13ED4B05" w:rsidR="00D17183" w:rsidRPr="00677B9B" w:rsidDel="009661CB" w:rsidRDefault="00D17183" w:rsidP="00D17183">
            <w:pPr>
              <w:rPr>
                <w:del w:id="6758" w:author="Fegie" w:date="2021-04-28T12:03:00Z"/>
                <w:rFonts w:ascii="標楷體" w:eastAsia="標楷體" w:hAnsi="標楷體"/>
                <w:strike/>
                <w:color w:val="FF0000"/>
                <w:rPrChange w:id="6759" w:author="88692" w:date="2020-06-18T09:51:00Z">
                  <w:rPr>
                    <w:del w:id="676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761" w:name="_Toc71198170"/>
            <w:bookmarkEnd w:id="6761"/>
          </w:p>
        </w:tc>
        <w:tc>
          <w:tcPr>
            <w:tcW w:w="688" w:type="dxa"/>
          </w:tcPr>
          <w:p w14:paraId="5342B049" w14:textId="38A1DA15" w:rsidR="00D17183" w:rsidRPr="00677B9B" w:rsidDel="009661CB" w:rsidRDefault="00D17183" w:rsidP="00D17183">
            <w:pPr>
              <w:rPr>
                <w:del w:id="6762" w:author="Fegie" w:date="2021-04-28T12:03:00Z"/>
                <w:rFonts w:ascii="標楷體" w:eastAsia="標楷體" w:hAnsi="標楷體"/>
                <w:strike/>
                <w:color w:val="FF0000"/>
                <w:rPrChange w:id="6763" w:author="88692" w:date="2020-06-18T09:51:00Z">
                  <w:rPr>
                    <w:del w:id="6764" w:author="Fegie" w:date="2021-04-28T12:03:00Z"/>
                    <w:rFonts w:ascii="標楷體" w:eastAsia="標楷體" w:hAnsi="標楷體"/>
                  </w:rPr>
                </w:rPrChange>
              </w:rPr>
            </w:pPr>
            <w:del w:id="6765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766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6767" w:name="_Toc71198171"/>
              <w:bookmarkEnd w:id="6767"/>
            </w:del>
          </w:p>
        </w:tc>
        <w:tc>
          <w:tcPr>
            <w:tcW w:w="2925" w:type="dxa"/>
          </w:tcPr>
          <w:p w14:paraId="4071C2D3" w14:textId="31FC197D" w:rsidR="00D17183" w:rsidRPr="00677B9B" w:rsidDel="009661CB" w:rsidRDefault="00D17183" w:rsidP="00D17183">
            <w:pPr>
              <w:rPr>
                <w:del w:id="6768" w:author="Fegie" w:date="2021-04-28T12:03:00Z"/>
                <w:rFonts w:ascii="標楷體" w:eastAsia="標楷體" w:hAnsi="標楷體"/>
                <w:strike/>
                <w:color w:val="FF0000"/>
                <w:rPrChange w:id="6769" w:author="88692" w:date="2020-06-18T09:51:00Z">
                  <w:rPr>
                    <w:del w:id="6770" w:author="Fegie" w:date="2021-04-28T12:03:00Z"/>
                    <w:rFonts w:ascii="標楷體" w:eastAsia="標楷體" w:hAnsi="標楷體"/>
                  </w:rPr>
                </w:rPrChange>
              </w:rPr>
            </w:pPr>
            <w:del w:id="6771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772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773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774" w:author="88692" w:date="2020-06-18T09:51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775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776" w:author="88692" w:date="2020-06-18T09:51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777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6778" w:name="_Toc71198172"/>
              <w:bookmarkEnd w:id="6778"/>
            </w:del>
          </w:p>
        </w:tc>
        <w:bookmarkStart w:id="6779" w:name="_Toc71198173"/>
        <w:bookmarkEnd w:id="6779"/>
      </w:tr>
      <w:tr w:rsidR="00D17183" w:rsidRPr="00677B9B" w:rsidDel="009661CB" w14:paraId="2B632C67" w14:textId="3005DA3F" w:rsidTr="00D17183">
        <w:trPr>
          <w:trHeight w:val="291"/>
          <w:jc w:val="center"/>
          <w:del w:id="6780" w:author="Fegie" w:date="2021-04-28T12:03:00Z"/>
        </w:trPr>
        <w:tc>
          <w:tcPr>
            <w:tcW w:w="556" w:type="dxa"/>
          </w:tcPr>
          <w:p w14:paraId="696E88C0" w14:textId="47A2AD8A" w:rsidR="00D17183" w:rsidRPr="00677B9B" w:rsidDel="009661CB" w:rsidRDefault="00D17183" w:rsidP="00D17183">
            <w:pPr>
              <w:rPr>
                <w:del w:id="6781" w:author="Fegie" w:date="2021-04-28T12:03:00Z"/>
                <w:rFonts w:ascii="標楷體" w:eastAsia="標楷體" w:hAnsi="標楷體"/>
                <w:strike/>
                <w:color w:val="FF0000"/>
                <w:rPrChange w:id="6782" w:author="88692" w:date="2020-06-18T09:51:00Z">
                  <w:rPr>
                    <w:del w:id="6783" w:author="Fegie" w:date="2021-04-28T12:03:00Z"/>
                    <w:rFonts w:ascii="標楷體" w:eastAsia="標楷體" w:hAnsi="標楷體"/>
                  </w:rPr>
                </w:rPrChange>
              </w:rPr>
            </w:pPr>
            <w:del w:id="6784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785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>24</w:delText>
              </w:r>
              <w:bookmarkStart w:id="6786" w:name="_Toc71198174"/>
              <w:bookmarkEnd w:id="6786"/>
            </w:del>
          </w:p>
        </w:tc>
        <w:tc>
          <w:tcPr>
            <w:tcW w:w="2116" w:type="dxa"/>
          </w:tcPr>
          <w:p w14:paraId="5081264F" w14:textId="15BEFE70" w:rsidR="00D17183" w:rsidRPr="00677B9B" w:rsidDel="009661CB" w:rsidRDefault="00D17183" w:rsidP="00D17183">
            <w:pPr>
              <w:rPr>
                <w:del w:id="6787" w:author="Fegie" w:date="2021-04-28T12:03:00Z"/>
                <w:rFonts w:ascii="標楷體" w:eastAsia="標楷體" w:hAnsi="標楷體"/>
                <w:strike/>
                <w:color w:val="FF0000"/>
                <w:rPrChange w:id="6788" w:author="88692" w:date="2020-06-18T09:51:00Z">
                  <w:rPr>
                    <w:del w:id="6789" w:author="Fegie" w:date="2021-04-28T12:03:00Z"/>
                    <w:rFonts w:ascii="標楷體" w:eastAsia="標楷體" w:hAnsi="標楷體"/>
                  </w:rPr>
                </w:rPrChange>
              </w:rPr>
            </w:pPr>
            <w:del w:id="6790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791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開放查詢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792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 xml:space="preserve">  </w:delText>
              </w:r>
              <w:bookmarkStart w:id="6793" w:name="_Toc71198175"/>
              <w:bookmarkEnd w:id="6793"/>
            </w:del>
          </w:p>
        </w:tc>
        <w:tc>
          <w:tcPr>
            <w:tcW w:w="1296" w:type="dxa"/>
          </w:tcPr>
          <w:p w14:paraId="05A78882" w14:textId="6CAC6B6B" w:rsidR="00D17183" w:rsidRPr="00677B9B" w:rsidDel="009661CB" w:rsidRDefault="00D17183" w:rsidP="00D17183">
            <w:pPr>
              <w:rPr>
                <w:del w:id="6794" w:author="Fegie" w:date="2021-04-28T12:03:00Z"/>
                <w:rFonts w:ascii="標楷體" w:eastAsia="標楷體" w:hAnsi="標楷體"/>
                <w:strike/>
                <w:color w:val="FF0000"/>
                <w:rPrChange w:id="6795" w:author="88692" w:date="2020-06-18T09:51:00Z">
                  <w:rPr>
                    <w:del w:id="6796" w:author="Fegie" w:date="2021-04-28T12:03:00Z"/>
                    <w:rFonts w:ascii="標楷體" w:eastAsia="標楷體" w:hAnsi="標楷體"/>
                  </w:rPr>
                </w:rPrChange>
              </w:rPr>
            </w:pPr>
            <w:del w:id="6797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798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6799" w:name="_Toc71198176"/>
              <w:bookmarkEnd w:id="6799"/>
            </w:del>
          </w:p>
        </w:tc>
        <w:tc>
          <w:tcPr>
            <w:tcW w:w="1053" w:type="dxa"/>
          </w:tcPr>
          <w:p w14:paraId="072C949C" w14:textId="3406B89E" w:rsidR="00D17183" w:rsidRPr="00677B9B" w:rsidDel="009661CB" w:rsidRDefault="00D17183" w:rsidP="00D17183">
            <w:pPr>
              <w:rPr>
                <w:del w:id="6800" w:author="Fegie" w:date="2021-04-28T12:03:00Z"/>
                <w:rFonts w:ascii="標楷體" w:eastAsia="標楷體" w:hAnsi="標楷體"/>
                <w:strike/>
                <w:color w:val="FF0000"/>
                <w:rPrChange w:id="6801" w:author="88692" w:date="2020-06-18T09:51:00Z">
                  <w:rPr>
                    <w:del w:id="6802" w:author="Fegie" w:date="2021-04-28T12:03:00Z"/>
                    <w:rFonts w:ascii="標楷體" w:eastAsia="標楷體" w:hAnsi="標楷體"/>
                  </w:rPr>
                </w:rPrChange>
              </w:rPr>
            </w:pPr>
            <w:del w:id="6803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804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>0</w:delText>
              </w:r>
              <w:bookmarkStart w:id="6805" w:name="_Toc71198177"/>
              <w:bookmarkEnd w:id="6805"/>
            </w:del>
          </w:p>
        </w:tc>
        <w:tc>
          <w:tcPr>
            <w:tcW w:w="1126" w:type="dxa"/>
          </w:tcPr>
          <w:p w14:paraId="544DCCAF" w14:textId="00E55893" w:rsidR="00D17183" w:rsidRPr="00677B9B" w:rsidDel="009661CB" w:rsidRDefault="00D17183" w:rsidP="00D17183">
            <w:pPr>
              <w:rPr>
                <w:del w:id="6806" w:author="Fegie" w:date="2021-04-28T12:03:00Z"/>
                <w:rFonts w:ascii="標楷體" w:eastAsia="標楷體" w:hAnsi="標楷體"/>
                <w:strike/>
                <w:color w:val="FF0000"/>
                <w:rPrChange w:id="6807" w:author="88692" w:date="2020-06-18T09:51:00Z">
                  <w:rPr>
                    <w:del w:id="680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809" w:name="_Toc71198178"/>
            <w:bookmarkEnd w:id="6809"/>
          </w:p>
        </w:tc>
        <w:tc>
          <w:tcPr>
            <w:tcW w:w="660" w:type="dxa"/>
          </w:tcPr>
          <w:p w14:paraId="47B22F43" w14:textId="7983A457" w:rsidR="00D17183" w:rsidRPr="00677B9B" w:rsidDel="009661CB" w:rsidRDefault="00D17183" w:rsidP="00D17183">
            <w:pPr>
              <w:rPr>
                <w:del w:id="6810" w:author="Fegie" w:date="2021-04-28T12:03:00Z"/>
                <w:rFonts w:ascii="標楷體" w:eastAsia="標楷體" w:hAnsi="標楷體"/>
                <w:strike/>
                <w:color w:val="FF0000"/>
                <w:rPrChange w:id="6811" w:author="88692" w:date="2020-06-18T09:51:00Z">
                  <w:rPr>
                    <w:del w:id="681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813" w:name="_Toc71198179"/>
            <w:bookmarkEnd w:id="6813"/>
          </w:p>
        </w:tc>
        <w:tc>
          <w:tcPr>
            <w:tcW w:w="688" w:type="dxa"/>
          </w:tcPr>
          <w:p w14:paraId="19CC0771" w14:textId="42CEE949" w:rsidR="00D17183" w:rsidRPr="00677B9B" w:rsidDel="009661CB" w:rsidRDefault="00D17183" w:rsidP="00D17183">
            <w:pPr>
              <w:rPr>
                <w:del w:id="6814" w:author="Fegie" w:date="2021-04-28T12:03:00Z"/>
                <w:rFonts w:ascii="標楷體" w:eastAsia="標楷體" w:hAnsi="標楷體"/>
                <w:strike/>
                <w:color w:val="FF0000"/>
                <w:rPrChange w:id="6815" w:author="88692" w:date="2020-06-18T09:51:00Z">
                  <w:rPr>
                    <w:del w:id="6816" w:author="Fegie" w:date="2021-04-28T12:03:00Z"/>
                    <w:rFonts w:ascii="標楷體" w:eastAsia="標楷體" w:hAnsi="標楷體"/>
                  </w:rPr>
                </w:rPrChange>
              </w:rPr>
            </w:pPr>
            <w:del w:id="6817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818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6819" w:name="_Toc71198180"/>
              <w:bookmarkEnd w:id="6819"/>
            </w:del>
          </w:p>
        </w:tc>
        <w:tc>
          <w:tcPr>
            <w:tcW w:w="2925" w:type="dxa"/>
          </w:tcPr>
          <w:p w14:paraId="43463552" w14:textId="21EA5678" w:rsidR="00D17183" w:rsidRPr="00677B9B" w:rsidDel="009661CB" w:rsidRDefault="00D17183" w:rsidP="00D17183">
            <w:pPr>
              <w:rPr>
                <w:del w:id="6820" w:author="Fegie" w:date="2021-04-28T12:03:00Z"/>
                <w:rFonts w:ascii="標楷體" w:eastAsia="標楷體" w:hAnsi="標楷體"/>
                <w:strike/>
                <w:color w:val="FF0000"/>
                <w:rPrChange w:id="6821" w:author="88692" w:date="2020-06-18T09:51:00Z">
                  <w:rPr>
                    <w:del w:id="6822" w:author="Fegie" w:date="2021-04-28T12:03:00Z"/>
                    <w:rFonts w:ascii="標楷體" w:eastAsia="標楷體" w:hAnsi="標楷體"/>
                  </w:rPr>
                </w:rPrChange>
              </w:rPr>
            </w:pPr>
            <w:del w:id="6823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824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825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826" w:author="88692" w:date="2020-06-18T09:51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827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828" w:author="88692" w:date="2020-06-18T09:51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829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6830" w:name="_Toc71198181"/>
              <w:bookmarkEnd w:id="6830"/>
            </w:del>
          </w:p>
          <w:p w14:paraId="77785843" w14:textId="62AF4DB4" w:rsidR="00D17183" w:rsidRPr="00677B9B" w:rsidDel="009661CB" w:rsidRDefault="00D17183" w:rsidP="00D17183">
            <w:pPr>
              <w:rPr>
                <w:del w:id="6831" w:author="Fegie" w:date="2021-04-28T12:03:00Z"/>
                <w:rFonts w:ascii="標楷體" w:eastAsia="標楷體" w:hAnsi="標楷體"/>
                <w:strike/>
                <w:color w:val="FF0000"/>
                <w:rPrChange w:id="6832" w:author="88692" w:date="2020-06-18T09:51:00Z">
                  <w:rPr>
                    <w:del w:id="6833" w:author="Fegie" w:date="2021-04-28T12:03:00Z"/>
                    <w:rFonts w:ascii="標楷體" w:eastAsia="標楷體" w:hAnsi="標楷體"/>
                  </w:rPr>
                </w:rPrChange>
              </w:rPr>
            </w:pPr>
            <w:del w:id="6834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835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 xml:space="preserve">0: 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836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開放</w:delText>
              </w:r>
              <w:bookmarkStart w:id="6837" w:name="_Toc71198182"/>
              <w:bookmarkEnd w:id="6837"/>
            </w:del>
          </w:p>
          <w:p w14:paraId="5EDEFB7F" w14:textId="4419E227" w:rsidR="00D17183" w:rsidRPr="00677B9B" w:rsidDel="009661CB" w:rsidRDefault="00D17183" w:rsidP="00D17183">
            <w:pPr>
              <w:rPr>
                <w:del w:id="6838" w:author="Fegie" w:date="2021-04-28T12:03:00Z"/>
                <w:rFonts w:ascii="標楷體" w:eastAsia="標楷體" w:hAnsi="標楷體"/>
                <w:strike/>
                <w:color w:val="FF0000"/>
                <w:rPrChange w:id="6839" w:author="88692" w:date="2020-06-18T09:51:00Z">
                  <w:rPr>
                    <w:del w:id="6840" w:author="Fegie" w:date="2021-04-28T12:03:00Z"/>
                    <w:rFonts w:ascii="標楷體" w:eastAsia="標楷體" w:hAnsi="標楷體"/>
                  </w:rPr>
                </w:rPrChange>
              </w:rPr>
            </w:pPr>
            <w:del w:id="6841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842" w:author="88692" w:date="2020-06-18T09:51:00Z">
                    <w:rPr>
                      <w:rFonts w:ascii="標楷體" w:eastAsia="標楷體" w:hAnsi="標楷體"/>
                    </w:rPr>
                  </w:rPrChange>
                </w:rPr>
                <w:delText xml:space="preserve">1: 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843" w:author="88692" w:date="2020-06-18T09:51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844" w:author="88692" w:date="2020-06-18T09:51:00Z">
                    <w:rPr>
                      <w:rFonts w:ascii="標楷體" w:eastAsia="標楷體" w:hAnsi="標楷體" w:hint="eastAsia"/>
                    </w:rPr>
                  </w:rPrChange>
                </w:rPr>
                <w:delText>開放</w:delText>
              </w:r>
              <w:bookmarkStart w:id="6845" w:name="_Toc71198183"/>
              <w:bookmarkEnd w:id="6845"/>
            </w:del>
          </w:p>
        </w:tc>
        <w:bookmarkStart w:id="6846" w:name="_Toc71198184"/>
        <w:bookmarkEnd w:id="6846"/>
      </w:tr>
      <w:tr w:rsidR="00D17183" w:rsidRPr="009B2BD3" w:rsidDel="009661CB" w14:paraId="0FF6A3FA" w14:textId="7F2CAA8B" w:rsidTr="00D17183">
        <w:trPr>
          <w:trHeight w:val="291"/>
          <w:jc w:val="center"/>
          <w:del w:id="6847" w:author="Fegie" w:date="2021-04-28T12:03:00Z"/>
        </w:trPr>
        <w:tc>
          <w:tcPr>
            <w:tcW w:w="556" w:type="dxa"/>
          </w:tcPr>
          <w:p w14:paraId="16AB2929" w14:textId="69BFCBAB" w:rsidR="00D17183" w:rsidRPr="009B2BD3" w:rsidDel="009661CB" w:rsidRDefault="00D17183" w:rsidP="00D17183">
            <w:pPr>
              <w:rPr>
                <w:del w:id="6848" w:author="Fegie" w:date="2021-04-28T12:03:00Z"/>
                <w:rFonts w:ascii="標楷體" w:eastAsia="標楷體" w:hAnsi="標楷體"/>
              </w:rPr>
            </w:pPr>
            <w:del w:id="6849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25</w:delText>
              </w:r>
              <w:bookmarkStart w:id="6850" w:name="_Toc71198185"/>
              <w:bookmarkEnd w:id="6850"/>
            </w:del>
          </w:p>
        </w:tc>
        <w:tc>
          <w:tcPr>
            <w:tcW w:w="2116" w:type="dxa"/>
          </w:tcPr>
          <w:p w14:paraId="3F56D725" w14:textId="46C7624F" w:rsidR="00D17183" w:rsidRPr="009B2BD3" w:rsidDel="009661CB" w:rsidRDefault="00D17183" w:rsidP="00D17183">
            <w:pPr>
              <w:rPr>
                <w:del w:id="6851" w:author="Fegie" w:date="2021-04-28T12:03:00Z"/>
                <w:rFonts w:ascii="標楷體" w:eastAsia="標楷體" w:hAnsi="標楷體"/>
              </w:rPr>
            </w:pPr>
            <w:del w:id="6852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員工代號</w:delText>
              </w:r>
              <w:bookmarkStart w:id="6853" w:name="_Toc71198186"/>
              <w:bookmarkEnd w:id="6853"/>
            </w:del>
          </w:p>
        </w:tc>
        <w:tc>
          <w:tcPr>
            <w:tcW w:w="1296" w:type="dxa"/>
          </w:tcPr>
          <w:p w14:paraId="01888AB3" w14:textId="03E841BC" w:rsidR="00D17183" w:rsidRPr="00A04243" w:rsidDel="009661CB" w:rsidRDefault="00D17183" w:rsidP="00D17183">
            <w:pPr>
              <w:rPr>
                <w:del w:id="6854" w:author="Fegie" w:date="2021-04-28T12:03:00Z"/>
                <w:rFonts w:ascii="標楷體" w:eastAsia="標楷體" w:hAnsi="標楷體"/>
              </w:rPr>
            </w:pPr>
            <w:del w:id="6855" w:author="Fegie" w:date="2021-04-28T12:03:00Z">
              <w:r w:rsidRPr="00A04243" w:rsidDel="009661CB">
                <w:rPr>
                  <w:rFonts w:ascii="標楷體" w:eastAsia="標楷體" w:hAnsi="標楷體"/>
                </w:rPr>
                <w:delText>XXXXXX</w:delText>
              </w:r>
              <w:bookmarkStart w:id="6856" w:name="_Toc71198187"/>
              <w:bookmarkEnd w:id="6856"/>
            </w:del>
          </w:p>
        </w:tc>
        <w:tc>
          <w:tcPr>
            <w:tcW w:w="1053" w:type="dxa"/>
          </w:tcPr>
          <w:p w14:paraId="6E3DA9D9" w14:textId="002E8A1D" w:rsidR="00D17183" w:rsidRPr="009B2BD3" w:rsidDel="009661CB" w:rsidRDefault="00D17183" w:rsidP="00D17183">
            <w:pPr>
              <w:rPr>
                <w:del w:id="6857" w:author="Fegie" w:date="2021-04-28T12:03:00Z"/>
                <w:rFonts w:ascii="標楷體" w:eastAsia="標楷體" w:hAnsi="標楷體"/>
              </w:rPr>
            </w:pPr>
            <w:bookmarkStart w:id="6858" w:name="_Toc71198188"/>
            <w:bookmarkEnd w:id="6858"/>
          </w:p>
        </w:tc>
        <w:tc>
          <w:tcPr>
            <w:tcW w:w="1126" w:type="dxa"/>
          </w:tcPr>
          <w:p w14:paraId="4EA9EC35" w14:textId="14753296" w:rsidR="00D17183" w:rsidRPr="009B2BD3" w:rsidDel="009661CB" w:rsidRDefault="00D17183" w:rsidP="00D17183">
            <w:pPr>
              <w:rPr>
                <w:del w:id="6859" w:author="Fegie" w:date="2021-04-28T12:03:00Z"/>
                <w:rFonts w:ascii="標楷體" w:eastAsia="標楷體" w:hAnsi="標楷體"/>
              </w:rPr>
            </w:pPr>
            <w:bookmarkStart w:id="6860" w:name="_Toc71198189"/>
            <w:bookmarkEnd w:id="6860"/>
          </w:p>
        </w:tc>
        <w:tc>
          <w:tcPr>
            <w:tcW w:w="660" w:type="dxa"/>
          </w:tcPr>
          <w:p w14:paraId="67D794BA" w14:textId="6F2252DF" w:rsidR="00D17183" w:rsidRPr="009B2BD3" w:rsidDel="009661CB" w:rsidRDefault="00D17183" w:rsidP="00D17183">
            <w:pPr>
              <w:rPr>
                <w:del w:id="6861" w:author="Fegie" w:date="2021-04-28T12:03:00Z"/>
                <w:rFonts w:ascii="標楷體" w:eastAsia="標楷體" w:hAnsi="標楷體"/>
              </w:rPr>
            </w:pPr>
            <w:bookmarkStart w:id="6862" w:name="_Toc71198190"/>
            <w:bookmarkEnd w:id="6862"/>
          </w:p>
        </w:tc>
        <w:tc>
          <w:tcPr>
            <w:tcW w:w="688" w:type="dxa"/>
          </w:tcPr>
          <w:p w14:paraId="54719DDA" w14:textId="2438C553" w:rsidR="00D17183" w:rsidRPr="009B2BD3" w:rsidDel="009661CB" w:rsidRDefault="00D17183" w:rsidP="00D17183">
            <w:pPr>
              <w:rPr>
                <w:del w:id="6863" w:author="Fegie" w:date="2021-04-28T12:03:00Z"/>
                <w:rFonts w:ascii="標楷體" w:eastAsia="標楷體" w:hAnsi="標楷體"/>
              </w:rPr>
            </w:pPr>
            <w:del w:id="6864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W</w:delText>
              </w:r>
              <w:bookmarkStart w:id="6865" w:name="_Toc71198191"/>
              <w:bookmarkEnd w:id="6865"/>
            </w:del>
          </w:p>
        </w:tc>
        <w:tc>
          <w:tcPr>
            <w:tcW w:w="2925" w:type="dxa"/>
          </w:tcPr>
          <w:p w14:paraId="25C19ED2" w14:textId="06CCF055" w:rsidR="00D17183" w:rsidRPr="009B2BD3" w:rsidDel="009661CB" w:rsidRDefault="00D17183" w:rsidP="00D17183">
            <w:pPr>
              <w:rPr>
                <w:del w:id="6866" w:author="Fegie" w:date="2021-04-28T12:03:00Z"/>
                <w:rFonts w:ascii="標楷體" w:eastAsia="標楷體" w:hAnsi="標楷體"/>
              </w:rPr>
            </w:pPr>
            <w:del w:id="686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變更時必須輸入,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則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必輸入</w:delText>
              </w:r>
              <w:bookmarkStart w:id="6868" w:name="_Toc71198192"/>
              <w:bookmarkEnd w:id="6868"/>
            </w:del>
          </w:p>
        </w:tc>
        <w:bookmarkStart w:id="6869" w:name="_Toc71198193"/>
        <w:bookmarkEnd w:id="6869"/>
      </w:tr>
      <w:tr w:rsidR="00D17183" w:rsidRPr="00677B9B" w:rsidDel="009661CB" w14:paraId="241EF8E8" w14:textId="0566DF4C" w:rsidTr="00D17183">
        <w:trPr>
          <w:trHeight w:val="291"/>
          <w:jc w:val="center"/>
          <w:del w:id="6870" w:author="Fegie" w:date="2021-04-28T12:03:00Z"/>
        </w:trPr>
        <w:tc>
          <w:tcPr>
            <w:tcW w:w="556" w:type="dxa"/>
          </w:tcPr>
          <w:p w14:paraId="03FD5E74" w14:textId="228EE49B" w:rsidR="00D17183" w:rsidRPr="00677B9B" w:rsidDel="009661CB" w:rsidRDefault="00D17183" w:rsidP="00D17183">
            <w:pPr>
              <w:rPr>
                <w:del w:id="6871" w:author="Fegie" w:date="2021-04-28T12:03:00Z"/>
                <w:rFonts w:ascii="標楷體" w:eastAsia="標楷體" w:hAnsi="標楷體"/>
                <w:strike/>
                <w:color w:val="FF0000"/>
                <w:rPrChange w:id="6872" w:author="88692" w:date="2020-06-18T09:52:00Z">
                  <w:rPr>
                    <w:del w:id="6873" w:author="Fegie" w:date="2021-04-28T12:03:00Z"/>
                    <w:rFonts w:ascii="標楷體" w:eastAsia="標楷體" w:hAnsi="標楷體"/>
                  </w:rPr>
                </w:rPrChange>
              </w:rPr>
            </w:pPr>
            <w:del w:id="6874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875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26</w:delText>
              </w:r>
              <w:bookmarkStart w:id="6876" w:name="_Toc71198194"/>
              <w:bookmarkEnd w:id="6876"/>
            </w:del>
          </w:p>
        </w:tc>
        <w:tc>
          <w:tcPr>
            <w:tcW w:w="2116" w:type="dxa"/>
          </w:tcPr>
          <w:p w14:paraId="2A1D3732" w14:textId="637BD2D2" w:rsidR="00D17183" w:rsidRPr="00677B9B" w:rsidDel="009661CB" w:rsidRDefault="00D17183" w:rsidP="00D17183">
            <w:pPr>
              <w:rPr>
                <w:del w:id="6877" w:author="Fegie" w:date="2021-04-28T12:03:00Z"/>
                <w:rFonts w:ascii="標楷體" w:eastAsia="標楷體" w:hAnsi="標楷體"/>
                <w:strike/>
                <w:color w:val="FF0000"/>
                <w:rPrChange w:id="6878" w:author="88692" w:date="2020-06-18T09:52:00Z">
                  <w:rPr>
                    <w:del w:id="6879" w:author="Fegie" w:date="2021-04-28T12:03:00Z"/>
                    <w:rFonts w:ascii="標楷體" w:eastAsia="標楷體" w:hAnsi="標楷體"/>
                  </w:rPr>
                </w:rPrChange>
              </w:rPr>
            </w:pPr>
            <w:del w:id="6880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881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 xml:space="preserve">15 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882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日薪</w:delText>
              </w:r>
              <w:bookmarkStart w:id="6883" w:name="_Toc71198195"/>
              <w:bookmarkEnd w:id="6883"/>
            </w:del>
          </w:p>
        </w:tc>
        <w:tc>
          <w:tcPr>
            <w:tcW w:w="1296" w:type="dxa"/>
          </w:tcPr>
          <w:p w14:paraId="3DDB55B3" w14:textId="4656A498" w:rsidR="00D17183" w:rsidRPr="00677B9B" w:rsidDel="009661CB" w:rsidRDefault="00D17183" w:rsidP="00D17183">
            <w:pPr>
              <w:rPr>
                <w:del w:id="6884" w:author="Fegie" w:date="2021-04-28T12:03:00Z"/>
                <w:rFonts w:ascii="標楷體" w:eastAsia="標楷體" w:hAnsi="標楷體"/>
                <w:strike/>
                <w:color w:val="FF0000"/>
                <w:rPrChange w:id="6885" w:author="88692" w:date="2020-06-18T09:52:00Z">
                  <w:rPr>
                    <w:del w:id="6886" w:author="Fegie" w:date="2021-04-28T12:03:00Z"/>
                    <w:rFonts w:ascii="標楷體" w:eastAsia="標楷體" w:hAnsi="標楷體"/>
                  </w:rPr>
                </w:rPrChange>
              </w:rPr>
            </w:pPr>
            <w:del w:id="6887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888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6889" w:name="_Toc71198196"/>
              <w:bookmarkEnd w:id="6889"/>
            </w:del>
          </w:p>
        </w:tc>
        <w:tc>
          <w:tcPr>
            <w:tcW w:w="1053" w:type="dxa"/>
          </w:tcPr>
          <w:p w14:paraId="22739A62" w14:textId="04F53D61" w:rsidR="00D17183" w:rsidRPr="00677B9B" w:rsidDel="009661CB" w:rsidRDefault="00D17183" w:rsidP="00D17183">
            <w:pPr>
              <w:rPr>
                <w:del w:id="6890" w:author="Fegie" w:date="2021-04-28T12:03:00Z"/>
                <w:rFonts w:ascii="標楷體" w:eastAsia="標楷體" w:hAnsi="標楷體"/>
                <w:strike/>
                <w:color w:val="FF0000"/>
                <w:rPrChange w:id="6891" w:author="88692" w:date="2020-06-18T09:52:00Z">
                  <w:rPr>
                    <w:del w:id="689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893" w:name="_Toc71198197"/>
            <w:bookmarkEnd w:id="6893"/>
          </w:p>
        </w:tc>
        <w:tc>
          <w:tcPr>
            <w:tcW w:w="1126" w:type="dxa"/>
          </w:tcPr>
          <w:p w14:paraId="47F659B9" w14:textId="4F4063C4" w:rsidR="00D17183" w:rsidRPr="00677B9B" w:rsidDel="009661CB" w:rsidRDefault="00D17183" w:rsidP="00D17183">
            <w:pPr>
              <w:rPr>
                <w:del w:id="6894" w:author="Fegie" w:date="2021-04-28T12:03:00Z"/>
                <w:rFonts w:ascii="標楷體" w:eastAsia="標楷體" w:hAnsi="標楷體"/>
                <w:strike/>
                <w:color w:val="FF0000"/>
                <w:rPrChange w:id="6895" w:author="88692" w:date="2020-06-18T09:52:00Z">
                  <w:rPr>
                    <w:del w:id="689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897" w:name="_Toc71198198"/>
            <w:bookmarkEnd w:id="6897"/>
          </w:p>
        </w:tc>
        <w:tc>
          <w:tcPr>
            <w:tcW w:w="660" w:type="dxa"/>
          </w:tcPr>
          <w:p w14:paraId="50DCE9EB" w14:textId="74403283" w:rsidR="00D17183" w:rsidRPr="00677B9B" w:rsidDel="009661CB" w:rsidRDefault="00D17183" w:rsidP="00D17183">
            <w:pPr>
              <w:rPr>
                <w:del w:id="6898" w:author="Fegie" w:date="2021-04-28T12:03:00Z"/>
                <w:rFonts w:ascii="標楷體" w:eastAsia="標楷體" w:hAnsi="標楷體"/>
                <w:strike/>
                <w:color w:val="FF0000"/>
                <w:rPrChange w:id="6899" w:author="88692" w:date="2020-06-18T09:52:00Z">
                  <w:rPr>
                    <w:del w:id="690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901" w:name="_Toc71198199"/>
            <w:bookmarkEnd w:id="6901"/>
          </w:p>
        </w:tc>
        <w:tc>
          <w:tcPr>
            <w:tcW w:w="688" w:type="dxa"/>
          </w:tcPr>
          <w:p w14:paraId="4606C2CC" w14:textId="45FB0AFA" w:rsidR="00D17183" w:rsidRPr="00677B9B" w:rsidDel="009661CB" w:rsidRDefault="00D17183" w:rsidP="00D17183">
            <w:pPr>
              <w:rPr>
                <w:del w:id="6902" w:author="Fegie" w:date="2021-04-28T12:03:00Z"/>
                <w:rFonts w:ascii="標楷體" w:eastAsia="標楷體" w:hAnsi="標楷體"/>
                <w:strike/>
                <w:color w:val="FF0000"/>
                <w:rPrChange w:id="6903" w:author="88692" w:date="2020-06-18T09:52:00Z">
                  <w:rPr>
                    <w:del w:id="6904" w:author="Fegie" w:date="2021-04-28T12:03:00Z"/>
                    <w:rFonts w:ascii="標楷體" w:eastAsia="標楷體" w:hAnsi="標楷體"/>
                  </w:rPr>
                </w:rPrChange>
              </w:rPr>
            </w:pPr>
            <w:del w:id="6905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06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6907" w:name="_Toc71198200"/>
              <w:bookmarkEnd w:id="6907"/>
            </w:del>
          </w:p>
        </w:tc>
        <w:tc>
          <w:tcPr>
            <w:tcW w:w="2925" w:type="dxa"/>
          </w:tcPr>
          <w:p w14:paraId="0C6BF191" w14:textId="7260C4B2" w:rsidR="00D17183" w:rsidRPr="00677B9B" w:rsidDel="009661CB" w:rsidRDefault="00D17183" w:rsidP="00D17183">
            <w:pPr>
              <w:rPr>
                <w:del w:id="6908" w:author="Fegie" w:date="2021-04-28T12:03:00Z"/>
                <w:rFonts w:ascii="標楷體" w:eastAsia="標楷體" w:hAnsi="標楷體"/>
                <w:strike/>
                <w:color w:val="FF0000"/>
                <w:rPrChange w:id="6909" w:author="88692" w:date="2020-06-18T09:52:00Z">
                  <w:rPr>
                    <w:del w:id="6910" w:author="Fegie" w:date="2021-04-28T12:03:00Z"/>
                    <w:rFonts w:ascii="標楷體" w:eastAsia="標楷體" w:hAnsi="標楷體"/>
                  </w:rPr>
                </w:rPrChange>
              </w:rPr>
            </w:pPr>
            <w:del w:id="6911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912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13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914" w:author="88692" w:date="2020-06-18T09:52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915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916" w:author="88692" w:date="2020-06-18T09:52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917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6918" w:name="_Toc71198201"/>
              <w:bookmarkEnd w:id="6918"/>
            </w:del>
          </w:p>
        </w:tc>
        <w:bookmarkStart w:id="6919" w:name="_Toc71198202"/>
        <w:bookmarkEnd w:id="6919"/>
      </w:tr>
      <w:tr w:rsidR="00D17183" w:rsidRPr="00677B9B" w:rsidDel="009661CB" w14:paraId="13FC95BD" w14:textId="37935DD8" w:rsidTr="00D17183">
        <w:trPr>
          <w:trHeight w:val="291"/>
          <w:jc w:val="center"/>
          <w:del w:id="6920" w:author="Fegie" w:date="2021-04-28T12:03:00Z"/>
        </w:trPr>
        <w:tc>
          <w:tcPr>
            <w:tcW w:w="556" w:type="dxa"/>
          </w:tcPr>
          <w:p w14:paraId="533F9CB8" w14:textId="17801138" w:rsidR="00D17183" w:rsidRPr="00677B9B" w:rsidDel="009661CB" w:rsidRDefault="00D17183" w:rsidP="00D17183">
            <w:pPr>
              <w:rPr>
                <w:del w:id="6921" w:author="Fegie" w:date="2021-04-28T12:03:00Z"/>
                <w:rFonts w:ascii="標楷體" w:eastAsia="標楷體" w:hAnsi="標楷體"/>
                <w:strike/>
                <w:color w:val="FF0000"/>
                <w:rPrChange w:id="6922" w:author="88692" w:date="2020-06-18T09:52:00Z">
                  <w:rPr>
                    <w:del w:id="6923" w:author="Fegie" w:date="2021-04-28T12:03:00Z"/>
                    <w:rFonts w:ascii="標楷體" w:eastAsia="標楷體" w:hAnsi="標楷體"/>
                  </w:rPr>
                </w:rPrChange>
              </w:rPr>
            </w:pPr>
            <w:del w:id="6924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25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27</w:delText>
              </w:r>
              <w:bookmarkStart w:id="6926" w:name="_Toc71198203"/>
              <w:bookmarkEnd w:id="6926"/>
            </w:del>
          </w:p>
        </w:tc>
        <w:tc>
          <w:tcPr>
            <w:tcW w:w="2116" w:type="dxa"/>
          </w:tcPr>
          <w:p w14:paraId="4A6C20C6" w14:textId="43F22B99" w:rsidR="00D17183" w:rsidRPr="00677B9B" w:rsidDel="009661CB" w:rsidRDefault="00D17183" w:rsidP="00D17183">
            <w:pPr>
              <w:rPr>
                <w:del w:id="6927" w:author="Fegie" w:date="2021-04-28T12:03:00Z"/>
                <w:rFonts w:ascii="標楷體" w:eastAsia="標楷體" w:hAnsi="標楷體"/>
                <w:strike/>
                <w:color w:val="FF0000"/>
                <w:rPrChange w:id="6928" w:author="88692" w:date="2020-06-18T09:52:00Z">
                  <w:rPr>
                    <w:del w:id="6929" w:author="Fegie" w:date="2021-04-28T12:03:00Z"/>
                    <w:rFonts w:ascii="標楷體" w:eastAsia="標楷體" w:hAnsi="標楷體"/>
                  </w:rPr>
                </w:rPrChange>
              </w:rPr>
            </w:pPr>
            <w:del w:id="6930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931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員工身份別</w:delText>
              </w:r>
              <w:bookmarkStart w:id="6932" w:name="_Toc71198204"/>
              <w:bookmarkEnd w:id="6932"/>
            </w:del>
          </w:p>
        </w:tc>
        <w:tc>
          <w:tcPr>
            <w:tcW w:w="1296" w:type="dxa"/>
          </w:tcPr>
          <w:p w14:paraId="31323548" w14:textId="7D02207E" w:rsidR="00D17183" w:rsidRPr="00677B9B" w:rsidDel="009661CB" w:rsidRDefault="00D17183" w:rsidP="00D17183">
            <w:pPr>
              <w:rPr>
                <w:del w:id="6933" w:author="Fegie" w:date="2021-04-28T12:03:00Z"/>
                <w:rFonts w:ascii="標楷體" w:eastAsia="標楷體" w:hAnsi="標楷體"/>
                <w:strike/>
                <w:color w:val="FF0000"/>
                <w:rPrChange w:id="6934" w:author="88692" w:date="2020-06-18T09:52:00Z">
                  <w:rPr>
                    <w:del w:id="6935" w:author="Fegie" w:date="2021-04-28T12:03:00Z"/>
                    <w:rFonts w:ascii="標楷體" w:eastAsia="標楷體" w:hAnsi="標楷體"/>
                  </w:rPr>
                </w:rPrChange>
              </w:rPr>
            </w:pPr>
            <w:del w:id="6936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37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6938" w:name="_Toc71198205"/>
              <w:bookmarkEnd w:id="6938"/>
            </w:del>
          </w:p>
        </w:tc>
        <w:tc>
          <w:tcPr>
            <w:tcW w:w="1053" w:type="dxa"/>
          </w:tcPr>
          <w:p w14:paraId="6E32CD77" w14:textId="55A5728A" w:rsidR="00D17183" w:rsidRPr="00677B9B" w:rsidDel="009661CB" w:rsidRDefault="00D17183" w:rsidP="00D17183">
            <w:pPr>
              <w:rPr>
                <w:del w:id="6939" w:author="Fegie" w:date="2021-04-28T12:03:00Z"/>
                <w:rFonts w:ascii="標楷體" w:eastAsia="標楷體" w:hAnsi="標楷體"/>
                <w:strike/>
                <w:color w:val="FF0000"/>
                <w:rPrChange w:id="6940" w:author="88692" w:date="2020-06-18T09:52:00Z">
                  <w:rPr>
                    <w:del w:id="6941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942" w:name="_Toc71198206"/>
            <w:bookmarkEnd w:id="6942"/>
          </w:p>
        </w:tc>
        <w:tc>
          <w:tcPr>
            <w:tcW w:w="1126" w:type="dxa"/>
          </w:tcPr>
          <w:p w14:paraId="2E0144EB" w14:textId="47280035" w:rsidR="00D17183" w:rsidRPr="00677B9B" w:rsidDel="009661CB" w:rsidRDefault="00D17183" w:rsidP="00D17183">
            <w:pPr>
              <w:rPr>
                <w:del w:id="6943" w:author="Fegie" w:date="2021-04-28T12:03:00Z"/>
                <w:rFonts w:ascii="標楷體" w:eastAsia="標楷體" w:hAnsi="標楷體"/>
                <w:strike/>
                <w:color w:val="FF0000"/>
                <w:rPrChange w:id="6944" w:author="88692" w:date="2020-06-18T09:52:00Z">
                  <w:rPr>
                    <w:del w:id="6945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946" w:name="_Toc71198207"/>
            <w:bookmarkEnd w:id="6946"/>
          </w:p>
        </w:tc>
        <w:tc>
          <w:tcPr>
            <w:tcW w:w="660" w:type="dxa"/>
          </w:tcPr>
          <w:p w14:paraId="01BDBA6D" w14:textId="649CD68E" w:rsidR="00D17183" w:rsidRPr="00677B9B" w:rsidDel="009661CB" w:rsidRDefault="00D17183" w:rsidP="00D17183">
            <w:pPr>
              <w:rPr>
                <w:del w:id="6947" w:author="Fegie" w:date="2021-04-28T12:03:00Z"/>
                <w:rFonts w:ascii="標楷體" w:eastAsia="標楷體" w:hAnsi="標楷體"/>
                <w:strike/>
                <w:color w:val="FF0000"/>
                <w:rPrChange w:id="6948" w:author="88692" w:date="2020-06-18T09:52:00Z">
                  <w:rPr>
                    <w:del w:id="6949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6950" w:name="_Toc71198208"/>
            <w:bookmarkEnd w:id="6950"/>
          </w:p>
        </w:tc>
        <w:tc>
          <w:tcPr>
            <w:tcW w:w="688" w:type="dxa"/>
          </w:tcPr>
          <w:p w14:paraId="66A58CE9" w14:textId="7DDE03FC" w:rsidR="00D17183" w:rsidRPr="00677B9B" w:rsidDel="009661CB" w:rsidRDefault="00D17183" w:rsidP="00D17183">
            <w:pPr>
              <w:rPr>
                <w:del w:id="6951" w:author="Fegie" w:date="2021-04-28T12:03:00Z"/>
                <w:rFonts w:ascii="標楷體" w:eastAsia="標楷體" w:hAnsi="標楷體"/>
                <w:strike/>
                <w:color w:val="FF0000"/>
                <w:rPrChange w:id="6952" w:author="88692" w:date="2020-06-18T09:52:00Z">
                  <w:rPr>
                    <w:del w:id="6953" w:author="Fegie" w:date="2021-04-28T12:03:00Z"/>
                    <w:rFonts w:ascii="標楷體" w:eastAsia="標楷體" w:hAnsi="標楷體"/>
                  </w:rPr>
                </w:rPrChange>
              </w:rPr>
            </w:pPr>
            <w:del w:id="6954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55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6956" w:name="_Toc71198209"/>
              <w:bookmarkEnd w:id="6956"/>
            </w:del>
          </w:p>
        </w:tc>
        <w:tc>
          <w:tcPr>
            <w:tcW w:w="2925" w:type="dxa"/>
          </w:tcPr>
          <w:p w14:paraId="781BB204" w14:textId="436CAA90" w:rsidR="00D17183" w:rsidRPr="00677B9B" w:rsidDel="009661CB" w:rsidRDefault="00D17183" w:rsidP="00D17183">
            <w:pPr>
              <w:rPr>
                <w:del w:id="6957" w:author="Fegie" w:date="2021-04-28T12:03:00Z"/>
                <w:rFonts w:ascii="標楷體" w:eastAsia="標楷體" w:hAnsi="標楷體"/>
                <w:strike/>
                <w:color w:val="FF0000"/>
                <w:rPrChange w:id="6958" w:author="88692" w:date="2020-06-18T09:52:00Z">
                  <w:rPr>
                    <w:del w:id="6959" w:author="Fegie" w:date="2021-04-28T12:03:00Z"/>
                    <w:rFonts w:ascii="標楷體" w:eastAsia="標楷體" w:hAnsi="標楷體"/>
                  </w:rPr>
                </w:rPrChange>
              </w:rPr>
            </w:pPr>
            <w:del w:id="6960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61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 xml:space="preserve">i. 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962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63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964" w:author="88692" w:date="2020-06-18T09:52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965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6966" w:author="88692" w:date="2020-06-18T09:52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6967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6968" w:name="_Toc71198210"/>
              <w:bookmarkEnd w:id="6968"/>
            </w:del>
          </w:p>
          <w:p w14:paraId="59893F75" w14:textId="1482EEAE" w:rsidR="00D17183" w:rsidRPr="00677B9B" w:rsidDel="009661CB" w:rsidRDefault="00D17183" w:rsidP="00D17183">
            <w:pPr>
              <w:rPr>
                <w:del w:id="6969" w:author="Fegie" w:date="2021-04-28T12:03:00Z"/>
                <w:rFonts w:ascii="標楷體" w:eastAsia="標楷體" w:hAnsi="標楷體"/>
                <w:strike/>
                <w:color w:val="FF0000"/>
                <w:rPrChange w:id="6970" w:author="88692" w:date="2020-06-18T09:52:00Z">
                  <w:rPr>
                    <w:del w:id="6971" w:author="Fegie" w:date="2021-04-28T12:03:00Z"/>
                    <w:rFonts w:ascii="標楷體" w:eastAsia="標楷體" w:hAnsi="標楷體"/>
                  </w:rPr>
                </w:rPrChange>
              </w:rPr>
            </w:pPr>
            <w:del w:id="6972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73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00:單位報備</w:delText>
              </w:r>
              <w:bookmarkStart w:id="6974" w:name="_Toc71198211"/>
              <w:bookmarkEnd w:id="6974"/>
            </w:del>
          </w:p>
          <w:p w14:paraId="01545D06" w14:textId="61407F08" w:rsidR="00D17183" w:rsidRPr="00677B9B" w:rsidDel="009661CB" w:rsidRDefault="00D17183" w:rsidP="00D17183">
            <w:pPr>
              <w:rPr>
                <w:del w:id="6975" w:author="Fegie" w:date="2021-04-28T12:03:00Z"/>
                <w:rFonts w:ascii="標楷體" w:eastAsia="標楷體" w:hAnsi="標楷體"/>
                <w:strike/>
                <w:color w:val="FF0000"/>
                <w:rPrChange w:id="6976" w:author="88692" w:date="2020-06-18T09:52:00Z">
                  <w:rPr>
                    <w:del w:id="6977" w:author="Fegie" w:date="2021-04-28T12:03:00Z"/>
                    <w:rFonts w:ascii="標楷體" w:eastAsia="標楷體" w:hAnsi="標楷體"/>
                  </w:rPr>
                </w:rPrChange>
              </w:rPr>
            </w:pPr>
            <w:del w:id="6978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79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01:在職</w:delText>
              </w:r>
              <w:bookmarkStart w:id="6980" w:name="_Toc71198212"/>
              <w:bookmarkEnd w:id="6980"/>
            </w:del>
          </w:p>
          <w:p w14:paraId="1C8169C7" w14:textId="3CC86B14" w:rsidR="00D17183" w:rsidRPr="00677B9B" w:rsidDel="009661CB" w:rsidRDefault="00D17183" w:rsidP="00D17183">
            <w:pPr>
              <w:rPr>
                <w:del w:id="6981" w:author="Fegie" w:date="2021-04-28T12:03:00Z"/>
                <w:rFonts w:ascii="標楷體" w:eastAsia="標楷體" w:hAnsi="標楷體"/>
                <w:strike/>
                <w:color w:val="FF0000"/>
                <w:rPrChange w:id="6982" w:author="88692" w:date="2020-06-18T09:52:00Z">
                  <w:rPr>
                    <w:del w:id="6983" w:author="Fegie" w:date="2021-04-28T12:03:00Z"/>
                    <w:rFonts w:ascii="標楷體" w:eastAsia="標楷體" w:hAnsi="標楷體"/>
                  </w:rPr>
                </w:rPrChange>
              </w:rPr>
            </w:pPr>
            <w:del w:id="6984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85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02:離職</w:delText>
              </w:r>
              <w:bookmarkStart w:id="6986" w:name="_Toc71198213"/>
              <w:bookmarkEnd w:id="6986"/>
            </w:del>
          </w:p>
          <w:p w14:paraId="2BC3AC6B" w14:textId="17D5F7B3" w:rsidR="00D17183" w:rsidRPr="00677B9B" w:rsidDel="009661CB" w:rsidRDefault="00D17183" w:rsidP="00D17183">
            <w:pPr>
              <w:rPr>
                <w:del w:id="6987" w:author="Fegie" w:date="2021-04-28T12:03:00Z"/>
                <w:rFonts w:ascii="標楷體" w:eastAsia="標楷體" w:hAnsi="標楷體"/>
                <w:strike/>
                <w:color w:val="FF0000"/>
                <w:rPrChange w:id="6988" w:author="88692" w:date="2020-06-18T09:52:00Z">
                  <w:rPr>
                    <w:del w:id="6989" w:author="Fegie" w:date="2021-04-28T12:03:00Z"/>
                    <w:rFonts w:ascii="標楷體" w:eastAsia="標楷體" w:hAnsi="標楷體"/>
                  </w:rPr>
                </w:rPrChange>
              </w:rPr>
            </w:pPr>
            <w:del w:id="6990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91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03:解聘</w:delText>
              </w:r>
              <w:bookmarkStart w:id="6992" w:name="_Toc71198214"/>
              <w:bookmarkEnd w:id="6992"/>
            </w:del>
          </w:p>
          <w:p w14:paraId="0CBA61E6" w14:textId="747B097A" w:rsidR="00D17183" w:rsidRPr="00677B9B" w:rsidDel="009661CB" w:rsidRDefault="00D17183" w:rsidP="00D17183">
            <w:pPr>
              <w:rPr>
                <w:del w:id="6993" w:author="Fegie" w:date="2021-04-28T12:03:00Z"/>
                <w:rFonts w:ascii="標楷體" w:eastAsia="標楷體" w:hAnsi="標楷體"/>
                <w:strike/>
                <w:color w:val="FF0000"/>
                <w:rPrChange w:id="6994" w:author="88692" w:date="2020-06-18T09:52:00Z">
                  <w:rPr>
                    <w:del w:id="6995" w:author="Fegie" w:date="2021-04-28T12:03:00Z"/>
                    <w:rFonts w:ascii="標楷體" w:eastAsia="標楷體" w:hAnsi="標楷體"/>
                  </w:rPr>
                </w:rPrChange>
              </w:rPr>
            </w:pPr>
            <w:del w:id="6996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6997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 xml:space="preserve">04:留職停薪 </w:delText>
              </w:r>
              <w:bookmarkStart w:id="6998" w:name="_Toc71198215"/>
              <w:bookmarkEnd w:id="6998"/>
            </w:del>
          </w:p>
          <w:p w14:paraId="654A684A" w14:textId="32FF3A2B" w:rsidR="00D17183" w:rsidRPr="00677B9B" w:rsidDel="009661CB" w:rsidRDefault="00D17183" w:rsidP="00D17183">
            <w:pPr>
              <w:rPr>
                <w:del w:id="6999" w:author="Fegie" w:date="2021-04-28T12:03:00Z"/>
                <w:rFonts w:ascii="標楷體" w:eastAsia="標楷體" w:hAnsi="標楷體"/>
                <w:strike/>
                <w:color w:val="FF0000"/>
                <w:rPrChange w:id="7000" w:author="88692" w:date="2020-06-18T09:52:00Z">
                  <w:rPr>
                    <w:del w:id="7001" w:author="Fegie" w:date="2021-04-28T12:03:00Z"/>
                    <w:rFonts w:ascii="標楷體" w:eastAsia="標楷體" w:hAnsi="標楷體"/>
                  </w:rPr>
                </w:rPrChange>
              </w:rPr>
            </w:pPr>
            <w:del w:id="7002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7003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05:退休離職</w:delText>
              </w:r>
              <w:bookmarkStart w:id="7004" w:name="_Toc71198216"/>
              <w:bookmarkEnd w:id="7004"/>
            </w:del>
          </w:p>
          <w:p w14:paraId="728FDC1F" w14:textId="3F0ED879" w:rsidR="00D17183" w:rsidRPr="00677B9B" w:rsidDel="009661CB" w:rsidRDefault="00D17183" w:rsidP="00D17183">
            <w:pPr>
              <w:rPr>
                <w:del w:id="7005" w:author="Fegie" w:date="2021-04-28T12:03:00Z"/>
                <w:rFonts w:ascii="標楷體" w:eastAsia="標楷體" w:hAnsi="標楷體"/>
                <w:strike/>
                <w:color w:val="FF0000"/>
                <w:lang w:eastAsia="zh-HK"/>
                <w:rPrChange w:id="7006" w:author="88692" w:date="2020-06-18T09:52:00Z">
                  <w:rPr>
                    <w:del w:id="7007" w:author="Fegie" w:date="2021-04-28T12:03:00Z"/>
                    <w:rFonts w:ascii="標楷體" w:eastAsia="標楷體" w:hAnsi="標楷體"/>
                    <w:color w:val="FF0000"/>
                    <w:lang w:eastAsia="zh-HK"/>
                  </w:rPr>
                </w:rPrChange>
              </w:rPr>
            </w:pPr>
            <w:del w:id="7008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7009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09:未報聘/內勤</w:delText>
              </w:r>
              <w:bookmarkStart w:id="7010" w:name="_Toc71198217"/>
              <w:bookmarkEnd w:id="7010"/>
            </w:del>
          </w:p>
        </w:tc>
        <w:bookmarkStart w:id="7011" w:name="_Toc71198218"/>
        <w:bookmarkEnd w:id="7011"/>
      </w:tr>
      <w:tr w:rsidR="00D17183" w:rsidRPr="00677B9B" w:rsidDel="009661CB" w14:paraId="3B1D8AE1" w14:textId="5DC0FABA" w:rsidTr="00D17183">
        <w:trPr>
          <w:trHeight w:val="291"/>
          <w:jc w:val="center"/>
          <w:del w:id="7012" w:author="Fegie" w:date="2021-04-28T12:03:00Z"/>
        </w:trPr>
        <w:tc>
          <w:tcPr>
            <w:tcW w:w="556" w:type="dxa"/>
          </w:tcPr>
          <w:p w14:paraId="5C092C88" w14:textId="7FB4E214" w:rsidR="00D17183" w:rsidRPr="00677B9B" w:rsidDel="009661CB" w:rsidRDefault="00D17183" w:rsidP="00D17183">
            <w:pPr>
              <w:rPr>
                <w:del w:id="7013" w:author="Fegie" w:date="2021-04-28T12:03:00Z"/>
                <w:rFonts w:ascii="標楷體" w:eastAsia="標楷體" w:hAnsi="標楷體"/>
                <w:strike/>
                <w:color w:val="FF0000"/>
                <w:rPrChange w:id="7014" w:author="88692" w:date="2020-06-18T09:52:00Z">
                  <w:rPr>
                    <w:del w:id="7015" w:author="Fegie" w:date="2021-04-28T12:03:00Z"/>
                    <w:rFonts w:ascii="標楷體" w:eastAsia="標楷體" w:hAnsi="標楷體"/>
                  </w:rPr>
                </w:rPrChange>
              </w:rPr>
            </w:pPr>
            <w:del w:id="7016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7017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28</w:delText>
              </w:r>
              <w:bookmarkStart w:id="7018" w:name="_Toc71198219"/>
              <w:bookmarkEnd w:id="7018"/>
            </w:del>
          </w:p>
        </w:tc>
        <w:tc>
          <w:tcPr>
            <w:tcW w:w="2116" w:type="dxa"/>
          </w:tcPr>
          <w:p w14:paraId="66FE3213" w14:textId="3CB66D34" w:rsidR="00D17183" w:rsidRPr="00677B9B" w:rsidDel="009661CB" w:rsidRDefault="00D17183" w:rsidP="00D17183">
            <w:pPr>
              <w:rPr>
                <w:del w:id="7019" w:author="Fegie" w:date="2021-04-28T12:03:00Z"/>
                <w:rFonts w:ascii="標楷體" w:eastAsia="標楷體" w:hAnsi="標楷體"/>
                <w:strike/>
                <w:color w:val="FF0000"/>
                <w:rPrChange w:id="7020" w:author="88692" w:date="2020-06-18T09:52:00Z">
                  <w:rPr>
                    <w:del w:id="7021" w:author="Fegie" w:date="2021-04-28T12:03:00Z"/>
                    <w:rFonts w:ascii="標楷體" w:eastAsia="標楷體" w:hAnsi="標楷體"/>
                  </w:rPr>
                </w:rPrChange>
              </w:rPr>
            </w:pPr>
            <w:del w:id="7022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7023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到職日</w:delText>
              </w:r>
              <w:bookmarkStart w:id="7024" w:name="_Toc71198220"/>
              <w:bookmarkEnd w:id="7024"/>
            </w:del>
          </w:p>
        </w:tc>
        <w:tc>
          <w:tcPr>
            <w:tcW w:w="1296" w:type="dxa"/>
          </w:tcPr>
          <w:p w14:paraId="40D3E67B" w14:textId="2FD193CE" w:rsidR="00D17183" w:rsidRPr="00677B9B" w:rsidDel="009661CB" w:rsidRDefault="00D17183" w:rsidP="00D17183">
            <w:pPr>
              <w:rPr>
                <w:del w:id="7025" w:author="Fegie" w:date="2021-04-28T12:03:00Z"/>
                <w:rFonts w:ascii="標楷體" w:eastAsia="標楷體" w:hAnsi="標楷體"/>
                <w:strike/>
                <w:color w:val="FF0000"/>
                <w:rPrChange w:id="7026" w:author="88692" w:date="2020-06-18T09:52:00Z">
                  <w:rPr>
                    <w:del w:id="7027" w:author="Fegie" w:date="2021-04-28T12:03:00Z"/>
                    <w:rFonts w:ascii="標楷體" w:eastAsia="標楷體" w:hAnsi="標楷體"/>
                  </w:rPr>
                </w:rPrChange>
              </w:rPr>
            </w:pPr>
            <w:del w:id="7028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7029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999/99/99</w:delText>
              </w:r>
              <w:bookmarkStart w:id="7030" w:name="_Toc71198221"/>
              <w:bookmarkEnd w:id="7030"/>
            </w:del>
          </w:p>
        </w:tc>
        <w:tc>
          <w:tcPr>
            <w:tcW w:w="1053" w:type="dxa"/>
          </w:tcPr>
          <w:p w14:paraId="1C3DE5E3" w14:textId="162006E0" w:rsidR="00D17183" w:rsidRPr="00677B9B" w:rsidDel="009661CB" w:rsidRDefault="00D17183" w:rsidP="00D17183">
            <w:pPr>
              <w:rPr>
                <w:del w:id="7031" w:author="Fegie" w:date="2021-04-28T12:03:00Z"/>
                <w:rFonts w:ascii="標楷體" w:eastAsia="標楷體" w:hAnsi="標楷體"/>
                <w:strike/>
                <w:color w:val="FF0000"/>
                <w:rPrChange w:id="7032" w:author="88692" w:date="2020-06-18T09:52:00Z">
                  <w:rPr>
                    <w:del w:id="7033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034" w:name="_Toc71198222"/>
            <w:bookmarkEnd w:id="7034"/>
          </w:p>
        </w:tc>
        <w:tc>
          <w:tcPr>
            <w:tcW w:w="1126" w:type="dxa"/>
          </w:tcPr>
          <w:p w14:paraId="0DA8E9D8" w14:textId="65B48C53" w:rsidR="00D17183" w:rsidRPr="00677B9B" w:rsidDel="009661CB" w:rsidRDefault="00D17183" w:rsidP="00D17183">
            <w:pPr>
              <w:rPr>
                <w:del w:id="7035" w:author="Fegie" w:date="2021-04-28T12:03:00Z"/>
                <w:rFonts w:ascii="標楷體" w:eastAsia="標楷體" w:hAnsi="標楷體"/>
                <w:strike/>
                <w:color w:val="FF0000"/>
                <w:rPrChange w:id="7036" w:author="88692" w:date="2020-06-18T09:52:00Z">
                  <w:rPr>
                    <w:del w:id="7037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038" w:name="_Toc71198223"/>
            <w:bookmarkEnd w:id="7038"/>
          </w:p>
        </w:tc>
        <w:tc>
          <w:tcPr>
            <w:tcW w:w="660" w:type="dxa"/>
          </w:tcPr>
          <w:p w14:paraId="241FB5AC" w14:textId="5A783AE5" w:rsidR="00D17183" w:rsidRPr="00677B9B" w:rsidDel="009661CB" w:rsidRDefault="00D17183" w:rsidP="00D17183">
            <w:pPr>
              <w:rPr>
                <w:del w:id="7039" w:author="Fegie" w:date="2021-04-28T12:03:00Z"/>
                <w:rFonts w:ascii="標楷體" w:eastAsia="標楷體" w:hAnsi="標楷體"/>
                <w:strike/>
                <w:color w:val="FF0000"/>
                <w:rPrChange w:id="7040" w:author="88692" w:date="2020-06-18T09:52:00Z">
                  <w:rPr>
                    <w:del w:id="7041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042" w:name="_Toc71198224"/>
            <w:bookmarkEnd w:id="7042"/>
          </w:p>
        </w:tc>
        <w:tc>
          <w:tcPr>
            <w:tcW w:w="688" w:type="dxa"/>
          </w:tcPr>
          <w:p w14:paraId="6F8955C8" w14:textId="0F764ECD" w:rsidR="00D17183" w:rsidRPr="00677B9B" w:rsidDel="009661CB" w:rsidRDefault="00D17183" w:rsidP="00D17183">
            <w:pPr>
              <w:rPr>
                <w:del w:id="7043" w:author="Fegie" w:date="2021-04-28T12:03:00Z"/>
                <w:rFonts w:ascii="標楷體" w:eastAsia="標楷體" w:hAnsi="標楷體"/>
                <w:strike/>
                <w:color w:val="FF0000"/>
                <w:rPrChange w:id="7044" w:author="88692" w:date="2020-06-18T09:52:00Z">
                  <w:rPr>
                    <w:del w:id="7045" w:author="Fegie" w:date="2021-04-28T12:03:00Z"/>
                    <w:rFonts w:ascii="標楷體" w:eastAsia="標楷體" w:hAnsi="標楷體"/>
                  </w:rPr>
                </w:rPrChange>
              </w:rPr>
            </w:pPr>
            <w:del w:id="7046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7047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7048" w:name="_Toc71198225"/>
              <w:bookmarkEnd w:id="7048"/>
            </w:del>
          </w:p>
        </w:tc>
        <w:tc>
          <w:tcPr>
            <w:tcW w:w="2925" w:type="dxa"/>
          </w:tcPr>
          <w:p w14:paraId="02ACD2BF" w14:textId="744D8A56" w:rsidR="00D17183" w:rsidRPr="00677B9B" w:rsidDel="009661CB" w:rsidRDefault="00D17183" w:rsidP="00D17183">
            <w:pPr>
              <w:rPr>
                <w:del w:id="7049" w:author="Fegie" w:date="2021-04-28T12:03:00Z"/>
                <w:rFonts w:ascii="標楷體" w:eastAsia="標楷體" w:hAnsi="標楷體"/>
                <w:strike/>
                <w:color w:val="FF0000"/>
                <w:rPrChange w:id="7050" w:author="88692" w:date="2020-06-18T09:52:00Z">
                  <w:rPr>
                    <w:del w:id="7051" w:author="Fegie" w:date="2021-04-28T12:03:00Z"/>
                    <w:rFonts w:ascii="標楷體" w:eastAsia="標楷體" w:hAnsi="標楷體"/>
                  </w:rPr>
                </w:rPrChange>
              </w:rPr>
            </w:pPr>
            <w:del w:id="7052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7053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7054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7055" w:author="88692" w:date="2020-06-18T09:52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7056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7057" w:author="88692" w:date="2020-06-18T09:52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7058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7059" w:name="_Toc71198226"/>
              <w:bookmarkEnd w:id="7059"/>
            </w:del>
          </w:p>
        </w:tc>
        <w:bookmarkStart w:id="7060" w:name="_Toc71198227"/>
        <w:bookmarkEnd w:id="7060"/>
      </w:tr>
      <w:tr w:rsidR="00D17183" w:rsidRPr="00677B9B" w:rsidDel="009661CB" w14:paraId="1EB2D1E2" w14:textId="14D7EE63" w:rsidTr="00D17183">
        <w:trPr>
          <w:trHeight w:val="309"/>
          <w:jc w:val="center"/>
          <w:del w:id="7061" w:author="Fegie" w:date="2021-04-28T12:03:00Z"/>
        </w:trPr>
        <w:tc>
          <w:tcPr>
            <w:tcW w:w="556" w:type="dxa"/>
          </w:tcPr>
          <w:p w14:paraId="7765BAFF" w14:textId="241FD705" w:rsidR="00D17183" w:rsidRPr="00677B9B" w:rsidDel="009661CB" w:rsidRDefault="00D17183" w:rsidP="00D17183">
            <w:pPr>
              <w:rPr>
                <w:del w:id="7062" w:author="Fegie" w:date="2021-04-28T12:03:00Z"/>
                <w:rFonts w:ascii="標楷體" w:eastAsia="標楷體" w:hAnsi="標楷體"/>
                <w:strike/>
                <w:color w:val="FF0000"/>
                <w:rPrChange w:id="7063" w:author="88692" w:date="2020-06-18T09:52:00Z">
                  <w:rPr>
                    <w:del w:id="7064" w:author="Fegie" w:date="2021-04-28T12:03:00Z"/>
                    <w:rFonts w:ascii="標楷體" w:eastAsia="標楷體" w:hAnsi="標楷體"/>
                  </w:rPr>
                </w:rPrChange>
              </w:rPr>
            </w:pPr>
            <w:del w:id="7065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7066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29</w:delText>
              </w:r>
              <w:bookmarkStart w:id="7067" w:name="_Toc71198228"/>
              <w:bookmarkEnd w:id="7067"/>
            </w:del>
          </w:p>
        </w:tc>
        <w:tc>
          <w:tcPr>
            <w:tcW w:w="2116" w:type="dxa"/>
          </w:tcPr>
          <w:p w14:paraId="14C3B0A4" w14:textId="13BBDA4B" w:rsidR="00D17183" w:rsidRPr="00677B9B" w:rsidDel="009661CB" w:rsidRDefault="00D17183" w:rsidP="00D17183">
            <w:pPr>
              <w:rPr>
                <w:del w:id="7068" w:author="Fegie" w:date="2021-04-28T12:03:00Z"/>
                <w:rFonts w:ascii="標楷體" w:eastAsia="標楷體" w:hAnsi="標楷體"/>
                <w:strike/>
                <w:color w:val="FF0000"/>
                <w:rPrChange w:id="7069" w:author="88692" w:date="2020-06-18T09:52:00Z">
                  <w:rPr>
                    <w:del w:id="7070" w:author="Fegie" w:date="2021-04-28T12:03:00Z"/>
                    <w:rFonts w:ascii="標楷體" w:eastAsia="標楷體" w:hAnsi="標楷體"/>
                  </w:rPr>
                </w:rPrChange>
              </w:rPr>
            </w:pPr>
            <w:del w:id="7071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7072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離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7073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/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7074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退日</w:delText>
              </w:r>
              <w:bookmarkStart w:id="7075" w:name="_Toc71198229"/>
              <w:bookmarkEnd w:id="7075"/>
            </w:del>
          </w:p>
        </w:tc>
        <w:tc>
          <w:tcPr>
            <w:tcW w:w="1296" w:type="dxa"/>
          </w:tcPr>
          <w:p w14:paraId="325C3B8D" w14:textId="57C50407" w:rsidR="00D17183" w:rsidRPr="00677B9B" w:rsidDel="009661CB" w:rsidRDefault="00D17183" w:rsidP="00D17183">
            <w:pPr>
              <w:rPr>
                <w:del w:id="7076" w:author="Fegie" w:date="2021-04-28T12:03:00Z"/>
                <w:rFonts w:ascii="標楷體" w:eastAsia="標楷體" w:hAnsi="標楷體"/>
                <w:strike/>
                <w:color w:val="FF0000"/>
                <w:rPrChange w:id="7077" w:author="88692" w:date="2020-06-18T09:52:00Z">
                  <w:rPr>
                    <w:del w:id="7078" w:author="Fegie" w:date="2021-04-28T12:03:00Z"/>
                    <w:rFonts w:ascii="標楷體" w:eastAsia="標楷體" w:hAnsi="標楷體"/>
                  </w:rPr>
                </w:rPrChange>
              </w:rPr>
            </w:pPr>
            <w:del w:id="7079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7080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999/99/99</w:delText>
              </w:r>
              <w:bookmarkStart w:id="7081" w:name="_Toc71198230"/>
              <w:bookmarkEnd w:id="7081"/>
            </w:del>
          </w:p>
        </w:tc>
        <w:tc>
          <w:tcPr>
            <w:tcW w:w="1053" w:type="dxa"/>
          </w:tcPr>
          <w:p w14:paraId="17655E00" w14:textId="3C38755B" w:rsidR="00D17183" w:rsidRPr="00677B9B" w:rsidDel="009661CB" w:rsidRDefault="00D17183" w:rsidP="00D17183">
            <w:pPr>
              <w:rPr>
                <w:del w:id="7082" w:author="Fegie" w:date="2021-04-28T12:03:00Z"/>
                <w:rFonts w:ascii="標楷體" w:eastAsia="標楷體" w:hAnsi="標楷體"/>
                <w:strike/>
                <w:color w:val="FF0000"/>
                <w:rPrChange w:id="7083" w:author="88692" w:date="2020-06-18T09:52:00Z">
                  <w:rPr>
                    <w:del w:id="708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085" w:name="_Toc71198231"/>
            <w:bookmarkEnd w:id="7085"/>
          </w:p>
        </w:tc>
        <w:tc>
          <w:tcPr>
            <w:tcW w:w="1126" w:type="dxa"/>
          </w:tcPr>
          <w:p w14:paraId="26D3EE4F" w14:textId="5CFB04B7" w:rsidR="00D17183" w:rsidRPr="00677B9B" w:rsidDel="009661CB" w:rsidRDefault="00D17183" w:rsidP="00D17183">
            <w:pPr>
              <w:rPr>
                <w:del w:id="7086" w:author="Fegie" w:date="2021-04-28T12:03:00Z"/>
                <w:rFonts w:ascii="標楷體" w:eastAsia="標楷體" w:hAnsi="標楷體"/>
                <w:strike/>
                <w:color w:val="FF0000"/>
                <w:rPrChange w:id="7087" w:author="88692" w:date="2020-06-18T09:52:00Z">
                  <w:rPr>
                    <w:del w:id="708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089" w:name="_Toc71198232"/>
            <w:bookmarkEnd w:id="7089"/>
          </w:p>
        </w:tc>
        <w:tc>
          <w:tcPr>
            <w:tcW w:w="660" w:type="dxa"/>
          </w:tcPr>
          <w:p w14:paraId="2B6A0B0B" w14:textId="24F0C676" w:rsidR="00D17183" w:rsidRPr="00677B9B" w:rsidDel="009661CB" w:rsidRDefault="00D17183" w:rsidP="00D17183">
            <w:pPr>
              <w:rPr>
                <w:del w:id="7090" w:author="Fegie" w:date="2021-04-28T12:03:00Z"/>
                <w:rFonts w:ascii="標楷體" w:eastAsia="標楷體" w:hAnsi="標楷體"/>
                <w:strike/>
                <w:color w:val="FF0000"/>
                <w:rPrChange w:id="7091" w:author="88692" w:date="2020-06-18T09:52:00Z">
                  <w:rPr>
                    <w:del w:id="709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093" w:name="_Toc71198233"/>
            <w:bookmarkEnd w:id="7093"/>
          </w:p>
        </w:tc>
        <w:tc>
          <w:tcPr>
            <w:tcW w:w="688" w:type="dxa"/>
          </w:tcPr>
          <w:p w14:paraId="1E365D45" w14:textId="7622638B" w:rsidR="00D17183" w:rsidRPr="00677B9B" w:rsidDel="009661CB" w:rsidRDefault="00D17183" w:rsidP="00D17183">
            <w:pPr>
              <w:rPr>
                <w:del w:id="7094" w:author="Fegie" w:date="2021-04-28T12:03:00Z"/>
                <w:rFonts w:ascii="標楷體" w:eastAsia="標楷體" w:hAnsi="標楷體"/>
                <w:strike/>
                <w:color w:val="FF0000"/>
                <w:rPrChange w:id="7095" w:author="88692" w:date="2020-06-18T09:52:00Z">
                  <w:rPr>
                    <w:del w:id="7096" w:author="Fegie" w:date="2021-04-28T12:03:00Z"/>
                    <w:rFonts w:ascii="標楷體" w:eastAsia="標楷體" w:hAnsi="標楷體"/>
                  </w:rPr>
                </w:rPrChange>
              </w:rPr>
            </w:pPr>
            <w:del w:id="7097" w:author="Fegie" w:date="2021-04-28T12:03:00Z"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7098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7099" w:name="_Toc71198234"/>
              <w:bookmarkEnd w:id="7099"/>
            </w:del>
          </w:p>
        </w:tc>
        <w:tc>
          <w:tcPr>
            <w:tcW w:w="2925" w:type="dxa"/>
          </w:tcPr>
          <w:p w14:paraId="26A4E35B" w14:textId="6FCC8A06" w:rsidR="00D17183" w:rsidRPr="00677B9B" w:rsidDel="009661CB" w:rsidRDefault="00D17183" w:rsidP="00D17183">
            <w:pPr>
              <w:rPr>
                <w:del w:id="7100" w:author="Fegie" w:date="2021-04-28T12:03:00Z"/>
                <w:rFonts w:ascii="標楷體" w:eastAsia="標楷體" w:hAnsi="標楷體"/>
                <w:strike/>
                <w:color w:val="FF0000"/>
                <w:rPrChange w:id="7101" w:author="88692" w:date="2020-06-18T09:52:00Z">
                  <w:rPr>
                    <w:del w:id="7102" w:author="Fegie" w:date="2021-04-28T12:03:00Z"/>
                    <w:rFonts w:ascii="標楷體" w:eastAsia="標楷體" w:hAnsi="標楷體"/>
                  </w:rPr>
                </w:rPrChange>
              </w:rPr>
            </w:pPr>
            <w:del w:id="7103" w:author="Fegie" w:date="2021-04-28T12:03:00Z"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7104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677B9B" w:rsidDel="009661CB">
                <w:rPr>
                  <w:rFonts w:ascii="標楷體" w:eastAsia="標楷體" w:hAnsi="標楷體"/>
                  <w:strike/>
                  <w:color w:val="FF0000"/>
                  <w:rPrChange w:id="7105" w:author="88692" w:date="2020-06-18T09:52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7106" w:author="88692" w:date="2020-06-18T09:52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7107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lang w:eastAsia="zh-HK"/>
                  <w:rPrChange w:id="7108" w:author="88692" w:date="2020-06-18T09:52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677B9B" w:rsidDel="009661CB">
                <w:rPr>
                  <w:rFonts w:ascii="標楷體" w:eastAsia="標楷體" w:hAnsi="標楷體" w:hint="eastAsia"/>
                  <w:strike/>
                  <w:color w:val="FF0000"/>
                  <w:rPrChange w:id="7109" w:author="88692" w:date="2020-06-18T09:52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7110" w:name="_Toc71198235"/>
              <w:bookmarkEnd w:id="7110"/>
            </w:del>
          </w:p>
        </w:tc>
        <w:bookmarkStart w:id="7111" w:name="_Toc71198236"/>
        <w:bookmarkEnd w:id="7111"/>
      </w:tr>
      <w:tr w:rsidR="00D17183" w:rsidRPr="009B2BD3" w:rsidDel="009661CB" w14:paraId="7790EC40" w14:textId="6571BCD4" w:rsidTr="00D17183">
        <w:trPr>
          <w:trHeight w:val="291"/>
          <w:jc w:val="center"/>
          <w:del w:id="7112" w:author="Fegie" w:date="2021-04-28T12:03:00Z"/>
        </w:trPr>
        <w:tc>
          <w:tcPr>
            <w:tcW w:w="556" w:type="dxa"/>
          </w:tcPr>
          <w:p w14:paraId="4D2A8AF1" w14:textId="3AE0F626" w:rsidR="00D17183" w:rsidRPr="009B2BD3" w:rsidDel="009661CB" w:rsidRDefault="00D17183" w:rsidP="00D17183">
            <w:pPr>
              <w:rPr>
                <w:del w:id="7113" w:author="Fegie" w:date="2021-04-28T12:03:00Z"/>
                <w:rFonts w:ascii="標楷體" w:eastAsia="標楷體" w:hAnsi="標楷體"/>
              </w:rPr>
            </w:pPr>
            <w:bookmarkStart w:id="7114" w:name="_Toc71198237"/>
            <w:bookmarkEnd w:id="7114"/>
          </w:p>
        </w:tc>
        <w:tc>
          <w:tcPr>
            <w:tcW w:w="2116" w:type="dxa"/>
          </w:tcPr>
          <w:p w14:paraId="74211019" w14:textId="634FF3C2" w:rsidR="00D17183" w:rsidRPr="009B2BD3" w:rsidDel="009661CB" w:rsidRDefault="00D17183" w:rsidP="00D17183">
            <w:pPr>
              <w:rPr>
                <w:del w:id="7115" w:author="Fegie" w:date="2021-04-28T12:03:00Z"/>
                <w:rFonts w:ascii="標楷體" w:eastAsia="標楷體" w:hAnsi="標楷體"/>
              </w:rPr>
            </w:pPr>
            <w:bookmarkStart w:id="7116" w:name="_Toc71198238"/>
            <w:bookmarkEnd w:id="7116"/>
          </w:p>
        </w:tc>
        <w:tc>
          <w:tcPr>
            <w:tcW w:w="1296" w:type="dxa"/>
          </w:tcPr>
          <w:p w14:paraId="3373730A" w14:textId="0D473F28" w:rsidR="00D17183" w:rsidRPr="009B2BD3" w:rsidDel="009661CB" w:rsidRDefault="00D17183" w:rsidP="00D17183">
            <w:pPr>
              <w:rPr>
                <w:del w:id="7117" w:author="Fegie" w:date="2021-04-28T12:03:00Z"/>
                <w:rFonts w:ascii="標楷體" w:eastAsia="標楷體" w:hAnsi="標楷體"/>
              </w:rPr>
            </w:pPr>
            <w:bookmarkStart w:id="7118" w:name="_Toc71198239"/>
            <w:bookmarkEnd w:id="7118"/>
          </w:p>
        </w:tc>
        <w:tc>
          <w:tcPr>
            <w:tcW w:w="1053" w:type="dxa"/>
          </w:tcPr>
          <w:p w14:paraId="6F110618" w14:textId="014EA7AB" w:rsidR="00D17183" w:rsidRPr="009B2BD3" w:rsidDel="009661CB" w:rsidRDefault="00D17183" w:rsidP="00D17183">
            <w:pPr>
              <w:rPr>
                <w:del w:id="7119" w:author="Fegie" w:date="2021-04-28T12:03:00Z"/>
                <w:rFonts w:ascii="標楷體" w:eastAsia="標楷體" w:hAnsi="標楷體"/>
              </w:rPr>
            </w:pPr>
            <w:bookmarkStart w:id="7120" w:name="_Toc71198240"/>
            <w:bookmarkEnd w:id="7120"/>
          </w:p>
        </w:tc>
        <w:tc>
          <w:tcPr>
            <w:tcW w:w="1126" w:type="dxa"/>
          </w:tcPr>
          <w:p w14:paraId="7B23C126" w14:textId="4182FF32" w:rsidR="00D17183" w:rsidRPr="009B2BD3" w:rsidDel="009661CB" w:rsidRDefault="00D17183" w:rsidP="00D17183">
            <w:pPr>
              <w:rPr>
                <w:del w:id="7121" w:author="Fegie" w:date="2021-04-28T12:03:00Z"/>
                <w:rFonts w:ascii="標楷體" w:eastAsia="標楷體" w:hAnsi="標楷體"/>
              </w:rPr>
            </w:pPr>
            <w:bookmarkStart w:id="7122" w:name="_Toc71198241"/>
            <w:bookmarkEnd w:id="7122"/>
          </w:p>
        </w:tc>
        <w:tc>
          <w:tcPr>
            <w:tcW w:w="660" w:type="dxa"/>
          </w:tcPr>
          <w:p w14:paraId="25B5C784" w14:textId="59850438" w:rsidR="00D17183" w:rsidRPr="009B2BD3" w:rsidDel="009661CB" w:rsidRDefault="00D17183" w:rsidP="00D17183">
            <w:pPr>
              <w:rPr>
                <w:del w:id="7123" w:author="Fegie" w:date="2021-04-28T12:03:00Z"/>
                <w:rFonts w:ascii="標楷體" w:eastAsia="標楷體" w:hAnsi="標楷體"/>
              </w:rPr>
            </w:pPr>
            <w:bookmarkStart w:id="7124" w:name="_Toc71198242"/>
            <w:bookmarkEnd w:id="7124"/>
          </w:p>
        </w:tc>
        <w:tc>
          <w:tcPr>
            <w:tcW w:w="688" w:type="dxa"/>
          </w:tcPr>
          <w:p w14:paraId="49B3DE68" w14:textId="5EFFC297" w:rsidR="00D17183" w:rsidRPr="009B2BD3" w:rsidDel="009661CB" w:rsidRDefault="00D17183" w:rsidP="00D17183">
            <w:pPr>
              <w:rPr>
                <w:del w:id="7125" w:author="Fegie" w:date="2021-04-28T12:03:00Z"/>
                <w:rFonts w:ascii="標楷體" w:eastAsia="標楷體" w:hAnsi="標楷體"/>
              </w:rPr>
            </w:pPr>
            <w:bookmarkStart w:id="7126" w:name="_Toc71198243"/>
            <w:bookmarkEnd w:id="7126"/>
          </w:p>
        </w:tc>
        <w:tc>
          <w:tcPr>
            <w:tcW w:w="2925" w:type="dxa"/>
          </w:tcPr>
          <w:p w14:paraId="14681240" w14:textId="14D90A6D" w:rsidR="00D17183" w:rsidRPr="009B2BD3" w:rsidDel="009661CB" w:rsidRDefault="00D17183" w:rsidP="00D17183">
            <w:pPr>
              <w:rPr>
                <w:del w:id="7127" w:author="Fegie" w:date="2021-04-28T12:03:00Z"/>
                <w:rFonts w:ascii="標楷體" w:eastAsia="標楷體" w:hAnsi="標楷體"/>
              </w:rPr>
            </w:pPr>
            <w:bookmarkStart w:id="7128" w:name="_Toc71198244"/>
            <w:bookmarkEnd w:id="7128"/>
          </w:p>
        </w:tc>
        <w:bookmarkStart w:id="7129" w:name="_Toc71198245"/>
        <w:bookmarkEnd w:id="7129"/>
      </w:tr>
      <w:tr w:rsidR="00B75363" w:rsidRPr="00B75363" w:rsidDel="009661CB" w14:paraId="29116DA0" w14:textId="5A9702A2" w:rsidTr="00D17183">
        <w:trPr>
          <w:trHeight w:val="291"/>
          <w:jc w:val="center"/>
          <w:ins w:id="7130" w:author="88692" w:date="2020-06-18T10:04:00Z"/>
          <w:del w:id="7131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D2110" w14:textId="57660AEC" w:rsidR="00D17183" w:rsidRPr="00B75363" w:rsidDel="009661CB" w:rsidRDefault="00D17183" w:rsidP="00D17183">
            <w:pPr>
              <w:rPr>
                <w:ins w:id="7132" w:author="88692" w:date="2020-06-18T10:04:00Z"/>
                <w:del w:id="7133" w:author="Fegie" w:date="2021-04-28T12:03:00Z"/>
                <w:rFonts w:ascii="標楷體" w:eastAsia="標楷體" w:hAnsi="標楷體"/>
                <w:color w:val="FF0000"/>
                <w:rPrChange w:id="7134" w:author="88692" w:date="2020-06-18T10:14:00Z">
                  <w:rPr>
                    <w:ins w:id="7135" w:author="88692" w:date="2020-06-18T10:04:00Z"/>
                    <w:del w:id="713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137" w:name="_Toc71198246"/>
            <w:bookmarkEnd w:id="7137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A049C" w14:textId="115BAB08" w:rsidR="00D17183" w:rsidRPr="00B75363" w:rsidDel="009661CB" w:rsidRDefault="00D17183" w:rsidP="00D17183">
            <w:pPr>
              <w:rPr>
                <w:ins w:id="7138" w:author="88692" w:date="2020-06-18T10:04:00Z"/>
                <w:del w:id="7139" w:author="Fegie" w:date="2021-04-28T12:03:00Z"/>
                <w:rFonts w:ascii="標楷體" w:eastAsia="標楷體" w:hAnsi="標楷體"/>
                <w:color w:val="FF0000"/>
                <w:rPrChange w:id="7140" w:author="88692" w:date="2020-06-18T10:14:00Z">
                  <w:rPr>
                    <w:ins w:id="7141" w:author="88692" w:date="2020-06-18T10:04:00Z"/>
                    <w:del w:id="7142" w:author="Fegie" w:date="2021-04-28T12:03:00Z"/>
                    <w:rFonts w:ascii="標楷體" w:eastAsia="標楷體" w:hAnsi="標楷體"/>
                  </w:rPr>
                </w:rPrChange>
              </w:rPr>
            </w:pPr>
            <w:ins w:id="7143" w:author="88692" w:date="2020-06-18T10:04:00Z">
              <w:del w:id="7144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145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英文姓名</w:delText>
                </w:r>
                <w:bookmarkStart w:id="7146" w:name="_Toc71198247"/>
                <w:bookmarkEnd w:id="7146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F8513" w14:textId="61CF45EC" w:rsidR="00D17183" w:rsidRPr="00B75363" w:rsidDel="009661CB" w:rsidRDefault="00D17183" w:rsidP="00D17183">
            <w:pPr>
              <w:rPr>
                <w:ins w:id="7147" w:author="88692" w:date="2020-06-18T10:04:00Z"/>
                <w:del w:id="7148" w:author="Fegie" w:date="2021-04-28T12:03:00Z"/>
                <w:rFonts w:ascii="標楷體" w:eastAsia="標楷體" w:hAnsi="標楷體"/>
                <w:color w:val="FF0000"/>
                <w:rPrChange w:id="7149" w:author="88692" w:date="2020-06-18T10:14:00Z">
                  <w:rPr>
                    <w:ins w:id="7150" w:author="88692" w:date="2020-06-18T10:04:00Z"/>
                    <w:del w:id="7151" w:author="Fegie" w:date="2021-04-28T12:03:00Z"/>
                    <w:rFonts w:ascii="標楷體" w:eastAsia="標楷體" w:hAnsi="標楷體"/>
                  </w:rPr>
                </w:rPrChange>
              </w:rPr>
            </w:pPr>
            <w:ins w:id="7152" w:author="88692" w:date="2020-06-18T10:04:00Z">
              <w:del w:id="7153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154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X(20)</w:delText>
                </w:r>
                <w:bookmarkStart w:id="7155" w:name="_Toc71198248"/>
                <w:bookmarkEnd w:id="7155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110C7" w14:textId="67BA4DDB" w:rsidR="00D17183" w:rsidRPr="00B75363" w:rsidDel="009661CB" w:rsidRDefault="00D17183" w:rsidP="00D17183">
            <w:pPr>
              <w:rPr>
                <w:ins w:id="7156" w:author="88692" w:date="2020-06-18T10:04:00Z"/>
                <w:del w:id="7157" w:author="Fegie" w:date="2021-04-28T12:03:00Z"/>
                <w:rFonts w:ascii="標楷體" w:eastAsia="標楷體" w:hAnsi="標楷體"/>
                <w:color w:val="FF0000"/>
                <w:rPrChange w:id="7158" w:author="88692" w:date="2020-06-18T10:14:00Z">
                  <w:rPr>
                    <w:ins w:id="7159" w:author="88692" w:date="2020-06-18T10:04:00Z"/>
                    <w:del w:id="716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161" w:name="_Toc71198249"/>
            <w:bookmarkEnd w:id="7161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D8B32" w14:textId="7149A7EB" w:rsidR="00D17183" w:rsidRPr="00B75363" w:rsidDel="009661CB" w:rsidRDefault="00D17183" w:rsidP="00D17183">
            <w:pPr>
              <w:rPr>
                <w:ins w:id="7162" w:author="88692" w:date="2020-06-18T10:04:00Z"/>
                <w:del w:id="7163" w:author="Fegie" w:date="2021-04-28T12:03:00Z"/>
                <w:rFonts w:ascii="標楷體" w:eastAsia="標楷體" w:hAnsi="標楷體"/>
                <w:color w:val="FF0000"/>
                <w:rPrChange w:id="7164" w:author="88692" w:date="2020-06-18T10:14:00Z">
                  <w:rPr>
                    <w:ins w:id="7165" w:author="88692" w:date="2020-06-18T10:04:00Z"/>
                    <w:del w:id="716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167" w:name="_Toc71198250"/>
            <w:bookmarkEnd w:id="7167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1BC07" w14:textId="31BBC8A6" w:rsidR="00D17183" w:rsidRPr="00B75363" w:rsidDel="009661CB" w:rsidRDefault="00D17183" w:rsidP="00D17183">
            <w:pPr>
              <w:rPr>
                <w:ins w:id="7168" w:author="88692" w:date="2020-06-18T10:04:00Z"/>
                <w:del w:id="7169" w:author="Fegie" w:date="2021-04-28T12:03:00Z"/>
                <w:rFonts w:ascii="標楷體" w:eastAsia="標楷體" w:hAnsi="標楷體"/>
                <w:color w:val="FF0000"/>
                <w:rPrChange w:id="7170" w:author="88692" w:date="2020-06-18T10:14:00Z">
                  <w:rPr>
                    <w:ins w:id="7171" w:author="88692" w:date="2020-06-18T10:04:00Z"/>
                    <w:del w:id="717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173" w:name="_Toc71198251"/>
            <w:bookmarkEnd w:id="7173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74198" w14:textId="7824BAFD" w:rsidR="00D17183" w:rsidRPr="00B75363" w:rsidDel="009661CB" w:rsidRDefault="00B75363" w:rsidP="00D17183">
            <w:pPr>
              <w:rPr>
                <w:ins w:id="7174" w:author="88692" w:date="2020-06-18T10:04:00Z"/>
                <w:del w:id="7175" w:author="Fegie" w:date="2021-04-28T12:03:00Z"/>
                <w:rFonts w:ascii="標楷體" w:eastAsia="標楷體" w:hAnsi="標楷體"/>
                <w:color w:val="FF0000"/>
                <w:rPrChange w:id="7176" w:author="88692" w:date="2020-06-18T10:14:00Z">
                  <w:rPr>
                    <w:ins w:id="7177" w:author="88692" w:date="2020-06-18T10:04:00Z"/>
                    <w:del w:id="7178" w:author="Fegie" w:date="2021-04-28T12:03:00Z"/>
                    <w:rFonts w:ascii="標楷體" w:eastAsia="標楷體" w:hAnsi="標楷體"/>
                  </w:rPr>
                </w:rPrChange>
              </w:rPr>
            </w:pPr>
            <w:ins w:id="7179" w:author="88692" w:date="2020-06-18T10:14:00Z">
              <w:del w:id="7180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181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182" w:name="_Toc71198252"/>
            <w:bookmarkEnd w:id="7182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3105" w14:textId="54A50AAA" w:rsidR="00D17183" w:rsidRPr="00B75363" w:rsidDel="009661CB" w:rsidRDefault="00D17183">
            <w:pPr>
              <w:rPr>
                <w:ins w:id="7183" w:author="88692" w:date="2020-06-18T10:04:00Z"/>
                <w:del w:id="7184" w:author="Fegie" w:date="2021-04-28T12:03:00Z"/>
                <w:rFonts w:ascii="標楷體" w:eastAsia="標楷體" w:hAnsi="標楷體"/>
                <w:color w:val="FF0000"/>
                <w:rPrChange w:id="7185" w:author="88692" w:date="2020-06-18T10:14:00Z">
                  <w:rPr>
                    <w:ins w:id="7186" w:author="88692" w:date="2020-06-18T10:04:00Z"/>
                    <w:del w:id="7187" w:author="Fegie" w:date="2021-04-28T12:03:00Z"/>
                    <w:rFonts w:ascii="標楷體" w:eastAsia="標楷體" w:hAnsi="標楷體"/>
                  </w:rPr>
                </w:rPrChange>
              </w:rPr>
            </w:pPr>
            <w:ins w:id="7188" w:author="88692" w:date="2020-06-18T10:13:00Z">
              <w:del w:id="7189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190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191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192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193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194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195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196" w:name="_Toc71198253"/>
            <w:bookmarkEnd w:id="7196"/>
          </w:p>
        </w:tc>
        <w:bookmarkStart w:id="7197" w:name="_Toc71198254"/>
        <w:bookmarkEnd w:id="7197"/>
      </w:tr>
      <w:tr w:rsidR="00B75363" w:rsidRPr="00B75363" w:rsidDel="009661CB" w14:paraId="698FD94A" w14:textId="7992692F" w:rsidTr="00D17183">
        <w:trPr>
          <w:trHeight w:val="291"/>
          <w:jc w:val="center"/>
          <w:ins w:id="7198" w:author="88692" w:date="2020-06-18T10:04:00Z"/>
          <w:del w:id="7199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760AE" w14:textId="6E4CE9C0" w:rsidR="00D17183" w:rsidRPr="00B75363" w:rsidDel="009661CB" w:rsidRDefault="00D17183" w:rsidP="00D17183">
            <w:pPr>
              <w:rPr>
                <w:ins w:id="7200" w:author="88692" w:date="2020-06-18T10:04:00Z"/>
                <w:del w:id="7201" w:author="Fegie" w:date="2021-04-28T12:03:00Z"/>
                <w:rFonts w:ascii="標楷體" w:eastAsia="標楷體" w:hAnsi="標楷體"/>
                <w:color w:val="FF0000"/>
                <w:rPrChange w:id="7202" w:author="88692" w:date="2020-06-18T10:14:00Z">
                  <w:rPr>
                    <w:ins w:id="7203" w:author="88692" w:date="2020-06-18T10:04:00Z"/>
                    <w:del w:id="720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205" w:name="_Toc71198255"/>
            <w:bookmarkEnd w:id="7205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A69C" w14:textId="61F912F1" w:rsidR="00D17183" w:rsidRPr="00B75363" w:rsidDel="009661CB" w:rsidRDefault="00D17183" w:rsidP="00D17183">
            <w:pPr>
              <w:rPr>
                <w:ins w:id="7206" w:author="88692" w:date="2020-06-18T10:04:00Z"/>
                <w:del w:id="7207" w:author="Fegie" w:date="2021-04-28T12:03:00Z"/>
                <w:rFonts w:ascii="標楷體" w:eastAsia="標楷體" w:hAnsi="標楷體"/>
                <w:color w:val="FF0000"/>
                <w:rPrChange w:id="7208" w:author="88692" w:date="2020-06-18T10:14:00Z">
                  <w:rPr>
                    <w:ins w:id="7209" w:author="88692" w:date="2020-06-18T10:04:00Z"/>
                    <w:del w:id="7210" w:author="Fegie" w:date="2021-04-28T12:03:00Z"/>
                    <w:rFonts w:ascii="標楷體" w:eastAsia="標楷體" w:hAnsi="標楷體"/>
                  </w:rPr>
                </w:rPrChange>
              </w:rPr>
            </w:pPr>
            <w:ins w:id="7211" w:author="88692" w:date="2020-06-18T10:04:00Z">
              <w:del w:id="7212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213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教育程度代號</w:delText>
                </w:r>
                <w:bookmarkStart w:id="7214" w:name="_Toc71198256"/>
                <w:bookmarkEnd w:id="7214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89FBD" w14:textId="023F9344" w:rsidR="00D17183" w:rsidRPr="00B75363" w:rsidDel="009661CB" w:rsidRDefault="00D17183" w:rsidP="00D17183">
            <w:pPr>
              <w:rPr>
                <w:ins w:id="7215" w:author="88692" w:date="2020-06-18T10:04:00Z"/>
                <w:del w:id="7216" w:author="Fegie" w:date="2021-04-28T12:03:00Z"/>
                <w:rFonts w:ascii="標楷體" w:eastAsia="標楷體" w:hAnsi="標楷體"/>
                <w:color w:val="FF0000"/>
                <w:rPrChange w:id="7217" w:author="88692" w:date="2020-06-18T10:14:00Z">
                  <w:rPr>
                    <w:ins w:id="7218" w:author="88692" w:date="2020-06-18T10:04:00Z"/>
                    <w:del w:id="7219" w:author="Fegie" w:date="2021-04-28T12:03:00Z"/>
                    <w:rFonts w:ascii="標楷體" w:eastAsia="標楷體" w:hAnsi="標楷體"/>
                  </w:rPr>
                </w:rPrChange>
              </w:rPr>
            </w:pPr>
            <w:ins w:id="7220" w:author="88692" w:date="2020-06-18T10:04:00Z">
              <w:del w:id="7221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222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X(01)</w:delText>
                </w:r>
                <w:bookmarkStart w:id="7223" w:name="_Toc71198257"/>
                <w:bookmarkEnd w:id="7223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4F32B" w14:textId="5C013F44" w:rsidR="00D17183" w:rsidRPr="00B75363" w:rsidDel="009661CB" w:rsidRDefault="00D17183" w:rsidP="00D17183">
            <w:pPr>
              <w:rPr>
                <w:ins w:id="7224" w:author="88692" w:date="2020-06-18T10:04:00Z"/>
                <w:del w:id="7225" w:author="Fegie" w:date="2021-04-28T12:03:00Z"/>
                <w:rFonts w:ascii="標楷體" w:eastAsia="標楷體" w:hAnsi="標楷體"/>
                <w:color w:val="FF0000"/>
                <w:rPrChange w:id="7226" w:author="88692" w:date="2020-06-18T10:14:00Z">
                  <w:rPr>
                    <w:ins w:id="7227" w:author="88692" w:date="2020-06-18T10:04:00Z"/>
                    <w:del w:id="722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229" w:name="_Toc71198258"/>
            <w:bookmarkEnd w:id="7229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1ACD5" w14:textId="06EFDC62" w:rsidR="00D17183" w:rsidRPr="00B75363" w:rsidDel="009661CB" w:rsidRDefault="00D17183" w:rsidP="00D17183">
            <w:pPr>
              <w:rPr>
                <w:ins w:id="7230" w:author="88692" w:date="2020-06-18T10:04:00Z"/>
                <w:del w:id="7231" w:author="Fegie" w:date="2021-04-28T12:03:00Z"/>
                <w:rFonts w:ascii="標楷體" w:eastAsia="標楷體" w:hAnsi="標楷體"/>
                <w:color w:val="FF0000"/>
                <w:rPrChange w:id="7232" w:author="88692" w:date="2020-06-18T10:14:00Z">
                  <w:rPr>
                    <w:ins w:id="7233" w:author="88692" w:date="2020-06-18T10:04:00Z"/>
                    <w:del w:id="7234" w:author="Fegie" w:date="2021-04-28T12:03:00Z"/>
                    <w:rFonts w:ascii="標楷體" w:eastAsia="標楷體" w:hAnsi="標楷體"/>
                  </w:rPr>
                </w:rPrChange>
              </w:rPr>
            </w:pPr>
            <w:ins w:id="7235" w:author="88692" w:date="2020-06-18T10:04:00Z">
              <w:del w:id="7236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237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下拉式選單</w:delText>
                </w:r>
                <w:bookmarkStart w:id="7238" w:name="_Toc71198259"/>
                <w:bookmarkEnd w:id="7238"/>
              </w:del>
            </w:ins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05D17" w14:textId="3AE64B8E" w:rsidR="00D17183" w:rsidRPr="00B75363" w:rsidDel="009661CB" w:rsidRDefault="00D17183" w:rsidP="00D17183">
            <w:pPr>
              <w:rPr>
                <w:ins w:id="7239" w:author="88692" w:date="2020-06-18T10:04:00Z"/>
                <w:del w:id="7240" w:author="Fegie" w:date="2021-04-28T12:03:00Z"/>
                <w:rFonts w:ascii="標楷體" w:eastAsia="標楷體" w:hAnsi="標楷體"/>
                <w:color w:val="FF0000"/>
                <w:rPrChange w:id="7241" w:author="88692" w:date="2020-06-18T10:14:00Z">
                  <w:rPr>
                    <w:ins w:id="7242" w:author="88692" w:date="2020-06-18T10:04:00Z"/>
                    <w:del w:id="7243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244" w:name="_Toc71198260"/>
            <w:bookmarkEnd w:id="7244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022E9" w14:textId="4208F6B7" w:rsidR="00D17183" w:rsidRPr="00B75363" w:rsidDel="009661CB" w:rsidRDefault="00B75363" w:rsidP="00D17183">
            <w:pPr>
              <w:rPr>
                <w:ins w:id="7245" w:author="88692" w:date="2020-06-18T10:04:00Z"/>
                <w:del w:id="7246" w:author="Fegie" w:date="2021-04-28T12:03:00Z"/>
                <w:rFonts w:ascii="標楷體" w:eastAsia="標楷體" w:hAnsi="標楷體"/>
                <w:color w:val="FF0000"/>
                <w:rPrChange w:id="7247" w:author="88692" w:date="2020-06-18T10:14:00Z">
                  <w:rPr>
                    <w:ins w:id="7248" w:author="88692" w:date="2020-06-18T10:04:00Z"/>
                    <w:del w:id="7249" w:author="Fegie" w:date="2021-04-28T12:03:00Z"/>
                    <w:rFonts w:ascii="標楷體" w:eastAsia="標楷體" w:hAnsi="標楷體"/>
                  </w:rPr>
                </w:rPrChange>
              </w:rPr>
            </w:pPr>
            <w:ins w:id="7250" w:author="88692" w:date="2020-06-18T10:14:00Z">
              <w:del w:id="7251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252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253" w:name="_Toc71198261"/>
            <w:bookmarkEnd w:id="7253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7F92B" w14:textId="465A570B" w:rsidR="00D17183" w:rsidRPr="00B75363" w:rsidDel="009661CB" w:rsidRDefault="00D17183" w:rsidP="00D17183">
            <w:pPr>
              <w:rPr>
                <w:ins w:id="7254" w:author="88692" w:date="2020-06-18T10:04:00Z"/>
                <w:del w:id="7255" w:author="Fegie" w:date="2021-04-28T12:03:00Z"/>
                <w:rFonts w:ascii="標楷體" w:eastAsia="標楷體" w:hAnsi="標楷體"/>
                <w:color w:val="FF0000"/>
                <w:rPrChange w:id="7256" w:author="88692" w:date="2020-06-18T10:14:00Z">
                  <w:rPr>
                    <w:ins w:id="7257" w:author="88692" w:date="2020-06-18T10:04:00Z"/>
                    <w:del w:id="7258" w:author="Fegie" w:date="2021-04-28T12:03:00Z"/>
                    <w:rFonts w:ascii="標楷體" w:eastAsia="標楷體" w:hAnsi="標楷體"/>
                  </w:rPr>
                </w:rPrChange>
              </w:rPr>
            </w:pPr>
            <w:ins w:id="7259" w:author="88692" w:date="2020-06-18T10:13:00Z">
              <w:del w:id="7260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261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262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263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264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265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266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267" w:name="_Toc71198262"/>
            <w:bookmarkEnd w:id="7267"/>
          </w:p>
          <w:p w14:paraId="69EECD1F" w14:textId="25D4219C" w:rsidR="00D17183" w:rsidRPr="00B75363" w:rsidDel="009661CB" w:rsidRDefault="00D17183" w:rsidP="00D17183">
            <w:pPr>
              <w:rPr>
                <w:ins w:id="7268" w:author="88692" w:date="2020-06-18T10:04:00Z"/>
                <w:del w:id="7269" w:author="Fegie" w:date="2021-04-28T12:03:00Z"/>
                <w:rFonts w:ascii="標楷體" w:eastAsia="標楷體" w:hAnsi="標楷體"/>
                <w:color w:val="FF0000"/>
                <w:rPrChange w:id="7270" w:author="88692" w:date="2020-06-18T10:14:00Z">
                  <w:rPr>
                    <w:ins w:id="7271" w:author="88692" w:date="2020-06-18T10:04:00Z"/>
                    <w:del w:id="7272" w:author="Fegie" w:date="2021-04-28T12:03:00Z"/>
                    <w:rFonts w:ascii="標楷體" w:eastAsia="標楷體" w:hAnsi="標楷體"/>
                  </w:rPr>
                </w:rPrChange>
              </w:rPr>
            </w:pPr>
            <w:ins w:id="7273" w:author="88692" w:date="2020-06-18T10:04:00Z">
              <w:del w:id="7274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275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1: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276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小學以下</w:delText>
                </w:r>
                <w:bookmarkStart w:id="7277" w:name="_Toc71198263"/>
                <w:bookmarkEnd w:id="7277"/>
              </w:del>
            </w:ins>
          </w:p>
          <w:p w14:paraId="09400AB0" w14:textId="459F4E28" w:rsidR="00D17183" w:rsidRPr="00B75363" w:rsidDel="009661CB" w:rsidRDefault="00D17183" w:rsidP="00D17183">
            <w:pPr>
              <w:rPr>
                <w:ins w:id="7278" w:author="88692" w:date="2020-06-18T10:04:00Z"/>
                <w:del w:id="7279" w:author="Fegie" w:date="2021-04-28T12:03:00Z"/>
                <w:rFonts w:ascii="標楷體" w:eastAsia="標楷體" w:hAnsi="標楷體"/>
                <w:color w:val="FF0000"/>
                <w:rPrChange w:id="7280" w:author="88692" w:date="2020-06-18T10:14:00Z">
                  <w:rPr>
                    <w:ins w:id="7281" w:author="88692" w:date="2020-06-18T10:04:00Z"/>
                    <w:del w:id="7282" w:author="Fegie" w:date="2021-04-28T12:03:00Z"/>
                    <w:rFonts w:ascii="標楷體" w:eastAsia="標楷體" w:hAnsi="標楷體"/>
                  </w:rPr>
                </w:rPrChange>
              </w:rPr>
            </w:pPr>
            <w:ins w:id="7283" w:author="88692" w:date="2020-06-18T10:04:00Z">
              <w:del w:id="7284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285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2:國中</w:delText>
                </w:r>
                <w:bookmarkStart w:id="7286" w:name="_Toc71198264"/>
                <w:bookmarkEnd w:id="7286"/>
              </w:del>
            </w:ins>
          </w:p>
          <w:p w14:paraId="78E6AF0B" w14:textId="4A93999B" w:rsidR="00D17183" w:rsidRPr="00B75363" w:rsidDel="009661CB" w:rsidRDefault="00D17183" w:rsidP="00D17183">
            <w:pPr>
              <w:rPr>
                <w:ins w:id="7287" w:author="88692" w:date="2020-06-18T10:04:00Z"/>
                <w:del w:id="7288" w:author="Fegie" w:date="2021-04-28T12:03:00Z"/>
                <w:rFonts w:ascii="標楷體" w:eastAsia="標楷體" w:hAnsi="標楷體"/>
                <w:color w:val="FF0000"/>
                <w:rPrChange w:id="7289" w:author="88692" w:date="2020-06-18T10:14:00Z">
                  <w:rPr>
                    <w:ins w:id="7290" w:author="88692" w:date="2020-06-18T10:04:00Z"/>
                    <w:del w:id="7291" w:author="Fegie" w:date="2021-04-28T12:03:00Z"/>
                    <w:rFonts w:ascii="標楷體" w:eastAsia="標楷體" w:hAnsi="標楷體"/>
                  </w:rPr>
                </w:rPrChange>
              </w:rPr>
            </w:pPr>
            <w:ins w:id="7292" w:author="88692" w:date="2020-06-18T10:04:00Z">
              <w:del w:id="7293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294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3:高中職</w:delText>
                </w:r>
                <w:bookmarkStart w:id="7295" w:name="_Toc71198265"/>
                <w:bookmarkEnd w:id="7295"/>
              </w:del>
            </w:ins>
          </w:p>
          <w:p w14:paraId="44D6202C" w14:textId="1E8FD261" w:rsidR="00D17183" w:rsidRPr="00B75363" w:rsidDel="009661CB" w:rsidRDefault="00D17183" w:rsidP="00D17183">
            <w:pPr>
              <w:rPr>
                <w:ins w:id="7296" w:author="88692" w:date="2020-06-18T10:04:00Z"/>
                <w:del w:id="7297" w:author="Fegie" w:date="2021-04-28T12:03:00Z"/>
                <w:rFonts w:ascii="標楷體" w:eastAsia="標楷體" w:hAnsi="標楷體"/>
                <w:color w:val="FF0000"/>
                <w:rPrChange w:id="7298" w:author="88692" w:date="2020-06-18T10:14:00Z">
                  <w:rPr>
                    <w:ins w:id="7299" w:author="88692" w:date="2020-06-18T10:04:00Z"/>
                    <w:del w:id="7300" w:author="Fegie" w:date="2021-04-28T12:03:00Z"/>
                    <w:rFonts w:ascii="標楷體" w:eastAsia="標楷體" w:hAnsi="標楷體"/>
                  </w:rPr>
                </w:rPrChange>
              </w:rPr>
            </w:pPr>
            <w:ins w:id="7301" w:author="88692" w:date="2020-06-18T10:04:00Z">
              <w:del w:id="7302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303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4:專科學校</w:delText>
                </w:r>
                <w:bookmarkStart w:id="7304" w:name="_Toc71198266"/>
                <w:bookmarkEnd w:id="7304"/>
              </w:del>
            </w:ins>
          </w:p>
          <w:p w14:paraId="659D1678" w14:textId="3D6C4418" w:rsidR="00D17183" w:rsidRPr="00B75363" w:rsidDel="009661CB" w:rsidRDefault="00D17183" w:rsidP="00D17183">
            <w:pPr>
              <w:rPr>
                <w:ins w:id="7305" w:author="88692" w:date="2020-06-18T10:04:00Z"/>
                <w:del w:id="7306" w:author="Fegie" w:date="2021-04-28T12:03:00Z"/>
                <w:rFonts w:ascii="標楷體" w:eastAsia="標楷體" w:hAnsi="標楷體"/>
                <w:color w:val="FF0000"/>
                <w:rPrChange w:id="7307" w:author="88692" w:date="2020-06-18T10:14:00Z">
                  <w:rPr>
                    <w:ins w:id="7308" w:author="88692" w:date="2020-06-18T10:04:00Z"/>
                    <w:del w:id="7309" w:author="Fegie" w:date="2021-04-28T12:03:00Z"/>
                    <w:rFonts w:ascii="標楷體" w:eastAsia="標楷體" w:hAnsi="標楷體"/>
                  </w:rPr>
                </w:rPrChange>
              </w:rPr>
            </w:pPr>
            <w:ins w:id="7310" w:author="88692" w:date="2020-06-18T10:04:00Z">
              <w:del w:id="7311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312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5:大學</w:delText>
                </w:r>
                <w:bookmarkStart w:id="7313" w:name="_Toc71198267"/>
                <w:bookmarkEnd w:id="7313"/>
              </w:del>
            </w:ins>
          </w:p>
          <w:p w14:paraId="5673D54E" w14:textId="2975E523" w:rsidR="00D17183" w:rsidRPr="00B75363" w:rsidDel="009661CB" w:rsidRDefault="00D17183" w:rsidP="00D17183">
            <w:pPr>
              <w:rPr>
                <w:ins w:id="7314" w:author="88692" w:date="2020-06-18T10:04:00Z"/>
                <w:del w:id="7315" w:author="Fegie" w:date="2021-04-28T12:03:00Z"/>
                <w:rFonts w:ascii="標楷體" w:eastAsia="標楷體" w:hAnsi="標楷體"/>
                <w:color w:val="FF0000"/>
                <w:rPrChange w:id="7316" w:author="88692" w:date="2020-06-18T10:14:00Z">
                  <w:rPr>
                    <w:ins w:id="7317" w:author="88692" w:date="2020-06-18T10:04:00Z"/>
                    <w:del w:id="7318" w:author="Fegie" w:date="2021-04-28T12:03:00Z"/>
                    <w:rFonts w:ascii="標楷體" w:eastAsia="標楷體" w:hAnsi="標楷體"/>
                  </w:rPr>
                </w:rPrChange>
              </w:rPr>
            </w:pPr>
            <w:ins w:id="7319" w:author="88692" w:date="2020-06-18T10:04:00Z">
              <w:del w:id="7320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321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6:研究所</w:delText>
                </w:r>
                <w:bookmarkStart w:id="7322" w:name="_Toc71198268"/>
                <w:bookmarkEnd w:id="7322"/>
              </w:del>
            </w:ins>
          </w:p>
          <w:p w14:paraId="34CAF7C4" w14:textId="67E5E516" w:rsidR="00D17183" w:rsidRPr="00B75363" w:rsidDel="009661CB" w:rsidRDefault="00D17183" w:rsidP="00D17183">
            <w:pPr>
              <w:rPr>
                <w:ins w:id="7323" w:author="88692" w:date="2020-06-18T10:04:00Z"/>
                <w:del w:id="7324" w:author="Fegie" w:date="2021-04-28T12:03:00Z"/>
                <w:rFonts w:ascii="標楷體" w:eastAsia="標楷體" w:hAnsi="標楷體"/>
                <w:color w:val="FF0000"/>
                <w:rPrChange w:id="7325" w:author="88692" w:date="2020-06-18T10:14:00Z">
                  <w:rPr>
                    <w:ins w:id="7326" w:author="88692" w:date="2020-06-18T10:04:00Z"/>
                    <w:del w:id="7327" w:author="Fegie" w:date="2021-04-28T12:03:00Z"/>
                    <w:rFonts w:ascii="標楷體" w:eastAsia="標楷體" w:hAnsi="標楷體"/>
                  </w:rPr>
                </w:rPrChange>
              </w:rPr>
            </w:pPr>
            <w:ins w:id="7328" w:author="88692" w:date="2020-06-18T10:04:00Z">
              <w:del w:id="7329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330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7:博士"</w:delText>
                </w:r>
                <w:bookmarkStart w:id="7331" w:name="_Toc71198269"/>
                <w:bookmarkEnd w:id="7331"/>
              </w:del>
            </w:ins>
          </w:p>
        </w:tc>
        <w:bookmarkStart w:id="7332" w:name="_Toc71198270"/>
        <w:bookmarkEnd w:id="7332"/>
      </w:tr>
      <w:tr w:rsidR="00B75363" w:rsidRPr="00B75363" w:rsidDel="009661CB" w14:paraId="0B4AF180" w14:textId="61716F80" w:rsidTr="00D17183">
        <w:trPr>
          <w:trHeight w:val="291"/>
          <w:jc w:val="center"/>
          <w:ins w:id="7333" w:author="88692" w:date="2020-06-18T10:04:00Z"/>
          <w:del w:id="7334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FE9D6" w14:textId="00DA3B5F" w:rsidR="00D17183" w:rsidRPr="00B75363" w:rsidDel="009661CB" w:rsidRDefault="00D17183" w:rsidP="00D17183">
            <w:pPr>
              <w:rPr>
                <w:ins w:id="7335" w:author="88692" w:date="2020-06-18T10:04:00Z"/>
                <w:del w:id="7336" w:author="Fegie" w:date="2021-04-28T12:03:00Z"/>
                <w:rFonts w:ascii="標楷體" w:eastAsia="標楷體" w:hAnsi="標楷體"/>
                <w:color w:val="FF0000"/>
                <w:rPrChange w:id="7337" w:author="88692" w:date="2020-06-18T10:14:00Z">
                  <w:rPr>
                    <w:ins w:id="7338" w:author="88692" w:date="2020-06-18T10:04:00Z"/>
                    <w:del w:id="7339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340" w:name="_Toc71198271"/>
            <w:bookmarkEnd w:id="7340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A9D8C" w14:textId="3F79F74F" w:rsidR="00D17183" w:rsidRPr="00B75363" w:rsidDel="009661CB" w:rsidRDefault="00D17183" w:rsidP="00D17183">
            <w:pPr>
              <w:rPr>
                <w:ins w:id="7341" w:author="88692" w:date="2020-06-18T10:04:00Z"/>
                <w:del w:id="7342" w:author="Fegie" w:date="2021-04-28T12:03:00Z"/>
                <w:rFonts w:ascii="標楷體" w:eastAsia="標楷體" w:hAnsi="標楷體"/>
                <w:color w:val="FF0000"/>
                <w:rPrChange w:id="7343" w:author="88692" w:date="2020-06-18T10:14:00Z">
                  <w:rPr>
                    <w:ins w:id="7344" w:author="88692" w:date="2020-06-18T10:04:00Z"/>
                    <w:del w:id="7345" w:author="Fegie" w:date="2021-04-28T12:03:00Z"/>
                    <w:rFonts w:ascii="標楷體" w:eastAsia="標楷體" w:hAnsi="標楷體"/>
                  </w:rPr>
                </w:rPrChange>
              </w:rPr>
            </w:pPr>
            <w:ins w:id="7346" w:author="88692" w:date="2020-06-18T10:04:00Z">
              <w:del w:id="7347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348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自有住宅有無</w:delText>
                </w:r>
                <w:bookmarkStart w:id="7349" w:name="_Toc71198272"/>
                <w:bookmarkEnd w:id="7349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ABF6D" w14:textId="4A42E8B1" w:rsidR="00D17183" w:rsidRPr="00B75363" w:rsidDel="009661CB" w:rsidRDefault="00D17183" w:rsidP="00D17183">
            <w:pPr>
              <w:rPr>
                <w:ins w:id="7350" w:author="88692" w:date="2020-06-18T10:04:00Z"/>
                <w:del w:id="7351" w:author="Fegie" w:date="2021-04-28T12:03:00Z"/>
                <w:rFonts w:ascii="標楷體" w:eastAsia="標楷體" w:hAnsi="標楷體"/>
                <w:color w:val="FF0000"/>
                <w:rPrChange w:id="7352" w:author="88692" w:date="2020-06-18T10:14:00Z">
                  <w:rPr>
                    <w:ins w:id="7353" w:author="88692" w:date="2020-06-18T10:04:00Z"/>
                    <w:del w:id="7354" w:author="Fegie" w:date="2021-04-28T12:03:00Z"/>
                    <w:rFonts w:ascii="標楷體" w:eastAsia="標楷體" w:hAnsi="標楷體"/>
                  </w:rPr>
                </w:rPrChange>
              </w:rPr>
            </w:pPr>
            <w:ins w:id="7355" w:author="88692" w:date="2020-06-18T10:04:00Z">
              <w:del w:id="7356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357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X(01)</w:delText>
                </w:r>
                <w:bookmarkStart w:id="7358" w:name="_Toc71198273"/>
                <w:bookmarkEnd w:id="7358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EA1F4" w14:textId="03E59988" w:rsidR="00D17183" w:rsidRPr="00B75363" w:rsidDel="009661CB" w:rsidRDefault="00D17183" w:rsidP="00D17183">
            <w:pPr>
              <w:rPr>
                <w:ins w:id="7359" w:author="88692" w:date="2020-06-18T10:04:00Z"/>
                <w:del w:id="7360" w:author="Fegie" w:date="2021-04-28T12:03:00Z"/>
                <w:rFonts w:ascii="標楷體" w:eastAsia="標楷體" w:hAnsi="標楷體"/>
                <w:color w:val="FF0000"/>
                <w:rPrChange w:id="7361" w:author="88692" w:date="2020-06-18T10:14:00Z">
                  <w:rPr>
                    <w:ins w:id="7362" w:author="88692" w:date="2020-06-18T10:04:00Z"/>
                    <w:del w:id="7363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364" w:name="_Toc71198274"/>
            <w:bookmarkEnd w:id="7364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C0AC" w14:textId="19817C76" w:rsidR="00D17183" w:rsidRPr="00B75363" w:rsidDel="009661CB" w:rsidRDefault="00D17183" w:rsidP="00D17183">
            <w:pPr>
              <w:rPr>
                <w:ins w:id="7365" w:author="88692" w:date="2020-06-18T10:04:00Z"/>
                <w:del w:id="7366" w:author="Fegie" w:date="2021-04-28T12:03:00Z"/>
                <w:rFonts w:ascii="標楷體" w:eastAsia="標楷體" w:hAnsi="標楷體"/>
                <w:color w:val="FF0000"/>
                <w:rPrChange w:id="7367" w:author="88692" w:date="2020-06-18T10:14:00Z">
                  <w:rPr>
                    <w:ins w:id="7368" w:author="88692" w:date="2020-06-18T10:04:00Z"/>
                    <w:del w:id="7369" w:author="Fegie" w:date="2021-04-28T12:03:00Z"/>
                    <w:rFonts w:ascii="標楷體" w:eastAsia="標楷體" w:hAnsi="標楷體"/>
                  </w:rPr>
                </w:rPrChange>
              </w:rPr>
            </w:pPr>
            <w:ins w:id="7370" w:author="88692" w:date="2020-06-18T10:04:00Z">
              <w:del w:id="7371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372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下拉式選單</w:delText>
                </w:r>
                <w:bookmarkStart w:id="7373" w:name="_Toc71198275"/>
                <w:bookmarkEnd w:id="7373"/>
              </w:del>
            </w:ins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2E58" w14:textId="17908CC4" w:rsidR="00D17183" w:rsidRPr="00B75363" w:rsidDel="009661CB" w:rsidRDefault="00D17183" w:rsidP="00D17183">
            <w:pPr>
              <w:rPr>
                <w:ins w:id="7374" w:author="88692" w:date="2020-06-18T10:04:00Z"/>
                <w:del w:id="7375" w:author="Fegie" w:date="2021-04-28T12:03:00Z"/>
                <w:rFonts w:ascii="標楷體" w:eastAsia="標楷體" w:hAnsi="標楷體"/>
                <w:color w:val="FF0000"/>
                <w:rPrChange w:id="7376" w:author="88692" w:date="2020-06-18T10:14:00Z">
                  <w:rPr>
                    <w:ins w:id="7377" w:author="88692" w:date="2020-06-18T10:04:00Z"/>
                    <w:del w:id="737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379" w:name="_Toc71198276"/>
            <w:bookmarkEnd w:id="7379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9D816" w14:textId="67061793" w:rsidR="00D17183" w:rsidRPr="00B75363" w:rsidDel="009661CB" w:rsidRDefault="00B75363" w:rsidP="00D17183">
            <w:pPr>
              <w:rPr>
                <w:ins w:id="7380" w:author="88692" w:date="2020-06-18T10:04:00Z"/>
                <w:del w:id="7381" w:author="Fegie" w:date="2021-04-28T12:03:00Z"/>
                <w:rFonts w:ascii="標楷體" w:eastAsia="標楷體" w:hAnsi="標楷體"/>
                <w:color w:val="FF0000"/>
                <w:rPrChange w:id="7382" w:author="88692" w:date="2020-06-18T10:14:00Z">
                  <w:rPr>
                    <w:ins w:id="7383" w:author="88692" w:date="2020-06-18T10:04:00Z"/>
                    <w:del w:id="7384" w:author="Fegie" w:date="2021-04-28T12:03:00Z"/>
                    <w:rFonts w:ascii="標楷體" w:eastAsia="標楷體" w:hAnsi="標楷體"/>
                  </w:rPr>
                </w:rPrChange>
              </w:rPr>
            </w:pPr>
            <w:ins w:id="7385" w:author="88692" w:date="2020-06-18T10:14:00Z">
              <w:del w:id="7386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387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388" w:name="_Toc71198277"/>
            <w:bookmarkEnd w:id="7388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3A6F8" w14:textId="6E2A75E6" w:rsidR="00D17183" w:rsidRPr="00B75363" w:rsidDel="009661CB" w:rsidRDefault="00D17183" w:rsidP="00D17183">
            <w:pPr>
              <w:rPr>
                <w:ins w:id="7389" w:author="88692" w:date="2020-06-18T10:04:00Z"/>
                <w:del w:id="7390" w:author="Fegie" w:date="2021-04-28T12:03:00Z"/>
                <w:rFonts w:ascii="標楷體" w:eastAsia="標楷體" w:hAnsi="標楷體"/>
                <w:color w:val="FF0000"/>
                <w:rPrChange w:id="7391" w:author="88692" w:date="2020-06-18T10:14:00Z">
                  <w:rPr>
                    <w:ins w:id="7392" w:author="88692" w:date="2020-06-18T10:04:00Z"/>
                    <w:del w:id="7393" w:author="Fegie" w:date="2021-04-28T12:03:00Z"/>
                    <w:rFonts w:ascii="標楷體" w:eastAsia="標楷體" w:hAnsi="標楷體"/>
                  </w:rPr>
                </w:rPrChange>
              </w:rPr>
            </w:pPr>
            <w:ins w:id="7394" w:author="88692" w:date="2020-06-18T10:13:00Z">
              <w:del w:id="7395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396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397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398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399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400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401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402" w:name="_Toc71198278"/>
            <w:bookmarkEnd w:id="7402"/>
          </w:p>
          <w:p w14:paraId="25797646" w14:textId="0D24B85B" w:rsidR="00D17183" w:rsidRPr="00B75363" w:rsidDel="009661CB" w:rsidRDefault="00D17183" w:rsidP="00D17183">
            <w:pPr>
              <w:rPr>
                <w:ins w:id="7403" w:author="88692" w:date="2020-06-18T10:04:00Z"/>
                <w:del w:id="7404" w:author="Fegie" w:date="2021-04-28T12:03:00Z"/>
                <w:rFonts w:ascii="標楷體" w:eastAsia="標楷體" w:hAnsi="標楷體"/>
                <w:color w:val="FF0000"/>
                <w:rPrChange w:id="7405" w:author="88692" w:date="2020-06-18T10:14:00Z">
                  <w:rPr>
                    <w:ins w:id="7406" w:author="88692" w:date="2020-06-18T10:04:00Z"/>
                    <w:del w:id="7407" w:author="Fegie" w:date="2021-04-28T12:03:00Z"/>
                    <w:rFonts w:ascii="標楷體" w:eastAsia="標楷體" w:hAnsi="標楷體"/>
                  </w:rPr>
                </w:rPrChange>
              </w:rPr>
            </w:pPr>
            <w:ins w:id="7408" w:author="88692" w:date="2020-06-18T10:04:00Z">
              <w:del w:id="7409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410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Y:是</w:delText>
                </w:r>
                <w:bookmarkStart w:id="7411" w:name="_Toc71198279"/>
                <w:bookmarkEnd w:id="7411"/>
              </w:del>
            </w:ins>
          </w:p>
          <w:p w14:paraId="3FBB30C6" w14:textId="42C02C54" w:rsidR="00D17183" w:rsidRPr="00B75363" w:rsidDel="009661CB" w:rsidRDefault="00D17183" w:rsidP="00D17183">
            <w:pPr>
              <w:rPr>
                <w:ins w:id="7412" w:author="88692" w:date="2020-06-18T10:04:00Z"/>
                <w:del w:id="7413" w:author="Fegie" w:date="2021-04-28T12:03:00Z"/>
                <w:rFonts w:ascii="標楷體" w:eastAsia="標楷體" w:hAnsi="標楷體"/>
                <w:color w:val="FF0000"/>
                <w:rPrChange w:id="7414" w:author="88692" w:date="2020-06-18T10:14:00Z">
                  <w:rPr>
                    <w:ins w:id="7415" w:author="88692" w:date="2020-06-18T10:04:00Z"/>
                    <w:del w:id="7416" w:author="Fegie" w:date="2021-04-28T12:03:00Z"/>
                    <w:rFonts w:ascii="標楷體" w:eastAsia="標楷體" w:hAnsi="標楷體"/>
                  </w:rPr>
                </w:rPrChange>
              </w:rPr>
            </w:pPr>
            <w:ins w:id="7417" w:author="88692" w:date="2020-06-18T10:04:00Z">
              <w:del w:id="7418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419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N:否</w:delText>
                </w:r>
                <w:bookmarkStart w:id="7420" w:name="_Toc71198280"/>
                <w:bookmarkEnd w:id="7420"/>
              </w:del>
            </w:ins>
          </w:p>
        </w:tc>
        <w:bookmarkStart w:id="7421" w:name="_Toc71198281"/>
        <w:bookmarkEnd w:id="7421"/>
      </w:tr>
      <w:tr w:rsidR="00B75363" w:rsidRPr="00B75363" w:rsidDel="009661CB" w14:paraId="77EEA6A3" w14:textId="626EFBD3" w:rsidTr="00D17183">
        <w:trPr>
          <w:trHeight w:val="291"/>
          <w:jc w:val="center"/>
          <w:ins w:id="7422" w:author="88692" w:date="2020-06-18T10:04:00Z"/>
          <w:del w:id="7423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F7F9C" w14:textId="57CF6B4C" w:rsidR="00D17183" w:rsidRPr="00B75363" w:rsidDel="009661CB" w:rsidRDefault="00D17183" w:rsidP="00D17183">
            <w:pPr>
              <w:rPr>
                <w:ins w:id="7424" w:author="88692" w:date="2020-06-18T10:04:00Z"/>
                <w:del w:id="7425" w:author="Fegie" w:date="2021-04-28T12:03:00Z"/>
                <w:rFonts w:ascii="標楷體" w:eastAsia="標楷體" w:hAnsi="標楷體"/>
                <w:color w:val="FF0000"/>
                <w:rPrChange w:id="7426" w:author="88692" w:date="2020-06-18T10:14:00Z">
                  <w:rPr>
                    <w:ins w:id="7427" w:author="88692" w:date="2020-06-18T10:04:00Z"/>
                    <w:del w:id="742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429" w:name="_Toc71198282"/>
            <w:bookmarkEnd w:id="7429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61C8" w14:textId="779199E4" w:rsidR="00D17183" w:rsidRPr="00B75363" w:rsidDel="009661CB" w:rsidRDefault="00D17183" w:rsidP="00D17183">
            <w:pPr>
              <w:rPr>
                <w:ins w:id="7430" w:author="88692" w:date="2020-06-18T10:04:00Z"/>
                <w:del w:id="7431" w:author="Fegie" w:date="2021-04-28T12:03:00Z"/>
                <w:rFonts w:ascii="標楷體" w:eastAsia="標楷體" w:hAnsi="標楷體"/>
                <w:color w:val="FF0000"/>
                <w:rPrChange w:id="7432" w:author="88692" w:date="2020-06-18T10:14:00Z">
                  <w:rPr>
                    <w:ins w:id="7433" w:author="88692" w:date="2020-06-18T10:04:00Z"/>
                    <w:del w:id="7434" w:author="Fegie" w:date="2021-04-28T12:03:00Z"/>
                    <w:rFonts w:ascii="標楷體" w:eastAsia="標楷體" w:hAnsi="標楷體"/>
                  </w:rPr>
                </w:rPrChange>
              </w:rPr>
            </w:pPr>
            <w:ins w:id="7435" w:author="88692" w:date="2020-06-18T10:04:00Z">
              <w:del w:id="7436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437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任職機構名稱</w:delText>
                </w:r>
                <w:bookmarkStart w:id="7438" w:name="_Toc71198283"/>
                <w:bookmarkEnd w:id="7438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714E4" w14:textId="00911366" w:rsidR="00D17183" w:rsidRPr="00B75363" w:rsidDel="009661CB" w:rsidRDefault="00D17183" w:rsidP="00D17183">
            <w:pPr>
              <w:rPr>
                <w:ins w:id="7439" w:author="88692" w:date="2020-06-18T10:04:00Z"/>
                <w:del w:id="7440" w:author="Fegie" w:date="2021-04-28T12:03:00Z"/>
                <w:rFonts w:ascii="標楷體" w:eastAsia="標楷體" w:hAnsi="標楷體"/>
                <w:color w:val="FF0000"/>
                <w:rPrChange w:id="7441" w:author="88692" w:date="2020-06-18T10:14:00Z">
                  <w:rPr>
                    <w:ins w:id="7442" w:author="88692" w:date="2020-06-18T10:04:00Z"/>
                    <w:del w:id="7443" w:author="Fegie" w:date="2021-04-28T12:03:00Z"/>
                    <w:rFonts w:ascii="標楷體" w:eastAsia="標楷體" w:hAnsi="標楷體"/>
                  </w:rPr>
                </w:rPrChange>
              </w:rPr>
            </w:pPr>
            <w:ins w:id="7444" w:author="88692" w:date="2020-06-18T10:04:00Z">
              <w:del w:id="7445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446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X(60)</w:delText>
                </w:r>
                <w:bookmarkStart w:id="7447" w:name="_Toc71198284"/>
                <w:bookmarkEnd w:id="7447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94380" w14:textId="58A1F37D" w:rsidR="00D17183" w:rsidRPr="00B75363" w:rsidDel="009661CB" w:rsidRDefault="00D17183" w:rsidP="00D17183">
            <w:pPr>
              <w:rPr>
                <w:ins w:id="7448" w:author="88692" w:date="2020-06-18T10:04:00Z"/>
                <w:del w:id="7449" w:author="Fegie" w:date="2021-04-28T12:03:00Z"/>
                <w:rFonts w:ascii="標楷體" w:eastAsia="標楷體" w:hAnsi="標楷體"/>
                <w:color w:val="FF0000"/>
                <w:rPrChange w:id="7450" w:author="88692" w:date="2020-06-18T10:14:00Z">
                  <w:rPr>
                    <w:ins w:id="7451" w:author="88692" w:date="2020-06-18T10:04:00Z"/>
                    <w:del w:id="745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453" w:name="_Toc71198285"/>
            <w:bookmarkEnd w:id="7453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F42B7" w14:textId="5806EE88" w:rsidR="00D17183" w:rsidRPr="00B75363" w:rsidDel="009661CB" w:rsidRDefault="00D17183" w:rsidP="00D17183">
            <w:pPr>
              <w:rPr>
                <w:ins w:id="7454" w:author="88692" w:date="2020-06-18T10:04:00Z"/>
                <w:del w:id="7455" w:author="Fegie" w:date="2021-04-28T12:03:00Z"/>
                <w:rFonts w:ascii="標楷體" w:eastAsia="標楷體" w:hAnsi="標楷體"/>
                <w:color w:val="FF0000"/>
                <w:rPrChange w:id="7456" w:author="88692" w:date="2020-06-18T10:14:00Z">
                  <w:rPr>
                    <w:ins w:id="7457" w:author="88692" w:date="2020-06-18T10:04:00Z"/>
                    <w:del w:id="745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459" w:name="_Toc71198286"/>
            <w:bookmarkEnd w:id="7459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4FAD" w14:textId="1CF9C0D5" w:rsidR="00D17183" w:rsidRPr="00B75363" w:rsidDel="009661CB" w:rsidRDefault="00D17183" w:rsidP="00D17183">
            <w:pPr>
              <w:rPr>
                <w:ins w:id="7460" w:author="88692" w:date="2020-06-18T10:04:00Z"/>
                <w:del w:id="7461" w:author="Fegie" w:date="2021-04-28T12:03:00Z"/>
                <w:rFonts w:ascii="標楷體" w:eastAsia="標楷體" w:hAnsi="標楷體"/>
                <w:color w:val="FF0000"/>
                <w:rPrChange w:id="7462" w:author="88692" w:date="2020-06-18T10:14:00Z">
                  <w:rPr>
                    <w:ins w:id="7463" w:author="88692" w:date="2020-06-18T10:04:00Z"/>
                    <w:del w:id="746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465" w:name="_Toc71198287"/>
            <w:bookmarkEnd w:id="7465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A0F4" w14:textId="7FF34398" w:rsidR="00D17183" w:rsidRPr="00B75363" w:rsidDel="009661CB" w:rsidRDefault="00B75363" w:rsidP="00D17183">
            <w:pPr>
              <w:rPr>
                <w:ins w:id="7466" w:author="88692" w:date="2020-06-18T10:04:00Z"/>
                <w:del w:id="7467" w:author="Fegie" w:date="2021-04-28T12:03:00Z"/>
                <w:rFonts w:ascii="標楷體" w:eastAsia="標楷體" w:hAnsi="標楷體"/>
                <w:color w:val="FF0000"/>
                <w:rPrChange w:id="7468" w:author="88692" w:date="2020-06-18T10:14:00Z">
                  <w:rPr>
                    <w:ins w:id="7469" w:author="88692" w:date="2020-06-18T10:04:00Z"/>
                    <w:del w:id="7470" w:author="Fegie" w:date="2021-04-28T12:03:00Z"/>
                    <w:rFonts w:ascii="標楷體" w:eastAsia="標楷體" w:hAnsi="標楷體"/>
                  </w:rPr>
                </w:rPrChange>
              </w:rPr>
            </w:pPr>
            <w:ins w:id="7471" w:author="88692" w:date="2020-06-18T10:14:00Z">
              <w:del w:id="7472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473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474" w:name="_Toc71198288"/>
            <w:bookmarkEnd w:id="7474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B62EB" w14:textId="4BD26B66" w:rsidR="00D17183" w:rsidRPr="00B75363" w:rsidDel="009661CB" w:rsidRDefault="00D17183" w:rsidP="00D17183">
            <w:pPr>
              <w:rPr>
                <w:ins w:id="7475" w:author="88692" w:date="2020-06-18T10:04:00Z"/>
                <w:del w:id="7476" w:author="Fegie" w:date="2021-04-28T12:03:00Z"/>
                <w:rFonts w:ascii="標楷體" w:eastAsia="標楷體" w:hAnsi="標楷體"/>
                <w:color w:val="FF0000"/>
                <w:rPrChange w:id="7477" w:author="88692" w:date="2020-06-18T10:14:00Z">
                  <w:rPr>
                    <w:ins w:id="7478" w:author="88692" w:date="2020-06-18T10:04:00Z"/>
                    <w:del w:id="7479" w:author="Fegie" w:date="2021-04-28T12:03:00Z"/>
                    <w:rFonts w:ascii="標楷體" w:eastAsia="標楷體" w:hAnsi="標楷體"/>
                  </w:rPr>
                </w:rPrChange>
              </w:rPr>
            </w:pPr>
            <w:ins w:id="7480" w:author="88692" w:date="2020-06-18T10:13:00Z">
              <w:del w:id="7481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482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483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484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485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486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487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488" w:name="_Toc71198289"/>
            <w:bookmarkEnd w:id="7488"/>
          </w:p>
        </w:tc>
        <w:bookmarkStart w:id="7489" w:name="_Toc71198290"/>
        <w:bookmarkEnd w:id="7489"/>
      </w:tr>
      <w:tr w:rsidR="00B75363" w:rsidRPr="00B75363" w:rsidDel="009661CB" w14:paraId="0A3471C9" w14:textId="41004A0F" w:rsidTr="00D17183">
        <w:trPr>
          <w:trHeight w:val="291"/>
          <w:jc w:val="center"/>
          <w:ins w:id="7490" w:author="88692" w:date="2020-06-18T10:04:00Z"/>
          <w:del w:id="7491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B02E" w14:textId="56BFAA56" w:rsidR="00B75363" w:rsidRPr="00B75363" w:rsidDel="009661CB" w:rsidRDefault="00B75363" w:rsidP="00B75363">
            <w:pPr>
              <w:rPr>
                <w:ins w:id="7492" w:author="88692" w:date="2020-06-18T10:04:00Z"/>
                <w:del w:id="7493" w:author="Fegie" w:date="2021-04-28T12:03:00Z"/>
                <w:rFonts w:ascii="標楷體" w:eastAsia="標楷體" w:hAnsi="標楷體"/>
                <w:color w:val="FF0000"/>
                <w:rPrChange w:id="7494" w:author="88692" w:date="2020-06-18T10:14:00Z">
                  <w:rPr>
                    <w:ins w:id="7495" w:author="88692" w:date="2020-06-18T10:04:00Z"/>
                    <w:del w:id="749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497" w:name="_Toc71198291"/>
            <w:bookmarkEnd w:id="7497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29D04" w14:textId="3C6CCCA6" w:rsidR="00B75363" w:rsidRPr="00B75363" w:rsidDel="009661CB" w:rsidRDefault="00B75363" w:rsidP="00B75363">
            <w:pPr>
              <w:rPr>
                <w:ins w:id="7498" w:author="88692" w:date="2020-06-18T10:04:00Z"/>
                <w:del w:id="7499" w:author="Fegie" w:date="2021-04-28T12:03:00Z"/>
                <w:rFonts w:ascii="標楷體" w:eastAsia="標楷體" w:hAnsi="標楷體"/>
                <w:color w:val="FF0000"/>
                <w:rPrChange w:id="7500" w:author="88692" w:date="2020-06-18T10:14:00Z">
                  <w:rPr>
                    <w:ins w:id="7501" w:author="88692" w:date="2020-06-18T10:04:00Z"/>
                    <w:del w:id="7502" w:author="Fegie" w:date="2021-04-28T12:03:00Z"/>
                    <w:rFonts w:ascii="標楷體" w:eastAsia="標楷體" w:hAnsi="標楷體"/>
                  </w:rPr>
                </w:rPrChange>
              </w:rPr>
            </w:pPr>
            <w:ins w:id="7503" w:author="88692" w:date="2020-06-18T10:04:00Z">
              <w:del w:id="7504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505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任職機構統編</w:delText>
                </w:r>
                <w:bookmarkStart w:id="7506" w:name="_Toc71198292"/>
                <w:bookmarkEnd w:id="7506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E8727" w14:textId="09CFB697" w:rsidR="00B75363" w:rsidRPr="00B75363" w:rsidDel="009661CB" w:rsidRDefault="00B75363" w:rsidP="00B75363">
            <w:pPr>
              <w:rPr>
                <w:ins w:id="7507" w:author="88692" w:date="2020-06-18T10:04:00Z"/>
                <w:del w:id="7508" w:author="Fegie" w:date="2021-04-28T12:03:00Z"/>
                <w:rFonts w:ascii="標楷體" w:eastAsia="標楷體" w:hAnsi="標楷體"/>
                <w:color w:val="FF0000"/>
                <w:rPrChange w:id="7509" w:author="88692" w:date="2020-06-18T10:14:00Z">
                  <w:rPr>
                    <w:ins w:id="7510" w:author="88692" w:date="2020-06-18T10:04:00Z"/>
                    <w:del w:id="7511" w:author="Fegie" w:date="2021-04-28T12:03:00Z"/>
                    <w:rFonts w:ascii="標楷體" w:eastAsia="標楷體" w:hAnsi="標楷體"/>
                  </w:rPr>
                </w:rPrChange>
              </w:rPr>
            </w:pPr>
            <w:ins w:id="7512" w:author="88692" w:date="2020-06-18T10:04:00Z">
              <w:del w:id="7513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514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X(08)</w:delText>
                </w:r>
                <w:bookmarkStart w:id="7515" w:name="_Toc71198293"/>
                <w:bookmarkEnd w:id="7515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3E82A" w14:textId="009C7B1A" w:rsidR="00B75363" w:rsidRPr="00B75363" w:rsidDel="009661CB" w:rsidRDefault="00B75363" w:rsidP="00B75363">
            <w:pPr>
              <w:rPr>
                <w:ins w:id="7516" w:author="88692" w:date="2020-06-18T10:04:00Z"/>
                <w:del w:id="7517" w:author="Fegie" w:date="2021-04-28T12:03:00Z"/>
                <w:rFonts w:ascii="標楷體" w:eastAsia="標楷體" w:hAnsi="標楷體"/>
                <w:color w:val="FF0000"/>
                <w:rPrChange w:id="7518" w:author="88692" w:date="2020-06-18T10:14:00Z">
                  <w:rPr>
                    <w:ins w:id="7519" w:author="88692" w:date="2020-06-18T10:04:00Z"/>
                    <w:del w:id="752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521" w:name="_Toc71198294"/>
            <w:bookmarkEnd w:id="7521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E7CFC" w14:textId="0E2B496C" w:rsidR="00B75363" w:rsidRPr="00B75363" w:rsidDel="009661CB" w:rsidRDefault="00B75363" w:rsidP="00B75363">
            <w:pPr>
              <w:rPr>
                <w:ins w:id="7522" w:author="88692" w:date="2020-06-18T10:04:00Z"/>
                <w:del w:id="7523" w:author="Fegie" w:date="2021-04-28T12:03:00Z"/>
                <w:rFonts w:ascii="標楷體" w:eastAsia="標楷體" w:hAnsi="標楷體"/>
                <w:color w:val="FF0000"/>
                <w:rPrChange w:id="7524" w:author="88692" w:date="2020-06-18T10:14:00Z">
                  <w:rPr>
                    <w:ins w:id="7525" w:author="88692" w:date="2020-06-18T10:04:00Z"/>
                    <w:del w:id="752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527" w:name="_Toc71198295"/>
            <w:bookmarkEnd w:id="7527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D8E69" w14:textId="2DAC77D3" w:rsidR="00B75363" w:rsidRPr="00B75363" w:rsidDel="009661CB" w:rsidRDefault="00B75363" w:rsidP="00B75363">
            <w:pPr>
              <w:rPr>
                <w:ins w:id="7528" w:author="88692" w:date="2020-06-18T10:04:00Z"/>
                <w:del w:id="7529" w:author="Fegie" w:date="2021-04-28T12:03:00Z"/>
                <w:rFonts w:ascii="標楷體" w:eastAsia="標楷體" w:hAnsi="標楷體"/>
                <w:color w:val="FF0000"/>
                <w:rPrChange w:id="7530" w:author="88692" w:date="2020-06-18T10:14:00Z">
                  <w:rPr>
                    <w:ins w:id="7531" w:author="88692" w:date="2020-06-18T10:04:00Z"/>
                    <w:del w:id="753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533" w:name="_Toc71198296"/>
            <w:bookmarkEnd w:id="7533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D3B32" w14:textId="0869836B" w:rsidR="00B75363" w:rsidRPr="00B75363" w:rsidDel="009661CB" w:rsidRDefault="00B75363" w:rsidP="00B75363">
            <w:pPr>
              <w:rPr>
                <w:ins w:id="7534" w:author="88692" w:date="2020-06-18T10:04:00Z"/>
                <w:del w:id="7535" w:author="Fegie" w:date="2021-04-28T12:03:00Z"/>
                <w:rFonts w:ascii="標楷體" w:eastAsia="標楷體" w:hAnsi="標楷體"/>
                <w:color w:val="FF0000"/>
                <w:rPrChange w:id="7536" w:author="88692" w:date="2020-06-18T10:14:00Z">
                  <w:rPr>
                    <w:ins w:id="7537" w:author="88692" w:date="2020-06-18T10:04:00Z"/>
                    <w:del w:id="7538" w:author="Fegie" w:date="2021-04-28T12:03:00Z"/>
                    <w:rFonts w:ascii="標楷體" w:eastAsia="標楷體" w:hAnsi="標楷體"/>
                  </w:rPr>
                </w:rPrChange>
              </w:rPr>
            </w:pPr>
            <w:ins w:id="7539" w:author="88692" w:date="2020-06-18T10:14:00Z">
              <w:del w:id="7540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541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542" w:name="_Toc71198297"/>
            <w:bookmarkEnd w:id="7542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4D10B" w14:textId="1E8DCD0E" w:rsidR="00B75363" w:rsidRPr="00B75363" w:rsidDel="009661CB" w:rsidRDefault="00B75363" w:rsidP="00B75363">
            <w:pPr>
              <w:rPr>
                <w:ins w:id="7543" w:author="88692" w:date="2020-06-18T10:04:00Z"/>
                <w:del w:id="7544" w:author="Fegie" w:date="2021-04-28T12:03:00Z"/>
                <w:rFonts w:ascii="標楷體" w:eastAsia="標楷體" w:hAnsi="標楷體"/>
                <w:color w:val="FF0000"/>
                <w:rPrChange w:id="7545" w:author="88692" w:date="2020-06-18T10:14:00Z">
                  <w:rPr>
                    <w:ins w:id="7546" w:author="88692" w:date="2020-06-18T10:04:00Z"/>
                    <w:del w:id="7547" w:author="Fegie" w:date="2021-04-28T12:03:00Z"/>
                    <w:rFonts w:ascii="標楷體" w:eastAsia="標楷體" w:hAnsi="標楷體"/>
                  </w:rPr>
                </w:rPrChange>
              </w:rPr>
            </w:pPr>
            <w:ins w:id="7548" w:author="88692" w:date="2020-06-18T10:13:00Z">
              <w:del w:id="7549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550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551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552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553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554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555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556" w:name="_Toc71198298"/>
            <w:bookmarkEnd w:id="7556"/>
          </w:p>
        </w:tc>
        <w:bookmarkStart w:id="7557" w:name="_Toc71198299"/>
        <w:bookmarkEnd w:id="7557"/>
      </w:tr>
      <w:tr w:rsidR="00B75363" w:rsidRPr="00B75363" w:rsidDel="009661CB" w14:paraId="7CB3408B" w14:textId="25C98F67" w:rsidTr="00D17183">
        <w:trPr>
          <w:trHeight w:val="291"/>
          <w:jc w:val="center"/>
          <w:ins w:id="7558" w:author="88692" w:date="2020-06-18T10:04:00Z"/>
          <w:del w:id="7559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DD6E2" w14:textId="4325EF3A" w:rsidR="00B75363" w:rsidRPr="00B75363" w:rsidDel="009661CB" w:rsidRDefault="00B75363" w:rsidP="00B75363">
            <w:pPr>
              <w:rPr>
                <w:ins w:id="7560" w:author="88692" w:date="2020-06-18T10:04:00Z"/>
                <w:del w:id="7561" w:author="Fegie" w:date="2021-04-28T12:03:00Z"/>
                <w:rFonts w:ascii="標楷體" w:eastAsia="標楷體" w:hAnsi="標楷體"/>
                <w:color w:val="FF0000"/>
                <w:rPrChange w:id="7562" w:author="88692" w:date="2020-06-18T10:14:00Z">
                  <w:rPr>
                    <w:ins w:id="7563" w:author="88692" w:date="2020-06-18T10:04:00Z"/>
                    <w:del w:id="756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565" w:name="_Toc71198300"/>
            <w:bookmarkEnd w:id="7565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94BAE" w14:textId="2D19E395" w:rsidR="00B75363" w:rsidRPr="00B75363" w:rsidDel="009661CB" w:rsidRDefault="00B75363" w:rsidP="00B75363">
            <w:pPr>
              <w:rPr>
                <w:ins w:id="7566" w:author="88692" w:date="2020-06-18T10:04:00Z"/>
                <w:del w:id="7567" w:author="Fegie" w:date="2021-04-28T12:03:00Z"/>
                <w:rFonts w:ascii="標楷體" w:eastAsia="標楷體" w:hAnsi="標楷體"/>
                <w:color w:val="FF0000"/>
                <w:rPrChange w:id="7568" w:author="88692" w:date="2020-06-18T10:14:00Z">
                  <w:rPr>
                    <w:ins w:id="7569" w:author="88692" w:date="2020-06-18T10:04:00Z"/>
                    <w:del w:id="7570" w:author="Fegie" w:date="2021-04-28T12:03:00Z"/>
                    <w:rFonts w:ascii="標楷體" w:eastAsia="標楷體" w:hAnsi="標楷體"/>
                  </w:rPr>
                </w:rPrChange>
              </w:rPr>
            </w:pPr>
            <w:ins w:id="7571" w:author="88692" w:date="2020-06-18T10:04:00Z">
              <w:del w:id="7572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573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任職機構電話</w:delText>
                </w:r>
                <w:bookmarkStart w:id="7574" w:name="_Toc71198301"/>
                <w:bookmarkEnd w:id="7574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9392A" w14:textId="0D89C9B5" w:rsidR="00B75363" w:rsidRPr="00B75363" w:rsidDel="009661CB" w:rsidRDefault="00B75363" w:rsidP="00B75363">
            <w:pPr>
              <w:rPr>
                <w:ins w:id="7575" w:author="88692" w:date="2020-06-18T10:04:00Z"/>
                <w:del w:id="7576" w:author="Fegie" w:date="2021-04-28T12:03:00Z"/>
                <w:rFonts w:ascii="標楷體" w:eastAsia="標楷體" w:hAnsi="標楷體"/>
                <w:color w:val="FF0000"/>
                <w:rPrChange w:id="7577" w:author="88692" w:date="2020-06-18T10:14:00Z">
                  <w:rPr>
                    <w:ins w:id="7578" w:author="88692" w:date="2020-06-18T10:04:00Z"/>
                    <w:del w:id="7579" w:author="Fegie" w:date="2021-04-28T12:03:00Z"/>
                    <w:rFonts w:ascii="標楷體" w:eastAsia="標楷體" w:hAnsi="標楷體"/>
                  </w:rPr>
                </w:rPrChange>
              </w:rPr>
            </w:pPr>
            <w:ins w:id="7580" w:author="88692" w:date="2020-06-18T10:04:00Z">
              <w:del w:id="7581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582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X(16)</w:delText>
                </w:r>
                <w:bookmarkStart w:id="7583" w:name="_Toc71198302"/>
                <w:bookmarkEnd w:id="7583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C9C3" w14:textId="7A0BDC93" w:rsidR="00B75363" w:rsidRPr="00B75363" w:rsidDel="009661CB" w:rsidRDefault="00B75363" w:rsidP="00B75363">
            <w:pPr>
              <w:rPr>
                <w:ins w:id="7584" w:author="88692" w:date="2020-06-18T10:04:00Z"/>
                <w:del w:id="7585" w:author="Fegie" w:date="2021-04-28T12:03:00Z"/>
                <w:rFonts w:ascii="標楷體" w:eastAsia="標楷體" w:hAnsi="標楷體"/>
                <w:color w:val="FF0000"/>
                <w:rPrChange w:id="7586" w:author="88692" w:date="2020-06-18T10:14:00Z">
                  <w:rPr>
                    <w:ins w:id="7587" w:author="88692" w:date="2020-06-18T10:04:00Z"/>
                    <w:del w:id="758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589" w:name="_Toc71198303"/>
            <w:bookmarkEnd w:id="7589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31EF2" w14:textId="3419D99B" w:rsidR="00B75363" w:rsidRPr="00B75363" w:rsidDel="009661CB" w:rsidRDefault="00B75363" w:rsidP="00B75363">
            <w:pPr>
              <w:rPr>
                <w:ins w:id="7590" w:author="88692" w:date="2020-06-18T10:04:00Z"/>
                <w:del w:id="7591" w:author="Fegie" w:date="2021-04-28T12:03:00Z"/>
                <w:rFonts w:ascii="標楷體" w:eastAsia="標楷體" w:hAnsi="標楷體"/>
                <w:color w:val="FF0000"/>
                <w:rPrChange w:id="7592" w:author="88692" w:date="2020-06-18T10:14:00Z">
                  <w:rPr>
                    <w:ins w:id="7593" w:author="88692" w:date="2020-06-18T10:04:00Z"/>
                    <w:del w:id="759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595" w:name="_Toc71198304"/>
            <w:bookmarkEnd w:id="7595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1357" w14:textId="5EBDDFDB" w:rsidR="00B75363" w:rsidRPr="00B75363" w:rsidDel="009661CB" w:rsidRDefault="00B75363" w:rsidP="00B75363">
            <w:pPr>
              <w:rPr>
                <w:ins w:id="7596" w:author="88692" w:date="2020-06-18T10:04:00Z"/>
                <w:del w:id="7597" w:author="Fegie" w:date="2021-04-28T12:03:00Z"/>
                <w:rFonts w:ascii="標楷體" w:eastAsia="標楷體" w:hAnsi="標楷體"/>
                <w:color w:val="FF0000"/>
                <w:rPrChange w:id="7598" w:author="88692" w:date="2020-06-18T10:14:00Z">
                  <w:rPr>
                    <w:ins w:id="7599" w:author="88692" w:date="2020-06-18T10:04:00Z"/>
                    <w:del w:id="760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601" w:name="_Toc71198305"/>
            <w:bookmarkEnd w:id="7601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DB9E2" w14:textId="35505F45" w:rsidR="00B75363" w:rsidRPr="00B75363" w:rsidDel="009661CB" w:rsidRDefault="00B75363" w:rsidP="00B75363">
            <w:pPr>
              <w:rPr>
                <w:ins w:id="7602" w:author="88692" w:date="2020-06-18T10:04:00Z"/>
                <w:del w:id="7603" w:author="Fegie" w:date="2021-04-28T12:03:00Z"/>
                <w:rFonts w:ascii="標楷體" w:eastAsia="標楷體" w:hAnsi="標楷體"/>
                <w:color w:val="FF0000"/>
                <w:rPrChange w:id="7604" w:author="88692" w:date="2020-06-18T10:14:00Z">
                  <w:rPr>
                    <w:ins w:id="7605" w:author="88692" w:date="2020-06-18T10:04:00Z"/>
                    <w:del w:id="7606" w:author="Fegie" w:date="2021-04-28T12:03:00Z"/>
                    <w:rFonts w:ascii="標楷體" w:eastAsia="標楷體" w:hAnsi="標楷體"/>
                  </w:rPr>
                </w:rPrChange>
              </w:rPr>
            </w:pPr>
            <w:ins w:id="7607" w:author="88692" w:date="2020-06-18T10:14:00Z">
              <w:del w:id="7608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609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610" w:name="_Toc71198306"/>
            <w:bookmarkEnd w:id="7610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105AB" w14:textId="328B51B0" w:rsidR="00B75363" w:rsidRPr="00B75363" w:rsidDel="009661CB" w:rsidRDefault="00B75363" w:rsidP="00B75363">
            <w:pPr>
              <w:rPr>
                <w:ins w:id="7611" w:author="88692" w:date="2020-06-18T10:04:00Z"/>
                <w:del w:id="7612" w:author="Fegie" w:date="2021-04-28T12:03:00Z"/>
                <w:rFonts w:ascii="標楷體" w:eastAsia="標楷體" w:hAnsi="標楷體"/>
                <w:color w:val="FF0000"/>
                <w:rPrChange w:id="7613" w:author="88692" w:date="2020-06-18T10:14:00Z">
                  <w:rPr>
                    <w:ins w:id="7614" w:author="88692" w:date="2020-06-18T10:04:00Z"/>
                    <w:del w:id="7615" w:author="Fegie" w:date="2021-04-28T12:03:00Z"/>
                    <w:rFonts w:ascii="標楷體" w:eastAsia="標楷體" w:hAnsi="標楷體"/>
                  </w:rPr>
                </w:rPrChange>
              </w:rPr>
            </w:pPr>
            <w:ins w:id="7616" w:author="88692" w:date="2020-06-18T10:13:00Z">
              <w:del w:id="7617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618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619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620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621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622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623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624" w:name="_Toc71198307"/>
            <w:bookmarkEnd w:id="7624"/>
          </w:p>
        </w:tc>
        <w:bookmarkStart w:id="7625" w:name="_Toc71198308"/>
        <w:bookmarkEnd w:id="7625"/>
      </w:tr>
      <w:tr w:rsidR="00B75363" w:rsidRPr="00B75363" w:rsidDel="009661CB" w14:paraId="20C22B73" w14:textId="2BF85CA4" w:rsidTr="00D17183">
        <w:trPr>
          <w:trHeight w:val="291"/>
          <w:jc w:val="center"/>
          <w:ins w:id="7626" w:author="88692" w:date="2020-06-18T10:04:00Z"/>
          <w:del w:id="7627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00305" w14:textId="408F1A51" w:rsidR="00B75363" w:rsidRPr="00B75363" w:rsidDel="009661CB" w:rsidRDefault="00B75363" w:rsidP="00B75363">
            <w:pPr>
              <w:rPr>
                <w:ins w:id="7628" w:author="88692" w:date="2020-06-18T10:04:00Z"/>
                <w:del w:id="7629" w:author="Fegie" w:date="2021-04-28T12:03:00Z"/>
                <w:rFonts w:ascii="標楷體" w:eastAsia="標楷體" w:hAnsi="標楷體"/>
                <w:color w:val="FF0000"/>
                <w:rPrChange w:id="7630" w:author="88692" w:date="2020-06-18T10:14:00Z">
                  <w:rPr>
                    <w:ins w:id="7631" w:author="88692" w:date="2020-06-18T10:04:00Z"/>
                    <w:del w:id="763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633" w:name="_Toc71198309"/>
            <w:bookmarkEnd w:id="7633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0874B" w14:textId="626C3639" w:rsidR="00B75363" w:rsidRPr="00B75363" w:rsidDel="009661CB" w:rsidRDefault="00B75363" w:rsidP="00B75363">
            <w:pPr>
              <w:rPr>
                <w:ins w:id="7634" w:author="88692" w:date="2020-06-18T10:04:00Z"/>
                <w:del w:id="7635" w:author="Fegie" w:date="2021-04-28T12:03:00Z"/>
                <w:rFonts w:ascii="標楷體" w:eastAsia="標楷體" w:hAnsi="標楷體"/>
                <w:color w:val="FF0000"/>
                <w:rPrChange w:id="7636" w:author="88692" w:date="2020-06-18T10:14:00Z">
                  <w:rPr>
                    <w:ins w:id="7637" w:author="88692" w:date="2020-06-18T10:04:00Z"/>
                    <w:del w:id="7638" w:author="Fegie" w:date="2021-04-28T12:03:00Z"/>
                    <w:rFonts w:ascii="標楷體" w:eastAsia="標楷體" w:hAnsi="標楷體"/>
                  </w:rPr>
                </w:rPrChange>
              </w:rPr>
            </w:pPr>
            <w:ins w:id="7639" w:author="88692" w:date="2020-06-18T10:04:00Z">
              <w:del w:id="7640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641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職位名稱</w:delText>
                </w:r>
                <w:bookmarkStart w:id="7642" w:name="_Toc71198310"/>
                <w:bookmarkEnd w:id="7642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33617" w14:textId="1525F46E" w:rsidR="00B75363" w:rsidRPr="00B75363" w:rsidDel="009661CB" w:rsidRDefault="00B75363" w:rsidP="00B75363">
            <w:pPr>
              <w:rPr>
                <w:ins w:id="7643" w:author="88692" w:date="2020-06-18T10:04:00Z"/>
                <w:del w:id="7644" w:author="Fegie" w:date="2021-04-28T12:03:00Z"/>
                <w:rFonts w:ascii="標楷體" w:eastAsia="標楷體" w:hAnsi="標楷體"/>
                <w:color w:val="FF0000"/>
                <w:rPrChange w:id="7645" w:author="88692" w:date="2020-06-18T10:14:00Z">
                  <w:rPr>
                    <w:ins w:id="7646" w:author="88692" w:date="2020-06-18T10:04:00Z"/>
                    <w:del w:id="7647" w:author="Fegie" w:date="2021-04-28T12:03:00Z"/>
                    <w:rFonts w:ascii="標楷體" w:eastAsia="標楷體" w:hAnsi="標楷體"/>
                  </w:rPr>
                </w:rPrChange>
              </w:rPr>
            </w:pPr>
            <w:ins w:id="7648" w:author="88692" w:date="2020-06-18T10:04:00Z">
              <w:del w:id="7649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650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X(20)</w:delText>
                </w:r>
                <w:bookmarkStart w:id="7651" w:name="_Toc71198311"/>
                <w:bookmarkEnd w:id="7651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EF548" w14:textId="6C1ED1A3" w:rsidR="00B75363" w:rsidRPr="00B75363" w:rsidDel="009661CB" w:rsidRDefault="00B75363" w:rsidP="00B75363">
            <w:pPr>
              <w:rPr>
                <w:ins w:id="7652" w:author="88692" w:date="2020-06-18T10:04:00Z"/>
                <w:del w:id="7653" w:author="Fegie" w:date="2021-04-28T12:03:00Z"/>
                <w:rFonts w:ascii="標楷體" w:eastAsia="標楷體" w:hAnsi="標楷體"/>
                <w:color w:val="FF0000"/>
                <w:rPrChange w:id="7654" w:author="88692" w:date="2020-06-18T10:14:00Z">
                  <w:rPr>
                    <w:ins w:id="7655" w:author="88692" w:date="2020-06-18T10:04:00Z"/>
                    <w:del w:id="765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657" w:name="_Toc71198312"/>
            <w:bookmarkEnd w:id="7657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4BEB3" w14:textId="755D4476" w:rsidR="00B75363" w:rsidRPr="00B75363" w:rsidDel="009661CB" w:rsidRDefault="00B75363" w:rsidP="00B75363">
            <w:pPr>
              <w:rPr>
                <w:ins w:id="7658" w:author="88692" w:date="2020-06-18T10:04:00Z"/>
                <w:del w:id="7659" w:author="Fegie" w:date="2021-04-28T12:03:00Z"/>
                <w:rFonts w:ascii="標楷體" w:eastAsia="標楷體" w:hAnsi="標楷體"/>
                <w:color w:val="FF0000"/>
                <w:rPrChange w:id="7660" w:author="88692" w:date="2020-06-18T10:14:00Z">
                  <w:rPr>
                    <w:ins w:id="7661" w:author="88692" w:date="2020-06-18T10:04:00Z"/>
                    <w:del w:id="766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663" w:name="_Toc71198313"/>
            <w:bookmarkEnd w:id="7663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8FF4" w14:textId="16185297" w:rsidR="00B75363" w:rsidRPr="00B75363" w:rsidDel="009661CB" w:rsidRDefault="00B75363" w:rsidP="00B75363">
            <w:pPr>
              <w:rPr>
                <w:ins w:id="7664" w:author="88692" w:date="2020-06-18T10:04:00Z"/>
                <w:del w:id="7665" w:author="Fegie" w:date="2021-04-28T12:03:00Z"/>
                <w:rFonts w:ascii="標楷體" w:eastAsia="標楷體" w:hAnsi="標楷體"/>
                <w:color w:val="FF0000"/>
                <w:rPrChange w:id="7666" w:author="88692" w:date="2020-06-18T10:14:00Z">
                  <w:rPr>
                    <w:ins w:id="7667" w:author="88692" w:date="2020-06-18T10:04:00Z"/>
                    <w:del w:id="766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669" w:name="_Toc71198314"/>
            <w:bookmarkEnd w:id="7669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33C96" w14:textId="300C7FEF" w:rsidR="00B75363" w:rsidRPr="00B75363" w:rsidDel="009661CB" w:rsidRDefault="00B75363" w:rsidP="00B75363">
            <w:pPr>
              <w:rPr>
                <w:ins w:id="7670" w:author="88692" w:date="2020-06-18T10:04:00Z"/>
                <w:del w:id="7671" w:author="Fegie" w:date="2021-04-28T12:03:00Z"/>
                <w:rFonts w:ascii="標楷體" w:eastAsia="標楷體" w:hAnsi="標楷體"/>
                <w:color w:val="FF0000"/>
                <w:rPrChange w:id="7672" w:author="88692" w:date="2020-06-18T10:14:00Z">
                  <w:rPr>
                    <w:ins w:id="7673" w:author="88692" w:date="2020-06-18T10:04:00Z"/>
                    <w:del w:id="7674" w:author="Fegie" w:date="2021-04-28T12:03:00Z"/>
                    <w:rFonts w:ascii="標楷體" w:eastAsia="標楷體" w:hAnsi="標楷體"/>
                  </w:rPr>
                </w:rPrChange>
              </w:rPr>
            </w:pPr>
            <w:ins w:id="7675" w:author="88692" w:date="2020-06-18T10:14:00Z">
              <w:del w:id="7676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677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678" w:name="_Toc71198315"/>
            <w:bookmarkEnd w:id="7678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2221" w14:textId="28284554" w:rsidR="00B75363" w:rsidRPr="00B75363" w:rsidDel="009661CB" w:rsidRDefault="00B75363" w:rsidP="00B75363">
            <w:pPr>
              <w:rPr>
                <w:ins w:id="7679" w:author="88692" w:date="2020-06-18T10:04:00Z"/>
                <w:del w:id="7680" w:author="Fegie" w:date="2021-04-28T12:03:00Z"/>
                <w:rFonts w:ascii="標楷體" w:eastAsia="標楷體" w:hAnsi="標楷體"/>
                <w:color w:val="FF0000"/>
                <w:rPrChange w:id="7681" w:author="88692" w:date="2020-06-18T10:14:00Z">
                  <w:rPr>
                    <w:ins w:id="7682" w:author="88692" w:date="2020-06-18T10:04:00Z"/>
                    <w:del w:id="7683" w:author="Fegie" w:date="2021-04-28T12:03:00Z"/>
                    <w:rFonts w:ascii="標楷體" w:eastAsia="標楷體" w:hAnsi="標楷體"/>
                  </w:rPr>
                </w:rPrChange>
              </w:rPr>
            </w:pPr>
            <w:ins w:id="7684" w:author="88692" w:date="2020-06-18T10:13:00Z">
              <w:del w:id="7685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686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687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688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689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690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691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692" w:name="_Toc71198316"/>
            <w:bookmarkEnd w:id="7692"/>
          </w:p>
        </w:tc>
        <w:bookmarkStart w:id="7693" w:name="_Toc71198317"/>
        <w:bookmarkEnd w:id="7693"/>
      </w:tr>
      <w:tr w:rsidR="00B75363" w:rsidRPr="00B75363" w:rsidDel="009661CB" w14:paraId="2B2DE50D" w14:textId="4758ACD7" w:rsidTr="00D17183">
        <w:trPr>
          <w:trHeight w:val="291"/>
          <w:jc w:val="center"/>
          <w:ins w:id="7694" w:author="88692" w:date="2020-06-18T10:04:00Z"/>
          <w:del w:id="7695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99DFD" w14:textId="7206D119" w:rsidR="00B75363" w:rsidRPr="00B75363" w:rsidDel="009661CB" w:rsidRDefault="00B75363" w:rsidP="00B75363">
            <w:pPr>
              <w:rPr>
                <w:ins w:id="7696" w:author="88692" w:date="2020-06-18T10:04:00Z"/>
                <w:del w:id="7697" w:author="Fegie" w:date="2021-04-28T12:03:00Z"/>
                <w:rFonts w:ascii="標楷體" w:eastAsia="標楷體" w:hAnsi="標楷體"/>
                <w:color w:val="FF0000"/>
                <w:rPrChange w:id="7698" w:author="88692" w:date="2020-06-18T10:14:00Z">
                  <w:rPr>
                    <w:ins w:id="7699" w:author="88692" w:date="2020-06-18T10:04:00Z"/>
                    <w:del w:id="770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701" w:name="_Toc71198318"/>
            <w:bookmarkEnd w:id="7701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ECA21" w14:textId="69065718" w:rsidR="00B75363" w:rsidRPr="00B75363" w:rsidDel="009661CB" w:rsidRDefault="00B75363" w:rsidP="00B75363">
            <w:pPr>
              <w:rPr>
                <w:ins w:id="7702" w:author="88692" w:date="2020-06-18T10:04:00Z"/>
                <w:del w:id="7703" w:author="Fegie" w:date="2021-04-28T12:03:00Z"/>
                <w:rFonts w:ascii="標楷體" w:eastAsia="標楷體" w:hAnsi="標楷體"/>
                <w:color w:val="FF0000"/>
                <w:rPrChange w:id="7704" w:author="88692" w:date="2020-06-18T10:14:00Z">
                  <w:rPr>
                    <w:ins w:id="7705" w:author="88692" w:date="2020-06-18T10:04:00Z"/>
                    <w:del w:id="7706" w:author="Fegie" w:date="2021-04-28T12:03:00Z"/>
                    <w:rFonts w:ascii="標楷體" w:eastAsia="標楷體" w:hAnsi="標楷體"/>
                  </w:rPr>
                </w:rPrChange>
              </w:rPr>
            </w:pPr>
            <w:ins w:id="7707" w:author="88692" w:date="2020-06-18T10:04:00Z">
              <w:del w:id="7708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709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服務年資</w:delText>
                </w:r>
                <w:bookmarkStart w:id="7710" w:name="_Toc71198319"/>
                <w:bookmarkEnd w:id="7710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D17F3" w14:textId="72CEE3FC" w:rsidR="00B75363" w:rsidRPr="00B75363" w:rsidDel="009661CB" w:rsidRDefault="00B75363" w:rsidP="00B75363">
            <w:pPr>
              <w:rPr>
                <w:ins w:id="7711" w:author="88692" w:date="2020-06-18T10:04:00Z"/>
                <w:del w:id="7712" w:author="Fegie" w:date="2021-04-28T12:03:00Z"/>
                <w:rFonts w:ascii="標楷體" w:eastAsia="標楷體" w:hAnsi="標楷體"/>
                <w:color w:val="FF0000"/>
                <w:rPrChange w:id="7713" w:author="88692" w:date="2020-06-18T10:14:00Z">
                  <w:rPr>
                    <w:ins w:id="7714" w:author="88692" w:date="2020-06-18T10:04:00Z"/>
                    <w:del w:id="7715" w:author="Fegie" w:date="2021-04-28T12:03:00Z"/>
                    <w:rFonts w:ascii="標楷體" w:eastAsia="標楷體" w:hAnsi="標楷體"/>
                  </w:rPr>
                </w:rPrChange>
              </w:rPr>
            </w:pPr>
            <w:ins w:id="7716" w:author="88692" w:date="2020-06-18T10:04:00Z">
              <w:del w:id="7717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718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X(02)</w:delText>
                </w:r>
                <w:bookmarkStart w:id="7719" w:name="_Toc71198320"/>
                <w:bookmarkEnd w:id="7719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C9573" w14:textId="060D1EA8" w:rsidR="00B75363" w:rsidRPr="00B75363" w:rsidDel="009661CB" w:rsidRDefault="00B75363" w:rsidP="00B75363">
            <w:pPr>
              <w:rPr>
                <w:ins w:id="7720" w:author="88692" w:date="2020-06-18T10:04:00Z"/>
                <w:del w:id="7721" w:author="Fegie" w:date="2021-04-28T12:03:00Z"/>
                <w:rFonts w:ascii="標楷體" w:eastAsia="標楷體" w:hAnsi="標楷體"/>
                <w:color w:val="FF0000"/>
                <w:rPrChange w:id="7722" w:author="88692" w:date="2020-06-18T10:14:00Z">
                  <w:rPr>
                    <w:ins w:id="7723" w:author="88692" w:date="2020-06-18T10:04:00Z"/>
                    <w:del w:id="772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725" w:name="_Toc71198321"/>
            <w:bookmarkEnd w:id="7725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4442" w14:textId="405DB9EB" w:rsidR="00B75363" w:rsidRPr="00B75363" w:rsidDel="009661CB" w:rsidRDefault="00B75363" w:rsidP="00B75363">
            <w:pPr>
              <w:rPr>
                <w:ins w:id="7726" w:author="88692" w:date="2020-06-18T10:04:00Z"/>
                <w:del w:id="7727" w:author="Fegie" w:date="2021-04-28T12:03:00Z"/>
                <w:rFonts w:ascii="標楷體" w:eastAsia="標楷體" w:hAnsi="標楷體"/>
                <w:color w:val="FF0000"/>
                <w:rPrChange w:id="7728" w:author="88692" w:date="2020-06-18T10:14:00Z">
                  <w:rPr>
                    <w:ins w:id="7729" w:author="88692" w:date="2020-06-18T10:04:00Z"/>
                    <w:del w:id="773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731" w:name="_Toc71198322"/>
            <w:bookmarkEnd w:id="7731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D459C" w14:textId="66B250A0" w:rsidR="00B75363" w:rsidRPr="00B75363" w:rsidDel="009661CB" w:rsidRDefault="00B75363" w:rsidP="00B75363">
            <w:pPr>
              <w:rPr>
                <w:ins w:id="7732" w:author="88692" w:date="2020-06-18T10:04:00Z"/>
                <w:del w:id="7733" w:author="Fegie" w:date="2021-04-28T12:03:00Z"/>
                <w:rFonts w:ascii="標楷體" w:eastAsia="標楷體" w:hAnsi="標楷體"/>
                <w:color w:val="FF0000"/>
                <w:rPrChange w:id="7734" w:author="88692" w:date="2020-06-18T10:14:00Z">
                  <w:rPr>
                    <w:ins w:id="7735" w:author="88692" w:date="2020-06-18T10:04:00Z"/>
                    <w:del w:id="773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737" w:name="_Toc71198323"/>
            <w:bookmarkEnd w:id="7737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43CE6" w14:textId="66290A13" w:rsidR="00B75363" w:rsidRPr="00B75363" w:rsidDel="009661CB" w:rsidRDefault="00B75363" w:rsidP="00B75363">
            <w:pPr>
              <w:rPr>
                <w:ins w:id="7738" w:author="88692" w:date="2020-06-18T10:04:00Z"/>
                <w:del w:id="7739" w:author="Fegie" w:date="2021-04-28T12:03:00Z"/>
                <w:rFonts w:ascii="標楷體" w:eastAsia="標楷體" w:hAnsi="標楷體"/>
                <w:color w:val="FF0000"/>
                <w:rPrChange w:id="7740" w:author="88692" w:date="2020-06-18T10:14:00Z">
                  <w:rPr>
                    <w:ins w:id="7741" w:author="88692" w:date="2020-06-18T10:04:00Z"/>
                    <w:del w:id="7742" w:author="Fegie" w:date="2021-04-28T12:03:00Z"/>
                    <w:rFonts w:ascii="標楷體" w:eastAsia="標楷體" w:hAnsi="標楷體"/>
                  </w:rPr>
                </w:rPrChange>
              </w:rPr>
            </w:pPr>
            <w:ins w:id="7743" w:author="88692" w:date="2020-06-18T10:14:00Z">
              <w:del w:id="7744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745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746" w:name="_Toc71198324"/>
            <w:bookmarkEnd w:id="7746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2B7B" w14:textId="5804B320" w:rsidR="00B75363" w:rsidRPr="00B75363" w:rsidDel="009661CB" w:rsidRDefault="00B75363" w:rsidP="00B75363">
            <w:pPr>
              <w:rPr>
                <w:ins w:id="7747" w:author="88692" w:date="2020-06-18T10:04:00Z"/>
                <w:del w:id="7748" w:author="Fegie" w:date="2021-04-28T12:03:00Z"/>
                <w:rFonts w:ascii="標楷體" w:eastAsia="標楷體" w:hAnsi="標楷體"/>
                <w:color w:val="FF0000"/>
                <w:rPrChange w:id="7749" w:author="88692" w:date="2020-06-18T10:14:00Z">
                  <w:rPr>
                    <w:ins w:id="7750" w:author="88692" w:date="2020-06-18T10:04:00Z"/>
                    <w:del w:id="7751" w:author="Fegie" w:date="2021-04-28T12:03:00Z"/>
                    <w:rFonts w:ascii="標楷體" w:eastAsia="標楷體" w:hAnsi="標楷體"/>
                  </w:rPr>
                </w:rPrChange>
              </w:rPr>
            </w:pPr>
            <w:ins w:id="7752" w:author="88692" w:date="2020-06-18T10:13:00Z">
              <w:del w:id="7753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754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755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756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757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758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759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760" w:name="_Toc71198325"/>
            <w:bookmarkEnd w:id="7760"/>
          </w:p>
        </w:tc>
        <w:bookmarkStart w:id="7761" w:name="_Toc71198326"/>
        <w:bookmarkEnd w:id="7761"/>
      </w:tr>
      <w:tr w:rsidR="00B75363" w:rsidRPr="00B75363" w:rsidDel="009661CB" w14:paraId="52EC956B" w14:textId="35EB8A38" w:rsidTr="00D17183">
        <w:trPr>
          <w:trHeight w:val="291"/>
          <w:jc w:val="center"/>
          <w:ins w:id="7762" w:author="88692" w:date="2020-06-18T10:04:00Z"/>
          <w:del w:id="7763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8F59F" w14:textId="2FEB8242" w:rsidR="00B75363" w:rsidRPr="00B75363" w:rsidDel="009661CB" w:rsidRDefault="00B75363" w:rsidP="00B75363">
            <w:pPr>
              <w:rPr>
                <w:ins w:id="7764" w:author="88692" w:date="2020-06-18T10:04:00Z"/>
                <w:del w:id="7765" w:author="Fegie" w:date="2021-04-28T12:03:00Z"/>
                <w:rFonts w:ascii="標楷體" w:eastAsia="標楷體" w:hAnsi="標楷體"/>
                <w:color w:val="FF0000"/>
                <w:rPrChange w:id="7766" w:author="88692" w:date="2020-06-18T10:14:00Z">
                  <w:rPr>
                    <w:ins w:id="7767" w:author="88692" w:date="2020-06-18T10:04:00Z"/>
                    <w:del w:id="776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769" w:name="_Toc71198327"/>
            <w:bookmarkEnd w:id="7769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39CB1" w14:textId="4C3822F0" w:rsidR="00B75363" w:rsidRPr="00B75363" w:rsidDel="009661CB" w:rsidRDefault="00B75363" w:rsidP="00B75363">
            <w:pPr>
              <w:rPr>
                <w:ins w:id="7770" w:author="88692" w:date="2020-06-18T10:04:00Z"/>
                <w:del w:id="7771" w:author="Fegie" w:date="2021-04-28T12:03:00Z"/>
                <w:rFonts w:ascii="標楷體" w:eastAsia="標楷體" w:hAnsi="標楷體"/>
                <w:color w:val="FF0000"/>
                <w:rPrChange w:id="7772" w:author="88692" w:date="2020-06-18T10:14:00Z">
                  <w:rPr>
                    <w:ins w:id="7773" w:author="88692" w:date="2020-06-18T10:04:00Z"/>
                    <w:del w:id="7774" w:author="Fegie" w:date="2021-04-28T12:03:00Z"/>
                    <w:rFonts w:ascii="標楷體" w:eastAsia="標楷體" w:hAnsi="標楷體"/>
                  </w:rPr>
                </w:rPrChange>
              </w:rPr>
            </w:pPr>
            <w:ins w:id="7775" w:author="88692" w:date="2020-06-18T10:04:00Z">
              <w:del w:id="7776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777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年收入</w:delText>
                </w:r>
                <w:bookmarkStart w:id="7778" w:name="_Toc71198328"/>
                <w:bookmarkEnd w:id="7778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F1A87" w14:textId="62FF3193" w:rsidR="00B75363" w:rsidRPr="00B75363" w:rsidDel="009661CB" w:rsidRDefault="00B75363" w:rsidP="00B75363">
            <w:pPr>
              <w:rPr>
                <w:ins w:id="7779" w:author="88692" w:date="2020-06-18T10:04:00Z"/>
                <w:del w:id="7780" w:author="Fegie" w:date="2021-04-28T12:03:00Z"/>
                <w:rFonts w:ascii="標楷體" w:eastAsia="標楷體" w:hAnsi="標楷體"/>
                <w:color w:val="FF0000"/>
                <w:rPrChange w:id="7781" w:author="88692" w:date="2020-06-18T10:14:00Z">
                  <w:rPr>
                    <w:ins w:id="7782" w:author="88692" w:date="2020-06-18T10:04:00Z"/>
                    <w:del w:id="7783" w:author="Fegie" w:date="2021-04-28T12:03:00Z"/>
                    <w:rFonts w:ascii="標楷體" w:eastAsia="標楷體" w:hAnsi="標楷體"/>
                  </w:rPr>
                </w:rPrChange>
              </w:rPr>
            </w:pPr>
            <w:ins w:id="7784" w:author="88692" w:date="2020-06-18T10:04:00Z">
              <w:del w:id="7785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786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9(09)</w:delText>
                </w:r>
                <w:bookmarkStart w:id="7787" w:name="_Toc71198329"/>
                <w:bookmarkEnd w:id="7787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79EB" w14:textId="731DBA87" w:rsidR="00B75363" w:rsidRPr="00B75363" w:rsidDel="009661CB" w:rsidRDefault="00B75363" w:rsidP="00B75363">
            <w:pPr>
              <w:rPr>
                <w:ins w:id="7788" w:author="88692" w:date="2020-06-18T10:04:00Z"/>
                <w:del w:id="7789" w:author="Fegie" w:date="2021-04-28T12:03:00Z"/>
                <w:rFonts w:ascii="標楷體" w:eastAsia="標楷體" w:hAnsi="標楷體"/>
                <w:color w:val="FF0000"/>
                <w:rPrChange w:id="7790" w:author="88692" w:date="2020-06-18T10:14:00Z">
                  <w:rPr>
                    <w:ins w:id="7791" w:author="88692" w:date="2020-06-18T10:04:00Z"/>
                    <w:del w:id="779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793" w:name="_Toc71198330"/>
            <w:bookmarkEnd w:id="7793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71426" w14:textId="5689BCFC" w:rsidR="00B75363" w:rsidRPr="00B75363" w:rsidDel="009661CB" w:rsidRDefault="00B75363" w:rsidP="00B75363">
            <w:pPr>
              <w:rPr>
                <w:ins w:id="7794" w:author="88692" w:date="2020-06-18T10:04:00Z"/>
                <w:del w:id="7795" w:author="Fegie" w:date="2021-04-28T12:03:00Z"/>
                <w:rFonts w:ascii="標楷體" w:eastAsia="標楷體" w:hAnsi="標楷體"/>
                <w:color w:val="FF0000"/>
                <w:rPrChange w:id="7796" w:author="88692" w:date="2020-06-18T10:14:00Z">
                  <w:rPr>
                    <w:ins w:id="7797" w:author="88692" w:date="2020-06-18T10:04:00Z"/>
                    <w:del w:id="779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799" w:name="_Toc71198331"/>
            <w:bookmarkEnd w:id="7799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CBF3C" w14:textId="7D23F7C5" w:rsidR="00B75363" w:rsidRPr="00B75363" w:rsidDel="009661CB" w:rsidRDefault="00B75363" w:rsidP="00B75363">
            <w:pPr>
              <w:rPr>
                <w:ins w:id="7800" w:author="88692" w:date="2020-06-18T10:04:00Z"/>
                <w:del w:id="7801" w:author="Fegie" w:date="2021-04-28T12:03:00Z"/>
                <w:rFonts w:ascii="標楷體" w:eastAsia="標楷體" w:hAnsi="標楷體"/>
                <w:color w:val="FF0000"/>
                <w:rPrChange w:id="7802" w:author="88692" w:date="2020-06-18T10:14:00Z">
                  <w:rPr>
                    <w:ins w:id="7803" w:author="88692" w:date="2020-06-18T10:04:00Z"/>
                    <w:del w:id="780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805" w:name="_Toc71198332"/>
            <w:bookmarkEnd w:id="7805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13AF0" w14:textId="5F014DC3" w:rsidR="00B75363" w:rsidRPr="00B75363" w:rsidDel="009661CB" w:rsidRDefault="00B75363" w:rsidP="00B75363">
            <w:pPr>
              <w:rPr>
                <w:ins w:id="7806" w:author="88692" w:date="2020-06-18T10:04:00Z"/>
                <w:del w:id="7807" w:author="Fegie" w:date="2021-04-28T12:03:00Z"/>
                <w:rFonts w:ascii="標楷體" w:eastAsia="標楷體" w:hAnsi="標楷體"/>
                <w:color w:val="FF0000"/>
                <w:rPrChange w:id="7808" w:author="88692" w:date="2020-06-18T10:14:00Z">
                  <w:rPr>
                    <w:ins w:id="7809" w:author="88692" w:date="2020-06-18T10:04:00Z"/>
                    <w:del w:id="7810" w:author="Fegie" w:date="2021-04-28T12:03:00Z"/>
                    <w:rFonts w:ascii="標楷體" w:eastAsia="標楷體" w:hAnsi="標楷體"/>
                  </w:rPr>
                </w:rPrChange>
              </w:rPr>
            </w:pPr>
            <w:ins w:id="7811" w:author="88692" w:date="2020-06-18T10:14:00Z">
              <w:del w:id="7812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813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814" w:name="_Toc71198333"/>
            <w:bookmarkEnd w:id="7814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ED05E" w14:textId="32B3C724" w:rsidR="00B75363" w:rsidRPr="00B75363" w:rsidDel="009661CB" w:rsidRDefault="00B75363" w:rsidP="00B75363">
            <w:pPr>
              <w:rPr>
                <w:ins w:id="7815" w:author="88692" w:date="2020-06-18T10:04:00Z"/>
                <w:del w:id="7816" w:author="Fegie" w:date="2021-04-28T12:03:00Z"/>
                <w:rFonts w:ascii="標楷體" w:eastAsia="標楷體" w:hAnsi="標楷體"/>
                <w:color w:val="FF0000"/>
                <w:rPrChange w:id="7817" w:author="88692" w:date="2020-06-18T10:14:00Z">
                  <w:rPr>
                    <w:ins w:id="7818" w:author="88692" w:date="2020-06-18T10:04:00Z"/>
                    <w:del w:id="7819" w:author="Fegie" w:date="2021-04-28T12:03:00Z"/>
                    <w:rFonts w:ascii="標楷體" w:eastAsia="標楷體" w:hAnsi="標楷體"/>
                  </w:rPr>
                </w:rPrChange>
              </w:rPr>
            </w:pPr>
            <w:ins w:id="7820" w:author="88692" w:date="2020-06-18T10:13:00Z">
              <w:del w:id="7821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822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823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824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825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826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827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828" w:name="_Toc71198334"/>
            <w:bookmarkEnd w:id="7828"/>
          </w:p>
        </w:tc>
        <w:bookmarkStart w:id="7829" w:name="_Toc71198335"/>
        <w:bookmarkEnd w:id="7829"/>
      </w:tr>
      <w:tr w:rsidR="00B75363" w:rsidRPr="00B75363" w:rsidDel="009661CB" w14:paraId="680AE512" w14:textId="18A5501A" w:rsidTr="00D17183">
        <w:trPr>
          <w:trHeight w:val="291"/>
          <w:jc w:val="center"/>
          <w:ins w:id="7830" w:author="88692" w:date="2020-06-18T10:04:00Z"/>
          <w:del w:id="7831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CF998" w14:textId="28224D87" w:rsidR="00B75363" w:rsidRPr="00B75363" w:rsidDel="009661CB" w:rsidRDefault="00B75363" w:rsidP="00B75363">
            <w:pPr>
              <w:rPr>
                <w:ins w:id="7832" w:author="88692" w:date="2020-06-18T10:04:00Z"/>
                <w:del w:id="7833" w:author="Fegie" w:date="2021-04-28T12:03:00Z"/>
                <w:rFonts w:ascii="標楷體" w:eastAsia="標楷體" w:hAnsi="標楷體"/>
                <w:color w:val="FF0000"/>
                <w:rPrChange w:id="7834" w:author="88692" w:date="2020-06-18T10:14:00Z">
                  <w:rPr>
                    <w:ins w:id="7835" w:author="88692" w:date="2020-06-18T10:04:00Z"/>
                    <w:del w:id="783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837" w:name="_Toc71198336"/>
            <w:bookmarkEnd w:id="7837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2040" w14:textId="2568C601" w:rsidR="00B75363" w:rsidRPr="00B75363" w:rsidDel="009661CB" w:rsidRDefault="00B75363" w:rsidP="00B75363">
            <w:pPr>
              <w:rPr>
                <w:ins w:id="7838" w:author="88692" w:date="2020-06-18T10:04:00Z"/>
                <w:del w:id="7839" w:author="Fegie" w:date="2021-04-28T12:03:00Z"/>
                <w:rFonts w:ascii="標楷體" w:eastAsia="標楷體" w:hAnsi="標楷體"/>
                <w:color w:val="FF0000"/>
                <w:rPrChange w:id="7840" w:author="88692" w:date="2020-06-18T10:14:00Z">
                  <w:rPr>
                    <w:ins w:id="7841" w:author="88692" w:date="2020-06-18T10:04:00Z"/>
                    <w:del w:id="7842" w:author="Fegie" w:date="2021-04-28T12:03:00Z"/>
                    <w:rFonts w:ascii="標楷體" w:eastAsia="標楷體" w:hAnsi="標楷體"/>
                  </w:rPr>
                </w:rPrChange>
              </w:rPr>
            </w:pPr>
            <w:ins w:id="7843" w:author="88692" w:date="2020-06-18T10:04:00Z">
              <w:del w:id="7844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845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年收入資料年月</w:delText>
                </w:r>
                <w:bookmarkStart w:id="7846" w:name="_Toc71198337"/>
                <w:bookmarkEnd w:id="7846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D88" w14:textId="4C064330" w:rsidR="00B75363" w:rsidRPr="00B75363" w:rsidDel="009661CB" w:rsidRDefault="00B75363" w:rsidP="00B75363">
            <w:pPr>
              <w:rPr>
                <w:ins w:id="7847" w:author="88692" w:date="2020-06-18T10:04:00Z"/>
                <w:del w:id="7848" w:author="Fegie" w:date="2021-04-28T12:03:00Z"/>
                <w:rFonts w:ascii="標楷體" w:eastAsia="標楷體" w:hAnsi="標楷體"/>
                <w:color w:val="FF0000"/>
                <w:rPrChange w:id="7849" w:author="88692" w:date="2020-06-18T10:14:00Z">
                  <w:rPr>
                    <w:ins w:id="7850" w:author="88692" w:date="2020-06-18T10:04:00Z"/>
                    <w:del w:id="7851" w:author="Fegie" w:date="2021-04-28T12:03:00Z"/>
                    <w:rFonts w:ascii="標楷體" w:eastAsia="標楷體" w:hAnsi="標楷體"/>
                  </w:rPr>
                </w:rPrChange>
              </w:rPr>
            </w:pPr>
            <w:ins w:id="7852" w:author="88692" w:date="2020-06-18T10:04:00Z">
              <w:del w:id="7853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854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X(06)</w:delText>
                </w:r>
                <w:bookmarkStart w:id="7855" w:name="_Toc71198338"/>
                <w:bookmarkEnd w:id="7855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832C9" w14:textId="274C70D0" w:rsidR="00B75363" w:rsidRPr="00B75363" w:rsidDel="009661CB" w:rsidRDefault="00B75363" w:rsidP="00B75363">
            <w:pPr>
              <w:rPr>
                <w:ins w:id="7856" w:author="88692" w:date="2020-06-18T10:04:00Z"/>
                <w:del w:id="7857" w:author="Fegie" w:date="2021-04-28T12:03:00Z"/>
                <w:rFonts w:ascii="標楷體" w:eastAsia="標楷體" w:hAnsi="標楷體"/>
                <w:color w:val="FF0000"/>
                <w:rPrChange w:id="7858" w:author="88692" w:date="2020-06-18T10:14:00Z">
                  <w:rPr>
                    <w:ins w:id="7859" w:author="88692" w:date="2020-06-18T10:04:00Z"/>
                    <w:del w:id="786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861" w:name="_Toc71198339"/>
            <w:bookmarkEnd w:id="7861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0FD78" w14:textId="3A90B660" w:rsidR="00B75363" w:rsidRPr="00B75363" w:rsidDel="009661CB" w:rsidRDefault="00B75363" w:rsidP="00B75363">
            <w:pPr>
              <w:rPr>
                <w:ins w:id="7862" w:author="88692" w:date="2020-06-18T10:04:00Z"/>
                <w:del w:id="7863" w:author="Fegie" w:date="2021-04-28T12:03:00Z"/>
                <w:rFonts w:ascii="標楷體" w:eastAsia="標楷體" w:hAnsi="標楷體"/>
                <w:color w:val="FF0000"/>
                <w:rPrChange w:id="7864" w:author="88692" w:date="2020-06-18T10:14:00Z">
                  <w:rPr>
                    <w:ins w:id="7865" w:author="88692" w:date="2020-06-18T10:04:00Z"/>
                    <w:del w:id="786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867" w:name="_Toc71198340"/>
            <w:bookmarkEnd w:id="7867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8C422" w14:textId="5CB16068" w:rsidR="00B75363" w:rsidRPr="00B75363" w:rsidDel="009661CB" w:rsidRDefault="00B75363" w:rsidP="00B75363">
            <w:pPr>
              <w:rPr>
                <w:ins w:id="7868" w:author="88692" w:date="2020-06-18T10:04:00Z"/>
                <w:del w:id="7869" w:author="Fegie" w:date="2021-04-28T12:03:00Z"/>
                <w:rFonts w:ascii="標楷體" w:eastAsia="標楷體" w:hAnsi="標楷體"/>
                <w:color w:val="FF0000"/>
                <w:rPrChange w:id="7870" w:author="88692" w:date="2020-06-18T10:14:00Z">
                  <w:rPr>
                    <w:ins w:id="7871" w:author="88692" w:date="2020-06-18T10:04:00Z"/>
                    <w:del w:id="787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873" w:name="_Toc71198341"/>
            <w:bookmarkEnd w:id="7873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8F03F" w14:textId="0B7E5140" w:rsidR="00B75363" w:rsidRPr="00B75363" w:rsidDel="009661CB" w:rsidRDefault="00B75363" w:rsidP="00B75363">
            <w:pPr>
              <w:rPr>
                <w:ins w:id="7874" w:author="88692" w:date="2020-06-18T10:04:00Z"/>
                <w:del w:id="7875" w:author="Fegie" w:date="2021-04-28T12:03:00Z"/>
                <w:rFonts w:ascii="標楷體" w:eastAsia="標楷體" w:hAnsi="標楷體"/>
                <w:color w:val="FF0000"/>
                <w:rPrChange w:id="7876" w:author="88692" w:date="2020-06-18T10:14:00Z">
                  <w:rPr>
                    <w:ins w:id="7877" w:author="88692" w:date="2020-06-18T10:04:00Z"/>
                    <w:del w:id="7878" w:author="Fegie" w:date="2021-04-28T12:03:00Z"/>
                    <w:rFonts w:ascii="標楷體" w:eastAsia="標楷體" w:hAnsi="標楷體"/>
                  </w:rPr>
                </w:rPrChange>
              </w:rPr>
            </w:pPr>
            <w:ins w:id="7879" w:author="88692" w:date="2020-06-18T10:14:00Z">
              <w:del w:id="7880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881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882" w:name="_Toc71198342"/>
            <w:bookmarkEnd w:id="7882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55496" w14:textId="188A9C92" w:rsidR="00B75363" w:rsidRPr="00B75363" w:rsidDel="009661CB" w:rsidRDefault="00B75363" w:rsidP="00B75363">
            <w:pPr>
              <w:rPr>
                <w:ins w:id="7883" w:author="88692" w:date="2020-06-18T10:04:00Z"/>
                <w:del w:id="7884" w:author="Fegie" w:date="2021-04-28T12:03:00Z"/>
                <w:rFonts w:ascii="標楷體" w:eastAsia="標楷體" w:hAnsi="標楷體"/>
                <w:color w:val="FF0000"/>
                <w:rPrChange w:id="7885" w:author="88692" w:date="2020-06-18T10:14:00Z">
                  <w:rPr>
                    <w:ins w:id="7886" w:author="88692" w:date="2020-06-18T10:04:00Z"/>
                    <w:del w:id="7887" w:author="Fegie" w:date="2021-04-28T12:03:00Z"/>
                    <w:rFonts w:ascii="標楷體" w:eastAsia="標楷體" w:hAnsi="標楷體"/>
                  </w:rPr>
                </w:rPrChange>
              </w:rPr>
            </w:pPr>
            <w:ins w:id="7888" w:author="88692" w:date="2020-06-18T10:13:00Z">
              <w:del w:id="7889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890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891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892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893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894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895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896" w:name="_Toc71198343"/>
            <w:bookmarkEnd w:id="7896"/>
          </w:p>
        </w:tc>
        <w:bookmarkStart w:id="7897" w:name="_Toc71198344"/>
        <w:bookmarkEnd w:id="7897"/>
      </w:tr>
      <w:tr w:rsidR="00B75363" w:rsidRPr="00B75363" w:rsidDel="009661CB" w14:paraId="6EED1B35" w14:textId="1CF464B6" w:rsidTr="00D17183">
        <w:trPr>
          <w:trHeight w:val="291"/>
          <w:jc w:val="center"/>
          <w:ins w:id="7898" w:author="88692" w:date="2020-06-18T10:04:00Z"/>
          <w:del w:id="7899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2C792" w14:textId="18FEBEBA" w:rsidR="00B75363" w:rsidRPr="00B75363" w:rsidDel="009661CB" w:rsidRDefault="00B75363" w:rsidP="00B75363">
            <w:pPr>
              <w:rPr>
                <w:ins w:id="7900" w:author="88692" w:date="2020-06-18T10:04:00Z"/>
                <w:del w:id="7901" w:author="Fegie" w:date="2021-04-28T12:03:00Z"/>
                <w:rFonts w:ascii="標楷體" w:eastAsia="標楷體" w:hAnsi="標楷體"/>
                <w:color w:val="FF0000"/>
                <w:rPrChange w:id="7902" w:author="88692" w:date="2020-06-18T10:14:00Z">
                  <w:rPr>
                    <w:ins w:id="7903" w:author="88692" w:date="2020-06-18T10:04:00Z"/>
                    <w:del w:id="790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905" w:name="_Toc71198345"/>
            <w:bookmarkEnd w:id="7905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EF252" w14:textId="51621337" w:rsidR="00B75363" w:rsidRPr="00B75363" w:rsidDel="009661CB" w:rsidRDefault="00B003A6" w:rsidP="00B75363">
            <w:pPr>
              <w:rPr>
                <w:ins w:id="7906" w:author="88692" w:date="2020-06-18T10:04:00Z"/>
                <w:del w:id="7907" w:author="Fegie" w:date="2021-04-28T12:03:00Z"/>
                <w:rFonts w:ascii="標楷體" w:eastAsia="標楷體" w:hAnsi="標楷體"/>
                <w:color w:val="FF0000"/>
                <w:rPrChange w:id="7908" w:author="88692" w:date="2020-06-18T10:14:00Z">
                  <w:rPr>
                    <w:ins w:id="7909" w:author="88692" w:date="2020-06-18T10:04:00Z"/>
                    <w:del w:id="7910" w:author="Fegie" w:date="2021-04-28T12:03:00Z"/>
                    <w:rFonts w:ascii="標楷體" w:eastAsia="標楷體" w:hAnsi="標楷體"/>
                  </w:rPr>
                </w:rPrChange>
              </w:rPr>
            </w:pPr>
            <w:ins w:id="7911" w:author="88692" w:date="2020-06-18T11:18:00Z">
              <w:del w:id="7912" w:author="Fegie" w:date="2021-04-28T12:03:00Z">
                <w:r w:rsidDel="009661CB">
                  <w:rPr>
                    <w:rFonts w:ascii="標楷體" w:eastAsia="標楷體" w:hAnsi="標楷體" w:hint="eastAsia"/>
                    <w:color w:val="FF0000"/>
                  </w:rPr>
                  <w:delText>護</w:delText>
                </w:r>
              </w:del>
            </w:ins>
            <w:ins w:id="7913" w:author="88692" w:date="2020-06-18T10:04:00Z">
              <w:del w:id="7914" w:author="Fegie" w:date="2021-04-28T12:03:00Z">
                <w:r w:rsidR="00B75363" w:rsidRPr="00B75363" w:rsidDel="009661CB">
                  <w:rPr>
                    <w:rFonts w:ascii="標楷體" w:eastAsia="標楷體" w:hAnsi="標楷體" w:hint="eastAsia"/>
                    <w:color w:val="FF0000"/>
                    <w:rPrChange w:id="7915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照號碼</w:delText>
                </w:r>
                <w:bookmarkStart w:id="7916" w:name="_Toc71198346"/>
                <w:bookmarkEnd w:id="7916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31C2B" w14:textId="0DD49523" w:rsidR="00B75363" w:rsidRPr="00B75363" w:rsidDel="009661CB" w:rsidRDefault="00B75363" w:rsidP="00B75363">
            <w:pPr>
              <w:rPr>
                <w:ins w:id="7917" w:author="88692" w:date="2020-06-18T10:04:00Z"/>
                <w:del w:id="7918" w:author="Fegie" w:date="2021-04-28T12:03:00Z"/>
                <w:rFonts w:ascii="標楷體" w:eastAsia="標楷體" w:hAnsi="標楷體"/>
                <w:color w:val="FF0000"/>
                <w:rPrChange w:id="7919" w:author="88692" w:date="2020-06-18T10:14:00Z">
                  <w:rPr>
                    <w:ins w:id="7920" w:author="88692" w:date="2020-06-18T10:04:00Z"/>
                    <w:del w:id="7921" w:author="Fegie" w:date="2021-04-28T12:03:00Z"/>
                    <w:rFonts w:ascii="標楷體" w:eastAsia="標楷體" w:hAnsi="標楷體"/>
                  </w:rPr>
                </w:rPrChange>
              </w:rPr>
            </w:pPr>
            <w:ins w:id="7922" w:author="88692" w:date="2020-06-18T10:04:00Z">
              <w:del w:id="7923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924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X(20)</w:delText>
                </w:r>
                <w:bookmarkStart w:id="7925" w:name="_Toc71198347"/>
                <w:bookmarkEnd w:id="7925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5211" w14:textId="2F6A1E22" w:rsidR="00B75363" w:rsidRPr="00B75363" w:rsidDel="009661CB" w:rsidRDefault="00B75363" w:rsidP="00B75363">
            <w:pPr>
              <w:rPr>
                <w:ins w:id="7926" w:author="88692" w:date="2020-06-18T10:04:00Z"/>
                <w:del w:id="7927" w:author="Fegie" w:date="2021-04-28T12:03:00Z"/>
                <w:rFonts w:ascii="標楷體" w:eastAsia="標楷體" w:hAnsi="標楷體"/>
                <w:color w:val="FF0000"/>
                <w:rPrChange w:id="7928" w:author="88692" w:date="2020-06-18T10:14:00Z">
                  <w:rPr>
                    <w:ins w:id="7929" w:author="88692" w:date="2020-06-18T10:04:00Z"/>
                    <w:del w:id="793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931" w:name="_Toc71198348"/>
            <w:bookmarkEnd w:id="7931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55C12" w14:textId="1512BD98" w:rsidR="00B75363" w:rsidRPr="00B75363" w:rsidDel="009661CB" w:rsidRDefault="00B75363" w:rsidP="00B75363">
            <w:pPr>
              <w:rPr>
                <w:ins w:id="7932" w:author="88692" w:date="2020-06-18T10:04:00Z"/>
                <w:del w:id="7933" w:author="Fegie" w:date="2021-04-28T12:03:00Z"/>
                <w:rFonts w:ascii="標楷體" w:eastAsia="標楷體" w:hAnsi="標楷體"/>
                <w:color w:val="FF0000"/>
                <w:rPrChange w:id="7934" w:author="88692" w:date="2020-06-18T10:14:00Z">
                  <w:rPr>
                    <w:ins w:id="7935" w:author="88692" w:date="2020-06-18T10:04:00Z"/>
                    <w:del w:id="793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937" w:name="_Toc71198349"/>
            <w:bookmarkEnd w:id="7937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A0F28" w14:textId="0B002F63" w:rsidR="00B75363" w:rsidRPr="00B75363" w:rsidDel="009661CB" w:rsidRDefault="00B75363" w:rsidP="00B75363">
            <w:pPr>
              <w:rPr>
                <w:ins w:id="7938" w:author="88692" w:date="2020-06-18T10:04:00Z"/>
                <w:del w:id="7939" w:author="Fegie" w:date="2021-04-28T12:03:00Z"/>
                <w:rFonts w:ascii="標楷體" w:eastAsia="標楷體" w:hAnsi="標楷體"/>
                <w:color w:val="FF0000"/>
                <w:rPrChange w:id="7940" w:author="88692" w:date="2020-06-18T10:14:00Z">
                  <w:rPr>
                    <w:ins w:id="7941" w:author="88692" w:date="2020-06-18T10:04:00Z"/>
                    <w:del w:id="794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943" w:name="_Toc71198350"/>
            <w:bookmarkEnd w:id="7943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44B98" w14:textId="62018493" w:rsidR="00B75363" w:rsidRPr="00B75363" w:rsidDel="009661CB" w:rsidRDefault="00B75363" w:rsidP="00B75363">
            <w:pPr>
              <w:rPr>
                <w:ins w:id="7944" w:author="88692" w:date="2020-06-18T10:04:00Z"/>
                <w:del w:id="7945" w:author="Fegie" w:date="2021-04-28T12:03:00Z"/>
                <w:rFonts w:ascii="標楷體" w:eastAsia="標楷體" w:hAnsi="標楷體"/>
                <w:color w:val="FF0000"/>
                <w:rPrChange w:id="7946" w:author="88692" w:date="2020-06-18T10:14:00Z">
                  <w:rPr>
                    <w:ins w:id="7947" w:author="88692" w:date="2020-06-18T10:04:00Z"/>
                    <w:del w:id="7948" w:author="Fegie" w:date="2021-04-28T12:03:00Z"/>
                    <w:rFonts w:ascii="標楷體" w:eastAsia="標楷體" w:hAnsi="標楷體"/>
                  </w:rPr>
                </w:rPrChange>
              </w:rPr>
            </w:pPr>
            <w:ins w:id="7949" w:author="88692" w:date="2020-06-18T10:14:00Z">
              <w:del w:id="7950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951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7952" w:name="_Toc71198351"/>
            <w:bookmarkEnd w:id="7952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4ECCC" w14:textId="7318E41F" w:rsidR="00B75363" w:rsidRPr="00B75363" w:rsidDel="009661CB" w:rsidRDefault="00B75363" w:rsidP="00B75363">
            <w:pPr>
              <w:rPr>
                <w:ins w:id="7953" w:author="88692" w:date="2020-06-18T10:04:00Z"/>
                <w:del w:id="7954" w:author="Fegie" w:date="2021-04-28T12:03:00Z"/>
                <w:rFonts w:ascii="標楷體" w:eastAsia="標楷體" w:hAnsi="標楷體"/>
                <w:color w:val="FF0000"/>
                <w:rPrChange w:id="7955" w:author="88692" w:date="2020-06-18T10:14:00Z">
                  <w:rPr>
                    <w:ins w:id="7956" w:author="88692" w:date="2020-06-18T10:04:00Z"/>
                    <w:del w:id="7957" w:author="Fegie" w:date="2021-04-28T12:03:00Z"/>
                    <w:rFonts w:ascii="標楷體" w:eastAsia="標楷體" w:hAnsi="標楷體"/>
                  </w:rPr>
                </w:rPrChange>
              </w:rPr>
            </w:pPr>
            <w:ins w:id="7958" w:author="88692" w:date="2020-06-18T10:13:00Z">
              <w:del w:id="7959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960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7961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962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963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7964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965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7966" w:name="_Toc71198352"/>
            <w:bookmarkEnd w:id="7966"/>
          </w:p>
        </w:tc>
        <w:bookmarkStart w:id="7967" w:name="_Toc71198353"/>
        <w:bookmarkEnd w:id="7967"/>
      </w:tr>
      <w:tr w:rsidR="00B75363" w:rsidRPr="00B75363" w:rsidDel="009661CB" w14:paraId="0EA4BF67" w14:textId="0CA467E2" w:rsidTr="00D17183">
        <w:trPr>
          <w:trHeight w:val="291"/>
          <w:jc w:val="center"/>
          <w:ins w:id="7968" w:author="88692" w:date="2020-06-18T10:04:00Z"/>
          <w:del w:id="7969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9BCF0" w14:textId="66C85FE0" w:rsidR="00B75363" w:rsidRPr="00B75363" w:rsidDel="009661CB" w:rsidRDefault="00B75363" w:rsidP="00B75363">
            <w:pPr>
              <w:rPr>
                <w:ins w:id="7970" w:author="88692" w:date="2020-06-18T10:04:00Z"/>
                <w:del w:id="7971" w:author="Fegie" w:date="2021-04-28T12:03:00Z"/>
                <w:rFonts w:ascii="標楷體" w:eastAsia="標楷體" w:hAnsi="標楷體"/>
                <w:color w:val="FF0000"/>
                <w:rPrChange w:id="7972" w:author="88692" w:date="2020-06-18T10:14:00Z">
                  <w:rPr>
                    <w:ins w:id="7973" w:author="88692" w:date="2020-06-18T10:04:00Z"/>
                    <w:del w:id="797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7975" w:name="_Toc71198354"/>
            <w:bookmarkEnd w:id="7975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0041" w14:textId="0DB9F10C" w:rsidR="00B75363" w:rsidRPr="00B75363" w:rsidDel="009661CB" w:rsidRDefault="00B75363" w:rsidP="00B75363">
            <w:pPr>
              <w:rPr>
                <w:ins w:id="7976" w:author="88692" w:date="2020-06-18T10:04:00Z"/>
                <w:del w:id="7977" w:author="Fegie" w:date="2021-04-28T12:03:00Z"/>
                <w:rFonts w:ascii="標楷體" w:eastAsia="標楷體" w:hAnsi="標楷體"/>
                <w:color w:val="FF0000"/>
                <w:rPrChange w:id="7978" w:author="88692" w:date="2020-06-18T10:14:00Z">
                  <w:rPr>
                    <w:ins w:id="7979" w:author="88692" w:date="2020-06-18T10:04:00Z"/>
                    <w:del w:id="7980" w:author="Fegie" w:date="2021-04-28T12:03:00Z"/>
                    <w:rFonts w:ascii="標楷體" w:eastAsia="標楷體" w:hAnsi="標楷體"/>
                  </w:rPr>
                </w:rPrChange>
              </w:rPr>
            </w:pPr>
            <w:ins w:id="7981" w:author="88692" w:date="2020-06-18T10:04:00Z">
              <w:del w:id="7982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983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AML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7984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職業別</w:delText>
                </w:r>
                <w:bookmarkStart w:id="7985" w:name="_Toc71198355"/>
                <w:bookmarkEnd w:id="7985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098E0" w14:textId="748F2FE4" w:rsidR="00B75363" w:rsidRPr="00B75363" w:rsidDel="009661CB" w:rsidRDefault="00B75363" w:rsidP="00B75363">
            <w:pPr>
              <w:rPr>
                <w:ins w:id="7986" w:author="88692" w:date="2020-06-18T10:04:00Z"/>
                <w:del w:id="7987" w:author="Fegie" w:date="2021-04-28T12:03:00Z"/>
                <w:rFonts w:ascii="標楷體" w:eastAsia="標楷體" w:hAnsi="標楷體"/>
                <w:color w:val="FF0000"/>
                <w:rPrChange w:id="7988" w:author="88692" w:date="2020-06-18T10:14:00Z">
                  <w:rPr>
                    <w:ins w:id="7989" w:author="88692" w:date="2020-06-18T10:04:00Z"/>
                    <w:del w:id="7990" w:author="Fegie" w:date="2021-04-28T12:03:00Z"/>
                    <w:rFonts w:ascii="標楷體" w:eastAsia="標楷體" w:hAnsi="標楷體"/>
                  </w:rPr>
                </w:rPrChange>
              </w:rPr>
            </w:pPr>
            <w:ins w:id="7991" w:author="88692" w:date="2020-06-18T10:04:00Z">
              <w:del w:id="7992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7993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X(03)</w:delText>
                </w:r>
                <w:bookmarkStart w:id="7994" w:name="_Toc71198356"/>
                <w:bookmarkEnd w:id="7994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AC5A" w14:textId="342D41C7" w:rsidR="00B75363" w:rsidRPr="00B75363" w:rsidDel="009661CB" w:rsidRDefault="00B75363" w:rsidP="00B75363">
            <w:pPr>
              <w:rPr>
                <w:ins w:id="7995" w:author="88692" w:date="2020-06-18T10:04:00Z"/>
                <w:del w:id="7996" w:author="Fegie" w:date="2021-04-28T12:03:00Z"/>
                <w:rFonts w:ascii="標楷體" w:eastAsia="標楷體" w:hAnsi="標楷體"/>
                <w:color w:val="FF0000"/>
                <w:rPrChange w:id="7997" w:author="88692" w:date="2020-06-18T10:14:00Z">
                  <w:rPr>
                    <w:ins w:id="7998" w:author="88692" w:date="2020-06-18T10:04:00Z"/>
                    <w:del w:id="7999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8000" w:name="_Toc71198357"/>
            <w:bookmarkEnd w:id="8000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F6DF" w14:textId="47414430" w:rsidR="00B75363" w:rsidRPr="00B75363" w:rsidDel="009661CB" w:rsidRDefault="00B75363" w:rsidP="00B75363">
            <w:pPr>
              <w:rPr>
                <w:ins w:id="8001" w:author="88692" w:date="2020-06-18T10:04:00Z"/>
                <w:del w:id="8002" w:author="Fegie" w:date="2021-04-28T12:03:00Z"/>
                <w:rFonts w:ascii="標楷體" w:eastAsia="標楷體" w:hAnsi="標楷體"/>
                <w:color w:val="FF0000"/>
                <w:rPrChange w:id="8003" w:author="88692" w:date="2020-06-18T10:14:00Z">
                  <w:rPr>
                    <w:ins w:id="8004" w:author="88692" w:date="2020-06-18T10:04:00Z"/>
                    <w:del w:id="8005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8006" w:name="_Toc71198358"/>
            <w:bookmarkEnd w:id="8006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C4B8" w14:textId="2DE1B78F" w:rsidR="00B75363" w:rsidRPr="00B75363" w:rsidDel="009661CB" w:rsidRDefault="00B75363" w:rsidP="00B75363">
            <w:pPr>
              <w:rPr>
                <w:ins w:id="8007" w:author="88692" w:date="2020-06-18T10:04:00Z"/>
                <w:del w:id="8008" w:author="Fegie" w:date="2021-04-28T12:03:00Z"/>
                <w:rFonts w:ascii="標楷體" w:eastAsia="標楷體" w:hAnsi="標楷體"/>
                <w:color w:val="FF0000"/>
                <w:rPrChange w:id="8009" w:author="88692" w:date="2020-06-18T10:14:00Z">
                  <w:rPr>
                    <w:ins w:id="8010" w:author="88692" w:date="2020-06-18T10:04:00Z"/>
                    <w:del w:id="8011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8012" w:name="_Toc71198359"/>
            <w:bookmarkEnd w:id="8012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F9C7D" w14:textId="40EF8BE2" w:rsidR="00B75363" w:rsidRPr="00B75363" w:rsidDel="009661CB" w:rsidRDefault="00B75363" w:rsidP="00B75363">
            <w:pPr>
              <w:rPr>
                <w:ins w:id="8013" w:author="88692" w:date="2020-06-18T10:04:00Z"/>
                <w:del w:id="8014" w:author="Fegie" w:date="2021-04-28T12:03:00Z"/>
                <w:rFonts w:ascii="標楷體" w:eastAsia="標楷體" w:hAnsi="標楷體"/>
                <w:color w:val="FF0000"/>
                <w:rPrChange w:id="8015" w:author="88692" w:date="2020-06-18T10:14:00Z">
                  <w:rPr>
                    <w:ins w:id="8016" w:author="88692" w:date="2020-06-18T10:04:00Z"/>
                    <w:del w:id="8017" w:author="Fegie" w:date="2021-04-28T12:03:00Z"/>
                    <w:rFonts w:ascii="標楷體" w:eastAsia="標楷體" w:hAnsi="標楷體"/>
                  </w:rPr>
                </w:rPrChange>
              </w:rPr>
            </w:pPr>
            <w:ins w:id="8018" w:author="88692" w:date="2020-06-18T10:14:00Z">
              <w:del w:id="8019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8020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8021" w:name="_Toc71198360"/>
            <w:bookmarkEnd w:id="8021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3327C" w14:textId="3114F915" w:rsidR="00B75363" w:rsidRPr="00B75363" w:rsidDel="009661CB" w:rsidRDefault="00B75363" w:rsidP="00B75363">
            <w:pPr>
              <w:rPr>
                <w:ins w:id="8022" w:author="88692" w:date="2020-06-18T10:04:00Z"/>
                <w:del w:id="8023" w:author="Fegie" w:date="2021-04-28T12:03:00Z"/>
                <w:rFonts w:ascii="標楷體" w:eastAsia="標楷體" w:hAnsi="標楷體"/>
                <w:color w:val="FF0000"/>
                <w:rPrChange w:id="8024" w:author="88692" w:date="2020-06-18T10:14:00Z">
                  <w:rPr>
                    <w:ins w:id="8025" w:author="88692" w:date="2020-06-18T10:04:00Z"/>
                    <w:del w:id="8026" w:author="Fegie" w:date="2021-04-28T12:03:00Z"/>
                    <w:rFonts w:ascii="標楷體" w:eastAsia="標楷體" w:hAnsi="標楷體"/>
                  </w:rPr>
                </w:rPrChange>
              </w:rPr>
            </w:pPr>
            <w:ins w:id="8027" w:author="88692" w:date="2020-06-18T10:13:00Z">
              <w:del w:id="8028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029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8030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8031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032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8033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034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8035" w:name="_Toc71198361"/>
            <w:bookmarkEnd w:id="8035"/>
          </w:p>
        </w:tc>
        <w:bookmarkStart w:id="8036" w:name="_Toc71198362"/>
        <w:bookmarkEnd w:id="8036"/>
      </w:tr>
      <w:tr w:rsidR="00B75363" w:rsidRPr="00B75363" w:rsidDel="009661CB" w14:paraId="7E80349D" w14:textId="24F00440" w:rsidTr="00D17183">
        <w:trPr>
          <w:trHeight w:val="291"/>
          <w:jc w:val="center"/>
          <w:ins w:id="8037" w:author="88692" w:date="2020-06-18T10:04:00Z"/>
          <w:del w:id="8038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F8BBD" w14:textId="1A3206FF" w:rsidR="00B75363" w:rsidRPr="00B75363" w:rsidDel="009661CB" w:rsidRDefault="00B75363" w:rsidP="00B75363">
            <w:pPr>
              <w:rPr>
                <w:ins w:id="8039" w:author="88692" w:date="2020-06-18T10:04:00Z"/>
                <w:del w:id="8040" w:author="Fegie" w:date="2021-04-28T12:03:00Z"/>
                <w:rFonts w:ascii="標楷體" w:eastAsia="標楷體" w:hAnsi="標楷體"/>
                <w:color w:val="FF0000"/>
                <w:rPrChange w:id="8041" w:author="88692" w:date="2020-06-18T10:14:00Z">
                  <w:rPr>
                    <w:ins w:id="8042" w:author="88692" w:date="2020-06-18T10:04:00Z"/>
                    <w:del w:id="8043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8044" w:name="_Toc71198363"/>
            <w:bookmarkEnd w:id="8044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0A9C7" w14:textId="4EE656AD" w:rsidR="00B75363" w:rsidRPr="00B75363" w:rsidDel="009661CB" w:rsidRDefault="00B75363" w:rsidP="00B75363">
            <w:pPr>
              <w:rPr>
                <w:ins w:id="8045" w:author="88692" w:date="2020-06-18T10:04:00Z"/>
                <w:del w:id="8046" w:author="Fegie" w:date="2021-04-28T12:03:00Z"/>
                <w:rFonts w:ascii="標楷體" w:eastAsia="標楷體" w:hAnsi="標楷體"/>
                <w:color w:val="FF0000"/>
                <w:rPrChange w:id="8047" w:author="88692" w:date="2020-06-18T10:14:00Z">
                  <w:rPr>
                    <w:ins w:id="8048" w:author="88692" w:date="2020-06-18T10:04:00Z"/>
                    <w:del w:id="8049" w:author="Fegie" w:date="2021-04-28T12:03:00Z"/>
                    <w:rFonts w:ascii="標楷體" w:eastAsia="標楷體" w:hAnsi="標楷體"/>
                  </w:rPr>
                </w:rPrChange>
              </w:rPr>
            </w:pPr>
            <w:ins w:id="8050" w:author="88692" w:date="2020-06-18T10:04:00Z">
              <w:del w:id="8051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8052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AML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053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組織</w:delText>
                </w:r>
                <w:bookmarkStart w:id="8054" w:name="_Toc71198364"/>
                <w:bookmarkEnd w:id="8054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E0225" w14:textId="633DCE04" w:rsidR="00B75363" w:rsidRPr="00B75363" w:rsidDel="009661CB" w:rsidRDefault="00B75363" w:rsidP="00B75363">
            <w:pPr>
              <w:rPr>
                <w:ins w:id="8055" w:author="88692" w:date="2020-06-18T10:04:00Z"/>
                <w:del w:id="8056" w:author="Fegie" w:date="2021-04-28T12:03:00Z"/>
                <w:rFonts w:ascii="標楷體" w:eastAsia="標楷體" w:hAnsi="標楷體"/>
                <w:color w:val="FF0000"/>
                <w:rPrChange w:id="8057" w:author="88692" w:date="2020-06-18T10:14:00Z">
                  <w:rPr>
                    <w:ins w:id="8058" w:author="88692" w:date="2020-06-18T10:04:00Z"/>
                    <w:del w:id="8059" w:author="Fegie" w:date="2021-04-28T12:03:00Z"/>
                    <w:rFonts w:ascii="標楷體" w:eastAsia="標楷體" w:hAnsi="標楷體"/>
                  </w:rPr>
                </w:rPrChange>
              </w:rPr>
            </w:pPr>
            <w:ins w:id="8060" w:author="88692" w:date="2020-06-18T10:04:00Z">
              <w:del w:id="8061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8062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X(03)</w:delText>
                </w:r>
                <w:bookmarkStart w:id="8063" w:name="_Toc71198365"/>
                <w:bookmarkEnd w:id="8063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530E3" w14:textId="5515483E" w:rsidR="00B75363" w:rsidRPr="00B75363" w:rsidDel="009661CB" w:rsidRDefault="00B75363" w:rsidP="00B75363">
            <w:pPr>
              <w:rPr>
                <w:ins w:id="8064" w:author="88692" w:date="2020-06-18T10:04:00Z"/>
                <w:del w:id="8065" w:author="Fegie" w:date="2021-04-28T12:03:00Z"/>
                <w:rFonts w:ascii="標楷體" w:eastAsia="標楷體" w:hAnsi="標楷體"/>
                <w:color w:val="FF0000"/>
                <w:rPrChange w:id="8066" w:author="88692" w:date="2020-06-18T10:14:00Z">
                  <w:rPr>
                    <w:ins w:id="8067" w:author="88692" w:date="2020-06-18T10:04:00Z"/>
                    <w:del w:id="806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8069" w:name="_Toc71198366"/>
            <w:bookmarkEnd w:id="8069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16096" w14:textId="2C8155BB" w:rsidR="00B75363" w:rsidRPr="00B75363" w:rsidDel="009661CB" w:rsidRDefault="00B75363" w:rsidP="00B75363">
            <w:pPr>
              <w:rPr>
                <w:ins w:id="8070" w:author="88692" w:date="2020-06-18T10:04:00Z"/>
                <w:del w:id="8071" w:author="Fegie" w:date="2021-04-28T12:03:00Z"/>
                <w:rFonts w:ascii="標楷體" w:eastAsia="標楷體" w:hAnsi="標楷體"/>
                <w:color w:val="FF0000"/>
                <w:rPrChange w:id="8072" w:author="88692" w:date="2020-06-18T10:14:00Z">
                  <w:rPr>
                    <w:ins w:id="8073" w:author="88692" w:date="2020-06-18T10:04:00Z"/>
                    <w:del w:id="8074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8075" w:name="_Toc71198367"/>
            <w:bookmarkEnd w:id="8075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33888" w14:textId="78C2AD4A" w:rsidR="00B75363" w:rsidRPr="00B75363" w:rsidDel="009661CB" w:rsidRDefault="00B75363" w:rsidP="00B75363">
            <w:pPr>
              <w:rPr>
                <w:ins w:id="8076" w:author="88692" w:date="2020-06-18T10:04:00Z"/>
                <w:del w:id="8077" w:author="Fegie" w:date="2021-04-28T12:03:00Z"/>
                <w:rFonts w:ascii="標楷體" w:eastAsia="標楷體" w:hAnsi="標楷體"/>
                <w:color w:val="FF0000"/>
                <w:rPrChange w:id="8078" w:author="88692" w:date="2020-06-18T10:14:00Z">
                  <w:rPr>
                    <w:ins w:id="8079" w:author="88692" w:date="2020-06-18T10:04:00Z"/>
                    <w:del w:id="8080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8081" w:name="_Toc71198368"/>
            <w:bookmarkEnd w:id="8081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C6B4F" w14:textId="21468AEA" w:rsidR="00B75363" w:rsidRPr="00B75363" w:rsidDel="009661CB" w:rsidRDefault="00B75363" w:rsidP="00B75363">
            <w:pPr>
              <w:rPr>
                <w:ins w:id="8082" w:author="88692" w:date="2020-06-18T10:04:00Z"/>
                <w:del w:id="8083" w:author="Fegie" w:date="2021-04-28T12:03:00Z"/>
                <w:rFonts w:ascii="標楷體" w:eastAsia="標楷體" w:hAnsi="標楷體"/>
                <w:color w:val="FF0000"/>
                <w:rPrChange w:id="8084" w:author="88692" w:date="2020-06-18T10:14:00Z">
                  <w:rPr>
                    <w:ins w:id="8085" w:author="88692" w:date="2020-06-18T10:04:00Z"/>
                    <w:del w:id="8086" w:author="Fegie" w:date="2021-04-28T12:03:00Z"/>
                    <w:rFonts w:ascii="標楷體" w:eastAsia="標楷體" w:hAnsi="標楷體"/>
                  </w:rPr>
                </w:rPrChange>
              </w:rPr>
            </w:pPr>
            <w:ins w:id="8087" w:author="88692" w:date="2020-06-18T10:14:00Z">
              <w:del w:id="8088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8089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8090" w:name="_Toc71198369"/>
            <w:bookmarkEnd w:id="8090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D8E7D" w14:textId="53D81D7C" w:rsidR="00B75363" w:rsidRPr="00B75363" w:rsidDel="009661CB" w:rsidRDefault="00B75363" w:rsidP="00B75363">
            <w:pPr>
              <w:rPr>
                <w:ins w:id="8091" w:author="88692" w:date="2020-06-18T10:04:00Z"/>
                <w:del w:id="8092" w:author="Fegie" w:date="2021-04-28T12:03:00Z"/>
                <w:rFonts w:ascii="標楷體" w:eastAsia="標楷體" w:hAnsi="標楷體"/>
                <w:color w:val="FF0000"/>
                <w:rPrChange w:id="8093" w:author="88692" w:date="2020-06-18T10:14:00Z">
                  <w:rPr>
                    <w:ins w:id="8094" w:author="88692" w:date="2020-06-18T10:04:00Z"/>
                    <w:del w:id="8095" w:author="Fegie" w:date="2021-04-28T12:03:00Z"/>
                    <w:rFonts w:ascii="標楷體" w:eastAsia="標楷體" w:hAnsi="標楷體"/>
                  </w:rPr>
                </w:rPrChange>
              </w:rPr>
            </w:pPr>
            <w:ins w:id="8096" w:author="88692" w:date="2020-06-18T10:13:00Z">
              <w:del w:id="8097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098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8099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8100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101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8102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103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8104" w:name="_Toc71198370"/>
            <w:bookmarkEnd w:id="8104"/>
          </w:p>
        </w:tc>
        <w:bookmarkStart w:id="8105" w:name="_Toc71198371"/>
        <w:bookmarkEnd w:id="8105"/>
      </w:tr>
      <w:tr w:rsidR="00B75363" w:rsidRPr="00B75363" w:rsidDel="009661CB" w14:paraId="6583F746" w14:textId="336BBF93" w:rsidTr="00D17183">
        <w:trPr>
          <w:trHeight w:val="291"/>
          <w:jc w:val="center"/>
          <w:ins w:id="8106" w:author="88692" w:date="2020-06-18T10:04:00Z"/>
          <w:del w:id="8107" w:author="Fegie" w:date="2021-04-28T12:03:00Z"/>
        </w:trPr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F57C2" w14:textId="26DFDBCD" w:rsidR="00B75363" w:rsidRPr="00B75363" w:rsidDel="009661CB" w:rsidRDefault="00B75363" w:rsidP="00B75363">
            <w:pPr>
              <w:rPr>
                <w:ins w:id="8108" w:author="88692" w:date="2020-06-18T10:04:00Z"/>
                <w:del w:id="8109" w:author="Fegie" w:date="2021-04-28T12:03:00Z"/>
                <w:rFonts w:ascii="標楷體" w:eastAsia="標楷體" w:hAnsi="標楷體"/>
                <w:color w:val="FF0000"/>
                <w:rPrChange w:id="8110" w:author="88692" w:date="2020-06-18T10:14:00Z">
                  <w:rPr>
                    <w:ins w:id="8111" w:author="88692" w:date="2020-06-18T10:04:00Z"/>
                    <w:del w:id="811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8113" w:name="_Toc71198372"/>
            <w:bookmarkEnd w:id="8113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67689" w14:textId="1CCF1C7E" w:rsidR="00B75363" w:rsidRPr="00B75363" w:rsidDel="009661CB" w:rsidRDefault="00B75363" w:rsidP="00B75363">
            <w:pPr>
              <w:rPr>
                <w:ins w:id="8114" w:author="88692" w:date="2020-06-18T10:04:00Z"/>
                <w:del w:id="8115" w:author="Fegie" w:date="2021-04-28T12:03:00Z"/>
                <w:rFonts w:ascii="標楷體" w:eastAsia="標楷體" w:hAnsi="標楷體"/>
                <w:color w:val="FF0000"/>
                <w:rPrChange w:id="8116" w:author="88692" w:date="2020-06-18T10:14:00Z">
                  <w:rPr>
                    <w:ins w:id="8117" w:author="88692" w:date="2020-06-18T10:04:00Z"/>
                    <w:del w:id="8118" w:author="Fegie" w:date="2021-04-28T12:03:00Z"/>
                    <w:rFonts w:ascii="標楷體" w:eastAsia="標楷體" w:hAnsi="標楷體"/>
                  </w:rPr>
                </w:rPrChange>
              </w:rPr>
            </w:pPr>
            <w:ins w:id="8119" w:author="88692" w:date="2020-06-18T10:04:00Z">
              <w:del w:id="8120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121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原住民姓名</w:delText>
                </w:r>
                <w:bookmarkStart w:id="8122" w:name="_Toc71198373"/>
                <w:bookmarkEnd w:id="8122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E1D11" w14:textId="12C52598" w:rsidR="00B75363" w:rsidRPr="00B75363" w:rsidDel="009661CB" w:rsidRDefault="00B75363" w:rsidP="00B75363">
            <w:pPr>
              <w:rPr>
                <w:ins w:id="8123" w:author="88692" w:date="2020-06-18T10:04:00Z"/>
                <w:del w:id="8124" w:author="Fegie" w:date="2021-04-28T12:03:00Z"/>
                <w:rFonts w:ascii="標楷體" w:eastAsia="標楷體" w:hAnsi="標楷體"/>
                <w:color w:val="FF0000"/>
                <w:rPrChange w:id="8125" w:author="88692" w:date="2020-06-18T10:14:00Z">
                  <w:rPr>
                    <w:ins w:id="8126" w:author="88692" w:date="2020-06-18T10:04:00Z"/>
                    <w:del w:id="8127" w:author="Fegie" w:date="2021-04-28T12:03:00Z"/>
                    <w:rFonts w:ascii="標楷體" w:eastAsia="標楷體" w:hAnsi="標楷體"/>
                  </w:rPr>
                </w:rPrChange>
              </w:rPr>
            </w:pPr>
            <w:ins w:id="8128" w:author="88692" w:date="2020-06-18T10:04:00Z">
              <w:del w:id="8129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8130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X(100)</w:delText>
                </w:r>
                <w:bookmarkStart w:id="8131" w:name="_Toc71198374"/>
                <w:bookmarkEnd w:id="8131"/>
              </w:del>
            </w:ins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DF0F7" w14:textId="303FF0CA" w:rsidR="00B75363" w:rsidRPr="00B75363" w:rsidDel="009661CB" w:rsidRDefault="00B75363" w:rsidP="00B75363">
            <w:pPr>
              <w:rPr>
                <w:ins w:id="8132" w:author="88692" w:date="2020-06-18T10:04:00Z"/>
                <w:del w:id="8133" w:author="Fegie" w:date="2021-04-28T12:03:00Z"/>
                <w:rFonts w:ascii="標楷體" w:eastAsia="標楷體" w:hAnsi="標楷體"/>
                <w:color w:val="FF0000"/>
                <w:rPrChange w:id="8134" w:author="88692" w:date="2020-06-18T10:14:00Z">
                  <w:rPr>
                    <w:ins w:id="8135" w:author="88692" w:date="2020-06-18T10:04:00Z"/>
                    <w:del w:id="8136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8137" w:name="_Toc71198375"/>
            <w:bookmarkEnd w:id="8137"/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1FAC4" w14:textId="2005548B" w:rsidR="00B75363" w:rsidRPr="00B75363" w:rsidDel="009661CB" w:rsidRDefault="00B75363" w:rsidP="00B75363">
            <w:pPr>
              <w:rPr>
                <w:ins w:id="8138" w:author="88692" w:date="2020-06-18T10:04:00Z"/>
                <w:del w:id="8139" w:author="Fegie" w:date="2021-04-28T12:03:00Z"/>
                <w:rFonts w:ascii="標楷體" w:eastAsia="標楷體" w:hAnsi="標楷體"/>
                <w:color w:val="FF0000"/>
                <w:rPrChange w:id="8140" w:author="88692" w:date="2020-06-18T10:14:00Z">
                  <w:rPr>
                    <w:ins w:id="8141" w:author="88692" w:date="2020-06-18T10:04:00Z"/>
                    <w:del w:id="8142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8143" w:name="_Toc71198376"/>
            <w:bookmarkEnd w:id="8143"/>
          </w:p>
        </w:tc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DEC2C" w14:textId="07892633" w:rsidR="00B75363" w:rsidRPr="00B75363" w:rsidDel="009661CB" w:rsidRDefault="00B75363" w:rsidP="00B75363">
            <w:pPr>
              <w:rPr>
                <w:ins w:id="8144" w:author="88692" w:date="2020-06-18T10:04:00Z"/>
                <w:del w:id="8145" w:author="Fegie" w:date="2021-04-28T12:03:00Z"/>
                <w:rFonts w:ascii="標楷體" w:eastAsia="標楷體" w:hAnsi="標楷體"/>
                <w:color w:val="FF0000"/>
                <w:rPrChange w:id="8146" w:author="88692" w:date="2020-06-18T10:14:00Z">
                  <w:rPr>
                    <w:ins w:id="8147" w:author="88692" w:date="2020-06-18T10:04:00Z"/>
                    <w:del w:id="8148" w:author="Fegie" w:date="2021-04-28T12:03:00Z"/>
                    <w:rFonts w:ascii="標楷體" w:eastAsia="標楷體" w:hAnsi="標楷體"/>
                  </w:rPr>
                </w:rPrChange>
              </w:rPr>
            </w:pPr>
            <w:bookmarkStart w:id="8149" w:name="_Toc71198377"/>
            <w:bookmarkEnd w:id="8149"/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A2BF4" w14:textId="7E518E1B" w:rsidR="00B75363" w:rsidRPr="00B75363" w:rsidDel="009661CB" w:rsidRDefault="00B75363" w:rsidP="00B75363">
            <w:pPr>
              <w:rPr>
                <w:ins w:id="8150" w:author="88692" w:date="2020-06-18T10:04:00Z"/>
                <w:del w:id="8151" w:author="Fegie" w:date="2021-04-28T12:03:00Z"/>
                <w:rFonts w:ascii="標楷體" w:eastAsia="標楷體" w:hAnsi="標楷體"/>
                <w:color w:val="FF0000"/>
                <w:rPrChange w:id="8152" w:author="88692" w:date="2020-06-18T10:14:00Z">
                  <w:rPr>
                    <w:ins w:id="8153" w:author="88692" w:date="2020-06-18T10:04:00Z"/>
                    <w:del w:id="8154" w:author="Fegie" w:date="2021-04-28T12:03:00Z"/>
                    <w:rFonts w:ascii="標楷體" w:eastAsia="標楷體" w:hAnsi="標楷體"/>
                  </w:rPr>
                </w:rPrChange>
              </w:rPr>
            </w:pPr>
            <w:ins w:id="8155" w:author="88692" w:date="2020-06-18T10:14:00Z">
              <w:del w:id="8156" w:author="Fegie" w:date="2021-04-28T12:03:00Z">
                <w:r w:rsidRPr="00B75363" w:rsidDel="009661CB">
                  <w:rPr>
                    <w:rFonts w:ascii="標楷體" w:eastAsia="標楷體" w:hAnsi="標楷體"/>
                    <w:color w:val="FF0000"/>
                    <w:rPrChange w:id="8157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W</w:delText>
                </w:r>
              </w:del>
            </w:ins>
            <w:bookmarkStart w:id="8158" w:name="_Toc71198378"/>
            <w:bookmarkEnd w:id="8158"/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4EC8F" w14:textId="41E61977" w:rsidR="00B75363" w:rsidRPr="00B75363" w:rsidDel="009661CB" w:rsidRDefault="00B75363" w:rsidP="00B75363">
            <w:pPr>
              <w:rPr>
                <w:ins w:id="8159" w:author="88692" w:date="2020-06-18T10:04:00Z"/>
                <w:del w:id="8160" w:author="Fegie" w:date="2021-04-28T12:03:00Z"/>
                <w:rFonts w:ascii="標楷體" w:eastAsia="標楷體" w:hAnsi="標楷體"/>
                <w:color w:val="FF0000"/>
                <w:rPrChange w:id="8161" w:author="88692" w:date="2020-06-18T10:14:00Z">
                  <w:rPr>
                    <w:ins w:id="8162" w:author="88692" w:date="2020-06-18T10:04:00Z"/>
                    <w:del w:id="8163" w:author="Fegie" w:date="2021-04-28T12:03:00Z"/>
                    <w:rFonts w:ascii="標楷體" w:eastAsia="標楷體" w:hAnsi="標楷體"/>
                  </w:rPr>
                </w:rPrChange>
              </w:rPr>
            </w:pPr>
            <w:ins w:id="8164" w:author="88692" w:date="2020-06-18T10:13:00Z">
              <w:del w:id="8165" w:author="Fegie" w:date="2021-04-28T12:03:00Z"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166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變更時必須輸入</w:delText>
                </w:r>
                <w:r w:rsidRPr="00B75363" w:rsidDel="009661CB">
                  <w:rPr>
                    <w:rFonts w:ascii="標楷體" w:eastAsia="標楷體" w:hAnsi="標楷體"/>
                    <w:color w:val="FF0000"/>
                    <w:rPrChange w:id="8167" w:author="88692" w:date="2020-06-18T10:14:00Z">
                      <w:rPr>
                        <w:rFonts w:ascii="標楷體" w:eastAsia="標楷體" w:hAnsi="標楷體"/>
                      </w:rPr>
                    </w:rPrChange>
                  </w:rPr>
                  <w:delText>,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8168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否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169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則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lang w:eastAsia="zh-HK"/>
                    <w:rPrChange w:id="8170" w:author="88692" w:date="2020-06-18T10:14:00Z">
                      <w:rPr>
                        <w:rFonts w:ascii="標楷體" w:eastAsia="標楷體" w:hAnsi="標楷體" w:hint="eastAsia"/>
                        <w:lang w:eastAsia="zh-HK"/>
                      </w:rPr>
                    </w:rPrChange>
                  </w:rPr>
                  <w:delText>不</w:delText>
                </w:r>
                <w:r w:rsidRPr="00B75363" w:rsidDel="009661CB">
                  <w:rPr>
                    <w:rFonts w:ascii="標楷體" w:eastAsia="標楷體" w:hAnsi="標楷體" w:hint="eastAsia"/>
                    <w:color w:val="FF0000"/>
                    <w:rPrChange w:id="8171" w:author="88692" w:date="2020-06-18T10:14:00Z">
                      <w:rPr>
                        <w:rFonts w:ascii="標楷體" w:eastAsia="標楷體" w:hAnsi="標楷體" w:hint="eastAsia"/>
                      </w:rPr>
                    </w:rPrChange>
                  </w:rPr>
                  <w:delText>必輸入</w:delText>
                </w:r>
              </w:del>
            </w:ins>
            <w:bookmarkStart w:id="8172" w:name="_Toc71198379"/>
            <w:bookmarkEnd w:id="8172"/>
          </w:p>
        </w:tc>
        <w:bookmarkStart w:id="8173" w:name="_Toc71198380"/>
        <w:bookmarkEnd w:id="8173"/>
      </w:tr>
    </w:tbl>
    <w:p w14:paraId="0DC44CA3" w14:textId="47A13FF8" w:rsidR="00252F5F" w:rsidRPr="009B2BD3" w:rsidDel="009661CB" w:rsidRDefault="00252F5F" w:rsidP="00252F5F">
      <w:pPr>
        <w:rPr>
          <w:del w:id="8174" w:author="Fegie" w:date="2021-04-28T12:03:00Z"/>
          <w:rFonts w:ascii="標楷體" w:eastAsia="標楷體" w:hAnsi="標楷體"/>
        </w:rPr>
      </w:pPr>
      <w:bookmarkStart w:id="8175" w:name="_Toc71198381"/>
      <w:bookmarkEnd w:id="8175"/>
    </w:p>
    <w:p w14:paraId="3EBCC695" w14:textId="10B270E8" w:rsidR="00087B9A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8176" w:author="Fegie" w:date="2021-04-28T12:03:00Z"/>
          <w:rFonts w:hAnsi="標楷體"/>
        </w:rPr>
      </w:pPr>
      <w:del w:id="8177" w:author="Fegie" w:date="2021-04-28T12:03:00Z">
        <w:r w:rsidRPr="009B2BD3" w:rsidDel="009661CB">
          <w:rPr>
            <w:rFonts w:hAnsi="標楷體"/>
          </w:rPr>
          <w:br w:type="page"/>
        </w:r>
        <w:r w:rsidR="00087B9A" w:rsidRPr="009B2BD3" w:rsidDel="009661CB">
          <w:rPr>
            <w:rFonts w:hAnsi="標楷體" w:hint="eastAsia"/>
          </w:rPr>
          <w:delText>L1104</w:delText>
        </w:r>
        <w:r w:rsidR="00087B9A" w:rsidRPr="009B2BD3" w:rsidDel="009661CB">
          <w:rPr>
            <w:rFonts w:hAnsi="標楷體"/>
          </w:rPr>
          <w:delText xml:space="preserve"> </w:delText>
        </w:r>
        <w:r w:rsidR="008F008B" w:rsidRPr="009B2BD3" w:rsidDel="009661CB">
          <w:rPr>
            <w:rFonts w:hAnsi="標楷體" w:hint="eastAsia"/>
          </w:rPr>
          <w:delText>顧客基本資料變更-法人</w:delText>
        </w:r>
      </w:del>
    </w:p>
    <w:p w14:paraId="6B1B12E6" w14:textId="7265B1EB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178" w:author="Fegie" w:date="2021-04-28T12:03:00Z"/>
          <w:rFonts w:hAnsi="標楷體"/>
        </w:rPr>
        <w:pPrChange w:id="8179" w:author="Fegie" w:date="2021-04-28T12:03:00Z">
          <w:pPr>
            <w:pStyle w:val="a"/>
          </w:pPr>
        </w:pPrChange>
      </w:pPr>
      <w:del w:id="8180" w:author="Fegie" w:date="2021-04-28T12:03:00Z">
        <w:r w:rsidRPr="009B2BD3" w:rsidDel="009661CB">
          <w:rPr>
            <w:rFonts w:hAnsi="標楷體"/>
          </w:rPr>
          <w:delText>功能說明</w:delText>
        </w:r>
        <w:bookmarkStart w:id="8181" w:name="_Toc71198382"/>
        <w:bookmarkEnd w:id="8181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087B9A" w:rsidRPr="009B2BD3" w:rsidDel="009661CB" w14:paraId="3385AA1F" w14:textId="20C59C0E" w:rsidTr="000F4BD9">
        <w:trPr>
          <w:trHeight w:val="277"/>
          <w:del w:id="8182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B0FA6B" w14:textId="6DF6D358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83" w:author="Fegie" w:date="2021-04-28T12:03:00Z"/>
                <w:rFonts w:hAnsi="標楷體"/>
              </w:rPr>
              <w:pPrChange w:id="8184" w:author="Fegie" w:date="2021-04-28T12:03:00Z">
                <w:pPr/>
              </w:pPrChange>
            </w:pPr>
            <w:del w:id="8185" w:author="Fegie" w:date="2021-04-28T12:03:00Z">
              <w:r w:rsidRPr="009B2BD3" w:rsidDel="009661CB">
                <w:rPr>
                  <w:rFonts w:hAnsi="標楷體"/>
                </w:rPr>
                <w:delText xml:space="preserve">功能名稱 </w:delText>
              </w:r>
              <w:bookmarkStart w:id="8186" w:name="_Toc71198383"/>
              <w:bookmarkEnd w:id="818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838DE7" w14:textId="56B3008A" w:rsidR="00087B9A" w:rsidRPr="009B2BD3" w:rsidDel="009661CB" w:rsidRDefault="008F008B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87" w:author="Fegie" w:date="2021-04-28T12:03:00Z"/>
                <w:rFonts w:hAnsi="標楷體"/>
              </w:rPr>
              <w:pPrChange w:id="8188" w:author="Fegie" w:date="2021-04-28T12:03:00Z">
                <w:pPr/>
              </w:pPrChange>
            </w:pPr>
            <w:del w:id="8189" w:author="Fegie" w:date="2021-04-28T12:03:00Z">
              <w:r w:rsidRPr="009B2BD3" w:rsidDel="009661CB">
                <w:rPr>
                  <w:rFonts w:hAnsi="標楷體" w:hint="eastAsia"/>
                </w:rPr>
                <w:delText>顧客基本資料變更-法人</w:delText>
              </w:r>
              <w:bookmarkStart w:id="8190" w:name="_Toc71198384"/>
              <w:bookmarkEnd w:id="8190"/>
            </w:del>
          </w:p>
          <w:p w14:paraId="39E77EC8" w14:textId="291AB6F6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91" w:author="Fegie" w:date="2021-04-28T12:03:00Z"/>
                <w:rFonts w:hAnsi="標楷體"/>
              </w:rPr>
              <w:pPrChange w:id="8192" w:author="Fegie" w:date="2021-04-28T12:03:00Z">
                <w:pPr/>
              </w:pPrChange>
            </w:pPr>
            <w:del w:id="8193" w:author="Fegie" w:date="2021-04-28T12:03:00Z">
              <w:r w:rsidRPr="009B2BD3" w:rsidDel="009661CB">
                <w:rPr>
                  <w:rFonts w:hAnsi="標楷體" w:hint="eastAsia"/>
                </w:rPr>
                <w:delText>必須是顧客主檔已建立之法人資料</w:delText>
              </w:r>
              <w:bookmarkStart w:id="8194" w:name="_Toc71198385"/>
              <w:bookmarkEnd w:id="8194"/>
            </w:del>
          </w:p>
          <w:p w14:paraId="00F78A6A" w14:textId="00E9B4B1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195" w:author="Fegie" w:date="2021-04-28T12:03:00Z"/>
                <w:rFonts w:hAnsi="標楷體"/>
                <w:color w:val="FF0000"/>
              </w:rPr>
              <w:pPrChange w:id="8196" w:author="Fegie" w:date="2021-04-28T12:03:00Z">
                <w:pPr/>
              </w:pPrChange>
            </w:pPr>
            <w:bookmarkStart w:id="8197" w:name="_Toc71198386"/>
            <w:bookmarkEnd w:id="8197"/>
          </w:p>
        </w:tc>
        <w:bookmarkStart w:id="8198" w:name="_Toc71198387"/>
        <w:bookmarkEnd w:id="8198"/>
      </w:tr>
      <w:tr w:rsidR="00087B9A" w:rsidRPr="009B2BD3" w:rsidDel="009661CB" w14:paraId="63CDFA28" w14:textId="2F48E3F5" w:rsidTr="000F4BD9">
        <w:trPr>
          <w:trHeight w:val="277"/>
          <w:del w:id="819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9DC4826" w14:textId="289EE123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00" w:author="Fegie" w:date="2021-04-28T12:03:00Z"/>
                <w:rFonts w:hAnsi="標楷體"/>
              </w:rPr>
              <w:pPrChange w:id="8201" w:author="Fegie" w:date="2021-04-28T12:03:00Z">
                <w:pPr/>
              </w:pPrChange>
            </w:pPr>
            <w:del w:id="8202" w:author="Fegie" w:date="2021-04-28T12:03:00Z">
              <w:r w:rsidRPr="009B2BD3" w:rsidDel="009661CB">
                <w:rPr>
                  <w:rFonts w:hAnsi="標楷體"/>
                </w:rPr>
                <w:delText>進入條件</w:delText>
              </w:r>
              <w:bookmarkStart w:id="8203" w:name="_Toc71198388"/>
              <w:bookmarkEnd w:id="820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C89377" w14:textId="722FCFEE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04" w:author="Fegie" w:date="2021-04-28T12:03:00Z"/>
                <w:rFonts w:hAnsi="標楷體"/>
              </w:rPr>
              <w:pPrChange w:id="8205" w:author="Fegie" w:date="2021-04-28T12:03:00Z">
                <w:pPr/>
              </w:pPrChange>
            </w:pPr>
            <w:bookmarkStart w:id="8206" w:name="_Toc71198389"/>
            <w:bookmarkEnd w:id="8206"/>
          </w:p>
        </w:tc>
        <w:bookmarkStart w:id="8207" w:name="_Toc71198390"/>
        <w:bookmarkEnd w:id="8207"/>
      </w:tr>
      <w:tr w:rsidR="00087B9A" w:rsidRPr="009B2BD3" w:rsidDel="009661CB" w14:paraId="4A2E0EDC" w14:textId="4254CEE6" w:rsidTr="000F4BD9">
        <w:trPr>
          <w:trHeight w:val="773"/>
          <w:del w:id="8208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02C262" w14:textId="5E351AD8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09" w:author="Fegie" w:date="2021-04-28T12:03:00Z"/>
                <w:rFonts w:hAnsi="標楷體"/>
              </w:rPr>
              <w:pPrChange w:id="8210" w:author="Fegie" w:date="2021-04-28T12:03:00Z">
                <w:pPr/>
              </w:pPrChange>
            </w:pPr>
            <w:del w:id="8211" w:author="Fegie" w:date="2021-04-28T12:03:00Z">
              <w:r w:rsidRPr="009B2BD3" w:rsidDel="009661CB">
                <w:rPr>
                  <w:rFonts w:hAnsi="標楷體"/>
                </w:rPr>
                <w:delText xml:space="preserve">基本流程 </w:delText>
              </w:r>
              <w:bookmarkStart w:id="8212" w:name="_Toc71198391"/>
              <w:bookmarkEnd w:id="821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E82DB3" w14:textId="3653A7B0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13" w:author="Fegie" w:date="2021-04-28T12:03:00Z"/>
                <w:rFonts w:hAnsi="標楷體"/>
              </w:rPr>
              <w:pPrChange w:id="8214" w:author="Fegie" w:date="2021-04-28T12:03:00Z">
                <w:pPr/>
              </w:pPrChange>
            </w:pPr>
            <w:bookmarkStart w:id="8215" w:name="_Toc71198392"/>
            <w:bookmarkEnd w:id="8215"/>
          </w:p>
        </w:tc>
        <w:bookmarkStart w:id="8216" w:name="_Toc71198393"/>
        <w:bookmarkEnd w:id="8216"/>
      </w:tr>
      <w:tr w:rsidR="00087B9A" w:rsidRPr="009B2BD3" w:rsidDel="009661CB" w14:paraId="07686146" w14:textId="04997E6B" w:rsidTr="000F4BD9">
        <w:trPr>
          <w:trHeight w:val="321"/>
          <w:del w:id="821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FCD7CD" w14:textId="628B500B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18" w:author="Fegie" w:date="2021-04-28T12:03:00Z"/>
                <w:rFonts w:hAnsi="標楷體"/>
              </w:rPr>
              <w:pPrChange w:id="8219" w:author="Fegie" w:date="2021-04-28T12:03:00Z">
                <w:pPr/>
              </w:pPrChange>
            </w:pPr>
            <w:del w:id="8220" w:author="Fegie" w:date="2021-04-28T12:03:00Z">
              <w:r w:rsidRPr="009B2BD3" w:rsidDel="009661CB">
                <w:rPr>
                  <w:rFonts w:hAnsi="標楷體"/>
                </w:rPr>
                <w:delText>選用流程</w:delText>
              </w:r>
              <w:bookmarkStart w:id="8221" w:name="_Toc71198394"/>
              <w:bookmarkEnd w:id="822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EFB10E" w14:textId="158AB048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22" w:author="Fegie" w:date="2021-04-28T12:03:00Z"/>
                <w:rFonts w:hAnsi="標楷體"/>
              </w:rPr>
              <w:pPrChange w:id="8223" w:author="Fegie" w:date="2021-04-28T12:03:00Z">
                <w:pPr/>
              </w:pPrChange>
            </w:pPr>
            <w:bookmarkStart w:id="8224" w:name="_Toc71198395"/>
            <w:bookmarkEnd w:id="8224"/>
          </w:p>
        </w:tc>
        <w:bookmarkStart w:id="8225" w:name="_Toc71198396"/>
        <w:bookmarkEnd w:id="8225"/>
      </w:tr>
      <w:tr w:rsidR="00087B9A" w:rsidRPr="009B2BD3" w:rsidDel="009661CB" w14:paraId="75260D75" w14:textId="1EAF709D" w:rsidTr="000F4BD9">
        <w:trPr>
          <w:trHeight w:val="1311"/>
          <w:del w:id="822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685F38" w14:textId="2BB6E294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27" w:author="Fegie" w:date="2021-04-28T12:03:00Z"/>
                <w:rFonts w:hAnsi="標楷體"/>
              </w:rPr>
              <w:pPrChange w:id="8228" w:author="Fegie" w:date="2021-04-28T12:03:00Z">
                <w:pPr/>
              </w:pPrChange>
            </w:pPr>
            <w:del w:id="8229" w:author="Fegie" w:date="2021-04-28T12:03:00Z">
              <w:r w:rsidRPr="009B2BD3" w:rsidDel="009661CB">
                <w:rPr>
                  <w:rFonts w:hAnsi="標楷體"/>
                </w:rPr>
                <w:delText>例外流程</w:delText>
              </w:r>
              <w:bookmarkStart w:id="8230" w:name="_Toc71198397"/>
              <w:bookmarkEnd w:id="823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19C84E" w14:textId="221F1D30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31" w:author="Fegie" w:date="2021-04-28T12:03:00Z"/>
                <w:rFonts w:hAnsi="標楷體"/>
              </w:rPr>
              <w:pPrChange w:id="8232" w:author="Fegie" w:date="2021-04-28T12:03:00Z">
                <w:pPr/>
              </w:pPrChange>
            </w:pPr>
            <w:bookmarkStart w:id="8233" w:name="_Toc71198398"/>
            <w:bookmarkEnd w:id="8233"/>
          </w:p>
        </w:tc>
        <w:bookmarkStart w:id="8234" w:name="_Toc71198399"/>
        <w:bookmarkEnd w:id="8234"/>
      </w:tr>
      <w:tr w:rsidR="00087B9A" w:rsidRPr="009B2BD3" w:rsidDel="009661CB" w14:paraId="1E24DB20" w14:textId="67E9F744" w:rsidTr="000F4BD9">
        <w:trPr>
          <w:trHeight w:val="278"/>
          <w:del w:id="8235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DF3963" w14:textId="04127879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36" w:author="Fegie" w:date="2021-04-28T12:03:00Z"/>
                <w:rFonts w:hAnsi="標楷體"/>
              </w:rPr>
              <w:pPrChange w:id="8237" w:author="Fegie" w:date="2021-04-28T12:03:00Z">
                <w:pPr/>
              </w:pPrChange>
            </w:pPr>
            <w:del w:id="8238" w:author="Fegie" w:date="2021-04-28T12:03:00Z">
              <w:r w:rsidRPr="009B2BD3" w:rsidDel="009661CB">
                <w:rPr>
                  <w:rFonts w:hAnsi="標楷體"/>
                </w:rPr>
                <w:delText xml:space="preserve">執行後狀況 </w:delText>
              </w:r>
              <w:bookmarkStart w:id="8239" w:name="_Toc71198400"/>
              <w:bookmarkEnd w:id="823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A97CC8" w14:textId="53A47A05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40" w:author="Fegie" w:date="2021-04-28T12:03:00Z"/>
                <w:rFonts w:hAnsi="標楷體"/>
              </w:rPr>
              <w:pPrChange w:id="8241" w:author="Fegie" w:date="2021-04-28T12:03:00Z">
                <w:pPr/>
              </w:pPrChange>
            </w:pPr>
            <w:bookmarkStart w:id="8242" w:name="_Toc71198401"/>
            <w:bookmarkEnd w:id="8242"/>
          </w:p>
        </w:tc>
        <w:bookmarkStart w:id="8243" w:name="_Toc71198402"/>
        <w:bookmarkEnd w:id="8243"/>
      </w:tr>
      <w:tr w:rsidR="00087B9A" w:rsidRPr="009B2BD3" w:rsidDel="009661CB" w14:paraId="7CFBB2F4" w14:textId="2080B120" w:rsidTr="000F4BD9">
        <w:trPr>
          <w:trHeight w:val="358"/>
          <w:del w:id="824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F725A2" w14:textId="7E73B8D4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45" w:author="Fegie" w:date="2021-04-28T12:03:00Z"/>
                <w:rFonts w:hAnsi="標楷體"/>
              </w:rPr>
              <w:pPrChange w:id="8246" w:author="Fegie" w:date="2021-04-28T12:03:00Z">
                <w:pPr/>
              </w:pPrChange>
            </w:pPr>
            <w:del w:id="8247" w:author="Fegie" w:date="2021-04-28T12:03:00Z">
              <w:r w:rsidRPr="009B2BD3" w:rsidDel="009661CB">
                <w:rPr>
                  <w:rFonts w:hAnsi="標楷體"/>
                </w:rPr>
                <w:delText>特別需求</w:delText>
              </w:r>
              <w:bookmarkStart w:id="8248" w:name="_Toc71198403"/>
              <w:bookmarkEnd w:id="824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26B6482" w14:textId="3886A550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49" w:author="Fegie" w:date="2021-04-28T12:03:00Z"/>
                <w:rFonts w:hAnsi="標楷體"/>
              </w:rPr>
              <w:pPrChange w:id="8250" w:author="Fegie" w:date="2021-04-28T12:03:00Z">
                <w:pPr/>
              </w:pPrChange>
            </w:pPr>
            <w:bookmarkStart w:id="8251" w:name="_Toc71198404"/>
            <w:bookmarkEnd w:id="8251"/>
          </w:p>
        </w:tc>
        <w:bookmarkStart w:id="8252" w:name="_Toc71198405"/>
        <w:bookmarkEnd w:id="8252"/>
      </w:tr>
      <w:tr w:rsidR="00087B9A" w:rsidRPr="009B2BD3" w:rsidDel="009661CB" w14:paraId="3B8EEB70" w14:textId="13F5364E" w:rsidTr="000F4BD9">
        <w:trPr>
          <w:trHeight w:val="278"/>
          <w:del w:id="8253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0D31C6" w14:textId="41A35D79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54" w:author="Fegie" w:date="2021-04-28T12:03:00Z"/>
                <w:rFonts w:hAnsi="標楷體"/>
              </w:rPr>
              <w:pPrChange w:id="8255" w:author="Fegie" w:date="2021-04-28T12:03:00Z">
                <w:pPr/>
              </w:pPrChange>
            </w:pPr>
            <w:del w:id="8256" w:author="Fegie" w:date="2021-04-28T12:03:00Z">
              <w:r w:rsidRPr="009B2BD3" w:rsidDel="009661CB">
                <w:rPr>
                  <w:rFonts w:hAnsi="標楷體"/>
                </w:rPr>
                <w:delText xml:space="preserve">參考 </w:delText>
              </w:r>
              <w:bookmarkStart w:id="8257" w:name="_Toc71198406"/>
              <w:bookmarkEnd w:id="825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3B71F1" w14:textId="3345B31D" w:rsidR="00087B9A" w:rsidRPr="009B2BD3" w:rsidDel="009661CB" w:rsidRDefault="00087B9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258" w:author="Fegie" w:date="2021-04-28T12:03:00Z"/>
                <w:rFonts w:hAnsi="標楷體"/>
              </w:rPr>
              <w:pPrChange w:id="8259" w:author="Fegie" w:date="2021-04-28T12:03:00Z">
                <w:pPr/>
              </w:pPrChange>
            </w:pPr>
            <w:bookmarkStart w:id="8260" w:name="_Toc71198407"/>
            <w:bookmarkEnd w:id="8260"/>
          </w:p>
        </w:tc>
        <w:bookmarkStart w:id="8261" w:name="_Toc71198408"/>
        <w:bookmarkEnd w:id="8261"/>
      </w:tr>
    </w:tbl>
    <w:p w14:paraId="74EB0D10" w14:textId="41310ED9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62" w:author="Fegie" w:date="2021-04-28T12:03:00Z"/>
          <w:rFonts w:hAnsi="標楷體"/>
        </w:rPr>
        <w:pPrChange w:id="8263" w:author="Fegie" w:date="2021-04-28T12:03:00Z">
          <w:pPr/>
        </w:pPrChange>
      </w:pPr>
      <w:bookmarkStart w:id="8264" w:name="_Toc71198409"/>
      <w:bookmarkEnd w:id="8264"/>
    </w:p>
    <w:p w14:paraId="786115CC" w14:textId="121383BC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65" w:author="Fegie" w:date="2021-04-28T12:03:00Z"/>
          <w:rFonts w:hAnsi="標楷體"/>
        </w:rPr>
        <w:pPrChange w:id="8266" w:author="Fegie" w:date="2021-04-28T12:03:00Z">
          <w:pPr/>
        </w:pPrChange>
      </w:pPr>
      <w:bookmarkStart w:id="8267" w:name="_Toc71198410"/>
      <w:bookmarkEnd w:id="8267"/>
    </w:p>
    <w:p w14:paraId="3F8E1E08" w14:textId="11B1822A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68" w:author="Fegie" w:date="2021-04-28T12:03:00Z"/>
          <w:rFonts w:hAnsi="標楷體"/>
        </w:rPr>
        <w:pPrChange w:id="8269" w:author="Fegie" w:date="2021-04-28T12:03:00Z">
          <w:pPr/>
        </w:pPrChange>
      </w:pPr>
      <w:bookmarkStart w:id="8270" w:name="_Toc71198411"/>
      <w:bookmarkEnd w:id="8270"/>
    </w:p>
    <w:p w14:paraId="4A22FA8A" w14:textId="61DB47F1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71" w:author="Fegie" w:date="2021-04-28T12:03:00Z"/>
          <w:rFonts w:hAnsi="標楷體"/>
        </w:rPr>
        <w:pPrChange w:id="8272" w:author="Fegie" w:date="2021-04-28T12:03:00Z">
          <w:pPr/>
        </w:pPrChange>
      </w:pPr>
      <w:bookmarkStart w:id="8273" w:name="_Toc71198412"/>
      <w:bookmarkEnd w:id="8273"/>
    </w:p>
    <w:p w14:paraId="3AF24D9C" w14:textId="3463DBB7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74" w:author="Fegie" w:date="2021-04-28T12:03:00Z"/>
          <w:rFonts w:hAnsi="標楷體"/>
        </w:rPr>
        <w:pPrChange w:id="8275" w:author="Fegie" w:date="2021-04-28T12:03:00Z">
          <w:pPr/>
        </w:pPrChange>
      </w:pPr>
      <w:bookmarkStart w:id="8276" w:name="_Toc71198413"/>
      <w:bookmarkEnd w:id="8276"/>
    </w:p>
    <w:p w14:paraId="7C982C77" w14:textId="75F0DC49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77" w:author="Fegie" w:date="2021-04-28T12:03:00Z"/>
          <w:rFonts w:hAnsi="標楷體"/>
        </w:rPr>
        <w:pPrChange w:id="8278" w:author="Fegie" w:date="2021-04-28T12:03:00Z">
          <w:pPr/>
        </w:pPrChange>
      </w:pPr>
      <w:bookmarkStart w:id="8279" w:name="_Toc71198414"/>
      <w:bookmarkEnd w:id="8279"/>
    </w:p>
    <w:p w14:paraId="74EEC66A" w14:textId="343FD06F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80" w:author="Fegie" w:date="2021-04-28T12:03:00Z"/>
          <w:rFonts w:hAnsi="標楷體"/>
        </w:rPr>
        <w:pPrChange w:id="8281" w:author="Fegie" w:date="2021-04-28T12:03:00Z">
          <w:pPr/>
        </w:pPrChange>
      </w:pPr>
      <w:bookmarkStart w:id="8282" w:name="_Toc71198415"/>
      <w:bookmarkEnd w:id="8282"/>
    </w:p>
    <w:p w14:paraId="073ED403" w14:textId="27DB78EE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83" w:author="Fegie" w:date="2021-04-28T12:03:00Z"/>
          <w:rFonts w:hAnsi="標楷體"/>
        </w:rPr>
        <w:pPrChange w:id="8284" w:author="Fegie" w:date="2021-04-28T12:03:00Z">
          <w:pPr/>
        </w:pPrChange>
      </w:pPr>
      <w:del w:id="8285" w:author="Fegie" w:date="2021-04-28T12:03:00Z">
        <w:r w:rsidRPr="009B2BD3" w:rsidDel="009661CB">
          <w:rPr>
            <w:rFonts w:hAnsi="標楷體"/>
          </w:rPr>
          <w:br w:type="page"/>
        </w:r>
      </w:del>
    </w:p>
    <w:p w14:paraId="1058222D" w14:textId="466F22FD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86" w:author="Fegie" w:date="2021-04-28T12:03:00Z"/>
          <w:rFonts w:hAnsi="標楷體"/>
        </w:rPr>
        <w:pPrChange w:id="8287" w:author="Fegie" w:date="2021-04-28T12:03:00Z">
          <w:pPr>
            <w:pStyle w:val="a"/>
          </w:pPr>
        </w:pPrChange>
      </w:pPr>
      <w:del w:id="8288" w:author="Fegie" w:date="2021-04-28T12:03:00Z">
        <w:r w:rsidRPr="009B2BD3" w:rsidDel="009661CB">
          <w:rPr>
            <w:rFonts w:hAnsi="標楷體"/>
          </w:rPr>
          <w:delText>UI畫面</w:delText>
        </w:r>
        <w:bookmarkStart w:id="8289" w:name="_Toc71198416"/>
        <w:bookmarkEnd w:id="8289"/>
      </w:del>
    </w:p>
    <w:p w14:paraId="2023DCD6" w14:textId="3AD45859" w:rsidR="003F2C32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8290" w:author="Fegie" w:date="2021-04-28T12:03:00Z"/>
          <w:rFonts w:hAnsi="標楷體"/>
          <w:sz w:val="20"/>
          <w:szCs w:val="24"/>
        </w:rPr>
        <w:pPrChange w:id="8291" w:author="Fegie" w:date="2021-04-28T12:03:00Z">
          <w:pPr>
            <w:pStyle w:val="42"/>
            <w:spacing w:after="72"/>
            <w:ind w:left="1133"/>
          </w:pPr>
        </w:pPrChange>
      </w:pPr>
      <w:del w:id="8292" w:author="Fegie" w:date="2021-04-28T12:03:00Z">
        <w:r w:rsidRPr="009B2BD3" w:rsidDel="009661CB">
          <w:rPr>
            <w:rFonts w:hAnsi="標楷體" w:hint="eastAsia"/>
          </w:rPr>
          <w:delText>輸入畫面：</w:delText>
        </w:r>
        <w:bookmarkStart w:id="8293" w:name="_Toc71198417"/>
        <w:bookmarkEnd w:id="8293"/>
      </w:del>
    </w:p>
    <w:p w14:paraId="1ADBB1F8" w14:textId="7555A179" w:rsidR="003F2C32" w:rsidRPr="009B2BD3" w:rsidDel="009661CB" w:rsidRDefault="007E3AAD">
      <w:pPr>
        <w:pStyle w:val="3"/>
        <w:numPr>
          <w:ilvl w:val="5"/>
          <w:numId w:val="6"/>
        </w:numPr>
        <w:ind w:left="1701" w:hanging="1134"/>
        <w:rPr>
          <w:del w:id="8294" w:author="Fegie" w:date="2021-04-28T12:03:00Z"/>
          <w:rFonts w:hAnsi="標楷體"/>
          <w:sz w:val="20"/>
        </w:rPr>
        <w:pPrChange w:id="8295" w:author="Fegie" w:date="2021-04-28T12:03:00Z">
          <w:pPr>
            <w:pStyle w:val="42"/>
            <w:spacing w:after="72"/>
            <w:ind w:leftChars="0" w:left="0"/>
          </w:pPr>
        </w:pPrChange>
      </w:pPr>
      <w:del w:id="8296" w:author="Fegie" w:date="2021-04-28T12:03:00Z">
        <w:r w:rsidRPr="009B2BD3" w:rsidDel="009661CB">
          <w:rPr>
            <w:rFonts w:hAnsi="標楷體" w:hint="eastAsia"/>
            <w:noProof/>
            <w:sz w:val="20"/>
          </w:rPr>
          <w:drawing>
            <wp:inline distT="0" distB="0" distL="0" distR="0" wp14:anchorId="7ABCA2B9" wp14:editId="31BB9CC7">
              <wp:extent cx="6508750" cy="3327400"/>
              <wp:effectExtent l="0" t="0" r="6350" b="6350"/>
              <wp:docPr id="13" name="圖片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"/>
                      <pic:cNvPicPr>
                        <a:picLocks noChangeAspect="1" noChangeArrowheads="1"/>
                      </pic:cNvPicPr>
                    </pic:nvPicPr>
                    <pic:blipFill>
                      <a:blip r:embed="rId4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08750" cy="3327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Start w:id="8297" w:name="_Toc71198418"/>
        <w:bookmarkEnd w:id="8297"/>
      </w:del>
    </w:p>
    <w:p w14:paraId="794741B8" w14:textId="44E8DAA9" w:rsidR="003F2C32" w:rsidRPr="009B2BD3" w:rsidDel="009661CB" w:rsidRDefault="007E3AAD">
      <w:pPr>
        <w:pStyle w:val="3"/>
        <w:numPr>
          <w:ilvl w:val="5"/>
          <w:numId w:val="6"/>
        </w:numPr>
        <w:ind w:left="1701" w:hanging="1134"/>
        <w:rPr>
          <w:del w:id="8298" w:author="Fegie" w:date="2021-04-28T12:03:00Z"/>
          <w:rFonts w:hAnsi="標楷體"/>
          <w:sz w:val="20"/>
          <w:szCs w:val="24"/>
        </w:rPr>
        <w:pPrChange w:id="8299" w:author="Fegie" w:date="2021-04-28T12:03:00Z">
          <w:pPr>
            <w:pStyle w:val="42"/>
            <w:spacing w:after="72"/>
            <w:ind w:leftChars="0" w:left="0"/>
          </w:pPr>
        </w:pPrChange>
      </w:pPr>
      <w:del w:id="8300" w:author="Fegie" w:date="2021-04-28T12:03:00Z">
        <w:r w:rsidRPr="009B2BD3" w:rsidDel="009661CB">
          <w:rPr>
            <w:rFonts w:hAnsi="標楷體"/>
            <w:noProof/>
            <w:sz w:val="20"/>
          </w:rPr>
          <w:drawing>
            <wp:inline distT="0" distB="0" distL="0" distR="0" wp14:anchorId="057A44A8" wp14:editId="3EA883A6">
              <wp:extent cx="6508750" cy="2082800"/>
              <wp:effectExtent l="0" t="0" r="6350" b="0"/>
              <wp:docPr id="14" name="圖片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4"/>
                      <pic:cNvPicPr>
                        <a:picLocks noChangeAspect="1" noChangeArrowheads="1"/>
                      </pic:cNvPicPr>
                    </pic:nvPicPr>
                    <pic:blipFill>
                      <a:blip r:embed="rId4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08750" cy="2082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Start w:id="8301" w:name="_Toc71198419"/>
        <w:bookmarkEnd w:id="8301"/>
      </w:del>
    </w:p>
    <w:p w14:paraId="3DB12CC0" w14:textId="1553592C" w:rsidR="00087B9A" w:rsidRPr="009B2BD3" w:rsidDel="009661CB" w:rsidRDefault="00A4784A">
      <w:pPr>
        <w:pStyle w:val="3"/>
        <w:numPr>
          <w:ilvl w:val="5"/>
          <w:numId w:val="6"/>
        </w:numPr>
        <w:ind w:left="1701" w:hanging="1134"/>
        <w:rPr>
          <w:del w:id="8302" w:author="Fegie" w:date="2021-04-28T12:03:00Z"/>
          <w:rFonts w:hAnsi="標楷體"/>
        </w:rPr>
        <w:pPrChange w:id="8303" w:author="Fegie" w:date="2021-04-28T12:03:00Z">
          <w:pPr>
            <w:pStyle w:val="a"/>
          </w:pPr>
        </w:pPrChange>
      </w:pPr>
      <w:del w:id="8304" w:author="Fegie" w:date="2021-04-28T12:03:00Z">
        <w:r w:rsidDel="009661CB">
          <w:rPr>
            <w:rFonts w:hint="eastAsia"/>
          </w:rPr>
          <w:delText>輸入</w:delText>
        </w:r>
        <w:r w:rsidR="00087B9A" w:rsidRPr="009B2BD3" w:rsidDel="009661CB">
          <w:rPr>
            <w:rFonts w:hAnsi="標楷體"/>
          </w:rPr>
          <w:delText>畫面資料說明</w:delText>
        </w:r>
        <w:bookmarkStart w:id="8305" w:name="_Toc71198420"/>
        <w:bookmarkEnd w:id="8305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98"/>
        <w:gridCol w:w="1759"/>
        <w:gridCol w:w="2046"/>
        <w:gridCol w:w="798"/>
        <w:gridCol w:w="798"/>
        <w:gridCol w:w="798"/>
        <w:gridCol w:w="1664"/>
        <w:gridCol w:w="1759"/>
      </w:tblGrid>
      <w:tr w:rsidR="00A4784A" w:rsidRPr="009B2BD3" w:rsidDel="009661CB" w14:paraId="62E39799" w14:textId="4278767E" w:rsidTr="00B75363">
        <w:trPr>
          <w:trHeight w:val="388"/>
          <w:jc w:val="center"/>
          <w:del w:id="8306" w:author="Fegie" w:date="2021-04-28T12:03:00Z"/>
        </w:trPr>
        <w:tc>
          <w:tcPr>
            <w:tcW w:w="550" w:type="dxa"/>
            <w:vMerge w:val="restart"/>
          </w:tcPr>
          <w:p w14:paraId="510E93CC" w14:textId="7F4B5F4C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07" w:author="Fegie" w:date="2021-04-28T12:03:00Z"/>
                <w:rFonts w:hAnsi="標楷體"/>
              </w:rPr>
              <w:pPrChange w:id="8308" w:author="Fegie" w:date="2021-04-28T12:03:00Z">
                <w:pPr/>
              </w:pPrChange>
            </w:pPr>
            <w:del w:id="8309" w:author="Fegie" w:date="2021-04-28T12:03:00Z">
              <w:r w:rsidRPr="009B2BD3" w:rsidDel="009661CB">
                <w:rPr>
                  <w:rFonts w:hAnsi="標楷體"/>
                </w:rPr>
                <w:delText>序號</w:delText>
              </w:r>
              <w:bookmarkStart w:id="8310" w:name="_Toc71198421"/>
              <w:bookmarkEnd w:id="8310"/>
            </w:del>
          </w:p>
        </w:tc>
        <w:tc>
          <w:tcPr>
            <w:tcW w:w="2015" w:type="dxa"/>
            <w:vMerge w:val="restart"/>
          </w:tcPr>
          <w:p w14:paraId="3748CEFA" w14:textId="0C3B122B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11" w:author="Fegie" w:date="2021-04-28T12:03:00Z"/>
                <w:rFonts w:hAnsi="標楷體"/>
              </w:rPr>
              <w:pPrChange w:id="8312" w:author="Fegie" w:date="2021-04-28T12:03:00Z">
                <w:pPr/>
              </w:pPrChange>
            </w:pPr>
            <w:del w:id="8313" w:author="Fegie" w:date="2021-04-28T12:03:00Z">
              <w:r w:rsidRPr="009B2BD3" w:rsidDel="009661CB">
                <w:rPr>
                  <w:rFonts w:hAnsi="標楷體"/>
                </w:rPr>
                <w:delText>欄位</w:delText>
              </w:r>
              <w:bookmarkStart w:id="8314" w:name="_Toc71198422"/>
              <w:bookmarkEnd w:id="8314"/>
            </w:del>
          </w:p>
        </w:tc>
        <w:tc>
          <w:tcPr>
            <w:tcW w:w="4618" w:type="dxa"/>
            <w:gridSpan w:val="5"/>
          </w:tcPr>
          <w:p w14:paraId="7F392CCD" w14:textId="6F8128FB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15" w:author="Fegie" w:date="2021-04-28T12:03:00Z"/>
                <w:rFonts w:hAnsi="標楷體"/>
              </w:rPr>
              <w:pPrChange w:id="8316" w:author="Fegie" w:date="2021-04-28T12:03:00Z">
                <w:pPr>
                  <w:jc w:val="center"/>
                </w:pPr>
              </w:pPrChange>
            </w:pPr>
            <w:del w:id="8317" w:author="Fegie" w:date="2021-04-28T12:03:00Z">
              <w:r w:rsidRPr="009B2BD3" w:rsidDel="009661CB">
                <w:rPr>
                  <w:rFonts w:hAnsi="標楷體"/>
                </w:rPr>
                <w:delText>說明</w:delText>
              </w:r>
              <w:bookmarkStart w:id="8318" w:name="_Toc71198423"/>
              <w:bookmarkEnd w:id="8318"/>
            </w:del>
          </w:p>
        </w:tc>
        <w:tc>
          <w:tcPr>
            <w:tcW w:w="3237" w:type="dxa"/>
            <w:vMerge w:val="restart"/>
          </w:tcPr>
          <w:p w14:paraId="4F78A876" w14:textId="3D500910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19" w:author="Fegie" w:date="2021-04-28T12:03:00Z"/>
                <w:rFonts w:hAnsi="標楷體"/>
              </w:rPr>
              <w:pPrChange w:id="8320" w:author="Fegie" w:date="2021-04-28T12:03:00Z">
                <w:pPr/>
              </w:pPrChange>
            </w:pPr>
            <w:del w:id="8321" w:author="Fegie" w:date="2021-04-28T12:03:00Z">
              <w:r w:rsidRPr="009B2BD3" w:rsidDel="009661CB">
                <w:rPr>
                  <w:rFonts w:hAnsi="標楷體"/>
                </w:rPr>
                <w:delText>處理邏輯及注意事項</w:delText>
              </w:r>
              <w:bookmarkStart w:id="8322" w:name="_Toc71198424"/>
              <w:bookmarkEnd w:id="8322"/>
            </w:del>
          </w:p>
        </w:tc>
        <w:bookmarkStart w:id="8323" w:name="_Toc71198425"/>
        <w:bookmarkEnd w:id="8323"/>
      </w:tr>
      <w:tr w:rsidR="00A4784A" w:rsidRPr="009B2BD3" w:rsidDel="009661CB" w14:paraId="0B4CC82A" w14:textId="21162DEA" w:rsidTr="00B75363">
        <w:trPr>
          <w:trHeight w:val="244"/>
          <w:jc w:val="center"/>
          <w:del w:id="8324" w:author="Fegie" w:date="2021-04-28T12:03:00Z"/>
        </w:trPr>
        <w:tc>
          <w:tcPr>
            <w:tcW w:w="550" w:type="dxa"/>
            <w:vMerge/>
          </w:tcPr>
          <w:p w14:paraId="503BB587" w14:textId="226684C9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25" w:author="Fegie" w:date="2021-04-28T12:03:00Z"/>
                <w:rFonts w:hAnsi="標楷體"/>
              </w:rPr>
              <w:pPrChange w:id="8326" w:author="Fegie" w:date="2021-04-28T12:03:00Z">
                <w:pPr/>
              </w:pPrChange>
            </w:pPr>
            <w:bookmarkStart w:id="8327" w:name="_Toc71198426"/>
            <w:bookmarkEnd w:id="8327"/>
          </w:p>
        </w:tc>
        <w:tc>
          <w:tcPr>
            <w:tcW w:w="2015" w:type="dxa"/>
            <w:vMerge/>
          </w:tcPr>
          <w:p w14:paraId="1DAFD9EE" w14:textId="5200D1A9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28" w:author="Fegie" w:date="2021-04-28T12:03:00Z"/>
                <w:rFonts w:hAnsi="標楷體"/>
              </w:rPr>
              <w:pPrChange w:id="8329" w:author="Fegie" w:date="2021-04-28T12:03:00Z">
                <w:pPr/>
              </w:pPrChange>
            </w:pPr>
            <w:bookmarkStart w:id="8330" w:name="_Toc71198427"/>
            <w:bookmarkEnd w:id="8330"/>
          </w:p>
        </w:tc>
        <w:tc>
          <w:tcPr>
            <w:tcW w:w="1296" w:type="dxa"/>
          </w:tcPr>
          <w:p w14:paraId="7E4849C9" w14:textId="0DB8CB4D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31" w:author="Fegie" w:date="2021-04-28T12:03:00Z"/>
                <w:rFonts w:hAnsi="標楷體"/>
              </w:rPr>
              <w:pPrChange w:id="8332" w:author="Fegie" w:date="2021-04-28T12:03:00Z">
                <w:pPr/>
              </w:pPrChange>
            </w:pPr>
            <w:del w:id="8333" w:author="Fegie" w:date="2021-04-28T12:03:00Z">
              <w:r w:rsidRPr="00A04243" w:rsidDel="009661CB">
                <w:rPr>
                  <w:rFonts w:hAnsi="標楷體" w:hint="eastAsia"/>
                </w:rPr>
                <w:delText>資料型態長度</w:delText>
              </w:r>
              <w:bookmarkStart w:id="8334" w:name="_Toc71198428"/>
              <w:bookmarkEnd w:id="8334"/>
            </w:del>
          </w:p>
        </w:tc>
        <w:tc>
          <w:tcPr>
            <w:tcW w:w="1014" w:type="dxa"/>
          </w:tcPr>
          <w:p w14:paraId="3643AB6A" w14:textId="35D0CF5D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35" w:author="Fegie" w:date="2021-04-28T12:03:00Z"/>
                <w:rFonts w:hAnsi="標楷體"/>
              </w:rPr>
              <w:pPrChange w:id="8336" w:author="Fegie" w:date="2021-04-28T12:03:00Z">
                <w:pPr/>
              </w:pPrChange>
            </w:pPr>
            <w:del w:id="8337" w:author="Fegie" w:date="2021-04-28T12:03:00Z">
              <w:r w:rsidRPr="009B2BD3" w:rsidDel="009661CB">
                <w:rPr>
                  <w:rFonts w:hAnsi="標楷體"/>
                </w:rPr>
                <w:delText>預設值</w:delText>
              </w:r>
              <w:bookmarkStart w:id="8338" w:name="_Toc71198429"/>
              <w:bookmarkEnd w:id="8338"/>
            </w:del>
          </w:p>
        </w:tc>
        <w:tc>
          <w:tcPr>
            <w:tcW w:w="1081" w:type="dxa"/>
          </w:tcPr>
          <w:p w14:paraId="5D13E409" w14:textId="463C71A9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39" w:author="Fegie" w:date="2021-04-28T12:03:00Z"/>
                <w:rFonts w:hAnsi="標楷體"/>
              </w:rPr>
              <w:pPrChange w:id="8340" w:author="Fegie" w:date="2021-04-28T12:03:00Z">
                <w:pPr/>
              </w:pPrChange>
            </w:pPr>
            <w:del w:id="8341" w:author="Fegie" w:date="2021-04-28T12:03:00Z">
              <w:r w:rsidRPr="009B2BD3" w:rsidDel="009661CB">
                <w:rPr>
                  <w:rFonts w:hAnsi="標楷體"/>
                </w:rPr>
                <w:delText>選單內容</w:delText>
              </w:r>
              <w:bookmarkStart w:id="8342" w:name="_Toc71198430"/>
              <w:bookmarkEnd w:id="8342"/>
            </w:del>
          </w:p>
        </w:tc>
        <w:tc>
          <w:tcPr>
            <w:tcW w:w="646" w:type="dxa"/>
          </w:tcPr>
          <w:p w14:paraId="5F202800" w14:textId="393B822C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43" w:author="Fegie" w:date="2021-04-28T12:03:00Z"/>
                <w:rFonts w:hAnsi="標楷體"/>
              </w:rPr>
              <w:pPrChange w:id="8344" w:author="Fegie" w:date="2021-04-28T12:03:00Z">
                <w:pPr/>
              </w:pPrChange>
            </w:pPr>
            <w:del w:id="8345" w:author="Fegie" w:date="2021-04-28T12:03:00Z">
              <w:r w:rsidRPr="009B2BD3" w:rsidDel="009661CB">
                <w:rPr>
                  <w:rFonts w:hAnsi="標楷體"/>
                </w:rPr>
                <w:delText>必填</w:delText>
              </w:r>
              <w:bookmarkStart w:id="8346" w:name="_Toc71198431"/>
              <w:bookmarkEnd w:id="8346"/>
            </w:del>
          </w:p>
        </w:tc>
        <w:tc>
          <w:tcPr>
            <w:tcW w:w="581" w:type="dxa"/>
          </w:tcPr>
          <w:p w14:paraId="6FAB7611" w14:textId="30AA0FD8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47" w:author="Fegie" w:date="2021-04-28T12:03:00Z"/>
                <w:rFonts w:hAnsi="標楷體"/>
              </w:rPr>
              <w:pPrChange w:id="8348" w:author="Fegie" w:date="2021-04-28T12:03:00Z">
                <w:pPr/>
              </w:pPrChange>
            </w:pPr>
            <w:del w:id="8349" w:author="Fegie" w:date="2021-04-28T12:03:00Z">
              <w:r w:rsidRPr="009B2BD3" w:rsidDel="009661CB">
                <w:rPr>
                  <w:rFonts w:hAnsi="標楷體"/>
                </w:rPr>
                <w:delText>R/W</w:delText>
              </w:r>
              <w:bookmarkStart w:id="8350" w:name="_Toc71198432"/>
              <w:bookmarkEnd w:id="8350"/>
            </w:del>
          </w:p>
        </w:tc>
        <w:tc>
          <w:tcPr>
            <w:tcW w:w="3237" w:type="dxa"/>
            <w:vMerge/>
          </w:tcPr>
          <w:p w14:paraId="1FDD63DD" w14:textId="072E94FC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51" w:author="Fegie" w:date="2021-04-28T12:03:00Z"/>
                <w:rFonts w:hAnsi="標楷體"/>
              </w:rPr>
              <w:pPrChange w:id="8352" w:author="Fegie" w:date="2021-04-28T12:03:00Z">
                <w:pPr/>
              </w:pPrChange>
            </w:pPr>
            <w:bookmarkStart w:id="8353" w:name="_Toc71198433"/>
            <w:bookmarkEnd w:id="8353"/>
          </w:p>
        </w:tc>
        <w:bookmarkStart w:id="8354" w:name="_Toc71198434"/>
        <w:bookmarkEnd w:id="8354"/>
      </w:tr>
      <w:tr w:rsidR="00A4784A" w:rsidRPr="009B2BD3" w:rsidDel="009661CB" w14:paraId="36D940FB" w14:textId="5B80A607" w:rsidTr="00B75363">
        <w:trPr>
          <w:trHeight w:val="291"/>
          <w:jc w:val="center"/>
          <w:del w:id="8355" w:author="Fegie" w:date="2021-04-28T12:03:00Z"/>
        </w:trPr>
        <w:tc>
          <w:tcPr>
            <w:tcW w:w="550" w:type="dxa"/>
          </w:tcPr>
          <w:p w14:paraId="1BA7B38D" w14:textId="7F33EFB7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56" w:author="Fegie" w:date="2021-04-28T12:03:00Z"/>
                <w:rFonts w:hAnsi="標楷體"/>
              </w:rPr>
              <w:pPrChange w:id="8357" w:author="Fegie" w:date="2021-04-28T12:03:00Z">
                <w:pPr/>
              </w:pPrChange>
            </w:pPr>
            <w:del w:id="8358" w:author="Fegie" w:date="2021-04-28T12:03:00Z">
              <w:r w:rsidRPr="009B2BD3" w:rsidDel="009661CB">
                <w:rPr>
                  <w:rFonts w:hAnsi="標楷體"/>
                </w:rPr>
                <w:delText>1</w:delText>
              </w:r>
              <w:bookmarkStart w:id="8359" w:name="_Toc71198435"/>
              <w:bookmarkEnd w:id="8359"/>
            </w:del>
          </w:p>
        </w:tc>
        <w:tc>
          <w:tcPr>
            <w:tcW w:w="2015" w:type="dxa"/>
          </w:tcPr>
          <w:p w14:paraId="0B9FD5DC" w14:textId="5504F89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60" w:author="Fegie" w:date="2021-04-28T12:03:00Z"/>
                <w:rFonts w:hAnsi="標楷體"/>
              </w:rPr>
              <w:pPrChange w:id="8361" w:author="Fegie" w:date="2021-04-28T12:03:00Z">
                <w:pPr/>
              </w:pPrChange>
            </w:pPr>
            <w:del w:id="8362" w:author="Fegie" w:date="2021-04-28T12:03:00Z">
              <w:r w:rsidRPr="009B2BD3" w:rsidDel="009661CB">
                <w:rPr>
                  <w:rFonts w:hAnsi="標楷體" w:hint="eastAsia"/>
                </w:rPr>
                <w:delText xml:space="preserve">統一編號    </w:delText>
              </w:r>
              <w:bookmarkStart w:id="8363" w:name="_Toc71198436"/>
              <w:bookmarkEnd w:id="8363"/>
            </w:del>
          </w:p>
        </w:tc>
        <w:tc>
          <w:tcPr>
            <w:tcW w:w="1296" w:type="dxa"/>
          </w:tcPr>
          <w:p w14:paraId="0DDBFDCA" w14:textId="26D0B3C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64" w:author="Fegie" w:date="2021-04-28T12:03:00Z"/>
                <w:rFonts w:hAnsi="標楷體"/>
              </w:rPr>
              <w:pPrChange w:id="8365" w:author="Fegie" w:date="2021-04-28T12:03:00Z">
                <w:pPr/>
              </w:pPrChange>
            </w:pPr>
            <w:del w:id="8366" w:author="Fegie" w:date="2021-04-28T12:03:00Z">
              <w:r w:rsidDel="009661CB">
                <w:rPr>
                  <w:rFonts w:hAnsi="標楷體" w:hint="eastAsia"/>
                </w:rPr>
                <w:delText>X(08)</w:delText>
              </w:r>
              <w:bookmarkStart w:id="8367" w:name="_Toc71198437"/>
              <w:bookmarkEnd w:id="8367"/>
            </w:del>
          </w:p>
        </w:tc>
        <w:tc>
          <w:tcPr>
            <w:tcW w:w="1014" w:type="dxa"/>
          </w:tcPr>
          <w:p w14:paraId="4BA3EFF2" w14:textId="2F8D05F9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68" w:author="Fegie" w:date="2021-04-28T12:03:00Z"/>
                <w:rFonts w:hAnsi="標楷體"/>
              </w:rPr>
              <w:pPrChange w:id="8369" w:author="Fegie" w:date="2021-04-28T12:03:00Z">
                <w:pPr/>
              </w:pPrChange>
            </w:pPr>
            <w:bookmarkStart w:id="8370" w:name="_Toc71198438"/>
            <w:bookmarkEnd w:id="8370"/>
          </w:p>
        </w:tc>
        <w:tc>
          <w:tcPr>
            <w:tcW w:w="1081" w:type="dxa"/>
          </w:tcPr>
          <w:p w14:paraId="6B38EE47" w14:textId="502AFBE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71" w:author="Fegie" w:date="2021-04-28T12:03:00Z"/>
                <w:rFonts w:hAnsi="標楷體"/>
              </w:rPr>
              <w:pPrChange w:id="8372" w:author="Fegie" w:date="2021-04-28T12:03:00Z">
                <w:pPr/>
              </w:pPrChange>
            </w:pPr>
            <w:bookmarkStart w:id="8373" w:name="_Toc71198439"/>
            <w:bookmarkEnd w:id="8373"/>
          </w:p>
        </w:tc>
        <w:tc>
          <w:tcPr>
            <w:tcW w:w="646" w:type="dxa"/>
          </w:tcPr>
          <w:p w14:paraId="021A120F" w14:textId="6F0246AB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74" w:author="Fegie" w:date="2021-04-28T12:03:00Z"/>
                <w:rFonts w:hAnsi="標楷體"/>
              </w:rPr>
              <w:pPrChange w:id="8375" w:author="Fegie" w:date="2021-04-28T12:03:00Z">
                <w:pPr/>
              </w:pPrChange>
            </w:pPr>
            <w:del w:id="8376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8377" w:name="_Toc71198440"/>
              <w:bookmarkEnd w:id="8377"/>
            </w:del>
          </w:p>
        </w:tc>
        <w:tc>
          <w:tcPr>
            <w:tcW w:w="581" w:type="dxa"/>
          </w:tcPr>
          <w:p w14:paraId="3D336B18" w14:textId="430DC6B2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78" w:author="Fegie" w:date="2021-04-28T12:03:00Z"/>
                <w:rFonts w:hAnsi="標楷體"/>
              </w:rPr>
              <w:pPrChange w:id="8379" w:author="Fegie" w:date="2021-04-28T12:03:00Z">
                <w:pPr/>
              </w:pPrChange>
            </w:pPr>
            <w:del w:id="8380" w:author="Fegie" w:date="2021-04-28T12:03:00Z">
              <w:r w:rsidRPr="009B2BD3" w:rsidDel="009661CB">
                <w:rPr>
                  <w:rFonts w:hAnsi="標楷體"/>
                </w:rPr>
                <w:delText>R</w:delText>
              </w:r>
              <w:bookmarkStart w:id="8381" w:name="_Toc71198441"/>
              <w:bookmarkEnd w:id="8381"/>
            </w:del>
          </w:p>
        </w:tc>
        <w:tc>
          <w:tcPr>
            <w:tcW w:w="3237" w:type="dxa"/>
          </w:tcPr>
          <w:p w14:paraId="78A0408C" w14:textId="635553E7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82" w:author="Fegie" w:date="2021-04-28T12:03:00Z"/>
                <w:rFonts w:hAnsi="標楷體"/>
              </w:rPr>
              <w:pPrChange w:id="8383" w:author="Fegie" w:date="2021-04-28T12:03:00Z">
                <w:pPr/>
              </w:pPrChange>
            </w:pPr>
            <w:del w:id="8384" w:author="Fegie" w:date="2021-04-28T12:03:00Z">
              <w:r w:rsidRPr="009B2BD3" w:rsidDel="009661CB">
                <w:rPr>
                  <w:rFonts w:hAnsi="標楷體" w:hint="eastAsia"/>
                </w:rPr>
                <w:delText>必須輸入</w:delText>
              </w:r>
              <w:bookmarkStart w:id="8385" w:name="_Toc71198442"/>
              <w:bookmarkEnd w:id="8385"/>
            </w:del>
          </w:p>
        </w:tc>
        <w:bookmarkStart w:id="8386" w:name="_Toc71198443"/>
        <w:bookmarkEnd w:id="8386"/>
      </w:tr>
      <w:tr w:rsidR="00FE67C3" w:rsidRPr="00FE67C3" w:rsidDel="009661CB" w14:paraId="187FA7A6" w14:textId="2020E61D" w:rsidTr="00B75363">
        <w:trPr>
          <w:trHeight w:val="291"/>
          <w:jc w:val="center"/>
          <w:del w:id="8387" w:author="Fegie" w:date="2021-04-28T12:03:00Z"/>
        </w:trPr>
        <w:tc>
          <w:tcPr>
            <w:tcW w:w="550" w:type="dxa"/>
          </w:tcPr>
          <w:p w14:paraId="479EBC6B" w14:textId="2BE504E3" w:rsidR="00A4784A" w:rsidRPr="00FE67C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88" w:author="Fegie" w:date="2021-04-28T12:03:00Z"/>
                <w:rFonts w:hAnsi="標楷體"/>
                <w:strike/>
                <w:color w:val="FF0000"/>
                <w:rPrChange w:id="8389" w:author="88692" w:date="2020-06-18T10:30:00Z">
                  <w:rPr>
                    <w:del w:id="8390" w:author="Fegie" w:date="2021-04-28T12:03:00Z"/>
                    <w:rFonts w:ascii="標楷體" w:eastAsia="標楷體" w:hAnsi="標楷體"/>
                  </w:rPr>
                </w:rPrChange>
              </w:rPr>
              <w:pPrChange w:id="8391" w:author="Fegie" w:date="2021-04-28T12:03:00Z">
                <w:pPr/>
              </w:pPrChange>
            </w:pPr>
            <w:del w:id="8392" w:author="Fegie" w:date="2021-04-28T12:03:00Z">
              <w:r w:rsidRPr="00FE67C3" w:rsidDel="009661CB">
                <w:rPr>
                  <w:rFonts w:hAnsi="標楷體"/>
                  <w:strike/>
                  <w:color w:val="FF0000"/>
                  <w:rPrChange w:id="8393" w:author="88692" w:date="2020-06-18T10:30:00Z">
                    <w:rPr>
                      <w:rFonts w:ascii="標楷體" w:eastAsia="標楷體" w:hAnsi="標楷體"/>
                    </w:rPr>
                  </w:rPrChange>
                </w:rPr>
                <w:delText>2</w:delText>
              </w:r>
              <w:bookmarkStart w:id="8394" w:name="_Toc71198444"/>
              <w:bookmarkEnd w:id="8394"/>
            </w:del>
          </w:p>
        </w:tc>
        <w:tc>
          <w:tcPr>
            <w:tcW w:w="2015" w:type="dxa"/>
          </w:tcPr>
          <w:p w14:paraId="2FAF298B" w14:textId="27F584BB" w:rsidR="00A4784A" w:rsidRPr="00FE67C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395" w:author="Fegie" w:date="2021-04-28T12:03:00Z"/>
                <w:rFonts w:hAnsi="標楷體"/>
                <w:strike/>
                <w:color w:val="FF0000"/>
                <w:rPrChange w:id="8396" w:author="88692" w:date="2020-06-18T10:30:00Z">
                  <w:rPr>
                    <w:del w:id="8397" w:author="Fegie" w:date="2021-04-28T12:03:00Z"/>
                    <w:rFonts w:ascii="標楷體" w:eastAsia="標楷體" w:hAnsi="標楷體"/>
                  </w:rPr>
                </w:rPrChange>
              </w:rPr>
              <w:pPrChange w:id="8398" w:author="Fegie" w:date="2021-04-28T12:03:00Z">
                <w:pPr/>
              </w:pPrChange>
            </w:pPr>
            <w:del w:id="8399" w:author="Fegie" w:date="2021-04-28T12:03:00Z">
              <w:r w:rsidRPr="00FE67C3" w:rsidDel="009661CB">
                <w:rPr>
                  <w:rFonts w:hAnsi="標楷體" w:hint="eastAsia"/>
                  <w:strike/>
                  <w:color w:val="FF0000"/>
                  <w:rPrChange w:id="8400" w:author="88692" w:date="2020-06-18T10:30:00Z">
                    <w:rPr>
                      <w:rFonts w:ascii="標楷體" w:eastAsia="標楷體" w:hAnsi="標楷體" w:hint="eastAsia"/>
                    </w:rPr>
                  </w:rPrChange>
                </w:rPr>
                <w:delText>統一編號</w:delText>
              </w:r>
              <w:r w:rsidRPr="00FE67C3" w:rsidDel="009661CB">
                <w:rPr>
                  <w:rFonts w:hAnsi="標楷體"/>
                  <w:strike/>
                  <w:color w:val="FF0000"/>
                  <w:rPrChange w:id="8401" w:author="88692" w:date="2020-06-18T10:30:00Z">
                    <w:rPr>
                      <w:rFonts w:ascii="標楷體" w:eastAsia="標楷體" w:hAnsi="標楷體"/>
                    </w:rPr>
                  </w:rPrChange>
                </w:rPr>
                <w:delText>-變更</w:delText>
              </w:r>
              <w:bookmarkStart w:id="8402" w:name="_Toc71198445"/>
              <w:bookmarkEnd w:id="8402"/>
            </w:del>
          </w:p>
        </w:tc>
        <w:tc>
          <w:tcPr>
            <w:tcW w:w="1296" w:type="dxa"/>
          </w:tcPr>
          <w:p w14:paraId="6DD976B6" w14:textId="25008204" w:rsidR="00A4784A" w:rsidRPr="00FE67C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03" w:author="Fegie" w:date="2021-04-28T12:03:00Z"/>
                <w:rFonts w:hAnsi="標楷體"/>
                <w:strike/>
                <w:color w:val="FF0000"/>
                <w:rPrChange w:id="8404" w:author="88692" w:date="2020-06-18T10:30:00Z">
                  <w:rPr>
                    <w:del w:id="8405" w:author="Fegie" w:date="2021-04-28T12:03:00Z"/>
                    <w:rFonts w:ascii="標楷體" w:eastAsia="標楷體" w:hAnsi="標楷體"/>
                  </w:rPr>
                </w:rPrChange>
              </w:rPr>
              <w:pPrChange w:id="8406" w:author="Fegie" w:date="2021-04-28T12:03:00Z">
                <w:pPr/>
              </w:pPrChange>
            </w:pPr>
            <w:del w:id="8407" w:author="Fegie" w:date="2021-04-28T12:03:00Z">
              <w:r w:rsidRPr="00FE67C3" w:rsidDel="009661CB">
                <w:rPr>
                  <w:rFonts w:hAnsi="標楷體"/>
                  <w:strike/>
                  <w:color w:val="FF0000"/>
                  <w:rPrChange w:id="8408" w:author="88692" w:date="2020-06-18T10:30:00Z">
                    <w:rPr>
                      <w:rFonts w:ascii="標楷體" w:eastAsia="標楷體" w:hAnsi="標楷體"/>
                    </w:rPr>
                  </w:rPrChange>
                </w:rPr>
                <w:delText>X(08)</w:delText>
              </w:r>
              <w:bookmarkStart w:id="8409" w:name="_Toc71198446"/>
              <w:bookmarkEnd w:id="8409"/>
            </w:del>
          </w:p>
        </w:tc>
        <w:tc>
          <w:tcPr>
            <w:tcW w:w="1014" w:type="dxa"/>
          </w:tcPr>
          <w:p w14:paraId="4AAC0D51" w14:textId="1F88A01B" w:rsidR="00A4784A" w:rsidRPr="00FE67C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10" w:author="Fegie" w:date="2021-04-28T12:03:00Z"/>
                <w:rFonts w:hAnsi="標楷體"/>
                <w:strike/>
                <w:color w:val="FF0000"/>
                <w:rPrChange w:id="8411" w:author="88692" w:date="2020-06-18T10:30:00Z">
                  <w:rPr>
                    <w:del w:id="8412" w:author="Fegie" w:date="2021-04-28T12:03:00Z"/>
                    <w:rFonts w:ascii="標楷體" w:eastAsia="標楷體" w:hAnsi="標楷體"/>
                  </w:rPr>
                </w:rPrChange>
              </w:rPr>
              <w:pPrChange w:id="8413" w:author="Fegie" w:date="2021-04-28T12:03:00Z">
                <w:pPr/>
              </w:pPrChange>
            </w:pPr>
            <w:bookmarkStart w:id="8414" w:name="_Toc71198447"/>
            <w:bookmarkEnd w:id="8414"/>
          </w:p>
        </w:tc>
        <w:tc>
          <w:tcPr>
            <w:tcW w:w="1081" w:type="dxa"/>
          </w:tcPr>
          <w:p w14:paraId="4587B72A" w14:textId="5772FEAE" w:rsidR="00A4784A" w:rsidRPr="00FE67C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15" w:author="Fegie" w:date="2021-04-28T12:03:00Z"/>
                <w:rFonts w:hAnsi="標楷體"/>
                <w:strike/>
                <w:color w:val="FF0000"/>
                <w:rPrChange w:id="8416" w:author="88692" w:date="2020-06-18T10:30:00Z">
                  <w:rPr>
                    <w:del w:id="8417" w:author="Fegie" w:date="2021-04-28T12:03:00Z"/>
                    <w:rFonts w:ascii="標楷體" w:eastAsia="標楷體" w:hAnsi="標楷體"/>
                  </w:rPr>
                </w:rPrChange>
              </w:rPr>
              <w:pPrChange w:id="8418" w:author="Fegie" w:date="2021-04-28T12:03:00Z">
                <w:pPr/>
              </w:pPrChange>
            </w:pPr>
            <w:bookmarkStart w:id="8419" w:name="_Toc71198448"/>
            <w:bookmarkEnd w:id="8419"/>
          </w:p>
        </w:tc>
        <w:tc>
          <w:tcPr>
            <w:tcW w:w="646" w:type="dxa"/>
          </w:tcPr>
          <w:p w14:paraId="028A9ED4" w14:textId="71A12F00" w:rsidR="00A4784A" w:rsidRPr="00FE67C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20" w:author="Fegie" w:date="2021-04-28T12:03:00Z"/>
                <w:rFonts w:hAnsi="標楷體"/>
                <w:strike/>
                <w:color w:val="FF0000"/>
                <w:rPrChange w:id="8421" w:author="88692" w:date="2020-06-18T10:30:00Z">
                  <w:rPr>
                    <w:del w:id="8422" w:author="Fegie" w:date="2021-04-28T12:03:00Z"/>
                    <w:rFonts w:ascii="標楷體" w:eastAsia="標楷體" w:hAnsi="標楷體"/>
                  </w:rPr>
                </w:rPrChange>
              </w:rPr>
              <w:pPrChange w:id="8423" w:author="Fegie" w:date="2021-04-28T12:03:00Z">
                <w:pPr/>
              </w:pPrChange>
            </w:pPr>
            <w:bookmarkStart w:id="8424" w:name="_Toc71198449"/>
            <w:bookmarkEnd w:id="8424"/>
          </w:p>
        </w:tc>
        <w:tc>
          <w:tcPr>
            <w:tcW w:w="581" w:type="dxa"/>
          </w:tcPr>
          <w:p w14:paraId="1AFBD2F4" w14:textId="24EEE4FD" w:rsidR="00A4784A" w:rsidRPr="00FE67C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25" w:author="Fegie" w:date="2021-04-28T12:03:00Z"/>
                <w:rFonts w:hAnsi="標楷體"/>
                <w:strike/>
                <w:color w:val="FF0000"/>
                <w:rPrChange w:id="8426" w:author="88692" w:date="2020-06-18T10:30:00Z">
                  <w:rPr>
                    <w:del w:id="8427" w:author="Fegie" w:date="2021-04-28T12:03:00Z"/>
                    <w:rFonts w:ascii="標楷體" w:eastAsia="標楷體" w:hAnsi="標楷體"/>
                  </w:rPr>
                </w:rPrChange>
              </w:rPr>
              <w:pPrChange w:id="8428" w:author="Fegie" w:date="2021-04-28T12:03:00Z">
                <w:pPr/>
              </w:pPrChange>
            </w:pPr>
            <w:del w:id="8429" w:author="Fegie" w:date="2021-04-28T12:03:00Z">
              <w:r w:rsidRPr="00FE67C3" w:rsidDel="009661CB">
                <w:rPr>
                  <w:rFonts w:hAnsi="標楷體"/>
                  <w:strike/>
                  <w:color w:val="FF0000"/>
                  <w:rPrChange w:id="8430" w:author="88692" w:date="2020-06-18T10:30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8431" w:name="_Toc71198450"/>
              <w:bookmarkEnd w:id="8431"/>
            </w:del>
          </w:p>
        </w:tc>
        <w:tc>
          <w:tcPr>
            <w:tcW w:w="3237" w:type="dxa"/>
          </w:tcPr>
          <w:p w14:paraId="49D8AD5D" w14:textId="3A02FFEC" w:rsidR="00A4784A" w:rsidRPr="00FE67C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32" w:author="Fegie" w:date="2021-04-28T12:03:00Z"/>
                <w:rFonts w:hAnsi="標楷體"/>
                <w:strike/>
                <w:color w:val="FF0000"/>
                <w:rPrChange w:id="8433" w:author="88692" w:date="2020-06-18T10:30:00Z">
                  <w:rPr>
                    <w:del w:id="8434" w:author="Fegie" w:date="2021-04-28T12:03:00Z"/>
                    <w:rFonts w:ascii="標楷體" w:eastAsia="標楷體" w:hAnsi="標楷體"/>
                  </w:rPr>
                </w:rPrChange>
              </w:rPr>
              <w:pPrChange w:id="8435" w:author="Fegie" w:date="2021-04-28T12:03:00Z">
                <w:pPr/>
              </w:pPrChange>
            </w:pPr>
            <w:del w:id="8436" w:author="Fegie" w:date="2021-04-28T12:03:00Z">
              <w:r w:rsidRPr="00FE67C3" w:rsidDel="009661CB">
                <w:rPr>
                  <w:rFonts w:hAnsi="標楷體" w:hint="eastAsia"/>
                  <w:strike/>
                  <w:color w:val="FF0000"/>
                  <w:rPrChange w:id="8437" w:author="88692" w:date="2020-06-18T10:30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FE67C3" w:rsidDel="009661CB">
                <w:rPr>
                  <w:rFonts w:hAnsi="標楷體"/>
                  <w:strike/>
                  <w:color w:val="FF0000"/>
                  <w:rPrChange w:id="8438" w:author="88692" w:date="2020-06-18T10:30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FE67C3" w:rsidDel="009661CB">
                <w:rPr>
                  <w:rFonts w:hAnsi="標楷體" w:hint="eastAsia"/>
                  <w:strike/>
                  <w:color w:val="FF0000"/>
                  <w:lang w:eastAsia="zh-HK"/>
                  <w:rPrChange w:id="8439" w:author="88692" w:date="2020-06-18T10:30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FE67C3" w:rsidDel="009661CB">
                <w:rPr>
                  <w:rFonts w:hAnsi="標楷體" w:hint="eastAsia"/>
                  <w:strike/>
                  <w:color w:val="FF0000"/>
                  <w:rPrChange w:id="8440" w:author="88692" w:date="2020-06-18T10:30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FE67C3" w:rsidDel="009661CB">
                <w:rPr>
                  <w:rFonts w:hAnsi="標楷體" w:hint="eastAsia"/>
                  <w:strike/>
                  <w:color w:val="FF0000"/>
                  <w:lang w:eastAsia="zh-HK"/>
                  <w:rPrChange w:id="8441" w:author="88692" w:date="2020-06-18T10:30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FE67C3" w:rsidDel="009661CB">
                <w:rPr>
                  <w:rFonts w:hAnsi="標楷體" w:hint="eastAsia"/>
                  <w:strike/>
                  <w:color w:val="FF0000"/>
                  <w:rPrChange w:id="8442" w:author="88692" w:date="2020-06-18T10:30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8443" w:name="_Toc71198451"/>
              <w:bookmarkEnd w:id="8443"/>
            </w:del>
          </w:p>
        </w:tc>
        <w:bookmarkStart w:id="8444" w:name="_Toc71198452"/>
        <w:bookmarkEnd w:id="8444"/>
      </w:tr>
      <w:tr w:rsidR="00A4784A" w:rsidRPr="009B2BD3" w:rsidDel="009661CB" w14:paraId="71AACF42" w14:textId="5130B7B8" w:rsidTr="00B75363">
        <w:trPr>
          <w:trHeight w:val="291"/>
          <w:jc w:val="center"/>
          <w:del w:id="8445" w:author="Fegie" w:date="2021-04-28T12:03:00Z"/>
        </w:trPr>
        <w:tc>
          <w:tcPr>
            <w:tcW w:w="550" w:type="dxa"/>
          </w:tcPr>
          <w:p w14:paraId="744F3D21" w14:textId="1A07647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46" w:author="Fegie" w:date="2021-04-28T12:03:00Z"/>
                <w:rFonts w:hAnsi="標楷體"/>
              </w:rPr>
              <w:pPrChange w:id="8447" w:author="Fegie" w:date="2021-04-28T12:03:00Z">
                <w:pPr/>
              </w:pPrChange>
            </w:pPr>
            <w:del w:id="8448" w:author="Fegie" w:date="2021-04-28T12:03:00Z">
              <w:r w:rsidRPr="009B2BD3" w:rsidDel="009661CB">
                <w:rPr>
                  <w:rFonts w:hAnsi="標楷體"/>
                </w:rPr>
                <w:delText>3</w:delText>
              </w:r>
              <w:bookmarkStart w:id="8449" w:name="_Toc71198453"/>
              <w:bookmarkEnd w:id="8449"/>
            </w:del>
          </w:p>
        </w:tc>
        <w:tc>
          <w:tcPr>
            <w:tcW w:w="2015" w:type="dxa"/>
          </w:tcPr>
          <w:p w14:paraId="1EE9132D" w14:textId="1C037EA0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50" w:author="Fegie" w:date="2021-04-28T12:03:00Z"/>
                <w:rFonts w:hAnsi="標楷體"/>
              </w:rPr>
              <w:pPrChange w:id="8451" w:author="Fegie" w:date="2021-04-28T12:03:00Z">
                <w:pPr/>
              </w:pPrChange>
            </w:pPr>
            <w:del w:id="8452" w:author="Fegie" w:date="2021-04-28T12:03:00Z">
              <w:r w:rsidRPr="009B2BD3" w:rsidDel="009661CB">
                <w:rPr>
                  <w:rFonts w:hAnsi="標楷體" w:hint="eastAsia"/>
                </w:rPr>
                <w:delText>公司名稱</w:delText>
              </w:r>
            </w:del>
            <w:ins w:id="8453" w:author="88692" w:date="2020-06-18T10:30:00Z">
              <w:del w:id="8454" w:author="Fegie" w:date="2021-04-28T12:03:00Z">
                <w:r w:rsidR="00FE67C3" w:rsidRPr="00FE67C3" w:rsidDel="009661CB">
                  <w:rPr>
                    <w:rFonts w:hAnsi="標楷體"/>
                    <w:color w:val="FF0000"/>
                    <w:rPrChange w:id="8455" w:author="88692" w:date="2020-06-18T10:30:00Z">
                      <w:rPr>
                        <w:rFonts w:ascii="標楷體" w:eastAsia="標楷體" w:hAnsi="標楷體"/>
                      </w:rPr>
                    </w:rPrChange>
                  </w:rPr>
                  <w:delText>-變更</w:delText>
                </w:r>
              </w:del>
            </w:ins>
            <w:del w:id="8456" w:author="Fegie" w:date="2021-04-28T12:03:00Z">
              <w:r w:rsidRPr="009B2BD3" w:rsidDel="009661CB">
                <w:rPr>
                  <w:rFonts w:hAnsi="標楷體" w:hint="eastAsia"/>
                </w:rPr>
                <w:delText xml:space="preserve">    </w:delText>
              </w:r>
              <w:bookmarkStart w:id="8457" w:name="_Toc71198454"/>
              <w:bookmarkEnd w:id="8457"/>
            </w:del>
          </w:p>
        </w:tc>
        <w:tc>
          <w:tcPr>
            <w:tcW w:w="1296" w:type="dxa"/>
          </w:tcPr>
          <w:p w14:paraId="6E91664F" w14:textId="7FBA57AA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58" w:author="Fegie" w:date="2021-04-28T12:03:00Z"/>
                <w:rFonts w:hAnsi="標楷體"/>
              </w:rPr>
              <w:pPrChange w:id="8459" w:author="Fegie" w:date="2021-04-28T12:03:00Z">
                <w:pPr/>
              </w:pPrChange>
            </w:pPr>
            <w:del w:id="8460" w:author="Fegie" w:date="2021-04-28T12:03:00Z">
              <w:r w:rsidRPr="00A04243" w:rsidDel="009661CB">
                <w:rPr>
                  <w:rFonts w:hAnsi="標楷體" w:hint="eastAsia"/>
                </w:rPr>
                <w:delText>X(100)</w:delText>
              </w:r>
              <w:bookmarkStart w:id="8461" w:name="_Toc71198455"/>
              <w:bookmarkEnd w:id="8461"/>
            </w:del>
          </w:p>
        </w:tc>
        <w:tc>
          <w:tcPr>
            <w:tcW w:w="1014" w:type="dxa"/>
          </w:tcPr>
          <w:p w14:paraId="5B0ED10B" w14:textId="2AC20514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62" w:author="Fegie" w:date="2021-04-28T12:03:00Z"/>
                <w:rFonts w:hAnsi="標楷體"/>
              </w:rPr>
              <w:pPrChange w:id="8463" w:author="Fegie" w:date="2021-04-28T12:03:00Z">
                <w:pPr/>
              </w:pPrChange>
            </w:pPr>
            <w:bookmarkStart w:id="8464" w:name="_Toc71198456"/>
            <w:bookmarkEnd w:id="8464"/>
          </w:p>
        </w:tc>
        <w:tc>
          <w:tcPr>
            <w:tcW w:w="1081" w:type="dxa"/>
          </w:tcPr>
          <w:p w14:paraId="62768602" w14:textId="70498E87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65" w:author="Fegie" w:date="2021-04-28T12:03:00Z"/>
                <w:rFonts w:hAnsi="標楷體"/>
              </w:rPr>
              <w:pPrChange w:id="8466" w:author="Fegie" w:date="2021-04-28T12:03:00Z">
                <w:pPr/>
              </w:pPrChange>
            </w:pPr>
            <w:bookmarkStart w:id="8467" w:name="_Toc71198457"/>
            <w:bookmarkEnd w:id="8467"/>
          </w:p>
        </w:tc>
        <w:tc>
          <w:tcPr>
            <w:tcW w:w="646" w:type="dxa"/>
          </w:tcPr>
          <w:p w14:paraId="77FFF3F5" w14:textId="50EDCF12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68" w:author="Fegie" w:date="2021-04-28T12:03:00Z"/>
                <w:rFonts w:hAnsi="標楷體"/>
              </w:rPr>
              <w:pPrChange w:id="8469" w:author="Fegie" w:date="2021-04-28T12:03:00Z">
                <w:pPr/>
              </w:pPrChange>
            </w:pPr>
            <w:bookmarkStart w:id="8470" w:name="_Toc71198458"/>
            <w:bookmarkEnd w:id="8470"/>
          </w:p>
        </w:tc>
        <w:tc>
          <w:tcPr>
            <w:tcW w:w="581" w:type="dxa"/>
          </w:tcPr>
          <w:p w14:paraId="313EFA29" w14:textId="4F161B40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71" w:author="Fegie" w:date="2021-04-28T12:03:00Z"/>
                <w:rFonts w:hAnsi="標楷體"/>
              </w:rPr>
              <w:pPrChange w:id="8472" w:author="Fegie" w:date="2021-04-28T12:03:00Z">
                <w:pPr/>
              </w:pPrChange>
            </w:pPr>
            <w:del w:id="8473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474" w:name="_Toc71198459"/>
              <w:bookmarkEnd w:id="8474"/>
            </w:del>
          </w:p>
        </w:tc>
        <w:tc>
          <w:tcPr>
            <w:tcW w:w="3237" w:type="dxa"/>
          </w:tcPr>
          <w:p w14:paraId="580FCFFC" w14:textId="7CFB567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75" w:author="Fegie" w:date="2021-04-28T12:03:00Z"/>
                <w:rFonts w:hAnsi="標楷體"/>
              </w:rPr>
              <w:pPrChange w:id="8476" w:author="Fegie" w:date="2021-04-28T12:03:00Z">
                <w:pPr/>
              </w:pPrChange>
            </w:pPr>
            <w:del w:id="8477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478" w:name="_Toc71198460"/>
              <w:bookmarkEnd w:id="8478"/>
            </w:del>
          </w:p>
        </w:tc>
        <w:bookmarkStart w:id="8479" w:name="_Toc71198461"/>
        <w:bookmarkEnd w:id="8479"/>
      </w:tr>
      <w:tr w:rsidR="00A4784A" w:rsidRPr="009B2BD3" w:rsidDel="009661CB" w14:paraId="14F08ED0" w14:textId="0C1B2857" w:rsidTr="00B75363">
        <w:trPr>
          <w:trHeight w:val="291"/>
          <w:jc w:val="center"/>
          <w:del w:id="8480" w:author="Fegie" w:date="2021-04-28T12:03:00Z"/>
        </w:trPr>
        <w:tc>
          <w:tcPr>
            <w:tcW w:w="550" w:type="dxa"/>
          </w:tcPr>
          <w:p w14:paraId="40DE1994" w14:textId="3ADF57BA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81" w:author="Fegie" w:date="2021-04-28T12:03:00Z"/>
                <w:rFonts w:hAnsi="標楷體"/>
              </w:rPr>
              <w:pPrChange w:id="8482" w:author="Fegie" w:date="2021-04-28T12:03:00Z">
                <w:pPr/>
              </w:pPrChange>
            </w:pPr>
            <w:del w:id="8483" w:author="Fegie" w:date="2021-04-28T12:03:00Z">
              <w:r w:rsidRPr="009B2BD3" w:rsidDel="009661CB">
                <w:rPr>
                  <w:rFonts w:hAnsi="標楷體"/>
                </w:rPr>
                <w:delText>4</w:delText>
              </w:r>
              <w:bookmarkStart w:id="8484" w:name="_Toc71198462"/>
              <w:bookmarkEnd w:id="8484"/>
            </w:del>
          </w:p>
        </w:tc>
        <w:tc>
          <w:tcPr>
            <w:tcW w:w="2015" w:type="dxa"/>
          </w:tcPr>
          <w:p w14:paraId="23880D52" w14:textId="543368A7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85" w:author="Fegie" w:date="2021-04-28T12:03:00Z"/>
                <w:rFonts w:hAnsi="標楷體"/>
              </w:rPr>
              <w:pPrChange w:id="8486" w:author="Fegie" w:date="2021-04-28T12:03:00Z">
                <w:pPr/>
              </w:pPrChange>
            </w:pPr>
            <w:del w:id="8487" w:author="Fegie" w:date="2021-04-28T12:03:00Z">
              <w:r w:rsidRPr="009B2BD3" w:rsidDel="009661CB">
                <w:rPr>
                  <w:rFonts w:hAnsi="標楷體" w:hint="eastAsia"/>
                </w:rPr>
                <w:delText xml:space="preserve">設立日期    </w:delText>
              </w:r>
              <w:bookmarkStart w:id="8488" w:name="_Toc71198463"/>
              <w:bookmarkEnd w:id="8488"/>
            </w:del>
          </w:p>
        </w:tc>
        <w:tc>
          <w:tcPr>
            <w:tcW w:w="1296" w:type="dxa"/>
          </w:tcPr>
          <w:p w14:paraId="3573D25D" w14:textId="3E97FCCA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89" w:author="Fegie" w:date="2021-04-28T12:03:00Z"/>
                <w:rFonts w:hAnsi="標楷體"/>
              </w:rPr>
              <w:pPrChange w:id="8490" w:author="Fegie" w:date="2021-04-28T12:03:00Z">
                <w:pPr/>
              </w:pPrChange>
            </w:pPr>
            <w:del w:id="8491" w:author="Fegie" w:date="2021-04-28T12:03:00Z">
              <w:r w:rsidRPr="00A04243" w:rsidDel="009661CB">
                <w:rPr>
                  <w:rFonts w:hAnsi="標楷體" w:hint="eastAsia"/>
                </w:rPr>
                <w:delText>999/99/99</w:delText>
              </w:r>
              <w:bookmarkStart w:id="8492" w:name="_Toc71198464"/>
              <w:bookmarkEnd w:id="8492"/>
            </w:del>
          </w:p>
        </w:tc>
        <w:tc>
          <w:tcPr>
            <w:tcW w:w="1014" w:type="dxa"/>
          </w:tcPr>
          <w:p w14:paraId="375A0FE1" w14:textId="67C9999D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93" w:author="Fegie" w:date="2021-04-28T12:03:00Z"/>
                <w:rFonts w:hAnsi="標楷體"/>
              </w:rPr>
              <w:pPrChange w:id="8494" w:author="Fegie" w:date="2021-04-28T12:03:00Z">
                <w:pPr/>
              </w:pPrChange>
            </w:pPr>
            <w:bookmarkStart w:id="8495" w:name="_Toc71198465"/>
            <w:bookmarkEnd w:id="8495"/>
          </w:p>
        </w:tc>
        <w:tc>
          <w:tcPr>
            <w:tcW w:w="1081" w:type="dxa"/>
          </w:tcPr>
          <w:p w14:paraId="151FF944" w14:textId="3C16F9C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96" w:author="Fegie" w:date="2021-04-28T12:03:00Z"/>
                <w:rFonts w:hAnsi="標楷體"/>
              </w:rPr>
              <w:pPrChange w:id="8497" w:author="Fegie" w:date="2021-04-28T12:03:00Z">
                <w:pPr/>
              </w:pPrChange>
            </w:pPr>
            <w:bookmarkStart w:id="8498" w:name="_Toc71198466"/>
            <w:bookmarkEnd w:id="8498"/>
          </w:p>
        </w:tc>
        <w:tc>
          <w:tcPr>
            <w:tcW w:w="646" w:type="dxa"/>
          </w:tcPr>
          <w:p w14:paraId="06AA66F8" w14:textId="5878DD52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499" w:author="Fegie" w:date="2021-04-28T12:03:00Z"/>
                <w:rFonts w:hAnsi="標楷體"/>
              </w:rPr>
              <w:pPrChange w:id="8500" w:author="Fegie" w:date="2021-04-28T12:03:00Z">
                <w:pPr/>
              </w:pPrChange>
            </w:pPr>
            <w:bookmarkStart w:id="8501" w:name="_Toc71198467"/>
            <w:bookmarkEnd w:id="8501"/>
          </w:p>
        </w:tc>
        <w:tc>
          <w:tcPr>
            <w:tcW w:w="581" w:type="dxa"/>
          </w:tcPr>
          <w:p w14:paraId="523CF396" w14:textId="45D7538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02" w:author="Fegie" w:date="2021-04-28T12:03:00Z"/>
                <w:rFonts w:hAnsi="標楷體"/>
              </w:rPr>
              <w:pPrChange w:id="8503" w:author="Fegie" w:date="2021-04-28T12:03:00Z">
                <w:pPr/>
              </w:pPrChange>
            </w:pPr>
            <w:del w:id="8504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505" w:name="_Toc71198468"/>
              <w:bookmarkEnd w:id="8505"/>
            </w:del>
          </w:p>
        </w:tc>
        <w:tc>
          <w:tcPr>
            <w:tcW w:w="3237" w:type="dxa"/>
          </w:tcPr>
          <w:p w14:paraId="0759A3E0" w14:textId="4AB13A6C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06" w:author="Fegie" w:date="2021-04-28T12:03:00Z"/>
                <w:rFonts w:hAnsi="標楷體"/>
              </w:rPr>
              <w:pPrChange w:id="8507" w:author="Fegie" w:date="2021-04-28T12:03:00Z">
                <w:pPr/>
              </w:pPrChange>
            </w:pPr>
            <w:del w:id="8508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509" w:name="_Toc71198469"/>
              <w:bookmarkEnd w:id="8509"/>
            </w:del>
          </w:p>
        </w:tc>
        <w:bookmarkStart w:id="8510" w:name="_Toc71198470"/>
        <w:bookmarkEnd w:id="8510"/>
      </w:tr>
      <w:tr w:rsidR="00A4784A" w:rsidRPr="009B2BD3" w:rsidDel="009661CB" w14:paraId="377B2254" w14:textId="61549C4D" w:rsidTr="00B75363">
        <w:trPr>
          <w:trHeight w:val="291"/>
          <w:jc w:val="center"/>
          <w:del w:id="8511" w:author="Fegie" w:date="2021-04-28T12:03:00Z"/>
        </w:trPr>
        <w:tc>
          <w:tcPr>
            <w:tcW w:w="550" w:type="dxa"/>
          </w:tcPr>
          <w:p w14:paraId="6BA36B25" w14:textId="2AF60C71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12" w:author="Fegie" w:date="2021-04-28T12:03:00Z"/>
                <w:rFonts w:hAnsi="標楷體"/>
              </w:rPr>
              <w:pPrChange w:id="8513" w:author="Fegie" w:date="2021-04-28T12:03:00Z">
                <w:pPr/>
              </w:pPrChange>
            </w:pPr>
            <w:del w:id="8514" w:author="Fegie" w:date="2021-04-28T12:03:00Z">
              <w:r w:rsidRPr="009B2BD3" w:rsidDel="009661CB">
                <w:rPr>
                  <w:rFonts w:hAnsi="標楷體"/>
                </w:rPr>
                <w:delText>5</w:delText>
              </w:r>
              <w:bookmarkStart w:id="8515" w:name="_Toc71198471"/>
              <w:bookmarkEnd w:id="8515"/>
            </w:del>
          </w:p>
        </w:tc>
        <w:tc>
          <w:tcPr>
            <w:tcW w:w="2015" w:type="dxa"/>
          </w:tcPr>
          <w:p w14:paraId="7752635F" w14:textId="42F43C09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16" w:author="Fegie" w:date="2021-04-28T12:03:00Z"/>
                <w:rFonts w:hAnsi="標楷體"/>
                <w:color w:val="FF0000"/>
              </w:rPr>
              <w:pPrChange w:id="8517" w:author="Fegie" w:date="2021-04-28T12:03:00Z">
                <w:pPr/>
              </w:pPrChange>
            </w:pPr>
            <w:del w:id="8518" w:author="Fegie" w:date="2021-04-28T12:03:00Z">
              <w:r w:rsidRPr="00CE781C" w:rsidDel="009661CB">
                <w:rPr>
                  <w:rFonts w:hAnsi="標楷體" w:hint="eastAsia"/>
                  <w:color w:val="FF0000"/>
                </w:rPr>
                <w:delText>客戶別</w:delText>
              </w:r>
              <w:r w:rsidRPr="00CE781C" w:rsidDel="009661CB">
                <w:rPr>
                  <w:rFonts w:hAnsi="標楷體"/>
                  <w:color w:val="FF0000"/>
                </w:rPr>
                <w:delText xml:space="preserve">      </w:delText>
              </w:r>
              <w:bookmarkStart w:id="8519" w:name="_Toc71198472"/>
              <w:bookmarkEnd w:id="8519"/>
            </w:del>
          </w:p>
        </w:tc>
        <w:tc>
          <w:tcPr>
            <w:tcW w:w="1296" w:type="dxa"/>
          </w:tcPr>
          <w:p w14:paraId="2EBB3A4F" w14:textId="78C4B596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20" w:author="Fegie" w:date="2021-04-28T12:03:00Z"/>
                <w:rFonts w:hAnsi="標楷體"/>
                <w:color w:val="FF0000"/>
              </w:rPr>
              <w:pPrChange w:id="8521" w:author="Fegie" w:date="2021-04-28T12:03:00Z">
                <w:pPr/>
              </w:pPrChange>
            </w:pPr>
            <w:del w:id="8522" w:author="Fegie" w:date="2021-04-28T12:03:00Z">
              <w:r w:rsidRPr="00CE781C" w:rsidDel="009661CB">
                <w:rPr>
                  <w:rFonts w:hAnsi="標楷體"/>
                  <w:color w:val="FF0000"/>
                </w:rPr>
                <w:delText>9</w:delText>
              </w:r>
              <w:r w:rsidR="0006376E" w:rsidDel="009661CB">
                <w:rPr>
                  <w:rFonts w:hAnsi="標楷體" w:hint="eastAsia"/>
                  <w:color w:val="FF0000"/>
                </w:rPr>
                <w:delText>9</w:delText>
              </w:r>
              <w:bookmarkStart w:id="8523" w:name="_Toc71198473"/>
              <w:bookmarkEnd w:id="8523"/>
            </w:del>
          </w:p>
        </w:tc>
        <w:tc>
          <w:tcPr>
            <w:tcW w:w="1014" w:type="dxa"/>
          </w:tcPr>
          <w:p w14:paraId="5FB8B9D8" w14:textId="2D77351A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24" w:author="Fegie" w:date="2021-04-28T12:03:00Z"/>
                <w:rFonts w:hAnsi="標楷體"/>
              </w:rPr>
              <w:pPrChange w:id="8525" w:author="Fegie" w:date="2021-04-28T12:03:00Z">
                <w:pPr/>
              </w:pPrChange>
            </w:pPr>
            <w:bookmarkStart w:id="8526" w:name="_Toc71198474"/>
            <w:bookmarkEnd w:id="8526"/>
          </w:p>
        </w:tc>
        <w:tc>
          <w:tcPr>
            <w:tcW w:w="1081" w:type="dxa"/>
          </w:tcPr>
          <w:p w14:paraId="4CBE88CE" w14:textId="2B214F20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27" w:author="Fegie" w:date="2021-04-28T12:03:00Z"/>
                <w:rFonts w:hAnsi="標楷體"/>
              </w:rPr>
              <w:pPrChange w:id="8528" w:author="Fegie" w:date="2021-04-28T12:03:00Z">
                <w:pPr/>
              </w:pPrChange>
            </w:pPr>
            <w:del w:id="8529" w:author="Fegie" w:date="2021-04-28T12:03:00Z">
              <w:r w:rsidRPr="009B2BD3" w:rsidDel="009661CB">
                <w:rPr>
                  <w:rFonts w:hAnsi="標楷體" w:hint="eastAsia"/>
                </w:rPr>
                <w:delText>下拉式選單</w:delText>
              </w:r>
              <w:bookmarkStart w:id="8530" w:name="_Toc71198475"/>
              <w:bookmarkEnd w:id="8530"/>
            </w:del>
          </w:p>
        </w:tc>
        <w:tc>
          <w:tcPr>
            <w:tcW w:w="646" w:type="dxa"/>
          </w:tcPr>
          <w:p w14:paraId="449331E9" w14:textId="37E54E20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31" w:author="Fegie" w:date="2021-04-28T12:03:00Z"/>
                <w:rFonts w:hAnsi="標楷體"/>
              </w:rPr>
              <w:pPrChange w:id="8532" w:author="Fegie" w:date="2021-04-28T12:03:00Z">
                <w:pPr/>
              </w:pPrChange>
            </w:pPr>
            <w:bookmarkStart w:id="8533" w:name="_Toc71198476"/>
            <w:bookmarkEnd w:id="8533"/>
          </w:p>
        </w:tc>
        <w:tc>
          <w:tcPr>
            <w:tcW w:w="581" w:type="dxa"/>
          </w:tcPr>
          <w:p w14:paraId="5DEE80C6" w14:textId="6D0AC86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34" w:author="Fegie" w:date="2021-04-28T12:03:00Z"/>
                <w:rFonts w:hAnsi="標楷體"/>
              </w:rPr>
              <w:pPrChange w:id="8535" w:author="Fegie" w:date="2021-04-28T12:03:00Z">
                <w:pPr/>
              </w:pPrChange>
            </w:pPr>
            <w:del w:id="8536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537" w:name="_Toc71198477"/>
              <w:bookmarkEnd w:id="8537"/>
            </w:del>
          </w:p>
        </w:tc>
        <w:tc>
          <w:tcPr>
            <w:tcW w:w="3237" w:type="dxa"/>
          </w:tcPr>
          <w:p w14:paraId="21CF1090" w14:textId="39FCF83C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38" w:author="Fegie" w:date="2021-04-28T12:03:00Z"/>
                <w:rFonts w:hAnsi="標楷體"/>
              </w:rPr>
              <w:pPrChange w:id="8539" w:author="Fegie" w:date="2021-04-28T12:03:00Z">
                <w:pPr/>
              </w:pPrChange>
            </w:pPr>
            <w:del w:id="8540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541" w:name="_Toc71198478"/>
              <w:bookmarkEnd w:id="8541"/>
            </w:del>
          </w:p>
          <w:p w14:paraId="1FBB159E" w14:textId="6208E09A" w:rsidR="00A4784A" w:rsidRPr="009B2BD3" w:rsidDel="009661CB" w:rsidRDefault="0006376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42" w:author="Fegie" w:date="2021-04-28T12:03:00Z"/>
                <w:rFonts w:hAnsi="標楷體"/>
              </w:rPr>
              <w:pPrChange w:id="8543" w:author="Fegie" w:date="2021-04-28T12:03:00Z">
                <w:pPr/>
              </w:pPrChange>
            </w:pPr>
            <w:del w:id="8544" w:author="Fegie" w:date="2021-04-28T12:03:00Z">
              <w:r w:rsidDel="009661CB">
                <w:rPr>
                  <w:rFonts w:hAnsi="標楷體" w:hint="eastAsia"/>
                </w:rPr>
                <w:delText>0</w:delText>
              </w:r>
              <w:r w:rsidR="00A4784A" w:rsidRPr="009B2BD3" w:rsidDel="009661CB">
                <w:rPr>
                  <w:rFonts w:hAnsi="標楷體" w:hint="eastAsia"/>
                </w:rPr>
                <w:delText>0: 一般</w:delText>
              </w:r>
              <w:bookmarkStart w:id="8545" w:name="_Toc71198479"/>
              <w:bookmarkEnd w:id="8545"/>
            </w:del>
          </w:p>
          <w:p w14:paraId="673915CE" w14:textId="6F6CCF29" w:rsidR="00A4784A" w:rsidRPr="009B2BD3" w:rsidDel="009661CB" w:rsidRDefault="0006376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46" w:author="Fegie" w:date="2021-04-28T12:03:00Z"/>
                <w:rFonts w:hAnsi="標楷體"/>
              </w:rPr>
              <w:pPrChange w:id="8547" w:author="Fegie" w:date="2021-04-28T12:03:00Z">
                <w:pPr/>
              </w:pPrChange>
            </w:pPr>
            <w:del w:id="8548" w:author="Fegie" w:date="2021-04-28T12:03:00Z">
              <w:r w:rsidDel="009661CB">
                <w:rPr>
                  <w:rFonts w:hAnsi="標楷體" w:hint="eastAsia"/>
                </w:rPr>
                <w:delText>0</w:delText>
              </w:r>
              <w:r w:rsidR="00A4784A" w:rsidRPr="009B2BD3" w:rsidDel="009661CB">
                <w:rPr>
                  <w:rFonts w:hAnsi="標楷體" w:hint="eastAsia"/>
                </w:rPr>
                <w:delText>1: 員工</w:delText>
              </w:r>
              <w:bookmarkStart w:id="8549" w:name="_Toc71198480"/>
              <w:bookmarkEnd w:id="8549"/>
            </w:del>
          </w:p>
          <w:p w14:paraId="14065DA6" w14:textId="54487E81" w:rsidR="00A4784A" w:rsidRPr="009B2BD3" w:rsidDel="009661CB" w:rsidRDefault="0006376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50" w:author="Fegie" w:date="2021-04-28T12:03:00Z"/>
                <w:rFonts w:hAnsi="標楷體"/>
              </w:rPr>
              <w:pPrChange w:id="8551" w:author="Fegie" w:date="2021-04-28T12:03:00Z">
                <w:pPr/>
              </w:pPrChange>
            </w:pPr>
            <w:del w:id="8552" w:author="Fegie" w:date="2021-04-28T12:03:00Z">
              <w:r w:rsidDel="009661CB">
                <w:rPr>
                  <w:rFonts w:hAnsi="標楷體" w:hint="eastAsia"/>
                </w:rPr>
                <w:delText>0</w:delText>
              </w:r>
              <w:r w:rsidR="00A4784A" w:rsidRPr="009B2BD3" w:rsidDel="009661CB">
                <w:rPr>
                  <w:rFonts w:hAnsi="標楷體" w:hint="eastAsia"/>
                </w:rPr>
                <w:delText>2: 三十年房貸</w:delText>
              </w:r>
              <w:bookmarkStart w:id="8553" w:name="_Toc71198481"/>
              <w:bookmarkEnd w:id="8553"/>
            </w:del>
          </w:p>
          <w:p w14:paraId="53436CAA" w14:textId="3C73BC8E" w:rsidR="00A4784A" w:rsidRPr="009B2BD3" w:rsidDel="009661CB" w:rsidRDefault="0006376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54" w:author="Fegie" w:date="2021-04-28T12:03:00Z"/>
                <w:rFonts w:hAnsi="標楷體"/>
              </w:rPr>
              <w:pPrChange w:id="8555" w:author="Fegie" w:date="2021-04-28T12:03:00Z">
                <w:pPr/>
              </w:pPrChange>
            </w:pPr>
            <w:del w:id="8556" w:author="Fegie" w:date="2021-04-28T12:03:00Z">
              <w:r w:rsidDel="009661CB">
                <w:rPr>
                  <w:rFonts w:hAnsi="標楷體" w:hint="eastAsia"/>
                </w:rPr>
                <w:delText>0</w:delText>
              </w:r>
              <w:r w:rsidR="00A4784A" w:rsidRPr="009B2BD3" w:rsidDel="009661CB">
                <w:rPr>
                  <w:rFonts w:hAnsi="標楷體" w:hint="eastAsia"/>
                </w:rPr>
                <w:delText>3: 關企公司</w:delText>
              </w:r>
              <w:bookmarkStart w:id="8557" w:name="_Toc71198482"/>
              <w:bookmarkEnd w:id="8557"/>
            </w:del>
          </w:p>
          <w:p w14:paraId="5CAC9AE9" w14:textId="6D1FEBFB" w:rsidR="00A4784A" w:rsidRPr="009B2BD3" w:rsidDel="009661CB" w:rsidRDefault="0006376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58" w:author="Fegie" w:date="2021-04-28T12:03:00Z"/>
                <w:rFonts w:hAnsi="標楷體"/>
              </w:rPr>
              <w:pPrChange w:id="8559" w:author="Fegie" w:date="2021-04-28T12:03:00Z">
                <w:pPr/>
              </w:pPrChange>
            </w:pPr>
            <w:del w:id="8560" w:author="Fegie" w:date="2021-04-28T12:03:00Z">
              <w:r w:rsidDel="009661CB">
                <w:rPr>
                  <w:rFonts w:hAnsi="標楷體" w:hint="eastAsia"/>
                </w:rPr>
                <w:delText>0</w:delText>
              </w:r>
              <w:r w:rsidR="00A4784A" w:rsidRPr="009B2BD3" w:rsidDel="009661CB">
                <w:rPr>
                  <w:rFonts w:hAnsi="標楷體" w:hint="eastAsia"/>
                </w:rPr>
                <w:delText>4: 關企員工</w:delText>
              </w:r>
              <w:bookmarkStart w:id="8561" w:name="_Toc71198483"/>
              <w:bookmarkEnd w:id="8561"/>
            </w:del>
          </w:p>
          <w:p w14:paraId="64BFBEB9" w14:textId="2147B114" w:rsidR="00A4784A" w:rsidRPr="009B2BD3" w:rsidDel="009661CB" w:rsidRDefault="0006376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62" w:author="Fegie" w:date="2021-04-28T12:03:00Z"/>
                <w:rFonts w:hAnsi="標楷體"/>
              </w:rPr>
              <w:pPrChange w:id="8563" w:author="Fegie" w:date="2021-04-28T12:03:00Z">
                <w:pPr/>
              </w:pPrChange>
            </w:pPr>
            <w:del w:id="8564" w:author="Fegie" w:date="2021-04-28T12:03:00Z">
              <w:r w:rsidDel="009661CB">
                <w:rPr>
                  <w:rFonts w:hAnsi="標楷體" w:hint="eastAsia"/>
                </w:rPr>
                <w:delText>0</w:delText>
              </w:r>
              <w:r w:rsidR="00A4784A" w:rsidRPr="009B2BD3" w:rsidDel="009661CB">
                <w:rPr>
                  <w:rFonts w:hAnsi="標楷體" w:hint="eastAsia"/>
                </w:rPr>
                <w:delText>5: 保戶</w:delText>
              </w:r>
              <w:bookmarkStart w:id="8565" w:name="_Toc71198484"/>
              <w:bookmarkEnd w:id="8565"/>
            </w:del>
          </w:p>
          <w:p w14:paraId="2B04B67F" w14:textId="6CEF38E8" w:rsidR="00A4784A" w:rsidRPr="009B2BD3" w:rsidDel="009661CB" w:rsidRDefault="0006376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66" w:author="Fegie" w:date="2021-04-28T12:03:00Z"/>
                <w:rFonts w:hAnsi="標楷體"/>
              </w:rPr>
              <w:pPrChange w:id="8567" w:author="Fegie" w:date="2021-04-28T12:03:00Z">
                <w:pPr/>
              </w:pPrChange>
            </w:pPr>
            <w:del w:id="8568" w:author="Fegie" w:date="2021-04-28T12:03:00Z">
              <w:r w:rsidDel="009661CB">
                <w:rPr>
                  <w:rFonts w:hAnsi="標楷體" w:hint="eastAsia"/>
                </w:rPr>
                <w:delText>0</w:delText>
              </w:r>
              <w:r w:rsidR="00A4784A" w:rsidRPr="009B2BD3" w:rsidDel="009661CB">
                <w:rPr>
                  <w:rFonts w:hAnsi="標楷體" w:hint="eastAsia"/>
                </w:rPr>
                <w:delText>6: 團體戶</w:delText>
              </w:r>
              <w:bookmarkStart w:id="8569" w:name="_Toc71198485"/>
              <w:bookmarkEnd w:id="8569"/>
            </w:del>
          </w:p>
          <w:p w14:paraId="6ED9E034" w14:textId="367FD67F" w:rsidR="00A4784A" w:rsidRPr="009B2BD3" w:rsidDel="009661CB" w:rsidRDefault="0006376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70" w:author="Fegie" w:date="2021-04-28T12:03:00Z"/>
                <w:rFonts w:hAnsi="標楷體"/>
              </w:rPr>
              <w:pPrChange w:id="8571" w:author="Fegie" w:date="2021-04-28T12:03:00Z">
                <w:pPr/>
              </w:pPrChange>
            </w:pPr>
            <w:del w:id="8572" w:author="Fegie" w:date="2021-04-28T12:03:00Z">
              <w:r w:rsidDel="009661CB">
                <w:rPr>
                  <w:rFonts w:hAnsi="標楷體" w:hint="eastAsia"/>
                </w:rPr>
                <w:delText>0</w:delText>
              </w:r>
              <w:r w:rsidR="00A4784A" w:rsidRPr="009B2BD3" w:rsidDel="009661CB">
                <w:rPr>
                  <w:rFonts w:hAnsi="標楷體" w:hint="eastAsia"/>
                </w:rPr>
                <w:delText>9: 新二階員工</w:delText>
              </w:r>
              <w:bookmarkStart w:id="8573" w:name="_Toc71198486"/>
              <w:bookmarkEnd w:id="8573"/>
            </w:del>
          </w:p>
        </w:tc>
        <w:bookmarkStart w:id="8574" w:name="_Toc71198487"/>
        <w:bookmarkEnd w:id="8574"/>
      </w:tr>
      <w:tr w:rsidR="00A4784A" w:rsidRPr="009B2BD3" w:rsidDel="009661CB" w14:paraId="3828D750" w14:textId="63589B12" w:rsidTr="00B75363">
        <w:trPr>
          <w:trHeight w:val="291"/>
          <w:jc w:val="center"/>
          <w:del w:id="8575" w:author="Fegie" w:date="2021-04-28T12:03:00Z"/>
        </w:trPr>
        <w:tc>
          <w:tcPr>
            <w:tcW w:w="550" w:type="dxa"/>
          </w:tcPr>
          <w:p w14:paraId="09E0B8AD" w14:textId="5D6D758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76" w:author="Fegie" w:date="2021-04-28T12:03:00Z"/>
                <w:rFonts w:hAnsi="標楷體"/>
              </w:rPr>
              <w:pPrChange w:id="8577" w:author="Fegie" w:date="2021-04-28T12:03:00Z">
                <w:pPr/>
              </w:pPrChange>
            </w:pPr>
            <w:del w:id="8578" w:author="Fegie" w:date="2021-04-28T12:03:00Z">
              <w:r w:rsidRPr="009B2BD3" w:rsidDel="009661CB">
                <w:rPr>
                  <w:rFonts w:hAnsi="標楷體"/>
                </w:rPr>
                <w:delText>6</w:delText>
              </w:r>
              <w:bookmarkStart w:id="8579" w:name="_Toc71198488"/>
              <w:bookmarkEnd w:id="8579"/>
            </w:del>
          </w:p>
        </w:tc>
        <w:tc>
          <w:tcPr>
            <w:tcW w:w="2015" w:type="dxa"/>
          </w:tcPr>
          <w:p w14:paraId="0D197541" w14:textId="7888D908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80" w:author="Fegie" w:date="2021-04-28T12:03:00Z"/>
                <w:rFonts w:hAnsi="標楷體"/>
              </w:rPr>
              <w:pPrChange w:id="8581" w:author="Fegie" w:date="2021-04-28T12:03:00Z">
                <w:pPr/>
              </w:pPrChange>
            </w:pPr>
            <w:del w:id="8582" w:author="Fegie" w:date="2021-04-28T12:03:00Z">
              <w:r w:rsidRPr="009B2BD3" w:rsidDel="009661CB">
                <w:rPr>
                  <w:rFonts w:hAnsi="標楷體" w:hint="eastAsia"/>
                </w:rPr>
                <w:delText xml:space="preserve">行業別      </w:delText>
              </w:r>
              <w:bookmarkStart w:id="8583" w:name="_Toc71198489"/>
              <w:bookmarkEnd w:id="8583"/>
            </w:del>
          </w:p>
        </w:tc>
        <w:tc>
          <w:tcPr>
            <w:tcW w:w="1296" w:type="dxa"/>
          </w:tcPr>
          <w:p w14:paraId="24B3FF21" w14:textId="1C3F59AF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84" w:author="Fegie" w:date="2021-04-28T12:03:00Z"/>
                <w:rFonts w:hAnsi="標楷體"/>
              </w:rPr>
              <w:pPrChange w:id="8585" w:author="Fegie" w:date="2021-04-28T12:03:00Z">
                <w:pPr/>
              </w:pPrChange>
            </w:pPr>
            <w:del w:id="8586" w:author="Fegie" w:date="2021-04-28T12:03:00Z">
              <w:r w:rsidRPr="00A04243" w:rsidDel="009661CB">
                <w:rPr>
                  <w:rFonts w:hAnsi="標楷體"/>
                </w:rPr>
                <w:delText>999999</w:delText>
              </w:r>
              <w:bookmarkStart w:id="8587" w:name="_Toc71198490"/>
              <w:bookmarkEnd w:id="8587"/>
            </w:del>
          </w:p>
        </w:tc>
        <w:tc>
          <w:tcPr>
            <w:tcW w:w="1014" w:type="dxa"/>
          </w:tcPr>
          <w:p w14:paraId="284F5787" w14:textId="4560548F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88" w:author="Fegie" w:date="2021-04-28T12:03:00Z"/>
                <w:rFonts w:hAnsi="標楷體"/>
              </w:rPr>
              <w:pPrChange w:id="8589" w:author="Fegie" w:date="2021-04-28T12:03:00Z">
                <w:pPr/>
              </w:pPrChange>
            </w:pPr>
            <w:bookmarkStart w:id="8590" w:name="_Toc71198491"/>
            <w:bookmarkEnd w:id="8590"/>
          </w:p>
        </w:tc>
        <w:tc>
          <w:tcPr>
            <w:tcW w:w="1081" w:type="dxa"/>
          </w:tcPr>
          <w:p w14:paraId="06DD94E9" w14:textId="1B98BE74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91" w:author="Fegie" w:date="2021-04-28T12:03:00Z"/>
                <w:rFonts w:hAnsi="標楷體"/>
              </w:rPr>
              <w:pPrChange w:id="8592" w:author="Fegie" w:date="2021-04-28T12:03:00Z">
                <w:pPr/>
              </w:pPrChange>
            </w:pPr>
            <w:bookmarkStart w:id="8593" w:name="_Toc71198492"/>
            <w:bookmarkEnd w:id="8593"/>
          </w:p>
        </w:tc>
        <w:tc>
          <w:tcPr>
            <w:tcW w:w="646" w:type="dxa"/>
          </w:tcPr>
          <w:p w14:paraId="7DA67154" w14:textId="4DCF2D1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94" w:author="Fegie" w:date="2021-04-28T12:03:00Z"/>
                <w:rFonts w:hAnsi="標楷體"/>
              </w:rPr>
              <w:pPrChange w:id="8595" w:author="Fegie" w:date="2021-04-28T12:03:00Z">
                <w:pPr/>
              </w:pPrChange>
            </w:pPr>
            <w:bookmarkStart w:id="8596" w:name="_Toc71198493"/>
            <w:bookmarkEnd w:id="8596"/>
          </w:p>
        </w:tc>
        <w:tc>
          <w:tcPr>
            <w:tcW w:w="581" w:type="dxa"/>
          </w:tcPr>
          <w:p w14:paraId="755696AD" w14:textId="63CD427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597" w:author="Fegie" w:date="2021-04-28T12:03:00Z"/>
                <w:rFonts w:hAnsi="標楷體"/>
              </w:rPr>
              <w:pPrChange w:id="8598" w:author="Fegie" w:date="2021-04-28T12:03:00Z">
                <w:pPr/>
              </w:pPrChange>
            </w:pPr>
            <w:del w:id="8599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600" w:name="_Toc71198494"/>
              <w:bookmarkEnd w:id="8600"/>
            </w:del>
          </w:p>
        </w:tc>
        <w:tc>
          <w:tcPr>
            <w:tcW w:w="3237" w:type="dxa"/>
          </w:tcPr>
          <w:p w14:paraId="15DF7219" w14:textId="5BFBBB98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01" w:author="Fegie" w:date="2021-04-28T12:03:00Z"/>
                <w:rFonts w:hAnsi="標楷體"/>
              </w:rPr>
              <w:pPrChange w:id="8602" w:author="Fegie" w:date="2021-04-28T12:03:00Z">
                <w:pPr/>
              </w:pPrChange>
            </w:pPr>
            <w:del w:id="8603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604" w:name="_Toc71198495"/>
              <w:bookmarkEnd w:id="8604"/>
            </w:del>
          </w:p>
        </w:tc>
        <w:bookmarkStart w:id="8605" w:name="_Toc71198496"/>
        <w:bookmarkEnd w:id="8605"/>
      </w:tr>
      <w:tr w:rsidR="00A4784A" w:rsidRPr="009B2BD3" w:rsidDel="009661CB" w14:paraId="51F2DC97" w14:textId="063193AE" w:rsidTr="00B75363">
        <w:trPr>
          <w:trHeight w:val="291"/>
          <w:jc w:val="center"/>
          <w:del w:id="8606" w:author="Fegie" w:date="2021-04-28T12:03:00Z"/>
        </w:trPr>
        <w:tc>
          <w:tcPr>
            <w:tcW w:w="550" w:type="dxa"/>
          </w:tcPr>
          <w:p w14:paraId="11D8F4AD" w14:textId="51588994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07" w:author="Fegie" w:date="2021-04-28T12:03:00Z"/>
                <w:rFonts w:hAnsi="標楷體"/>
              </w:rPr>
              <w:pPrChange w:id="8608" w:author="Fegie" w:date="2021-04-28T12:03:00Z">
                <w:pPr/>
              </w:pPrChange>
            </w:pPr>
            <w:del w:id="8609" w:author="Fegie" w:date="2021-04-28T12:03:00Z">
              <w:r w:rsidRPr="009B2BD3" w:rsidDel="009661CB">
                <w:rPr>
                  <w:rFonts w:hAnsi="標楷體"/>
                </w:rPr>
                <w:delText>7</w:delText>
              </w:r>
              <w:bookmarkStart w:id="8610" w:name="_Toc71198497"/>
              <w:bookmarkEnd w:id="8610"/>
            </w:del>
          </w:p>
        </w:tc>
        <w:tc>
          <w:tcPr>
            <w:tcW w:w="2015" w:type="dxa"/>
          </w:tcPr>
          <w:p w14:paraId="4B2F57CE" w14:textId="2C0EC224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11" w:author="Fegie" w:date="2021-04-28T12:03:00Z"/>
                <w:rFonts w:hAnsi="標楷體"/>
              </w:rPr>
              <w:pPrChange w:id="8612" w:author="Fegie" w:date="2021-04-28T12:03:00Z">
                <w:pPr/>
              </w:pPrChange>
            </w:pPr>
            <w:del w:id="8613" w:author="Fegie" w:date="2021-04-28T12:03:00Z">
              <w:r w:rsidRPr="009B2BD3" w:rsidDel="009661CB">
                <w:rPr>
                  <w:rFonts w:hAnsi="標楷體" w:hint="eastAsia"/>
                </w:rPr>
                <w:delText xml:space="preserve">國籍        </w:delText>
              </w:r>
              <w:bookmarkStart w:id="8614" w:name="_Toc71198498"/>
              <w:bookmarkEnd w:id="8614"/>
            </w:del>
          </w:p>
        </w:tc>
        <w:tc>
          <w:tcPr>
            <w:tcW w:w="1296" w:type="dxa"/>
          </w:tcPr>
          <w:p w14:paraId="72485432" w14:textId="5D28EB55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15" w:author="Fegie" w:date="2021-04-28T12:03:00Z"/>
                <w:rFonts w:hAnsi="標楷體"/>
              </w:rPr>
              <w:pPrChange w:id="8616" w:author="Fegie" w:date="2021-04-28T12:03:00Z">
                <w:pPr/>
              </w:pPrChange>
            </w:pPr>
            <w:del w:id="8617" w:author="Fegie" w:date="2021-04-28T12:03:00Z">
              <w:r w:rsidRPr="00A04243" w:rsidDel="009661CB">
                <w:rPr>
                  <w:rFonts w:hAnsi="標楷體" w:hint="eastAsia"/>
                </w:rPr>
                <w:delText>XX</w:delText>
              </w:r>
              <w:bookmarkStart w:id="8618" w:name="_Toc71198499"/>
              <w:bookmarkEnd w:id="8618"/>
            </w:del>
          </w:p>
        </w:tc>
        <w:tc>
          <w:tcPr>
            <w:tcW w:w="1014" w:type="dxa"/>
          </w:tcPr>
          <w:p w14:paraId="5BD3049D" w14:textId="05D8FA24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19" w:author="Fegie" w:date="2021-04-28T12:03:00Z"/>
                <w:rFonts w:hAnsi="標楷體"/>
                <w:color w:val="FF0000"/>
              </w:rPr>
              <w:pPrChange w:id="8620" w:author="Fegie" w:date="2021-04-28T12:03:00Z">
                <w:pPr/>
              </w:pPrChange>
            </w:pPr>
            <w:bookmarkStart w:id="8621" w:name="_Toc71198500"/>
            <w:bookmarkEnd w:id="8621"/>
          </w:p>
        </w:tc>
        <w:tc>
          <w:tcPr>
            <w:tcW w:w="1081" w:type="dxa"/>
          </w:tcPr>
          <w:p w14:paraId="4964DE04" w14:textId="7118B9E4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22" w:author="Fegie" w:date="2021-04-28T12:03:00Z"/>
                <w:rFonts w:hAnsi="標楷體"/>
              </w:rPr>
              <w:pPrChange w:id="8623" w:author="Fegie" w:date="2021-04-28T12:03:00Z">
                <w:pPr/>
              </w:pPrChange>
            </w:pPr>
            <w:del w:id="8624" w:author="Fegie" w:date="2021-04-28T12:03:00Z">
              <w:r w:rsidRPr="009B2BD3" w:rsidDel="009661CB">
                <w:rPr>
                  <w:rFonts w:hAnsi="標楷體" w:hint="eastAsia"/>
                </w:rPr>
                <w:delText>下拉式選單</w:delText>
              </w:r>
              <w:bookmarkStart w:id="8625" w:name="_Toc71198501"/>
              <w:bookmarkEnd w:id="8625"/>
            </w:del>
          </w:p>
        </w:tc>
        <w:tc>
          <w:tcPr>
            <w:tcW w:w="646" w:type="dxa"/>
          </w:tcPr>
          <w:p w14:paraId="3DA61745" w14:textId="5CA04428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26" w:author="Fegie" w:date="2021-04-28T12:03:00Z"/>
                <w:rFonts w:hAnsi="標楷體"/>
              </w:rPr>
              <w:pPrChange w:id="8627" w:author="Fegie" w:date="2021-04-28T12:03:00Z">
                <w:pPr/>
              </w:pPrChange>
            </w:pPr>
            <w:bookmarkStart w:id="8628" w:name="_Toc71198502"/>
            <w:bookmarkEnd w:id="8628"/>
          </w:p>
        </w:tc>
        <w:tc>
          <w:tcPr>
            <w:tcW w:w="581" w:type="dxa"/>
          </w:tcPr>
          <w:p w14:paraId="27D78769" w14:textId="064EDBB4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29" w:author="Fegie" w:date="2021-04-28T12:03:00Z"/>
                <w:rFonts w:hAnsi="標楷體"/>
              </w:rPr>
              <w:pPrChange w:id="8630" w:author="Fegie" w:date="2021-04-28T12:03:00Z">
                <w:pPr/>
              </w:pPrChange>
            </w:pPr>
            <w:del w:id="8631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632" w:name="_Toc71198503"/>
              <w:bookmarkEnd w:id="8632"/>
            </w:del>
          </w:p>
        </w:tc>
        <w:tc>
          <w:tcPr>
            <w:tcW w:w="3237" w:type="dxa"/>
          </w:tcPr>
          <w:p w14:paraId="12729CB7" w14:textId="100E0DBC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33" w:author="Fegie" w:date="2021-04-28T12:03:00Z"/>
                <w:rFonts w:hAnsi="標楷體"/>
              </w:rPr>
              <w:pPrChange w:id="8634" w:author="Fegie" w:date="2021-04-28T12:03:00Z">
                <w:pPr/>
              </w:pPrChange>
            </w:pPr>
            <w:del w:id="8635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636" w:name="_Toc71198504"/>
              <w:bookmarkEnd w:id="8636"/>
            </w:del>
          </w:p>
        </w:tc>
        <w:bookmarkStart w:id="8637" w:name="_Toc71198505"/>
        <w:bookmarkEnd w:id="8637"/>
      </w:tr>
      <w:tr w:rsidR="00A4784A" w:rsidRPr="009B2BD3" w:rsidDel="009661CB" w14:paraId="36BC7500" w14:textId="31D669E0" w:rsidTr="00B75363">
        <w:trPr>
          <w:trHeight w:val="291"/>
          <w:jc w:val="center"/>
          <w:del w:id="8638" w:author="Fegie" w:date="2021-04-28T12:03:00Z"/>
        </w:trPr>
        <w:tc>
          <w:tcPr>
            <w:tcW w:w="550" w:type="dxa"/>
          </w:tcPr>
          <w:p w14:paraId="6D056AF7" w14:textId="5F958DC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39" w:author="Fegie" w:date="2021-04-28T12:03:00Z"/>
                <w:rFonts w:hAnsi="標楷體"/>
              </w:rPr>
              <w:pPrChange w:id="8640" w:author="Fegie" w:date="2021-04-28T12:03:00Z">
                <w:pPr/>
              </w:pPrChange>
            </w:pPr>
            <w:del w:id="8641" w:author="Fegie" w:date="2021-04-28T12:03:00Z">
              <w:r w:rsidRPr="009B2BD3" w:rsidDel="009661CB">
                <w:rPr>
                  <w:rFonts w:hAnsi="標楷體"/>
                </w:rPr>
                <w:delText>8</w:delText>
              </w:r>
              <w:bookmarkStart w:id="8642" w:name="_Toc71198506"/>
              <w:bookmarkEnd w:id="8642"/>
            </w:del>
          </w:p>
        </w:tc>
        <w:tc>
          <w:tcPr>
            <w:tcW w:w="2015" w:type="dxa"/>
          </w:tcPr>
          <w:p w14:paraId="03E564F8" w14:textId="66E206AB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43" w:author="Fegie" w:date="2021-04-28T12:03:00Z"/>
                <w:rFonts w:hAnsi="標楷體"/>
              </w:rPr>
              <w:pPrChange w:id="8644" w:author="Fegie" w:date="2021-04-28T12:03:00Z">
                <w:pPr/>
              </w:pPrChange>
            </w:pPr>
            <w:del w:id="8645" w:author="Fegie" w:date="2021-04-28T12:03:00Z">
              <w:r w:rsidRPr="009B2BD3" w:rsidDel="009661CB">
                <w:rPr>
                  <w:rFonts w:hAnsi="標楷體" w:hint="eastAsia"/>
                </w:rPr>
                <w:delText>負責人</w:delText>
              </w:r>
              <w:r w:rsidR="00716B9A" w:rsidRPr="00CE781C" w:rsidDel="009661CB">
                <w:rPr>
                  <w:rFonts w:hAnsi="標楷體" w:hint="eastAsia"/>
                  <w:color w:val="FF0000"/>
                </w:rPr>
                <w:delText>身分證字號</w:delText>
              </w:r>
              <w:bookmarkStart w:id="8646" w:name="_Toc71198507"/>
              <w:bookmarkEnd w:id="8646"/>
            </w:del>
          </w:p>
        </w:tc>
        <w:tc>
          <w:tcPr>
            <w:tcW w:w="1296" w:type="dxa"/>
          </w:tcPr>
          <w:p w14:paraId="125F2C7A" w14:textId="5302A09E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47" w:author="Fegie" w:date="2021-04-28T12:03:00Z"/>
                <w:rFonts w:hAnsi="標楷體"/>
              </w:rPr>
              <w:pPrChange w:id="8648" w:author="Fegie" w:date="2021-04-28T12:03:00Z">
                <w:pPr/>
              </w:pPrChange>
            </w:pPr>
            <w:del w:id="8649" w:author="Fegie" w:date="2021-04-28T12:03:00Z">
              <w:r w:rsidRPr="00A04243" w:rsidDel="009661CB">
                <w:rPr>
                  <w:rFonts w:hAnsi="標楷體" w:hint="eastAsia"/>
                </w:rPr>
                <w:delText>X(10)</w:delText>
              </w:r>
              <w:bookmarkStart w:id="8650" w:name="_Toc71198508"/>
              <w:bookmarkEnd w:id="8650"/>
            </w:del>
          </w:p>
        </w:tc>
        <w:tc>
          <w:tcPr>
            <w:tcW w:w="1014" w:type="dxa"/>
          </w:tcPr>
          <w:p w14:paraId="683A0881" w14:textId="26D8B27B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51" w:author="Fegie" w:date="2021-04-28T12:03:00Z"/>
                <w:rFonts w:hAnsi="標楷體"/>
              </w:rPr>
              <w:pPrChange w:id="8652" w:author="Fegie" w:date="2021-04-28T12:03:00Z">
                <w:pPr/>
              </w:pPrChange>
            </w:pPr>
            <w:bookmarkStart w:id="8653" w:name="_Toc71198509"/>
            <w:bookmarkEnd w:id="8653"/>
          </w:p>
        </w:tc>
        <w:tc>
          <w:tcPr>
            <w:tcW w:w="1081" w:type="dxa"/>
          </w:tcPr>
          <w:p w14:paraId="156521F2" w14:textId="6243CD6E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54" w:author="Fegie" w:date="2021-04-28T12:03:00Z"/>
                <w:rFonts w:hAnsi="標楷體"/>
              </w:rPr>
              <w:pPrChange w:id="8655" w:author="Fegie" w:date="2021-04-28T12:03:00Z">
                <w:pPr/>
              </w:pPrChange>
            </w:pPr>
            <w:bookmarkStart w:id="8656" w:name="_Toc71198510"/>
            <w:bookmarkEnd w:id="8656"/>
          </w:p>
        </w:tc>
        <w:tc>
          <w:tcPr>
            <w:tcW w:w="646" w:type="dxa"/>
          </w:tcPr>
          <w:p w14:paraId="63D3F5A9" w14:textId="5E2CF05E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57" w:author="Fegie" w:date="2021-04-28T12:03:00Z"/>
                <w:rFonts w:hAnsi="標楷體"/>
              </w:rPr>
              <w:pPrChange w:id="8658" w:author="Fegie" w:date="2021-04-28T12:03:00Z">
                <w:pPr/>
              </w:pPrChange>
            </w:pPr>
            <w:bookmarkStart w:id="8659" w:name="_Toc71198511"/>
            <w:bookmarkEnd w:id="8659"/>
          </w:p>
        </w:tc>
        <w:tc>
          <w:tcPr>
            <w:tcW w:w="581" w:type="dxa"/>
          </w:tcPr>
          <w:p w14:paraId="55844FCD" w14:textId="22DC93DA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60" w:author="Fegie" w:date="2021-04-28T12:03:00Z"/>
                <w:rFonts w:hAnsi="標楷體"/>
              </w:rPr>
              <w:pPrChange w:id="8661" w:author="Fegie" w:date="2021-04-28T12:03:00Z">
                <w:pPr/>
              </w:pPrChange>
            </w:pPr>
            <w:del w:id="8662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663" w:name="_Toc71198512"/>
              <w:bookmarkEnd w:id="8663"/>
            </w:del>
          </w:p>
        </w:tc>
        <w:tc>
          <w:tcPr>
            <w:tcW w:w="3237" w:type="dxa"/>
          </w:tcPr>
          <w:p w14:paraId="4FF64B88" w14:textId="1696CA2A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64" w:author="Fegie" w:date="2021-04-28T12:03:00Z"/>
                <w:rFonts w:hAnsi="標楷體"/>
              </w:rPr>
              <w:pPrChange w:id="8665" w:author="Fegie" w:date="2021-04-28T12:03:00Z">
                <w:pPr/>
              </w:pPrChange>
            </w:pPr>
            <w:del w:id="8666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667" w:name="_Toc71198513"/>
              <w:bookmarkEnd w:id="8667"/>
            </w:del>
          </w:p>
        </w:tc>
        <w:bookmarkStart w:id="8668" w:name="_Toc71198514"/>
        <w:bookmarkEnd w:id="8668"/>
      </w:tr>
      <w:tr w:rsidR="00A4784A" w:rsidRPr="009B2BD3" w:rsidDel="009661CB" w14:paraId="01ECF30E" w14:textId="49092565" w:rsidTr="00B75363">
        <w:trPr>
          <w:trHeight w:val="291"/>
          <w:jc w:val="center"/>
          <w:del w:id="8669" w:author="Fegie" w:date="2021-04-28T12:03:00Z"/>
        </w:trPr>
        <w:tc>
          <w:tcPr>
            <w:tcW w:w="550" w:type="dxa"/>
          </w:tcPr>
          <w:p w14:paraId="76E15D9C" w14:textId="2263C32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70" w:author="Fegie" w:date="2021-04-28T12:03:00Z"/>
                <w:rFonts w:hAnsi="標楷體"/>
              </w:rPr>
              <w:pPrChange w:id="8671" w:author="Fegie" w:date="2021-04-28T12:03:00Z">
                <w:pPr/>
              </w:pPrChange>
            </w:pPr>
            <w:del w:id="8672" w:author="Fegie" w:date="2021-04-28T12:03:00Z">
              <w:r w:rsidRPr="009B2BD3" w:rsidDel="009661CB">
                <w:rPr>
                  <w:rFonts w:hAnsi="標楷體"/>
                </w:rPr>
                <w:delText>9</w:delText>
              </w:r>
              <w:bookmarkStart w:id="8673" w:name="_Toc71198515"/>
              <w:bookmarkEnd w:id="8673"/>
            </w:del>
          </w:p>
        </w:tc>
        <w:tc>
          <w:tcPr>
            <w:tcW w:w="2015" w:type="dxa"/>
          </w:tcPr>
          <w:p w14:paraId="3ED116FE" w14:textId="6C6175A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74" w:author="Fegie" w:date="2021-04-28T12:03:00Z"/>
                <w:rFonts w:hAnsi="標楷體"/>
              </w:rPr>
              <w:pPrChange w:id="8675" w:author="Fegie" w:date="2021-04-28T12:03:00Z">
                <w:pPr/>
              </w:pPrChange>
            </w:pPr>
            <w:del w:id="8676" w:author="Fegie" w:date="2021-04-28T12:03:00Z">
              <w:r w:rsidRPr="009B2BD3" w:rsidDel="009661CB">
                <w:rPr>
                  <w:rFonts w:hAnsi="標楷體" w:hint="eastAsia"/>
                </w:rPr>
                <w:delText xml:space="preserve">負責人姓名  </w:delText>
              </w:r>
              <w:bookmarkStart w:id="8677" w:name="_Toc71198516"/>
              <w:bookmarkEnd w:id="8677"/>
            </w:del>
          </w:p>
        </w:tc>
        <w:tc>
          <w:tcPr>
            <w:tcW w:w="1296" w:type="dxa"/>
          </w:tcPr>
          <w:p w14:paraId="766BE8B5" w14:textId="3F0E90CA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78" w:author="Fegie" w:date="2021-04-28T12:03:00Z"/>
                <w:rFonts w:hAnsi="標楷體"/>
              </w:rPr>
              <w:pPrChange w:id="8679" w:author="Fegie" w:date="2021-04-28T12:03:00Z">
                <w:pPr/>
              </w:pPrChange>
            </w:pPr>
            <w:del w:id="8680" w:author="Fegie" w:date="2021-04-28T12:03:00Z">
              <w:r w:rsidRPr="00A04243" w:rsidDel="009661CB">
                <w:rPr>
                  <w:rFonts w:hAnsi="標楷體" w:hint="eastAsia"/>
                </w:rPr>
                <w:delText>X(1</w:delText>
              </w:r>
            </w:del>
            <w:ins w:id="8681" w:author="88692" w:date="2020-06-18T10:16:00Z">
              <w:del w:id="8682" w:author="Fegie" w:date="2021-04-28T12:03:00Z">
                <w:r w:rsidR="00B75363" w:rsidDel="009661CB">
                  <w:rPr>
                    <w:rFonts w:hAnsi="標楷體"/>
                  </w:rPr>
                  <w:delText>00</w:delText>
                </w:r>
              </w:del>
            </w:ins>
            <w:del w:id="8683" w:author="Fegie" w:date="2021-04-28T12:03:00Z">
              <w:r w:rsidRPr="00A04243" w:rsidDel="009661CB">
                <w:rPr>
                  <w:rFonts w:hAnsi="標楷體" w:hint="eastAsia"/>
                </w:rPr>
                <w:delText>4)</w:delText>
              </w:r>
              <w:bookmarkStart w:id="8684" w:name="_Toc71198517"/>
              <w:bookmarkEnd w:id="8684"/>
            </w:del>
          </w:p>
        </w:tc>
        <w:tc>
          <w:tcPr>
            <w:tcW w:w="1014" w:type="dxa"/>
          </w:tcPr>
          <w:p w14:paraId="24CB712D" w14:textId="2CD56ACD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85" w:author="Fegie" w:date="2021-04-28T12:03:00Z"/>
                <w:rFonts w:hAnsi="標楷體"/>
              </w:rPr>
              <w:pPrChange w:id="8686" w:author="Fegie" w:date="2021-04-28T12:03:00Z">
                <w:pPr/>
              </w:pPrChange>
            </w:pPr>
            <w:bookmarkStart w:id="8687" w:name="_Toc71198518"/>
            <w:bookmarkEnd w:id="8687"/>
          </w:p>
        </w:tc>
        <w:tc>
          <w:tcPr>
            <w:tcW w:w="1081" w:type="dxa"/>
          </w:tcPr>
          <w:p w14:paraId="2BC183EC" w14:textId="126F170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88" w:author="Fegie" w:date="2021-04-28T12:03:00Z"/>
                <w:rFonts w:hAnsi="標楷體"/>
              </w:rPr>
              <w:pPrChange w:id="8689" w:author="Fegie" w:date="2021-04-28T12:03:00Z">
                <w:pPr/>
              </w:pPrChange>
            </w:pPr>
            <w:bookmarkStart w:id="8690" w:name="_Toc71198519"/>
            <w:bookmarkEnd w:id="8690"/>
          </w:p>
        </w:tc>
        <w:tc>
          <w:tcPr>
            <w:tcW w:w="646" w:type="dxa"/>
          </w:tcPr>
          <w:p w14:paraId="39EEAD88" w14:textId="4AD28E14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91" w:author="Fegie" w:date="2021-04-28T12:03:00Z"/>
                <w:rFonts w:hAnsi="標楷體"/>
              </w:rPr>
              <w:pPrChange w:id="8692" w:author="Fegie" w:date="2021-04-28T12:03:00Z">
                <w:pPr/>
              </w:pPrChange>
            </w:pPr>
            <w:bookmarkStart w:id="8693" w:name="_Toc71198520"/>
            <w:bookmarkEnd w:id="8693"/>
          </w:p>
        </w:tc>
        <w:tc>
          <w:tcPr>
            <w:tcW w:w="581" w:type="dxa"/>
          </w:tcPr>
          <w:p w14:paraId="1484081C" w14:textId="6EE26876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94" w:author="Fegie" w:date="2021-04-28T12:03:00Z"/>
                <w:rFonts w:hAnsi="標楷體"/>
              </w:rPr>
              <w:pPrChange w:id="8695" w:author="Fegie" w:date="2021-04-28T12:03:00Z">
                <w:pPr/>
              </w:pPrChange>
            </w:pPr>
            <w:del w:id="8696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697" w:name="_Toc71198521"/>
              <w:bookmarkEnd w:id="8697"/>
            </w:del>
          </w:p>
        </w:tc>
        <w:tc>
          <w:tcPr>
            <w:tcW w:w="3237" w:type="dxa"/>
          </w:tcPr>
          <w:p w14:paraId="2837DB83" w14:textId="6E3A2E2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698" w:author="Fegie" w:date="2021-04-28T12:03:00Z"/>
                <w:rFonts w:hAnsi="標楷體"/>
              </w:rPr>
              <w:pPrChange w:id="8699" w:author="Fegie" w:date="2021-04-28T12:03:00Z">
                <w:pPr/>
              </w:pPrChange>
            </w:pPr>
            <w:del w:id="8700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701" w:name="_Toc71198522"/>
              <w:bookmarkEnd w:id="8701"/>
            </w:del>
          </w:p>
        </w:tc>
        <w:bookmarkStart w:id="8702" w:name="_Toc71198523"/>
        <w:bookmarkEnd w:id="8702"/>
      </w:tr>
      <w:tr w:rsidR="00B75363" w:rsidRPr="00B75363" w:rsidDel="009661CB" w14:paraId="064BD76D" w14:textId="594FF1D0" w:rsidTr="00B75363">
        <w:trPr>
          <w:trHeight w:val="291"/>
          <w:jc w:val="center"/>
          <w:del w:id="8703" w:author="Fegie" w:date="2021-04-28T12:03:00Z"/>
        </w:trPr>
        <w:tc>
          <w:tcPr>
            <w:tcW w:w="550" w:type="dxa"/>
          </w:tcPr>
          <w:p w14:paraId="7A3517FB" w14:textId="50FEB763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04" w:author="Fegie" w:date="2021-04-28T12:03:00Z"/>
                <w:rFonts w:hAnsi="標楷體"/>
                <w:strike/>
                <w:color w:val="FF0000"/>
                <w:rPrChange w:id="8705" w:author="88692" w:date="2020-06-18T10:15:00Z">
                  <w:rPr>
                    <w:del w:id="8706" w:author="Fegie" w:date="2021-04-28T12:03:00Z"/>
                    <w:rFonts w:ascii="標楷體" w:eastAsia="標楷體" w:hAnsi="標楷體"/>
                  </w:rPr>
                </w:rPrChange>
              </w:rPr>
              <w:pPrChange w:id="8707" w:author="Fegie" w:date="2021-04-28T12:03:00Z">
                <w:pPr/>
              </w:pPrChange>
            </w:pPr>
            <w:del w:id="8708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8709" w:author="88692" w:date="2020-06-18T10:15:00Z">
                    <w:rPr>
                      <w:rFonts w:ascii="標楷體" w:eastAsia="標楷體" w:hAnsi="標楷體"/>
                    </w:rPr>
                  </w:rPrChange>
                </w:rPr>
                <w:delText>10</w:delText>
              </w:r>
              <w:bookmarkStart w:id="8710" w:name="_Toc71198524"/>
              <w:bookmarkEnd w:id="8710"/>
            </w:del>
          </w:p>
        </w:tc>
        <w:tc>
          <w:tcPr>
            <w:tcW w:w="2015" w:type="dxa"/>
          </w:tcPr>
          <w:p w14:paraId="61E5E55B" w14:textId="157EE18D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11" w:author="Fegie" w:date="2021-04-28T12:03:00Z"/>
                <w:rFonts w:hAnsi="標楷體"/>
                <w:strike/>
                <w:color w:val="FF0000"/>
                <w:rPrChange w:id="8712" w:author="88692" w:date="2020-06-18T10:15:00Z">
                  <w:rPr>
                    <w:del w:id="8713" w:author="Fegie" w:date="2021-04-28T12:03:00Z"/>
                    <w:rFonts w:ascii="標楷體" w:eastAsia="標楷體" w:hAnsi="標楷體"/>
                  </w:rPr>
                </w:rPrChange>
              </w:rPr>
              <w:pPrChange w:id="8714" w:author="Fegie" w:date="2021-04-28T12:03:00Z">
                <w:pPr/>
              </w:pPrChange>
            </w:pPr>
            <w:del w:id="8715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rPrChange w:id="8716" w:author="88692" w:date="2020-06-18T10:15:00Z">
                    <w:rPr>
                      <w:rFonts w:ascii="標楷體" w:eastAsia="標楷體" w:hAnsi="標楷體" w:hint="eastAsia"/>
                    </w:rPr>
                  </w:rPrChange>
                </w:rPr>
                <w:delText>聯絡人姓名</w:delText>
              </w:r>
              <w:r w:rsidRPr="00B75363" w:rsidDel="009661CB">
                <w:rPr>
                  <w:rFonts w:hAnsi="標楷體"/>
                  <w:strike/>
                  <w:color w:val="FF0000"/>
                  <w:rPrChange w:id="8717" w:author="88692" w:date="2020-06-18T10:15:00Z">
                    <w:rPr>
                      <w:rFonts w:ascii="標楷體" w:eastAsia="標楷體" w:hAnsi="標楷體"/>
                    </w:rPr>
                  </w:rPrChange>
                </w:rPr>
                <w:delText xml:space="preserve">  </w:delText>
              </w:r>
              <w:bookmarkStart w:id="8718" w:name="_Toc71198525"/>
              <w:bookmarkEnd w:id="8718"/>
            </w:del>
          </w:p>
        </w:tc>
        <w:tc>
          <w:tcPr>
            <w:tcW w:w="1296" w:type="dxa"/>
          </w:tcPr>
          <w:p w14:paraId="4B9CB77D" w14:textId="6BCA01FA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19" w:author="Fegie" w:date="2021-04-28T12:03:00Z"/>
                <w:rFonts w:hAnsi="標楷體"/>
                <w:strike/>
                <w:color w:val="FF0000"/>
                <w:rPrChange w:id="8720" w:author="88692" w:date="2020-06-18T10:15:00Z">
                  <w:rPr>
                    <w:del w:id="8721" w:author="Fegie" w:date="2021-04-28T12:03:00Z"/>
                    <w:rFonts w:ascii="標楷體" w:eastAsia="標楷體" w:hAnsi="標楷體"/>
                  </w:rPr>
                </w:rPrChange>
              </w:rPr>
              <w:pPrChange w:id="8722" w:author="Fegie" w:date="2021-04-28T12:03:00Z">
                <w:pPr/>
              </w:pPrChange>
            </w:pPr>
            <w:del w:id="8723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8724" w:author="88692" w:date="2020-06-18T10:15:00Z">
                    <w:rPr>
                      <w:rFonts w:ascii="標楷體" w:eastAsia="標楷體" w:hAnsi="標楷體"/>
                    </w:rPr>
                  </w:rPrChange>
                </w:rPr>
                <w:delText>X(14)</w:delText>
              </w:r>
              <w:bookmarkStart w:id="8725" w:name="_Toc71198526"/>
              <w:bookmarkEnd w:id="8725"/>
            </w:del>
          </w:p>
        </w:tc>
        <w:tc>
          <w:tcPr>
            <w:tcW w:w="1014" w:type="dxa"/>
          </w:tcPr>
          <w:p w14:paraId="563811AC" w14:textId="3FBABB12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26" w:author="Fegie" w:date="2021-04-28T12:03:00Z"/>
                <w:rFonts w:hAnsi="標楷體"/>
                <w:strike/>
                <w:color w:val="FF0000"/>
                <w:rPrChange w:id="8727" w:author="88692" w:date="2020-06-18T10:15:00Z">
                  <w:rPr>
                    <w:del w:id="8728" w:author="Fegie" w:date="2021-04-28T12:03:00Z"/>
                    <w:rFonts w:ascii="標楷體" w:eastAsia="標楷體" w:hAnsi="標楷體"/>
                  </w:rPr>
                </w:rPrChange>
              </w:rPr>
              <w:pPrChange w:id="8729" w:author="Fegie" w:date="2021-04-28T12:03:00Z">
                <w:pPr/>
              </w:pPrChange>
            </w:pPr>
            <w:bookmarkStart w:id="8730" w:name="_Toc71198527"/>
            <w:bookmarkEnd w:id="8730"/>
          </w:p>
        </w:tc>
        <w:tc>
          <w:tcPr>
            <w:tcW w:w="1081" w:type="dxa"/>
          </w:tcPr>
          <w:p w14:paraId="400AD677" w14:textId="79A78710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31" w:author="Fegie" w:date="2021-04-28T12:03:00Z"/>
                <w:rFonts w:hAnsi="標楷體"/>
                <w:strike/>
                <w:color w:val="FF0000"/>
                <w:rPrChange w:id="8732" w:author="88692" w:date="2020-06-18T10:15:00Z">
                  <w:rPr>
                    <w:del w:id="8733" w:author="Fegie" w:date="2021-04-28T12:03:00Z"/>
                    <w:rFonts w:ascii="標楷體" w:eastAsia="標楷體" w:hAnsi="標楷體"/>
                  </w:rPr>
                </w:rPrChange>
              </w:rPr>
              <w:pPrChange w:id="8734" w:author="Fegie" w:date="2021-04-28T12:03:00Z">
                <w:pPr/>
              </w:pPrChange>
            </w:pPr>
            <w:bookmarkStart w:id="8735" w:name="_Toc71198528"/>
            <w:bookmarkEnd w:id="8735"/>
          </w:p>
        </w:tc>
        <w:tc>
          <w:tcPr>
            <w:tcW w:w="646" w:type="dxa"/>
          </w:tcPr>
          <w:p w14:paraId="7AD26B0B" w14:textId="2AF575BD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36" w:author="Fegie" w:date="2021-04-28T12:03:00Z"/>
                <w:rFonts w:hAnsi="標楷體"/>
                <w:strike/>
                <w:color w:val="FF0000"/>
                <w:rPrChange w:id="8737" w:author="88692" w:date="2020-06-18T10:15:00Z">
                  <w:rPr>
                    <w:del w:id="8738" w:author="Fegie" w:date="2021-04-28T12:03:00Z"/>
                    <w:rFonts w:ascii="標楷體" w:eastAsia="標楷體" w:hAnsi="標楷體"/>
                  </w:rPr>
                </w:rPrChange>
              </w:rPr>
              <w:pPrChange w:id="8739" w:author="Fegie" w:date="2021-04-28T12:03:00Z">
                <w:pPr/>
              </w:pPrChange>
            </w:pPr>
            <w:bookmarkStart w:id="8740" w:name="_Toc71198529"/>
            <w:bookmarkEnd w:id="8740"/>
          </w:p>
        </w:tc>
        <w:tc>
          <w:tcPr>
            <w:tcW w:w="581" w:type="dxa"/>
          </w:tcPr>
          <w:p w14:paraId="756180B3" w14:textId="4E500BDE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41" w:author="Fegie" w:date="2021-04-28T12:03:00Z"/>
                <w:rFonts w:hAnsi="標楷體"/>
                <w:strike/>
                <w:color w:val="FF0000"/>
                <w:rPrChange w:id="8742" w:author="88692" w:date="2020-06-18T10:15:00Z">
                  <w:rPr>
                    <w:del w:id="8743" w:author="Fegie" w:date="2021-04-28T12:03:00Z"/>
                    <w:rFonts w:ascii="標楷體" w:eastAsia="標楷體" w:hAnsi="標楷體"/>
                  </w:rPr>
                </w:rPrChange>
              </w:rPr>
              <w:pPrChange w:id="8744" w:author="Fegie" w:date="2021-04-28T12:03:00Z">
                <w:pPr/>
              </w:pPrChange>
            </w:pPr>
            <w:del w:id="8745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8746" w:author="88692" w:date="2020-06-18T10:15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8747" w:name="_Toc71198530"/>
              <w:bookmarkEnd w:id="8747"/>
            </w:del>
          </w:p>
        </w:tc>
        <w:tc>
          <w:tcPr>
            <w:tcW w:w="3237" w:type="dxa"/>
          </w:tcPr>
          <w:p w14:paraId="38934F09" w14:textId="690E012C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48" w:author="Fegie" w:date="2021-04-28T12:03:00Z"/>
                <w:rFonts w:hAnsi="標楷體"/>
                <w:strike/>
                <w:color w:val="FF0000"/>
                <w:rPrChange w:id="8749" w:author="88692" w:date="2020-06-18T10:15:00Z">
                  <w:rPr>
                    <w:del w:id="8750" w:author="Fegie" w:date="2021-04-28T12:03:00Z"/>
                    <w:rFonts w:ascii="標楷體" w:eastAsia="標楷體" w:hAnsi="標楷體"/>
                  </w:rPr>
                </w:rPrChange>
              </w:rPr>
              <w:pPrChange w:id="8751" w:author="Fegie" w:date="2021-04-28T12:03:00Z">
                <w:pPr/>
              </w:pPrChange>
            </w:pPr>
            <w:del w:id="8752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rPrChange w:id="8753" w:author="88692" w:date="2020-06-18T10:15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B75363" w:rsidDel="009661CB">
                <w:rPr>
                  <w:rFonts w:hAnsi="標楷體"/>
                  <w:strike/>
                  <w:color w:val="FF0000"/>
                  <w:rPrChange w:id="8754" w:author="88692" w:date="2020-06-18T10:15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8755" w:author="88692" w:date="2020-06-18T10:15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8756" w:author="88692" w:date="2020-06-18T10:15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8757" w:author="88692" w:date="2020-06-18T10:15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8758" w:author="88692" w:date="2020-06-18T10:15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8759" w:name="_Toc71198531"/>
              <w:bookmarkEnd w:id="8759"/>
            </w:del>
          </w:p>
        </w:tc>
        <w:bookmarkStart w:id="8760" w:name="_Toc71198532"/>
        <w:bookmarkEnd w:id="8760"/>
      </w:tr>
      <w:tr w:rsidR="00A4784A" w:rsidRPr="009B2BD3" w:rsidDel="009661CB" w14:paraId="11B9C32C" w14:textId="29B07A35" w:rsidTr="00B75363">
        <w:trPr>
          <w:trHeight w:val="291"/>
          <w:jc w:val="center"/>
          <w:del w:id="8761" w:author="Fegie" w:date="2021-04-28T12:03:00Z"/>
        </w:trPr>
        <w:tc>
          <w:tcPr>
            <w:tcW w:w="550" w:type="dxa"/>
          </w:tcPr>
          <w:p w14:paraId="26942B32" w14:textId="7A0FE27A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62" w:author="Fegie" w:date="2021-04-28T12:03:00Z"/>
                <w:rFonts w:hAnsi="標楷體"/>
              </w:rPr>
              <w:pPrChange w:id="8763" w:author="Fegie" w:date="2021-04-28T12:03:00Z">
                <w:pPr/>
              </w:pPrChange>
            </w:pPr>
            <w:del w:id="8764" w:author="Fegie" w:date="2021-04-28T12:03:00Z">
              <w:r w:rsidRPr="009B2BD3" w:rsidDel="009661CB">
                <w:rPr>
                  <w:rFonts w:hAnsi="標楷體"/>
                </w:rPr>
                <w:delText>11</w:delText>
              </w:r>
              <w:bookmarkStart w:id="8765" w:name="_Toc71198533"/>
              <w:bookmarkEnd w:id="8765"/>
            </w:del>
          </w:p>
        </w:tc>
        <w:tc>
          <w:tcPr>
            <w:tcW w:w="2015" w:type="dxa"/>
          </w:tcPr>
          <w:p w14:paraId="1D49D24A" w14:textId="49FBEF5B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66" w:author="Fegie" w:date="2021-04-28T12:03:00Z"/>
                <w:rFonts w:hAnsi="標楷體"/>
              </w:rPr>
              <w:pPrChange w:id="8767" w:author="Fegie" w:date="2021-04-28T12:03:00Z">
                <w:pPr/>
              </w:pPrChange>
            </w:pPr>
            <w:del w:id="8768" w:author="Fegie" w:date="2021-04-28T12:03:00Z">
              <w:r w:rsidRPr="009B2BD3" w:rsidDel="009661CB">
                <w:rPr>
                  <w:rFonts w:hAnsi="標楷體" w:hint="eastAsia"/>
                </w:rPr>
                <w:delText>公司郵遞區號</w:delText>
              </w:r>
              <w:bookmarkStart w:id="8769" w:name="_Toc71198534"/>
              <w:bookmarkEnd w:id="8769"/>
            </w:del>
          </w:p>
        </w:tc>
        <w:tc>
          <w:tcPr>
            <w:tcW w:w="1296" w:type="dxa"/>
          </w:tcPr>
          <w:p w14:paraId="34153268" w14:textId="49699CDF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70" w:author="Fegie" w:date="2021-04-28T12:03:00Z"/>
                <w:rFonts w:hAnsi="標楷體"/>
              </w:rPr>
              <w:pPrChange w:id="8771" w:author="Fegie" w:date="2021-04-28T12:03:00Z">
                <w:pPr/>
              </w:pPrChange>
            </w:pPr>
            <w:del w:id="8772" w:author="Fegie" w:date="2021-04-28T12:03:00Z">
              <w:r w:rsidRPr="00A04243" w:rsidDel="009661CB">
                <w:rPr>
                  <w:rFonts w:hAnsi="標楷體"/>
                </w:rPr>
                <w:delText>99999</w:delText>
              </w:r>
              <w:bookmarkStart w:id="8773" w:name="_Toc71198535"/>
              <w:bookmarkEnd w:id="8773"/>
            </w:del>
          </w:p>
        </w:tc>
        <w:tc>
          <w:tcPr>
            <w:tcW w:w="1014" w:type="dxa"/>
          </w:tcPr>
          <w:p w14:paraId="2C3B8B3C" w14:textId="73B40501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74" w:author="Fegie" w:date="2021-04-28T12:03:00Z"/>
                <w:rFonts w:hAnsi="標楷體"/>
              </w:rPr>
              <w:pPrChange w:id="8775" w:author="Fegie" w:date="2021-04-28T12:03:00Z">
                <w:pPr/>
              </w:pPrChange>
            </w:pPr>
            <w:bookmarkStart w:id="8776" w:name="_Toc71198536"/>
            <w:bookmarkEnd w:id="8776"/>
          </w:p>
        </w:tc>
        <w:tc>
          <w:tcPr>
            <w:tcW w:w="1081" w:type="dxa"/>
          </w:tcPr>
          <w:p w14:paraId="03595345" w14:textId="5C30EA14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77" w:author="Fegie" w:date="2021-04-28T12:03:00Z"/>
                <w:rFonts w:hAnsi="標楷體"/>
              </w:rPr>
              <w:pPrChange w:id="8778" w:author="Fegie" w:date="2021-04-28T12:03:00Z">
                <w:pPr/>
              </w:pPrChange>
            </w:pPr>
            <w:bookmarkStart w:id="8779" w:name="_Toc71198537"/>
            <w:bookmarkEnd w:id="8779"/>
          </w:p>
        </w:tc>
        <w:tc>
          <w:tcPr>
            <w:tcW w:w="646" w:type="dxa"/>
          </w:tcPr>
          <w:p w14:paraId="14DC22B6" w14:textId="5B90DEB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80" w:author="Fegie" w:date="2021-04-28T12:03:00Z"/>
                <w:rFonts w:hAnsi="標楷體"/>
              </w:rPr>
              <w:pPrChange w:id="8781" w:author="Fegie" w:date="2021-04-28T12:03:00Z">
                <w:pPr/>
              </w:pPrChange>
            </w:pPr>
            <w:bookmarkStart w:id="8782" w:name="_Toc71198538"/>
            <w:bookmarkEnd w:id="8782"/>
          </w:p>
        </w:tc>
        <w:tc>
          <w:tcPr>
            <w:tcW w:w="581" w:type="dxa"/>
          </w:tcPr>
          <w:p w14:paraId="5C2C4CC6" w14:textId="59AC5ED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83" w:author="Fegie" w:date="2021-04-28T12:03:00Z"/>
                <w:rFonts w:hAnsi="標楷體"/>
              </w:rPr>
              <w:pPrChange w:id="8784" w:author="Fegie" w:date="2021-04-28T12:03:00Z">
                <w:pPr/>
              </w:pPrChange>
            </w:pPr>
            <w:del w:id="8785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786" w:name="_Toc71198539"/>
              <w:bookmarkEnd w:id="8786"/>
            </w:del>
          </w:p>
        </w:tc>
        <w:tc>
          <w:tcPr>
            <w:tcW w:w="3237" w:type="dxa"/>
          </w:tcPr>
          <w:p w14:paraId="2A8A2BA9" w14:textId="6090AFAD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87" w:author="Fegie" w:date="2021-04-28T12:03:00Z"/>
                <w:rFonts w:hAnsi="標楷體"/>
              </w:rPr>
              <w:pPrChange w:id="8788" w:author="Fegie" w:date="2021-04-28T12:03:00Z">
                <w:pPr/>
              </w:pPrChange>
            </w:pPr>
            <w:del w:id="8789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790" w:name="_Toc71198540"/>
              <w:bookmarkEnd w:id="8790"/>
            </w:del>
          </w:p>
        </w:tc>
        <w:bookmarkStart w:id="8791" w:name="_Toc71198541"/>
        <w:bookmarkEnd w:id="8791"/>
      </w:tr>
      <w:tr w:rsidR="00A4784A" w:rsidRPr="009B2BD3" w:rsidDel="009661CB" w14:paraId="14590764" w14:textId="7E590C3C" w:rsidTr="00B75363">
        <w:trPr>
          <w:trHeight w:val="291"/>
          <w:jc w:val="center"/>
          <w:del w:id="8792" w:author="Fegie" w:date="2021-04-28T12:03:00Z"/>
        </w:trPr>
        <w:tc>
          <w:tcPr>
            <w:tcW w:w="550" w:type="dxa"/>
          </w:tcPr>
          <w:p w14:paraId="1E811B1F" w14:textId="11316C9D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93" w:author="Fegie" w:date="2021-04-28T12:03:00Z"/>
                <w:rFonts w:hAnsi="標楷體"/>
              </w:rPr>
              <w:pPrChange w:id="8794" w:author="Fegie" w:date="2021-04-28T12:03:00Z">
                <w:pPr/>
              </w:pPrChange>
            </w:pPr>
            <w:del w:id="8795" w:author="Fegie" w:date="2021-04-28T12:03:00Z">
              <w:r w:rsidRPr="009B2BD3" w:rsidDel="009661CB">
                <w:rPr>
                  <w:rFonts w:hAnsi="標楷體"/>
                </w:rPr>
                <w:delText>12</w:delText>
              </w:r>
              <w:bookmarkStart w:id="8796" w:name="_Toc71198542"/>
              <w:bookmarkEnd w:id="8796"/>
            </w:del>
          </w:p>
        </w:tc>
        <w:tc>
          <w:tcPr>
            <w:tcW w:w="2015" w:type="dxa"/>
          </w:tcPr>
          <w:p w14:paraId="59FA2736" w14:textId="48C0143A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797" w:author="Fegie" w:date="2021-04-28T12:03:00Z"/>
                <w:rFonts w:hAnsi="標楷體"/>
              </w:rPr>
              <w:pPrChange w:id="8798" w:author="Fegie" w:date="2021-04-28T12:03:00Z">
                <w:pPr/>
              </w:pPrChange>
            </w:pPr>
            <w:del w:id="8799" w:author="Fegie" w:date="2021-04-28T12:03:00Z">
              <w:r w:rsidRPr="009B2BD3" w:rsidDel="009661CB">
                <w:rPr>
                  <w:rFonts w:hAnsi="標楷體" w:hint="eastAsia"/>
                </w:rPr>
                <w:delText xml:space="preserve">公司地址    </w:delText>
              </w:r>
              <w:bookmarkStart w:id="8800" w:name="_Toc71198543"/>
              <w:bookmarkEnd w:id="8800"/>
            </w:del>
          </w:p>
        </w:tc>
        <w:tc>
          <w:tcPr>
            <w:tcW w:w="1296" w:type="dxa"/>
          </w:tcPr>
          <w:p w14:paraId="6CBF303C" w14:textId="0048D8D8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01" w:author="Fegie" w:date="2021-04-28T12:03:00Z"/>
                <w:rFonts w:hAnsi="標楷體"/>
              </w:rPr>
              <w:pPrChange w:id="8802" w:author="Fegie" w:date="2021-04-28T12:03:00Z">
                <w:pPr/>
              </w:pPrChange>
            </w:pPr>
            <w:del w:id="8803" w:author="Fegie" w:date="2021-04-28T12:03:00Z">
              <w:r w:rsidRPr="00A04243" w:rsidDel="009661CB">
                <w:rPr>
                  <w:rFonts w:hAnsi="標楷體" w:hint="eastAsia"/>
                </w:rPr>
                <w:delText>X(60)</w:delText>
              </w:r>
              <w:bookmarkStart w:id="8804" w:name="_Toc71198544"/>
              <w:bookmarkEnd w:id="8804"/>
            </w:del>
          </w:p>
        </w:tc>
        <w:tc>
          <w:tcPr>
            <w:tcW w:w="1014" w:type="dxa"/>
          </w:tcPr>
          <w:p w14:paraId="7DAA6408" w14:textId="05B38348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05" w:author="Fegie" w:date="2021-04-28T12:03:00Z"/>
                <w:rFonts w:hAnsi="標楷體"/>
              </w:rPr>
              <w:pPrChange w:id="8806" w:author="Fegie" w:date="2021-04-28T12:03:00Z">
                <w:pPr/>
              </w:pPrChange>
            </w:pPr>
            <w:bookmarkStart w:id="8807" w:name="_Toc71198545"/>
            <w:bookmarkEnd w:id="8807"/>
          </w:p>
        </w:tc>
        <w:tc>
          <w:tcPr>
            <w:tcW w:w="1081" w:type="dxa"/>
          </w:tcPr>
          <w:p w14:paraId="0CCC7907" w14:textId="52C00619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08" w:author="Fegie" w:date="2021-04-28T12:03:00Z"/>
                <w:rFonts w:hAnsi="標楷體"/>
              </w:rPr>
              <w:pPrChange w:id="8809" w:author="Fegie" w:date="2021-04-28T12:03:00Z">
                <w:pPr/>
              </w:pPrChange>
            </w:pPr>
            <w:bookmarkStart w:id="8810" w:name="_Toc71198546"/>
            <w:bookmarkEnd w:id="8810"/>
          </w:p>
        </w:tc>
        <w:tc>
          <w:tcPr>
            <w:tcW w:w="646" w:type="dxa"/>
          </w:tcPr>
          <w:p w14:paraId="1B4BA73C" w14:textId="2BB6C3FD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11" w:author="Fegie" w:date="2021-04-28T12:03:00Z"/>
                <w:rFonts w:hAnsi="標楷體"/>
              </w:rPr>
              <w:pPrChange w:id="8812" w:author="Fegie" w:date="2021-04-28T12:03:00Z">
                <w:pPr/>
              </w:pPrChange>
            </w:pPr>
            <w:bookmarkStart w:id="8813" w:name="_Toc71198547"/>
            <w:bookmarkEnd w:id="8813"/>
          </w:p>
        </w:tc>
        <w:tc>
          <w:tcPr>
            <w:tcW w:w="581" w:type="dxa"/>
          </w:tcPr>
          <w:p w14:paraId="405B6A49" w14:textId="3DE0E486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14" w:author="Fegie" w:date="2021-04-28T12:03:00Z"/>
                <w:rFonts w:hAnsi="標楷體"/>
              </w:rPr>
              <w:pPrChange w:id="8815" w:author="Fegie" w:date="2021-04-28T12:03:00Z">
                <w:pPr/>
              </w:pPrChange>
            </w:pPr>
            <w:del w:id="8816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817" w:name="_Toc71198548"/>
              <w:bookmarkEnd w:id="8817"/>
            </w:del>
          </w:p>
        </w:tc>
        <w:tc>
          <w:tcPr>
            <w:tcW w:w="3237" w:type="dxa"/>
          </w:tcPr>
          <w:p w14:paraId="0E0942EC" w14:textId="0E4168AA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18" w:author="Fegie" w:date="2021-04-28T12:03:00Z"/>
                <w:rFonts w:hAnsi="標楷體"/>
              </w:rPr>
              <w:pPrChange w:id="8819" w:author="Fegie" w:date="2021-04-28T12:03:00Z">
                <w:pPr/>
              </w:pPrChange>
            </w:pPr>
            <w:del w:id="8820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821" w:name="_Toc71198549"/>
              <w:bookmarkEnd w:id="8821"/>
            </w:del>
          </w:p>
        </w:tc>
        <w:bookmarkStart w:id="8822" w:name="_Toc71198550"/>
        <w:bookmarkEnd w:id="8822"/>
      </w:tr>
      <w:tr w:rsidR="00A4784A" w:rsidRPr="009B2BD3" w:rsidDel="009661CB" w14:paraId="3C128FD1" w14:textId="4EE88C97" w:rsidTr="00B75363">
        <w:trPr>
          <w:trHeight w:val="291"/>
          <w:jc w:val="center"/>
          <w:del w:id="8823" w:author="Fegie" w:date="2021-04-28T12:03:00Z"/>
        </w:trPr>
        <w:tc>
          <w:tcPr>
            <w:tcW w:w="550" w:type="dxa"/>
          </w:tcPr>
          <w:p w14:paraId="367D4EE3" w14:textId="18EF617F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24" w:author="Fegie" w:date="2021-04-28T12:03:00Z"/>
                <w:rFonts w:hAnsi="標楷體"/>
              </w:rPr>
              <w:pPrChange w:id="8825" w:author="Fegie" w:date="2021-04-28T12:03:00Z">
                <w:pPr/>
              </w:pPrChange>
            </w:pPr>
            <w:del w:id="8826" w:author="Fegie" w:date="2021-04-28T12:03:00Z">
              <w:r w:rsidRPr="009B2BD3" w:rsidDel="009661CB">
                <w:rPr>
                  <w:rFonts w:hAnsi="標楷體"/>
                </w:rPr>
                <w:delText>13</w:delText>
              </w:r>
              <w:bookmarkStart w:id="8827" w:name="_Toc71198551"/>
              <w:bookmarkEnd w:id="8827"/>
            </w:del>
          </w:p>
        </w:tc>
        <w:tc>
          <w:tcPr>
            <w:tcW w:w="2015" w:type="dxa"/>
          </w:tcPr>
          <w:p w14:paraId="00481FDA" w14:textId="6A859A08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28" w:author="Fegie" w:date="2021-04-28T12:03:00Z"/>
                <w:rFonts w:hAnsi="標楷體"/>
                <w:strike/>
                <w:color w:val="FF0000"/>
              </w:rPr>
              <w:pPrChange w:id="8829" w:author="Fegie" w:date="2021-04-28T12:03:00Z">
                <w:pPr/>
              </w:pPrChange>
            </w:pPr>
            <w:del w:id="8830" w:author="Fegie" w:date="2021-04-28T12:03:00Z"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公司電話</w:delText>
              </w:r>
              <w:r w:rsidRPr="00CE781C" w:rsidDel="009661CB">
                <w:rPr>
                  <w:rFonts w:hAnsi="標楷體"/>
                  <w:strike/>
                  <w:color w:val="FF0000"/>
                </w:rPr>
                <w:delText xml:space="preserve">    </w:delText>
              </w:r>
              <w:bookmarkStart w:id="8831" w:name="_Toc71198552"/>
              <w:bookmarkEnd w:id="8831"/>
            </w:del>
          </w:p>
        </w:tc>
        <w:tc>
          <w:tcPr>
            <w:tcW w:w="1296" w:type="dxa"/>
          </w:tcPr>
          <w:p w14:paraId="69FAA950" w14:textId="311C71A1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32" w:author="Fegie" w:date="2021-04-28T12:03:00Z"/>
                <w:rFonts w:hAnsi="標楷體"/>
                <w:strike/>
                <w:color w:val="FF0000"/>
              </w:rPr>
              <w:pPrChange w:id="8833" w:author="Fegie" w:date="2021-04-28T12:03:00Z">
                <w:pPr/>
              </w:pPrChange>
            </w:pPr>
            <w:del w:id="8834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X(15)</w:delText>
              </w:r>
              <w:bookmarkStart w:id="8835" w:name="_Toc71198553"/>
              <w:bookmarkEnd w:id="8835"/>
            </w:del>
          </w:p>
        </w:tc>
        <w:tc>
          <w:tcPr>
            <w:tcW w:w="1014" w:type="dxa"/>
          </w:tcPr>
          <w:p w14:paraId="503E47F7" w14:textId="2B3FF340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36" w:author="Fegie" w:date="2021-04-28T12:03:00Z"/>
                <w:rFonts w:hAnsi="標楷體"/>
                <w:strike/>
                <w:color w:val="FF0000"/>
              </w:rPr>
              <w:pPrChange w:id="8837" w:author="Fegie" w:date="2021-04-28T12:03:00Z">
                <w:pPr/>
              </w:pPrChange>
            </w:pPr>
            <w:bookmarkStart w:id="8838" w:name="_Toc71198554"/>
            <w:bookmarkEnd w:id="8838"/>
          </w:p>
        </w:tc>
        <w:tc>
          <w:tcPr>
            <w:tcW w:w="1081" w:type="dxa"/>
          </w:tcPr>
          <w:p w14:paraId="005BB829" w14:textId="4F6395D9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39" w:author="Fegie" w:date="2021-04-28T12:03:00Z"/>
                <w:rFonts w:hAnsi="標楷體"/>
                <w:strike/>
                <w:color w:val="FF0000"/>
              </w:rPr>
              <w:pPrChange w:id="8840" w:author="Fegie" w:date="2021-04-28T12:03:00Z">
                <w:pPr/>
              </w:pPrChange>
            </w:pPr>
            <w:bookmarkStart w:id="8841" w:name="_Toc71198555"/>
            <w:bookmarkEnd w:id="8841"/>
          </w:p>
        </w:tc>
        <w:tc>
          <w:tcPr>
            <w:tcW w:w="646" w:type="dxa"/>
          </w:tcPr>
          <w:p w14:paraId="59B49FCF" w14:textId="3A787721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42" w:author="Fegie" w:date="2021-04-28T12:03:00Z"/>
                <w:rFonts w:hAnsi="標楷體"/>
                <w:strike/>
                <w:color w:val="FF0000"/>
              </w:rPr>
              <w:pPrChange w:id="8843" w:author="Fegie" w:date="2021-04-28T12:03:00Z">
                <w:pPr/>
              </w:pPrChange>
            </w:pPr>
            <w:bookmarkStart w:id="8844" w:name="_Toc71198556"/>
            <w:bookmarkEnd w:id="8844"/>
          </w:p>
        </w:tc>
        <w:tc>
          <w:tcPr>
            <w:tcW w:w="581" w:type="dxa"/>
          </w:tcPr>
          <w:p w14:paraId="0163BAC5" w14:textId="36AB9F63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45" w:author="Fegie" w:date="2021-04-28T12:03:00Z"/>
                <w:rFonts w:hAnsi="標楷體"/>
                <w:strike/>
                <w:color w:val="FF0000"/>
              </w:rPr>
              <w:pPrChange w:id="8846" w:author="Fegie" w:date="2021-04-28T12:03:00Z">
                <w:pPr/>
              </w:pPrChange>
            </w:pPr>
            <w:del w:id="8847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W</w:delText>
              </w:r>
              <w:bookmarkStart w:id="8848" w:name="_Toc71198557"/>
              <w:bookmarkEnd w:id="8848"/>
            </w:del>
          </w:p>
        </w:tc>
        <w:tc>
          <w:tcPr>
            <w:tcW w:w="3237" w:type="dxa"/>
          </w:tcPr>
          <w:p w14:paraId="6A00CF03" w14:textId="5EE694D5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49" w:author="Fegie" w:date="2021-04-28T12:03:00Z"/>
                <w:rFonts w:hAnsi="標楷體"/>
                <w:strike/>
                <w:color w:val="FF0000"/>
              </w:rPr>
              <w:pPrChange w:id="8850" w:author="Fegie" w:date="2021-04-28T12:03:00Z">
                <w:pPr/>
              </w:pPrChange>
            </w:pPr>
            <w:del w:id="8851" w:author="Fegie" w:date="2021-04-28T12:03:00Z"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變更時必須輸入</w:delText>
              </w:r>
              <w:r w:rsidRPr="00CE781C" w:rsidDel="009661CB">
                <w:rPr>
                  <w:rFonts w:hAnsi="標楷體"/>
                  <w:strike/>
                  <w:color w:val="FF0000"/>
                </w:rPr>
                <w:delText>,</w:delText>
              </w:r>
              <w:r w:rsidRPr="00CE781C" w:rsidDel="009661CB">
                <w:rPr>
                  <w:rFonts w:hAnsi="標楷體" w:hint="eastAsia"/>
                  <w:strike/>
                  <w:color w:val="FF0000"/>
                  <w:lang w:eastAsia="zh-HK"/>
                </w:rPr>
                <w:delText>否</w:delText>
              </w:r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則</w:delText>
              </w:r>
              <w:r w:rsidRPr="00CE781C" w:rsidDel="009661CB">
                <w:rPr>
                  <w:rFonts w:hAnsi="標楷體" w:hint="eastAsia"/>
                  <w:strike/>
                  <w:color w:val="FF0000"/>
                  <w:lang w:eastAsia="zh-HK"/>
                </w:rPr>
                <w:delText>不</w:delText>
              </w:r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必輸入</w:delText>
              </w:r>
              <w:bookmarkStart w:id="8852" w:name="_Toc71198558"/>
              <w:bookmarkEnd w:id="8852"/>
            </w:del>
          </w:p>
        </w:tc>
        <w:bookmarkStart w:id="8853" w:name="_Toc71198559"/>
        <w:bookmarkEnd w:id="8853"/>
      </w:tr>
      <w:tr w:rsidR="00A4784A" w:rsidRPr="009B2BD3" w:rsidDel="009661CB" w14:paraId="3060C7BE" w14:textId="0ACBAD01" w:rsidTr="00B75363">
        <w:trPr>
          <w:trHeight w:val="291"/>
          <w:jc w:val="center"/>
          <w:del w:id="8854" w:author="Fegie" w:date="2021-04-28T12:03:00Z"/>
        </w:trPr>
        <w:tc>
          <w:tcPr>
            <w:tcW w:w="550" w:type="dxa"/>
          </w:tcPr>
          <w:p w14:paraId="2F240F2E" w14:textId="52DF3EEC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55" w:author="Fegie" w:date="2021-04-28T12:03:00Z"/>
                <w:rFonts w:hAnsi="標楷體"/>
              </w:rPr>
              <w:pPrChange w:id="8856" w:author="Fegie" w:date="2021-04-28T12:03:00Z">
                <w:pPr/>
              </w:pPrChange>
            </w:pPr>
            <w:del w:id="8857" w:author="Fegie" w:date="2021-04-28T12:03:00Z">
              <w:r w:rsidRPr="009B2BD3" w:rsidDel="009661CB">
                <w:rPr>
                  <w:rFonts w:hAnsi="標楷體"/>
                </w:rPr>
                <w:delText>14</w:delText>
              </w:r>
              <w:bookmarkStart w:id="8858" w:name="_Toc71198560"/>
              <w:bookmarkEnd w:id="8858"/>
            </w:del>
          </w:p>
        </w:tc>
        <w:tc>
          <w:tcPr>
            <w:tcW w:w="2015" w:type="dxa"/>
          </w:tcPr>
          <w:p w14:paraId="156731C7" w14:textId="48A7B90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59" w:author="Fegie" w:date="2021-04-28T12:03:00Z"/>
                <w:rFonts w:hAnsi="標楷體"/>
              </w:rPr>
              <w:pPrChange w:id="8860" w:author="Fegie" w:date="2021-04-28T12:03:00Z">
                <w:pPr/>
              </w:pPrChange>
            </w:pPr>
            <w:del w:id="8861" w:author="Fegie" w:date="2021-04-28T12:03:00Z">
              <w:r w:rsidRPr="009B2BD3" w:rsidDel="009661CB">
                <w:rPr>
                  <w:rFonts w:hAnsi="標楷體" w:hint="eastAsia"/>
                </w:rPr>
                <w:delText>通訊郵遞區號</w:delText>
              </w:r>
              <w:bookmarkStart w:id="8862" w:name="_Toc71198561"/>
              <w:bookmarkEnd w:id="8862"/>
            </w:del>
          </w:p>
        </w:tc>
        <w:tc>
          <w:tcPr>
            <w:tcW w:w="1296" w:type="dxa"/>
          </w:tcPr>
          <w:p w14:paraId="32ED5F82" w14:textId="5CC3B5AA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63" w:author="Fegie" w:date="2021-04-28T12:03:00Z"/>
                <w:rFonts w:hAnsi="標楷體"/>
              </w:rPr>
              <w:pPrChange w:id="8864" w:author="Fegie" w:date="2021-04-28T12:03:00Z">
                <w:pPr/>
              </w:pPrChange>
            </w:pPr>
            <w:del w:id="8865" w:author="Fegie" w:date="2021-04-28T12:03:00Z">
              <w:r w:rsidRPr="00A04243" w:rsidDel="009661CB">
                <w:rPr>
                  <w:rFonts w:hAnsi="標楷體"/>
                </w:rPr>
                <w:delText>99999</w:delText>
              </w:r>
              <w:bookmarkStart w:id="8866" w:name="_Toc71198562"/>
              <w:bookmarkEnd w:id="8866"/>
            </w:del>
          </w:p>
        </w:tc>
        <w:tc>
          <w:tcPr>
            <w:tcW w:w="1014" w:type="dxa"/>
          </w:tcPr>
          <w:p w14:paraId="5775CB40" w14:textId="5B1D1C8A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67" w:author="Fegie" w:date="2021-04-28T12:03:00Z"/>
                <w:rFonts w:hAnsi="標楷體"/>
              </w:rPr>
              <w:pPrChange w:id="8868" w:author="Fegie" w:date="2021-04-28T12:03:00Z">
                <w:pPr/>
              </w:pPrChange>
            </w:pPr>
            <w:bookmarkStart w:id="8869" w:name="_Toc71198563"/>
            <w:bookmarkEnd w:id="8869"/>
          </w:p>
        </w:tc>
        <w:tc>
          <w:tcPr>
            <w:tcW w:w="1081" w:type="dxa"/>
          </w:tcPr>
          <w:p w14:paraId="5D034BF6" w14:textId="06DCB58D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70" w:author="Fegie" w:date="2021-04-28T12:03:00Z"/>
                <w:rFonts w:hAnsi="標楷體"/>
              </w:rPr>
              <w:pPrChange w:id="8871" w:author="Fegie" w:date="2021-04-28T12:03:00Z">
                <w:pPr/>
              </w:pPrChange>
            </w:pPr>
            <w:bookmarkStart w:id="8872" w:name="_Toc71198564"/>
            <w:bookmarkEnd w:id="8872"/>
          </w:p>
        </w:tc>
        <w:tc>
          <w:tcPr>
            <w:tcW w:w="646" w:type="dxa"/>
          </w:tcPr>
          <w:p w14:paraId="628603EB" w14:textId="5C2D8669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73" w:author="Fegie" w:date="2021-04-28T12:03:00Z"/>
                <w:rFonts w:hAnsi="標楷體"/>
              </w:rPr>
              <w:pPrChange w:id="8874" w:author="Fegie" w:date="2021-04-28T12:03:00Z">
                <w:pPr/>
              </w:pPrChange>
            </w:pPr>
            <w:bookmarkStart w:id="8875" w:name="_Toc71198565"/>
            <w:bookmarkEnd w:id="8875"/>
          </w:p>
        </w:tc>
        <w:tc>
          <w:tcPr>
            <w:tcW w:w="581" w:type="dxa"/>
          </w:tcPr>
          <w:p w14:paraId="4A512942" w14:textId="2C94DBB9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76" w:author="Fegie" w:date="2021-04-28T12:03:00Z"/>
                <w:rFonts w:hAnsi="標楷體"/>
              </w:rPr>
              <w:pPrChange w:id="8877" w:author="Fegie" w:date="2021-04-28T12:03:00Z">
                <w:pPr/>
              </w:pPrChange>
            </w:pPr>
            <w:del w:id="8878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879" w:name="_Toc71198566"/>
              <w:bookmarkEnd w:id="8879"/>
            </w:del>
          </w:p>
        </w:tc>
        <w:tc>
          <w:tcPr>
            <w:tcW w:w="3237" w:type="dxa"/>
          </w:tcPr>
          <w:p w14:paraId="26A8AF7B" w14:textId="3E0CC418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80" w:author="Fegie" w:date="2021-04-28T12:03:00Z"/>
                <w:rFonts w:hAnsi="標楷體"/>
              </w:rPr>
              <w:pPrChange w:id="8881" w:author="Fegie" w:date="2021-04-28T12:03:00Z">
                <w:pPr/>
              </w:pPrChange>
            </w:pPr>
            <w:del w:id="8882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883" w:name="_Toc71198567"/>
              <w:bookmarkEnd w:id="8883"/>
            </w:del>
          </w:p>
        </w:tc>
        <w:bookmarkStart w:id="8884" w:name="_Toc71198568"/>
        <w:bookmarkEnd w:id="8884"/>
      </w:tr>
      <w:tr w:rsidR="00A4784A" w:rsidRPr="009B2BD3" w:rsidDel="009661CB" w14:paraId="313A94E2" w14:textId="03D5896F" w:rsidTr="00B75363">
        <w:trPr>
          <w:trHeight w:val="291"/>
          <w:jc w:val="center"/>
          <w:del w:id="8885" w:author="Fegie" w:date="2021-04-28T12:03:00Z"/>
        </w:trPr>
        <w:tc>
          <w:tcPr>
            <w:tcW w:w="550" w:type="dxa"/>
          </w:tcPr>
          <w:p w14:paraId="0BDB977F" w14:textId="450A78C0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86" w:author="Fegie" w:date="2021-04-28T12:03:00Z"/>
                <w:rFonts w:hAnsi="標楷體"/>
              </w:rPr>
              <w:pPrChange w:id="8887" w:author="Fegie" w:date="2021-04-28T12:03:00Z">
                <w:pPr/>
              </w:pPrChange>
            </w:pPr>
            <w:del w:id="8888" w:author="Fegie" w:date="2021-04-28T12:03:00Z">
              <w:r w:rsidRPr="009B2BD3" w:rsidDel="009661CB">
                <w:rPr>
                  <w:rFonts w:hAnsi="標楷體"/>
                </w:rPr>
                <w:delText>15</w:delText>
              </w:r>
              <w:bookmarkStart w:id="8889" w:name="_Toc71198569"/>
              <w:bookmarkEnd w:id="8889"/>
            </w:del>
          </w:p>
        </w:tc>
        <w:tc>
          <w:tcPr>
            <w:tcW w:w="2015" w:type="dxa"/>
          </w:tcPr>
          <w:p w14:paraId="024FA3F4" w14:textId="40C2A558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90" w:author="Fegie" w:date="2021-04-28T12:03:00Z"/>
                <w:rFonts w:hAnsi="標楷體"/>
              </w:rPr>
              <w:pPrChange w:id="8891" w:author="Fegie" w:date="2021-04-28T12:03:00Z">
                <w:pPr/>
              </w:pPrChange>
            </w:pPr>
            <w:del w:id="8892" w:author="Fegie" w:date="2021-04-28T12:03:00Z">
              <w:r w:rsidRPr="009B2BD3" w:rsidDel="009661CB">
                <w:rPr>
                  <w:rFonts w:hAnsi="標楷體" w:hint="eastAsia"/>
                </w:rPr>
                <w:delText xml:space="preserve">通訊地址    </w:delText>
              </w:r>
              <w:bookmarkStart w:id="8893" w:name="_Toc71198570"/>
              <w:bookmarkEnd w:id="8893"/>
            </w:del>
          </w:p>
        </w:tc>
        <w:tc>
          <w:tcPr>
            <w:tcW w:w="1296" w:type="dxa"/>
          </w:tcPr>
          <w:p w14:paraId="44517FB0" w14:textId="7ACF0F85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94" w:author="Fegie" w:date="2021-04-28T12:03:00Z"/>
                <w:rFonts w:hAnsi="標楷體"/>
              </w:rPr>
              <w:pPrChange w:id="8895" w:author="Fegie" w:date="2021-04-28T12:03:00Z">
                <w:pPr/>
              </w:pPrChange>
            </w:pPr>
            <w:del w:id="8896" w:author="Fegie" w:date="2021-04-28T12:03:00Z">
              <w:r w:rsidRPr="00A04243" w:rsidDel="009661CB">
                <w:rPr>
                  <w:rFonts w:hAnsi="標楷體" w:hint="eastAsia"/>
                </w:rPr>
                <w:delText>X(60)</w:delText>
              </w:r>
              <w:bookmarkStart w:id="8897" w:name="_Toc71198571"/>
              <w:bookmarkEnd w:id="8897"/>
            </w:del>
          </w:p>
        </w:tc>
        <w:tc>
          <w:tcPr>
            <w:tcW w:w="1014" w:type="dxa"/>
          </w:tcPr>
          <w:p w14:paraId="059C57B0" w14:textId="74935EF8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898" w:author="Fegie" w:date="2021-04-28T12:03:00Z"/>
                <w:rFonts w:hAnsi="標楷體"/>
              </w:rPr>
              <w:pPrChange w:id="8899" w:author="Fegie" w:date="2021-04-28T12:03:00Z">
                <w:pPr/>
              </w:pPrChange>
            </w:pPr>
            <w:bookmarkStart w:id="8900" w:name="_Toc71198572"/>
            <w:bookmarkEnd w:id="8900"/>
          </w:p>
        </w:tc>
        <w:tc>
          <w:tcPr>
            <w:tcW w:w="1081" w:type="dxa"/>
          </w:tcPr>
          <w:p w14:paraId="59DCAFC3" w14:textId="54AF4176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01" w:author="Fegie" w:date="2021-04-28T12:03:00Z"/>
                <w:rFonts w:hAnsi="標楷體"/>
              </w:rPr>
              <w:pPrChange w:id="8902" w:author="Fegie" w:date="2021-04-28T12:03:00Z">
                <w:pPr/>
              </w:pPrChange>
            </w:pPr>
            <w:bookmarkStart w:id="8903" w:name="_Toc71198573"/>
            <w:bookmarkEnd w:id="8903"/>
          </w:p>
        </w:tc>
        <w:tc>
          <w:tcPr>
            <w:tcW w:w="646" w:type="dxa"/>
          </w:tcPr>
          <w:p w14:paraId="024FA7DB" w14:textId="626F1EF6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04" w:author="Fegie" w:date="2021-04-28T12:03:00Z"/>
                <w:rFonts w:hAnsi="標楷體"/>
              </w:rPr>
              <w:pPrChange w:id="8905" w:author="Fegie" w:date="2021-04-28T12:03:00Z">
                <w:pPr/>
              </w:pPrChange>
            </w:pPr>
            <w:bookmarkStart w:id="8906" w:name="_Toc71198574"/>
            <w:bookmarkEnd w:id="8906"/>
          </w:p>
        </w:tc>
        <w:tc>
          <w:tcPr>
            <w:tcW w:w="581" w:type="dxa"/>
          </w:tcPr>
          <w:p w14:paraId="44E73222" w14:textId="14398ED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07" w:author="Fegie" w:date="2021-04-28T12:03:00Z"/>
                <w:rFonts w:hAnsi="標楷體"/>
              </w:rPr>
              <w:pPrChange w:id="8908" w:author="Fegie" w:date="2021-04-28T12:03:00Z">
                <w:pPr/>
              </w:pPrChange>
            </w:pPr>
            <w:del w:id="8909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8910" w:name="_Toc71198575"/>
              <w:bookmarkEnd w:id="8910"/>
            </w:del>
          </w:p>
        </w:tc>
        <w:tc>
          <w:tcPr>
            <w:tcW w:w="3237" w:type="dxa"/>
          </w:tcPr>
          <w:p w14:paraId="747B1752" w14:textId="5BA92AA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11" w:author="Fegie" w:date="2021-04-28T12:03:00Z"/>
                <w:rFonts w:hAnsi="標楷體"/>
              </w:rPr>
              <w:pPrChange w:id="8912" w:author="Fegie" w:date="2021-04-28T12:03:00Z">
                <w:pPr/>
              </w:pPrChange>
            </w:pPr>
            <w:del w:id="8913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8914" w:name="_Toc71198576"/>
              <w:bookmarkEnd w:id="8914"/>
            </w:del>
          </w:p>
        </w:tc>
        <w:bookmarkStart w:id="8915" w:name="_Toc71198577"/>
        <w:bookmarkEnd w:id="8915"/>
      </w:tr>
      <w:tr w:rsidR="00A4784A" w:rsidRPr="009B2BD3" w:rsidDel="009661CB" w14:paraId="4F88FA7C" w14:textId="1724A734" w:rsidTr="00B75363">
        <w:trPr>
          <w:trHeight w:val="291"/>
          <w:jc w:val="center"/>
          <w:del w:id="8916" w:author="Fegie" w:date="2021-04-28T12:03:00Z"/>
        </w:trPr>
        <w:tc>
          <w:tcPr>
            <w:tcW w:w="550" w:type="dxa"/>
            <w:vMerge w:val="restart"/>
          </w:tcPr>
          <w:p w14:paraId="2F6E71C0" w14:textId="2D7E9052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17" w:author="Fegie" w:date="2021-04-28T12:03:00Z"/>
                <w:rFonts w:hAnsi="標楷體"/>
              </w:rPr>
              <w:pPrChange w:id="8918" w:author="Fegie" w:date="2021-04-28T12:03:00Z">
                <w:pPr/>
              </w:pPrChange>
            </w:pPr>
            <w:del w:id="8919" w:author="Fegie" w:date="2021-04-28T12:03:00Z">
              <w:r w:rsidRPr="009B2BD3" w:rsidDel="009661CB">
                <w:rPr>
                  <w:rFonts w:hAnsi="標楷體"/>
                </w:rPr>
                <w:delText>16</w:delText>
              </w:r>
              <w:bookmarkStart w:id="8920" w:name="_Toc71198578"/>
              <w:bookmarkEnd w:id="8920"/>
            </w:del>
          </w:p>
        </w:tc>
        <w:tc>
          <w:tcPr>
            <w:tcW w:w="2015" w:type="dxa"/>
          </w:tcPr>
          <w:p w14:paraId="3B0EAFD0" w14:textId="5A356D7F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21" w:author="Fegie" w:date="2021-04-28T12:03:00Z"/>
                <w:rFonts w:hAnsi="標楷體"/>
                <w:strike/>
                <w:color w:val="FF0000"/>
              </w:rPr>
              <w:pPrChange w:id="8922" w:author="Fegie" w:date="2021-04-28T12:03:00Z">
                <w:pPr/>
              </w:pPrChange>
            </w:pPr>
            <w:del w:id="8923" w:author="Fegie" w:date="2021-04-28T12:03:00Z"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hAnsi="標楷體"/>
                  <w:strike/>
                  <w:color w:val="FF0000"/>
                </w:rPr>
                <w:delText xml:space="preserve">-O1 </w:delText>
              </w:r>
              <w:bookmarkStart w:id="8924" w:name="_Toc71198579"/>
              <w:bookmarkEnd w:id="8924"/>
            </w:del>
          </w:p>
        </w:tc>
        <w:tc>
          <w:tcPr>
            <w:tcW w:w="1296" w:type="dxa"/>
          </w:tcPr>
          <w:p w14:paraId="3D7B88F7" w14:textId="4C0E1E2B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25" w:author="Fegie" w:date="2021-04-28T12:03:00Z"/>
                <w:rFonts w:hAnsi="標楷體"/>
                <w:strike/>
                <w:color w:val="FF0000"/>
              </w:rPr>
              <w:pPrChange w:id="8926" w:author="Fegie" w:date="2021-04-28T12:03:00Z">
                <w:pPr/>
              </w:pPrChange>
            </w:pPr>
            <w:del w:id="8927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X(15)</w:delText>
              </w:r>
              <w:bookmarkStart w:id="8928" w:name="_Toc71198580"/>
              <w:bookmarkEnd w:id="8928"/>
            </w:del>
          </w:p>
        </w:tc>
        <w:tc>
          <w:tcPr>
            <w:tcW w:w="1014" w:type="dxa"/>
          </w:tcPr>
          <w:p w14:paraId="474253BB" w14:textId="54A84338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29" w:author="Fegie" w:date="2021-04-28T12:03:00Z"/>
                <w:rFonts w:hAnsi="標楷體"/>
                <w:strike/>
                <w:color w:val="FF0000"/>
              </w:rPr>
              <w:pPrChange w:id="8930" w:author="Fegie" w:date="2021-04-28T12:03:00Z">
                <w:pPr/>
              </w:pPrChange>
            </w:pPr>
            <w:bookmarkStart w:id="8931" w:name="_Toc71198581"/>
            <w:bookmarkEnd w:id="8931"/>
          </w:p>
        </w:tc>
        <w:tc>
          <w:tcPr>
            <w:tcW w:w="1081" w:type="dxa"/>
            <w:vMerge w:val="restart"/>
          </w:tcPr>
          <w:p w14:paraId="56930B44" w14:textId="44F3A160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32" w:author="Fegie" w:date="2021-04-28T12:03:00Z"/>
                <w:rFonts w:hAnsi="標楷體"/>
                <w:strike/>
                <w:color w:val="FF0000"/>
              </w:rPr>
              <w:pPrChange w:id="8933" w:author="Fegie" w:date="2021-04-28T12:03:00Z">
                <w:pPr/>
              </w:pPrChange>
            </w:pPr>
            <w:del w:id="8934" w:author="Fegie" w:date="2021-04-28T12:03:00Z">
              <w:r w:rsidRPr="00CE781C" w:rsidDel="009661CB">
                <w:rPr>
                  <w:rFonts w:hAnsi="標楷體" w:hint="eastAsia"/>
                  <w:strike/>
                  <w:color w:val="FF0000"/>
                  <w:lang w:eastAsia="zh-HK"/>
                </w:rPr>
                <w:delText>至</w:delText>
              </w:r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少</w:delText>
              </w:r>
              <w:r w:rsidRPr="00CE781C" w:rsidDel="009661CB">
                <w:rPr>
                  <w:rFonts w:hAnsi="標楷體" w:hint="eastAsia"/>
                  <w:strike/>
                  <w:color w:val="FF0000"/>
                  <w:lang w:eastAsia="zh-HK"/>
                </w:rPr>
                <w:delText>輸</w:delText>
              </w:r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入</w:delText>
              </w:r>
              <w:r w:rsidRPr="00CE781C" w:rsidDel="009661CB">
                <w:rPr>
                  <w:rFonts w:hAnsi="標楷體" w:hint="eastAsia"/>
                  <w:strike/>
                  <w:color w:val="FF0000"/>
                  <w:lang w:eastAsia="zh-HK"/>
                </w:rPr>
                <w:delText>一組</w:delText>
              </w:r>
              <w:bookmarkStart w:id="8935" w:name="_Toc71198582"/>
              <w:bookmarkEnd w:id="8935"/>
            </w:del>
          </w:p>
        </w:tc>
        <w:tc>
          <w:tcPr>
            <w:tcW w:w="646" w:type="dxa"/>
            <w:vMerge w:val="restart"/>
          </w:tcPr>
          <w:p w14:paraId="622423D7" w14:textId="1F942DB9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36" w:author="Fegie" w:date="2021-04-28T12:03:00Z"/>
                <w:rFonts w:hAnsi="標楷體"/>
                <w:strike/>
                <w:color w:val="FF0000"/>
              </w:rPr>
              <w:pPrChange w:id="8937" w:author="Fegie" w:date="2021-04-28T12:03:00Z">
                <w:pPr/>
              </w:pPrChange>
            </w:pPr>
            <w:del w:id="8938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V</w:delText>
              </w:r>
              <w:bookmarkStart w:id="8939" w:name="_Toc71198583"/>
              <w:bookmarkEnd w:id="8939"/>
            </w:del>
          </w:p>
        </w:tc>
        <w:tc>
          <w:tcPr>
            <w:tcW w:w="581" w:type="dxa"/>
          </w:tcPr>
          <w:p w14:paraId="1F7FDDC7" w14:textId="3F2BFCB1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40" w:author="Fegie" w:date="2021-04-28T12:03:00Z"/>
                <w:rFonts w:hAnsi="標楷體"/>
                <w:strike/>
                <w:color w:val="FF0000"/>
              </w:rPr>
              <w:pPrChange w:id="8941" w:author="Fegie" w:date="2021-04-28T12:03:00Z">
                <w:pPr/>
              </w:pPrChange>
            </w:pPr>
            <w:del w:id="8942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W</w:delText>
              </w:r>
              <w:bookmarkStart w:id="8943" w:name="_Toc71198584"/>
              <w:bookmarkEnd w:id="8943"/>
            </w:del>
          </w:p>
        </w:tc>
        <w:tc>
          <w:tcPr>
            <w:tcW w:w="3237" w:type="dxa"/>
            <w:vMerge w:val="restart"/>
          </w:tcPr>
          <w:p w14:paraId="076BD9A3" w14:textId="659EC627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44" w:author="Fegie" w:date="2021-04-28T12:03:00Z"/>
                <w:rFonts w:hAnsi="標楷體"/>
                <w:strike/>
                <w:color w:val="FF0000"/>
              </w:rPr>
              <w:pPrChange w:id="8945" w:author="Fegie" w:date="2021-04-28T12:03:00Z">
                <w:pPr/>
              </w:pPrChange>
            </w:pPr>
            <w:del w:id="8946" w:author="Fegie" w:date="2021-04-28T12:03:00Z"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變更時必須輸入</w:delText>
              </w:r>
              <w:r w:rsidRPr="00CE781C" w:rsidDel="009661CB">
                <w:rPr>
                  <w:rFonts w:hAnsi="標楷體"/>
                  <w:strike/>
                  <w:color w:val="FF0000"/>
                </w:rPr>
                <w:delText>,</w:delText>
              </w:r>
              <w:r w:rsidRPr="00CE781C" w:rsidDel="009661CB">
                <w:rPr>
                  <w:rFonts w:hAnsi="標楷體" w:hint="eastAsia"/>
                  <w:strike/>
                  <w:color w:val="FF0000"/>
                  <w:lang w:eastAsia="zh-HK"/>
                </w:rPr>
                <w:delText>否</w:delText>
              </w:r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則</w:delText>
              </w:r>
              <w:r w:rsidRPr="00CE781C" w:rsidDel="009661CB">
                <w:rPr>
                  <w:rFonts w:hAnsi="標楷體" w:hint="eastAsia"/>
                  <w:strike/>
                  <w:color w:val="FF0000"/>
                  <w:lang w:eastAsia="zh-HK"/>
                </w:rPr>
                <w:delText>不</w:delText>
              </w:r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必輸入</w:delText>
              </w:r>
              <w:bookmarkStart w:id="8947" w:name="_Toc71198585"/>
              <w:bookmarkEnd w:id="8947"/>
            </w:del>
          </w:p>
        </w:tc>
        <w:bookmarkStart w:id="8948" w:name="_Toc71198586"/>
        <w:bookmarkEnd w:id="8948"/>
      </w:tr>
      <w:tr w:rsidR="00A4784A" w:rsidRPr="009B2BD3" w:rsidDel="009661CB" w14:paraId="0FC622F0" w14:textId="372D91D0" w:rsidTr="00B75363">
        <w:trPr>
          <w:trHeight w:val="291"/>
          <w:jc w:val="center"/>
          <w:del w:id="8949" w:author="Fegie" w:date="2021-04-28T12:03:00Z"/>
        </w:trPr>
        <w:tc>
          <w:tcPr>
            <w:tcW w:w="550" w:type="dxa"/>
            <w:vMerge/>
          </w:tcPr>
          <w:p w14:paraId="54FE50B2" w14:textId="742F31FB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50" w:author="Fegie" w:date="2021-04-28T12:03:00Z"/>
                <w:rFonts w:hAnsi="標楷體"/>
              </w:rPr>
              <w:pPrChange w:id="8951" w:author="Fegie" w:date="2021-04-28T12:03:00Z">
                <w:pPr/>
              </w:pPrChange>
            </w:pPr>
            <w:bookmarkStart w:id="8952" w:name="_Toc71198587"/>
            <w:bookmarkEnd w:id="8952"/>
          </w:p>
        </w:tc>
        <w:tc>
          <w:tcPr>
            <w:tcW w:w="2015" w:type="dxa"/>
          </w:tcPr>
          <w:p w14:paraId="3B6A9AD9" w14:textId="6F2F619F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53" w:author="Fegie" w:date="2021-04-28T12:03:00Z"/>
                <w:rFonts w:hAnsi="標楷體"/>
                <w:strike/>
                <w:color w:val="FF0000"/>
              </w:rPr>
              <w:pPrChange w:id="8954" w:author="Fegie" w:date="2021-04-28T12:03:00Z">
                <w:pPr/>
              </w:pPrChange>
            </w:pPr>
            <w:del w:id="8955" w:author="Fegie" w:date="2021-04-28T12:03:00Z"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聯絡電話</w:delText>
              </w:r>
              <w:r w:rsidRPr="00CE781C" w:rsidDel="009661CB">
                <w:rPr>
                  <w:rFonts w:hAnsi="標楷體"/>
                  <w:strike/>
                  <w:color w:val="FF0000"/>
                </w:rPr>
                <w:delText xml:space="preserve">-O2 </w:delText>
              </w:r>
              <w:bookmarkStart w:id="8956" w:name="_Toc71198588"/>
              <w:bookmarkEnd w:id="8956"/>
            </w:del>
          </w:p>
        </w:tc>
        <w:tc>
          <w:tcPr>
            <w:tcW w:w="1296" w:type="dxa"/>
          </w:tcPr>
          <w:p w14:paraId="03C35D0A" w14:textId="1486A78D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57" w:author="Fegie" w:date="2021-04-28T12:03:00Z"/>
                <w:rFonts w:hAnsi="標楷體"/>
                <w:strike/>
                <w:color w:val="FF0000"/>
              </w:rPr>
              <w:pPrChange w:id="8958" w:author="Fegie" w:date="2021-04-28T12:03:00Z">
                <w:pPr/>
              </w:pPrChange>
            </w:pPr>
            <w:del w:id="8959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X(15)</w:delText>
              </w:r>
              <w:bookmarkStart w:id="8960" w:name="_Toc71198589"/>
              <w:bookmarkEnd w:id="8960"/>
            </w:del>
          </w:p>
        </w:tc>
        <w:tc>
          <w:tcPr>
            <w:tcW w:w="1014" w:type="dxa"/>
          </w:tcPr>
          <w:p w14:paraId="78D4F2D0" w14:textId="0CD67B6E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61" w:author="Fegie" w:date="2021-04-28T12:03:00Z"/>
                <w:rFonts w:hAnsi="標楷體"/>
                <w:strike/>
                <w:color w:val="FF0000"/>
              </w:rPr>
              <w:pPrChange w:id="8962" w:author="Fegie" w:date="2021-04-28T12:03:00Z">
                <w:pPr/>
              </w:pPrChange>
            </w:pPr>
            <w:bookmarkStart w:id="8963" w:name="_Toc71198590"/>
            <w:bookmarkEnd w:id="8963"/>
          </w:p>
        </w:tc>
        <w:tc>
          <w:tcPr>
            <w:tcW w:w="1081" w:type="dxa"/>
            <w:vMerge/>
          </w:tcPr>
          <w:p w14:paraId="1C741FE2" w14:textId="1B49EF13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64" w:author="Fegie" w:date="2021-04-28T12:03:00Z"/>
                <w:rFonts w:hAnsi="標楷體"/>
                <w:strike/>
                <w:color w:val="FF0000"/>
              </w:rPr>
              <w:pPrChange w:id="8965" w:author="Fegie" w:date="2021-04-28T12:03:00Z">
                <w:pPr/>
              </w:pPrChange>
            </w:pPr>
            <w:bookmarkStart w:id="8966" w:name="_Toc71198591"/>
            <w:bookmarkEnd w:id="8966"/>
          </w:p>
        </w:tc>
        <w:tc>
          <w:tcPr>
            <w:tcW w:w="646" w:type="dxa"/>
            <w:vMerge/>
          </w:tcPr>
          <w:p w14:paraId="2DF7E091" w14:textId="7E6563A5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67" w:author="Fegie" w:date="2021-04-28T12:03:00Z"/>
                <w:rFonts w:hAnsi="標楷體"/>
                <w:strike/>
                <w:color w:val="FF0000"/>
              </w:rPr>
              <w:pPrChange w:id="8968" w:author="Fegie" w:date="2021-04-28T12:03:00Z">
                <w:pPr/>
              </w:pPrChange>
            </w:pPr>
            <w:bookmarkStart w:id="8969" w:name="_Toc71198592"/>
            <w:bookmarkEnd w:id="8969"/>
          </w:p>
        </w:tc>
        <w:tc>
          <w:tcPr>
            <w:tcW w:w="581" w:type="dxa"/>
          </w:tcPr>
          <w:p w14:paraId="196EEEBF" w14:textId="06E3A0E1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70" w:author="Fegie" w:date="2021-04-28T12:03:00Z"/>
                <w:rFonts w:hAnsi="標楷體"/>
                <w:strike/>
                <w:color w:val="FF0000"/>
              </w:rPr>
              <w:pPrChange w:id="8971" w:author="Fegie" w:date="2021-04-28T12:03:00Z">
                <w:pPr/>
              </w:pPrChange>
            </w:pPr>
            <w:del w:id="8972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W</w:delText>
              </w:r>
              <w:bookmarkStart w:id="8973" w:name="_Toc71198593"/>
              <w:bookmarkEnd w:id="8973"/>
            </w:del>
          </w:p>
        </w:tc>
        <w:tc>
          <w:tcPr>
            <w:tcW w:w="3237" w:type="dxa"/>
            <w:vMerge/>
          </w:tcPr>
          <w:p w14:paraId="4FC9E795" w14:textId="659F9BEC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74" w:author="Fegie" w:date="2021-04-28T12:03:00Z"/>
                <w:rFonts w:hAnsi="標楷體"/>
                <w:strike/>
                <w:color w:val="FF0000"/>
              </w:rPr>
              <w:pPrChange w:id="8975" w:author="Fegie" w:date="2021-04-28T12:03:00Z">
                <w:pPr/>
              </w:pPrChange>
            </w:pPr>
            <w:bookmarkStart w:id="8976" w:name="_Toc71198594"/>
            <w:bookmarkEnd w:id="8976"/>
          </w:p>
        </w:tc>
        <w:bookmarkStart w:id="8977" w:name="_Toc71198595"/>
        <w:bookmarkEnd w:id="8977"/>
      </w:tr>
      <w:tr w:rsidR="00A4784A" w:rsidRPr="009B2BD3" w:rsidDel="009661CB" w14:paraId="7CE0B44F" w14:textId="6AC9497B" w:rsidTr="00B75363">
        <w:trPr>
          <w:trHeight w:val="291"/>
          <w:jc w:val="center"/>
          <w:del w:id="8978" w:author="Fegie" w:date="2021-04-28T12:03:00Z"/>
        </w:trPr>
        <w:tc>
          <w:tcPr>
            <w:tcW w:w="550" w:type="dxa"/>
            <w:vMerge/>
          </w:tcPr>
          <w:p w14:paraId="3F370291" w14:textId="6A3FB3AC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79" w:author="Fegie" w:date="2021-04-28T12:03:00Z"/>
                <w:rFonts w:hAnsi="標楷體"/>
              </w:rPr>
              <w:pPrChange w:id="8980" w:author="Fegie" w:date="2021-04-28T12:03:00Z">
                <w:pPr/>
              </w:pPrChange>
            </w:pPr>
            <w:bookmarkStart w:id="8981" w:name="_Toc71198596"/>
            <w:bookmarkEnd w:id="8981"/>
          </w:p>
        </w:tc>
        <w:tc>
          <w:tcPr>
            <w:tcW w:w="2015" w:type="dxa"/>
          </w:tcPr>
          <w:p w14:paraId="3C6A430D" w14:textId="43C2830F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82" w:author="Fegie" w:date="2021-04-28T12:03:00Z"/>
                <w:rFonts w:hAnsi="標楷體"/>
                <w:strike/>
                <w:color w:val="FF0000"/>
              </w:rPr>
              <w:pPrChange w:id="8983" w:author="Fegie" w:date="2021-04-28T12:03:00Z">
                <w:pPr/>
              </w:pPrChange>
            </w:pPr>
            <w:del w:id="8984" w:author="Fegie" w:date="2021-04-28T12:03:00Z"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手機號碼</w:delText>
              </w:r>
              <w:r w:rsidRPr="00CE781C" w:rsidDel="009661CB">
                <w:rPr>
                  <w:rFonts w:hAnsi="標楷體"/>
                  <w:strike/>
                  <w:color w:val="FF0000"/>
                </w:rPr>
                <w:delText xml:space="preserve">    </w:delText>
              </w:r>
              <w:bookmarkStart w:id="8985" w:name="_Toc71198597"/>
              <w:bookmarkEnd w:id="8985"/>
            </w:del>
          </w:p>
        </w:tc>
        <w:tc>
          <w:tcPr>
            <w:tcW w:w="1296" w:type="dxa"/>
          </w:tcPr>
          <w:p w14:paraId="539B2369" w14:textId="392433C5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86" w:author="Fegie" w:date="2021-04-28T12:03:00Z"/>
                <w:rFonts w:hAnsi="標楷體"/>
                <w:strike/>
                <w:color w:val="FF0000"/>
              </w:rPr>
              <w:pPrChange w:id="8987" w:author="Fegie" w:date="2021-04-28T12:03:00Z">
                <w:pPr/>
              </w:pPrChange>
            </w:pPr>
            <w:del w:id="8988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X(10)</w:delText>
              </w:r>
              <w:bookmarkStart w:id="8989" w:name="_Toc71198598"/>
              <w:bookmarkEnd w:id="8989"/>
            </w:del>
          </w:p>
        </w:tc>
        <w:tc>
          <w:tcPr>
            <w:tcW w:w="1014" w:type="dxa"/>
          </w:tcPr>
          <w:p w14:paraId="01AA5D3F" w14:textId="3CE2E6EE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90" w:author="Fegie" w:date="2021-04-28T12:03:00Z"/>
                <w:rFonts w:hAnsi="標楷體"/>
                <w:strike/>
                <w:color w:val="FF0000"/>
              </w:rPr>
              <w:pPrChange w:id="8991" w:author="Fegie" w:date="2021-04-28T12:03:00Z">
                <w:pPr/>
              </w:pPrChange>
            </w:pPr>
            <w:bookmarkStart w:id="8992" w:name="_Toc71198599"/>
            <w:bookmarkEnd w:id="8992"/>
          </w:p>
        </w:tc>
        <w:tc>
          <w:tcPr>
            <w:tcW w:w="1081" w:type="dxa"/>
            <w:vMerge/>
          </w:tcPr>
          <w:p w14:paraId="7FC7F527" w14:textId="67C2148C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93" w:author="Fegie" w:date="2021-04-28T12:03:00Z"/>
                <w:rFonts w:hAnsi="標楷體"/>
                <w:strike/>
                <w:color w:val="FF0000"/>
              </w:rPr>
              <w:pPrChange w:id="8994" w:author="Fegie" w:date="2021-04-28T12:03:00Z">
                <w:pPr/>
              </w:pPrChange>
            </w:pPr>
            <w:bookmarkStart w:id="8995" w:name="_Toc71198600"/>
            <w:bookmarkEnd w:id="8995"/>
          </w:p>
        </w:tc>
        <w:tc>
          <w:tcPr>
            <w:tcW w:w="646" w:type="dxa"/>
            <w:vMerge/>
          </w:tcPr>
          <w:p w14:paraId="3514CD02" w14:textId="1B9B21C4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96" w:author="Fegie" w:date="2021-04-28T12:03:00Z"/>
                <w:rFonts w:hAnsi="標楷體"/>
                <w:strike/>
                <w:color w:val="FF0000"/>
              </w:rPr>
              <w:pPrChange w:id="8997" w:author="Fegie" w:date="2021-04-28T12:03:00Z">
                <w:pPr/>
              </w:pPrChange>
            </w:pPr>
            <w:bookmarkStart w:id="8998" w:name="_Toc71198601"/>
            <w:bookmarkEnd w:id="8998"/>
          </w:p>
        </w:tc>
        <w:tc>
          <w:tcPr>
            <w:tcW w:w="581" w:type="dxa"/>
          </w:tcPr>
          <w:p w14:paraId="7A09A40F" w14:textId="0FAC2531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8999" w:author="Fegie" w:date="2021-04-28T12:03:00Z"/>
                <w:rFonts w:hAnsi="標楷體"/>
                <w:strike/>
                <w:color w:val="FF0000"/>
              </w:rPr>
              <w:pPrChange w:id="9000" w:author="Fegie" w:date="2021-04-28T12:03:00Z">
                <w:pPr/>
              </w:pPrChange>
            </w:pPr>
            <w:del w:id="9001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W</w:delText>
              </w:r>
              <w:bookmarkStart w:id="9002" w:name="_Toc71198602"/>
              <w:bookmarkEnd w:id="9002"/>
            </w:del>
          </w:p>
        </w:tc>
        <w:tc>
          <w:tcPr>
            <w:tcW w:w="3237" w:type="dxa"/>
            <w:vMerge/>
          </w:tcPr>
          <w:p w14:paraId="5EE7C796" w14:textId="5A1B77A1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03" w:author="Fegie" w:date="2021-04-28T12:03:00Z"/>
                <w:rFonts w:hAnsi="標楷體"/>
                <w:strike/>
                <w:color w:val="FF0000"/>
              </w:rPr>
              <w:pPrChange w:id="9004" w:author="Fegie" w:date="2021-04-28T12:03:00Z">
                <w:pPr/>
              </w:pPrChange>
            </w:pPr>
            <w:bookmarkStart w:id="9005" w:name="_Toc71198603"/>
            <w:bookmarkEnd w:id="9005"/>
          </w:p>
        </w:tc>
        <w:bookmarkStart w:id="9006" w:name="_Toc71198604"/>
        <w:bookmarkEnd w:id="9006"/>
      </w:tr>
      <w:tr w:rsidR="00A4784A" w:rsidRPr="009B2BD3" w:rsidDel="009661CB" w14:paraId="1A549825" w14:textId="12FF1D44" w:rsidTr="00B75363">
        <w:trPr>
          <w:trHeight w:val="291"/>
          <w:jc w:val="center"/>
          <w:del w:id="9007" w:author="Fegie" w:date="2021-04-28T12:03:00Z"/>
        </w:trPr>
        <w:tc>
          <w:tcPr>
            <w:tcW w:w="550" w:type="dxa"/>
            <w:vMerge/>
          </w:tcPr>
          <w:p w14:paraId="53722D57" w14:textId="4714E666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08" w:author="Fegie" w:date="2021-04-28T12:03:00Z"/>
                <w:rFonts w:hAnsi="標楷體"/>
              </w:rPr>
              <w:pPrChange w:id="9009" w:author="Fegie" w:date="2021-04-28T12:03:00Z">
                <w:pPr/>
              </w:pPrChange>
            </w:pPr>
            <w:bookmarkStart w:id="9010" w:name="_Toc71198605"/>
            <w:bookmarkEnd w:id="9010"/>
          </w:p>
        </w:tc>
        <w:tc>
          <w:tcPr>
            <w:tcW w:w="2015" w:type="dxa"/>
          </w:tcPr>
          <w:p w14:paraId="5E423925" w14:textId="5CD65C6D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11" w:author="Fegie" w:date="2021-04-28T12:03:00Z"/>
                <w:rFonts w:hAnsi="標楷體"/>
                <w:strike/>
                <w:color w:val="FF0000"/>
              </w:rPr>
              <w:pPrChange w:id="9012" w:author="Fegie" w:date="2021-04-28T12:03:00Z">
                <w:pPr/>
              </w:pPrChange>
            </w:pPr>
            <w:del w:id="9013" w:author="Fegie" w:date="2021-04-28T12:03:00Z"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傳真號碼</w:delText>
              </w:r>
              <w:r w:rsidRPr="00CE781C" w:rsidDel="009661CB">
                <w:rPr>
                  <w:rFonts w:hAnsi="標楷體"/>
                  <w:strike/>
                  <w:color w:val="FF0000"/>
                </w:rPr>
                <w:delText xml:space="preserve">    </w:delText>
              </w:r>
              <w:bookmarkStart w:id="9014" w:name="_Toc71198606"/>
              <w:bookmarkEnd w:id="9014"/>
            </w:del>
          </w:p>
        </w:tc>
        <w:tc>
          <w:tcPr>
            <w:tcW w:w="1296" w:type="dxa"/>
          </w:tcPr>
          <w:p w14:paraId="2D9738C7" w14:textId="14E31E3E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15" w:author="Fegie" w:date="2021-04-28T12:03:00Z"/>
                <w:rFonts w:hAnsi="標楷體"/>
                <w:strike/>
                <w:color w:val="FF0000"/>
              </w:rPr>
              <w:pPrChange w:id="9016" w:author="Fegie" w:date="2021-04-28T12:03:00Z">
                <w:pPr/>
              </w:pPrChange>
            </w:pPr>
            <w:del w:id="9017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X(10)</w:delText>
              </w:r>
              <w:bookmarkStart w:id="9018" w:name="_Toc71198607"/>
              <w:bookmarkEnd w:id="9018"/>
            </w:del>
          </w:p>
        </w:tc>
        <w:tc>
          <w:tcPr>
            <w:tcW w:w="1014" w:type="dxa"/>
          </w:tcPr>
          <w:p w14:paraId="1D69F932" w14:textId="680BDA68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19" w:author="Fegie" w:date="2021-04-28T12:03:00Z"/>
                <w:rFonts w:hAnsi="標楷體"/>
                <w:strike/>
                <w:color w:val="FF0000"/>
              </w:rPr>
              <w:pPrChange w:id="9020" w:author="Fegie" w:date="2021-04-28T12:03:00Z">
                <w:pPr/>
              </w:pPrChange>
            </w:pPr>
            <w:bookmarkStart w:id="9021" w:name="_Toc71198608"/>
            <w:bookmarkEnd w:id="9021"/>
          </w:p>
        </w:tc>
        <w:tc>
          <w:tcPr>
            <w:tcW w:w="1081" w:type="dxa"/>
          </w:tcPr>
          <w:p w14:paraId="0589B0E9" w14:textId="29C6B63A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22" w:author="Fegie" w:date="2021-04-28T12:03:00Z"/>
                <w:rFonts w:hAnsi="標楷體"/>
                <w:strike/>
                <w:color w:val="FF0000"/>
              </w:rPr>
              <w:pPrChange w:id="9023" w:author="Fegie" w:date="2021-04-28T12:03:00Z">
                <w:pPr/>
              </w:pPrChange>
            </w:pPr>
            <w:bookmarkStart w:id="9024" w:name="_Toc71198609"/>
            <w:bookmarkEnd w:id="9024"/>
          </w:p>
        </w:tc>
        <w:tc>
          <w:tcPr>
            <w:tcW w:w="646" w:type="dxa"/>
          </w:tcPr>
          <w:p w14:paraId="0E548189" w14:textId="47499EDE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25" w:author="Fegie" w:date="2021-04-28T12:03:00Z"/>
                <w:rFonts w:hAnsi="標楷體"/>
                <w:strike/>
                <w:color w:val="FF0000"/>
              </w:rPr>
              <w:pPrChange w:id="9026" w:author="Fegie" w:date="2021-04-28T12:03:00Z">
                <w:pPr/>
              </w:pPrChange>
            </w:pPr>
            <w:bookmarkStart w:id="9027" w:name="_Toc71198610"/>
            <w:bookmarkEnd w:id="9027"/>
          </w:p>
        </w:tc>
        <w:tc>
          <w:tcPr>
            <w:tcW w:w="581" w:type="dxa"/>
          </w:tcPr>
          <w:p w14:paraId="5AFA22A9" w14:textId="0A59C378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28" w:author="Fegie" w:date="2021-04-28T12:03:00Z"/>
                <w:rFonts w:hAnsi="標楷體"/>
                <w:strike/>
                <w:color w:val="FF0000"/>
              </w:rPr>
              <w:pPrChange w:id="9029" w:author="Fegie" w:date="2021-04-28T12:03:00Z">
                <w:pPr/>
              </w:pPrChange>
            </w:pPr>
            <w:del w:id="9030" w:author="Fegie" w:date="2021-04-28T12:03:00Z">
              <w:r w:rsidRPr="00CE781C" w:rsidDel="009661CB">
                <w:rPr>
                  <w:rFonts w:hAnsi="標楷體"/>
                  <w:strike/>
                  <w:color w:val="FF0000"/>
                </w:rPr>
                <w:delText>W</w:delText>
              </w:r>
              <w:bookmarkStart w:id="9031" w:name="_Toc71198611"/>
              <w:bookmarkEnd w:id="9031"/>
            </w:del>
          </w:p>
        </w:tc>
        <w:tc>
          <w:tcPr>
            <w:tcW w:w="3237" w:type="dxa"/>
          </w:tcPr>
          <w:p w14:paraId="49108895" w14:textId="412DBED7" w:rsidR="00A4784A" w:rsidRPr="00CE781C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32" w:author="Fegie" w:date="2021-04-28T12:03:00Z"/>
                <w:rFonts w:hAnsi="標楷體"/>
                <w:strike/>
                <w:color w:val="FF0000"/>
              </w:rPr>
              <w:pPrChange w:id="9033" w:author="Fegie" w:date="2021-04-28T12:03:00Z">
                <w:pPr/>
              </w:pPrChange>
            </w:pPr>
            <w:del w:id="9034" w:author="Fegie" w:date="2021-04-28T12:03:00Z"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變更時必須輸入</w:delText>
              </w:r>
              <w:r w:rsidRPr="00CE781C" w:rsidDel="009661CB">
                <w:rPr>
                  <w:rFonts w:hAnsi="標楷體"/>
                  <w:strike/>
                  <w:color w:val="FF0000"/>
                </w:rPr>
                <w:delText>,</w:delText>
              </w:r>
              <w:r w:rsidRPr="00CE781C" w:rsidDel="009661CB">
                <w:rPr>
                  <w:rFonts w:hAnsi="標楷體" w:hint="eastAsia"/>
                  <w:strike/>
                  <w:color w:val="FF0000"/>
                  <w:lang w:eastAsia="zh-HK"/>
                </w:rPr>
                <w:delText>否</w:delText>
              </w:r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則</w:delText>
              </w:r>
              <w:r w:rsidRPr="00CE781C" w:rsidDel="009661CB">
                <w:rPr>
                  <w:rFonts w:hAnsi="標楷體" w:hint="eastAsia"/>
                  <w:strike/>
                  <w:color w:val="FF0000"/>
                  <w:lang w:eastAsia="zh-HK"/>
                </w:rPr>
                <w:delText>不</w:delText>
              </w:r>
              <w:r w:rsidRPr="00CE781C" w:rsidDel="009661CB">
                <w:rPr>
                  <w:rFonts w:hAnsi="標楷體" w:hint="eastAsia"/>
                  <w:strike/>
                  <w:color w:val="FF0000"/>
                </w:rPr>
                <w:delText>必輸入</w:delText>
              </w:r>
              <w:bookmarkStart w:id="9035" w:name="_Toc71198612"/>
              <w:bookmarkEnd w:id="9035"/>
            </w:del>
          </w:p>
        </w:tc>
        <w:bookmarkStart w:id="9036" w:name="_Toc71198613"/>
        <w:bookmarkEnd w:id="9036"/>
      </w:tr>
      <w:tr w:rsidR="00A4784A" w:rsidRPr="009B2BD3" w:rsidDel="009661CB" w14:paraId="5294AC35" w14:textId="456AAF13" w:rsidTr="00B75363">
        <w:trPr>
          <w:trHeight w:val="291"/>
          <w:jc w:val="center"/>
          <w:del w:id="9037" w:author="Fegie" w:date="2021-04-28T12:03:00Z"/>
        </w:trPr>
        <w:tc>
          <w:tcPr>
            <w:tcW w:w="550" w:type="dxa"/>
          </w:tcPr>
          <w:p w14:paraId="3A5D7904" w14:textId="41E1621E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38" w:author="Fegie" w:date="2021-04-28T12:03:00Z"/>
                <w:rFonts w:hAnsi="標楷體"/>
              </w:rPr>
              <w:pPrChange w:id="9039" w:author="Fegie" w:date="2021-04-28T12:03:00Z">
                <w:pPr/>
              </w:pPrChange>
            </w:pPr>
            <w:del w:id="9040" w:author="Fegie" w:date="2021-04-28T12:03:00Z">
              <w:r w:rsidRPr="009B2BD3" w:rsidDel="009661CB">
                <w:rPr>
                  <w:rFonts w:hAnsi="標楷體" w:hint="eastAsia"/>
                </w:rPr>
                <w:delText>17</w:delText>
              </w:r>
              <w:bookmarkStart w:id="9041" w:name="_Toc71198614"/>
              <w:bookmarkEnd w:id="9041"/>
            </w:del>
          </w:p>
        </w:tc>
        <w:tc>
          <w:tcPr>
            <w:tcW w:w="2015" w:type="dxa"/>
          </w:tcPr>
          <w:p w14:paraId="2EF8636C" w14:textId="15F3668E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42" w:author="Fegie" w:date="2021-04-28T12:03:00Z"/>
                <w:rFonts w:hAnsi="標楷體"/>
              </w:rPr>
              <w:pPrChange w:id="9043" w:author="Fegie" w:date="2021-04-28T12:03:00Z">
                <w:pPr/>
              </w:pPrChange>
            </w:pPr>
            <w:del w:id="9044" w:author="Fegie" w:date="2021-04-28T12:03:00Z">
              <w:r w:rsidRPr="009B2BD3" w:rsidDel="009661CB">
                <w:rPr>
                  <w:rFonts w:hAnsi="標楷體" w:hint="eastAsia"/>
                </w:rPr>
                <w:delText xml:space="preserve">電子信箱    </w:delText>
              </w:r>
              <w:bookmarkStart w:id="9045" w:name="_Toc71198615"/>
              <w:bookmarkEnd w:id="9045"/>
            </w:del>
          </w:p>
        </w:tc>
        <w:tc>
          <w:tcPr>
            <w:tcW w:w="1296" w:type="dxa"/>
          </w:tcPr>
          <w:p w14:paraId="0A0AFF54" w14:textId="0A269B95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46" w:author="Fegie" w:date="2021-04-28T12:03:00Z"/>
                <w:rFonts w:hAnsi="標楷體"/>
              </w:rPr>
              <w:pPrChange w:id="9047" w:author="Fegie" w:date="2021-04-28T12:03:00Z">
                <w:pPr/>
              </w:pPrChange>
            </w:pPr>
            <w:del w:id="9048" w:author="Fegie" w:date="2021-04-28T12:03:00Z">
              <w:r w:rsidRPr="00A04243" w:rsidDel="009661CB">
                <w:rPr>
                  <w:rFonts w:hAnsi="標楷體" w:hint="eastAsia"/>
                </w:rPr>
                <w:delText>X(50)</w:delText>
              </w:r>
              <w:bookmarkStart w:id="9049" w:name="_Toc71198616"/>
              <w:bookmarkEnd w:id="9049"/>
            </w:del>
          </w:p>
        </w:tc>
        <w:tc>
          <w:tcPr>
            <w:tcW w:w="1014" w:type="dxa"/>
          </w:tcPr>
          <w:p w14:paraId="62F1EBDE" w14:textId="062B5FAD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50" w:author="Fegie" w:date="2021-04-28T12:03:00Z"/>
                <w:rFonts w:hAnsi="標楷體"/>
              </w:rPr>
              <w:pPrChange w:id="9051" w:author="Fegie" w:date="2021-04-28T12:03:00Z">
                <w:pPr/>
              </w:pPrChange>
            </w:pPr>
            <w:bookmarkStart w:id="9052" w:name="_Toc71198617"/>
            <w:bookmarkEnd w:id="9052"/>
          </w:p>
        </w:tc>
        <w:tc>
          <w:tcPr>
            <w:tcW w:w="1081" w:type="dxa"/>
          </w:tcPr>
          <w:p w14:paraId="75F27FE2" w14:textId="49021A5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53" w:author="Fegie" w:date="2021-04-28T12:03:00Z"/>
                <w:rFonts w:hAnsi="標楷體"/>
              </w:rPr>
              <w:pPrChange w:id="9054" w:author="Fegie" w:date="2021-04-28T12:03:00Z">
                <w:pPr/>
              </w:pPrChange>
            </w:pPr>
            <w:bookmarkStart w:id="9055" w:name="_Toc71198618"/>
            <w:bookmarkEnd w:id="9055"/>
          </w:p>
        </w:tc>
        <w:tc>
          <w:tcPr>
            <w:tcW w:w="646" w:type="dxa"/>
          </w:tcPr>
          <w:p w14:paraId="7320F1F1" w14:textId="70B90857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56" w:author="Fegie" w:date="2021-04-28T12:03:00Z"/>
                <w:rFonts w:hAnsi="標楷體"/>
              </w:rPr>
              <w:pPrChange w:id="9057" w:author="Fegie" w:date="2021-04-28T12:03:00Z">
                <w:pPr/>
              </w:pPrChange>
            </w:pPr>
            <w:bookmarkStart w:id="9058" w:name="_Toc71198619"/>
            <w:bookmarkEnd w:id="9058"/>
          </w:p>
        </w:tc>
        <w:tc>
          <w:tcPr>
            <w:tcW w:w="581" w:type="dxa"/>
          </w:tcPr>
          <w:p w14:paraId="51EE99AB" w14:textId="64742BF6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59" w:author="Fegie" w:date="2021-04-28T12:03:00Z"/>
                <w:rFonts w:hAnsi="標楷體"/>
              </w:rPr>
              <w:pPrChange w:id="9060" w:author="Fegie" w:date="2021-04-28T12:03:00Z">
                <w:pPr/>
              </w:pPrChange>
            </w:pPr>
            <w:del w:id="9061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9062" w:name="_Toc71198620"/>
              <w:bookmarkEnd w:id="9062"/>
            </w:del>
          </w:p>
        </w:tc>
        <w:tc>
          <w:tcPr>
            <w:tcW w:w="3237" w:type="dxa"/>
          </w:tcPr>
          <w:p w14:paraId="498A1D59" w14:textId="0F518512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63" w:author="Fegie" w:date="2021-04-28T12:03:00Z"/>
                <w:rFonts w:hAnsi="標楷體"/>
              </w:rPr>
              <w:pPrChange w:id="9064" w:author="Fegie" w:date="2021-04-28T12:03:00Z">
                <w:pPr/>
              </w:pPrChange>
            </w:pPr>
            <w:del w:id="9065" w:author="Fegie" w:date="2021-04-28T12:03:00Z">
              <w:r w:rsidRPr="009B2BD3" w:rsidDel="009661CB">
                <w:rPr>
                  <w:rFonts w:hAnsi="標楷體" w:hint="eastAsia"/>
                </w:rPr>
                <w:delText>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9066" w:name="_Toc71198621"/>
              <w:bookmarkEnd w:id="9066"/>
            </w:del>
          </w:p>
        </w:tc>
        <w:bookmarkStart w:id="9067" w:name="_Toc71198622"/>
        <w:bookmarkEnd w:id="9067"/>
      </w:tr>
      <w:tr w:rsidR="00B75363" w:rsidRPr="00B75363" w:rsidDel="009661CB" w14:paraId="7D6FF3E4" w14:textId="0FA3511E" w:rsidTr="00B75363">
        <w:trPr>
          <w:trHeight w:val="291"/>
          <w:jc w:val="center"/>
          <w:del w:id="9068" w:author="Fegie" w:date="2021-04-28T12:03:00Z"/>
        </w:trPr>
        <w:tc>
          <w:tcPr>
            <w:tcW w:w="550" w:type="dxa"/>
          </w:tcPr>
          <w:p w14:paraId="2C9F5508" w14:textId="16905A9B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69" w:author="Fegie" w:date="2021-04-28T12:03:00Z"/>
                <w:rFonts w:hAnsi="標楷體"/>
                <w:strike/>
                <w:color w:val="FF0000"/>
                <w:rPrChange w:id="9070" w:author="88692" w:date="2020-06-18T10:19:00Z">
                  <w:rPr>
                    <w:del w:id="9071" w:author="Fegie" w:date="2021-04-28T12:03:00Z"/>
                    <w:rFonts w:ascii="標楷體" w:eastAsia="標楷體" w:hAnsi="標楷體"/>
                  </w:rPr>
                </w:rPrChange>
              </w:rPr>
              <w:pPrChange w:id="9072" w:author="Fegie" w:date="2021-04-28T12:03:00Z">
                <w:pPr/>
              </w:pPrChange>
            </w:pPr>
            <w:del w:id="9073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074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18</w:delText>
              </w:r>
              <w:bookmarkStart w:id="9075" w:name="_Toc71198623"/>
              <w:bookmarkEnd w:id="9075"/>
            </w:del>
          </w:p>
        </w:tc>
        <w:tc>
          <w:tcPr>
            <w:tcW w:w="2015" w:type="dxa"/>
          </w:tcPr>
          <w:p w14:paraId="778DDD55" w14:textId="0956B100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76" w:author="Fegie" w:date="2021-04-28T12:03:00Z"/>
                <w:rFonts w:hAnsi="標楷體"/>
                <w:strike/>
                <w:color w:val="FF0000"/>
                <w:rPrChange w:id="9077" w:author="88692" w:date="2020-06-18T10:19:00Z">
                  <w:rPr>
                    <w:del w:id="9078" w:author="Fegie" w:date="2021-04-28T12:03:00Z"/>
                    <w:rFonts w:ascii="標楷體" w:eastAsia="標楷體" w:hAnsi="標楷體"/>
                  </w:rPr>
                </w:rPrChange>
              </w:rPr>
              <w:pPrChange w:id="9079" w:author="Fegie" w:date="2021-04-28T12:03:00Z">
                <w:pPr/>
              </w:pPrChange>
            </w:pPr>
            <w:del w:id="9080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081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是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082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否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083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為授信限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084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制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085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對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086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象</w:delText>
              </w:r>
              <w:bookmarkStart w:id="9087" w:name="_Toc71198624"/>
              <w:bookmarkEnd w:id="9087"/>
            </w:del>
          </w:p>
        </w:tc>
        <w:tc>
          <w:tcPr>
            <w:tcW w:w="1296" w:type="dxa"/>
          </w:tcPr>
          <w:p w14:paraId="18710662" w14:textId="37034EDF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88" w:author="Fegie" w:date="2021-04-28T12:03:00Z"/>
                <w:rFonts w:hAnsi="標楷體"/>
                <w:strike/>
                <w:color w:val="FF0000"/>
                <w:rPrChange w:id="9089" w:author="88692" w:date="2020-06-18T10:19:00Z">
                  <w:rPr>
                    <w:del w:id="9090" w:author="Fegie" w:date="2021-04-28T12:03:00Z"/>
                    <w:rFonts w:ascii="標楷體" w:eastAsia="標楷體" w:hAnsi="標楷體"/>
                  </w:rPr>
                </w:rPrChange>
              </w:rPr>
              <w:pPrChange w:id="9091" w:author="Fegie" w:date="2021-04-28T12:03:00Z">
                <w:pPr/>
              </w:pPrChange>
            </w:pPr>
            <w:del w:id="9092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093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9094" w:name="_Toc71198625"/>
              <w:bookmarkEnd w:id="9094"/>
            </w:del>
          </w:p>
        </w:tc>
        <w:tc>
          <w:tcPr>
            <w:tcW w:w="1014" w:type="dxa"/>
          </w:tcPr>
          <w:p w14:paraId="430EA4DC" w14:textId="14F59143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095" w:author="Fegie" w:date="2021-04-28T12:03:00Z"/>
                <w:rFonts w:hAnsi="標楷體"/>
                <w:strike/>
                <w:color w:val="FF0000"/>
                <w:rPrChange w:id="9096" w:author="88692" w:date="2020-06-18T10:19:00Z">
                  <w:rPr>
                    <w:del w:id="9097" w:author="Fegie" w:date="2021-04-28T12:03:00Z"/>
                    <w:rFonts w:ascii="標楷體" w:eastAsia="標楷體" w:hAnsi="標楷體"/>
                  </w:rPr>
                </w:rPrChange>
              </w:rPr>
              <w:pPrChange w:id="9098" w:author="Fegie" w:date="2021-04-28T12:03:00Z">
                <w:pPr/>
              </w:pPrChange>
            </w:pPr>
            <w:bookmarkStart w:id="9099" w:name="_Toc71198626"/>
            <w:bookmarkEnd w:id="9099"/>
          </w:p>
        </w:tc>
        <w:tc>
          <w:tcPr>
            <w:tcW w:w="1081" w:type="dxa"/>
          </w:tcPr>
          <w:p w14:paraId="23D75BCC" w14:textId="2BD27F6C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00" w:author="Fegie" w:date="2021-04-28T12:03:00Z"/>
                <w:rFonts w:hAnsi="標楷體"/>
                <w:strike/>
                <w:color w:val="FF0000"/>
                <w:rPrChange w:id="9101" w:author="88692" w:date="2020-06-18T10:19:00Z">
                  <w:rPr>
                    <w:del w:id="9102" w:author="Fegie" w:date="2021-04-28T12:03:00Z"/>
                    <w:rFonts w:ascii="標楷體" w:eastAsia="標楷體" w:hAnsi="標楷體"/>
                  </w:rPr>
                </w:rPrChange>
              </w:rPr>
              <w:pPrChange w:id="9103" w:author="Fegie" w:date="2021-04-28T12:03:00Z">
                <w:pPr/>
              </w:pPrChange>
            </w:pPr>
            <w:bookmarkStart w:id="9104" w:name="_Toc71198627"/>
            <w:bookmarkEnd w:id="9104"/>
          </w:p>
        </w:tc>
        <w:tc>
          <w:tcPr>
            <w:tcW w:w="646" w:type="dxa"/>
          </w:tcPr>
          <w:p w14:paraId="17E96CB7" w14:textId="456F2208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05" w:author="Fegie" w:date="2021-04-28T12:03:00Z"/>
                <w:rFonts w:hAnsi="標楷體"/>
                <w:strike/>
                <w:color w:val="FF0000"/>
                <w:rPrChange w:id="9106" w:author="88692" w:date="2020-06-18T10:19:00Z">
                  <w:rPr>
                    <w:del w:id="9107" w:author="Fegie" w:date="2021-04-28T12:03:00Z"/>
                    <w:rFonts w:ascii="標楷體" w:eastAsia="標楷體" w:hAnsi="標楷體"/>
                  </w:rPr>
                </w:rPrChange>
              </w:rPr>
              <w:pPrChange w:id="9108" w:author="Fegie" w:date="2021-04-28T12:03:00Z">
                <w:pPr/>
              </w:pPrChange>
            </w:pPr>
            <w:bookmarkStart w:id="9109" w:name="_Toc71198628"/>
            <w:bookmarkEnd w:id="9109"/>
          </w:p>
        </w:tc>
        <w:tc>
          <w:tcPr>
            <w:tcW w:w="581" w:type="dxa"/>
          </w:tcPr>
          <w:p w14:paraId="70FC6685" w14:textId="75F9C171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10" w:author="Fegie" w:date="2021-04-28T12:03:00Z"/>
                <w:rFonts w:hAnsi="標楷體"/>
                <w:strike/>
                <w:color w:val="FF0000"/>
                <w:rPrChange w:id="9111" w:author="88692" w:date="2020-06-18T10:19:00Z">
                  <w:rPr>
                    <w:del w:id="9112" w:author="Fegie" w:date="2021-04-28T12:03:00Z"/>
                    <w:rFonts w:ascii="標楷體" w:eastAsia="標楷體" w:hAnsi="標楷體"/>
                  </w:rPr>
                </w:rPrChange>
              </w:rPr>
              <w:pPrChange w:id="9113" w:author="Fegie" w:date="2021-04-28T12:03:00Z">
                <w:pPr/>
              </w:pPrChange>
            </w:pPr>
            <w:del w:id="9114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115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9116" w:name="_Toc71198629"/>
              <w:bookmarkEnd w:id="9116"/>
            </w:del>
          </w:p>
        </w:tc>
        <w:tc>
          <w:tcPr>
            <w:tcW w:w="3237" w:type="dxa"/>
          </w:tcPr>
          <w:p w14:paraId="1DF5E571" w14:textId="1162A010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17" w:author="Fegie" w:date="2021-04-28T12:03:00Z"/>
                <w:rFonts w:hAnsi="標楷體"/>
                <w:strike/>
                <w:color w:val="FF0000"/>
                <w:rPrChange w:id="9118" w:author="88692" w:date="2020-06-18T10:19:00Z">
                  <w:rPr>
                    <w:del w:id="9119" w:author="Fegie" w:date="2021-04-28T12:03:00Z"/>
                    <w:rFonts w:ascii="標楷體" w:eastAsia="標楷體" w:hAnsi="標楷體"/>
                  </w:rPr>
                </w:rPrChange>
              </w:rPr>
              <w:pPrChange w:id="9120" w:author="Fegie" w:date="2021-04-28T12:03:00Z">
                <w:pPr/>
              </w:pPrChange>
            </w:pPr>
            <w:del w:id="9121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rPrChange w:id="9122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B75363" w:rsidDel="009661CB">
                <w:rPr>
                  <w:rFonts w:hAnsi="標楷體"/>
                  <w:strike/>
                  <w:color w:val="FF0000"/>
                  <w:rPrChange w:id="9123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124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125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126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127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9128" w:name="_Toc71198630"/>
              <w:bookmarkEnd w:id="9128"/>
            </w:del>
          </w:p>
        </w:tc>
        <w:bookmarkStart w:id="9129" w:name="_Toc71198631"/>
        <w:bookmarkEnd w:id="9129"/>
      </w:tr>
      <w:tr w:rsidR="00B75363" w:rsidRPr="00B75363" w:rsidDel="009661CB" w14:paraId="4ECB5309" w14:textId="6D7EC549" w:rsidTr="00B75363">
        <w:trPr>
          <w:trHeight w:val="291"/>
          <w:jc w:val="center"/>
          <w:del w:id="9130" w:author="Fegie" w:date="2021-04-28T12:03:00Z"/>
        </w:trPr>
        <w:tc>
          <w:tcPr>
            <w:tcW w:w="550" w:type="dxa"/>
          </w:tcPr>
          <w:p w14:paraId="4AEC7BD9" w14:textId="49F5B335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31" w:author="Fegie" w:date="2021-04-28T12:03:00Z"/>
                <w:rFonts w:hAnsi="標楷體"/>
                <w:strike/>
                <w:color w:val="FF0000"/>
                <w:rPrChange w:id="9132" w:author="88692" w:date="2020-06-18T10:19:00Z">
                  <w:rPr>
                    <w:del w:id="9133" w:author="Fegie" w:date="2021-04-28T12:03:00Z"/>
                    <w:rFonts w:ascii="標楷體" w:eastAsia="標楷體" w:hAnsi="標楷體"/>
                  </w:rPr>
                </w:rPrChange>
              </w:rPr>
              <w:pPrChange w:id="9134" w:author="Fegie" w:date="2021-04-28T12:03:00Z">
                <w:pPr/>
              </w:pPrChange>
            </w:pPr>
            <w:del w:id="9135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136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19</w:delText>
              </w:r>
              <w:bookmarkStart w:id="9137" w:name="_Toc71198632"/>
              <w:bookmarkEnd w:id="9137"/>
            </w:del>
          </w:p>
        </w:tc>
        <w:tc>
          <w:tcPr>
            <w:tcW w:w="2015" w:type="dxa"/>
          </w:tcPr>
          <w:p w14:paraId="6D57FDC9" w14:textId="085C44F1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38" w:author="Fegie" w:date="2021-04-28T12:03:00Z"/>
                <w:rFonts w:hAnsi="標楷體"/>
                <w:strike/>
                <w:color w:val="FF0000"/>
                <w:rPrChange w:id="9139" w:author="88692" w:date="2020-06-18T10:19:00Z">
                  <w:rPr>
                    <w:del w:id="9140" w:author="Fegie" w:date="2021-04-28T12:03:00Z"/>
                    <w:rFonts w:ascii="標楷體" w:eastAsia="標楷體" w:hAnsi="標楷體"/>
                  </w:rPr>
                </w:rPrChange>
              </w:rPr>
              <w:pPrChange w:id="9141" w:author="Fegie" w:date="2021-04-28T12:03:00Z">
                <w:pPr/>
              </w:pPrChange>
            </w:pPr>
            <w:del w:id="9142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143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是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144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否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145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為利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146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害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147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關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148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係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149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人</w:delText>
              </w:r>
              <w:bookmarkStart w:id="9150" w:name="_Toc71198633"/>
              <w:bookmarkEnd w:id="9150"/>
            </w:del>
          </w:p>
        </w:tc>
        <w:tc>
          <w:tcPr>
            <w:tcW w:w="1296" w:type="dxa"/>
          </w:tcPr>
          <w:p w14:paraId="63AFEC92" w14:textId="268C02AC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51" w:author="Fegie" w:date="2021-04-28T12:03:00Z"/>
                <w:rFonts w:hAnsi="標楷體"/>
                <w:strike/>
                <w:color w:val="FF0000"/>
                <w:rPrChange w:id="9152" w:author="88692" w:date="2020-06-18T10:19:00Z">
                  <w:rPr>
                    <w:del w:id="9153" w:author="Fegie" w:date="2021-04-28T12:03:00Z"/>
                    <w:rFonts w:ascii="標楷體" w:eastAsia="標楷體" w:hAnsi="標楷體"/>
                  </w:rPr>
                </w:rPrChange>
              </w:rPr>
              <w:pPrChange w:id="9154" w:author="Fegie" w:date="2021-04-28T12:03:00Z">
                <w:pPr/>
              </w:pPrChange>
            </w:pPr>
            <w:del w:id="9155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156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9157" w:name="_Toc71198634"/>
              <w:bookmarkEnd w:id="9157"/>
            </w:del>
          </w:p>
        </w:tc>
        <w:tc>
          <w:tcPr>
            <w:tcW w:w="1014" w:type="dxa"/>
          </w:tcPr>
          <w:p w14:paraId="6F13943F" w14:textId="644F49C3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58" w:author="Fegie" w:date="2021-04-28T12:03:00Z"/>
                <w:rFonts w:hAnsi="標楷體"/>
                <w:strike/>
                <w:color w:val="FF0000"/>
                <w:rPrChange w:id="9159" w:author="88692" w:date="2020-06-18T10:19:00Z">
                  <w:rPr>
                    <w:del w:id="9160" w:author="Fegie" w:date="2021-04-28T12:03:00Z"/>
                    <w:rFonts w:ascii="標楷體" w:eastAsia="標楷體" w:hAnsi="標楷體"/>
                  </w:rPr>
                </w:rPrChange>
              </w:rPr>
              <w:pPrChange w:id="9161" w:author="Fegie" w:date="2021-04-28T12:03:00Z">
                <w:pPr/>
              </w:pPrChange>
            </w:pPr>
            <w:bookmarkStart w:id="9162" w:name="_Toc71198635"/>
            <w:bookmarkEnd w:id="9162"/>
          </w:p>
        </w:tc>
        <w:tc>
          <w:tcPr>
            <w:tcW w:w="1081" w:type="dxa"/>
          </w:tcPr>
          <w:p w14:paraId="5D2B34B7" w14:textId="50CDB068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63" w:author="Fegie" w:date="2021-04-28T12:03:00Z"/>
                <w:rFonts w:hAnsi="標楷體"/>
                <w:strike/>
                <w:color w:val="FF0000"/>
                <w:rPrChange w:id="9164" w:author="88692" w:date="2020-06-18T10:19:00Z">
                  <w:rPr>
                    <w:del w:id="9165" w:author="Fegie" w:date="2021-04-28T12:03:00Z"/>
                    <w:rFonts w:ascii="標楷體" w:eastAsia="標楷體" w:hAnsi="標楷體"/>
                  </w:rPr>
                </w:rPrChange>
              </w:rPr>
              <w:pPrChange w:id="9166" w:author="Fegie" w:date="2021-04-28T12:03:00Z">
                <w:pPr/>
              </w:pPrChange>
            </w:pPr>
            <w:bookmarkStart w:id="9167" w:name="_Toc71198636"/>
            <w:bookmarkEnd w:id="9167"/>
          </w:p>
        </w:tc>
        <w:tc>
          <w:tcPr>
            <w:tcW w:w="646" w:type="dxa"/>
          </w:tcPr>
          <w:p w14:paraId="5D9225D3" w14:textId="7DF55534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68" w:author="Fegie" w:date="2021-04-28T12:03:00Z"/>
                <w:rFonts w:hAnsi="標楷體"/>
                <w:strike/>
                <w:color w:val="FF0000"/>
                <w:rPrChange w:id="9169" w:author="88692" w:date="2020-06-18T10:19:00Z">
                  <w:rPr>
                    <w:del w:id="9170" w:author="Fegie" w:date="2021-04-28T12:03:00Z"/>
                    <w:rFonts w:ascii="標楷體" w:eastAsia="標楷體" w:hAnsi="標楷體"/>
                  </w:rPr>
                </w:rPrChange>
              </w:rPr>
              <w:pPrChange w:id="9171" w:author="Fegie" w:date="2021-04-28T12:03:00Z">
                <w:pPr/>
              </w:pPrChange>
            </w:pPr>
            <w:bookmarkStart w:id="9172" w:name="_Toc71198637"/>
            <w:bookmarkEnd w:id="9172"/>
          </w:p>
        </w:tc>
        <w:tc>
          <w:tcPr>
            <w:tcW w:w="581" w:type="dxa"/>
          </w:tcPr>
          <w:p w14:paraId="4AC1E538" w14:textId="757A84FC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73" w:author="Fegie" w:date="2021-04-28T12:03:00Z"/>
                <w:rFonts w:hAnsi="標楷體"/>
                <w:strike/>
                <w:color w:val="FF0000"/>
                <w:rPrChange w:id="9174" w:author="88692" w:date="2020-06-18T10:19:00Z">
                  <w:rPr>
                    <w:del w:id="9175" w:author="Fegie" w:date="2021-04-28T12:03:00Z"/>
                    <w:rFonts w:ascii="標楷體" w:eastAsia="標楷體" w:hAnsi="標楷體"/>
                  </w:rPr>
                </w:rPrChange>
              </w:rPr>
              <w:pPrChange w:id="9176" w:author="Fegie" w:date="2021-04-28T12:03:00Z">
                <w:pPr/>
              </w:pPrChange>
            </w:pPr>
            <w:del w:id="9177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178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9179" w:name="_Toc71198638"/>
              <w:bookmarkEnd w:id="9179"/>
            </w:del>
          </w:p>
        </w:tc>
        <w:tc>
          <w:tcPr>
            <w:tcW w:w="3237" w:type="dxa"/>
          </w:tcPr>
          <w:p w14:paraId="0B837FD2" w14:textId="03EE7157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80" w:author="Fegie" w:date="2021-04-28T12:03:00Z"/>
                <w:rFonts w:hAnsi="標楷體"/>
                <w:strike/>
                <w:color w:val="FF0000"/>
                <w:rPrChange w:id="9181" w:author="88692" w:date="2020-06-18T10:19:00Z">
                  <w:rPr>
                    <w:del w:id="9182" w:author="Fegie" w:date="2021-04-28T12:03:00Z"/>
                    <w:rFonts w:ascii="標楷體" w:eastAsia="標楷體" w:hAnsi="標楷體"/>
                  </w:rPr>
                </w:rPrChange>
              </w:rPr>
              <w:pPrChange w:id="9183" w:author="Fegie" w:date="2021-04-28T12:03:00Z">
                <w:pPr/>
              </w:pPrChange>
            </w:pPr>
            <w:del w:id="9184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rPrChange w:id="9185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B75363" w:rsidDel="009661CB">
                <w:rPr>
                  <w:rFonts w:hAnsi="標楷體"/>
                  <w:strike/>
                  <w:color w:val="FF0000"/>
                  <w:rPrChange w:id="9186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187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188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189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190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9191" w:name="_Toc71198639"/>
              <w:bookmarkEnd w:id="9191"/>
            </w:del>
          </w:p>
        </w:tc>
        <w:bookmarkStart w:id="9192" w:name="_Toc71198640"/>
        <w:bookmarkEnd w:id="9192"/>
      </w:tr>
      <w:tr w:rsidR="00B75363" w:rsidRPr="00B75363" w:rsidDel="009661CB" w14:paraId="3BF0B420" w14:textId="2900FB08" w:rsidTr="00B75363">
        <w:trPr>
          <w:trHeight w:val="291"/>
          <w:jc w:val="center"/>
          <w:del w:id="9193" w:author="Fegie" w:date="2021-04-28T12:03:00Z"/>
        </w:trPr>
        <w:tc>
          <w:tcPr>
            <w:tcW w:w="550" w:type="dxa"/>
          </w:tcPr>
          <w:p w14:paraId="693D5F80" w14:textId="06A33F83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194" w:author="Fegie" w:date="2021-04-28T12:03:00Z"/>
                <w:rFonts w:hAnsi="標楷體"/>
                <w:strike/>
                <w:color w:val="FF0000"/>
                <w:rPrChange w:id="9195" w:author="88692" w:date="2020-06-18T10:19:00Z">
                  <w:rPr>
                    <w:del w:id="9196" w:author="Fegie" w:date="2021-04-28T12:03:00Z"/>
                    <w:rFonts w:ascii="標楷體" w:eastAsia="標楷體" w:hAnsi="標楷體"/>
                  </w:rPr>
                </w:rPrChange>
              </w:rPr>
              <w:pPrChange w:id="9197" w:author="Fegie" w:date="2021-04-28T12:03:00Z">
                <w:pPr/>
              </w:pPrChange>
            </w:pPr>
            <w:del w:id="9198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199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20</w:delText>
              </w:r>
              <w:bookmarkStart w:id="9200" w:name="_Toc71198641"/>
              <w:bookmarkEnd w:id="9200"/>
            </w:del>
          </w:p>
        </w:tc>
        <w:tc>
          <w:tcPr>
            <w:tcW w:w="2015" w:type="dxa"/>
          </w:tcPr>
          <w:p w14:paraId="7285AC88" w14:textId="02063729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01" w:author="Fegie" w:date="2021-04-28T12:03:00Z"/>
                <w:rFonts w:hAnsi="標楷體"/>
                <w:strike/>
                <w:color w:val="FF0000"/>
                <w:rPrChange w:id="9202" w:author="88692" w:date="2020-06-18T10:19:00Z">
                  <w:rPr>
                    <w:del w:id="9203" w:author="Fegie" w:date="2021-04-28T12:03:00Z"/>
                    <w:rFonts w:ascii="標楷體" w:eastAsia="標楷體" w:hAnsi="標楷體"/>
                  </w:rPr>
                </w:rPrChange>
              </w:rPr>
              <w:pPrChange w:id="9204" w:author="Fegie" w:date="2021-04-28T12:03:00Z">
                <w:pPr/>
              </w:pPrChange>
            </w:pPr>
            <w:del w:id="9205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206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是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207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否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208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為準利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209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害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210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關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211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係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212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人</w:delText>
              </w:r>
              <w:bookmarkStart w:id="9213" w:name="_Toc71198642"/>
              <w:bookmarkEnd w:id="9213"/>
            </w:del>
          </w:p>
        </w:tc>
        <w:tc>
          <w:tcPr>
            <w:tcW w:w="1296" w:type="dxa"/>
          </w:tcPr>
          <w:p w14:paraId="0D38C0FD" w14:textId="734ED762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14" w:author="Fegie" w:date="2021-04-28T12:03:00Z"/>
                <w:rFonts w:hAnsi="標楷體"/>
                <w:strike/>
                <w:color w:val="FF0000"/>
                <w:rPrChange w:id="9215" w:author="88692" w:date="2020-06-18T10:19:00Z">
                  <w:rPr>
                    <w:del w:id="9216" w:author="Fegie" w:date="2021-04-28T12:03:00Z"/>
                    <w:rFonts w:ascii="標楷體" w:eastAsia="標楷體" w:hAnsi="標楷體"/>
                  </w:rPr>
                </w:rPrChange>
              </w:rPr>
              <w:pPrChange w:id="9217" w:author="Fegie" w:date="2021-04-28T12:03:00Z">
                <w:pPr/>
              </w:pPrChange>
            </w:pPr>
            <w:del w:id="9218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219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9220" w:name="_Toc71198643"/>
              <w:bookmarkEnd w:id="9220"/>
            </w:del>
          </w:p>
        </w:tc>
        <w:tc>
          <w:tcPr>
            <w:tcW w:w="1014" w:type="dxa"/>
          </w:tcPr>
          <w:p w14:paraId="55506CD2" w14:textId="32A9B454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21" w:author="Fegie" w:date="2021-04-28T12:03:00Z"/>
                <w:rFonts w:hAnsi="標楷體"/>
                <w:strike/>
                <w:color w:val="FF0000"/>
                <w:rPrChange w:id="9222" w:author="88692" w:date="2020-06-18T10:19:00Z">
                  <w:rPr>
                    <w:del w:id="9223" w:author="Fegie" w:date="2021-04-28T12:03:00Z"/>
                    <w:rFonts w:ascii="標楷體" w:eastAsia="標楷體" w:hAnsi="標楷體"/>
                  </w:rPr>
                </w:rPrChange>
              </w:rPr>
              <w:pPrChange w:id="9224" w:author="Fegie" w:date="2021-04-28T12:03:00Z">
                <w:pPr/>
              </w:pPrChange>
            </w:pPr>
            <w:bookmarkStart w:id="9225" w:name="_Toc71198644"/>
            <w:bookmarkEnd w:id="9225"/>
          </w:p>
        </w:tc>
        <w:tc>
          <w:tcPr>
            <w:tcW w:w="1081" w:type="dxa"/>
          </w:tcPr>
          <w:p w14:paraId="096B9600" w14:textId="3377B962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26" w:author="Fegie" w:date="2021-04-28T12:03:00Z"/>
                <w:rFonts w:hAnsi="標楷體"/>
                <w:strike/>
                <w:color w:val="FF0000"/>
                <w:rPrChange w:id="9227" w:author="88692" w:date="2020-06-18T10:19:00Z">
                  <w:rPr>
                    <w:del w:id="9228" w:author="Fegie" w:date="2021-04-28T12:03:00Z"/>
                    <w:rFonts w:ascii="標楷體" w:eastAsia="標楷體" w:hAnsi="標楷體"/>
                  </w:rPr>
                </w:rPrChange>
              </w:rPr>
              <w:pPrChange w:id="9229" w:author="Fegie" w:date="2021-04-28T12:03:00Z">
                <w:pPr/>
              </w:pPrChange>
            </w:pPr>
            <w:bookmarkStart w:id="9230" w:name="_Toc71198645"/>
            <w:bookmarkEnd w:id="9230"/>
          </w:p>
        </w:tc>
        <w:tc>
          <w:tcPr>
            <w:tcW w:w="646" w:type="dxa"/>
          </w:tcPr>
          <w:p w14:paraId="7F662C14" w14:textId="130FA74A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31" w:author="Fegie" w:date="2021-04-28T12:03:00Z"/>
                <w:rFonts w:hAnsi="標楷體"/>
                <w:strike/>
                <w:color w:val="FF0000"/>
                <w:rPrChange w:id="9232" w:author="88692" w:date="2020-06-18T10:19:00Z">
                  <w:rPr>
                    <w:del w:id="9233" w:author="Fegie" w:date="2021-04-28T12:03:00Z"/>
                    <w:rFonts w:ascii="標楷體" w:eastAsia="標楷體" w:hAnsi="標楷體"/>
                  </w:rPr>
                </w:rPrChange>
              </w:rPr>
              <w:pPrChange w:id="9234" w:author="Fegie" w:date="2021-04-28T12:03:00Z">
                <w:pPr/>
              </w:pPrChange>
            </w:pPr>
            <w:bookmarkStart w:id="9235" w:name="_Toc71198646"/>
            <w:bookmarkEnd w:id="9235"/>
          </w:p>
        </w:tc>
        <w:tc>
          <w:tcPr>
            <w:tcW w:w="581" w:type="dxa"/>
          </w:tcPr>
          <w:p w14:paraId="0DB5F04F" w14:textId="1D1BB062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36" w:author="Fegie" w:date="2021-04-28T12:03:00Z"/>
                <w:rFonts w:hAnsi="標楷體"/>
                <w:strike/>
                <w:color w:val="FF0000"/>
                <w:rPrChange w:id="9237" w:author="88692" w:date="2020-06-18T10:19:00Z">
                  <w:rPr>
                    <w:del w:id="9238" w:author="Fegie" w:date="2021-04-28T12:03:00Z"/>
                    <w:rFonts w:ascii="標楷體" w:eastAsia="標楷體" w:hAnsi="標楷體"/>
                  </w:rPr>
                </w:rPrChange>
              </w:rPr>
              <w:pPrChange w:id="9239" w:author="Fegie" w:date="2021-04-28T12:03:00Z">
                <w:pPr/>
              </w:pPrChange>
            </w:pPr>
            <w:del w:id="9240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241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9242" w:name="_Toc71198647"/>
              <w:bookmarkEnd w:id="9242"/>
            </w:del>
          </w:p>
        </w:tc>
        <w:tc>
          <w:tcPr>
            <w:tcW w:w="3237" w:type="dxa"/>
          </w:tcPr>
          <w:p w14:paraId="17D0AFB0" w14:textId="3A2E9B1A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43" w:author="Fegie" w:date="2021-04-28T12:03:00Z"/>
                <w:rFonts w:hAnsi="標楷體"/>
                <w:strike/>
                <w:color w:val="FF0000"/>
                <w:rPrChange w:id="9244" w:author="88692" w:date="2020-06-18T10:19:00Z">
                  <w:rPr>
                    <w:del w:id="9245" w:author="Fegie" w:date="2021-04-28T12:03:00Z"/>
                    <w:rFonts w:ascii="標楷體" w:eastAsia="標楷體" w:hAnsi="標楷體"/>
                  </w:rPr>
                </w:rPrChange>
              </w:rPr>
              <w:pPrChange w:id="9246" w:author="Fegie" w:date="2021-04-28T12:03:00Z">
                <w:pPr/>
              </w:pPrChange>
            </w:pPr>
            <w:del w:id="9247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rPrChange w:id="9248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B75363" w:rsidDel="009661CB">
                <w:rPr>
                  <w:rFonts w:hAnsi="標楷體"/>
                  <w:strike/>
                  <w:color w:val="FF0000"/>
                  <w:rPrChange w:id="9249" w:author="88692" w:date="2020-06-18T10:19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250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251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252" w:author="88692" w:date="2020-06-18T10:19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253" w:author="88692" w:date="2020-06-18T10:19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9254" w:name="_Toc71198648"/>
              <w:bookmarkEnd w:id="9254"/>
            </w:del>
          </w:p>
        </w:tc>
        <w:bookmarkStart w:id="9255" w:name="_Toc71198649"/>
        <w:bookmarkEnd w:id="9255"/>
      </w:tr>
      <w:tr w:rsidR="00A4784A" w:rsidRPr="009B2BD3" w:rsidDel="009661CB" w14:paraId="0DFB4DFD" w14:textId="6E68C56C" w:rsidTr="00B75363">
        <w:trPr>
          <w:trHeight w:val="291"/>
          <w:jc w:val="center"/>
          <w:del w:id="9256" w:author="Fegie" w:date="2021-04-28T12:03:00Z"/>
        </w:trPr>
        <w:tc>
          <w:tcPr>
            <w:tcW w:w="550" w:type="dxa"/>
          </w:tcPr>
          <w:p w14:paraId="1C3B0A84" w14:textId="2FFB5B4B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57" w:author="Fegie" w:date="2021-04-28T12:03:00Z"/>
                <w:rFonts w:hAnsi="標楷體"/>
              </w:rPr>
              <w:pPrChange w:id="9258" w:author="Fegie" w:date="2021-04-28T12:03:00Z">
                <w:pPr/>
              </w:pPrChange>
            </w:pPr>
            <w:del w:id="9259" w:author="Fegie" w:date="2021-04-28T12:03:00Z">
              <w:r w:rsidRPr="009B2BD3" w:rsidDel="009661CB">
                <w:rPr>
                  <w:rFonts w:hAnsi="標楷體" w:hint="eastAsia"/>
                </w:rPr>
                <w:delText>21</w:delText>
              </w:r>
              <w:bookmarkStart w:id="9260" w:name="_Toc71198650"/>
              <w:bookmarkEnd w:id="9260"/>
            </w:del>
          </w:p>
        </w:tc>
        <w:tc>
          <w:tcPr>
            <w:tcW w:w="2015" w:type="dxa"/>
          </w:tcPr>
          <w:p w14:paraId="200F2A18" w14:textId="29C89FA2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61" w:author="Fegie" w:date="2021-04-28T12:03:00Z"/>
                <w:rFonts w:hAnsi="標楷體"/>
              </w:rPr>
              <w:pPrChange w:id="9262" w:author="Fegie" w:date="2021-04-28T12:03:00Z">
                <w:pPr/>
              </w:pPrChange>
            </w:pPr>
            <w:del w:id="9263" w:author="Fegie" w:date="2021-04-28T12:03:00Z">
              <w:r w:rsidRPr="009B2BD3" w:rsidDel="009661CB">
                <w:rPr>
                  <w:rFonts w:hAnsi="標楷體" w:hint="eastAsia"/>
                </w:rPr>
                <w:delText xml:space="preserve">企金別      </w:delText>
              </w:r>
              <w:bookmarkStart w:id="9264" w:name="_Toc71198651"/>
              <w:bookmarkEnd w:id="9264"/>
            </w:del>
          </w:p>
        </w:tc>
        <w:tc>
          <w:tcPr>
            <w:tcW w:w="1296" w:type="dxa"/>
          </w:tcPr>
          <w:p w14:paraId="00CEA0C8" w14:textId="05324729" w:rsidR="00A4784A" w:rsidRPr="00A0424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65" w:author="Fegie" w:date="2021-04-28T12:03:00Z"/>
                <w:rFonts w:hAnsi="標楷體"/>
              </w:rPr>
              <w:pPrChange w:id="9266" w:author="Fegie" w:date="2021-04-28T12:03:00Z">
                <w:pPr/>
              </w:pPrChange>
            </w:pPr>
            <w:del w:id="9267" w:author="Fegie" w:date="2021-04-28T12:03:00Z">
              <w:r w:rsidRPr="00A04243" w:rsidDel="009661CB">
                <w:rPr>
                  <w:rFonts w:hAnsi="標楷體" w:hint="eastAsia"/>
                </w:rPr>
                <w:delText>9</w:delText>
              </w:r>
              <w:bookmarkStart w:id="9268" w:name="_Toc71198652"/>
              <w:bookmarkEnd w:id="9268"/>
            </w:del>
          </w:p>
        </w:tc>
        <w:tc>
          <w:tcPr>
            <w:tcW w:w="1014" w:type="dxa"/>
          </w:tcPr>
          <w:p w14:paraId="11FAC5C4" w14:textId="74E0A64A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69" w:author="Fegie" w:date="2021-04-28T12:03:00Z"/>
                <w:rFonts w:hAnsi="標楷體"/>
              </w:rPr>
              <w:pPrChange w:id="9270" w:author="Fegie" w:date="2021-04-28T12:03:00Z">
                <w:pPr/>
              </w:pPrChange>
            </w:pPr>
            <w:bookmarkStart w:id="9271" w:name="_Toc71198653"/>
            <w:bookmarkEnd w:id="9271"/>
          </w:p>
        </w:tc>
        <w:tc>
          <w:tcPr>
            <w:tcW w:w="1081" w:type="dxa"/>
          </w:tcPr>
          <w:p w14:paraId="5C81B104" w14:textId="6958602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72" w:author="Fegie" w:date="2021-04-28T12:03:00Z"/>
                <w:rFonts w:hAnsi="標楷體"/>
              </w:rPr>
              <w:pPrChange w:id="9273" w:author="Fegie" w:date="2021-04-28T12:03:00Z">
                <w:pPr/>
              </w:pPrChange>
            </w:pPr>
            <w:bookmarkStart w:id="9274" w:name="_Toc71198654"/>
            <w:bookmarkEnd w:id="9274"/>
          </w:p>
        </w:tc>
        <w:tc>
          <w:tcPr>
            <w:tcW w:w="646" w:type="dxa"/>
          </w:tcPr>
          <w:p w14:paraId="7670D05C" w14:textId="7E6D1745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75" w:author="Fegie" w:date="2021-04-28T12:03:00Z"/>
                <w:rFonts w:hAnsi="標楷體"/>
              </w:rPr>
              <w:pPrChange w:id="9276" w:author="Fegie" w:date="2021-04-28T12:03:00Z">
                <w:pPr/>
              </w:pPrChange>
            </w:pPr>
            <w:bookmarkStart w:id="9277" w:name="_Toc71198655"/>
            <w:bookmarkEnd w:id="9277"/>
          </w:p>
        </w:tc>
        <w:tc>
          <w:tcPr>
            <w:tcW w:w="581" w:type="dxa"/>
          </w:tcPr>
          <w:p w14:paraId="60F66323" w14:textId="619C2189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78" w:author="Fegie" w:date="2021-04-28T12:03:00Z"/>
                <w:rFonts w:hAnsi="標楷體"/>
              </w:rPr>
              <w:pPrChange w:id="9279" w:author="Fegie" w:date="2021-04-28T12:03:00Z">
                <w:pPr/>
              </w:pPrChange>
            </w:pPr>
            <w:del w:id="9280" w:author="Fegie" w:date="2021-04-28T12:03:00Z">
              <w:r w:rsidRPr="009B2BD3" w:rsidDel="009661CB">
                <w:rPr>
                  <w:rFonts w:hAnsi="標楷體" w:hint="eastAsia"/>
                </w:rPr>
                <w:delText>W</w:delText>
              </w:r>
              <w:bookmarkStart w:id="9281" w:name="_Toc71198656"/>
              <w:bookmarkEnd w:id="9281"/>
            </w:del>
          </w:p>
        </w:tc>
        <w:tc>
          <w:tcPr>
            <w:tcW w:w="3237" w:type="dxa"/>
          </w:tcPr>
          <w:p w14:paraId="67463085" w14:textId="625D6761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82" w:author="Fegie" w:date="2021-04-28T12:03:00Z"/>
                <w:rFonts w:hAnsi="標楷體"/>
              </w:rPr>
              <w:pPrChange w:id="9283" w:author="Fegie" w:date="2021-04-28T12:03:00Z">
                <w:pPr/>
              </w:pPrChange>
            </w:pPr>
            <w:del w:id="9284" w:author="Fegie" w:date="2021-04-28T12:03:00Z">
              <w:r w:rsidRPr="009B2BD3" w:rsidDel="009661CB">
                <w:rPr>
                  <w:rFonts w:hAnsi="標楷體" w:hint="eastAsia"/>
                </w:rPr>
                <w:delText>i. 變更時必須輸入,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否</w:delText>
              </w:r>
              <w:r w:rsidRPr="009B2BD3" w:rsidDel="009661CB">
                <w:rPr>
                  <w:rFonts w:hAnsi="標楷體" w:hint="eastAsia"/>
                </w:rPr>
                <w:delText>則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不</w:delText>
              </w:r>
              <w:r w:rsidRPr="009B2BD3" w:rsidDel="009661CB">
                <w:rPr>
                  <w:rFonts w:hAnsi="標楷體" w:hint="eastAsia"/>
                </w:rPr>
                <w:delText>必輸入</w:delText>
              </w:r>
              <w:bookmarkStart w:id="9285" w:name="_Toc71198657"/>
              <w:bookmarkEnd w:id="9285"/>
            </w:del>
          </w:p>
          <w:p w14:paraId="0AC0535C" w14:textId="4FCE8046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86" w:author="Fegie" w:date="2021-04-28T12:03:00Z"/>
                <w:rFonts w:hAnsi="標楷體"/>
              </w:rPr>
              <w:pPrChange w:id="9287" w:author="Fegie" w:date="2021-04-28T12:03:00Z">
                <w:pPr/>
              </w:pPrChange>
            </w:pPr>
            <w:del w:id="9288" w:author="Fegie" w:date="2021-04-28T12:03:00Z">
              <w:r w:rsidRPr="009B2BD3" w:rsidDel="009661CB">
                <w:rPr>
                  <w:rFonts w:hAnsi="標楷體" w:hint="eastAsia"/>
                </w:rPr>
                <w:delText>0:個金</w:delText>
              </w:r>
              <w:bookmarkStart w:id="9289" w:name="_Toc71198658"/>
              <w:bookmarkEnd w:id="9289"/>
            </w:del>
          </w:p>
          <w:p w14:paraId="0F4A9943" w14:textId="315DBE6F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90" w:author="Fegie" w:date="2021-04-28T12:03:00Z"/>
                <w:rFonts w:hAnsi="標楷體"/>
              </w:rPr>
              <w:pPrChange w:id="9291" w:author="Fegie" w:date="2021-04-28T12:03:00Z">
                <w:pPr/>
              </w:pPrChange>
            </w:pPr>
            <w:del w:id="9292" w:author="Fegie" w:date="2021-04-28T12:03:00Z">
              <w:r w:rsidRPr="009B2BD3" w:rsidDel="009661CB">
                <w:rPr>
                  <w:rFonts w:hAnsi="標楷體" w:hint="eastAsia"/>
                </w:rPr>
                <w:delText>1:企金</w:delText>
              </w:r>
              <w:bookmarkStart w:id="9293" w:name="_Toc71198659"/>
              <w:bookmarkEnd w:id="9293"/>
            </w:del>
          </w:p>
          <w:p w14:paraId="3BE65297" w14:textId="079B5DC3" w:rsidR="00A4784A" w:rsidRPr="009B2BD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294" w:author="Fegie" w:date="2021-04-28T12:03:00Z"/>
                <w:rFonts w:hAnsi="標楷體"/>
              </w:rPr>
              <w:pPrChange w:id="9295" w:author="Fegie" w:date="2021-04-28T12:03:00Z">
                <w:pPr/>
              </w:pPrChange>
            </w:pPr>
            <w:del w:id="9296" w:author="Fegie" w:date="2021-04-28T12:03:00Z">
              <w:r w:rsidRPr="009B2BD3" w:rsidDel="009661CB">
                <w:rPr>
                  <w:rFonts w:hAnsi="標楷體" w:hint="eastAsia"/>
                </w:rPr>
                <w:delText>2:企金自然人</w:delText>
              </w:r>
              <w:bookmarkStart w:id="9297" w:name="_Toc71198660"/>
              <w:bookmarkEnd w:id="9297"/>
            </w:del>
          </w:p>
        </w:tc>
        <w:bookmarkStart w:id="9298" w:name="_Toc71198661"/>
        <w:bookmarkEnd w:id="9298"/>
      </w:tr>
      <w:tr w:rsidR="00B75363" w:rsidRPr="00B75363" w:rsidDel="009661CB" w14:paraId="799DC52C" w14:textId="3E4EEF02" w:rsidTr="00B75363">
        <w:trPr>
          <w:trHeight w:val="291"/>
          <w:jc w:val="center"/>
          <w:del w:id="9299" w:author="Fegie" w:date="2021-04-28T12:03:00Z"/>
        </w:trPr>
        <w:tc>
          <w:tcPr>
            <w:tcW w:w="550" w:type="dxa"/>
          </w:tcPr>
          <w:p w14:paraId="7CEBA24C" w14:textId="4D79A50A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00" w:author="Fegie" w:date="2021-04-28T12:03:00Z"/>
                <w:rFonts w:hAnsi="標楷體"/>
                <w:strike/>
                <w:color w:val="FF0000"/>
                <w:rPrChange w:id="9301" w:author="88692" w:date="2020-06-18T10:18:00Z">
                  <w:rPr>
                    <w:del w:id="9302" w:author="Fegie" w:date="2021-04-28T12:03:00Z"/>
                    <w:rFonts w:ascii="標楷體" w:eastAsia="標楷體" w:hAnsi="標楷體"/>
                  </w:rPr>
                </w:rPrChange>
              </w:rPr>
              <w:pPrChange w:id="9303" w:author="Fegie" w:date="2021-04-28T12:03:00Z">
                <w:pPr/>
              </w:pPrChange>
            </w:pPr>
            <w:del w:id="9304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305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>22</w:delText>
              </w:r>
              <w:bookmarkStart w:id="9306" w:name="_Toc71198662"/>
              <w:bookmarkEnd w:id="9306"/>
            </w:del>
          </w:p>
        </w:tc>
        <w:tc>
          <w:tcPr>
            <w:tcW w:w="2015" w:type="dxa"/>
          </w:tcPr>
          <w:p w14:paraId="76BE3112" w14:textId="4EBF370D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07" w:author="Fegie" w:date="2021-04-28T12:03:00Z"/>
                <w:rFonts w:hAnsi="標楷體"/>
                <w:strike/>
                <w:color w:val="FF0000"/>
                <w:rPrChange w:id="9308" w:author="88692" w:date="2020-06-18T10:18:00Z">
                  <w:rPr>
                    <w:del w:id="9309" w:author="Fegie" w:date="2021-04-28T12:03:00Z"/>
                    <w:rFonts w:ascii="標楷體" w:eastAsia="標楷體" w:hAnsi="標楷體"/>
                  </w:rPr>
                </w:rPrChange>
              </w:rPr>
              <w:pPrChange w:id="9310" w:author="Fegie" w:date="2021-04-28T12:03:00Z">
                <w:pPr/>
              </w:pPrChange>
            </w:pPr>
            <w:del w:id="9311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rPrChange w:id="9312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交互運用</w:delText>
              </w:r>
              <w:bookmarkStart w:id="9313" w:name="_Toc71198663"/>
              <w:bookmarkEnd w:id="9313"/>
            </w:del>
          </w:p>
        </w:tc>
        <w:tc>
          <w:tcPr>
            <w:tcW w:w="1296" w:type="dxa"/>
          </w:tcPr>
          <w:p w14:paraId="796D7C4B" w14:textId="2B81C5BC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14" w:author="Fegie" w:date="2021-04-28T12:03:00Z"/>
                <w:rFonts w:hAnsi="標楷體"/>
                <w:strike/>
                <w:color w:val="FF0000"/>
                <w:rPrChange w:id="9315" w:author="88692" w:date="2020-06-18T10:18:00Z">
                  <w:rPr>
                    <w:del w:id="9316" w:author="Fegie" w:date="2021-04-28T12:03:00Z"/>
                    <w:rFonts w:ascii="標楷體" w:eastAsia="標楷體" w:hAnsi="標楷體"/>
                  </w:rPr>
                </w:rPrChange>
              </w:rPr>
              <w:pPrChange w:id="9317" w:author="Fegie" w:date="2021-04-28T12:03:00Z">
                <w:pPr/>
              </w:pPrChange>
            </w:pPr>
            <w:del w:id="9318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319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>XXXXXX</w:delText>
              </w:r>
              <w:bookmarkStart w:id="9320" w:name="_Toc71198664"/>
              <w:bookmarkEnd w:id="9320"/>
            </w:del>
          </w:p>
        </w:tc>
        <w:tc>
          <w:tcPr>
            <w:tcW w:w="1014" w:type="dxa"/>
          </w:tcPr>
          <w:p w14:paraId="784633B7" w14:textId="2C8B896D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21" w:author="Fegie" w:date="2021-04-28T12:03:00Z"/>
                <w:rFonts w:hAnsi="標楷體"/>
                <w:strike/>
                <w:color w:val="FF0000"/>
                <w:rPrChange w:id="9322" w:author="88692" w:date="2020-06-18T10:18:00Z">
                  <w:rPr>
                    <w:del w:id="9323" w:author="Fegie" w:date="2021-04-28T12:03:00Z"/>
                    <w:rFonts w:ascii="標楷體" w:eastAsia="標楷體" w:hAnsi="標楷體"/>
                  </w:rPr>
                </w:rPrChange>
              </w:rPr>
              <w:pPrChange w:id="9324" w:author="Fegie" w:date="2021-04-28T12:03:00Z">
                <w:pPr/>
              </w:pPrChange>
            </w:pPr>
            <w:bookmarkStart w:id="9325" w:name="_Toc71198665"/>
            <w:bookmarkEnd w:id="9325"/>
          </w:p>
        </w:tc>
        <w:tc>
          <w:tcPr>
            <w:tcW w:w="1081" w:type="dxa"/>
          </w:tcPr>
          <w:p w14:paraId="383AF808" w14:textId="0023E30F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26" w:author="Fegie" w:date="2021-04-28T12:03:00Z"/>
                <w:rFonts w:hAnsi="標楷體"/>
                <w:strike/>
                <w:color w:val="FF0000"/>
                <w:rPrChange w:id="9327" w:author="88692" w:date="2020-06-18T10:18:00Z">
                  <w:rPr>
                    <w:del w:id="9328" w:author="Fegie" w:date="2021-04-28T12:03:00Z"/>
                    <w:rFonts w:ascii="標楷體" w:eastAsia="標楷體" w:hAnsi="標楷體"/>
                  </w:rPr>
                </w:rPrChange>
              </w:rPr>
              <w:pPrChange w:id="9329" w:author="Fegie" w:date="2021-04-28T12:03:00Z">
                <w:pPr/>
              </w:pPrChange>
            </w:pPr>
            <w:bookmarkStart w:id="9330" w:name="_Toc71198666"/>
            <w:bookmarkEnd w:id="9330"/>
          </w:p>
        </w:tc>
        <w:tc>
          <w:tcPr>
            <w:tcW w:w="646" w:type="dxa"/>
          </w:tcPr>
          <w:p w14:paraId="494A0AD2" w14:textId="7BCA5C5C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31" w:author="Fegie" w:date="2021-04-28T12:03:00Z"/>
                <w:rFonts w:hAnsi="標楷體"/>
                <w:strike/>
                <w:color w:val="FF0000"/>
                <w:rPrChange w:id="9332" w:author="88692" w:date="2020-06-18T10:18:00Z">
                  <w:rPr>
                    <w:del w:id="9333" w:author="Fegie" w:date="2021-04-28T12:03:00Z"/>
                    <w:rFonts w:ascii="標楷體" w:eastAsia="標楷體" w:hAnsi="標楷體"/>
                  </w:rPr>
                </w:rPrChange>
              </w:rPr>
              <w:pPrChange w:id="9334" w:author="Fegie" w:date="2021-04-28T12:03:00Z">
                <w:pPr/>
              </w:pPrChange>
            </w:pPr>
            <w:bookmarkStart w:id="9335" w:name="_Toc71198667"/>
            <w:bookmarkEnd w:id="9335"/>
          </w:p>
        </w:tc>
        <w:tc>
          <w:tcPr>
            <w:tcW w:w="581" w:type="dxa"/>
          </w:tcPr>
          <w:p w14:paraId="388DF1CE" w14:textId="28FFE135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36" w:author="Fegie" w:date="2021-04-28T12:03:00Z"/>
                <w:rFonts w:hAnsi="標楷體"/>
                <w:strike/>
                <w:color w:val="FF0000"/>
                <w:rPrChange w:id="9337" w:author="88692" w:date="2020-06-18T10:18:00Z">
                  <w:rPr>
                    <w:del w:id="9338" w:author="Fegie" w:date="2021-04-28T12:03:00Z"/>
                    <w:rFonts w:ascii="標楷體" w:eastAsia="標楷體" w:hAnsi="標楷體"/>
                  </w:rPr>
                </w:rPrChange>
              </w:rPr>
              <w:pPrChange w:id="9339" w:author="Fegie" w:date="2021-04-28T12:03:00Z">
                <w:pPr/>
              </w:pPrChange>
            </w:pPr>
            <w:del w:id="9340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341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9342" w:name="_Toc71198668"/>
              <w:bookmarkEnd w:id="9342"/>
            </w:del>
          </w:p>
        </w:tc>
        <w:tc>
          <w:tcPr>
            <w:tcW w:w="3237" w:type="dxa"/>
          </w:tcPr>
          <w:p w14:paraId="38824BAC" w14:textId="750AE70E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43" w:author="Fegie" w:date="2021-04-28T12:03:00Z"/>
                <w:rFonts w:hAnsi="標楷體"/>
                <w:strike/>
                <w:color w:val="FF0000"/>
                <w:rPrChange w:id="9344" w:author="88692" w:date="2020-06-18T10:18:00Z">
                  <w:rPr>
                    <w:del w:id="9345" w:author="Fegie" w:date="2021-04-28T12:03:00Z"/>
                    <w:rFonts w:ascii="標楷體" w:eastAsia="標楷體" w:hAnsi="標楷體"/>
                  </w:rPr>
                </w:rPrChange>
              </w:rPr>
              <w:pPrChange w:id="9346" w:author="Fegie" w:date="2021-04-28T12:03:00Z">
                <w:pPr/>
              </w:pPrChange>
            </w:pPr>
            <w:del w:id="9347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rPrChange w:id="9348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B75363" w:rsidDel="009661CB">
                <w:rPr>
                  <w:rFonts w:hAnsi="標楷體"/>
                  <w:strike/>
                  <w:color w:val="FF0000"/>
                  <w:rPrChange w:id="9349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350" w:author="88692" w:date="2020-06-18T10:18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351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352" w:author="88692" w:date="2020-06-18T10:18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353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9354" w:name="_Toc71198669"/>
              <w:bookmarkEnd w:id="9354"/>
            </w:del>
          </w:p>
        </w:tc>
        <w:bookmarkStart w:id="9355" w:name="_Toc71198670"/>
        <w:bookmarkEnd w:id="9355"/>
      </w:tr>
      <w:tr w:rsidR="00B75363" w:rsidRPr="00B75363" w:rsidDel="009661CB" w14:paraId="7F9BD427" w14:textId="56A01978" w:rsidTr="00B75363">
        <w:trPr>
          <w:trHeight w:val="291"/>
          <w:jc w:val="center"/>
          <w:del w:id="9356" w:author="Fegie" w:date="2021-04-28T12:03:00Z"/>
        </w:trPr>
        <w:tc>
          <w:tcPr>
            <w:tcW w:w="550" w:type="dxa"/>
          </w:tcPr>
          <w:p w14:paraId="34A211F6" w14:textId="6724F3E5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57" w:author="Fegie" w:date="2021-04-28T12:03:00Z"/>
                <w:rFonts w:hAnsi="標楷體"/>
                <w:strike/>
                <w:color w:val="FF0000"/>
                <w:rPrChange w:id="9358" w:author="88692" w:date="2020-06-18T10:18:00Z">
                  <w:rPr>
                    <w:del w:id="9359" w:author="Fegie" w:date="2021-04-28T12:03:00Z"/>
                    <w:rFonts w:ascii="標楷體" w:eastAsia="標楷體" w:hAnsi="標楷體"/>
                  </w:rPr>
                </w:rPrChange>
              </w:rPr>
              <w:pPrChange w:id="9360" w:author="Fegie" w:date="2021-04-28T12:03:00Z">
                <w:pPr/>
              </w:pPrChange>
            </w:pPr>
            <w:del w:id="9361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362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>23</w:delText>
              </w:r>
              <w:bookmarkStart w:id="9363" w:name="_Toc71198671"/>
              <w:bookmarkEnd w:id="9363"/>
            </w:del>
          </w:p>
        </w:tc>
        <w:tc>
          <w:tcPr>
            <w:tcW w:w="2015" w:type="dxa"/>
          </w:tcPr>
          <w:p w14:paraId="4897D046" w14:textId="59B0B73B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64" w:author="Fegie" w:date="2021-04-28T12:03:00Z"/>
                <w:rFonts w:hAnsi="標楷體"/>
                <w:strike/>
                <w:color w:val="FF0000"/>
                <w:rPrChange w:id="9365" w:author="88692" w:date="2020-06-18T10:18:00Z">
                  <w:rPr>
                    <w:del w:id="9366" w:author="Fegie" w:date="2021-04-28T12:03:00Z"/>
                    <w:rFonts w:ascii="標楷體" w:eastAsia="標楷體" w:hAnsi="標楷體"/>
                  </w:rPr>
                </w:rPrChange>
              </w:rPr>
              <w:pPrChange w:id="9367" w:author="Fegie" w:date="2021-04-28T12:03:00Z">
                <w:pPr/>
              </w:pPrChange>
            </w:pPr>
            <w:del w:id="9368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rPrChange w:id="9369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開放查詢</w:delText>
              </w:r>
              <w:r w:rsidRPr="00B75363" w:rsidDel="009661CB">
                <w:rPr>
                  <w:rFonts w:hAnsi="標楷體"/>
                  <w:strike/>
                  <w:color w:val="FF0000"/>
                  <w:rPrChange w:id="9370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 xml:space="preserve">  </w:delText>
              </w:r>
              <w:bookmarkStart w:id="9371" w:name="_Toc71198672"/>
              <w:bookmarkEnd w:id="9371"/>
            </w:del>
          </w:p>
        </w:tc>
        <w:tc>
          <w:tcPr>
            <w:tcW w:w="1296" w:type="dxa"/>
          </w:tcPr>
          <w:p w14:paraId="031DF955" w14:textId="1AB0F636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72" w:author="Fegie" w:date="2021-04-28T12:03:00Z"/>
                <w:rFonts w:hAnsi="標楷體"/>
                <w:strike/>
                <w:color w:val="FF0000"/>
                <w:rPrChange w:id="9373" w:author="88692" w:date="2020-06-18T10:18:00Z">
                  <w:rPr>
                    <w:del w:id="9374" w:author="Fegie" w:date="2021-04-28T12:03:00Z"/>
                    <w:rFonts w:ascii="標楷體" w:eastAsia="標楷體" w:hAnsi="標楷體"/>
                  </w:rPr>
                </w:rPrChange>
              </w:rPr>
              <w:pPrChange w:id="9375" w:author="Fegie" w:date="2021-04-28T12:03:00Z">
                <w:pPr/>
              </w:pPrChange>
            </w:pPr>
            <w:del w:id="9376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377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>9</w:delText>
              </w:r>
              <w:bookmarkStart w:id="9378" w:name="_Toc71198673"/>
              <w:bookmarkEnd w:id="9378"/>
            </w:del>
          </w:p>
        </w:tc>
        <w:tc>
          <w:tcPr>
            <w:tcW w:w="1014" w:type="dxa"/>
          </w:tcPr>
          <w:p w14:paraId="2FF2D492" w14:textId="2C9FCBC5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79" w:author="Fegie" w:date="2021-04-28T12:03:00Z"/>
                <w:rFonts w:hAnsi="標楷體"/>
                <w:strike/>
                <w:color w:val="FF0000"/>
                <w:rPrChange w:id="9380" w:author="88692" w:date="2020-06-18T10:18:00Z">
                  <w:rPr>
                    <w:del w:id="9381" w:author="Fegie" w:date="2021-04-28T12:03:00Z"/>
                    <w:rFonts w:ascii="標楷體" w:eastAsia="標楷體" w:hAnsi="標楷體"/>
                  </w:rPr>
                </w:rPrChange>
              </w:rPr>
              <w:pPrChange w:id="9382" w:author="Fegie" w:date="2021-04-28T12:03:00Z">
                <w:pPr/>
              </w:pPrChange>
            </w:pPr>
            <w:del w:id="9383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384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>0</w:delText>
              </w:r>
              <w:bookmarkStart w:id="9385" w:name="_Toc71198674"/>
              <w:bookmarkEnd w:id="9385"/>
            </w:del>
          </w:p>
        </w:tc>
        <w:tc>
          <w:tcPr>
            <w:tcW w:w="1081" w:type="dxa"/>
          </w:tcPr>
          <w:p w14:paraId="11D1C2B4" w14:textId="09591DA9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86" w:author="Fegie" w:date="2021-04-28T12:03:00Z"/>
                <w:rFonts w:hAnsi="標楷體"/>
                <w:strike/>
                <w:color w:val="FF0000"/>
                <w:rPrChange w:id="9387" w:author="88692" w:date="2020-06-18T10:18:00Z">
                  <w:rPr>
                    <w:del w:id="9388" w:author="Fegie" w:date="2021-04-28T12:03:00Z"/>
                    <w:rFonts w:ascii="標楷體" w:eastAsia="標楷體" w:hAnsi="標楷體"/>
                  </w:rPr>
                </w:rPrChange>
              </w:rPr>
              <w:pPrChange w:id="9389" w:author="Fegie" w:date="2021-04-28T12:03:00Z">
                <w:pPr/>
              </w:pPrChange>
            </w:pPr>
            <w:bookmarkStart w:id="9390" w:name="_Toc71198675"/>
            <w:bookmarkEnd w:id="9390"/>
          </w:p>
        </w:tc>
        <w:tc>
          <w:tcPr>
            <w:tcW w:w="646" w:type="dxa"/>
          </w:tcPr>
          <w:p w14:paraId="37273FD1" w14:textId="3AD38EBF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91" w:author="Fegie" w:date="2021-04-28T12:03:00Z"/>
                <w:rFonts w:hAnsi="標楷體"/>
                <w:strike/>
                <w:color w:val="FF0000"/>
                <w:rPrChange w:id="9392" w:author="88692" w:date="2020-06-18T10:18:00Z">
                  <w:rPr>
                    <w:del w:id="9393" w:author="Fegie" w:date="2021-04-28T12:03:00Z"/>
                    <w:rFonts w:ascii="標楷體" w:eastAsia="標楷體" w:hAnsi="標楷體"/>
                  </w:rPr>
                </w:rPrChange>
              </w:rPr>
              <w:pPrChange w:id="9394" w:author="Fegie" w:date="2021-04-28T12:03:00Z">
                <w:pPr/>
              </w:pPrChange>
            </w:pPr>
            <w:bookmarkStart w:id="9395" w:name="_Toc71198676"/>
            <w:bookmarkEnd w:id="9395"/>
          </w:p>
        </w:tc>
        <w:tc>
          <w:tcPr>
            <w:tcW w:w="581" w:type="dxa"/>
          </w:tcPr>
          <w:p w14:paraId="77C81940" w14:textId="7368F19A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396" w:author="Fegie" w:date="2021-04-28T12:03:00Z"/>
                <w:rFonts w:hAnsi="標楷體"/>
                <w:strike/>
                <w:color w:val="FF0000"/>
                <w:rPrChange w:id="9397" w:author="88692" w:date="2020-06-18T10:18:00Z">
                  <w:rPr>
                    <w:del w:id="9398" w:author="Fegie" w:date="2021-04-28T12:03:00Z"/>
                    <w:rFonts w:ascii="標楷體" w:eastAsia="標楷體" w:hAnsi="標楷體"/>
                  </w:rPr>
                </w:rPrChange>
              </w:rPr>
              <w:pPrChange w:id="9399" w:author="Fegie" w:date="2021-04-28T12:03:00Z">
                <w:pPr/>
              </w:pPrChange>
            </w:pPr>
            <w:del w:id="9400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401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>W</w:delText>
              </w:r>
              <w:bookmarkStart w:id="9402" w:name="_Toc71198677"/>
              <w:bookmarkEnd w:id="9402"/>
            </w:del>
          </w:p>
        </w:tc>
        <w:tc>
          <w:tcPr>
            <w:tcW w:w="3237" w:type="dxa"/>
          </w:tcPr>
          <w:p w14:paraId="527DB4C5" w14:textId="70380414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403" w:author="Fegie" w:date="2021-04-28T12:03:00Z"/>
                <w:rFonts w:hAnsi="標楷體"/>
                <w:strike/>
                <w:color w:val="FF0000"/>
                <w:rPrChange w:id="9404" w:author="88692" w:date="2020-06-18T10:18:00Z">
                  <w:rPr>
                    <w:del w:id="9405" w:author="Fegie" w:date="2021-04-28T12:03:00Z"/>
                    <w:rFonts w:ascii="標楷體" w:eastAsia="標楷體" w:hAnsi="標楷體"/>
                  </w:rPr>
                </w:rPrChange>
              </w:rPr>
              <w:pPrChange w:id="9406" w:author="Fegie" w:date="2021-04-28T12:03:00Z">
                <w:pPr/>
              </w:pPrChange>
            </w:pPr>
            <w:del w:id="9407" w:author="Fegie" w:date="2021-04-28T12:03:00Z">
              <w:r w:rsidRPr="00B75363" w:rsidDel="009661CB">
                <w:rPr>
                  <w:rFonts w:hAnsi="標楷體" w:hint="eastAsia"/>
                  <w:strike/>
                  <w:color w:val="FF0000"/>
                  <w:rPrChange w:id="9408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變更時必須輸入</w:delText>
              </w:r>
              <w:r w:rsidRPr="00B75363" w:rsidDel="009661CB">
                <w:rPr>
                  <w:rFonts w:hAnsi="標楷體"/>
                  <w:strike/>
                  <w:color w:val="FF0000"/>
                  <w:rPrChange w:id="9409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>,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410" w:author="88692" w:date="2020-06-18T10:18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否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411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則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412" w:author="88692" w:date="2020-06-18T10:18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413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必輸入</w:delText>
              </w:r>
              <w:bookmarkStart w:id="9414" w:name="_Toc71198678"/>
              <w:bookmarkEnd w:id="9414"/>
            </w:del>
          </w:p>
          <w:p w14:paraId="3B8CC19C" w14:textId="43CA534B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415" w:author="Fegie" w:date="2021-04-28T12:03:00Z"/>
                <w:rFonts w:hAnsi="標楷體"/>
                <w:strike/>
                <w:color w:val="FF0000"/>
                <w:rPrChange w:id="9416" w:author="88692" w:date="2020-06-18T10:18:00Z">
                  <w:rPr>
                    <w:del w:id="9417" w:author="Fegie" w:date="2021-04-28T12:03:00Z"/>
                    <w:rFonts w:ascii="標楷體" w:eastAsia="標楷體" w:hAnsi="標楷體"/>
                  </w:rPr>
                </w:rPrChange>
              </w:rPr>
              <w:pPrChange w:id="9418" w:author="Fegie" w:date="2021-04-28T12:03:00Z">
                <w:pPr/>
              </w:pPrChange>
            </w:pPr>
            <w:del w:id="9419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420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 xml:space="preserve">0: 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421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開放</w:delText>
              </w:r>
              <w:bookmarkStart w:id="9422" w:name="_Toc71198679"/>
              <w:bookmarkEnd w:id="9422"/>
            </w:del>
          </w:p>
          <w:p w14:paraId="21EC418F" w14:textId="32E3577D" w:rsidR="00A4784A" w:rsidRPr="00B75363" w:rsidDel="009661CB" w:rsidRDefault="00A4784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9423" w:author="Fegie" w:date="2021-04-28T12:03:00Z"/>
                <w:rFonts w:hAnsi="標楷體"/>
                <w:strike/>
                <w:color w:val="FF0000"/>
                <w:rPrChange w:id="9424" w:author="88692" w:date="2020-06-18T10:18:00Z">
                  <w:rPr>
                    <w:del w:id="9425" w:author="Fegie" w:date="2021-04-28T12:03:00Z"/>
                    <w:rFonts w:ascii="標楷體" w:eastAsia="標楷體" w:hAnsi="標楷體"/>
                  </w:rPr>
                </w:rPrChange>
              </w:rPr>
              <w:pPrChange w:id="9426" w:author="Fegie" w:date="2021-04-28T12:03:00Z">
                <w:pPr/>
              </w:pPrChange>
            </w:pPr>
            <w:del w:id="9427" w:author="Fegie" w:date="2021-04-28T12:03:00Z">
              <w:r w:rsidRPr="00B75363" w:rsidDel="009661CB">
                <w:rPr>
                  <w:rFonts w:hAnsi="標楷體"/>
                  <w:strike/>
                  <w:color w:val="FF0000"/>
                  <w:rPrChange w:id="9428" w:author="88692" w:date="2020-06-18T10:18:00Z">
                    <w:rPr>
                      <w:rFonts w:ascii="標楷體" w:eastAsia="標楷體" w:hAnsi="標楷體"/>
                    </w:rPr>
                  </w:rPrChange>
                </w:rPr>
                <w:delText xml:space="preserve">1: 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lang w:eastAsia="zh-HK"/>
                  <w:rPrChange w:id="9429" w:author="88692" w:date="2020-06-18T10:18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delText>不</w:delText>
              </w:r>
              <w:r w:rsidRPr="00B75363" w:rsidDel="009661CB">
                <w:rPr>
                  <w:rFonts w:hAnsi="標楷體" w:hint="eastAsia"/>
                  <w:strike/>
                  <w:color w:val="FF0000"/>
                  <w:rPrChange w:id="9430" w:author="88692" w:date="2020-06-18T10:18:00Z">
                    <w:rPr>
                      <w:rFonts w:ascii="標楷體" w:eastAsia="標楷體" w:hAnsi="標楷體" w:hint="eastAsia"/>
                    </w:rPr>
                  </w:rPrChange>
                </w:rPr>
                <w:delText>開放</w:delText>
              </w:r>
              <w:bookmarkStart w:id="9431" w:name="_Toc71198680"/>
              <w:bookmarkEnd w:id="9431"/>
            </w:del>
          </w:p>
        </w:tc>
        <w:bookmarkStart w:id="9432" w:name="_Toc71198681"/>
        <w:bookmarkEnd w:id="9432"/>
      </w:tr>
      <w:tr w:rsidR="00B75363" w:rsidRPr="00B75363" w:rsidDel="009661CB" w14:paraId="6629DC5E" w14:textId="4835A063" w:rsidTr="00B75363">
        <w:trPr>
          <w:trHeight w:val="291"/>
          <w:jc w:val="center"/>
          <w:ins w:id="9433" w:author="88692" w:date="2020-06-18T10:17:00Z"/>
          <w:del w:id="9434" w:author="Fegie" w:date="2021-04-28T12:03:00Z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23C6A" w14:textId="56FE003C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35" w:author="88692" w:date="2020-06-18T10:17:00Z"/>
                <w:del w:id="9436" w:author="Fegie" w:date="2021-04-28T12:03:00Z"/>
                <w:rFonts w:hAnsi="標楷體"/>
                <w:color w:val="FF0000"/>
                <w:rPrChange w:id="9437" w:author="88692" w:date="2020-06-18T10:17:00Z">
                  <w:rPr>
                    <w:ins w:id="9438" w:author="88692" w:date="2020-06-18T10:17:00Z"/>
                    <w:del w:id="9439" w:author="Fegie" w:date="2021-04-28T12:03:00Z"/>
                    <w:rFonts w:ascii="標楷體" w:eastAsia="標楷體" w:hAnsi="標楷體"/>
                  </w:rPr>
                </w:rPrChange>
              </w:rPr>
              <w:pPrChange w:id="9440" w:author="Fegie" w:date="2021-04-28T12:03:00Z">
                <w:pPr/>
              </w:pPrChange>
            </w:pPr>
            <w:bookmarkStart w:id="9441" w:name="_Toc71198682"/>
            <w:bookmarkEnd w:id="9441"/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49349" w14:textId="0720EF37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42" w:author="88692" w:date="2020-06-18T10:17:00Z"/>
                <w:del w:id="9443" w:author="Fegie" w:date="2021-04-28T12:03:00Z"/>
                <w:rFonts w:hAnsi="標楷體"/>
                <w:color w:val="FF0000"/>
                <w:rPrChange w:id="9444" w:author="88692" w:date="2020-06-18T10:17:00Z">
                  <w:rPr>
                    <w:ins w:id="9445" w:author="88692" w:date="2020-06-18T10:17:00Z"/>
                    <w:del w:id="9446" w:author="Fegie" w:date="2021-04-28T12:03:00Z"/>
                    <w:rFonts w:ascii="標楷體" w:eastAsia="標楷體" w:hAnsi="標楷體"/>
                  </w:rPr>
                </w:rPrChange>
              </w:rPr>
              <w:pPrChange w:id="9447" w:author="Fegie" w:date="2021-04-28T12:03:00Z">
                <w:pPr/>
              </w:pPrChange>
            </w:pPr>
            <w:ins w:id="9448" w:author="88692" w:date="2020-06-18T10:17:00Z">
              <w:del w:id="9449" w:author="Fegie" w:date="2021-04-28T12:03:00Z">
                <w:r w:rsidRPr="00B75363" w:rsidDel="009661CB">
                  <w:rPr>
                    <w:rFonts w:hAnsi="標楷體" w:hint="eastAsia"/>
                    <w:color w:val="FF0000"/>
                    <w:rPrChange w:id="9450" w:author="88692" w:date="2020-06-18T10:17:00Z">
                      <w:rPr>
                        <w:rFonts w:ascii="標楷體" w:eastAsia="標楷體" w:hAnsi="標楷體" w:hint="eastAsia"/>
                      </w:rPr>
                    </w:rPrChange>
                  </w:rPr>
                  <w:delText>英文名稱</w:delText>
                </w:r>
                <w:bookmarkStart w:id="9451" w:name="_Toc71198683"/>
                <w:bookmarkEnd w:id="9451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3D1F" w14:textId="45282CB2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52" w:author="88692" w:date="2020-06-18T10:17:00Z"/>
                <w:del w:id="9453" w:author="Fegie" w:date="2021-04-28T12:03:00Z"/>
                <w:rFonts w:hAnsi="標楷體"/>
                <w:color w:val="FF0000"/>
                <w:rPrChange w:id="9454" w:author="88692" w:date="2020-06-18T10:17:00Z">
                  <w:rPr>
                    <w:ins w:id="9455" w:author="88692" w:date="2020-06-18T10:17:00Z"/>
                    <w:del w:id="9456" w:author="Fegie" w:date="2021-04-28T12:03:00Z"/>
                    <w:rFonts w:ascii="標楷體" w:eastAsia="標楷體" w:hAnsi="標楷體"/>
                  </w:rPr>
                </w:rPrChange>
              </w:rPr>
              <w:pPrChange w:id="9457" w:author="Fegie" w:date="2021-04-28T12:03:00Z">
                <w:pPr/>
              </w:pPrChange>
            </w:pPr>
            <w:ins w:id="9458" w:author="88692" w:date="2020-06-18T10:17:00Z">
              <w:del w:id="9459" w:author="Fegie" w:date="2021-04-28T12:03:00Z">
                <w:r w:rsidRPr="00B75363" w:rsidDel="009661CB">
                  <w:rPr>
                    <w:rFonts w:hAnsi="標楷體"/>
                    <w:color w:val="FF0000"/>
                    <w:rPrChange w:id="9460" w:author="88692" w:date="2020-06-18T10:17:00Z">
                      <w:rPr>
                        <w:rFonts w:ascii="標楷體" w:eastAsia="標楷體" w:hAnsi="標楷體"/>
                      </w:rPr>
                    </w:rPrChange>
                  </w:rPr>
                  <w:delText>X(20)</w:delText>
                </w:r>
                <w:bookmarkStart w:id="9461" w:name="_Toc71198684"/>
                <w:bookmarkEnd w:id="9461"/>
              </w:del>
            </w:ins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CB3CB" w14:textId="31478F8B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62" w:author="88692" w:date="2020-06-18T10:17:00Z"/>
                <w:del w:id="9463" w:author="Fegie" w:date="2021-04-28T12:03:00Z"/>
                <w:rFonts w:hAnsi="標楷體"/>
                <w:color w:val="FF0000"/>
                <w:rPrChange w:id="9464" w:author="88692" w:date="2020-06-18T10:17:00Z">
                  <w:rPr>
                    <w:ins w:id="9465" w:author="88692" w:date="2020-06-18T10:17:00Z"/>
                    <w:del w:id="9466" w:author="Fegie" w:date="2021-04-28T12:03:00Z"/>
                    <w:rFonts w:ascii="標楷體" w:eastAsia="標楷體" w:hAnsi="標楷體"/>
                  </w:rPr>
                </w:rPrChange>
              </w:rPr>
              <w:pPrChange w:id="9467" w:author="Fegie" w:date="2021-04-28T12:03:00Z">
                <w:pPr/>
              </w:pPrChange>
            </w:pPr>
            <w:bookmarkStart w:id="9468" w:name="_Toc71198685"/>
            <w:bookmarkEnd w:id="9468"/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A2AF1" w14:textId="215A8A09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69" w:author="88692" w:date="2020-06-18T10:17:00Z"/>
                <w:del w:id="9470" w:author="Fegie" w:date="2021-04-28T12:03:00Z"/>
                <w:rFonts w:hAnsi="標楷體"/>
                <w:color w:val="FF0000"/>
                <w:rPrChange w:id="9471" w:author="88692" w:date="2020-06-18T10:17:00Z">
                  <w:rPr>
                    <w:ins w:id="9472" w:author="88692" w:date="2020-06-18T10:17:00Z"/>
                    <w:del w:id="9473" w:author="Fegie" w:date="2021-04-28T12:03:00Z"/>
                    <w:rFonts w:ascii="標楷體" w:eastAsia="標楷體" w:hAnsi="標楷體"/>
                  </w:rPr>
                </w:rPrChange>
              </w:rPr>
              <w:pPrChange w:id="9474" w:author="Fegie" w:date="2021-04-28T12:03:00Z">
                <w:pPr/>
              </w:pPrChange>
            </w:pPr>
            <w:bookmarkStart w:id="9475" w:name="_Toc71198686"/>
            <w:bookmarkEnd w:id="9475"/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E423C" w14:textId="296E3A23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76" w:author="88692" w:date="2020-06-18T10:17:00Z"/>
                <w:del w:id="9477" w:author="Fegie" w:date="2021-04-28T12:03:00Z"/>
                <w:rFonts w:hAnsi="標楷體"/>
                <w:color w:val="FF0000"/>
                <w:rPrChange w:id="9478" w:author="88692" w:date="2020-06-18T10:17:00Z">
                  <w:rPr>
                    <w:ins w:id="9479" w:author="88692" w:date="2020-06-18T10:17:00Z"/>
                    <w:del w:id="9480" w:author="Fegie" w:date="2021-04-28T12:03:00Z"/>
                    <w:rFonts w:ascii="標楷體" w:eastAsia="標楷體" w:hAnsi="標楷體"/>
                  </w:rPr>
                </w:rPrChange>
              </w:rPr>
              <w:pPrChange w:id="9481" w:author="Fegie" w:date="2021-04-28T12:03:00Z">
                <w:pPr/>
              </w:pPrChange>
            </w:pPr>
            <w:bookmarkStart w:id="9482" w:name="_Toc71198687"/>
            <w:bookmarkEnd w:id="9482"/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FB3D1" w14:textId="4B2A2338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83" w:author="88692" w:date="2020-06-18T10:17:00Z"/>
                <w:del w:id="9484" w:author="Fegie" w:date="2021-04-28T12:03:00Z"/>
                <w:rFonts w:hAnsi="標楷體"/>
                <w:color w:val="FF0000"/>
                <w:rPrChange w:id="9485" w:author="88692" w:date="2020-06-18T10:17:00Z">
                  <w:rPr>
                    <w:ins w:id="9486" w:author="88692" w:date="2020-06-18T10:17:00Z"/>
                    <w:del w:id="9487" w:author="Fegie" w:date="2021-04-28T12:03:00Z"/>
                    <w:rFonts w:ascii="標楷體" w:eastAsia="標楷體" w:hAnsi="標楷體"/>
                  </w:rPr>
                </w:rPrChange>
              </w:rPr>
              <w:pPrChange w:id="9488" w:author="Fegie" w:date="2021-04-28T12:03:00Z">
                <w:pPr/>
              </w:pPrChange>
            </w:pPr>
            <w:ins w:id="9489" w:author="88692" w:date="2020-06-18T10:17:00Z">
              <w:del w:id="9490" w:author="Fegie" w:date="2021-04-28T12:03:00Z">
                <w:r w:rsidDel="009661CB">
                  <w:rPr>
                    <w:rFonts w:hAnsi="標楷體" w:hint="eastAsia"/>
                    <w:color w:val="FF0000"/>
                  </w:rPr>
                  <w:delText>W</w:delText>
                </w:r>
                <w:bookmarkStart w:id="9491" w:name="_Toc71198688"/>
                <w:bookmarkEnd w:id="9491"/>
              </w:del>
            </w:ins>
          </w:p>
        </w:tc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21F5B" w14:textId="4F1DE060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492" w:author="88692" w:date="2020-06-18T10:17:00Z"/>
                <w:del w:id="9493" w:author="Fegie" w:date="2021-04-28T12:03:00Z"/>
                <w:rFonts w:hAnsi="標楷體"/>
                <w:color w:val="FF0000"/>
                <w:rPrChange w:id="9494" w:author="88692" w:date="2020-06-18T10:17:00Z">
                  <w:rPr>
                    <w:ins w:id="9495" w:author="88692" w:date="2020-06-18T10:17:00Z"/>
                    <w:del w:id="9496" w:author="Fegie" w:date="2021-04-28T12:03:00Z"/>
                    <w:rFonts w:ascii="標楷體" w:eastAsia="標楷體" w:hAnsi="標楷體"/>
                  </w:rPr>
                </w:rPrChange>
              </w:rPr>
              <w:pPrChange w:id="9497" w:author="Fegie" w:date="2021-04-28T12:03:00Z">
                <w:pPr/>
              </w:pPrChange>
            </w:pPr>
            <w:ins w:id="9498" w:author="88692" w:date="2020-06-18T10:17:00Z">
              <w:del w:id="9499" w:author="Fegie" w:date="2021-04-28T12:03:00Z">
                <w:r w:rsidRPr="00B75363" w:rsidDel="009661CB">
                  <w:rPr>
                    <w:rFonts w:hAnsi="標楷體" w:hint="eastAsia"/>
                    <w:color w:val="FF0000"/>
                  </w:rPr>
                  <w:delText>變更時必須輸入,否則不必輸入</w:delText>
                </w:r>
                <w:bookmarkStart w:id="9500" w:name="_Toc71198689"/>
                <w:bookmarkEnd w:id="9500"/>
              </w:del>
            </w:ins>
          </w:p>
        </w:tc>
        <w:bookmarkStart w:id="9501" w:name="_Toc71198690"/>
        <w:bookmarkEnd w:id="9501"/>
      </w:tr>
      <w:tr w:rsidR="00B75363" w:rsidRPr="00B75363" w:rsidDel="009661CB" w14:paraId="712BDCCA" w14:textId="456FDCB1" w:rsidTr="00B75363">
        <w:trPr>
          <w:trHeight w:val="291"/>
          <w:jc w:val="center"/>
          <w:ins w:id="9502" w:author="88692" w:date="2020-06-18T10:17:00Z"/>
          <w:del w:id="9503" w:author="Fegie" w:date="2021-04-28T12:03:00Z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FB15" w14:textId="4C56C3D1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04" w:author="88692" w:date="2020-06-18T10:17:00Z"/>
                <w:del w:id="9505" w:author="Fegie" w:date="2021-04-28T12:03:00Z"/>
                <w:rFonts w:hAnsi="標楷體"/>
                <w:color w:val="FF0000"/>
                <w:rPrChange w:id="9506" w:author="88692" w:date="2020-06-18T10:17:00Z">
                  <w:rPr>
                    <w:ins w:id="9507" w:author="88692" w:date="2020-06-18T10:17:00Z"/>
                    <w:del w:id="9508" w:author="Fegie" w:date="2021-04-28T12:03:00Z"/>
                    <w:rFonts w:ascii="標楷體" w:eastAsia="標楷體" w:hAnsi="標楷體"/>
                  </w:rPr>
                </w:rPrChange>
              </w:rPr>
              <w:pPrChange w:id="9509" w:author="Fegie" w:date="2021-04-28T12:03:00Z">
                <w:pPr/>
              </w:pPrChange>
            </w:pPr>
            <w:bookmarkStart w:id="9510" w:name="_Toc71198691"/>
            <w:bookmarkEnd w:id="9510"/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34EA" w14:textId="02189D1D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11" w:author="88692" w:date="2020-06-18T10:17:00Z"/>
                <w:del w:id="9512" w:author="Fegie" w:date="2021-04-28T12:03:00Z"/>
                <w:rFonts w:hAnsi="標楷體"/>
                <w:color w:val="FF0000"/>
                <w:rPrChange w:id="9513" w:author="88692" w:date="2020-06-18T10:17:00Z">
                  <w:rPr>
                    <w:ins w:id="9514" w:author="88692" w:date="2020-06-18T10:17:00Z"/>
                    <w:del w:id="9515" w:author="Fegie" w:date="2021-04-28T12:03:00Z"/>
                    <w:rFonts w:ascii="標楷體" w:eastAsia="標楷體" w:hAnsi="標楷體"/>
                  </w:rPr>
                </w:rPrChange>
              </w:rPr>
              <w:pPrChange w:id="9516" w:author="Fegie" w:date="2021-04-28T12:03:00Z">
                <w:pPr/>
              </w:pPrChange>
            </w:pPr>
            <w:ins w:id="9517" w:author="88692" w:date="2020-06-18T10:17:00Z">
              <w:del w:id="9518" w:author="Fegie" w:date="2021-04-28T12:03:00Z">
                <w:r w:rsidRPr="00B75363" w:rsidDel="009661CB">
                  <w:rPr>
                    <w:rFonts w:hAnsi="標楷體" w:hint="eastAsia"/>
                    <w:color w:val="FF0000"/>
                    <w:rPrChange w:id="9519" w:author="88692" w:date="2020-06-18T10:17:00Z">
                      <w:rPr>
                        <w:rFonts w:ascii="標楷體" w:eastAsia="標楷體" w:hAnsi="標楷體" w:hint="eastAsia"/>
                      </w:rPr>
                    </w:rPrChange>
                  </w:rPr>
                  <w:delText>年收入</w:delText>
                </w:r>
                <w:bookmarkStart w:id="9520" w:name="_Toc71198692"/>
                <w:bookmarkEnd w:id="9520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2B838" w14:textId="6D093CD7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21" w:author="88692" w:date="2020-06-18T10:17:00Z"/>
                <w:del w:id="9522" w:author="Fegie" w:date="2021-04-28T12:03:00Z"/>
                <w:rFonts w:hAnsi="標楷體"/>
                <w:color w:val="FF0000"/>
                <w:rPrChange w:id="9523" w:author="88692" w:date="2020-06-18T10:17:00Z">
                  <w:rPr>
                    <w:ins w:id="9524" w:author="88692" w:date="2020-06-18T10:17:00Z"/>
                    <w:del w:id="9525" w:author="Fegie" w:date="2021-04-28T12:03:00Z"/>
                    <w:rFonts w:ascii="標楷體" w:eastAsia="標楷體" w:hAnsi="標楷體"/>
                  </w:rPr>
                </w:rPrChange>
              </w:rPr>
              <w:pPrChange w:id="9526" w:author="Fegie" w:date="2021-04-28T12:03:00Z">
                <w:pPr/>
              </w:pPrChange>
            </w:pPr>
            <w:ins w:id="9527" w:author="88692" w:date="2020-06-18T10:17:00Z">
              <w:del w:id="9528" w:author="Fegie" w:date="2021-04-28T12:03:00Z">
                <w:r w:rsidRPr="00B75363" w:rsidDel="009661CB">
                  <w:rPr>
                    <w:rFonts w:hAnsi="標楷體"/>
                    <w:color w:val="FF0000"/>
                    <w:rPrChange w:id="9529" w:author="88692" w:date="2020-06-18T10:17:00Z">
                      <w:rPr>
                        <w:rFonts w:ascii="標楷體" w:eastAsia="標楷體" w:hAnsi="標楷體"/>
                      </w:rPr>
                    </w:rPrChange>
                  </w:rPr>
                  <w:delText>9(09)</w:delText>
                </w:r>
                <w:bookmarkStart w:id="9530" w:name="_Toc71198693"/>
                <w:bookmarkEnd w:id="9530"/>
              </w:del>
            </w:ins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21390" w14:textId="166FE4AE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31" w:author="88692" w:date="2020-06-18T10:17:00Z"/>
                <w:del w:id="9532" w:author="Fegie" w:date="2021-04-28T12:03:00Z"/>
                <w:rFonts w:hAnsi="標楷體"/>
                <w:color w:val="FF0000"/>
                <w:rPrChange w:id="9533" w:author="88692" w:date="2020-06-18T10:17:00Z">
                  <w:rPr>
                    <w:ins w:id="9534" w:author="88692" w:date="2020-06-18T10:17:00Z"/>
                    <w:del w:id="9535" w:author="Fegie" w:date="2021-04-28T12:03:00Z"/>
                    <w:rFonts w:ascii="標楷體" w:eastAsia="標楷體" w:hAnsi="標楷體"/>
                  </w:rPr>
                </w:rPrChange>
              </w:rPr>
              <w:pPrChange w:id="9536" w:author="Fegie" w:date="2021-04-28T12:03:00Z">
                <w:pPr/>
              </w:pPrChange>
            </w:pPr>
            <w:bookmarkStart w:id="9537" w:name="_Toc71198694"/>
            <w:bookmarkEnd w:id="9537"/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53F46" w14:textId="5DA4B702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38" w:author="88692" w:date="2020-06-18T10:17:00Z"/>
                <w:del w:id="9539" w:author="Fegie" w:date="2021-04-28T12:03:00Z"/>
                <w:rFonts w:hAnsi="標楷體"/>
                <w:color w:val="FF0000"/>
                <w:rPrChange w:id="9540" w:author="88692" w:date="2020-06-18T10:17:00Z">
                  <w:rPr>
                    <w:ins w:id="9541" w:author="88692" w:date="2020-06-18T10:17:00Z"/>
                    <w:del w:id="9542" w:author="Fegie" w:date="2021-04-28T12:03:00Z"/>
                    <w:rFonts w:ascii="標楷體" w:eastAsia="標楷體" w:hAnsi="標楷體"/>
                  </w:rPr>
                </w:rPrChange>
              </w:rPr>
              <w:pPrChange w:id="9543" w:author="Fegie" w:date="2021-04-28T12:03:00Z">
                <w:pPr/>
              </w:pPrChange>
            </w:pPr>
            <w:bookmarkStart w:id="9544" w:name="_Toc71198695"/>
            <w:bookmarkEnd w:id="9544"/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9309A" w14:textId="130DB2BA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45" w:author="88692" w:date="2020-06-18T10:17:00Z"/>
                <w:del w:id="9546" w:author="Fegie" w:date="2021-04-28T12:03:00Z"/>
                <w:rFonts w:hAnsi="標楷體"/>
                <w:color w:val="FF0000"/>
                <w:rPrChange w:id="9547" w:author="88692" w:date="2020-06-18T10:17:00Z">
                  <w:rPr>
                    <w:ins w:id="9548" w:author="88692" w:date="2020-06-18T10:17:00Z"/>
                    <w:del w:id="9549" w:author="Fegie" w:date="2021-04-28T12:03:00Z"/>
                    <w:rFonts w:ascii="標楷體" w:eastAsia="標楷體" w:hAnsi="標楷體"/>
                  </w:rPr>
                </w:rPrChange>
              </w:rPr>
              <w:pPrChange w:id="9550" w:author="Fegie" w:date="2021-04-28T12:03:00Z">
                <w:pPr/>
              </w:pPrChange>
            </w:pPr>
            <w:bookmarkStart w:id="9551" w:name="_Toc71198696"/>
            <w:bookmarkEnd w:id="9551"/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A6B6C" w14:textId="60FC2DAF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52" w:author="88692" w:date="2020-06-18T10:17:00Z"/>
                <w:del w:id="9553" w:author="Fegie" w:date="2021-04-28T12:03:00Z"/>
                <w:rFonts w:hAnsi="標楷體"/>
                <w:color w:val="FF0000"/>
                <w:rPrChange w:id="9554" w:author="88692" w:date="2020-06-18T10:17:00Z">
                  <w:rPr>
                    <w:ins w:id="9555" w:author="88692" w:date="2020-06-18T10:17:00Z"/>
                    <w:del w:id="9556" w:author="Fegie" w:date="2021-04-28T12:03:00Z"/>
                    <w:rFonts w:ascii="標楷體" w:eastAsia="標楷體" w:hAnsi="標楷體"/>
                  </w:rPr>
                </w:rPrChange>
              </w:rPr>
              <w:pPrChange w:id="9557" w:author="Fegie" w:date="2021-04-28T12:03:00Z">
                <w:pPr/>
              </w:pPrChange>
            </w:pPr>
            <w:ins w:id="9558" w:author="88692" w:date="2020-06-18T10:18:00Z">
              <w:del w:id="9559" w:author="Fegie" w:date="2021-04-28T12:03:00Z">
                <w:r w:rsidDel="009661CB">
                  <w:rPr>
                    <w:rFonts w:hAnsi="標楷體" w:hint="eastAsia"/>
                    <w:color w:val="FF0000"/>
                  </w:rPr>
                  <w:delText>W</w:delText>
                </w:r>
              </w:del>
            </w:ins>
            <w:bookmarkStart w:id="9560" w:name="_Toc71198697"/>
            <w:bookmarkEnd w:id="9560"/>
          </w:p>
        </w:tc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7E227" w14:textId="315282C7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61" w:author="88692" w:date="2020-06-18T10:17:00Z"/>
                <w:del w:id="9562" w:author="Fegie" w:date="2021-04-28T12:03:00Z"/>
                <w:rFonts w:hAnsi="標楷體"/>
                <w:color w:val="FF0000"/>
                <w:rPrChange w:id="9563" w:author="88692" w:date="2020-06-18T10:17:00Z">
                  <w:rPr>
                    <w:ins w:id="9564" w:author="88692" w:date="2020-06-18T10:17:00Z"/>
                    <w:del w:id="9565" w:author="Fegie" w:date="2021-04-28T12:03:00Z"/>
                    <w:rFonts w:ascii="標楷體" w:eastAsia="標楷體" w:hAnsi="標楷體"/>
                  </w:rPr>
                </w:rPrChange>
              </w:rPr>
              <w:pPrChange w:id="9566" w:author="Fegie" w:date="2021-04-28T12:03:00Z">
                <w:pPr/>
              </w:pPrChange>
            </w:pPr>
            <w:ins w:id="9567" w:author="88692" w:date="2020-06-18T10:18:00Z">
              <w:del w:id="9568" w:author="Fegie" w:date="2021-04-28T12:03:00Z">
                <w:r w:rsidRPr="00B75363" w:rsidDel="009661CB">
                  <w:rPr>
                    <w:rFonts w:hAnsi="標楷體" w:hint="eastAsia"/>
                    <w:color w:val="FF0000"/>
                  </w:rPr>
                  <w:delText>變更時必須輸入,否則不必輸入</w:delText>
                </w:r>
              </w:del>
            </w:ins>
            <w:bookmarkStart w:id="9569" w:name="_Toc71198698"/>
            <w:bookmarkEnd w:id="9569"/>
          </w:p>
        </w:tc>
        <w:bookmarkStart w:id="9570" w:name="_Toc71198699"/>
        <w:bookmarkEnd w:id="9570"/>
      </w:tr>
      <w:tr w:rsidR="00B75363" w:rsidRPr="00B75363" w:rsidDel="009661CB" w14:paraId="6CF79EDD" w14:textId="4F395599" w:rsidTr="00B75363">
        <w:trPr>
          <w:trHeight w:val="291"/>
          <w:jc w:val="center"/>
          <w:ins w:id="9571" w:author="88692" w:date="2020-06-18T10:17:00Z"/>
          <w:del w:id="9572" w:author="Fegie" w:date="2021-04-28T12:03:00Z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21D81" w14:textId="6F724851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73" w:author="88692" w:date="2020-06-18T10:17:00Z"/>
                <w:del w:id="9574" w:author="Fegie" w:date="2021-04-28T12:03:00Z"/>
                <w:rFonts w:hAnsi="標楷體"/>
                <w:color w:val="FF0000"/>
                <w:rPrChange w:id="9575" w:author="88692" w:date="2020-06-18T10:17:00Z">
                  <w:rPr>
                    <w:ins w:id="9576" w:author="88692" w:date="2020-06-18T10:17:00Z"/>
                    <w:del w:id="9577" w:author="Fegie" w:date="2021-04-28T12:03:00Z"/>
                    <w:rFonts w:ascii="標楷體" w:eastAsia="標楷體" w:hAnsi="標楷體"/>
                  </w:rPr>
                </w:rPrChange>
              </w:rPr>
              <w:pPrChange w:id="9578" w:author="Fegie" w:date="2021-04-28T12:03:00Z">
                <w:pPr/>
              </w:pPrChange>
            </w:pPr>
            <w:bookmarkStart w:id="9579" w:name="_Toc71198700"/>
            <w:bookmarkEnd w:id="9579"/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BBE6" w14:textId="439DD0CA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80" w:author="88692" w:date="2020-06-18T10:17:00Z"/>
                <w:del w:id="9581" w:author="Fegie" w:date="2021-04-28T12:03:00Z"/>
                <w:rFonts w:hAnsi="標楷體"/>
                <w:color w:val="FF0000"/>
                <w:rPrChange w:id="9582" w:author="88692" w:date="2020-06-18T10:17:00Z">
                  <w:rPr>
                    <w:ins w:id="9583" w:author="88692" w:date="2020-06-18T10:17:00Z"/>
                    <w:del w:id="9584" w:author="Fegie" w:date="2021-04-28T12:03:00Z"/>
                    <w:rFonts w:ascii="標楷體" w:eastAsia="標楷體" w:hAnsi="標楷體"/>
                  </w:rPr>
                </w:rPrChange>
              </w:rPr>
              <w:pPrChange w:id="9585" w:author="Fegie" w:date="2021-04-28T12:03:00Z">
                <w:pPr/>
              </w:pPrChange>
            </w:pPr>
            <w:ins w:id="9586" w:author="88692" w:date="2020-06-18T10:17:00Z">
              <w:del w:id="9587" w:author="Fegie" w:date="2021-04-28T12:03:00Z">
                <w:r w:rsidRPr="00B75363" w:rsidDel="009661CB">
                  <w:rPr>
                    <w:rFonts w:hAnsi="標楷體" w:hint="eastAsia"/>
                    <w:color w:val="FF0000"/>
                    <w:rPrChange w:id="9588" w:author="88692" w:date="2020-06-18T10:17:00Z">
                      <w:rPr>
                        <w:rFonts w:ascii="標楷體" w:eastAsia="標楷體" w:hAnsi="標楷體" w:hint="eastAsia"/>
                      </w:rPr>
                    </w:rPrChange>
                  </w:rPr>
                  <w:delText>年收入資料年月</w:delText>
                </w:r>
                <w:bookmarkStart w:id="9589" w:name="_Toc71198701"/>
                <w:bookmarkEnd w:id="9589"/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3ED2" w14:textId="2C027629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590" w:author="88692" w:date="2020-06-18T10:17:00Z"/>
                <w:del w:id="9591" w:author="Fegie" w:date="2021-04-28T12:03:00Z"/>
                <w:rFonts w:hAnsi="標楷體"/>
                <w:color w:val="FF0000"/>
                <w:rPrChange w:id="9592" w:author="88692" w:date="2020-06-18T10:17:00Z">
                  <w:rPr>
                    <w:ins w:id="9593" w:author="88692" w:date="2020-06-18T10:17:00Z"/>
                    <w:del w:id="9594" w:author="Fegie" w:date="2021-04-28T12:03:00Z"/>
                    <w:rFonts w:ascii="標楷體" w:eastAsia="標楷體" w:hAnsi="標楷體"/>
                  </w:rPr>
                </w:rPrChange>
              </w:rPr>
              <w:pPrChange w:id="9595" w:author="Fegie" w:date="2021-04-28T12:03:00Z">
                <w:pPr/>
              </w:pPrChange>
            </w:pPr>
            <w:ins w:id="9596" w:author="88692" w:date="2020-06-18T10:17:00Z">
              <w:del w:id="9597" w:author="Fegie" w:date="2021-04-28T12:03:00Z">
                <w:r w:rsidRPr="00B75363" w:rsidDel="009661CB">
                  <w:rPr>
                    <w:rFonts w:hAnsi="標楷體"/>
                    <w:color w:val="FF0000"/>
                    <w:rPrChange w:id="9598" w:author="88692" w:date="2020-06-18T10:17:00Z">
                      <w:rPr>
                        <w:rFonts w:ascii="標楷體" w:eastAsia="標楷體" w:hAnsi="標楷體"/>
                      </w:rPr>
                    </w:rPrChange>
                  </w:rPr>
                  <w:delText>X(06)</w:delText>
                </w:r>
                <w:bookmarkStart w:id="9599" w:name="_Toc71198702"/>
                <w:bookmarkEnd w:id="9599"/>
              </w:del>
            </w:ins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9D715" w14:textId="757BDE4E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600" w:author="88692" w:date="2020-06-18T10:17:00Z"/>
                <w:del w:id="9601" w:author="Fegie" w:date="2021-04-28T12:03:00Z"/>
                <w:rFonts w:hAnsi="標楷體"/>
                <w:color w:val="FF0000"/>
                <w:rPrChange w:id="9602" w:author="88692" w:date="2020-06-18T10:17:00Z">
                  <w:rPr>
                    <w:ins w:id="9603" w:author="88692" w:date="2020-06-18T10:17:00Z"/>
                    <w:del w:id="9604" w:author="Fegie" w:date="2021-04-28T12:03:00Z"/>
                    <w:rFonts w:ascii="標楷體" w:eastAsia="標楷體" w:hAnsi="標楷體"/>
                  </w:rPr>
                </w:rPrChange>
              </w:rPr>
              <w:pPrChange w:id="9605" w:author="Fegie" w:date="2021-04-28T12:03:00Z">
                <w:pPr/>
              </w:pPrChange>
            </w:pPr>
            <w:bookmarkStart w:id="9606" w:name="_Toc71198703"/>
            <w:bookmarkEnd w:id="9606"/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CFD78" w14:textId="2C0C4741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607" w:author="88692" w:date="2020-06-18T10:17:00Z"/>
                <w:del w:id="9608" w:author="Fegie" w:date="2021-04-28T12:03:00Z"/>
                <w:rFonts w:hAnsi="標楷體"/>
                <w:color w:val="FF0000"/>
                <w:rPrChange w:id="9609" w:author="88692" w:date="2020-06-18T10:17:00Z">
                  <w:rPr>
                    <w:ins w:id="9610" w:author="88692" w:date="2020-06-18T10:17:00Z"/>
                    <w:del w:id="9611" w:author="Fegie" w:date="2021-04-28T12:03:00Z"/>
                    <w:rFonts w:ascii="標楷體" w:eastAsia="標楷體" w:hAnsi="標楷體"/>
                  </w:rPr>
                </w:rPrChange>
              </w:rPr>
              <w:pPrChange w:id="9612" w:author="Fegie" w:date="2021-04-28T12:03:00Z">
                <w:pPr/>
              </w:pPrChange>
            </w:pPr>
            <w:bookmarkStart w:id="9613" w:name="_Toc71198704"/>
            <w:bookmarkEnd w:id="9613"/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4D150" w14:textId="6E165842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614" w:author="88692" w:date="2020-06-18T10:17:00Z"/>
                <w:del w:id="9615" w:author="Fegie" w:date="2021-04-28T12:03:00Z"/>
                <w:rFonts w:hAnsi="標楷體"/>
                <w:color w:val="FF0000"/>
                <w:rPrChange w:id="9616" w:author="88692" w:date="2020-06-18T10:17:00Z">
                  <w:rPr>
                    <w:ins w:id="9617" w:author="88692" w:date="2020-06-18T10:17:00Z"/>
                    <w:del w:id="9618" w:author="Fegie" w:date="2021-04-28T12:03:00Z"/>
                    <w:rFonts w:ascii="標楷體" w:eastAsia="標楷體" w:hAnsi="標楷體"/>
                  </w:rPr>
                </w:rPrChange>
              </w:rPr>
              <w:pPrChange w:id="9619" w:author="Fegie" w:date="2021-04-28T12:03:00Z">
                <w:pPr/>
              </w:pPrChange>
            </w:pPr>
            <w:bookmarkStart w:id="9620" w:name="_Toc71198705"/>
            <w:bookmarkEnd w:id="9620"/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D967" w14:textId="6F3B3CF8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621" w:author="88692" w:date="2020-06-18T10:17:00Z"/>
                <w:del w:id="9622" w:author="Fegie" w:date="2021-04-28T12:03:00Z"/>
                <w:rFonts w:hAnsi="標楷體"/>
                <w:color w:val="FF0000"/>
                <w:rPrChange w:id="9623" w:author="88692" w:date="2020-06-18T10:17:00Z">
                  <w:rPr>
                    <w:ins w:id="9624" w:author="88692" w:date="2020-06-18T10:17:00Z"/>
                    <w:del w:id="9625" w:author="Fegie" w:date="2021-04-28T12:03:00Z"/>
                    <w:rFonts w:ascii="標楷體" w:eastAsia="標楷體" w:hAnsi="標楷體"/>
                  </w:rPr>
                </w:rPrChange>
              </w:rPr>
              <w:pPrChange w:id="9626" w:author="Fegie" w:date="2021-04-28T12:03:00Z">
                <w:pPr/>
              </w:pPrChange>
            </w:pPr>
            <w:ins w:id="9627" w:author="88692" w:date="2020-06-18T10:18:00Z">
              <w:del w:id="9628" w:author="Fegie" w:date="2021-04-28T12:03:00Z">
                <w:r w:rsidDel="009661CB">
                  <w:rPr>
                    <w:rFonts w:hAnsi="標楷體" w:hint="eastAsia"/>
                    <w:color w:val="FF0000"/>
                  </w:rPr>
                  <w:delText>W</w:delText>
                </w:r>
              </w:del>
            </w:ins>
            <w:bookmarkStart w:id="9629" w:name="_Toc71198706"/>
            <w:bookmarkEnd w:id="9629"/>
          </w:p>
        </w:tc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74179" w14:textId="390D5316" w:rsidR="00B75363" w:rsidRPr="00B75363" w:rsidDel="009661CB" w:rsidRDefault="00B75363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9630" w:author="88692" w:date="2020-06-18T10:17:00Z"/>
                <w:del w:id="9631" w:author="Fegie" w:date="2021-04-28T12:03:00Z"/>
                <w:rFonts w:hAnsi="標楷體"/>
                <w:color w:val="FF0000"/>
                <w:rPrChange w:id="9632" w:author="88692" w:date="2020-06-18T10:17:00Z">
                  <w:rPr>
                    <w:ins w:id="9633" w:author="88692" w:date="2020-06-18T10:17:00Z"/>
                    <w:del w:id="9634" w:author="Fegie" w:date="2021-04-28T12:03:00Z"/>
                    <w:rFonts w:ascii="標楷體" w:eastAsia="標楷體" w:hAnsi="標楷體"/>
                  </w:rPr>
                </w:rPrChange>
              </w:rPr>
              <w:pPrChange w:id="9635" w:author="Fegie" w:date="2021-04-28T12:03:00Z">
                <w:pPr/>
              </w:pPrChange>
            </w:pPr>
            <w:ins w:id="9636" w:author="88692" w:date="2020-06-18T10:18:00Z">
              <w:del w:id="9637" w:author="Fegie" w:date="2021-04-28T12:03:00Z">
                <w:r w:rsidRPr="00B75363" w:rsidDel="009661CB">
                  <w:rPr>
                    <w:rFonts w:hAnsi="標楷體" w:hint="eastAsia"/>
                    <w:color w:val="FF0000"/>
                  </w:rPr>
                  <w:delText>變更時必須輸入,否則不必輸入</w:delText>
                </w:r>
              </w:del>
            </w:ins>
            <w:bookmarkStart w:id="9638" w:name="_Toc71198707"/>
            <w:bookmarkEnd w:id="9638"/>
          </w:p>
        </w:tc>
        <w:bookmarkStart w:id="9639" w:name="_Toc71198708"/>
        <w:bookmarkEnd w:id="9639"/>
      </w:tr>
    </w:tbl>
    <w:p w14:paraId="1826C7C5" w14:textId="6595A9EB" w:rsidR="00087B9A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9640" w:author="Fegie" w:date="2021-04-28T12:03:00Z"/>
          <w:rFonts w:hAnsi="標楷體"/>
        </w:rPr>
        <w:pPrChange w:id="9641" w:author="Fegie" w:date="2021-04-28T12:03:00Z">
          <w:pPr/>
        </w:pPrChange>
      </w:pPr>
      <w:bookmarkStart w:id="9642" w:name="_Toc71198709"/>
      <w:bookmarkEnd w:id="9642"/>
    </w:p>
    <w:p w14:paraId="22CA7DC0" w14:textId="4B608ED5" w:rsidR="00742734" w:rsidRPr="009B2BD3" w:rsidDel="001A37C9" w:rsidRDefault="00742734">
      <w:pPr>
        <w:pStyle w:val="3"/>
        <w:numPr>
          <w:ilvl w:val="5"/>
          <w:numId w:val="6"/>
        </w:numPr>
        <w:ind w:left="1701" w:hanging="1134"/>
        <w:rPr>
          <w:del w:id="9643" w:author="Fegie" w:date="2021-04-28T19:18:00Z"/>
          <w:rFonts w:hAnsi="標楷體"/>
        </w:rPr>
        <w:pPrChange w:id="9644" w:author="Fegie" w:date="2021-04-28T12:03:00Z">
          <w:pPr/>
        </w:pPrChange>
      </w:pPr>
      <w:del w:id="9645" w:author="Fegie" w:date="2021-04-28T12:03:00Z">
        <w:r w:rsidRPr="00AC5033" w:rsidDel="009661CB">
          <w:rPr>
            <w:rFonts w:hAnsi="標楷體"/>
          </w:rPr>
          <w:br w:type="page"/>
        </w:r>
      </w:del>
    </w:p>
    <w:p w14:paraId="4D46F688" w14:textId="37214D9C" w:rsidR="00742734" w:rsidRPr="001A37C9" w:rsidDel="009661CB" w:rsidRDefault="00742734">
      <w:pPr>
        <w:pStyle w:val="3"/>
        <w:numPr>
          <w:ilvl w:val="5"/>
          <w:numId w:val="6"/>
        </w:numPr>
        <w:ind w:left="1701" w:hanging="1134"/>
        <w:rPr>
          <w:del w:id="9646" w:author="Fegie" w:date="2021-04-28T12:03:00Z"/>
          <w:rFonts w:hAnsi="標楷體"/>
        </w:rPr>
      </w:pPr>
      <w:del w:id="9647" w:author="Fegie" w:date="2021-04-28T12:03:00Z">
        <w:r w:rsidRPr="001A37C9" w:rsidDel="009661CB">
          <w:rPr>
            <w:rFonts w:hAnsi="標楷體"/>
          </w:rPr>
          <w:delText xml:space="preserve">L1105 </w:delText>
        </w:r>
        <w:r w:rsidR="00217B06" w:rsidRPr="001A37C9" w:rsidDel="009661CB">
          <w:rPr>
            <w:rFonts w:hAnsi="標楷體" w:hint="eastAsia"/>
          </w:rPr>
          <w:delText>顧客聯絡電話</w:delText>
        </w:r>
        <w:r w:rsidR="0051699C" w:rsidRPr="001A37C9" w:rsidDel="009661CB">
          <w:rPr>
            <w:rFonts w:hAnsi="標楷體" w:hint="eastAsia"/>
          </w:rPr>
          <w:delText>維護</w:delText>
        </w:r>
        <w:bookmarkStart w:id="9648" w:name="_Toc71198710"/>
        <w:bookmarkEnd w:id="9648"/>
      </w:del>
    </w:p>
    <w:p w14:paraId="366C99B2" w14:textId="29EF79BF" w:rsidR="00742734" w:rsidRPr="009B2BD3" w:rsidDel="009661CB" w:rsidRDefault="00742734" w:rsidP="00742734">
      <w:pPr>
        <w:pStyle w:val="a"/>
        <w:rPr>
          <w:del w:id="9649" w:author="Fegie" w:date="2021-04-28T12:03:00Z"/>
          <w:rFonts w:ascii="標楷體" w:hAnsi="標楷體"/>
        </w:rPr>
      </w:pPr>
      <w:del w:id="9650" w:author="Fegie" w:date="2021-04-28T12:03:00Z">
        <w:r w:rsidRPr="009B2BD3" w:rsidDel="009661CB">
          <w:rPr>
            <w:rFonts w:ascii="標楷體" w:hAnsi="標楷體"/>
          </w:rPr>
          <w:delText>功能說明</w:delText>
        </w:r>
        <w:bookmarkStart w:id="9651" w:name="_Toc71198711"/>
        <w:bookmarkEnd w:id="9651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42734" w:rsidRPr="009B2BD3" w:rsidDel="009661CB" w14:paraId="17CDB038" w14:textId="029C758C" w:rsidTr="00B856FB">
        <w:trPr>
          <w:trHeight w:val="277"/>
          <w:del w:id="9652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5116C7" w14:textId="25366F20" w:rsidR="00742734" w:rsidRPr="009B2BD3" w:rsidDel="009661CB" w:rsidRDefault="00742734" w:rsidP="00B856FB">
            <w:pPr>
              <w:rPr>
                <w:del w:id="9653" w:author="Fegie" w:date="2021-04-28T12:03:00Z"/>
                <w:rFonts w:ascii="標楷體" w:eastAsia="標楷體" w:hAnsi="標楷體"/>
              </w:rPr>
            </w:pPr>
            <w:del w:id="9654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功能名稱 </w:delText>
              </w:r>
              <w:bookmarkStart w:id="9655" w:name="_Toc71198712"/>
              <w:bookmarkEnd w:id="965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E3DDAE" w14:textId="349F87D8" w:rsidR="00742734" w:rsidRPr="009B2BD3" w:rsidDel="009661CB" w:rsidRDefault="00217B06" w:rsidP="00B856FB">
            <w:pPr>
              <w:rPr>
                <w:del w:id="9656" w:author="Fegie" w:date="2021-04-28T12:03:00Z"/>
                <w:rFonts w:ascii="標楷體" w:eastAsia="標楷體" w:hAnsi="標楷體"/>
              </w:rPr>
            </w:pPr>
            <w:del w:id="9657" w:author="Fegie" w:date="2021-04-28T12:03:00Z">
              <w:r w:rsidRPr="009B2BD3" w:rsidDel="009661CB">
                <w:rPr>
                  <w:rFonts w:ascii="標楷體" w:eastAsia="標楷體" w:hAnsi="標楷體" w:hint="eastAsia"/>
                </w:rPr>
                <w:delText>顧客聯絡電話</w:delText>
              </w:r>
              <w:r w:rsidR="0051699C" w:rsidRPr="009B2BD3" w:rsidDel="009661CB">
                <w:rPr>
                  <w:rFonts w:ascii="標楷體" w:eastAsia="標楷體" w:hAnsi="標楷體" w:hint="eastAsia"/>
                </w:rPr>
                <w:delText>維護</w:delText>
              </w:r>
              <w:bookmarkStart w:id="9658" w:name="_Toc71198713"/>
              <w:bookmarkEnd w:id="9658"/>
            </w:del>
          </w:p>
          <w:p w14:paraId="14BC5320" w14:textId="672B4900" w:rsidR="00742734" w:rsidRPr="009B2BD3" w:rsidDel="009661CB" w:rsidRDefault="00742734" w:rsidP="0051699C">
            <w:pPr>
              <w:rPr>
                <w:del w:id="9659" w:author="Fegie" w:date="2021-04-28T12:03:00Z"/>
                <w:rFonts w:ascii="標楷體" w:eastAsia="標楷體" w:hAnsi="標楷體"/>
              </w:rPr>
            </w:pPr>
            <w:bookmarkStart w:id="9660" w:name="_Toc71198714"/>
            <w:bookmarkEnd w:id="9660"/>
          </w:p>
        </w:tc>
        <w:bookmarkStart w:id="9661" w:name="_Toc71198715"/>
        <w:bookmarkEnd w:id="9661"/>
      </w:tr>
      <w:tr w:rsidR="00742734" w:rsidRPr="009B2BD3" w:rsidDel="009661CB" w14:paraId="53A2157B" w14:textId="76579E53" w:rsidTr="00B856FB">
        <w:trPr>
          <w:trHeight w:val="277"/>
          <w:del w:id="9662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EE13A8" w14:textId="4F60138E" w:rsidR="00742734" w:rsidRPr="009B2BD3" w:rsidDel="009661CB" w:rsidRDefault="00742734" w:rsidP="00B856FB">
            <w:pPr>
              <w:rPr>
                <w:del w:id="9663" w:author="Fegie" w:date="2021-04-28T12:03:00Z"/>
                <w:rFonts w:ascii="標楷體" w:eastAsia="標楷體" w:hAnsi="標楷體"/>
              </w:rPr>
            </w:pPr>
            <w:del w:id="9664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進入條件</w:delText>
              </w:r>
              <w:bookmarkStart w:id="9665" w:name="_Toc71198716"/>
              <w:bookmarkEnd w:id="966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750086" w14:textId="33DB123E" w:rsidR="00742734" w:rsidRPr="009B2BD3" w:rsidDel="009661CB" w:rsidRDefault="00742734" w:rsidP="00B856FB">
            <w:pPr>
              <w:rPr>
                <w:del w:id="9666" w:author="Fegie" w:date="2021-04-28T12:03:00Z"/>
                <w:rFonts w:ascii="標楷體" w:eastAsia="標楷體" w:hAnsi="標楷體"/>
              </w:rPr>
            </w:pPr>
            <w:bookmarkStart w:id="9667" w:name="_Toc71198717"/>
            <w:bookmarkEnd w:id="9667"/>
          </w:p>
        </w:tc>
        <w:bookmarkStart w:id="9668" w:name="_Toc71198718"/>
        <w:bookmarkEnd w:id="9668"/>
      </w:tr>
      <w:tr w:rsidR="00742734" w:rsidRPr="009B2BD3" w:rsidDel="009661CB" w14:paraId="6F971F86" w14:textId="6B4EBF32" w:rsidTr="00B856FB">
        <w:trPr>
          <w:trHeight w:val="773"/>
          <w:del w:id="966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1EF2D1" w14:textId="76F84006" w:rsidR="00742734" w:rsidRPr="009B2BD3" w:rsidDel="009661CB" w:rsidRDefault="00742734" w:rsidP="00B856FB">
            <w:pPr>
              <w:rPr>
                <w:del w:id="9670" w:author="Fegie" w:date="2021-04-28T12:03:00Z"/>
                <w:rFonts w:ascii="標楷體" w:eastAsia="標楷體" w:hAnsi="標楷體"/>
              </w:rPr>
            </w:pPr>
            <w:del w:id="9671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基本流程 </w:delText>
              </w:r>
              <w:bookmarkStart w:id="9672" w:name="_Toc71198719"/>
              <w:bookmarkEnd w:id="967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A55FB51" w14:textId="2CBD0AA9" w:rsidR="00742734" w:rsidRPr="009B2BD3" w:rsidDel="009661CB" w:rsidRDefault="00742734" w:rsidP="00B856FB">
            <w:pPr>
              <w:rPr>
                <w:del w:id="9673" w:author="Fegie" w:date="2021-04-28T12:03:00Z"/>
                <w:rFonts w:ascii="標楷體" w:eastAsia="標楷體" w:hAnsi="標楷體"/>
              </w:rPr>
            </w:pPr>
            <w:bookmarkStart w:id="9674" w:name="_Toc71198720"/>
            <w:bookmarkEnd w:id="9674"/>
          </w:p>
        </w:tc>
        <w:bookmarkStart w:id="9675" w:name="_Toc71198721"/>
        <w:bookmarkEnd w:id="9675"/>
      </w:tr>
      <w:tr w:rsidR="00742734" w:rsidRPr="009B2BD3" w:rsidDel="009661CB" w14:paraId="1A14F676" w14:textId="0C1899B8" w:rsidTr="00B856FB">
        <w:trPr>
          <w:trHeight w:val="321"/>
          <w:del w:id="967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A1545D" w14:textId="609C0A61" w:rsidR="00742734" w:rsidRPr="009B2BD3" w:rsidDel="009661CB" w:rsidRDefault="00742734" w:rsidP="00B856FB">
            <w:pPr>
              <w:rPr>
                <w:del w:id="9677" w:author="Fegie" w:date="2021-04-28T12:03:00Z"/>
                <w:rFonts w:ascii="標楷體" w:eastAsia="標楷體" w:hAnsi="標楷體"/>
              </w:rPr>
            </w:pPr>
            <w:del w:id="9678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選用流程</w:delText>
              </w:r>
              <w:bookmarkStart w:id="9679" w:name="_Toc71198722"/>
              <w:bookmarkEnd w:id="967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2E30DA" w14:textId="5D471C61" w:rsidR="00742734" w:rsidRPr="009B2BD3" w:rsidDel="009661CB" w:rsidRDefault="00742734" w:rsidP="00B856FB">
            <w:pPr>
              <w:rPr>
                <w:del w:id="9680" w:author="Fegie" w:date="2021-04-28T12:03:00Z"/>
                <w:rFonts w:ascii="標楷體" w:eastAsia="標楷體" w:hAnsi="標楷體"/>
              </w:rPr>
            </w:pPr>
            <w:bookmarkStart w:id="9681" w:name="_Toc71198723"/>
            <w:bookmarkEnd w:id="9681"/>
          </w:p>
        </w:tc>
        <w:bookmarkStart w:id="9682" w:name="_Toc71198724"/>
        <w:bookmarkEnd w:id="9682"/>
      </w:tr>
      <w:tr w:rsidR="00742734" w:rsidRPr="009B2BD3" w:rsidDel="009661CB" w14:paraId="591A00A1" w14:textId="5BA9A06C" w:rsidTr="00B856FB">
        <w:trPr>
          <w:trHeight w:val="1311"/>
          <w:del w:id="9683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3FC97C" w14:textId="45B9640D" w:rsidR="00742734" w:rsidRPr="009B2BD3" w:rsidDel="009661CB" w:rsidRDefault="00742734" w:rsidP="00B856FB">
            <w:pPr>
              <w:rPr>
                <w:del w:id="9684" w:author="Fegie" w:date="2021-04-28T12:03:00Z"/>
                <w:rFonts w:ascii="標楷體" w:eastAsia="標楷體" w:hAnsi="標楷體"/>
              </w:rPr>
            </w:pPr>
            <w:del w:id="9685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例外流程</w:delText>
              </w:r>
              <w:bookmarkStart w:id="9686" w:name="_Toc71198725"/>
              <w:bookmarkEnd w:id="968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2171DC" w14:textId="744023C8" w:rsidR="00742734" w:rsidRPr="009B2BD3" w:rsidDel="009661CB" w:rsidRDefault="00742734" w:rsidP="00B856FB">
            <w:pPr>
              <w:rPr>
                <w:del w:id="9687" w:author="Fegie" w:date="2021-04-28T12:03:00Z"/>
                <w:rFonts w:ascii="標楷體" w:eastAsia="標楷體" w:hAnsi="標楷體"/>
              </w:rPr>
            </w:pPr>
            <w:bookmarkStart w:id="9688" w:name="_Toc71198726"/>
            <w:bookmarkEnd w:id="9688"/>
          </w:p>
        </w:tc>
        <w:bookmarkStart w:id="9689" w:name="_Toc71198727"/>
        <w:bookmarkEnd w:id="9689"/>
      </w:tr>
      <w:tr w:rsidR="00742734" w:rsidRPr="009B2BD3" w:rsidDel="009661CB" w14:paraId="4973F2F3" w14:textId="7E785451" w:rsidTr="00B856FB">
        <w:trPr>
          <w:trHeight w:val="278"/>
          <w:del w:id="969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596F621" w14:textId="3B136B05" w:rsidR="00742734" w:rsidRPr="009B2BD3" w:rsidDel="009661CB" w:rsidRDefault="00742734" w:rsidP="00B856FB">
            <w:pPr>
              <w:rPr>
                <w:del w:id="9691" w:author="Fegie" w:date="2021-04-28T12:03:00Z"/>
                <w:rFonts w:ascii="標楷體" w:eastAsia="標楷體" w:hAnsi="標楷體"/>
              </w:rPr>
            </w:pPr>
            <w:del w:id="9692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執行後狀況 </w:delText>
              </w:r>
              <w:bookmarkStart w:id="9693" w:name="_Toc71198728"/>
              <w:bookmarkEnd w:id="969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6D416F" w14:textId="72FD677E" w:rsidR="00742734" w:rsidRPr="009B2BD3" w:rsidDel="009661CB" w:rsidRDefault="00742734" w:rsidP="00B856FB">
            <w:pPr>
              <w:rPr>
                <w:del w:id="9694" w:author="Fegie" w:date="2021-04-28T12:03:00Z"/>
                <w:rFonts w:ascii="標楷體" w:eastAsia="標楷體" w:hAnsi="標楷體"/>
              </w:rPr>
            </w:pPr>
            <w:bookmarkStart w:id="9695" w:name="_Toc71198729"/>
            <w:bookmarkEnd w:id="9695"/>
          </w:p>
        </w:tc>
        <w:bookmarkStart w:id="9696" w:name="_Toc71198730"/>
        <w:bookmarkEnd w:id="9696"/>
      </w:tr>
      <w:tr w:rsidR="00742734" w:rsidRPr="009B2BD3" w:rsidDel="009661CB" w14:paraId="1CB0C203" w14:textId="4EE8E90E" w:rsidTr="00B856FB">
        <w:trPr>
          <w:trHeight w:val="358"/>
          <w:del w:id="969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3C33E4" w14:textId="7A9AF864" w:rsidR="00742734" w:rsidRPr="009B2BD3" w:rsidDel="009661CB" w:rsidRDefault="00742734" w:rsidP="00B856FB">
            <w:pPr>
              <w:rPr>
                <w:del w:id="9698" w:author="Fegie" w:date="2021-04-28T12:03:00Z"/>
                <w:rFonts w:ascii="標楷體" w:eastAsia="標楷體" w:hAnsi="標楷體"/>
              </w:rPr>
            </w:pPr>
            <w:del w:id="9699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>特別需求</w:delText>
              </w:r>
              <w:bookmarkStart w:id="9700" w:name="_Toc71198731"/>
              <w:bookmarkEnd w:id="970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9F5C9D" w14:textId="26380A1E" w:rsidR="00742734" w:rsidRPr="009B2BD3" w:rsidDel="009661CB" w:rsidRDefault="00742734" w:rsidP="00B856FB">
            <w:pPr>
              <w:rPr>
                <w:del w:id="9701" w:author="Fegie" w:date="2021-04-28T12:03:00Z"/>
                <w:rFonts w:ascii="標楷體" w:eastAsia="標楷體" w:hAnsi="標楷體"/>
              </w:rPr>
            </w:pPr>
            <w:bookmarkStart w:id="9702" w:name="_Toc71198732"/>
            <w:bookmarkEnd w:id="9702"/>
          </w:p>
        </w:tc>
        <w:bookmarkStart w:id="9703" w:name="_Toc71198733"/>
        <w:bookmarkEnd w:id="9703"/>
      </w:tr>
      <w:tr w:rsidR="00742734" w:rsidRPr="009B2BD3" w:rsidDel="009661CB" w14:paraId="38E63995" w14:textId="2E5F340F" w:rsidTr="00B856FB">
        <w:trPr>
          <w:trHeight w:val="278"/>
          <w:del w:id="970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40FC02F" w14:textId="600AD970" w:rsidR="00742734" w:rsidRPr="009B2BD3" w:rsidDel="009661CB" w:rsidRDefault="00742734" w:rsidP="00B856FB">
            <w:pPr>
              <w:rPr>
                <w:del w:id="9705" w:author="Fegie" w:date="2021-04-28T12:03:00Z"/>
                <w:rFonts w:ascii="標楷體" w:eastAsia="標楷體" w:hAnsi="標楷體"/>
              </w:rPr>
            </w:pPr>
            <w:del w:id="9706" w:author="Fegie" w:date="2021-04-28T12:03:00Z">
              <w:r w:rsidRPr="009B2BD3" w:rsidDel="009661CB">
                <w:rPr>
                  <w:rFonts w:ascii="標楷體" w:eastAsia="標楷體" w:hAnsi="標楷體"/>
                </w:rPr>
                <w:delText xml:space="preserve">參考 </w:delText>
              </w:r>
              <w:bookmarkStart w:id="9707" w:name="_Toc71198734"/>
              <w:bookmarkEnd w:id="970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4CB5C6" w14:textId="1B4482EB" w:rsidR="00742734" w:rsidRPr="009B2BD3" w:rsidDel="009661CB" w:rsidRDefault="00742734" w:rsidP="00B856FB">
            <w:pPr>
              <w:rPr>
                <w:del w:id="9708" w:author="Fegie" w:date="2021-04-28T12:03:00Z"/>
                <w:rFonts w:ascii="標楷體" w:eastAsia="標楷體" w:hAnsi="標楷體"/>
              </w:rPr>
            </w:pPr>
            <w:bookmarkStart w:id="9709" w:name="_Toc71198735"/>
            <w:bookmarkEnd w:id="9709"/>
          </w:p>
        </w:tc>
        <w:bookmarkStart w:id="9710" w:name="_Toc71198736"/>
        <w:bookmarkEnd w:id="9710"/>
      </w:tr>
    </w:tbl>
    <w:p w14:paraId="733BDBFF" w14:textId="155CF041" w:rsidR="00742734" w:rsidRPr="009B2BD3" w:rsidDel="009661CB" w:rsidRDefault="00742734" w:rsidP="00742734">
      <w:pPr>
        <w:rPr>
          <w:del w:id="9711" w:author="Fegie" w:date="2021-04-28T12:03:00Z"/>
          <w:rFonts w:ascii="標楷體" w:eastAsia="標楷體" w:hAnsi="標楷體"/>
        </w:rPr>
      </w:pPr>
      <w:bookmarkStart w:id="9712" w:name="_Toc71198737"/>
      <w:bookmarkEnd w:id="9712"/>
    </w:p>
    <w:p w14:paraId="5A73C1CB" w14:textId="2979A80F" w:rsidR="00742734" w:rsidRPr="009B2BD3" w:rsidDel="009661CB" w:rsidRDefault="00742734" w:rsidP="00742734">
      <w:pPr>
        <w:rPr>
          <w:del w:id="9713" w:author="Fegie" w:date="2021-04-28T12:03:00Z"/>
          <w:rFonts w:ascii="標楷體" w:eastAsia="標楷體" w:hAnsi="標楷體"/>
        </w:rPr>
      </w:pPr>
      <w:bookmarkStart w:id="9714" w:name="_Toc71198738"/>
      <w:bookmarkEnd w:id="9714"/>
    </w:p>
    <w:p w14:paraId="25DE61D6" w14:textId="3B311500" w:rsidR="00742734" w:rsidRPr="009B2BD3" w:rsidDel="009661CB" w:rsidRDefault="00742734" w:rsidP="00742734">
      <w:pPr>
        <w:rPr>
          <w:del w:id="9715" w:author="Fegie" w:date="2021-04-28T12:03:00Z"/>
          <w:rFonts w:ascii="標楷體" w:eastAsia="標楷體" w:hAnsi="標楷體"/>
        </w:rPr>
      </w:pPr>
      <w:bookmarkStart w:id="9716" w:name="_Toc71198739"/>
      <w:bookmarkEnd w:id="9716"/>
    </w:p>
    <w:p w14:paraId="5F5C2775" w14:textId="64FF7AC3" w:rsidR="00742734" w:rsidRPr="009B2BD3" w:rsidDel="009661CB" w:rsidRDefault="00742734" w:rsidP="00742734">
      <w:pPr>
        <w:rPr>
          <w:del w:id="9717" w:author="Fegie" w:date="2021-04-28T12:03:00Z"/>
          <w:rFonts w:ascii="標楷體" w:eastAsia="標楷體" w:hAnsi="標楷體"/>
        </w:rPr>
      </w:pPr>
      <w:bookmarkStart w:id="9718" w:name="_Toc71198740"/>
      <w:bookmarkEnd w:id="9718"/>
    </w:p>
    <w:p w14:paraId="6D628FBD" w14:textId="38157BE8" w:rsidR="00742734" w:rsidRPr="009B2BD3" w:rsidDel="009661CB" w:rsidRDefault="00742734" w:rsidP="00742734">
      <w:pPr>
        <w:rPr>
          <w:del w:id="9719" w:author="Fegie" w:date="2021-04-28T12:03:00Z"/>
          <w:rFonts w:ascii="標楷體" w:eastAsia="標楷體" w:hAnsi="標楷體"/>
        </w:rPr>
      </w:pPr>
      <w:bookmarkStart w:id="9720" w:name="_Toc71198741"/>
      <w:bookmarkEnd w:id="9720"/>
    </w:p>
    <w:p w14:paraId="79313680" w14:textId="2B3F50CB" w:rsidR="00742734" w:rsidRPr="009B2BD3" w:rsidDel="009661CB" w:rsidRDefault="00742734" w:rsidP="00742734">
      <w:pPr>
        <w:rPr>
          <w:del w:id="9721" w:author="Fegie" w:date="2021-04-28T12:03:00Z"/>
          <w:rFonts w:ascii="標楷體" w:eastAsia="標楷體" w:hAnsi="標楷體"/>
        </w:rPr>
      </w:pPr>
      <w:bookmarkStart w:id="9722" w:name="_Toc71198742"/>
      <w:bookmarkEnd w:id="9722"/>
    </w:p>
    <w:p w14:paraId="7004BB9E" w14:textId="370B4999" w:rsidR="00742734" w:rsidRPr="009B2BD3" w:rsidDel="009661CB" w:rsidRDefault="00742734" w:rsidP="00742734">
      <w:pPr>
        <w:rPr>
          <w:del w:id="9723" w:author="Fegie" w:date="2021-04-28T12:03:00Z"/>
          <w:rFonts w:ascii="標楷體" w:eastAsia="標楷體" w:hAnsi="標楷體"/>
        </w:rPr>
      </w:pPr>
      <w:bookmarkStart w:id="9724" w:name="_Toc71198743"/>
      <w:bookmarkEnd w:id="9724"/>
    </w:p>
    <w:p w14:paraId="009E84A1" w14:textId="48D24F24" w:rsidR="00742734" w:rsidRPr="009B2BD3" w:rsidDel="009661CB" w:rsidRDefault="00742734" w:rsidP="00742734">
      <w:pPr>
        <w:rPr>
          <w:del w:id="9725" w:author="Fegie" w:date="2021-04-28T12:03:00Z"/>
          <w:rFonts w:ascii="標楷體" w:eastAsia="標楷體" w:hAnsi="標楷體"/>
        </w:rPr>
      </w:pPr>
      <w:del w:id="9726" w:author="Fegie" w:date="2021-04-28T12:03:00Z">
        <w:r w:rsidRPr="009B2BD3" w:rsidDel="009661CB">
          <w:rPr>
            <w:rFonts w:ascii="標楷體" w:eastAsia="標楷體" w:hAnsi="標楷體"/>
          </w:rPr>
          <w:br w:type="page"/>
        </w:r>
      </w:del>
    </w:p>
    <w:p w14:paraId="5C52BB13" w14:textId="27BE87D8" w:rsidR="00742734" w:rsidRPr="009B2BD3" w:rsidDel="009661CB" w:rsidRDefault="00742734" w:rsidP="00742734">
      <w:pPr>
        <w:pStyle w:val="a"/>
        <w:rPr>
          <w:del w:id="9727" w:author="Fegie" w:date="2021-04-28T12:03:00Z"/>
          <w:rFonts w:ascii="標楷體" w:hAnsi="標楷體"/>
        </w:rPr>
      </w:pPr>
      <w:del w:id="9728" w:author="Fegie" w:date="2021-04-28T12:03:00Z">
        <w:r w:rsidRPr="009B2BD3" w:rsidDel="009661CB">
          <w:rPr>
            <w:rFonts w:ascii="標楷體" w:hAnsi="標楷體"/>
          </w:rPr>
          <w:delText>UI畫面</w:delText>
        </w:r>
        <w:bookmarkStart w:id="9729" w:name="_Toc71198744"/>
        <w:bookmarkEnd w:id="9729"/>
      </w:del>
    </w:p>
    <w:p w14:paraId="6CDFB6A5" w14:textId="447B6904" w:rsidR="00A653BB" w:rsidRPr="009B2BD3" w:rsidDel="009661CB" w:rsidRDefault="00742734" w:rsidP="00A653BB">
      <w:pPr>
        <w:pStyle w:val="42"/>
        <w:spacing w:after="72"/>
        <w:ind w:left="1133"/>
        <w:rPr>
          <w:del w:id="9730" w:author="Fegie" w:date="2021-04-28T12:03:00Z"/>
          <w:rFonts w:ascii="標楷體" w:hAnsi="標楷體" w:cs="Times New Roman"/>
          <w:kern w:val="2"/>
          <w:szCs w:val="24"/>
        </w:rPr>
      </w:pPr>
      <w:del w:id="9731" w:author="Fegie" w:date="2021-04-28T12:03:00Z">
        <w:r w:rsidRPr="009B2BD3" w:rsidDel="009661CB">
          <w:rPr>
            <w:rFonts w:ascii="標楷體" w:hAnsi="標楷體" w:hint="eastAsia"/>
          </w:rPr>
          <w:delText>輸入畫面：</w:delText>
        </w:r>
        <w:bookmarkStart w:id="9732" w:name="_Toc71198745"/>
        <w:bookmarkEnd w:id="9732"/>
      </w:del>
    </w:p>
    <w:p w14:paraId="5D6ECF13" w14:textId="06E51AAA" w:rsidR="00A653BB" w:rsidRPr="009B2BD3" w:rsidDel="009661CB" w:rsidRDefault="009412BC" w:rsidP="00A653BB">
      <w:pPr>
        <w:pStyle w:val="42"/>
        <w:spacing w:after="72"/>
        <w:ind w:leftChars="0" w:left="0"/>
        <w:rPr>
          <w:del w:id="9733" w:author="Fegie" w:date="2021-04-28T12:03:00Z"/>
          <w:rFonts w:ascii="標楷體" w:hAnsi="標楷體" w:cs="Times New Roman"/>
          <w:kern w:val="2"/>
          <w:szCs w:val="24"/>
        </w:rPr>
      </w:pPr>
      <w:del w:id="9734" w:author="Fegie" w:date="2021-04-28T12:03:00Z">
        <w:r w:rsidRPr="009412BC" w:rsidDel="009661CB">
          <w:rPr>
            <w:rFonts w:ascii="標楷體" w:hAnsi="標楷體"/>
            <w:noProof/>
          </w:rPr>
          <w:drawing>
            <wp:inline distT="0" distB="0" distL="0" distR="0" wp14:anchorId="61CF4DFF" wp14:editId="68F00F8B">
              <wp:extent cx="7004631" cy="3169920"/>
              <wp:effectExtent l="0" t="0" r="6350" b="0"/>
              <wp:docPr id="16" name="圖片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46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004631" cy="31699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9735" w:author="余家興" w:date="2020-02-07T16:20:00Z">
        <w:del w:id="9736" w:author="Fegie" w:date="2021-04-28T12:03:00Z">
          <w:r w:rsidR="00492797" w:rsidRPr="00492797" w:rsidDel="009661CB">
            <w:rPr>
              <w:noProof/>
            </w:rPr>
            <w:delText xml:space="preserve"> </w:delText>
          </w:r>
          <w:r w:rsidR="00492797" w:rsidRPr="00492797" w:rsidDel="009661CB">
            <w:rPr>
              <w:rFonts w:ascii="標楷體" w:hAnsi="標楷體"/>
              <w:noProof/>
            </w:rPr>
            <w:drawing>
              <wp:inline distT="0" distB="0" distL="0" distR="0" wp14:anchorId="5C913484" wp14:editId="499890CE">
                <wp:extent cx="7009578" cy="3009900"/>
                <wp:effectExtent l="0" t="0" r="0" b="0"/>
                <wp:docPr id="34" name="圖片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09578" cy="3009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9737" w:name="_Toc71198746"/>
      <w:bookmarkEnd w:id="9737"/>
    </w:p>
    <w:p w14:paraId="7F0B04E8" w14:textId="1E3CA322" w:rsidR="00A653BB" w:rsidRPr="009B2BD3" w:rsidDel="009661CB" w:rsidRDefault="00A653BB" w:rsidP="00A653BB">
      <w:pPr>
        <w:pStyle w:val="42"/>
        <w:spacing w:after="72"/>
        <w:ind w:left="1133"/>
        <w:rPr>
          <w:del w:id="9738" w:author="Fegie" w:date="2021-04-28T12:03:00Z"/>
          <w:rFonts w:ascii="標楷體" w:hAnsi="標楷體" w:cs="Times New Roman"/>
          <w:kern w:val="2"/>
          <w:szCs w:val="24"/>
        </w:rPr>
      </w:pPr>
      <w:bookmarkStart w:id="9739" w:name="_Toc71198747"/>
      <w:bookmarkEnd w:id="9739"/>
    </w:p>
    <w:p w14:paraId="64C845E5" w14:textId="03B78252" w:rsidR="00742734" w:rsidRPr="00BC126F" w:rsidDel="009661CB" w:rsidRDefault="00BC126F" w:rsidP="00BC126F">
      <w:pPr>
        <w:pStyle w:val="a"/>
        <w:rPr>
          <w:del w:id="9740" w:author="Fegie" w:date="2021-04-28T12:03:00Z"/>
        </w:rPr>
      </w:pPr>
      <w:del w:id="9741" w:author="Fegie" w:date="2021-04-28T12:03:00Z">
        <w:r w:rsidDel="009661CB">
          <w:rPr>
            <w:rFonts w:hint="eastAsia"/>
          </w:rPr>
          <w:delText>輸入</w:delText>
        </w:r>
        <w:r w:rsidR="00742734" w:rsidRPr="00BC126F" w:rsidDel="009661CB">
          <w:delText>畫面資料說明</w:delText>
        </w:r>
        <w:bookmarkStart w:id="9742" w:name="_Toc71198748"/>
        <w:bookmarkEnd w:id="9742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9743" w:author="88692" w:date="2020-06-16T10:46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530"/>
        <w:gridCol w:w="1670"/>
        <w:gridCol w:w="2376"/>
        <w:gridCol w:w="897"/>
        <w:gridCol w:w="951"/>
        <w:gridCol w:w="608"/>
        <w:gridCol w:w="659"/>
        <w:gridCol w:w="2729"/>
        <w:tblGridChange w:id="9744">
          <w:tblGrid>
            <w:gridCol w:w="540"/>
            <w:gridCol w:w="1842"/>
            <w:gridCol w:w="2376"/>
            <w:gridCol w:w="960"/>
            <w:gridCol w:w="1021"/>
            <w:gridCol w:w="629"/>
            <w:gridCol w:w="671"/>
            <w:gridCol w:w="2983"/>
          </w:tblGrid>
        </w:tblGridChange>
      </w:tblGrid>
      <w:tr w:rsidR="00BC126F" w:rsidRPr="00BC126F" w:rsidDel="009661CB" w14:paraId="1DCD7A72" w14:textId="1732412F" w:rsidTr="00A16035">
        <w:trPr>
          <w:trHeight w:val="388"/>
          <w:jc w:val="center"/>
          <w:del w:id="9745" w:author="Fegie" w:date="2021-04-28T12:03:00Z"/>
          <w:trPrChange w:id="9746" w:author="88692" w:date="2020-06-16T10:46:00Z">
            <w:trPr>
              <w:trHeight w:val="388"/>
              <w:jc w:val="center"/>
            </w:trPr>
          </w:trPrChange>
        </w:trPr>
        <w:tc>
          <w:tcPr>
            <w:tcW w:w="540" w:type="dxa"/>
            <w:vMerge w:val="restart"/>
            <w:tcPrChange w:id="9747" w:author="88692" w:date="2020-06-16T10:46:00Z">
              <w:tcPr>
                <w:tcW w:w="559" w:type="dxa"/>
                <w:vMerge w:val="restart"/>
              </w:tcPr>
            </w:tcPrChange>
          </w:tcPr>
          <w:p w14:paraId="722E47B7" w14:textId="0BF906B1" w:rsidR="00BC126F" w:rsidRPr="00BC126F" w:rsidDel="009661CB" w:rsidRDefault="00BC126F" w:rsidP="00B856FB">
            <w:pPr>
              <w:rPr>
                <w:del w:id="9748" w:author="Fegie" w:date="2021-04-28T12:03:00Z"/>
                <w:rFonts w:ascii="標楷體" w:eastAsia="標楷體" w:hAnsi="標楷體"/>
              </w:rPr>
            </w:pPr>
            <w:del w:id="9749" w:author="Fegie" w:date="2021-04-28T12:03:00Z">
              <w:r w:rsidRPr="00BC126F" w:rsidDel="009661CB">
                <w:rPr>
                  <w:rFonts w:ascii="標楷體" w:eastAsia="標楷體" w:hAnsi="標楷體"/>
                </w:rPr>
                <w:delText>序號</w:delText>
              </w:r>
              <w:bookmarkStart w:id="9750" w:name="_Toc71198749"/>
              <w:bookmarkEnd w:id="9750"/>
            </w:del>
          </w:p>
        </w:tc>
        <w:tc>
          <w:tcPr>
            <w:tcW w:w="1842" w:type="dxa"/>
            <w:vMerge w:val="restart"/>
            <w:tcPrChange w:id="9751" w:author="88692" w:date="2020-06-16T10:46:00Z">
              <w:tcPr>
                <w:tcW w:w="2150" w:type="dxa"/>
                <w:vMerge w:val="restart"/>
              </w:tcPr>
            </w:tcPrChange>
          </w:tcPr>
          <w:p w14:paraId="74823C66" w14:textId="033BE155" w:rsidR="00BC126F" w:rsidRPr="00BC126F" w:rsidDel="009661CB" w:rsidRDefault="00BC126F" w:rsidP="00B856FB">
            <w:pPr>
              <w:rPr>
                <w:del w:id="9752" w:author="Fegie" w:date="2021-04-28T12:03:00Z"/>
                <w:rFonts w:ascii="標楷體" w:eastAsia="標楷體" w:hAnsi="標楷體"/>
              </w:rPr>
            </w:pPr>
            <w:del w:id="9753" w:author="Fegie" w:date="2021-04-28T12:03:00Z">
              <w:r w:rsidRPr="00BC126F" w:rsidDel="009661CB">
                <w:rPr>
                  <w:rFonts w:ascii="標楷體" w:eastAsia="標楷體" w:hAnsi="標楷體"/>
                </w:rPr>
                <w:delText>欄位</w:delText>
              </w:r>
              <w:bookmarkStart w:id="9754" w:name="_Toc71198750"/>
              <w:bookmarkEnd w:id="9754"/>
            </w:del>
          </w:p>
        </w:tc>
        <w:tc>
          <w:tcPr>
            <w:tcW w:w="5657" w:type="dxa"/>
            <w:gridSpan w:val="5"/>
            <w:tcPrChange w:id="9755" w:author="88692" w:date="2020-06-16T10:46:00Z">
              <w:tcPr>
                <w:tcW w:w="4874" w:type="dxa"/>
                <w:gridSpan w:val="5"/>
              </w:tcPr>
            </w:tcPrChange>
          </w:tcPr>
          <w:p w14:paraId="43541E40" w14:textId="597D3DB2" w:rsidR="00BC126F" w:rsidRPr="00BC126F" w:rsidDel="009661CB" w:rsidRDefault="00BC126F" w:rsidP="00BC126F">
            <w:pPr>
              <w:jc w:val="center"/>
              <w:rPr>
                <w:del w:id="9756" w:author="Fegie" w:date="2021-04-28T12:03:00Z"/>
                <w:rFonts w:ascii="標楷體" w:eastAsia="標楷體" w:hAnsi="標楷體"/>
              </w:rPr>
            </w:pPr>
            <w:del w:id="9757" w:author="Fegie" w:date="2021-04-28T12:03:00Z">
              <w:r w:rsidRPr="00BC126F" w:rsidDel="009661CB">
                <w:rPr>
                  <w:rFonts w:ascii="標楷體" w:eastAsia="標楷體" w:hAnsi="標楷體"/>
                </w:rPr>
                <w:delText>說明</w:delText>
              </w:r>
              <w:bookmarkStart w:id="9758" w:name="_Toc71198751"/>
              <w:bookmarkEnd w:id="9758"/>
            </w:del>
          </w:p>
        </w:tc>
        <w:tc>
          <w:tcPr>
            <w:tcW w:w="2983" w:type="dxa"/>
            <w:vMerge w:val="restart"/>
            <w:tcPrChange w:id="9759" w:author="88692" w:date="2020-06-16T10:46:00Z">
              <w:tcPr>
                <w:tcW w:w="3439" w:type="dxa"/>
                <w:vMerge w:val="restart"/>
              </w:tcPr>
            </w:tcPrChange>
          </w:tcPr>
          <w:p w14:paraId="0D194735" w14:textId="144787D2" w:rsidR="00BC126F" w:rsidRPr="00BC126F" w:rsidDel="009661CB" w:rsidRDefault="00BC126F" w:rsidP="00B856FB">
            <w:pPr>
              <w:rPr>
                <w:del w:id="9760" w:author="Fegie" w:date="2021-04-28T12:03:00Z"/>
                <w:rFonts w:ascii="標楷體" w:eastAsia="標楷體" w:hAnsi="標楷體"/>
              </w:rPr>
            </w:pPr>
            <w:del w:id="9761" w:author="Fegie" w:date="2021-04-28T12:03:00Z">
              <w:r w:rsidRPr="00BC126F" w:rsidDel="009661CB">
                <w:rPr>
                  <w:rFonts w:ascii="標楷體" w:eastAsia="標楷體" w:hAnsi="標楷體"/>
                </w:rPr>
                <w:delText>處理邏輯及注意事項</w:delText>
              </w:r>
              <w:bookmarkStart w:id="9762" w:name="_Toc71198752"/>
              <w:bookmarkEnd w:id="9762"/>
            </w:del>
          </w:p>
        </w:tc>
        <w:bookmarkStart w:id="9763" w:name="_Toc71198753"/>
        <w:bookmarkEnd w:id="9763"/>
      </w:tr>
      <w:tr w:rsidR="00BC126F" w:rsidRPr="00BC126F" w:rsidDel="009661CB" w14:paraId="79D5231D" w14:textId="4501F043" w:rsidTr="00A16035">
        <w:trPr>
          <w:trHeight w:val="244"/>
          <w:jc w:val="center"/>
          <w:del w:id="9764" w:author="Fegie" w:date="2021-04-28T12:03:00Z"/>
          <w:trPrChange w:id="9765" w:author="88692" w:date="2020-06-16T10:46:00Z">
            <w:trPr>
              <w:trHeight w:val="244"/>
              <w:jc w:val="center"/>
            </w:trPr>
          </w:trPrChange>
        </w:trPr>
        <w:tc>
          <w:tcPr>
            <w:tcW w:w="540" w:type="dxa"/>
            <w:vMerge/>
            <w:tcPrChange w:id="9766" w:author="88692" w:date="2020-06-16T10:46:00Z">
              <w:tcPr>
                <w:tcW w:w="559" w:type="dxa"/>
                <w:vMerge/>
              </w:tcPr>
            </w:tcPrChange>
          </w:tcPr>
          <w:p w14:paraId="6EDF381C" w14:textId="7DFB5CE5" w:rsidR="00BC126F" w:rsidRPr="00BC126F" w:rsidDel="009661CB" w:rsidRDefault="00BC126F" w:rsidP="00B856FB">
            <w:pPr>
              <w:rPr>
                <w:del w:id="9767" w:author="Fegie" w:date="2021-04-28T12:03:00Z"/>
                <w:rFonts w:ascii="標楷體" w:eastAsia="標楷體" w:hAnsi="標楷體"/>
              </w:rPr>
            </w:pPr>
            <w:bookmarkStart w:id="9768" w:name="_Toc71198754"/>
            <w:bookmarkEnd w:id="9768"/>
          </w:p>
        </w:tc>
        <w:tc>
          <w:tcPr>
            <w:tcW w:w="1842" w:type="dxa"/>
            <w:vMerge/>
            <w:tcPrChange w:id="9769" w:author="88692" w:date="2020-06-16T10:46:00Z">
              <w:tcPr>
                <w:tcW w:w="2150" w:type="dxa"/>
                <w:vMerge/>
              </w:tcPr>
            </w:tcPrChange>
          </w:tcPr>
          <w:p w14:paraId="04787C11" w14:textId="2F27BF91" w:rsidR="00BC126F" w:rsidRPr="00BC126F" w:rsidDel="009661CB" w:rsidRDefault="00BC126F" w:rsidP="00B856FB">
            <w:pPr>
              <w:rPr>
                <w:del w:id="9770" w:author="Fegie" w:date="2021-04-28T12:03:00Z"/>
                <w:rFonts w:ascii="標楷體" w:eastAsia="標楷體" w:hAnsi="標楷體"/>
              </w:rPr>
            </w:pPr>
            <w:bookmarkStart w:id="9771" w:name="_Toc71198755"/>
            <w:bookmarkEnd w:id="9771"/>
          </w:p>
        </w:tc>
        <w:tc>
          <w:tcPr>
            <w:tcW w:w="2376" w:type="dxa"/>
            <w:tcPrChange w:id="9772" w:author="88692" w:date="2020-06-16T10:46:00Z">
              <w:tcPr>
                <w:tcW w:w="1296" w:type="dxa"/>
              </w:tcPr>
            </w:tcPrChange>
          </w:tcPr>
          <w:p w14:paraId="1D3C4F40" w14:textId="7830D100" w:rsidR="00BC126F" w:rsidRPr="00BC126F" w:rsidDel="009661CB" w:rsidRDefault="00BC126F" w:rsidP="00B856FB">
            <w:pPr>
              <w:rPr>
                <w:del w:id="9773" w:author="Fegie" w:date="2021-04-28T12:03:00Z"/>
                <w:rFonts w:ascii="標楷體" w:eastAsia="標楷體" w:hAnsi="標楷體"/>
              </w:rPr>
            </w:pPr>
            <w:del w:id="9774" w:author="Fegie" w:date="2021-04-28T12:03:00Z">
              <w:r w:rsidRPr="00A04243" w:rsidDel="009661CB">
                <w:rPr>
                  <w:rFonts w:ascii="標楷體" w:eastAsia="標楷體" w:hAnsi="標楷體" w:hint="eastAsia"/>
                </w:rPr>
                <w:delText>資料型態長度</w:delText>
              </w:r>
              <w:bookmarkStart w:id="9775" w:name="_Toc71198756"/>
              <w:bookmarkEnd w:id="9775"/>
            </w:del>
          </w:p>
        </w:tc>
        <w:tc>
          <w:tcPr>
            <w:tcW w:w="960" w:type="dxa"/>
            <w:tcPrChange w:id="9776" w:author="88692" w:date="2020-06-16T10:46:00Z">
              <w:tcPr>
                <w:tcW w:w="1072" w:type="dxa"/>
              </w:tcPr>
            </w:tcPrChange>
          </w:tcPr>
          <w:p w14:paraId="2DB91122" w14:textId="3451F6EF" w:rsidR="00BC126F" w:rsidRPr="00BC126F" w:rsidDel="009661CB" w:rsidRDefault="00BC126F" w:rsidP="00B856FB">
            <w:pPr>
              <w:rPr>
                <w:del w:id="9777" w:author="Fegie" w:date="2021-04-28T12:03:00Z"/>
                <w:rFonts w:ascii="標楷體" w:eastAsia="標楷體" w:hAnsi="標楷體"/>
              </w:rPr>
            </w:pPr>
            <w:del w:id="9778" w:author="Fegie" w:date="2021-04-28T12:03:00Z">
              <w:r w:rsidRPr="00BC126F" w:rsidDel="009661CB">
                <w:rPr>
                  <w:rFonts w:ascii="標楷體" w:eastAsia="標楷體" w:hAnsi="標楷體"/>
                </w:rPr>
                <w:delText>預設值</w:delText>
              </w:r>
              <w:bookmarkStart w:id="9779" w:name="_Toc71198757"/>
              <w:bookmarkEnd w:id="9779"/>
            </w:del>
          </w:p>
        </w:tc>
        <w:tc>
          <w:tcPr>
            <w:tcW w:w="1021" w:type="dxa"/>
            <w:tcPrChange w:id="9780" w:author="88692" w:date="2020-06-16T10:46:00Z">
              <w:tcPr>
                <w:tcW w:w="1147" w:type="dxa"/>
              </w:tcPr>
            </w:tcPrChange>
          </w:tcPr>
          <w:p w14:paraId="2FD318C0" w14:textId="51AFC57A" w:rsidR="00BC126F" w:rsidRPr="00BC126F" w:rsidDel="009661CB" w:rsidRDefault="00BC126F" w:rsidP="00B856FB">
            <w:pPr>
              <w:rPr>
                <w:del w:id="9781" w:author="Fegie" w:date="2021-04-28T12:03:00Z"/>
                <w:rFonts w:ascii="標楷體" w:eastAsia="標楷體" w:hAnsi="標楷體"/>
              </w:rPr>
            </w:pPr>
            <w:del w:id="9782" w:author="Fegie" w:date="2021-04-28T12:03:00Z">
              <w:r w:rsidRPr="00BC126F" w:rsidDel="009661CB">
                <w:rPr>
                  <w:rFonts w:ascii="標楷體" w:eastAsia="標楷體" w:hAnsi="標楷體"/>
                </w:rPr>
                <w:delText>選單內容</w:delText>
              </w:r>
              <w:bookmarkStart w:id="9783" w:name="_Toc71198758"/>
              <w:bookmarkEnd w:id="9783"/>
            </w:del>
          </w:p>
        </w:tc>
        <w:tc>
          <w:tcPr>
            <w:tcW w:w="629" w:type="dxa"/>
            <w:tcPrChange w:id="9784" w:author="88692" w:date="2020-06-16T10:46:00Z">
              <w:tcPr>
                <w:tcW w:w="667" w:type="dxa"/>
              </w:tcPr>
            </w:tcPrChange>
          </w:tcPr>
          <w:p w14:paraId="50693798" w14:textId="7A19F872" w:rsidR="00BC126F" w:rsidRPr="00BC126F" w:rsidDel="009661CB" w:rsidRDefault="00BC126F" w:rsidP="00B856FB">
            <w:pPr>
              <w:rPr>
                <w:del w:id="9785" w:author="Fegie" w:date="2021-04-28T12:03:00Z"/>
                <w:rFonts w:ascii="標楷體" w:eastAsia="標楷體" w:hAnsi="標楷體"/>
              </w:rPr>
            </w:pPr>
            <w:del w:id="9786" w:author="Fegie" w:date="2021-04-28T12:03:00Z">
              <w:r w:rsidRPr="00BC126F" w:rsidDel="009661CB">
                <w:rPr>
                  <w:rFonts w:ascii="標楷體" w:eastAsia="標楷體" w:hAnsi="標楷體"/>
                </w:rPr>
                <w:delText>必填</w:delText>
              </w:r>
              <w:bookmarkStart w:id="9787" w:name="_Toc71198759"/>
              <w:bookmarkEnd w:id="9787"/>
            </w:del>
          </w:p>
        </w:tc>
        <w:tc>
          <w:tcPr>
            <w:tcW w:w="671" w:type="dxa"/>
            <w:tcPrChange w:id="9788" w:author="88692" w:date="2020-06-16T10:46:00Z">
              <w:tcPr>
                <w:tcW w:w="692" w:type="dxa"/>
              </w:tcPr>
            </w:tcPrChange>
          </w:tcPr>
          <w:p w14:paraId="6F86A4BF" w14:textId="7F94AD97" w:rsidR="00BC126F" w:rsidRPr="00BC126F" w:rsidDel="009661CB" w:rsidRDefault="00BC126F" w:rsidP="00B856FB">
            <w:pPr>
              <w:rPr>
                <w:del w:id="9789" w:author="Fegie" w:date="2021-04-28T12:03:00Z"/>
                <w:rFonts w:ascii="標楷體" w:eastAsia="標楷體" w:hAnsi="標楷體"/>
              </w:rPr>
            </w:pPr>
            <w:del w:id="9790" w:author="Fegie" w:date="2021-04-28T12:03:00Z">
              <w:r w:rsidRPr="00BC126F" w:rsidDel="009661CB">
                <w:rPr>
                  <w:rFonts w:ascii="標楷體" w:eastAsia="標楷體" w:hAnsi="標楷體"/>
                </w:rPr>
                <w:delText>R/W</w:delText>
              </w:r>
              <w:bookmarkStart w:id="9791" w:name="_Toc71198760"/>
              <w:bookmarkEnd w:id="9791"/>
            </w:del>
          </w:p>
        </w:tc>
        <w:tc>
          <w:tcPr>
            <w:tcW w:w="2983" w:type="dxa"/>
            <w:vMerge/>
            <w:tcPrChange w:id="9792" w:author="88692" w:date="2020-06-16T10:46:00Z">
              <w:tcPr>
                <w:tcW w:w="3439" w:type="dxa"/>
                <w:vMerge/>
              </w:tcPr>
            </w:tcPrChange>
          </w:tcPr>
          <w:p w14:paraId="1B6B2E1F" w14:textId="05D48513" w:rsidR="00BC126F" w:rsidRPr="00BC126F" w:rsidDel="009661CB" w:rsidRDefault="00BC126F" w:rsidP="00B856FB">
            <w:pPr>
              <w:rPr>
                <w:del w:id="9793" w:author="Fegie" w:date="2021-04-28T12:03:00Z"/>
                <w:rFonts w:ascii="標楷體" w:eastAsia="標楷體" w:hAnsi="標楷體"/>
              </w:rPr>
            </w:pPr>
            <w:bookmarkStart w:id="9794" w:name="_Toc71198761"/>
            <w:bookmarkEnd w:id="9794"/>
          </w:p>
        </w:tc>
        <w:bookmarkStart w:id="9795" w:name="_Toc71198762"/>
        <w:bookmarkEnd w:id="9795"/>
      </w:tr>
      <w:tr w:rsidR="00BC126F" w:rsidRPr="00BC126F" w:rsidDel="009661CB" w14:paraId="1B3E3283" w14:textId="19A57574" w:rsidTr="00A16035">
        <w:trPr>
          <w:trHeight w:val="244"/>
          <w:jc w:val="center"/>
          <w:del w:id="9796" w:author="Fegie" w:date="2021-04-28T12:03:00Z"/>
          <w:trPrChange w:id="9797" w:author="88692" w:date="2020-06-16T10:46:00Z">
            <w:trPr>
              <w:trHeight w:val="244"/>
              <w:jc w:val="center"/>
            </w:trPr>
          </w:trPrChange>
        </w:trPr>
        <w:tc>
          <w:tcPr>
            <w:tcW w:w="540" w:type="dxa"/>
            <w:tcPrChange w:id="9798" w:author="88692" w:date="2020-06-16T10:46:00Z">
              <w:tcPr>
                <w:tcW w:w="559" w:type="dxa"/>
              </w:tcPr>
            </w:tcPrChange>
          </w:tcPr>
          <w:p w14:paraId="00B11729" w14:textId="026B377C" w:rsidR="00BC126F" w:rsidRPr="00BC126F" w:rsidDel="009661CB" w:rsidRDefault="00BC126F" w:rsidP="00B856FB">
            <w:pPr>
              <w:rPr>
                <w:del w:id="9799" w:author="Fegie" w:date="2021-04-28T12:03:00Z"/>
                <w:rFonts w:ascii="標楷體" w:eastAsia="標楷體" w:hAnsi="標楷體"/>
              </w:rPr>
            </w:pPr>
            <w:del w:id="9800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1.</w:delText>
              </w:r>
              <w:bookmarkStart w:id="9801" w:name="_Toc71198763"/>
              <w:bookmarkEnd w:id="9801"/>
            </w:del>
          </w:p>
        </w:tc>
        <w:tc>
          <w:tcPr>
            <w:tcW w:w="1842" w:type="dxa"/>
            <w:tcPrChange w:id="9802" w:author="88692" w:date="2020-06-16T10:46:00Z">
              <w:tcPr>
                <w:tcW w:w="2150" w:type="dxa"/>
              </w:tcPr>
            </w:tcPrChange>
          </w:tcPr>
          <w:p w14:paraId="24D22AAE" w14:textId="31E2F2C0" w:rsidR="00BC126F" w:rsidRPr="00BC126F" w:rsidDel="009661CB" w:rsidRDefault="00BC126F" w:rsidP="00B856FB">
            <w:pPr>
              <w:rPr>
                <w:del w:id="9803" w:author="Fegie" w:date="2021-04-28T12:03:00Z"/>
                <w:rFonts w:ascii="標楷體" w:eastAsia="標楷體" w:hAnsi="標楷體"/>
              </w:rPr>
            </w:pPr>
            <w:del w:id="9804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功能</w:delText>
              </w:r>
              <w:bookmarkStart w:id="9805" w:name="_Toc71198764"/>
              <w:bookmarkEnd w:id="9805"/>
            </w:del>
          </w:p>
        </w:tc>
        <w:tc>
          <w:tcPr>
            <w:tcW w:w="2376" w:type="dxa"/>
            <w:tcPrChange w:id="9806" w:author="88692" w:date="2020-06-16T10:46:00Z">
              <w:tcPr>
                <w:tcW w:w="1296" w:type="dxa"/>
              </w:tcPr>
            </w:tcPrChange>
          </w:tcPr>
          <w:p w14:paraId="2DBC2430" w14:textId="6B716624" w:rsidR="00BC126F" w:rsidRPr="00BC126F" w:rsidDel="009661CB" w:rsidRDefault="00BC126F" w:rsidP="00B856FB">
            <w:pPr>
              <w:rPr>
                <w:del w:id="9807" w:author="Fegie" w:date="2021-04-28T12:03:00Z"/>
                <w:rFonts w:ascii="標楷體" w:eastAsia="標楷體" w:hAnsi="標楷體"/>
              </w:rPr>
            </w:pPr>
            <w:del w:id="9808" w:author="Fegie" w:date="2021-04-28T12:03:00Z">
              <w:r w:rsidDel="009661CB">
                <w:rPr>
                  <w:rFonts w:ascii="標楷體" w:eastAsia="標楷體" w:hAnsi="標楷體"/>
                </w:rPr>
                <w:delText>9</w:delText>
              </w:r>
              <w:bookmarkStart w:id="9809" w:name="_Toc71198765"/>
              <w:bookmarkEnd w:id="9809"/>
            </w:del>
          </w:p>
        </w:tc>
        <w:tc>
          <w:tcPr>
            <w:tcW w:w="960" w:type="dxa"/>
            <w:tcPrChange w:id="9810" w:author="88692" w:date="2020-06-16T10:46:00Z">
              <w:tcPr>
                <w:tcW w:w="1072" w:type="dxa"/>
              </w:tcPr>
            </w:tcPrChange>
          </w:tcPr>
          <w:p w14:paraId="25C515A6" w14:textId="786851C9" w:rsidR="00BC126F" w:rsidRPr="00BC126F" w:rsidDel="009661CB" w:rsidRDefault="00BC126F" w:rsidP="00B856FB">
            <w:pPr>
              <w:rPr>
                <w:del w:id="9811" w:author="Fegie" w:date="2021-04-28T12:03:00Z"/>
                <w:rFonts w:ascii="標楷體" w:eastAsia="標楷體" w:hAnsi="標楷體"/>
              </w:rPr>
            </w:pPr>
            <w:bookmarkStart w:id="9812" w:name="_Toc71198766"/>
            <w:bookmarkEnd w:id="9812"/>
          </w:p>
        </w:tc>
        <w:tc>
          <w:tcPr>
            <w:tcW w:w="1021" w:type="dxa"/>
            <w:tcPrChange w:id="9813" w:author="88692" w:date="2020-06-16T10:46:00Z">
              <w:tcPr>
                <w:tcW w:w="1147" w:type="dxa"/>
              </w:tcPr>
            </w:tcPrChange>
          </w:tcPr>
          <w:p w14:paraId="14DC5916" w14:textId="5AB8535A" w:rsidR="00BC126F" w:rsidRPr="00BC126F" w:rsidDel="009661CB" w:rsidRDefault="00BC126F" w:rsidP="00B856FB">
            <w:pPr>
              <w:rPr>
                <w:del w:id="9814" w:author="Fegie" w:date="2021-04-28T12:03:00Z"/>
                <w:rFonts w:ascii="標楷體" w:eastAsia="標楷體" w:hAnsi="標楷體"/>
              </w:rPr>
            </w:pPr>
            <w:del w:id="9815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9816" w:name="_Toc71198767"/>
              <w:bookmarkEnd w:id="9816"/>
            </w:del>
          </w:p>
        </w:tc>
        <w:tc>
          <w:tcPr>
            <w:tcW w:w="629" w:type="dxa"/>
            <w:tcPrChange w:id="9817" w:author="88692" w:date="2020-06-16T10:46:00Z">
              <w:tcPr>
                <w:tcW w:w="667" w:type="dxa"/>
              </w:tcPr>
            </w:tcPrChange>
          </w:tcPr>
          <w:p w14:paraId="64525FAB" w14:textId="1C6AC06E" w:rsidR="00BC126F" w:rsidRPr="00BC126F" w:rsidDel="009661CB" w:rsidRDefault="00BC126F" w:rsidP="00B856FB">
            <w:pPr>
              <w:rPr>
                <w:del w:id="9818" w:author="Fegie" w:date="2021-04-28T12:03:00Z"/>
                <w:rFonts w:ascii="標楷體" w:eastAsia="標楷體" w:hAnsi="標楷體"/>
              </w:rPr>
            </w:pPr>
            <w:del w:id="9819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9820" w:name="_Toc71198768"/>
              <w:bookmarkEnd w:id="9820"/>
            </w:del>
          </w:p>
        </w:tc>
        <w:tc>
          <w:tcPr>
            <w:tcW w:w="671" w:type="dxa"/>
            <w:tcPrChange w:id="9821" w:author="88692" w:date="2020-06-16T10:46:00Z">
              <w:tcPr>
                <w:tcW w:w="692" w:type="dxa"/>
              </w:tcPr>
            </w:tcPrChange>
          </w:tcPr>
          <w:p w14:paraId="472D0DEE" w14:textId="46650BC2" w:rsidR="00BC126F" w:rsidRPr="00BC126F" w:rsidDel="009661CB" w:rsidRDefault="00BC126F" w:rsidP="00B856FB">
            <w:pPr>
              <w:rPr>
                <w:del w:id="9822" w:author="Fegie" w:date="2021-04-28T12:03:00Z"/>
                <w:rFonts w:ascii="標楷體" w:eastAsia="標楷體" w:hAnsi="標楷體"/>
              </w:rPr>
            </w:pPr>
            <w:bookmarkStart w:id="9823" w:name="_Toc71198769"/>
            <w:bookmarkEnd w:id="9823"/>
          </w:p>
        </w:tc>
        <w:tc>
          <w:tcPr>
            <w:tcW w:w="2983" w:type="dxa"/>
            <w:tcPrChange w:id="9824" w:author="88692" w:date="2020-06-16T10:46:00Z">
              <w:tcPr>
                <w:tcW w:w="3439" w:type="dxa"/>
              </w:tcPr>
            </w:tcPrChange>
          </w:tcPr>
          <w:p w14:paraId="267C4DB6" w14:textId="0933D570" w:rsidR="00BC126F" w:rsidRPr="00BC126F" w:rsidDel="009661CB" w:rsidRDefault="00BC126F" w:rsidP="00B856FB">
            <w:pPr>
              <w:rPr>
                <w:del w:id="9825" w:author="Fegie" w:date="2021-04-28T12:03:00Z"/>
                <w:rFonts w:ascii="標楷體" w:eastAsia="標楷體" w:hAnsi="標楷體"/>
              </w:rPr>
            </w:pPr>
            <w:del w:id="9826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9827" w:name="_Toc71198770"/>
              <w:bookmarkEnd w:id="9827"/>
            </w:del>
          </w:p>
          <w:p w14:paraId="09BE0853" w14:textId="700D2491" w:rsidR="00BC126F" w:rsidRPr="00BC126F" w:rsidDel="009661CB" w:rsidRDefault="00BC126F" w:rsidP="00B63946">
            <w:pPr>
              <w:rPr>
                <w:del w:id="9828" w:author="Fegie" w:date="2021-04-28T12:03:00Z"/>
                <w:rFonts w:ascii="標楷體" w:eastAsia="標楷體" w:hAnsi="標楷體"/>
              </w:rPr>
            </w:pPr>
            <w:del w:id="9829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1: 新增</w:delText>
              </w:r>
              <w:bookmarkStart w:id="9830" w:name="_Toc71198771"/>
              <w:bookmarkEnd w:id="9830"/>
            </w:del>
          </w:p>
          <w:p w14:paraId="5A521D63" w14:textId="1C80F0E0" w:rsidR="00BC126F" w:rsidRPr="00BC126F" w:rsidDel="009661CB" w:rsidRDefault="00BC126F" w:rsidP="00BC126F">
            <w:pPr>
              <w:rPr>
                <w:del w:id="9831" w:author="Fegie" w:date="2021-04-28T12:03:00Z"/>
                <w:rFonts w:ascii="標楷體" w:eastAsia="標楷體" w:hAnsi="標楷體"/>
              </w:rPr>
            </w:pPr>
            <w:del w:id="9832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2</w:delText>
              </w:r>
              <w:r w:rsidRPr="00BC126F" w:rsidDel="009661CB">
                <w:rPr>
                  <w:rFonts w:ascii="標楷體" w:eastAsia="標楷體" w:hAnsi="標楷體"/>
                </w:rPr>
                <w:delText>: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 xml:space="preserve"> 修改</w:delText>
              </w:r>
              <w:bookmarkStart w:id="9833" w:name="_Toc71198772"/>
              <w:bookmarkEnd w:id="9833"/>
            </w:del>
          </w:p>
        </w:tc>
        <w:bookmarkStart w:id="9834" w:name="_Toc71198773"/>
        <w:bookmarkEnd w:id="9834"/>
      </w:tr>
      <w:tr w:rsidR="00BC126F" w:rsidRPr="00BC126F" w:rsidDel="009661CB" w14:paraId="00BBB339" w14:textId="5F14F4DD" w:rsidTr="00A16035">
        <w:trPr>
          <w:trHeight w:val="291"/>
          <w:jc w:val="center"/>
          <w:del w:id="9835" w:author="Fegie" w:date="2021-04-28T12:03:00Z"/>
          <w:trPrChange w:id="9836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9837" w:author="88692" w:date="2020-06-16T10:46:00Z">
              <w:tcPr>
                <w:tcW w:w="559" w:type="dxa"/>
              </w:tcPr>
            </w:tcPrChange>
          </w:tcPr>
          <w:p w14:paraId="3C24935F" w14:textId="02DB8D2B" w:rsidR="00BC126F" w:rsidRPr="00BC126F" w:rsidDel="009661CB" w:rsidRDefault="00BC126F" w:rsidP="00B856FB">
            <w:pPr>
              <w:rPr>
                <w:del w:id="9838" w:author="Fegie" w:date="2021-04-28T12:03:00Z"/>
                <w:rFonts w:ascii="標楷體" w:eastAsia="標楷體" w:hAnsi="標楷體"/>
              </w:rPr>
            </w:pPr>
            <w:del w:id="9839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2</w:delText>
              </w:r>
              <w:bookmarkStart w:id="9840" w:name="_Toc71198774"/>
              <w:bookmarkEnd w:id="9840"/>
            </w:del>
          </w:p>
        </w:tc>
        <w:tc>
          <w:tcPr>
            <w:tcW w:w="1842" w:type="dxa"/>
            <w:tcPrChange w:id="9841" w:author="88692" w:date="2020-06-16T10:46:00Z">
              <w:tcPr>
                <w:tcW w:w="2150" w:type="dxa"/>
              </w:tcPr>
            </w:tcPrChange>
          </w:tcPr>
          <w:p w14:paraId="62367DCC" w14:textId="78214479" w:rsidR="00BC126F" w:rsidRPr="00CE781C" w:rsidDel="009661CB" w:rsidRDefault="0017057F">
            <w:pPr>
              <w:rPr>
                <w:del w:id="9842" w:author="Fegie" w:date="2021-04-28T12:03:00Z"/>
                <w:rFonts w:ascii="標楷體" w:eastAsia="標楷體" w:hAnsi="標楷體"/>
                <w:color w:val="FF0000"/>
              </w:rPr>
            </w:pPr>
            <w:del w:id="9843" w:author="Fegie" w:date="2021-04-28T12:03:00Z">
              <w:r w:rsidRPr="00CE781C" w:rsidDel="009661CB">
                <w:rPr>
                  <w:rFonts w:ascii="標楷體" w:eastAsia="標楷體" w:hAnsi="標楷體"/>
                  <w:color w:val="FF0000"/>
                </w:rPr>
                <w:delText>統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一</w:delText>
              </w:r>
              <w:r w:rsidRPr="00CE781C" w:rsidDel="009661CB">
                <w:rPr>
                  <w:rFonts w:ascii="標楷體" w:eastAsia="標楷體" w:hAnsi="標楷體"/>
                  <w:color w:val="FF0000"/>
                </w:rPr>
                <w:delText>編</w:delText>
              </w:r>
              <w:r w:rsidRPr="00CE781C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號</w:delText>
              </w:r>
              <w:bookmarkStart w:id="9844" w:name="_Toc71198775"/>
              <w:bookmarkEnd w:id="9844"/>
            </w:del>
          </w:p>
        </w:tc>
        <w:tc>
          <w:tcPr>
            <w:tcW w:w="2376" w:type="dxa"/>
            <w:tcPrChange w:id="9845" w:author="88692" w:date="2020-06-16T10:46:00Z">
              <w:tcPr>
                <w:tcW w:w="1296" w:type="dxa"/>
              </w:tcPr>
            </w:tcPrChange>
          </w:tcPr>
          <w:p w14:paraId="5F84F697" w14:textId="30FD3D70" w:rsidR="00BC126F" w:rsidRPr="00BC126F" w:rsidDel="009661CB" w:rsidRDefault="00BC126F" w:rsidP="00B856FB">
            <w:pPr>
              <w:rPr>
                <w:del w:id="9846" w:author="Fegie" w:date="2021-04-28T12:03:00Z"/>
                <w:rFonts w:ascii="標楷體" w:eastAsia="標楷體" w:hAnsi="標楷體"/>
              </w:rPr>
            </w:pPr>
            <w:del w:id="9847" w:author="Fegie" w:date="2021-04-28T12:03:00Z">
              <w:r w:rsidDel="009661CB">
                <w:rPr>
                  <w:rFonts w:ascii="標楷體" w:eastAsia="標楷體" w:hAnsi="標楷體"/>
                </w:rPr>
                <w:delText>X(10)</w:delText>
              </w:r>
              <w:bookmarkStart w:id="9848" w:name="_Toc71198776"/>
              <w:bookmarkEnd w:id="9848"/>
            </w:del>
          </w:p>
        </w:tc>
        <w:tc>
          <w:tcPr>
            <w:tcW w:w="960" w:type="dxa"/>
            <w:tcPrChange w:id="9849" w:author="88692" w:date="2020-06-16T10:46:00Z">
              <w:tcPr>
                <w:tcW w:w="1072" w:type="dxa"/>
              </w:tcPr>
            </w:tcPrChange>
          </w:tcPr>
          <w:p w14:paraId="0AF4E5E3" w14:textId="7E2AB75E" w:rsidR="00BC126F" w:rsidRPr="00BC126F" w:rsidDel="009661CB" w:rsidRDefault="00BC126F" w:rsidP="00B856FB">
            <w:pPr>
              <w:rPr>
                <w:del w:id="9850" w:author="Fegie" w:date="2021-04-28T12:03:00Z"/>
                <w:rFonts w:ascii="標楷體" w:eastAsia="標楷體" w:hAnsi="標楷體"/>
              </w:rPr>
            </w:pPr>
            <w:bookmarkStart w:id="9851" w:name="_Toc71198777"/>
            <w:bookmarkEnd w:id="9851"/>
          </w:p>
        </w:tc>
        <w:tc>
          <w:tcPr>
            <w:tcW w:w="1021" w:type="dxa"/>
            <w:tcPrChange w:id="9852" w:author="88692" w:date="2020-06-16T10:46:00Z">
              <w:tcPr>
                <w:tcW w:w="1147" w:type="dxa"/>
              </w:tcPr>
            </w:tcPrChange>
          </w:tcPr>
          <w:p w14:paraId="7023DF92" w14:textId="47C98E81" w:rsidR="00BC126F" w:rsidRPr="00BC126F" w:rsidDel="009661CB" w:rsidRDefault="00BC126F" w:rsidP="00B856FB">
            <w:pPr>
              <w:rPr>
                <w:del w:id="9853" w:author="Fegie" w:date="2021-04-28T12:03:00Z"/>
                <w:rFonts w:ascii="標楷體" w:eastAsia="標楷體" w:hAnsi="標楷體"/>
              </w:rPr>
            </w:pPr>
            <w:bookmarkStart w:id="9854" w:name="_Toc71198778"/>
            <w:bookmarkEnd w:id="9854"/>
          </w:p>
        </w:tc>
        <w:tc>
          <w:tcPr>
            <w:tcW w:w="629" w:type="dxa"/>
            <w:tcPrChange w:id="9855" w:author="88692" w:date="2020-06-16T10:46:00Z">
              <w:tcPr>
                <w:tcW w:w="667" w:type="dxa"/>
              </w:tcPr>
            </w:tcPrChange>
          </w:tcPr>
          <w:p w14:paraId="2B44E764" w14:textId="591C4690" w:rsidR="00BC126F" w:rsidRPr="00BC126F" w:rsidDel="009661CB" w:rsidRDefault="00BC126F" w:rsidP="00B856FB">
            <w:pPr>
              <w:rPr>
                <w:del w:id="9856" w:author="Fegie" w:date="2021-04-28T12:03:00Z"/>
                <w:rFonts w:ascii="標楷體" w:eastAsia="標楷體" w:hAnsi="標楷體"/>
              </w:rPr>
            </w:pPr>
            <w:del w:id="9857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9858" w:name="_Toc71198779"/>
              <w:bookmarkEnd w:id="9858"/>
            </w:del>
          </w:p>
        </w:tc>
        <w:tc>
          <w:tcPr>
            <w:tcW w:w="671" w:type="dxa"/>
            <w:tcPrChange w:id="9859" w:author="88692" w:date="2020-06-16T10:46:00Z">
              <w:tcPr>
                <w:tcW w:w="692" w:type="dxa"/>
              </w:tcPr>
            </w:tcPrChange>
          </w:tcPr>
          <w:p w14:paraId="0D6DAAD8" w14:textId="2CCBE48C" w:rsidR="00BC126F" w:rsidRPr="00BC126F" w:rsidDel="009661CB" w:rsidRDefault="00BC126F" w:rsidP="00B856FB">
            <w:pPr>
              <w:rPr>
                <w:del w:id="9860" w:author="Fegie" w:date="2021-04-28T12:03:00Z"/>
                <w:rFonts w:ascii="標楷體" w:eastAsia="標楷體" w:hAnsi="標楷體"/>
              </w:rPr>
            </w:pPr>
            <w:bookmarkStart w:id="9861" w:name="_Toc71198780"/>
            <w:bookmarkEnd w:id="9861"/>
          </w:p>
        </w:tc>
        <w:tc>
          <w:tcPr>
            <w:tcW w:w="2983" w:type="dxa"/>
            <w:tcPrChange w:id="9862" w:author="88692" w:date="2020-06-16T10:46:00Z">
              <w:tcPr>
                <w:tcW w:w="3439" w:type="dxa"/>
              </w:tcPr>
            </w:tcPrChange>
          </w:tcPr>
          <w:p w14:paraId="433FC6D5" w14:textId="33AF1713" w:rsidR="00BC126F" w:rsidRPr="00BC126F" w:rsidDel="009661CB" w:rsidRDefault="00BC126F" w:rsidP="00B856FB">
            <w:pPr>
              <w:rPr>
                <w:del w:id="9863" w:author="Fegie" w:date="2021-04-28T12:03:00Z"/>
                <w:rFonts w:ascii="標楷體" w:eastAsia="標楷體" w:hAnsi="標楷體"/>
              </w:rPr>
            </w:pPr>
            <w:del w:id="9864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9865" w:name="_Toc71198781"/>
              <w:bookmarkEnd w:id="9865"/>
            </w:del>
          </w:p>
        </w:tc>
        <w:bookmarkStart w:id="9866" w:name="_Toc71198782"/>
        <w:bookmarkEnd w:id="9866"/>
      </w:tr>
      <w:tr w:rsidR="00BC126F" w:rsidRPr="00BC126F" w:rsidDel="009661CB" w14:paraId="5ADF2F49" w14:textId="6C5ECA6E" w:rsidTr="00A16035">
        <w:trPr>
          <w:trHeight w:val="291"/>
          <w:jc w:val="center"/>
          <w:del w:id="9867" w:author="Fegie" w:date="2021-04-28T12:03:00Z"/>
          <w:trPrChange w:id="9868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9869" w:author="88692" w:date="2020-06-16T10:46:00Z">
              <w:tcPr>
                <w:tcW w:w="559" w:type="dxa"/>
              </w:tcPr>
            </w:tcPrChange>
          </w:tcPr>
          <w:p w14:paraId="3BD73D04" w14:textId="7BF2495A" w:rsidR="00BC126F" w:rsidRPr="00BC126F" w:rsidDel="009661CB" w:rsidRDefault="00BC126F" w:rsidP="00B856FB">
            <w:pPr>
              <w:rPr>
                <w:del w:id="9870" w:author="Fegie" w:date="2021-04-28T12:03:00Z"/>
                <w:rFonts w:ascii="標楷體" w:eastAsia="標楷體" w:hAnsi="標楷體"/>
              </w:rPr>
            </w:pPr>
            <w:del w:id="9871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3</w:delText>
              </w:r>
              <w:bookmarkStart w:id="9872" w:name="_Toc71198783"/>
              <w:bookmarkEnd w:id="9872"/>
            </w:del>
          </w:p>
        </w:tc>
        <w:tc>
          <w:tcPr>
            <w:tcW w:w="1842" w:type="dxa"/>
            <w:tcPrChange w:id="9873" w:author="88692" w:date="2020-06-16T10:46:00Z">
              <w:tcPr>
                <w:tcW w:w="2150" w:type="dxa"/>
              </w:tcPr>
            </w:tcPrChange>
          </w:tcPr>
          <w:p w14:paraId="4B4C9BD8" w14:textId="0734AA50" w:rsidR="00BC126F" w:rsidRPr="00BC126F" w:rsidDel="009661CB" w:rsidRDefault="00BC126F" w:rsidP="00B856FB">
            <w:pPr>
              <w:rPr>
                <w:del w:id="9874" w:author="Fegie" w:date="2021-04-28T12:03:00Z"/>
                <w:rFonts w:ascii="標楷體" w:eastAsia="標楷體" w:hAnsi="標楷體"/>
              </w:rPr>
            </w:pPr>
            <w:del w:id="9875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電話種類</w:delText>
              </w:r>
              <w:bookmarkStart w:id="9876" w:name="_Toc71198784"/>
              <w:bookmarkEnd w:id="9876"/>
            </w:del>
          </w:p>
        </w:tc>
        <w:tc>
          <w:tcPr>
            <w:tcW w:w="2376" w:type="dxa"/>
            <w:tcPrChange w:id="9877" w:author="88692" w:date="2020-06-16T10:46:00Z">
              <w:tcPr>
                <w:tcW w:w="1296" w:type="dxa"/>
              </w:tcPr>
            </w:tcPrChange>
          </w:tcPr>
          <w:p w14:paraId="55038728" w14:textId="7CD88C84" w:rsidR="00BC126F" w:rsidRPr="00BC126F" w:rsidDel="009661CB" w:rsidRDefault="00B51858" w:rsidP="00B856FB">
            <w:pPr>
              <w:rPr>
                <w:del w:id="9878" w:author="Fegie" w:date="2021-04-28T12:03:00Z"/>
                <w:rFonts w:ascii="標楷體" w:eastAsia="標楷體" w:hAnsi="標楷體"/>
              </w:rPr>
            </w:pPr>
            <w:del w:id="9879" w:author="Fegie" w:date="2021-04-28T12:03:00Z">
              <w:r w:rsidDel="009661CB">
                <w:rPr>
                  <w:rFonts w:ascii="標楷體" w:eastAsia="標楷體" w:hAnsi="標楷體" w:hint="eastAsia"/>
                </w:rPr>
                <w:delText>XX</w:delText>
              </w:r>
              <w:bookmarkStart w:id="9880" w:name="_Toc71198785"/>
              <w:bookmarkEnd w:id="9880"/>
            </w:del>
          </w:p>
        </w:tc>
        <w:tc>
          <w:tcPr>
            <w:tcW w:w="960" w:type="dxa"/>
            <w:tcPrChange w:id="9881" w:author="88692" w:date="2020-06-16T10:46:00Z">
              <w:tcPr>
                <w:tcW w:w="1072" w:type="dxa"/>
              </w:tcPr>
            </w:tcPrChange>
          </w:tcPr>
          <w:p w14:paraId="0364F3A2" w14:textId="1A93AD86" w:rsidR="00BC126F" w:rsidRPr="00BC126F" w:rsidDel="009661CB" w:rsidRDefault="00BC126F" w:rsidP="00B856FB">
            <w:pPr>
              <w:rPr>
                <w:del w:id="9882" w:author="Fegie" w:date="2021-04-28T12:03:00Z"/>
                <w:rFonts w:ascii="標楷體" w:eastAsia="標楷體" w:hAnsi="標楷體"/>
              </w:rPr>
            </w:pPr>
            <w:bookmarkStart w:id="9883" w:name="_Toc71198786"/>
            <w:bookmarkEnd w:id="9883"/>
          </w:p>
        </w:tc>
        <w:tc>
          <w:tcPr>
            <w:tcW w:w="1021" w:type="dxa"/>
            <w:tcPrChange w:id="9884" w:author="88692" w:date="2020-06-16T10:46:00Z">
              <w:tcPr>
                <w:tcW w:w="1147" w:type="dxa"/>
              </w:tcPr>
            </w:tcPrChange>
          </w:tcPr>
          <w:p w14:paraId="52E3491E" w14:textId="4E2BAC9D" w:rsidR="00BC126F" w:rsidRPr="00BC126F" w:rsidDel="009661CB" w:rsidRDefault="00BC126F" w:rsidP="00B856FB">
            <w:pPr>
              <w:rPr>
                <w:del w:id="9885" w:author="Fegie" w:date="2021-04-28T12:03:00Z"/>
                <w:rFonts w:ascii="標楷體" w:eastAsia="標楷體" w:hAnsi="標楷體"/>
              </w:rPr>
            </w:pPr>
            <w:del w:id="9886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9887" w:name="_Toc71198787"/>
              <w:bookmarkEnd w:id="9887"/>
            </w:del>
          </w:p>
        </w:tc>
        <w:tc>
          <w:tcPr>
            <w:tcW w:w="629" w:type="dxa"/>
            <w:tcPrChange w:id="9888" w:author="88692" w:date="2020-06-16T10:46:00Z">
              <w:tcPr>
                <w:tcW w:w="667" w:type="dxa"/>
              </w:tcPr>
            </w:tcPrChange>
          </w:tcPr>
          <w:p w14:paraId="7478F7BC" w14:textId="4F72947A" w:rsidR="00BC126F" w:rsidRPr="00BC126F" w:rsidDel="009661CB" w:rsidRDefault="00BC126F" w:rsidP="00B856FB">
            <w:pPr>
              <w:rPr>
                <w:del w:id="9889" w:author="Fegie" w:date="2021-04-28T12:03:00Z"/>
                <w:rFonts w:ascii="標楷體" w:eastAsia="標楷體" w:hAnsi="標楷體"/>
              </w:rPr>
            </w:pPr>
            <w:del w:id="9890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9891" w:name="_Toc71198788"/>
              <w:bookmarkEnd w:id="9891"/>
            </w:del>
          </w:p>
        </w:tc>
        <w:tc>
          <w:tcPr>
            <w:tcW w:w="671" w:type="dxa"/>
            <w:tcPrChange w:id="9892" w:author="88692" w:date="2020-06-16T10:46:00Z">
              <w:tcPr>
                <w:tcW w:w="692" w:type="dxa"/>
              </w:tcPr>
            </w:tcPrChange>
          </w:tcPr>
          <w:p w14:paraId="5FC4E074" w14:textId="79B6F956" w:rsidR="00BC126F" w:rsidRPr="00BC126F" w:rsidDel="009661CB" w:rsidRDefault="00BC126F" w:rsidP="00B856FB">
            <w:pPr>
              <w:rPr>
                <w:del w:id="9893" w:author="Fegie" w:date="2021-04-28T12:03:00Z"/>
                <w:rFonts w:ascii="標楷體" w:eastAsia="標楷體" w:hAnsi="標楷體"/>
              </w:rPr>
            </w:pPr>
            <w:bookmarkStart w:id="9894" w:name="_Toc71198789"/>
            <w:bookmarkEnd w:id="9894"/>
          </w:p>
        </w:tc>
        <w:tc>
          <w:tcPr>
            <w:tcW w:w="2983" w:type="dxa"/>
            <w:tcPrChange w:id="9895" w:author="88692" w:date="2020-06-16T10:46:00Z">
              <w:tcPr>
                <w:tcW w:w="3439" w:type="dxa"/>
              </w:tcPr>
            </w:tcPrChange>
          </w:tcPr>
          <w:p w14:paraId="1EE3B768" w14:textId="4447C749" w:rsidR="00BC126F" w:rsidRPr="00BC126F" w:rsidDel="009661CB" w:rsidRDefault="00BC126F" w:rsidP="00217B06">
            <w:pPr>
              <w:rPr>
                <w:del w:id="9896" w:author="Fegie" w:date="2021-04-28T12:03:00Z"/>
                <w:rFonts w:ascii="標楷體" w:eastAsia="標楷體" w:hAnsi="標楷體"/>
              </w:rPr>
            </w:pPr>
            <w:del w:id="9897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</w:delText>
              </w:r>
              <w:r w:rsidRPr="00BC126F" w:rsidDel="009661CB">
                <w:rPr>
                  <w:rFonts w:ascii="標楷體" w:eastAsia="標楷體" w:hAnsi="標楷體"/>
                </w:rPr>
                <w:delText>.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必須輸入</w:delText>
              </w:r>
              <w:bookmarkStart w:id="9898" w:name="_Toc71198790"/>
              <w:bookmarkEnd w:id="9898"/>
            </w:del>
          </w:p>
          <w:p w14:paraId="20FFCE86" w14:textId="4598A267" w:rsidR="00BC126F" w:rsidRPr="00BC126F" w:rsidDel="009661CB" w:rsidRDefault="00BC126F" w:rsidP="00217B06">
            <w:pPr>
              <w:rPr>
                <w:del w:id="9899" w:author="Fegie" w:date="2021-04-28T12:03:00Z"/>
                <w:rFonts w:ascii="標楷體" w:eastAsia="標楷體" w:hAnsi="標楷體"/>
              </w:rPr>
            </w:pPr>
            <w:del w:id="9900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01:</w:delText>
              </w:r>
              <w:r w:rsidRPr="00BC126F" w:rsidDel="009661CB">
                <w:rPr>
                  <w:rFonts w:ascii="標楷體" w:eastAsia="標楷體" w:hAnsi="標楷體"/>
                </w:rPr>
                <w:delText xml:space="preserve"> 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公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司</w:delText>
              </w:r>
              <w:bookmarkStart w:id="9901" w:name="_Toc71198791"/>
              <w:bookmarkEnd w:id="9901"/>
            </w:del>
          </w:p>
          <w:p w14:paraId="10A2B7EF" w14:textId="6B7F26F5" w:rsidR="00BC126F" w:rsidRPr="00BC126F" w:rsidDel="009661CB" w:rsidRDefault="00BC126F" w:rsidP="00217B06">
            <w:pPr>
              <w:rPr>
                <w:del w:id="9902" w:author="Fegie" w:date="2021-04-28T12:03:00Z"/>
                <w:rFonts w:ascii="標楷體" w:eastAsia="標楷體" w:hAnsi="標楷體"/>
              </w:rPr>
            </w:pPr>
            <w:del w:id="9903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02:</w:delText>
              </w:r>
              <w:r w:rsidRPr="00BC126F" w:rsidDel="009661CB">
                <w:rPr>
                  <w:rFonts w:ascii="標楷體" w:eastAsia="標楷體" w:hAnsi="標楷體"/>
                </w:rPr>
                <w:delText xml:space="preserve"> 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住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家</w:delText>
              </w:r>
              <w:bookmarkStart w:id="9904" w:name="_Toc71198792"/>
              <w:bookmarkEnd w:id="9904"/>
            </w:del>
          </w:p>
          <w:p w14:paraId="4D7709B7" w14:textId="69FA22BC" w:rsidR="00BC126F" w:rsidRPr="00BC126F" w:rsidDel="009661CB" w:rsidRDefault="00BC126F" w:rsidP="00217B06">
            <w:pPr>
              <w:rPr>
                <w:del w:id="9905" w:author="Fegie" w:date="2021-04-28T12:03:00Z"/>
                <w:rFonts w:ascii="標楷體" w:eastAsia="標楷體" w:hAnsi="標楷體"/>
              </w:rPr>
            </w:pPr>
            <w:del w:id="9906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03: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 xml:space="preserve"> 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手機</w:delText>
              </w:r>
              <w:bookmarkStart w:id="9907" w:name="_Toc71198793"/>
              <w:bookmarkEnd w:id="9907"/>
            </w:del>
          </w:p>
          <w:p w14:paraId="6ABC8CAA" w14:textId="3571423B" w:rsidR="00BC126F" w:rsidRPr="00BC126F" w:rsidDel="009661CB" w:rsidRDefault="00BC126F" w:rsidP="00217B06">
            <w:pPr>
              <w:rPr>
                <w:del w:id="9908" w:author="Fegie" w:date="2021-04-28T12:03:00Z"/>
                <w:rFonts w:ascii="標楷體" w:eastAsia="標楷體" w:hAnsi="標楷體"/>
              </w:rPr>
            </w:pPr>
            <w:del w:id="9909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04:</w:delText>
              </w:r>
              <w:r w:rsidRPr="00BC126F" w:rsidDel="009661CB">
                <w:rPr>
                  <w:rFonts w:ascii="標楷體" w:eastAsia="標楷體" w:hAnsi="標楷體"/>
                </w:rPr>
                <w:delText xml:space="preserve"> 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傳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真</w:delText>
              </w:r>
              <w:bookmarkStart w:id="9910" w:name="_Toc71198794"/>
              <w:bookmarkEnd w:id="9910"/>
            </w:del>
          </w:p>
          <w:p w14:paraId="5E6D5822" w14:textId="4F63067A" w:rsidR="00BC126F" w:rsidRPr="00BC126F" w:rsidDel="009661CB" w:rsidRDefault="00BC126F" w:rsidP="00217B06">
            <w:pPr>
              <w:rPr>
                <w:del w:id="9911" w:author="Fegie" w:date="2021-04-28T12:03:00Z"/>
                <w:rFonts w:ascii="標楷體" w:eastAsia="標楷體" w:hAnsi="標楷體"/>
              </w:rPr>
            </w:pPr>
            <w:del w:id="9912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05:</w:delText>
              </w:r>
              <w:r w:rsidRPr="00BC126F" w:rsidDel="009661CB">
                <w:rPr>
                  <w:rFonts w:ascii="標楷體" w:eastAsia="標楷體" w:hAnsi="標楷體"/>
                </w:rPr>
                <w:delText xml:space="preserve"> 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簡訊</w:delText>
              </w:r>
              <w:bookmarkStart w:id="9913" w:name="_Toc71198795"/>
              <w:bookmarkEnd w:id="9913"/>
            </w:del>
          </w:p>
          <w:p w14:paraId="23DAEC4A" w14:textId="79DC53BE" w:rsidR="00BC126F" w:rsidRPr="00BC126F" w:rsidDel="009661CB" w:rsidRDefault="00BC126F" w:rsidP="00217B06">
            <w:pPr>
              <w:rPr>
                <w:del w:id="9914" w:author="Fegie" w:date="2021-04-28T12:03:00Z"/>
                <w:rFonts w:ascii="標楷體" w:eastAsia="標楷體" w:hAnsi="標楷體"/>
              </w:rPr>
            </w:pPr>
            <w:del w:id="9915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06:</w:delText>
              </w:r>
              <w:r w:rsidRPr="00BC126F" w:rsidDel="009661CB">
                <w:rPr>
                  <w:rFonts w:ascii="標楷體" w:eastAsia="標楷體" w:hAnsi="標楷體"/>
                </w:rPr>
                <w:delText xml:space="preserve"> 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催收聯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絡</w:delText>
              </w:r>
              <w:bookmarkStart w:id="9916" w:name="_Toc71198796"/>
              <w:bookmarkEnd w:id="9916"/>
            </w:del>
          </w:p>
          <w:p w14:paraId="20A7A7DB" w14:textId="603F02E4" w:rsidR="00BC126F" w:rsidRPr="00BC126F" w:rsidDel="009661CB" w:rsidRDefault="00BC126F" w:rsidP="00217B06">
            <w:pPr>
              <w:rPr>
                <w:del w:id="9917" w:author="Fegie" w:date="2021-04-28T12:03:00Z"/>
                <w:rFonts w:ascii="標楷體" w:eastAsia="標楷體" w:hAnsi="標楷體"/>
              </w:rPr>
            </w:pPr>
            <w:del w:id="9918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09:</w:delText>
              </w:r>
              <w:r w:rsidRPr="00BC126F" w:rsidDel="009661CB">
                <w:rPr>
                  <w:rFonts w:ascii="標楷體" w:eastAsia="標楷體" w:hAnsi="標楷體"/>
                </w:rPr>
                <w:delText xml:space="preserve"> 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其他</w:delText>
              </w:r>
              <w:bookmarkStart w:id="9919" w:name="_Toc71198797"/>
              <w:bookmarkEnd w:id="9919"/>
            </w:del>
          </w:p>
        </w:tc>
        <w:bookmarkStart w:id="9920" w:name="_Toc71198798"/>
        <w:bookmarkEnd w:id="9920"/>
      </w:tr>
      <w:tr w:rsidR="00BC126F" w:rsidRPr="00BC126F" w:rsidDel="009661CB" w14:paraId="45530B7C" w14:textId="30131C2F" w:rsidTr="00A16035">
        <w:trPr>
          <w:trHeight w:val="291"/>
          <w:jc w:val="center"/>
          <w:del w:id="9921" w:author="Fegie" w:date="2021-04-28T12:03:00Z"/>
          <w:trPrChange w:id="9922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9923" w:author="88692" w:date="2020-06-16T10:46:00Z">
              <w:tcPr>
                <w:tcW w:w="559" w:type="dxa"/>
              </w:tcPr>
            </w:tcPrChange>
          </w:tcPr>
          <w:p w14:paraId="3F25DC3C" w14:textId="18C0710C" w:rsidR="00BC126F" w:rsidRPr="00BC126F" w:rsidDel="009661CB" w:rsidRDefault="00BC126F" w:rsidP="00B856FB">
            <w:pPr>
              <w:rPr>
                <w:del w:id="9924" w:author="Fegie" w:date="2021-04-28T12:03:00Z"/>
                <w:rFonts w:ascii="標楷體" w:eastAsia="標楷體" w:hAnsi="標楷體"/>
              </w:rPr>
            </w:pPr>
            <w:del w:id="9925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4</w:delText>
              </w:r>
              <w:bookmarkStart w:id="9926" w:name="_Toc71198799"/>
              <w:bookmarkEnd w:id="9926"/>
            </w:del>
          </w:p>
        </w:tc>
        <w:tc>
          <w:tcPr>
            <w:tcW w:w="1842" w:type="dxa"/>
            <w:tcPrChange w:id="9927" w:author="88692" w:date="2020-06-16T10:46:00Z">
              <w:tcPr>
                <w:tcW w:w="2150" w:type="dxa"/>
              </w:tcPr>
            </w:tcPrChange>
          </w:tcPr>
          <w:p w14:paraId="355A4FD4" w14:textId="6A2F4420" w:rsidR="00BC126F" w:rsidDel="002E03D0" w:rsidRDefault="00BC126F" w:rsidP="002C7045">
            <w:pPr>
              <w:rPr>
                <w:ins w:id="9928" w:author="88692" w:date="2020-06-16T10:34:00Z"/>
                <w:del w:id="9929" w:author="Fegie" w:date="2021-03-05T12:03:00Z"/>
                <w:rFonts w:ascii="標楷體" w:eastAsia="標楷體" w:hAnsi="標楷體"/>
              </w:rPr>
            </w:pPr>
            <w:del w:id="9930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 xml:space="preserve">電話號碼    </w:delText>
              </w:r>
            </w:del>
            <w:bookmarkStart w:id="9931" w:name="_Toc71198800"/>
            <w:bookmarkEnd w:id="9931"/>
          </w:p>
          <w:p w14:paraId="69B266C6" w14:textId="0AEA7F28" w:rsidR="002C7045" w:rsidDel="002E03D0" w:rsidRDefault="002C7045" w:rsidP="002C7045">
            <w:pPr>
              <w:rPr>
                <w:ins w:id="9932" w:author="88692" w:date="2020-06-16T10:34:00Z"/>
                <w:del w:id="9933" w:author="Fegie" w:date="2021-03-05T12:03:00Z"/>
                <w:rFonts w:ascii="標楷體" w:eastAsia="標楷體" w:hAnsi="標楷體"/>
              </w:rPr>
            </w:pPr>
            <w:ins w:id="9934" w:author="88692" w:date="2020-06-16T10:34:00Z">
              <w:del w:id="9935" w:author="Fegie" w:date="2021-03-05T12:03:00Z">
                <w:r w:rsidDel="002E03D0">
                  <w:rPr>
                    <w:rFonts w:ascii="標楷體" w:eastAsia="標楷體" w:hAnsi="標楷體"/>
                  </w:rPr>
                  <w:delText>Or</w:delText>
                </w:r>
                <w:bookmarkStart w:id="9936" w:name="_Toc71198801"/>
                <w:bookmarkEnd w:id="9936"/>
              </w:del>
            </w:ins>
          </w:p>
          <w:p w14:paraId="2A7EC609" w14:textId="325565D4" w:rsidR="002C7045" w:rsidRPr="00BC126F" w:rsidDel="009661CB" w:rsidRDefault="002C7045" w:rsidP="00A16035">
            <w:pPr>
              <w:rPr>
                <w:del w:id="9937" w:author="Fegie" w:date="2021-04-28T12:03:00Z"/>
                <w:rFonts w:ascii="標楷體" w:eastAsia="標楷體" w:hAnsi="標楷體"/>
              </w:rPr>
            </w:pPr>
            <w:ins w:id="9938" w:author="88692" w:date="2020-06-16T10:34:00Z">
              <w:del w:id="9939" w:author="Fegie" w:date="2021-03-05T12:03:00Z">
                <w:r w:rsidRPr="002C7045" w:rsidDel="002E03D0">
                  <w:rPr>
                    <w:rFonts w:ascii="標楷體" w:eastAsia="標楷體" w:hAnsi="標楷體" w:hint="eastAsia"/>
                  </w:rPr>
                  <w:delText>手機號碼</w:delText>
                </w:r>
              </w:del>
            </w:ins>
            <w:bookmarkStart w:id="9940" w:name="_Toc71198802"/>
            <w:bookmarkEnd w:id="9940"/>
          </w:p>
        </w:tc>
        <w:tc>
          <w:tcPr>
            <w:tcW w:w="2376" w:type="dxa"/>
            <w:tcPrChange w:id="9941" w:author="88692" w:date="2020-06-16T10:46:00Z">
              <w:tcPr>
                <w:tcW w:w="1296" w:type="dxa"/>
              </w:tcPr>
            </w:tcPrChange>
          </w:tcPr>
          <w:p w14:paraId="487C992C" w14:textId="53DE4BBC" w:rsidR="00BC126F" w:rsidDel="002E03D0" w:rsidRDefault="00BC126F" w:rsidP="00B856FB">
            <w:pPr>
              <w:rPr>
                <w:ins w:id="9942" w:author="88692" w:date="2020-06-16T10:35:00Z"/>
                <w:del w:id="9943" w:author="Fegie" w:date="2021-03-05T12:03:00Z"/>
                <w:rFonts w:ascii="標楷體" w:eastAsia="標楷體" w:hAnsi="標楷體"/>
              </w:rPr>
            </w:pPr>
            <w:del w:id="9944" w:author="Fegie" w:date="2021-04-28T12:03:00Z">
              <w:r w:rsidDel="009661CB">
                <w:rPr>
                  <w:rFonts w:ascii="標楷體" w:eastAsia="標楷體" w:hAnsi="標楷體"/>
                </w:rPr>
                <w:delText>X(</w:delText>
              </w:r>
            </w:del>
            <w:ins w:id="9945" w:author="88692" w:date="2020-06-16T10:34:00Z">
              <w:del w:id="9946" w:author="Fegie" w:date="2021-04-28T12:03:00Z">
                <w:r w:rsidR="002C7045" w:rsidDel="009661CB">
                  <w:rPr>
                    <w:rFonts w:ascii="標楷體" w:eastAsia="標楷體" w:hAnsi="標楷體"/>
                  </w:rPr>
                  <w:delText>0</w:delText>
                </w:r>
              </w:del>
            </w:ins>
            <w:del w:id="9947" w:author="Fegie" w:date="2021-04-28T12:03:00Z">
              <w:r w:rsidDel="009661CB">
                <w:rPr>
                  <w:rFonts w:ascii="標楷體" w:eastAsia="標楷體" w:hAnsi="標楷體"/>
                </w:rPr>
                <w:delText>15)</w:delText>
              </w:r>
            </w:del>
            <w:ins w:id="9948" w:author="88692" w:date="2020-06-16T10:34:00Z">
              <w:del w:id="9949" w:author="Fegie" w:date="2021-04-28T12:03:00Z">
                <w:r w:rsidR="002C7045" w:rsidDel="009661CB">
                  <w:rPr>
                    <w:rFonts w:ascii="標楷體" w:eastAsia="標楷體" w:hAnsi="標楷體"/>
                  </w:rPr>
                  <w:delText>-X(10)-X(05)</w:delText>
                </w:r>
              </w:del>
            </w:ins>
            <w:bookmarkStart w:id="9950" w:name="_Toc71198803"/>
            <w:bookmarkEnd w:id="9950"/>
          </w:p>
          <w:p w14:paraId="297D6402" w14:textId="188BE368" w:rsidR="002C7045" w:rsidDel="002E03D0" w:rsidRDefault="002C7045" w:rsidP="00B856FB">
            <w:pPr>
              <w:rPr>
                <w:ins w:id="9951" w:author="88692" w:date="2020-06-16T10:35:00Z"/>
                <w:del w:id="9952" w:author="Fegie" w:date="2021-03-05T12:03:00Z"/>
                <w:rFonts w:ascii="標楷體" w:eastAsia="標楷體" w:hAnsi="標楷體"/>
              </w:rPr>
            </w:pPr>
            <w:ins w:id="9953" w:author="88692" w:date="2020-06-16T10:35:00Z">
              <w:del w:id="9954" w:author="Fegie" w:date="2021-03-05T12:03:00Z">
                <w:r w:rsidDel="002E03D0">
                  <w:rPr>
                    <w:rFonts w:ascii="標楷體" w:eastAsia="標楷體" w:hAnsi="標楷體"/>
                  </w:rPr>
                  <w:delText>Or</w:delText>
                </w:r>
                <w:bookmarkStart w:id="9955" w:name="_Toc71198804"/>
                <w:bookmarkEnd w:id="9955"/>
              </w:del>
            </w:ins>
          </w:p>
          <w:p w14:paraId="5C8011BF" w14:textId="120C4E5B" w:rsidR="002C7045" w:rsidRPr="00BC126F" w:rsidDel="009661CB" w:rsidRDefault="002C7045" w:rsidP="00B856FB">
            <w:pPr>
              <w:rPr>
                <w:del w:id="9956" w:author="Fegie" w:date="2021-04-28T12:03:00Z"/>
                <w:rFonts w:ascii="標楷體" w:eastAsia="標楷體" w:hAnsi="標楷體"/>
              </w:rPr>
            </w:pPr>
            <w:ins w:id="9957" w:author="88692" w:date="2020-06-16T10:35:00Z">
              <w:del w:id="9958" w:author="Fegie" w:date="2021-03-05T12:03:00Z">
                <w:r w:rsidDel="002E03D0">
                  <w:rPr>
                    <w:rFonts w:ascii="標楷體" w:eastAsia="標楷體" w:hAnsi="標楷體" w:hint="eastAsia"/>
                  </w:rPr>
                  <w:delText>X</w:delText>
                </w:r>
                <w:r w:rsidDel="002E03D0">
                  <w:rPr>
                    <w:rFonts w:ascii="標楷體" w:eastAsia="標楷體" w:hAnsi="標楷體"/>
                  </w:rPr>
                  <w:delText>(15)</w:delText>
                </w:r>
              </w:del>
            </w:ins>
            <w:bookmarkStart w:id="9959" w:name="_Toc71198805"/>
            <w:bookmarkEnd w:id="9959"/>
          </w:p>
        </w:tc>
        <w:tc>
          <w:tcPr>
            <w:tcW w:w="960" w:type="dxa"/>
            <w:tcPrChange w:id="9960" w:author="88692" w:date="2020-06-16T10:46:00Z">
              <w:tcPr>
                <w:tcW w:w="1072" w:type="dxa"/>
              </w:tcPr>
            </w:tcPrChange>
          </w:tcPr>
          <w:p w14:paraId="3835BB5B" w14:textId="7D26B17A" w:rsidR="00BC126F" w:rsidRPr="00BC126F" w:rsidDel="009661CB" w:rsidRDefault="00BC126F" w:rsidP="00B856FB">
            <w:pPr>
              <w:rPr>
                <w:del w:id="9961" w:author="Fegie" w:date="2021-04-28T12:03:00Z"/>
                <w:rFonts w:ascii="標楷體" w:eastAsia="標楷體" w:hAnsi="標楷體"/>
              </w:rPr>
            </w:pPr>
            <w:bookmarkStart w:id="9962" w:name="_Toc71198806"/>
            <w:bookmarkEnd w:id="9962"/>
          </w:p>
        </w:tc>
        <w:tc>
          <w:tcPr>
            <w:tcW w:w="1021" w:type="dxa"/>
            <w:tcPrChange w:id="9963" w:author="88692" w:date="2020-06-16T10:46:00Z">
              <w:tcPr>
                <w:tcW w:w="1147" w:type="dxa"/>
              </w:tcPr>
            </w:tcPrChange>
          </w:tcPr>
          <w:p w14:paraId="00616C47" w14:textId="50738CE8" w:rsidR="00BC126F" w:rsidRPr="00BC126F" w:rsidDel="009661CB" w:rsidRDefault="00BC126F" w:rsidP="00B856FB">
            <w:pPr>
              <w:rPr>
                <w:del w:id="9964" w:author="Fegie" w:date="2021-04-28T12:03:00Z"/>
                <w:rFonts w:ascii="標楷體" w:eastAsia="標楷體" w:hAnsi="標楷體"/>
              </w:rPr>
            </w:pPr>
            <w:bookmarkStart w:id="9965" w:name="_Toc71198807"/>
            <w:bookmarkEnd w:id="9965"/>
          </w:p>
        </w:tc>
        <w:tc>
          <w:tcPr>
            <w:tcW w:w="629" w:type="dxa"/>
            <w:tcPrChange w:id="9966" w:author="88692" w:date="2020-06-16T10:46:00Z">
              <w:tcPr>
                <w:tcW w:w="667" w:type="dxa"/>
              </w:tcPr>
            </w:tcPrChange>
          </w:tcPr>
          <w:p w14:paraId="34838795" w14:textId="79514FA8" w:rsidR="00BC126F" w:rsidRPr="00BC126F" w:rsidDel="009661CB" w:rsidRDefault="00BC126F" w:rsidP="00B856FB">
            <w:pPr>
              <w:rPr>
                <w:del w:id="9967" w:author="Fegie" w:date="2021-04-28T12:03:00Z"/>
                <w:rFonts w:ascii="標楷體" w:eastAsia="標楷體" w:hAnsi="標楷體"/>
              </w:rPr>
            </w:pPr>
            <w:del w:id="9968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9969" w:name="_Toc71198808"/>
              <w:bookmarkEnd w:id="9969"/>
            </w:del>
          </w:p>
        </w:tc>
        <w:tc>
          <w:tcPr>
            <w:tcW w:w="671" w:type="dxa"/>
            <w:tcPrChange w:id="9970" w:author="88692" w:date="2020-06-16T10:46:00Z">
              <w:tcPr>
                <w:tcW w:w="692" w:type="dxa"/>
              </w:tcPr>
            </w:tcPrChange>
          </w:tcPr>
          <w:p w14:paraId="34F523EA" w14:textId="3F69D00D" w:rsidR="00BC126F" w:rsidRPr="00BC126F" w:rsidDel="009661CB" w:rsidRDefault="00BC126F" w:rsidP="00B856FB">
            <w:pPr>
              <w:rPr>
                <w:del w:id="9971" w:author="Fegie" w:date="2021-04-28T12:03:00Z"/>
                <w:rFonts w:ascii="標楷體" w:eastAsia="標楷體" w:hAnsi="標楷體"/>
              </w:rPr>
            </w:pPr>
            <w:bookmarkStart w:id="9972" w:name="_Toc71198809"/>
            <w:bookmarkEnd w:id="9972"/>
          </w:p>
        </w:tc>
        <w:tc>
          <w:tcPr>
            <w:tcW w:w="2983" w:type="dxa"/>
            <w:tcPrChange w:id="9973" w:author="88692" w:date="2020-06-16T10:46:00Z">
              <w:tcPr>
                <w:tcW w:w="3439" w:type="dxa"/>
              </w:tcPr>
            </w:tcPrChange>
          </w:tcPr>
          <w:p w14:paraId="3B6FA67E" w14:textId="11C43ADE" w:rsidR="00BC126F" w:rsidRPr="00BC126F" w:rsidDel="009661CB" w:rsidRDefault="00BC126F" w:rsidP="00B856FB">
            <w:pPr>
              <w:rPr>
                <w:del w:id="9974" w:author="Fegie" w:date="2021-04-28T12:03:00Z"/>
                <w:rFonts w:ascii="標楷體" w:eastAsia="標楷體" w:hAnsi="標楷體"/>
              </w:rPr>
            </w:pPr>
            <w:del w:id="9975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9976" w:name="_Toc71198810"/>
              <w:bookmarkEnd w:id="9976"/>
            </w:del>
          </w:p>
        </w:tc>
        <w:bookmarkStart w:id="9977" w:name="_Toc71198811"/>
        <w:bookmarkEnd w:id="9977"/>
      </w:tr>
      <w:tr w:rsidR="00BC126F" w:rsidRPr="00BC126F" w:rsidDel="009661CB" w14:paraId="59DE72D6" w14:textId="1467997C" w:rsidTr="00A16035">
        <w:trPr>
          <w:trHeight w:val="291"/>
          <w:jc w:val="center"/>
          <w:del w:id="9978" w:author="Fegie" w:date="2021-04-28T12:03:00Z"/>
          <w:trPrChange w:id="9979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9980" w:author="88692" w:date="2020-06-16T10:46:00Z">
              <w:tcPr>
                <w:tcW w:w="559" w:type="dxa"/>
              </w:tcPr>
            </w:tcPrChange>
          </w:tcPr>
          <w:p w14:paraId="1DEC7A7A" w14:textId="216ACFA7" w:rsidR="00BC126F" w:rsidRPr="00BC126F" w:rsidDel="009661CB" w:rsidRDefault="00BC126F" w:rsidP="00732692">
            <w:pPr>
              <w:rPr>
                <w:del w:id="9981" w:author="Fegie" w:date="2021-04-28T12:03:00Z"/>
                <w:rFonts w:ascii="標楷體" w:eastAsia="標楷體" w:hAnsi="標楷體"/>
              </w:rPr>
            </w:pPr>
            <w:del w:id="9982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5</w:delText>
              </w:r>
              <w:bookmarkStart w:id="9983" w:name="_Toc71198812"/>
              <w:bookmarkEnd w:id="9983"/>
            </w:del>
          </w:p>
        </w:tc>
        <w:tc>
          <w:tcPr>
            <w:tcW w:w="1842" w:type="dxa"/>
            <w:tcPrChange w:id="9984" w:author="88692" w:date="2020-06-16T10:46:00Z">
              <w:tcPr>
                <w:tcW w:w="2150" w:type="dxa"/>
              </w:tcPr>
            </w:tcPrChange>
          </w:tcPr>
          <w:p w14:paraId="1423596A" w14:textId="0561AC81" w:rsidR="00BC126F" w:rsidRPr="00BC126F" w:rsidDel="009661CB" w:rsidRDefault="00BC126F" w:rsidP="00732692">
            <w:pPr>
              <w:rPr>
                <w:del w:id="9985" w:author="Fegie" w:date="2021-04-28T12:03:00Z"/>
                <w:rFonts w:ascii="標楷體" w:eastAsia="標楷體" w:hAnsi="標楷體"/>
              </w:rPr>
            </w:pPr>
            <w:del w:id="9986" w:author="Fegie" w:date="2021-04-28T12:03:00Z"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異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動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原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因</w:delText>
              </w:r>
              <w:bookmarkStart w:id="9987" w:name="_Toc71198813"/>
              <w:bookmarkEnd w:id="9987"/>
            </w:del>
          </w:p>
        </w:tc>
        <w:tc>
          <w:tcPr>
            <w:tcW w:w="2376" w:type="dxa"/>
            <w:tcPrChange w:id="9988" w:author="88692" w:date="2020-06-16T10:46:00Z">
              <w:tcPr>
                <w:tcW w:w="1296" w:type="dxa"/>
              </w:tcPr>
            </w:tcPrChange>
          </w:tcPr>
          <w:p w14:paraId="2B29E8BD" w14:textId="5EBBA4BE" w:rsidR="00BC126F" w:rsidRPr="00BC126F" w:rsidDel="009661CB" w:rsidRDefault="005B4609" w:rsidP="00732692">
            <w:pPr>
              <w:rPr>
                <w:del w:id="9989" w:author="Fegie" w:date="2021-04-28T12:03:00Z"/>
                <w:rFonts w:ascii="標楷體" w:eastAsia="標楷體" w:hAnsi="標楷體"/>
              </w:rPr>
            </w:pPr>
            <w:del w:id="9990" w:author="Fegie" w:date="2021-04-28T12:03:00Z">
              <w:r w:rsidDel="009661CB">
                <w:rPr>
                  <w:rFonts w:ascii="標楷體" w:eastAsia="標楷體" w:hAnsi="標楷體"/>
                </w:rPr>
                <w:delText>XX</w:delText>
              </w:r>
              <w:bookmarkStart w:id="9991" w:name="_Toc71198814"/>
              <w:bookmarkEnd w:id="9991"/>
            </w:del>
          </w:p>
        </w:tc>
        <w:tc>
          <w:tcPr>
            <w:tcW w:w="960" w:type="dxa"/>
            <w:tcPrChange w:id="9992" w:author="88692" w:date="2020-06-16T10:46:00Z">
              <w:tcPr>
                <w:tcW w:w="1072" w:type="dxa"/>
              </w:tcPr>
            </w:tcPrChange>
          </w:tcPr>
          <w:p w14:paraId="01D25B1A" w14:textId="5FAC0655" w:rsidR="00BC126F" w:rsidRPr="00BC126F" w:rsidDel="009661CB" w:rsidRDefault="00BC126F" w:rsidP="00732692">
            <w:pPr>
              <w:rPr>
                <w:del w:id="9993" w:author="Fegie" w:date="2021-04-28T12:03:00Z"/>
                <w:rFonts w:ascii="標楷體" w:eastAsia="標楷體" w:hAnsi="標楷體"/>
              </w:rPr>
            </w:pPr>
            <w:bookmarkStart w:id="9994" w:name="_Toc71198815"/>
            <w:bookmarkEnd w:id="9994"/>
          </w:p>
        </w:tc>
        <w:tc>
          <w:tcPr>
            <w:tcW w:w="1021" w:type="dxa"/>
            <w:tcPrChange w:id="9995" w:author="88692" w:date="2020-06-16T10:46:00Z">
              <w:tcPr>
                <w:tcW w:w="1147" w:type="dxa"/>
              </w:tcPr>
            </w:tcPrChange>
          </w:tcPr>
          <w:p w14:paraId="7DFDB003" w14:textId="657BC7A3" w:rsidR="00BC126F" w:rsidRPr="00BC126F" w:rsidDel="009661CB" w:rsidRDefault="00BC126F" w:rsidP="00732692">
            <w:pPr>
              <w:rPr>
                <w:del w:id="9996" w:author="Fegie" w:date="2021-04-28T12:03:00Z"/>
                <w:rFonts w:ascii="標楷體" w:eastAsia="標楷體" w:hAnsi="標楷體"/>
              </w:rPr>
            </w:pPr>
            <w:bookmarkStart w:id="9997" w:name="_Toc71198816"/>
            <w:bookmarkEnd w:id="9997"/>
          </w:p>
        </w:tc>
        <w:tc>
          <w:tcPr>
            <w:tcW w:w="629" w:type="dxa"/>
            <w:tcPrChange w:id="9998" w:author="88692" w:date="2020-06-16T10:46:00Z">
              <w:tcPr>
                <w:tcW w:w="667" w:type="dxa"/>
              </w:tcPr>
            </w:tcPrChange>
          </w:tcPr>
          <w:p w14:paraId="08564C72" w14:textId="0E3FFB15" w:rsidR="00BC126F" w:rsidRPr="00BC126F" w:rsidDel="009661CB" w:rsidRDefault="00BC126F" w:rsidP="00732692">
            <w:pPr>
              <w:rPr>
                <w:del w:id="9999" w:author="Fegie" w:date="2021-04-28T12:03:00Z"/>
                <w:rFonts w:ascii="標楷體" w:eastAsia="標楷體" w:hAnsi="標楷體"/>
              </w:rPr>
            </w:pPr>
            <w:del w:id="10000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0001" w:name="_Toc71198817"/>
              <w:bookmarkEnd w:id="10001"/>
            </w:del>
          </w:p>
        </w:tc>
        <w:tc>
          <w:tcPr>
            <w:tcW w:w="671" w:type="dxa"/>
            <w:tcPrChange w:id="10002" w:author="88692" w:date="2020-06-16T10:46:00Z">
              <w:tcPr>
                <w:tcW w:w="692" w:type="dxa"/>
              </w:tcPr>
            </w:tcPrChange>
          </w:tcPr>
          <w:p w14:paraId="71BF6470" w14:textId="47900B1A" w:rsidR="00BC126F" w:rsidRPr="00BC126F" w:rsidDel="009661CB" w:rsidRDefault="00BC126F" w:rsidP="00732692">
            <w:pPr>
              <w:rPr>
                <w:del w:id="10003" w:author="Fegie" w:date="2021-04-28T12:03:00Z"/>
                <w:rFonts w:ascii="標楷體" w:eastAsia="標楷體" w:hAnsi="標楷體"/>
              </w:rPr>
            </w:pPr>
            <w:bookmarkStart w:id="10004" w:name="_Toc71198818"/>
            <w:bookmarkEnd w:id="10004"/>
          </w:p>
        </w:tc>
        <w:tc>
          <w:tcPr>
            <w:tcW w:w="2983" w:type="dxa"/>
            <w:tcPrChange w:id="10005" w:author="88692" w:date="2020-06-16T10:46:00Z">
              <w:tcPr>
                <w:tcW w:w="3439" w:type="dxa"/>
              </w:tcPr>
            </w:tcPrChange>
          </w:tcPr>
          <w:p w14:paraId="567D1146" w14:textId="38800450" w:rsidR="00BC126F" w:rsidRPr="00BC126F" w:rsidDel="009661CB" w:rsidRDefault="00BC126F" w:rsidP="00732692">
            <w:pPr>
              <w:rPr>
                <w:del w:id="10006" w:author="Fegie" w:date="2021-04-28T12:03:00Z"/>
                <w:rFonts w:ascii="標楷體" w:eastAsia="標楷體" w:hAnsi="標楷體"/>
              </w:rPr>
            </w:pPr>
            <w:del w:id="10007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10008" w:name="_Toc71198819"/>
              <w:bookmarkEnd w:id="10008"/>
            </w:del>
          </w:p>
          <w:p w14:paraId="170C9C8C" w14:textId="7D1E747B" w:rsidR="00BC126F" w:rsidRPr="00BC126F" w:rsidDel="009661CB" w:rsidRDefault="00BC126F" w:rsidP="00732692">
            <w:pPr>
              <w:rPr>
                <w:del w:id="10009" w:author="Fegie" w:date="2021-04-28T12:03:00Z"/>
                <w:rFonts w:ascii="標楷體" w:eastAsia="標楷體" w:hAnsi="標楷體"/>
              </w:rPr>
            </w:pPr>
            <w:del w:id="10010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01:</w:delText>
              </w:r>
              <w:r w:rsidRPr="00BC126F" w:rsidDel="009661CB">
                <w:rPr>
                  <w:rFonts w:ascii="標楷體" w:eastAsia="標楷體" w:hAnsi="標楷體"/>
                </w:rPr>
                <w:delText xml:space="preserve"> 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客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戶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申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請</w:delText>
              </w:r>
              <w:bookmarkStart w:id="10011" w:name="_Toc71198820"/>
              <w:bookmarkEnd w:id="10011"/>
            </w:del>
          </w:p>
        </w:tc>
        <w:bookmarkStart w:id="10012" w:name="_Toc71198821"/>
        <w:bookmarkEnd w:id="10012"/>
      </w:tr>
      <w:tr w:rsidR="00BC126F" w:rsidRPr="00BC126F" w:rsidDel="009661CB" w14:paraId="0CB4FAEF" w14:textId="0B131C44" w:rsidTr="00A16035">
        <w:trPr>
          <w:trHeight w:val="291"/>
          <w:jc w:val="center"/>
          <w:del w:id="10013" w:author="Fegie" w:date="2021-04-28T12:03:00Z"/>
          <w:trPrChange w:id="10014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10015" w:author="88692" w:date="2020-06-16T10:46:00Z">
              <w:tcPr>
                <w:tcW w:w="559" w:type="dxa"/>
              </w:tcPr>
            </w:tcPrChange>
          </w:tcPr>
          <w:p w14:paraId="45E85CA0" w14:textId="412CBE5B" w:rsidR="00BC126F" w:rsidRPr="00BC126F" w:rsidDel="009661CB" w:rsidRDefault="00BC126F" w:rsidP="00732692">
            <w:pPr>
              <w:rPr>
                <w:del w:id="10016" w:author="Fegie" w:date="2021-04-28T12:03:00Z"/>
                <w:rFonts w:ascii="標楷體" w:eastAsia="標楷體" w:hAnsi="標楷體"/>
              </w:rPr>
            </w:pPr>
            <w:del w:id="10017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6</w:delText>
              </w:r>
              <w:bookmarkStart w:id="10018" w:name="_Toc71198822"/>
              <w:bookmarkEnd w:id="10018"/>
            </w:del>
          </w:p>
        </w:tc>
        <w:tc>
          <w:tcPr>
            <w:tcW w:w="1842" w:type="dxa"/>
            <w:tcPrChange w:id="10019" w:author="88692" w:date="2020-06-16T10:46:00Z">
              <w:tcPr>
                <w:tcW w:w="2150" w:type="dxa"/>
              </w:tcPr>
            </w:tcPrChange>
          </w:tcPr>
          <w:p w14:paraId="7E363AA4" w14:textId="11BB786B" w:rsidR="00BC126F" w:rsidRPr="00BC126F" w:rsidDel="009661CB" w:rsidRDefault="00BC126F" w:rsidP="00732692">
            <w:pPr>
              <w:rPr>
                <w:del w:id="10020" w:author="Fegie" w:date="2021-04-28T12:03:00Z"/>
                <w:rFonts w:ascii="標楷體" w:eastAsia="標楷體" w:hAnsi="標楷體"/>
              </w:rPr>
            </w:pPr>
            <w:del w:id="10021" w:author="Fegie" w:date="2021-04-28T12:03:00Z"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與借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款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人關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係</w:delText>
              </w:r>
              <w:bookmarkStart w:id="10022" w:name="_Toc71198823"/>
              <w:bookmarkEnd w:id="10022"/>
            </w:del>
          </w:p>
        </w:tc>
        <w:tc>
          <w:tcPr>
            <w:tcW w:w="2376" w:type="dxa"/>
            <w:tcPrChange w:id="10023" w:author="88692" w:date="2020-06-16T10:46:00Z">
              <w:tcPr>
                <w:tcW w:w="1296" w:type="dxa"/>
              </w:tcPr>
            </w:tcPrChange>
          </w:tcPr>
          <w:p w14:paraId="0174A197" w14:textId="14D40527" w:rsidR="00BC126F" w:rsidRPr="00BC126F" w:rsidDel="009661CB" w:rsidRDefault="00831A6E" w:rsidP="00732692">
            <w:pPr>
              <w:rPr>
                <w:del w:id="10024" w:author="Fegie" w:date="2021-04-28T12:03:00Z"/>
                <w:rFonts w:ascii="標楷體" w:eastAsia="標楷體" w:hAnsi="標楷體"/>
              </w:rPr>
            </w:pPr>
            <w:del w:id="10025" w:author="Fegie" w:date="2021-04-28T12:03:00Z">
              <w:r w:rsidDel="009661CB">
                <w:rPr>
                  <w:rFonts w:ascii="標楷體" w:eastAsia="標楷體" w:hAnsi="標楷體" w:hint="eastAsia"/>
                </w:rPr>
                <w:delText>XX</w:delText>
              </w:r>
              <w:bookmarkStart w:id="10026" w:name="_Toc71198824"/>
              <w:bookmarkEnd w:id="10026"/>
            </w:del>
          </w:p>
        </w:tc>
        <w:tc>
          <w:tcPr>
            <w:tcW w:w="960" w:type="dxa"/>
            <w:tcPrChange w:id="10027" w:author="88692" w:date="2020-06-16T10:46:00Z">
              <w:tcPr>
                <w:tcW w:w="1072" w:type="dxa"/>
              </w:tcPr>
            </w:tcPrChange>
          </w:tcPr>
          <w:p w14:paraId="7267C2A4" w14:textId="24D667F6" w:rsidR="00BC126F" w:rsidRPr="00BC126F" w:rsidDel="009661CB" w:rsidRDefault="00BC126F" w:rsidP="00732692">
            <w:pPr>
              <w:rPr>
                <w:del w:id="10028" w:author="Fegie" w:date="2021-04-28T12:03:00Z"/>
                <w:rFonts w:ascii="標楷體" w:eastAsia="標楷體" w:hAnsi="標楷體"/>
              </w:rPr>
            </w:pPr>
            <w:bookmarkStart w:id="10029" w:name="_Toc71198825"/>
            <w:bookmarkEnd w:id="10029"/>
          </w:p>
        </w:tc>
        <w:tc>
          <w:tcPr>
            <w:tcW w:w="1021" w:type="dxa"/>
            <w:tcPrChange w:id="10030" w:author="88692" w:date="2020-06-16T10:46:00Z">
              <w:tcPr>
                <w:tcW w:w="1147" w:type="dxa"/>
              </w:tcPr>
            </w:tcPrChange>
          </w:tcPr>
          <w:p w14:paraId="11A314E7" w14:textId="505F0416" w:rsidR="00BC126F" w:rsidRPr="00BC126F" w:rsidDel="009661CB" w:rsidRDefault="00BC126F" w:rsidP="00732692">
            <w:pPr>
              <w:rPr>
                <w:del w:id="10031" w:author="Fegie" w:date="2021-04-28T12:03:00Z"/>
                <w:rFonts w:ascii="標楷體" w:eastAsia="標楷體" w:hAnsi="標楷體"/>
              </w:rPr>
            </w:pPr>
            <w:bookmarkStart w:id="10032" w:name="_Toc71198826"/>
            <w:bookmarkEnd w:id="10032"/>
          </w:p>
        </w:tc>
        <w:tc>
          <w:tcPr>
            <w:tcW w:w="629" w:type="dxa"/>
            <w:tcPrChange w:id="10033" w:author="88692" w:date="2020-06-16T10:46:00Z">
              <w:tcPr>
                <w:tcW w:w="667" w:type="dxa"/>
              </w:tcPr>
            </w:tcPrChange>
          </w:tcPr>
          <w:p w14:paraId="3865A295" w14:textId="682C90EA" w:rsidR="00BC126F" w:rsidRPr="00BC126F" w:rsidDel="009661CB" w:rsidRDefault="00BC126F" w:rsidP="00732692">
            <w:pPr>
              <w:rPr>
                <w:del w:id="10034" w:author="Fegie" w:date="2021-04-28T12:03:00Z"/>
                <w:rFonts w:ascii="標楷體" w:eastAsia="標楷體" w:hAnsi="標楷體"/>
              </w:rPr>
            </w:pPr>
            <w:bookmarkStart w:id="10035" w:name="_Toc71198827"/>
            <w:bookmarkEnd w:id="10035"/>
          </w:p>
        </w:tc>
        <w:tc>
          <w:tcPr>
            <w:tcW w:w="671" w:type="dxa"/>
            <w:tcPrChange w:id="10036" w:author="88692" w:date="2020-06-16T10:46:00Z">
              <w:tcPr>
                <w:tcW w:w="692" w:type="dxa"/>
              </w:tcPr>
            </w:tcPrChange>
          </w:tcPr>
          <w:p w14:paraId="2E1AFE9A" w14:textId="10C04172" w:rsidR="00BC126F" w:rsidRPr="00BC126F" w:rsidDel="009661CB" w:rsidRDefault="00BC126F" w:rsidP="00732692">
            <w:pPr>
              <w:rPr>
                <w:del w:id="10037" w:author="Fegie" w:date="2021-04-28T12:03:00Z"/>
                <w:rFonts w:ascii="標楷體" w:eastAsia="標楷體" w:hAnsi="標楷體"/>
              </w:rPr>
            </w:pPr>
            <w:bookmarkStart w:id="10038" w:name="_Toc71198828"/>
            <w:bookmarkEnd w:id="10038"/>
          </w:p>
        </w:tc>
        <w:tc>
          <w:tcPr>
            <w:tcW w:w="2983" w:type="dxa"/>
            <w:tcPrChange w:id="10039" w:author="88692" w:date="2020-06-16T10:46:00Z">
              <w:tcPr>
                <w:tcW w:w="3439" w:type="dxa"/>
              </w:tcPr>
            </w:tcPrChange>
          </w:tcPr>
          <w:p w14:paraId="5CA636EE" w14:textId="44F6DD1B" w:rsidR="00831A6E" w:rsidDel="009661CB" w:rsidRDefault="00BC126F" w:rsidP="00F25964">
            <w:pPr>
              <w:rPr>
                <w:del w:id="10040" w:author="Fegie" w:date="2021-04-28T12:03:00Z"/>
                <w:rFonts w:ascii="標楷體" w:eastAsia="標楷體" w:hAnsi="標楷體"/>
              </w:rPr>
            </w:pPr>
            <w:del w:id="10041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i.電話種類</w:delText>
              </w:r>
              <w:r w:rsidR="00831A6E" w:rsidDel="009661CB">
                <w:rPr>
                  <w:rFonts w:ascii="標楷體" w:eastAsia="標楷體" w:hAnsi="標楷體" w:hint="eastAsia"/>
                </w:rPr>
                <w:delText>0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6: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催收聯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絡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或</w:delText>
              </w:r>
              <w:bookmarkStart w:id="10042" w:name="_Toc71198829"/>
              <w:bookmarkEnd w:id="10042"/>
            </w:del>
          </w:p>
          <w:p w14:paraId="6F963242" w14:textId="4092AAE2" w:rsidR="00BC126F" w:rsidRPr="00BC126F" w:rsidDel="009661CB" w:rsidRDefault="00831A6E" w:rsidP="00CE781C">
            <w:pPr>
              <w:ind w:leftChars="100" w:left="240"/>
              <w:rPr>
                <w:del w:id="10043" w:author="Fegie" w:date="2021-04-28T12:03:00Z"/>
                <w:rFonts w:ascii="標楷體" w:eastAsia="標楷體" w:hAnsi="標楷體"/>
              </w:rPr>
            </w:pPr>
            <w:del w:id="10044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9:其他</w:delText>
              </w:r>
              <w:r w:rsidR="00BC126F" w:rsidRPr="00BC126F" w:rsidDel="009661CB">
                <w:rPr>
                  <w:rFonts w:ascii="標楷體" w:eastAsia="標楷體" w:hAnsi="標楷體" w:hint="eastAsia"/>
                  <w:lang w:eastAsia="zh-HK"/>
                </w:rPr>
                <w:delText>時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必須輸入；</w:delText>
              </w:r>
              <w:r w:rsidR="00BC126F" w:rsidRPr="00BC126F" w:rsidDel="009661CB">
                <w:rPr>
                  <w:rFonts w:ascii="標楷體" w:eastAsia="標楷體" w:hAnsi="標楷體" w:hint="eastAsia"/>
                  <w:lang w:eastAsia="zh-HK"/>
                </w:rPr>
                <w:delText>其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他電話種類</w:delText>
              </w:r>
              <w:r w:rsidR="00BC126F" w:rsidRPr="00BC126F" w:rsidDel="009661CB">
                <w:rPr>
                  <w:rFonts w:ascii="標楷體" w:eastAsia="標楷體" w:hAnsi="標楷體" w:hint="eastAsia"/>
                  <w:lang w:eastAsia="zh-HK"/>
                </w:rPr>
                <w:delText>不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輸入。</w:delText>
              </w:r>
              <w:bookmarkStart w:id="10045" w:name="_Toc71198830"/>
              <w:bookmarkEnd w:id="10045"/>
            </w:del>
          </w:p>
          <w:p w14:paraId="7012FA18" w14:textId="560641B5" w:rsidR="00BC126F" w:rsidRPr="00BC126F" w:rsidDel="009661CB" w:rsidRDefault="00A16035" w:rsidP="00732692">
            <w:pPr>
              <w:rPr>
                <w:del w:id="10046" w:author="Fegie" w:date="2021-04-28T12:03:00Z"/>
                <w:rFonts w:ascii="標楷體" w:eastAsia="標楷體" w:hAnsi="標楷體"/>
              </w:rPr>
            </w:pPr>
            <w:ins w:id="10047" w:author="88692" w:date="2020-06-16T10:50:00Z">
              <w:del w:id="10048" w:author="Fegie" w:date="2021-04-28T12:03:00Z">
                <w:r w:rsidDel="009661CB">
                  <w:rPr>
                    <w:rFonts w:ascii="標楷體" w:eastAsia="標楷體" w:hAnsi="標楷體" w:hint="eastAsia"/>
                  </w:rPr>
                  <w:delText>0</w:delText>
                </w:r>
                <w:r w:rsidDel="009661CB">
                  <w:rPr>
                    <w:rFonts w:ascii="標楷體" w:eastAsia="標楷體" w:hAnsi="標楷體"/>
                  </w:rPr>
                  <w:delText>0</w:delText>
                </w:r>
              </w:del>
            </w:ins>
            <w:del w:id="10049" w:author="Fegie" w:date="2021-04-28T12:03:00Z">
              <w:r w:rsidR="00BC126F" w:rsidRPr="00BC126F" w:rsidDel="009661CB">
                <w:rPr>
                  <w:rFonts w:ascii="標楷體" w:eastAsia="標楷體" w:hAnsi="標楷體" w:hint="eastAsia"/>
                </w:rPr>
                <w:delText>空白:</w:delText>
              </w:r>
            </w:del>
            <w:ins w:id="10050" w:author="88692" w:date="2020-06-16T10:50:00Z">
              <w:del w:id="10051" w:author="Fegie" w:date="2021-04-28T12:03:00Z">
                <w:r w:rsidDel="009661CB">
                  <w:rPr>
                    <w:rFonts w:ascii="標楷體" w:eastAsia="標楷體" w:hAnsi="標楷體"/>
                  </w:rPr>
                  <w:delText xml:space="preserve"> </w:delText>
                </w:r>
              </w:del>
            </w:ins>
            <w:del w:id="10052" w:author="Fegie" w:date="2021-04-28T12:03:00Z">
              <w:r w:rsidR="00BC126F" w:rsidRPr="00BC126F" w:rsidDel="009661CB">
                <w:rPr>
                  <w:rFonts w:ascii="標楷體" w:eastAsia="標楷體" w:hAnsi="標楷體" w:hint="eastAsia"/>
                </w:rPr>
                <w:delText>本人</w:delText>
              </w:r>
              <w:bookmarkStart w:id="10053" w:name="_Toc71198831"/>
              <w:bookmarkEnd w:id="10053"/>
            </w:del>
          </w:p>
          <w:p w14:paraId="23116F1E" w14:textId="30ECC235" w:rsidR="00BC126F" w:rsidRPr="00BC126F" w:rsidDel="009661CB" w:rsidRDefault="00BC126F" w:rsidP="00732692">
            <w:pPr>
              <w:rPr>
                <w:del w:id="10054" w:author="Fegie" w:date="2021-04-28T12:03:00Z"/>
                <w:rFonts w:ascii="標楷體" w:eastAsia="標楷體" w:hAnsi="標楷體"/>
              </w:rPr>
            </w:pPr>
            <w:del w:id="10055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01: 夫</w:delText>
              </w:r>
              <w:bookmarkStart w:id="10056" w:name="_Toc71198832"/>
              <w:bookmarkEnd w:id="10056"/>
            </w:del>
          </w:p>
          <w:p w14:paraId="6EE0AA3D" w14:textId="685E5F93" w:rsidR="00BC126F" w:rsidRPr="00BC126F" w:rsidDel="009661CB" w:rsidRDefault="00BC126F" w:rsidP="00732692">
            <w:pPr>
              <w:rPr>
                <w:del w:id="10057" w:author="Fegie" w:date="2021-04-28T12:03:00Z"/>
                <w:rFonts w:ascii="標楷體" w:eastAsia="標楷體" w:hAnsi="標楷體"/>
              </w:rPr>
            </w:pPr>
            <w:del w:id="10058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02: 妻</w:delText>
              </w:r>
              <w:bookmarkStart w:id="10059" w:name="_Toc71198833"/>
              <w:bookmarkEnd w:id="10059"/>
            </w:del>
          </w:p>
          <w:p w14:paraId="3BEFC5EB" w14:textId="578082CA" w:rsidR="00BC126F" w:rsidRPr="00BC126F" w:rsidDel="009661CB" w:rsidRDefault="00BC126F" w:rsidP="00732692">
            <w:pPr>
              <w:rPr>
                <w:del w:id="10060" w:author="Fegie" w:date="2021-04-28T12:03:00Z"/>
                <w:rFonts w:ascii="標楷體" w:eastAsia="標楷體" w:hAnsi="標楷體"/>
              </w:rPr>
            </w:pPr>
            <w:del w:id="10061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03: 父</w:delText>
              </w:r>
              <w:bookmarkStart w:id="10062" w:name="_Toc71198834"/>
              <w:bookmarkEnd w:id="10062"/>
            </w:del>
          </w:p>
          <w:p w14:paraId="7888A79A" w14:textId="4BC3DAC0" w:rsidR="00BC126F" w:rsidRPr="00BC126F" w:rsidDel="009661CB" w:rsidRDefault="00BC126F" w:rsidP="00732692">
            <w:pPr>
              <w:rPr>
                <w:del w:id="10063" w:author="Fegie" w:date="2021-04-28T12:03:00Z"/>
                <w:rFonts w:ascii="標楷體" w:eastAsia="標楷體" w:hAnsi="標楷體"/>
              </w:rPr>
            </w:pPr>
            <w:del w:id="10064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04: 母</w:delText>
              </w:r>
              <w:bookmarkStart w:id="10065" w:name="_Toc71198835"/>
              <w:bookmarkEnd w:id="10065"/>
            </w:del>
          </w:p>
          <w:p w14:paraId="2D92B9FB" w14:textId="747C3357" w:rsidR="00BC126F" w:rsidRPr="00BC126F" w:rsidDel="009661CB" w:rsidRDefault="00BC126F" w:rsidP="00732692">
            <w:pPr>
              <w:rPr>
                <w:del w:id="10066" w:author="Fegie" w:date="2021-04-28T12:03:00Z"/>
                <w:rFonts w:ascii="標楷體" w:eastAsia="標楷體" w:hAnsi="標楷體"/>
              </w:rPr>
            </w:pPr>
            <w:del w:id="10067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05: 子</w:delText>
              </w:r>
              <w:bookmarkStart w:id="10068" w:name="_Toc71198836"/>
              <w:bookmarkEnd w:id="10068"/>
            </w:del>
          </w:p>
          <w:p w14:paraId="70F58F8C" w14:textId="1A8EF89E" w:rsidR="00BC126F" w:rsidRPr="00BC126F" w:rsidDel="009661CB" w:rsidRDefault="00BC126F" w:rsidP="00732692">
            <w:pPr>
              <w:rPr>
                <w:del w:id="10069" w:author="Fegie" w:date="2021-04-28T12:03:00Z"/>
                <w:rFonts w:ascii="標楷體" w:eastAsia="標楷體" w:hAnsi="標楷體"/>
              </w:rPr>
            </w:pPr>
            <w:del w:id="10070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06: 女</w:delText>
              </w:r>
              <w:bookmarkStart w:id="10071" w:name="_Toc71198837"/>
              <w:bookmarkEnd w:id="10071"/>
            </w:del>
          </w:p>
          <w:p w14:paraId="1790E500" w14:textId="27FE908A" w:rsidR="00BC126F" w:rsidRPr="00BC126F" w:rsidDel="009661CB" w:rsidRDefault="00BC126F" w:rsidP="00732692">
            <w:pPr>
              <w:rPr>
                <w:del w:id="10072" w:author="Fegie" w:date="2021-04-28T12:03:00Z"/>
                <w:rFonts w:ascii="標楷體" w:eastAsia="標楷體" w:hAnsi="標楷體"/>
              </w:rPr>
            </w:pPr>
            <w:del w:id="10073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07: 兄</w:delText>
              </w:r>
              <w:bookmarkStart w:id="10074" w:name="_Toc71198838"/>
              <w:bookmarkEnd w:id="10074"/>
            </w:del>
          </w:p>
          <w:p w14:paraId="2CADDD49" w14:textId="441CD50F" w:rsidR="00BC126F" w:rsidRPr="00BC126F" w:rsidDel="009661CB" w:rsidRDefault="00BC126F" w:rsidP="00732692">
            <w:pPr>
              <w:rPr>
                <w:del w:id="10075" w:author="Fegie" w:date="2021-04-28T12:03:00Z"/>
                <w:rFonts w:ascii="標楷體" w:eastAsia="標楷體" w:hAnsi="標楷體"/>
              </w:rPr>
            </w:pPr>
            <w:del w:id="10076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08: 弟</w:delText>
              </w:r>
              <w:bookmarkStart w:id="10077" w:name="_Toc71198839"/>
              <w:bookmarkEnd w:id="10077"/>
            </w:del>
          </w:p>
          <w:p w14:paraId="250EFA69" w14:textId="60E8B8CD" w:rsidR="00BC126F" w:rsidRPr="00BC126F" w:rsidDel="009661CB" w:rsidRDefault="00BC126F" w:rsidP="00732692">
            <w:pPr>
              <w:rPr>
                <w:del w:id="10078" w:author="Fegie" w:date="2021-04-28T12:03:00Z"/>
                <w:rFonts w:ascii="標楷體" w:eastAsia="標楷體" w:hAnsi="標楷體"/>
              </w:rPr>
            </w:pPr>
            <w:del w:id="10079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09: 姊</w:delText>
              </w:r>
              <w:bookmarkStart w:id="10080" w:name="_Toc71198840"/>
              <w:bookmarkEnd w:id="10080"/>
            </w:del>
          </w:p>
          <w:p w14:paraId="4AA94D29" w14:textId="521A5DC9" w:rsidR="00BC126F" w:rsidRPr="00BC126F" w:rsidDel="009661CB" w:rsidRDefault="00BC126F" w:rsidP="00732692">
            <w:pPr>
              <w:rPr>
                <w:del w:id="10081" w:author="Fegie" w:date="2021-04-28T12:03:00Z"/>
                <w:rFonts w:ascii="標楷體" w:eastAsia="標楷體" w:hAnsi="標楷體"/>
              </w:rPr>
            </w:pPr>
            <w:del w:id="10082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10: 妹</w:delText>
              </w:r>
              <w:bookmarkStart w:id="10083" w:name="_Toc71198841"/>
              <w:bookmarkEnd w:id="10083"/>
            </w:del>
          </w:p>
          <w:p w14:paraId="5C01EE84" w14:textId="6372B20A" w:rsidR="00BC126F" w:rsidRPr="00BC126F" w:rsidDel="009661CB" w:rsidRDefault="00BC126F" w:rsidP="00732692">
            <w:pPr>
              <w:rPr>
                <w:del w:id="10084" w:author="Fegie" w:date="2021-04-28T12:03:00Z"/>
                <w:rFonts w:ascii="標楷體" w:eastAsia="標楷體" w:hAnsi="標楷體"/>
              </w:rPr>
            </w:pPr>
            <w:del w:id="10085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11: 姪子</w:delText>
              </w:r>
              <w:bookmarkStart w:id="10086" w:name="_Toc71198842"/>
              <w:bookmarkEnd w:id="10086"/>
            </w:del>
          </w:p>
          <w:p w14:paraId="512828E0" w14:textId="0EA27FF2" w:rsidR="00BC126F" w:rsidRPr="00BC126F" w:rsidDel="009661CB" w:rsidRDefault="00BC126F" w:rsidP="00732692">
            <w:pPr>
              <w:rPr>
                <w:del w:id="10087" w:author="Fegie" w:date="2021-04-28T12:03:00Z"/>
                <w:rFonts w:ascii="標楷體" w:eastAsia="標楷體" w:hAnsi="標楷體"/>
              </w:rPr>
            </w:pPr>
            <w:del w:id="10088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99: 其他</w:delText>
              </w:r>
              <w:bookmarkStart w:id="10089" w:name="_Toc71198843"/>
              <w:bookmarkEnd w:id="10089"/>
            </w:del>
          </w:p>
        </w:tc>
        <w:bookmarkStart w:id="10090" w:name="_Toc71198844"/>
        <w:bookmarkEnd w:id="10090"/>
      </w:tr>
      <w:tr w:rsidR="00BC126F" w:rsidRPr="00BC126F" w:rsidDel="009661CB" w14:paraId="55091107" w14:textId="013111B7" w:rsidTr="00A16035">
        <w:trPr>
          <w:trHeight w:val="291"/>
          <w:jc w:val="center"/>
          <w:del w:id="10091" w:author="Fegie" w:date="2021-04-28T12:03:00Z"/>
          <w:trPrChange w:id="10092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10093" w:author="88692" w:date="2020-06-16T10:46:00Z">
              <w:tcPr>
                <w:tcW w:w="559" w:type="dxa"/>
              </w:tcPr>
            </w:tcPrChange>
          </w:tcPr>
          <w:p w14:paraId="160B6956" w14:textId="0BCC70A9" w:rsidR="00BC126F" w:rsidRPr="00BC126F" w:rsidDel="009661CB" w:rsidRDefault="00BC126F" w:rsidP="000026EB">
            <w:pPr>
              <w:rPr>
                <w:del w:id="10094" w:author="Fegie" w:date="2021-04-28T12:03:00Z"/>
                <w:rFonts w:ascii="標楷體" w:eastAsia="標楷體" w:hAnsi="標楷體"/>
              </w:rPr>
            </w:pPr>
            <w:del w:id="10095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7</w:delText>
              </w:r>
              <w:bookmarkStart w:id="10096" w:name="_Toc71198845"/>
              <w:bookmarkEnd w:id="10096"/>
            </w:del>
          </w:p>
        </w:tc>
        <w:tc>
          <w:tcPr>
            <w:tcW w:w="1842" w:type="dxa"/>
            <w:tcPrChange w:id="10097" w:author="88692" w:date="2020-06-16T10:46:00Z">
              <w:tcPr>
                <w:tcW w:w="2150" w:type="dxa"/>
              </w:tcPr>
            </w:tcPrChange>
          </w:tcPr>
          <w:p w14:paraId="4ED4B8CC" w14:textId="5EC5DE4E" w:rsidR="00BC126F" w:rsidRPr="00BC126F" w:rsidDel="009661CB" w:rsidRDefault="00BC126F" w:rsidP="00014412">
            <w:pPr>
              <w:rPr>
                <w:del w:id="10098" w:author="Fegie" w:date="2021-04-28T12:03:00Z"/>
                <w:rFonts w:ascii="標楷體" w:eastAsia="標楷體" w:hAnsi="標楷體"/>
                <w:lang w:eastAsia="zh-HK"/>
              </w:rPr>
            </w:pPr>
            <w:del w:id="10099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聯絡人姓名</w:delText>
              </w:r>
              <w:bookmarkStart w:id="10100" w:name="_Toc71198846"/>
              <w:bookmarkEnd w:id="10100"/>
            </w:del>
          </w:p>
        </w:tc>
        <w:tc>
          <w:tcPr>
            <w:tcW w:w="2376" w:type="dxa"/>
            <w:tcPrChange w:id="10101" w:author="88692" w:date="2020-06-16T10:46:00Z">
              <w:tcPr>
                <w:tcW w:w="1296" w:type="dxa"/>
              </w:tcPr>
            </w:tcPrChange>
          </w:tcPr>
          <w:p w14:paraId="51C2388F" w14:textId="160A0FB3" w:rsidR="00BC126F" w:rsidRPr="00BC126F" w:rsidDel="009661CB" w:rsidRDefault="00BC126F" w:rsidP="00014412">
            <w:pPr>
              <w:rPr>
                <w:del w:id="10102" w:author="Fegie" w:date="2021-04-28T12:03:00Z"/>
                <w:rFonts w:ascii="標楷體" w:eastAsia="標楷體" w:hAnsi="標楷體"/>
              </w:rPr>
            </w:pPr>
            <w:del w:id="10103" w:author="Fegie" w:date="2021-04-28T12:03:00Z">
              <w:r w:rsidDel="009661CB">
                <w:rPr>
                  <w:rFonts w:ascii="標楷體" w:eastAsia="標楷體" w:hAnsi="標楷體"/>
                </w:rPr>
                <w:delText>X(</w:delText>
              </w:r>
            </w:del>
            <w:ins w:id="10104" w:author="88692" w:date="2020-06-16T10:37:00Z">
              <w:del w:id="10105" w:author="Fegie" w:date="2021-04-28T12:03:00Z">
                <w:r w:rsidR="002C7045" w:rsidDel="009661CB">
                  <w:rPr>
                    <w:rFonts w:ascii="標楷體" w:eastAsia="標楷體" w:hAnsi="標楷體"/>
                  </w:rPr>
                  <w:delText>100</w:delText>
                </w:r>
              </w:del>
            </w:ins>
            <w:del w:id="10106" w:author="Fegie" w:date="2021-04-28T12:03:00Z">
              <w:r w:rsidDel="009661CB">
                <w:rPr>
                  <w:rFonts w:ascii="標楷體" w:eastAsia="標楷體" w:hAnsi="標楷體"/>
                </w:rPr>
                <w:delText>14)</w:delText>
              </w:r>
              <w:bookmarkStart w:id="10107" w:name="_Toc71198847"/>
              <w:bookmarkEnd w:id="10107"/>
            </w:del>
          </w:p>
        </w:tc>
        <w:tc>
          <w:tcPr>
            <w:tcW w:w="960" w:type="dxa"/>
            <w:tcPrChange w:id="10108" w:author="88692" w:date="2020-06-16T10:46:00Z">
              <w:tcPr>
                <w:tcW w:w="1072" w:type="dxa"/>
              </w:tcPr>
            </w:tcPrChange>
          </w:tcPr>
          <w:p w14:paraId="2300A69C" w14:textId="1B0914DB" w:rsidR="00BC126F" w:rsidRPr="00BC126F" w:rsidDel="009661CB" w:rsidRDefault="00BC126F" w:rsidP="00014412">
            <w:pPr>
              <w:rPr>
                <w:del w:id="10109" w:author="Fegie" w:date="2021-04-28T12:03:00Z"/>
                <w:rFonts w:ascii="標楷體" w:eastAsia="標楷體" w:hAnsi="標楷體"/>
              </w:rPr>
            </w:pPr>
            <w:bookmarkStart w:id="10110" w:name="_Toc71198848"/>
            <w:bookmarkEnd w:id="10110"/>
          </w:p>
        </w:tc>
        <w:tc>
          <w:tcPr>
            <w:tcW w:w="1021" w:type="dxa"/>
            <w:tcPrChange w:id="10111" w:author="88692" w:date="2020-06-16T10:46:00Z">
              <w:tcPr>
                <w:tcW w:w="1147" w:type="dxa"/>
              </w:tcPr>
            </w:tcPrChange>
          </w:tcPr>
          <w:p w14:paraId="6B046E49" w14:textId="4671CC55" w:rsidR="00BC126F" w:rsidRPr="00BC126F" w:rsidDel="009661CB" w:rsidRDefault="00BC126F" w:rsidP="00014412">
            <w:pPr>
              <w:rPr>
                <w:del w:id="10112" w:author="Fegie" w:date="2021-04-28T12:03:00Z"/>
                <w:rFonts w:ascii="標楷體" w:eastAsia="標楷體" w:hAnsi="標楷體"/>
              </w:rPr>
            </w:pPr>
            <w:bookmarkStart w:id="10113" w:name="_Toc71198849"/>
            <w:bookmarkEnd w:id="10113"/>
          </w:p>
        </w:tc>
        <w:tc>
          <w:tcPr>
            <w:tcW w:w="629" w:type="dxa"/>
            <w:tcPrChange w:id="10114" w:author="88692" w:date="2020-06-16T10:46:00Z">
              <w:tcPr>
                <w:tcW w:w="667" w:type="dxa"/>
              </w:tcPr>
            </w:tcPrChange>
          </w:tcPr>
          <w:p w14:paraId="2407C887" w14:textId="16B8AA41" w:rsidR="00BC126F" w:rsidRPr="00BC126F" w:rsidDel="009661CB" w:rsidRDefault="00BC126F" w:rsidP="00014412">
            <w:pPr>
              <w:rPr>
                <w:del w:id="10115" w:author="Fegie" w:date="2021-04-28T12:03:00Z"/>
                <w:rFonts w:ascii="標楷體" w:eastAsia="標楷體" w:hAnsi="標楷體"/>
              </w:rPr>
            </w:pPr>
            <w:bookmarkStart w:id="10116" w:name="_Toc71198850"/>
            <w:bookmarkEnd w:id="10116"/>
          </w:p>
        </w:tc>
        <w:tc>
          <w:tcPr>
            <w:tcW w:w="671" w:type="dxa"/>
            <w:tcPrChange w:id="10117" w:author="88692" w:date="2020-06-16T10:46:00Z">
              <w:tcPr>
                <w:tcW w:w="692" w:type="dxa"/>
              </w:tcPr>
            </w:tcPrChange>
          </w:tcPr>
          <w:p w14:paraId="59A4ACFF" w14:textId="45683D21" w:rsidR="00BC126F" w:rsidRPr="00BC126F" w:rsidDel="009661CB" w:rsidRDefault="00BC126F" w:rsidP="00014412">
            <w:pPr>
              <w:rPr>
                <w:del w:id="10118" w:author="Fegie" w:date="2021-04-28T12:03:00Z"/>
                <w:rFonts w:ascii="標楷體" w:eastAsia="標楷體" w:hAnsi="標楷體"/>
              </w:rPr>
            </w:pPr>
            <w:bookmarkStart w:id="10119" w:name="_Toc71198851"/>
            <w:bookmarkEnd w:id="10119"/>
          </w:p>
        </w:tc>
        <w:tc>
          <w:tcPr>
            <w:tcW w:w="2983" w:type="dxa"/>
            <w:tcPrChange w:id="10120" w:author="88692" w:date="2020-06-16T10:46:00Z">
              <w:tcPr>
                <w:tcW w:w="3439" w:type="dxa"/>
              </w:tcPr>
            </w:tcPrChange>
          </w:tcPr>
          <w:p w14:paraId="1D8D9731" w14:textId="4C2324DC" w:rsidR="00FA2F17" w:rsidDel="009661CB" w:rsidRDefault="00BC126F" w:rsidP="00014412">
            <w:pPr>
              <w:rPr>
                <w:del w:id="10121" w:author="Fegie" w:date="2021-04-28T12:03:00Z"/>
                <w:rFonts w:ascii="標楷體" w:eastAsia="標楷體" w:hAnsi="標楷體"/>
              </w:rPr>
            </w:pPr>
            <w:del w:id="10122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[電話種類]</w:delText>
              </w:r>
              <w:r w:rsidR="00FA2F17" w:rsidDel="009661CB">
                <w:rPr>
                  <w:rFonts w:ascii="標楷體" w:eastAsia="標楷體" w:hAnsi="標楷體" w:hint="eastAsia"/>
                </w:rPr>
                <w:delText>0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6: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催收聯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絡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或</w:delText>
              </w:r>
              <w:bookmarkStart w:id="10123" w:name="_Toc71198852"/>
              <w:bookmarkEnd w:id="10123"/>
            </w:del>
          </w:p>
          <w:p w14:paraId="5BEE037F" w14:textId="48019EAC" w:rsidR="00BC126F" w:rsidRPr="00BC126F" w:rsidDel="009661CB" w:rsidRDefault="00FA2F17" w:rsidP="00014412">
            <w:pPr>
              <w:rPr>
                <w:del w:id="10124" w:author="Fegie" w:date="2021-04-28T12:03:00Z"/>
                <w:rFonts w:ascii="標楷體" w:eastAsia="標楷體" w:hAnsi="標楷體"/>
              </w:rPr>
            </w:pPr>
            <w:del w:id="10125" w:author="Fegie" w:date="2021-04-28T12:03:00Z">
              <w:r w:rsidDel="009661CB">
                <w:rPr>
                  <w:rFonts w:ascii="標楷體" w:eastAsia="標楷體" w:hAnsi="標楷體" w:hint="eastAsia"/>
                </w:rPr>
                <w:delText>0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9:其他</w:delText>
              </w:r>
              <w:r w:rsidR="00BC126F" w:rsidRPr="00BC126F" w:rsidDel="009661CB">
                <w:rPr>
                  <w:rFonts w:ascii="標楷體" w:eastAsia="標楷體" w:hAnsi="標楷體" w:hint="eastAsia"/>
                  <w:lang w:eastAsia="zh-HK"/>
                </w:rPr>
                <w:delText>時而且[與借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款</w:delText>
              </w:r>
              <w:r w:rsidR="00BC126F" w:rsidRPr="00BC126F" w:rsidDel="009661CB">
                <w:rPr>
                  <w:rFonts w:ascii="標楷體" w:eastAsia="標楷體" w:hAnsi="標楷體" w:hint="eastAsia"/>
                  <w:lang w:eastAsia="zh-HK"/>
                </w:rPr>
                <w:delText>人關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係]</w:delText>
              </w:r>
              <w:r w:rsidR="00BC126F" w:rsidRPr="00BC126F" w:rsidDel="009661CB">
                <w:rPr>
                  <w:rFonts w:ascii="標楷體" w:eastAsia="標楷體" w:hAnsi="標楷體" w:hint="eastAsia"/>
                  <w:lang w:eastAsia="zh-HK"/>
                </w:rPr>
                <w:delText>非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本人</w:delText>
              </w:r>
              <w:r w:rsidR="00BC126F" w:rsidRPr="00BC126F" w:rsidDel="009661CB">
                <w:rPr>
                  <w:rFonts w:ascii="標楷體" w:eastAsia="標楷體" w:hAnsi="標楷體" w:hint="eastAsia"/>
                  <w:lang w:eastAsia="zh-HK"/>
                </w:rPr>
                <w:delText>時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必須輸入</w:delText>
              </w:r>
              <w:bookmarkStart w:id="10126" w:name="_Toc71198853"/>
              <w:bookmarkEnd w:id="10126"/>
            </w:del>
          </w:p>
        </w:tc>
        <w:bookmarkStart w:id="10127" w:name="_Toc71198854"/>
        <w:bookmarkEnd w:id="10127"/>
      </w:tr>
      <w:tr w:rsidR="00BC126F" w:rsidRPr="00BC126F" w:rsidDel="009661CB" w14:paraId="162DBB5B" w14:textId="32CCEFF2" w:rsidTr="00A16035">
        <w:trPr>
          <w:trHeight w:val="291"/>
          <w:jc w:val="center"/>
          <w:del w:id="10128" w:author="Fegie" w:date="2021-04-28T12:03:00Z"/>
          <w:trPrChange w:id="10129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10130" w:author="88692" w:date="2020-06-16T10:46:00Z">
              <w:tcPr>
                <w:tcW w:w="559" w:type="dxa"/>
              </w:tcPr>
            </w:tcPrChange>
          </w:tcPr>
          <w:p w14:paraId="57DF16FA" w14:textId="47B9AA6C" w:rsidR="00BC126F" w:rsidRPr="00BC126F" w:rsidDel="009661CB" w:rsidRDefault="00BC126F" w:rsidP="000026EB">
            <w:pPr>
              <w:rPr>
                <w:del w:id="10131" w:author="Fegie" w:date="2021-04-28T12:03:00Z"/>
                <w:rFonts w:ascii="標楷體" w:eastAsia="標楷體" w:hAnsi="標楷體"/>
              </w:rPr>
            </w:pPr>
            <w:del w:id="10132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8</w:delText>
              </w:r>
              <w:bookmarkStart w:id="10133" w:name="_Toc71198855"/>
              <w:bookmarkEnd w:id="10133"/>
            </w:del>
          </w:p>
        </w:tc>
        <w:tc>
          <w:tcPr>
            <w:tcW w:w="1842" w:type="dxa"/>
            <w:tcPrChange w:id="10134" w:author="88692" w:date="2020-06-16T10:46:00Z">
              <w:tcPr>
                <w:tcW w:w="2150" w:type="dxa"/>
              </w:tcPr>
            </w:tcPrChange>
          </w:tcPr>
          <w:p w14:paraId="24816211" w14:textId="7FFD89C2" w:rsidR="00BC126F" w:rsidRPr="00BC126F" w:rsidDel="009661CB" w:rsidRDefault="00BC126F" w:rsidP="00732692">
            <w:pPr>
              <w:rPr>
                <w:del w:id="10135" w:author="Fegie" w:date="2021-04-28T12:03:00Z"/>
                <w:rFonts w:ascii="標楷體" w:eastAsia="標楷體" w:hAnsi="標楷體"/>
              </w:rPr>
            </w:pPr>
            <w:del w:id="10136" w:author="Fegie" w:date="2021-04-28T12:03:00Z"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備註</w:delText>
              </w:r>
              <w:bookmarkStart w:id="10137" w:name="_Toc71198856"/>
              <w:bookmarkEnd w:id="10137"/>
            </w:del>
          </w:p>
        </w:tc>
        <w:tc>
          <w:tcPr>
            <w:tcW w:w="2376" w:type="dxa"/>
            <w:tcPrChange w:id="10138" w:author="88692" w:date="2020-06-16T10:46:00Z">
              <w:tcPr>
                <w:tcW w:w="1296" w:type="dxa"/>
              </w:tcPr>
            </w:tcPrChange>
          </w:tcPr>
          <w:p w14:paraId="129BF993" w14:textId="18CD1CEE" w:rsidR="00BC126F" w:rsidRPr="00BC126F" w:rsidDel="009661CB" w:rsidRDefault="00BC126F" w:rsidP="00732692">
            <w:pPr>
              <w:rPr>
                <w:del w:id="10139" w:author="Fegie" w:date="2021-04-28T12:03:00Z"/>
                <w:rFonts w:ascii="標楷體" w:eastAsia="標楷體" w:hAnsi="標楷體"/>
              </w:rPr>
            </w:pPr>
            <w:del w:id="10140" w:author="Fegie" w:date="2021-04-28T12:03:00Z">
              <w:r w:rsidDel="009661CB">
                <w:rPr>
                  <w:rFonts w:ascii="標楷體" w:eastAsia="標楷體" w:hAnsi="標楷體"/>
                </w:rPr>
                <w:delText>X(40)</w:delText>
              </w:r>
              <w:bookmarkStart w:id="10141" w:name="_Toc71198857"/>
              <w:bookmarkEnd w:id="10141"/>
            </w:del>
          </w:p>
        </w:tc>
        <w:tc>
          <w:tcPr>
            <w:tcW w:w="960" w:type="dxa"/>
            <w:tcPrChange w:id="10142" w:author="88692" w:date="2020-06-16T10:46:00Z">
              <w:tcPr>
                <w:tcW w:w="1072" w:type="dxa"/>
              </w:tcPr>
            </w:tcPrChange>
          </w:tcPr>
          <w:p w14:paraId="04C23640" w14:textId="0FDB92DB" w:rsidR="00BC126F" w:rsidRPr="00BC126F" w:rsidDel="009661CB" w:rsidRDefault="00BC126F" w:rsidP="00732692">
            <w:pPr>
              <w:rPr>
                <w:del w:id="10143" w:author="Fegie" w:date="2021-04-28T12:03:00Z"/>
                <w:rFonts w:ascii="標楷體" w:eastAsia="標楷體" w:hAnsi="標楷體"/>
              </w:rPr>
            </w:pPr>
            <w:bookmarkStart w:id="10144" w:name="_Toc71198858"/>
            <w:bookmarkEnd w:id="10144"/>
          </w:p>
        </w:tc>
        <w:tc>
          <w:tcPr>
            <w:tcW w:w="1021" w:type="dxa"/>
            <w:tcPrChange w:id="10145" w:author="88692" w:date="2020-06-16T10:46:00Z">
              <w:tcPr>
                <w:tcW w:w="1147" w:type="dxa"/>
              </w:tcPr>
            </w:tcPrChange>
          </w:tcPr>
          <w:p w14:paraId="29A7F16B" w14:textId="759D9E77" w:rsidR="00BC126F" w:rsidRPr="00BC126F" w:rsidDel="009661CB" w:rsidRDefault="00BC126F" w:rsidP="00732692">
            <w:pPr>
              <w:rPr>
                <w:del w:id="10146" w:author="Fegie" w:date="2021-04-28T12:03:00Z"/>
                <w:rFonts w:ascii="標楷體" w:eastAsia="標楷體" w:hAnsi="標楷體"/>
              </w:rPr>
            </w:pPr>
            <w:bookmarkStart w:id="10147" w:name="_Toc71198859"/>
            <w:bookmarkEnd w:id="10147"/>
          </w:p>
        </w:tc>
        <w:tc>
          <w:tcPr>
            <w:tcW w:w="629" w:type="dxa"/>
            <w:tcPrChange w:id="10148" w:author="88692" w:date="2020-06-16T10:46:00Z">
              <w:tcPr>
                <w:tcW w:w="667" w:type="dxa"/>
              </w:tcPr>
            </w:tcPrChange>
          </w:tcPr>
          <w:p w14:paraId="2AE56A3E" w14:textId="3AD5434D" w:rsidR="00BC126F" w:rsidRPr="00BC126F" w:rsidDel="009661CB" w:rsidRDefault="00BC126F" w:rsidP="00732692">
            <w:pPr>
              <w:rPr>
                <w:del w:id="10149" w:author="Fegie" w:date="2021-04-28T12:03:00Z"/>
                <w:rFonts w:ascii="標楷體" w:eastAsia="標楷體" w:hAnsi="標楷體"/>
              </w:rPr>
            </w:pPr>
            <w:bookmarkStart w:id="10150" w:name="_Toc71198860"/>
            <w:bookmarkEnd w:id="10150"/>
          </w:p>
        </w:tc>
        <w:tc>
          <w:tcPr>
            <w:tcW w:w="671" w:type="dxa"/>
            <w:tcPrChange w:id="10151" w:author="88692" w:date="2020-06-16T10:46:00Z">
              <w:tcPr>
                <w:tcW w:w="692" w:type="dxa"/>
              </w:tcPr>
            </w:tcPrChange>
          </w:tcPr>
          <w:p w14:paraId="3E29943B" w14:textId="2283B56B" w:rsidR="00BC126F" w:rsidRPr="00BC126F" w:rsidDel="009661CB" w:rsidRDefault="00BC126F" w:rsidP="00732692">
            <w:pPr>
              <w:rPr>
                <w:del w:id="10152" w:author="Fegie" w:date="2021-04-28T12:03:00Z"/>
                <w:rFonts w:ascii="標楷體" w:eastAsia="標楷體" w:hAnsi="標楷體"/>
              </w:rPr>
            </w:pPr>
            <w:bookmarkStart w:id="10153" w:name="_Toc71198861"/>
            <w:bookmarkEnd w:id="10153"/>
          </w:p>
        </w:tc>
        <w:tc>
          <w:tcPr>
            <w:tcW w:w="2983" w:type="dxa"/>
            <w:tcPrChange w:id="10154" w:author="88692" w:date="2020-06-16T10:46:00Z">
              <w:tcPr>
                <w:tcW w:w="3439" w:type="dxa"/>
              </w:tcPr>
            </w:tcPrChange>
          </w:tcPr>
          <w:p w14:paraId="5C286EC1" w14:textId="38ABD310" w:rsidR="00BC126F" w:rsidRPr="00BC126F" w:rsidDel="009661CB" w:rsidRDefault="00BC126F" w:rsidP="00732692">
            <w:pPr>
              <w:rPr>
                <w:del w:id="10155" w:author="Fegie" w:date="2021-04-28T12:03:00Z"/>
                <w:rFonts w:ascii="標楷體" w:eastAsia="標楷體" w:hAnsi="標楷體"/>
              </w:rPr>
            </w:pPr>
            <w:del w:id="10156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i.可不輸入</w:delText>
              </w:r>
              <w:bookmarkStart w:id="10157" w:name="_Toc71198862"/>
              <w:bookmarkEnd w:id="10157"/>
            </w:del>
          </w:p>
        </w:tc>
        <w:bookmarkStart w:id="10158" w:name="_Toc71198863"/>
        <w:bookmarkEnd w:id="10158"/>
      </w:tr>
      <w:tr w:rsidR="00BC126F" w:rsidRPr="00BC126F" w:rsidDel="009661CB" w14:paraId="64BE572A" w14:textId="7850A285" w:rsidTr="00A16035">
        <w:trPr>
          <w:trHeight w:val="291"/>
          <w:jc w:val="center"/>
          <w:del w:id="10159" w:author="Fegie" w:date="2021-04-28T12:03:00Z"/>
          <w:trPrChange w:id="10160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10161" w:author="88692" w:date="2020-06-16T10:46:00Z">
              <w:tcPr>
                <w:tcW w:w="559" w:type="dxa"/>
              </w:tcPr>
            </w:tcPrChange>
          </w:tcPr>
          <w:p w14:paraId="73795258" w14:textId="42B33B70" w:rsidR="00BC126F" w:rsidRPr="00BC126F" w:rsidDel="009661CB" w:rsidRDefault="00BC126F" w:rsidP="000026EB">
            <w:pPr>
              <w:rPr>
                <w:del w:id="10162" w:author="Fegie" w:date="2021-04-28T12:03:00Z"/>
                <w:rFonts w:ascii="標楷體" w:eastAsia="標楷體" w:hAnsi="標楷體"/>
              </w:rPr>
            </w:pPr>
            <w:del w:id="10163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10164" w:name="_Toc71198864"/>
              <w:bookmarkEnd w:id="10164"/>
            </w:del>
          </w:p>
        </w:tc>
        <w:tc>
          <w:tcPr>
            <w:tcW w:w="1842" w:type="dxa"/>
            <w:tcPrChange w:id="10165" w:author="88692" w:date="2020-06-16T10:46:00Z">
              <w:tcPr>
                <w:tcW w:w="2150" w:type="dxa"/>
              </w:tcPr>
            </w:tcPrChange>
          </w:tcPr>
          <w:p w14:paraId="1058F454" w14:textId="2759A1E9" w:rsidR="00BC126F" w:rsidRPr="00BC126F" w:rsidDel="009661CB" w:rsidRDefault="00BC126F" w:rsidP="00732692">
            <w:pPr>
              <w:rPr>
                <w:del w:id="10166" w:author="Fegie" w:date="2021-04-28T12:03:00Z"/>
                <w:rFonts w:ascii="標楷體" w:eastAsia="標楷體" w:hAnsi="標楷體"/>
              </w:rPr>
            </w:pPr>
            <w:del w:id="10167" w:author="Fegie" w:date="2021-04-28T12:03:00Z"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異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動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日期</w:delText>
              </w:r>
              <w:bookmarkStart w:id="10168" w:name="_Toc71198865"/>
              <w:bookmarkEnd w:id="10168"/>
            </w:del>
          </w:p>
        </w:tc>
        <w:tc>
          <w:tcPr>
            <w:tcW w:w="2376" w:type="dxa"/>
            <w:tcPrChange w:id="10169" w:author="88692" w:date="2020-06-16T10:46:00Z">
              <w:tcPr>
                <w:tcW w:w="1296" w:type="dxa"/>
              </w:tcPr>
            </w:tcPrChange>
          </w:tcPr>
          <w:p w14:paraId="3FA205D2" w14:textId="41F94D4A" w:rsidR="00BC126F" w:rsidRPr="00BC126F" w:rsidDel="009661CB" w:rsidRDefault="00BC126F" w:rsidP="00732692">
            <w:pPr>
              <w:rPr>
                <w:del w:id="10170" w:author="Fegie" w:date="2021-04-28T12:03:00Z"/>
                <w:rFonts w:ascii="標楷體" w:eastAsia="標楷體" w:hAnsi="標楷體"/>
                <w:lang w:eastAsia="zh-HK"/>
              </w:rPr>
            </w:pPr>
            <w:del w:id="10171" w:author="Fegie" w:date="2021-04-28T12:03:00Z">
              <w:r w:rsidDel="009661CB">
                <w:rPr>
                  <w:rFonts w:ascii="標楷體" w:eastAsia="標楷體" w:hAnsi="標楷體" w:hint="eastAsia"/>
                  <w:lang w:eastAsia="zh-HK"/>
                </w:rPr>
                <w:delText>999/99/99</w:delText>
              </w:r>
              <w:bookmarkStart w:id="10172" w:name="_Toc71198866"/>
              <w:bookmarkEnd w:id="10172"/>
            </w:del>
          </w:p>
        </w:tc>
        <w:tc>
          <w:tcPr>
            <w:tcW w:w="960" w:type="dxa"/>
            <w:tcPrChange w:id="10173" w:author="88692" w:date="2020-06-16T10:46:00Z">
              <w:tcPr>
                <w:tcW w:w="1072" w:type="dxa"/>
              </w:tcPr>
            </w:tcPrChange>
          </w:tcPr>
          <w:p w14:paraId="45C611D2" w14:textId="07294DBB" w:rsidR="00BC126F" w:rsidRPr="00BC126F" w:rsidDel="009661CB" w:rsidRDefault="00BC126F" w:rsidP="00732692">
            <w:pPr>
              <w:rPr>
                <w:del w:id="10174" w:author="Fegie" w:date="2021-04-28T12:03:00Z"/>
                <w:rFonts w:ascii="標楷體" w:eastAsia="標楷體" w:hAnsi="標楷體"/>
              </w:rPr>
            </w:pPr>
            <w:del w:id="10175" w:author="Fegie" w:date="2021-04-28T12:03:00Z"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本營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業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日</w:delText>
              </w:r>
              <w:bookmarkStart w:id="10176" w:name="_Toc71198867"/>
              <w:bookmarkEnd w:id="10176"/>
            </w:del>
          </w:p>
        </w:tc>
        <w:tc>
          <w:tcPr>
            <w:tcW w:w="1021" w:type="dxa"/>
            <w:tcPrChange w:id="10177" w:author="88692" w:date="2020-06-16T10:46:00Z">
              <w:tcPr>
                <w:tcW w:w="1147" w:type="dxa"/>
              </w:tcPr>
            </w:tcPrChange>
          </w:tcPr>
          <w:p w14:paraId="5AA67888" w14:textId="5697A1ED" w:rsidR="00BC126F" w:rsidRPr="00BC126F" w:rsidDel="009661CB" w:rsidRDefault="00BC126F" w:rsidP="00732692">
            <w:pPr>
              <w:rPr>
                <w:del w:id="10178" w:author="Fegie" w:date="2021-04-28T12:03:00Z"/>
                <w:rFonts w:ascii="標楷體" w:eastAsia="標楷體" w:hAnsi="標楷體"/>
              </w:rPr>
            </w:pPr>
            <w:bookmarkStart w:id="10179" w:name="_Toc71198868"/>
            <w:bookmarkEnd w:id="10179"/>
          </w:p>
        </w:tc>
        <w:tc>
          <w:tcPr>
            <w:tcW w:w="629" w:type="dxa"/>
            <w:tcPrChange w:id="10180" w:author="88692" w:date="2020-06-16T10:46:00Z">
              <w:tcPr>
                <w:tcW w:w="667" w:type="dxa"/>
              </w:tcPr>
            </w:tcPrChange>
          </w:tcPr>
          <w:p w14:paraId="3F6AF20B" w14:textId="122BD445" w:rsidR="00BC126F" w:rsidRPr="00BC126F" w:rsidDel="009661CB" w:rsidRDefault="00BC126F" w:rsidP="00732692">
            <w:pPr>
              <w:rPr>
                <w:del w:id="10181" w:author="Fegie" w:date="2021-04-28T12:03:00Z"/>
                <w:rFonts w:ascii="標楷體" w:eastAsia="標楷體" w:hAnsi="標楷體"/>
              </w:rPr>
            </w:pPr>
            <w:bookmarkStart w:id="10182" w:name="_Toc71198869"/>
            <w:bookmarkEnd w:id="10182"/>
          </w:p>
        </w:tc>
        <w:tc>
          <w:tcPr>
            <w:tcW w:w="671" w:type="dxa"/>
            <w:tcPrChange w:id="10183" w:author="88692" w:date="2020-06-16T10:46:00Z">
              <w:tcPr>
                <w:tcW w:w="692" w:type="dxa"/>
              </w:tcPr>
            </w:tcPrChange>
          </w:tcPr>
          <w:p w14:paraId="04D45469" w14:textId="367B265F" w:rsidR="00BC126F" w:rsidRPr="00BC126F" w:rsidDel="009661CB" w:rsidRDefault="00BC126F" w:rsidP="00732692">
            <w:pPr>
              <w:rPr>
                <w:del w:id="10184" w:author="Fegie" w:date="2021-04-28T12:03:00Z"/>
                <w:rFonts w:ascii="標楷體" w:eastAsia="標楷體" w:hAnsi="標楷體"/>
              </w:rPr>
            </w:pPr>
            <w:bookmarkStart w:id="10185" w:name="_Toc71198870"/>
            <w:bookmarkEnd w:id="10185"/>
          </w:p>
        </w:tc>
        <w:tc>
          <w:tcPr>
            <w:tcW w:w="2983" w:type="dxa"/>
            <w:tcPrChange w:id="10186" w:author="88692" w:date="2020-06-16T10:46:00Z">
              <w:tcPr>
                <w:tcW w:w="3439" w:type="dxa"/>
              </w:tcPr>
            </w:tcPrChange>
          </w:tcPr>
          <w:p w14:paraId="60B6ED66" w14:textId="234DBCCC" w:rsidR="00BC126F" w:rsidRPr="00BC126F" w:rsidDel="009661CB" w:rsidRDefault="00BC126F" w:rsidP="000F3089">
            <w:pPr>
              <w:rPr>
                <w:del w:id="10187" w:author="Fegie" w:date="2021-04-28T12:03:00Z"/>
                <w:rFonts w:ascii="標楷體" w:eastAsia="標楷體" w:hAnsi="標楷體"/>
              </w:rPr>
            </w:pPr>
            <w:del w:id="10188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i.自動顯示不必輸入</w:delText>
              </w:r>
              <w:bookmarkStart w:id="10189" w:name="_Toc71198871"/>
              <w:bookmarkEnd w:id="10189"/>
            </w:del>
          </w:p>
        </w:tc>
        <w:bookmarkStart w:id="10190" w:name="_Toc71198872"/>
        <w:bookmarkEnd w:id="10190"/>
      </w:tr>
      <w:tr w:rsidR="00BC126F" w:rsidRPr="00BC126F" w:rsidDel="009661CB" w14:paraId="504EAFBB" w14:textId="007F525A" w:rsidTr="00A16035">
        <w:trPr>
          <w:trHeight w:val="291"/>
          <w:jc w:val="center"/>
          <w:del w:id="10191" w:author="Fegie" w:date="2021-04-28T12:03:00Z"/>
          <w:trPrChange w:id="10192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10193" w:author="88692" w:date="2020-06-16T10:46:00Z">
              <w:tcPr>
                <w:tcW w:w="559" w:type="dxa"/>
              </w:tcPr>
            </w:tcPrChange>
          </w:tcPr>
          <w:p w14:paraId="7522E2C9" w14:textId="33188D4F" w:rsidR="00BC126F" w:rsidRPr="00BC126F" w:rsidDel="009661CB" w:rsidRDefault="00BC126F" w:rsidP="000026EB">
            <w:pPr>
              <w:rPr>
                <w:del w:id="10194" w:author="Fegie" w:date="2021-04-28T12:03:00Z"/>
                <w:rFonts w:ascii="標楷體" w:eastAsia="標楷體" w:hAnsi="標楷體"/>
              </w:rPr>
            </w:pPr>
            <w:del w:id="10195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10</w:delText>
              </w:r>
              <w:bookmarkStart w:id="10196" w:name="_Toc71198873"/>
              <w:bookmarkEnd w:id="10196"/>
            </w:del>
          </w:p>
        </w:tc>
        <w:tc>
          <w:tcPr>
            <w:tcW w:w="1842" w:type="dxa"/>
            <w:tcPrChange w:id="10197" w:author="88692" w:date="2020-06-16T10:46:00Z">
              <w:tcPr>
                <w:tcW w:w="2150" w:type="dxa"/>
              </w:tcPr>
            </w:tcPrChange>
          </w:tcPr>
          <w:p w14:paraId="566334E0" w14:textId="0E7DD673" w:rsidR="00BC126F" w:rsidRPr="00BC126F" w:rsidDel="009661CB" w:rsidRDefault="00BC126F" w:rsidP="000F3089">
            <w:pPr>
              <w:rPr>
                <w:del w:id="10198" w:author="Fegie" w:date="2021-04-28T12:03:00Z"/>
                <w:rFonts w:ascii="標楷體" w:eastAsia="標楷體" w:hAnsi="標楷體"/>
              </w:rPr>
            </w:pPr>
            <w:del w:id="10199" w:author="Fegie" w:date="2021-04-28T12:03:00Z"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啟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用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記號</w:delText>
              </w:r>
              <w:bookmarkStart w:id="10200" w:name="_Toc71198874"/>
              <w:bookmarkEnd w:id="10200"/>
            </w:del>
          </w:p>
        </w:tc>
        <w:tc>
          <w:tcPr>
            <w:tcW w:w="2376" w:type="dxa"/>
            <w:tcPrChange w:id="10201" w:author="88692" w:date="2020-06-16T10:46:00Z">
              <w:tcPr>
                <w:tcW w:w="1296" w:type="dxa"/>
              </w:tcPr>
            </w:tcPrChange>
          </w:tcPr>
          <w:p w14:paraId="36F058F5" w14:textId="5B96E19E" w:rsidR="00BC126F" w:rsidRPr="00BC126F" w:rsidDel="009661CB" w:rsidRDefault="00BC126F" w:rsidP="000F3089">
            <w:pPr>
              <w:rPr>
                <w:del w:id="10202" w:author="Fegie" w:date="2021-04-28T12:03:00Z"/>
                <w:rFonts w:ascii="標楷體" w:eastAsia="標楷體" w:hAnsi="標楷體"/>
              </w:rPr>
            </w:pPr>
            <w:del w:id="10203" w:author="Fegie" w:date="2021-04-28T12:03:00Z">
              <w:r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10204" w:name="_Toc71198875"/>
              <w:bookmarkEnd w:id="10204"/>
            </w:del>
          </w:p>
        </w:tc>
        <w:tc>
          <w:tcPr>
            <w:tcW w:w="960" w:type="dxa"/>
            <w:tcPrChange w:id="10205" w:author="88692" w:date="2020-06-16T10:46:00Z">
              <w:tcPr>
                <w:tcW w:w="1072" w:type="dxa"/>
              </w:tcPr>
            </w:tcPrChange>
          </w:tcPr>
          <w:p w14:paraId="3D9171D7" w14:textId="0F381280" w:rsidR="00BC126F" w:rsidRPr="00BC126F" w:rsidDel="009661CB" w:rsidRDefault="00BC126F" w:rsidP="000F3089">
            <w:pPr>
              <w:rPr>
                <w:del w:id="10206" w:author="Fegie" w:date="2021-04-28T12:03:00Z"/>
                <w:rFonts w:ascii="標楷體" w:eastAsia="標楷體" w:hAnsi="標楷體"/>
              </w:rPr>
            </w:pPr>
            <w:del w:id="10207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0</w:delText>
              </w:r>
              <w:bookmarkStart w:id="10208" w:name="_Toc71198876"/>
              <w:bookmarkEnd w:id="10208"/>
            </w:del>
          </w:p>
        </w:tc>
        <w:tc>
          <w:tcPr>
            <w:tcW w:w="1021" w:type="dxa"/>
            <w:tcPrChange w:id="10209" w:author="88692" w:date="2020-06-16T10:46:00Z">
              <w:tcPr>
                <w:tcW w:w="1147" w:type="dxa"/>
              </w:tcPr>
            </w:tcPrChange>
          </w:tcPr>
          <w:p w14:paraId="0FC91FD9" w14:textId="752A7317" w:rsidR="00BC126F" w:rsidRPr="00BC126F" w:rsidDel="009661CB" w:rsidRDefault="00BC126F" w:rsidP="000F3089">
            <w:pPr>
              <w:rPr>
                <w:del w:id="10210" w:author="Fegie" w:date="2021-04-28T12:03:00Z"/>
                <w:rFonts w:ascii="標楷體" w:eastAsia="標楷體" w:hAnsi="標楷體"/>
              </w:rPr>
            </w:pPr>
            <w:bookmarkStart w:id="10211" w:name="_Toc71198877"/>
            <w:bookmarkEnd w:id="10211"/>
          </w:p>
        </w:tc>
        <w:tc>
          <w:tcPr>
            <w:tcW w:w="629" w:type="dxa"/>
            <w:tcPrChange w:id="10212" w:author="88692" w:date="2020-06-16T10:46:00Z">
              <w:tcPr>
                <w:tcW w:w="667" w:type="dxa"/>
              </w:tcPr>
            </w:tcPrChange>
          </w:tcPr>
          <w:p w14:paraId="31D77A09" w14:textId="038231DB" w:rsidR="00BC126F" w:rsidRPr="00BC126F" w:rsidDel="009661CB" w:rsidRDefault="00BC126F" w:rsidP="000F3089">
            <w:pPr>
              <w:rPr>
                <w:del w:id="10213" w:author="Fegie" w:date="2021-04-28T12:03:00Z"/>
                <w:rFonts w:ascii="標楷體" w:eastAsia="標楷體" w:hAnsi="標楷體"/>
              </w:rPr>
            </w:pPr>
            <w:del w:id="10214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0215" w:name="_Toc71198878"/>
              <w:bookmarkEnd w:id="10215"/>
            </w:del>
          </w:p>
        </w:tc>
        <w:tc>
          <w:tcPr>
            <w:tcW w:w="671" w:type="dxa"/>
            <w:tcPrChange w:id="10216" w:author="88692" w:date="2020-06-16T10:46:00Z">
              <w:tcPr>
                <w:tcW w:w="692" w:type="dxa"/>
              </w:tcPr>
            </w:tcPrChange>
          </w:tcPr>
          <w:p w14:paraId="32717992" w14:textId="34BF4AB1" w:rsidR="00BC126F" w:rsidRPr="00BC126F" w:rsidDel="009661CB" w:rsidRDefault="00BC126F" w:rsidP="000F3089">
            <w:pPr>
              <w:rPr>
                <w:del w:id="10217" w:author="Fegie" w:date="2021-04-28T12:03:00Z"/>
                <w:rFonts w:ascii="標楷體" w:eastAsia="標楷體" w:hAnsi="標楷體"/>
              </w:rPr>
            </w:pPr>
            <w:bookmarkStart w:id="10218" w:name="_Toc71198879"/>
            <w:bookmarkEnd w:id="10218"/>
          </w:p>
        </w:tc>
        <w:tc>
          <w:tcPr>
            <w:tcW w:w="2983" w:type="dxa"/>
            <w:tcPrChange w:id="10219" w:author="88692" w:date="2020-06-16T10:46:00Z">
              <w:tcPr>
                <w:tcW w:w="3439" w:type="dxa"/>
              </w:tcPr>
            </w:tcPrChange>
          </w:tcPr>
          <w:p w14:paraId="4651A8C3" w14:textId="1C3529E8" w:rsidR="00BC126F" w:rsidRPr="00BC126F" w:rsidDel="009661CB" w:rsidRDefault="00BC126F" w:rsidP="000F3089">
            <w:pPr>
              <w:rPr>
                <w:del w:id="10220" w:author="Fegie" w:date="2021-04-28T12:03:00Z"/>
                <w:rFonts w:ascii="標楷體" w:eastAsia="標楷體" w:hAnsi="標楷體"/>
              </w:rPr>
            </w:pPr>
            <w:del w:id="10221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10222" w:name="_Toc71198880"/>
              <w:bookmarkEnd w:id="10222"/>
            </w:del>
          </w:p>
          <w:p w14:paraId="45C408B2" w14:textId="193A1C95" w:rsidR="00BC126F" w:rsidRPr="00BC126F" w:rsidDel="009661CB" w:rsidRDefault="00A16035" w:rsidP="000F3089">
            <w:pPr>
              <w:rPr>
                <w:del w:id="10223" w:author="Fegie" w:date="2021-04-28T12:03:00Z"/>
                <w:rFonts w:ascii="標楷體" w:eastAsia="標楷體" w:hAnsi="標楷體"/>
              </w:rPr>
            </w:pPr>
            <w:ins w:id="10224" w:author="88692" w:date="2020-06-16T10:48:00Z">
              <w:del w:id="10225" w:author="Fegie" w:date="2021-04-28T12:03:00Z">
                <w:r w:rsidDel="009661CB">
                  <w:rPr>
                    <w:rFonts w:ascii="標楷體" w:eastAsia="標楷體" w:hAnsi="標楷體"/>
                  </w:rPr>
                  <w:delText>Y</w:delText>
                </w:r>
              </w:del>
            </w:ins>
            <w:del w:id="10226" w:author="Fegie" w:date="2021-04-28T12:03:00Z">
              <w:r w:rsidR="00BC126F" w:rsidRPr="00BC126F" w:rsidDel="009661CB">
                <w:rPr>
                  <w:rFonts w:ascii="標楷體" w:eastAsia="標楷體" w:hAnsi="標楷體" w:hint="eastAsia"/>
                </w:rPr>
                <w:delText>0:</w:delText>
              </w:r>
              <w:r w:rsidR="00BC126F" w:rsidRPr="00BC126F" w:rsidDel="009661CB">
                <w:rPr>
                  <w:rFonts w:ascii="標楷體" w:eastAsia="標楷體" w:hAnsi="標楷體"/>
                </w:rPr>
                <w:delText xml:space="preserve"> </w:delText>
              </w:r>
              <w:r w:rsidR="00BC126F" w:rsidRPr="00BC126F" w:rsidDel="009661CB">
                <w:rPr>
                  <w:rFonts w:ascii="標楷體" w:eastAsia="標楷體" w:hAnsi="標楷體" w:hint="eastAsia"/>
                  <w:lang w:eastAsia="zh-HK"/>
                </w:rPr>
                <w:delText>啟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用</w:delText>
              </w:r>
              <w:bookmarkStart w:id="10227" w:name="_Toc71198881"/>
              <w:bookmarkEnd w:id="10227"/>
            </w:del>
          </w:p>
          <w:p w14:paraId="0C8E75ED" w14:textId="09BF0714" w:rsidR="00BC126F" w:rsidRPr="00BC126F" w:rsidDel="009661CB" w:rsidRDefault="00A16035" w:rsidP="000F3089">
            <w:pPr>
              <w:rPr>
                <w:del w:id="10228" w:author="Fegie" w:date="2021-04-28T12:03:00Z"/>
                <w:rFonts w:ascii="標楷體" w:eastAsia="標楷體" w:hAnsi="標楷體"/>
              </w:rPr>
            </w:pPr>
            <w:ins w:id="10229" w:author="88692" w:date="2020-06-16T10:48:00Z">
              <w:del w:id="10230" w:author="Fegie" w:date="2021-04-28T12:03:00Z">
                <w:r w:rsidDel="009661CB">
                  <w:rPr>
                    <w:rFonts w:ascii="標楷體" w:eastAsia="標楷體" w:hAnsi="標楷體"/>
                  </w:rPr>
                  <w:delText>N</w:delText>
                </w:r>
              </w:del>
            </w:ins>
            <w:del w:id="10231" w:author="Fegie" w:date="2021-04-28T12:03:00Z">
              <w:r w:rsidR="00BC126F" w:rsidRPr="00BC126F" w:rsidDel="009661CB">
                <w:rPr>
                  <w:rFonts w:ascii="標楷體" w:eastAsia="標楷體" w:hAnsi="標楷體" w:hint="eastAsia"/>
                </w:rPr>
                <w:delText>1:</w:delText>
              </w:r>
            </w:del>
            <w:ins w:id="10232" w:author="88692" w:date="2020-06-17T10:42:00Z">
              <w:del w:id="10233" w:author="Fegie" w:date="2021-04-28T12:03:00Z">
                <w:r w:rsidR="0015734C" w:rsidDel="009661CB">
                  <w:rPr>
                    <w:rFonts w:ascii="標楷體" w:eastAsia="標楷體" w:hAnsi="標楷體" w:hint="eastAsia"/>
                  </w:rPr>
                  <w:delText xml:space="preserve"> 停</w:delText>
                </w:r>
              </w:del>
            </w:ins>
            <w:del w:id="10234" w:author="Fegie" w:date="2021-04-28T12:03:00Z">
              <w:r w:rsidR="00BC126F" w:rsidRPr="00BC126F" w:rsidDel="009661CB">
                <w:rPr>
                  <w:rFonts w:ascii="標楷體" w:eastAsia="標楷體" w:hAnsi="標楷體" w:hint="eastAsia"/>
                </w:rPr>
                <w:delText xml:space="preserve"> </w:delText>
              </w:r>
              <w:r w:rsidR="00BC126F" w:rsidRPr="00BC126F" w:rsidDel="009661CB">
                <w:rPr>
                  <w:rFonts w:ascii="標楷體" w:eastAsia="標楷體" w:hAnsi="標楷體" w:hint="eastAsia"/>
                  <w:lang w:eastAsia="zh-HK"/>
                </w:rPr>
                <w:delText>停</w:delText>
              </w:r>
              <w:r w:rsidR="00BC126F" w:rsidRPr="00BC126F" w:rsidDel="009661CB">
                <w:rPr>
                  <w:rFonts w:ascii="標楷體" w:eastAsia="標楷體" w:hAnsi="標楷體" w:hint="eastAsia"/>
                </w:rPr>
                <w:delText>用</w:delText>
              </w:r>
              <w:bookmarkStart w:id="10235" w:name="_Toc71198882"/>
              <w:bookmarkEnd w:id="10235"/>
            </w:del>
          </w:p>
        </w:tc>
        <w:bookmarkStart w:id="10236" w:name="_Toc71198883"/>
        <w:bookmarkEnd w:id="10236"/>
      </w:tr>
      <w:tr w:rsidR="00BC126F" w:rsidRPr="00BC126F" w:rsidDel="009661CB" w14:paraId="30C78CCA" w14:textId="4A0D702C" w:rsidTr="00A16035">
        <w:trPr>
          <w:trHeight w:val="291"/>
          <w:jc w:val="center"/>
          <w:del w:id="10237" w:author="Fegie" w:date="2021-04-28T12:03:00Z"/>
          <w:trPrChange w:id="10238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10239" w:author="88692" w:date="2020-06-16T10:46:00Z">
              <w:tcPr>
                <w:tcW w:w="559" w:type="dxa"/>
              </w:tcPr>
            </w:tcPrChange>
          </w:tcPr>
          <w:p w14:paraId="75B88055" w14:textId="66B70CFC" w:rsidR="00BC126F" w:rsidRPr="00BC126F" w:rsidDel="009661CB" w:rsidRDefault="00BC126F" w:rsidP="000F3089">
            <w:pPr>
              <w:rPr>
                <w:del w:id="10240" w:author="Fegie" w:date="2021-04-28T12:03:00Z"/>
                <w:rFonts w:ascii="標楷體" w:eastAsia="標楷體" w:hAnsi="標楷體"/>
              </w:rPr>
            </w:pPr>
            <w:del w:id="10241" w:author="Fegie" w:date="2021-04-28T12:03:00Z">
              <w:r w:rsidDel="009661CB">
                <w:rPr>
                  <w:rFonts w:ascii="標楷體" w:eastAsia="標楷體" w:hAnsi="標楷體"/>
                </w:rPr>
                <w:delText>11</w:delText>
              </w:r>
              <w:bookmarkStart w:id="10242" w:name="_Toc71198884"/>
              <w:bookmarkEnd w:id="10242"/>
            </w:del>
          </w:p>
        </w:tc>
        <w:tc>
          <w:tcPr>
            <w:tcW w:w="1842" w:type="dxa"/>
            <w:tcPrChange w:id="10243" w:author="88692" w:date="2020-06-16T10:46:00Z">
              <w:tcPr>
                <w:tcW w:w="2150" w:type="dxa"/>
              </w:tcPr>
            </w:tcPrChange>
          </w:tcPr>
          <w:p w14:paraId="42203032" w14:textId="5EB77353" w:rsidR="00BC126F" w:rsidRPr="00BC126F" w:rsidDel="009661CB" w:rsidRDefault="00BC126F" w:rsidP="000F3089">
            <w:pPr>
              <w:rPr>
                <w:del w:id="10244" w:author="Fegie" w:date="2021-04-28T12:03:00Z"/>
                <w:rFonts w:ascii="標楷體" w:eastAsia="標楷體" w:hAnsi="標楷體"/>
              </w:rPr>
            </w:pPr>
            <w:del w:id="10245" w:author="Fegie" w:date="2021-04-28T12:03:00Z"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停用原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因</w:delText>
              </w:r>
              <w:bookmarkStart w:id="10246" w:name="_Toc71198885"/>
              <w:bookmarkEnd w:id="10246"/>
            </w:del>
          </w:p>
        </w:tc>
        <w:tc>
          <w:tcPr>
            <w:tcW w:w="2376" w:type="dxa"/>
            <w:tcPrChange w:id="10247" w:author="88692" w:date="2020-06-16T10:46:00Z">
              <w:tcPr>
                <w:tcW w:w="1296" w:type="dxa"/>
              </w:tcPr>
            </w:tcPrChange>
          </w:tcPr>
          <w:p w14:paraId="67E5B69E" w14:textId="525BED16" w:rsidR="00BC126F" w:rsidRPr="00BC126F" w:rsidDel="009661CB" w:rsidRDefault="00BC126F" w:rsidP="000F3089">
            <w:pPr>
              <w:rPr>
                <w:del w:id="10248" w:author="Fegie" w:date="2021-04-28T12:03:00Z"/>
                <w:rFonts w:ascii="標楷體" w:eastAsia="標楷體" w:hAnsi="標楷體"/>
              </w:rPr>
            </w:pPr>
            <w:del w:id="10249" w:author="Fegie" w:date="2021-04-28T12:03:00Z">
              <w:r w:rsidDel="009661CB">
                <w:rPr>
                  <w:rFonts w:ascii="標楷體" w:eastAsia="標楷體" w:hAnsi="標楷體"/>
                </w:rPr>
                <w:delText>X(40)</w:delText>
              </w:r>
              <w:bookmarkStart w:id="10250" w:name="_Toc71198886"/>
              <w:bookmarkEnd w:id="10250"/>
            </w:del>
          </w:p>
        </w:tc>
        <w:tc>
          <w:tcPr>
            <w:tcW w:w="960" w:type="dxa"/>
            <w:tcPrChange w:id="10251" w:author="88692" w:date="2020-06-16T10:46:00Z">
              <w:tcPr>
                <w:tcW w:w="1072" w:type="dxa"/>
              </w:tcPr>
            </w:tcPrChange>
          </w:tcPr>
          <w:p w14:paraId="729BBE09" w14:textId="2BA34D25" w:rsidR="00BC126F" w:rsidRPr="00BC126F" w:rsidDel="009661CB" w:rsidRDefault="00BC126F" w:rsidP="000F3089">
            <w:pPr>
              <w:rPr>
                <w:del w:id="10252" w:author="Fegie" w:date="2021-04-28T12:03:00Z"/>
                <w:rFonts w:ascii="標楷體" w:eastAsia="標楷體" w:hAnsi="標楷體"/>
              </w:rPr>
            </w:pPr>
            <w:bookmarkStart w:id="10253" w:name="_Toc71198887"/>
            <w:bookmarkEnd w:id="10253"/>
          </w:p>
        </w:tc>
        <w:tc>
          <w:tcPr>
            <w:tcW w:w="1021" w:type="dxa"/>
            <w:tcPrChange w:id="10254" w:author="88692" w:date="2020-06-16T10:46:00Z">
              <w:tcPr>
                <w:tcW w:w="1147" w:type="dxa"/>
              </w:tcPr>
            </w:tcPrChange>
          </w:tcPr>
          <w:p w14:paraId="5BD65C06" w14:textId="32D34A5A" w:rsidR="00BC126F" w:rsidRPr="00BC126F" w:rsidDel="009661CB" w:rsidRDefault="00BC126F" w:rsidP="000F3089">
            <w:pPr>
              <w:rPr>
                <w:del w:id="10255" w:author="Fegie" w:date="2021-04-28T12:03:00Z"/>
                <w:rFonts w:ascii="標楷體" w:eastAsia="標楷體" w:hAnsi="標楷體"/>
              </w:rPr>
            </w:pPr>
            <w:bookmarkStart w:id="10256" w:name="_Toc71198888"/>
            <w:bookmarkEnd w:id="10256"/>
          </w:p>
        </w:tc>
        <w:tc>
          <w:tcPr>
            <w:tcW w:w="629" w:type="dxa"/>
            <w:tcPrChange w:id="10257" w:author="88692" w:date="2020-06-16T10:46:00Z">
              <w:tcPr>
                <w:tcW w:w="667" w:type="dxa"/>
              </w:tcPr>
            </w:tcPrChange>
          </w:tcPr>
          <w:p w14:paraId="49953CA7" w14:textId="6ED8243A" w:rsidR="00BC126F" w:rsidRPr="00BC126F" w:rsidDel="009661CB" w:rsidRDefault="00BC126F" w:rsidP="000F3089">
            <w:pPr>
              <w:rPr>
                <w:del w:id="10258" w:author="Fegie" w:date="2021-04-28T12:03:00Z"/>
                <w:rFonts w:ascii="標楷體" w:eastAsia="標楷體" w:hAnsi="標楷體"/>
              </w:rPr>
            </w:pPr>
            <w:bookmarkStart w:id="10259" w:name="_Toc71198889"/>
            <w:bookmarkEnd w:id="10259"/>
          </w:p>
        </w:tc>
        <w:tc>
          <w:tcPr>
            <w:tcW w:w="671" w:type="dxa"/>
            <w:tcPrChange w:id="10260" w:author="88692" w:date="2020-06-16T10:46:00Z">
              <w:tcPr>
                <w:tcW w:w="692" w:type="dxa"/>
              </w:tcPr>
            </w:tcPrChange>
          </w:tcPr>
          <w:p w14:paraId="7D44B0C6" w14:textId="74F2B47C" w:rsidR="00BC126F" w:rsidRPr="00BC126F" w:rsidDel="009661CB" w:rsidRDefault="00BC126F" w:rsidP="000F3089">
            <w:pPr>
              <w:rPr>
                <w:del w:id="10261" w:author="Fegie" w:date="2021-04-28T12:03:00Z"/>
                <w:rFonts w:ascii="標楷體" w:eastAsia="標楷體" w:hAnsi="標楷體"/>
              </w:rPr>
            </w:pPr>
            <w:bookmarkStart w:id="10262" w:name="_Toc71198890"/>
            <w:bookmarkEnd w:id="10262"/>
          </w:p>
        </w:tc>
        <w:tc>
          <w:tcPr>
            <w:tcW w:w="2983" w:type="dxa"/>
            <w:tcPrChange w:id="10263" w:author="88692" w:date="2020-06-16T10:46:00Z">
              <w:tcPr>
                <w:tcW w:w="3439" w:type="dxa"/>
              </w:tcPr>
            </w:tcPrChange>
          </w:tcPr>
          <w:p w14:paraId="4F3EA187" w14:textId="50363148" w:rsidR="00BC126F" w:rsidRPr="00BC126F" w:rsidDel="009661CB" w:rsidRDefault="00BC126F" w:rsidP="00B10D5C">
            <w:pPr>
              <w:rPr>
                <w:del w:id="10264" w:author="Fegie" w:date="2021-04-28T12:03:00Z"/>
                <w:rFonts w:ascii="標楷體" w:eastAsia="標楷體" w:hAnsi="標楷體"/>
              </w:rPr>
            </w:pPr>
            <w:del w:id="10265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i.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啟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用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記號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1</w:delText>
              </w:r>
            </w:del>
            <w:ins w:id="10266" w:author="88692" w:date="2020-06-16T10:49:00Z">
              <w:del w:id="10267" w:author="Fegie" w:date="2021-04-28T12:03:00Z">
                <w:r w:rsidR="00A16035" w:rsidDel="009661CB">
                  <w:rPr>
                    <w:rFonts w:ascii="標楷體" w:eastAsia="標楷體" w:hAnsi="標楷體"/>
                  </w:rPr>
                  <w:delText>N</w:delText>
                </w:r>
              </w:del>
            </w:ins>
            <w:del w:id="10268" w:author="Fegie" w:date="2021-04-28T12:03:00Z">
              <w:r w:rsidRPr="00BC126F" w:rsidDel="009661CB">
                <w:rPr>
                  <w:rFonts w:ascii="標楷體" w:eastAsia="標楷體" w:hAnsi="標楷體" w:hint="eastAsia"/>
                </w:rPr>
                <w:delText>:</w:delText>
              </w:r>
            </w:del>
            <w:ins w:id="10269" w:author="88692" w:date="2020-06-17T10:42:00Z">
              <w:del w:id="10270" w:author="Fegie" w:date="2021-04-28T12:03:00Z">
                <w:r w:rsidR="0015734C" w:rsidDel="009661CB">
                  <w:rPr>
                    <w:rFonts w:ascii="標楷體" w:eastAsia="標楷體" w:hAnsi="標楷體" w:hint="eastAsia"/>
                  </w:rPr>
                  <w:delText>停</w:delText>
                </w:r>
              </w:del>
            </w:ins>
            <w:del w:id="10271" w:author="Fegie" w:date="2021-04-28T12:03:00Z"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停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用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時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必須輸入；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其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他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啟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用</w:delText>
              </w:r>
              <w:r w:rsidRPr="00BC126F" w:rsidDel="009661CB">
                <w:rPr>
                  <w:rFonts w:ascii="標楷體" w:eastAsia="標楷體" w:hAnsi="標楷體" w:hint="eastAsia"/>
                  <w:lang w:eastAsia="zh-HK"/>
                </w:rPr>
                <w:delText>記號不</w:delText>
              </w:r>
              <w:r w:rsidRPr="00BC126F" w:rsidDel="009661CB">
                <w:rPr>
                  <w:rFonts w:ascii="標楷體" w:eastAsia="標楷體" w:hAnsi="標楷體" w:hint="eastAsia"/>
                </w:rPr>
                <w:delText>輸入。</w:delText>
              </w:r>
              <w:bookmarkStart w:id="10272" w:name="_Toc71198891"/>
              <w:bookmarkEnd w:id="10272"/>
            </w:del>
          </w:p>
        </w:tc>
        <w:bookmarkStart w:id="10273" w:name="_Toc71198892"/>
        <w:bookmarkEnd w:id="10273"/>
      </w:tr>
      <w:tr w:rsidR="00BC126F" w:rsidRPr="00BC126F" w:rsidDel="009661CB" w14:paraId="3B7D72C3" w14:textId="7E73A274" w:rsidTr="00A16035">
        <w:trPr>
          <w:trHeight w:val="291"/>
          <w:jc w:val="center"/>
          <w:del w:id="10274" w:author="Fegie" w:date="2021-04-28T12:03:00Z"/>
          <w:trPrChange w:id="10275" w:author="88692" w:date="2020-06-16T10:46:00Z">
            <w:trPr>
              <w:trHeight w:val="291"/>
              <w:jc w:val="center"/>
            </w:trPr>
          </w:trPrChange>
        </w:trPr>
        <w:tc>
          <w:tcPr>
            <w:tcW w:w="540" w:type="dxa"/>
            <w:tcPrChange w:id="10276" w:author="88692" w:date="2020-06-16T10:46:00Z">
              <w:tcPr>
                <w:tcW w:w="559" w:type="dxa"/>
              </w:tcPr>
            </w:tcPrChange>
          </w:tcPr>
          <w:p w14:paraId="7270E591" w14:textId="009519BC" w:rsidR="00BC126F" w:rsidRPr="00BC126F" w:rsidDel="009661CB" w:rsidRDefault="00BC126F" w:rsidP="000F3089">
            <w:pPr>
              <w:rPr>
                <w:del w:id="10277" w:author="Fegie" w:date="2021-04-28T12:03:00Z"/>
                <w:rFonts w:ascii="標楷體" w:eastAsia="標楷體" w:hAnsi="標楷體"/>
              </w:rPr>
            </w:pPr>
            <w:bookmarkStart w:id="10278" w:name="_Toc71198893"/>
            <w:bookmarkEnd w:id="10278"/>
          </w:p>
        </w:tc>
        <w:tc>
          <w:tcPr>
            <w:tcW w:w="1842" w:type="dxa"/>
            <w:tcPrChange w:id="10279" w:author="88692" w:date="2020-06-16T10:46:00Z">
              <w:tcPr>
                <w:tcW w:w="2150" w:type="dxa"/>
              </w:tcPr>
            </w:tcPrChange>
          </w:tcPr>
          <w:p w14:paraId="7023D0C0" w14:textId="7308FB4A" w:rsidR="00BC126F" w:rsidRPr="00BC126F" w:rsidDel="009661CB" w:rsidRDefault="00BC126F" w:rsidP="000F3089">
            <w:pPr>
              <w:rPr>
                <w:del w:id="10280" w:author="Fegie" w:date="2021-04-28T12:03:00Z"/>
                <w:rFonts w:ascii="標楷體" w:eastAsia="標楷體" w:hAnsi="標楷體"/>
              </w:rPr>
            </w:pPr>
            <w:bookmarkStart w:id="10281" w:name="_Toc71198894"/>
            <w:bookmarkEnd w:id="10281"/>
          </w:p>
        </w:tc>
        <w:tc>
          <w:tcPr>
            <w:tcW w:w="2376" w:type="dxa"/>
            <w:tcPrChange w:id="10282" w:author="88692" w:date="2020-06-16T10:46:00Z">
              <w:tcPr>
                <w:tcW w:w="1296" w:type="dxa"/>
              </w:tcPr>
            </w:tcPrChange>
          </w:tcPr>
          <w:p w14:paraId="290C574E" w14:textId="3A9D365A" w:rsidR="00BC126F" w:rsidRPr="00BC126F" w:rsidDel="009661CB" w:rsidRDefault="00BC126F" w:rsidP="000F3089">
            <w:pPr>
              <w:rPr>
                <w:del w:id="10283" w:author="Fegie" w:date="2021-04-28T12:03:00Z"/>
                <w:rFonts w:ascii="標楷體" w:eastAsia="標楷體" w:hAnsi="標楷體"/>
              </w:rPr>
            </w:pPr>
            <w:bookmarkStart w:id="10284" w:name="_Toc71198895"/>
            <w:bookmarkEnd w:id="10284"/>
          </w:p>
        </w:tc>
        <w:tc>
          <w:tcPr>
            <w:tcW w:w="960" w:type="dxa"/>
            <w:tcPrChange w:id="10285" w:author="88692" w:date="2020-06-16T10:46:00Z">
              <w:tcPr>
                <w:tcW w:w="1072" w:type="dxa"/>
              </w:tcPr>
            </w:tcPrChange>
          </w:tcPr>
          <w:p w14:paraId="597E010F" w14:textId="3C3AF270" w:rsidR="00BC126F" w:rsidRPr="00BC126F" w:rsidDel="009661CB" w:rsidRDefault="00BC126F" w:rsidP="000F3089">
            <w:pPr>
              <w:rPr>
                <w:del w:id="10286" w:author="Fegie" w:date="2021-04-28T12:03:00Z"/>
                <w:rFonts w:ascii="標楷體" w:eastAsia="標楷體" w:hAnsi="標楷體"/>
              </w:rPr>
            </w:pPr>
            <w:bookmarkStart w:id="10287" w:name="_Toc71198896"/>
            <w:bookmarkEnd w:id="10287"/>
          </w:p>
        </w:tc>
        <w:tc>
          <w:tcPr>
            <w:tcW w:w="1021" w:type="dxa"/>
            <w:tcPrChange w:id="10288" w:author="88692" w:date="2020-06-16T10:46:00Z">
              <w:tcPr>
                <w:tcW w:w="1147" w:type="dxa"/>
              </w:tcPr>
            </w:tcPrChange>
          </w:tcPr>
          <w:p w14:paraId="51FB7F5B" w14:textId="3C738110" w:rsidR="00BC126F" w:rsidRPr="00BC126F" w:rsidDel="009661CB" w:rsidRDefault="00BC126F" w:rsidP="000F3089">
            <w:pPr>
              <w:rPr>
                <w:del w:id="10289" w:author="Fegie" w:date="2021-04-28T12:03:00Z"/>
                <w:rFonts w:ascii="標楷體" w:eastAsia="標楷體" w:hAnsi="標楷體"/>
              </w:rPr>
            </w:pPr>
            <w:bookmarkStart w:id="10290" w:name="_Toc71198897"/>
            <w:bookmarkEnd w:id="10290"/>
          </w:p>
        </w:tc>
        <w:tc>
          <w:tcPr>
            <w:tcW w:w="629" w:type="dxa"/>
            <w:tcPrChange w:id="10291" w:author="88692" w:date="2020-06-16T10:46:00Z">
              <w:tcPr>
                <w:tcW w:w="667" w:type="dxa"/>
              </w:tcPr>
            </w:tcPrChange>
          </w:tcPr>
          <w:p w14:paraId="385196E8" w14:textId="362B1C81" w:rsidR="00BC126F" w:rsidRPr="00BC126F" w:rsidDel="009661CB" w:rsidRDefault="00BC126F" w:rsidP="000F3089">
            <w:pPr>
              <w:rPr>
                <w:del w:id="10292" w:author="Fegie" w:date="2021-04-28T12:03:00Z"/>
                <w:rFonts w:ascii="標楷體" w:eastAsia="標楷體" w:hAnsi="標楷體"/>
              </w:rPr>
            </w:pPr>
            <w:bookmarkStart w:id="10293" w:name="_Toc71198898"/>
            <w:bookmarkEnd w:id="10293"/>
          </w:p>
        </w:tc>
        <w:tc>
          <w:tcPr>
            <w:tcW w:w="671" w:type="dxa"/>
            <w:tcPrChange w:id="10294" w:author="88692" w:date="2020-06-16T10:46:00Z">
              <w:tcPr>
                <w:tcW w:w="692" w:type="dxa"/>
              </w:tcPr>
            </w:tcPrChange>
          </w:tcPr>
          <w:p w14:paraId="2D171BBF" w14:textId="2EF1449A" w:rsidR="00BC126F" w:rsidRPr="00BC126F" w:rsidDel="009661CB" w:rsidRDefault="00BC126F" w:rsidP="000F3089">
            <w:pPr>
              <w:rPr>
                <w:del w:id="10295" w:author="Fegie" w:date="2021-04-28T12:03:00Z"/>
                <w:rFonts w:ascii="標楷體" w:eastAsia="標楷體" w:hAnsi="標楷體"/>
              </w:rPr>
            </w:pPr>
            <w:bookmarkStart w:id="10296" w:name="_Toc71198899"/>
            <w:bookmarkEnd w:id="10296"/>
          </w:p>
        </w:tc>
        <w:tc>
          <w:tcPr>
            <w:tcW w:w="2983" w:type="dxa"/>
            <w:tcPrChange w:id="10297" w:author="88692" w:date="2020-06-16T10:46:00Z">
              <w:tcPr>
                <w:tcW w:w="3439" w:type="dxa"/>
              </w:tcPr>
            </w:tcPrChange>
          </w:tcPr>
          <w:p w14:paraId="6A904394" w14:textId="78E18336" w:rsidR="00BC126F" w:rsidRPr="00BC126F" w:rsidDel="009661CB" w:rsidRDefault="00BC126F" w:rsidP="000F3089">
            <w:pPr>
              <w:rPr>
                <w:del w:id="10298" w:author="Fegie" w:date="2021-04-28T12:03:00Z"/>
                <w:rFonts w:ascii="標楷體" w:eastAsia="標楷體" w:hAnsi="標楷體"/>
              </w:rPr>
            </w:pPr>
            <w:bookmarkStart w:id="10299" w:name="_Toc71198900"/>
            <w:bookmarkEnd w:id="10299"/>
          </w:p>
        </w:tc>
        <w:bookmarkStart w:id="10300" w:name="_Toc71198901"/>
        <w:bookmarkEnd w:id="10300"/>
      </w:tr>
    </w:tbl>
    <w:p w14:paraId="56A86F31" w14:textId="352C3573" w:rsidR="00742734" w:rsidRPr="009B2BD3" w:rsidDel="009661CB" w:rsidRDefault="00742734" w:rsidP="00742734">
      <w:pPr>
        <w:rPr>
          <w:del w:id="10301" w:author="Fegie" w:date="2021-04-28T12:03:00Z"/>
          <w:rFonts w:ascii="標楷體" w:eastAsia="標楷體" w:hAnsi="標楷體"/>
        </w:rPr>
      </w:pPr>
      <w:bookmarkStart w:id="10302" w:name="_Toc71198902"/>
      <w:bookmarkEnd w:id="10302"/>
    </w:p>
    <w:p w14:paraId="16BE882A" w14:textId="5A79B7E5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303" w:author="Fegie" w:date="2021-04-28T12:03:00Z"/>
          <w:rFonts w:hAnsi="標楷體"/>
        </w:rPr>
      </w:pPr>
      <w:del w:id="10304" w:author="Fegie" w:date="2021-04-28T12:03:00Z">
        <w:r w:rsidRPr="009B2BD3" w:rsidDel="009661CB">
          <w:rPr>
            <w:rFonts w:hAnsi="標楷體"/>
          </w:rPr>
          <w:br w:type="page"/>
        </w:r>
        <w:r w:rsidR="00464EA0" w:rsidRPr="009B2BD3" w:rsidDel="009661CB">
          <w:rPr>
            <w:rFonts w:hAnsi="標楷體" w:hint="eastAsia"/>
          </w:rPr>
          <w:delText>L1905</w:delText>
        </w:r>
        <w:r w:rsidRPr="009B2BD3" w:rsidDel="009661CB">
          <w:rPr>
            <w:rFonts w:hAnsi="標楷體"/>
          </w:rPr>
          <w:delText xml:space="preserve"> </w:delText>
        </w:r>
        <w:r w:rsidR="00492853" w:rsidRPr="003163F8" w:rsidDel="009661CB">
          <w:rPr>
            <w:rFonts w:hAnsi="標楷體" w:hint="eastAsia"/>
          </w:rPr>
          <w:delText>顧客</w:delText>
        </w:r>
        <w:r w:rsidR="00492853" w:rsidRPr="009B2BD3" w:rsidDel="009661CB">
          <w:rPr>
            <w:rFonts w:hAnsi="標楷體" w:hint="eastAsia"/>
          </w:rPr>
          <w:delText>聯絡電話查詢</w:delText>
        </w:r>
      </w:del>
    </w:p>
    <w:p w14:paraId="267A732C" w14:textId="6E906F46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305" w:author="Fegie" w:date="2021-04-28T12:03:00Z"/>
          <w:rFonts w:hAnsi="標楷體"/>
        </w:rPr>
        <w:pPrChange w:id="10306" w:author="Fegie" w:date="2021-04-28T12:03:00Z">
          <w:pPr>
            <w:pStyle w:val="a"/>
          </w:pPr>
        </w:pPrChange>
      </w:pPr>
      <w:del w:id="10307" w:author="Fegie" w:date="2021-04-28T12:03:00Z">
        <w:r w:rsidRPr="009B2BD3" w:rsidDel="009661CB">
          <w:rPr>
            <w:rFonts w:hAnsi="標楷體"/>
          </w:rPr>
          <w:delText>功能說明</w:delText>
        </w:r>
        <w:bookmarkStart w:id="10308" w:name="_Toc71198903"/>
        <w:bookmarkEnd w:id="10308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1069A0" w:rsidRPr="009B2BD3" w:rsidDel="009661CB" w14:paraId="6B63796F" w14:textId="7FAE91E7" w:rsidTr="002774EA">
        <w:trPr>
          <w:trHeight w:val="277"/>
          <w:del w:id="1030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A13680" w14:textId="00E0C99C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10" w:author="Fegie" w:date="2021-04-28T12:03:00Z"/>
                <w:rFonts w:hAnsi="標楷體"/>
              </w:rPr>
              <w:pPrChange w:id="10311" w:author="Fegie" w:date="2021-04-28T12:03:00Z">
                <w:pPr/>
              </w:pPrChange>
            </w:pPr>
            <w:del w:id="10312" w:author="Fegie" w:date="2021-04-28T12:03:00Z">
              <w:r w:rsidRPr="009B2BD3" w:rsidDel="009661CB">
                <w:rPr>
                  <w:rFonts w:hAnsi="標楷體"/>
                </w:rPr>
                <w:delText xml:space="preserve">功能名稱 </w:delText>
              </w:r>
              <w:bookmarkStart w:id="10313" w:name="_Toc71198904"/>
              <w:bookmarkEnd w:id="1031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B4AC55" w14:textId="6DD4DACE" w:rsidR="001069A0" w:rsidRPr="009B2BD3" w:rsidDel="009661CB" w:rsidRDefault="0049285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14" w:author="Fegie" w:date="2021-04-28T12:03:00Z"/>
                <w:rFonts w:hAnsi="標楷體"/>
              </w:rPr>
              <w:pPrChange w:id="10315" w:author="Fegie" w:date="2021-04-28T12:03:00Z">
                <w:pPr/>
              </w:pPrChange>
            </w:pPr>
            <w:del w:id="10316" w:author="Fegie" w:date="2021-04-28T12:03:00Z">
              <w:r w:rsidRPr="009B2BD3" w:rsidDel="009661CB">
                <w:rPr>
                  <w:rFonts w:hAnsi="標楷體" w:hint="eastAsia"/>
                </w:rPr>
                <w:delText>顧客聯絡電話查詢</w:delText>
              </w:r>
              <w:bookmarkStart w:id="10317" w:name="_Toc71198905"/>
              <w:bookmarkEnd w:id="10317"/>
            </w:del>
          </w:p>
          <w:p w14:paraId="57441EEE" w14:textId="19DAF325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18" w:author="Fegie" w:date="2021-04-28T12:03:00Z"/>
                <w:rFonts w:hAnsi="標楷體"/>
              </w:rPr>
              <w:pPrChange w:id="10319" w:author="Fegie" w:date="2021-04-28T12:03:00Z">
                <w:pPr/>
              </w:pPrChange>
            </w:pPr>
            <w:bookmarkStart w:id="10320" w:name="_Toc71198906"/>
            <w:bookmarkEnd w:id="10320"/>
          </w:p>
        </w:tc>
        <w:bookmarkStart w:id="10321" w:name="_Toc71198907"/>
        <w:bookmarkEnd w:id="10321"/>
      </w:tr>
      <w:tr w:rsidR="001069A0" w:rsidRPr="009B2BD3" w:rsidDel="009661CB" w14:paraId="6DD8C00F" w14:textId="51A49F60" w:rsidTr="002774EA">
        <w:trPr>
          <w:trHeight w:val="277"/>
          <w:del w:id="10322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368385" w14:textId="5C11600A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23" w:author="Fegie" w:date="2021-04-28T12:03:00Z"/>
                <w:rFonts w:hAnsi="標楷體"/>
              </w:rPr>
              <w:pPrChange w:id="10324" w:author="Fegie" w:date="2021-04-28T12:03:00Z">
                <w:pPr/>
              </w:pPrChange>
            </w:pPr>
            <w:del w:id="10325" w:author="Fegie" w:date="2021-04-28T12:03:00Z">
              <w:r w:rsidRPr="009B2BD3" w:rsidDel="009661CB">
                <w:rPr>
                  <w:rFonts w:hAnsi="標楷體"/>
                </w:rPr>
                <w:delText>進入條件</w:delText>
              </w:r>
              <w:bookmarkStart w:id="10326" w:name="_Toc71198908"/>
              <w:bookmarkEnd w:id="1032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606A3E" w14:textId="219E5160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27" w:author="Fegie" w:date="2021-04-28T12:03:00Z"/>
                <w:rFonts w:hAnsi="標楷體"/>
              </w:rPr>
              <w:pPrChange w:id="10328" w:author="Fegie" w:date="2021-04-28T12:03:00Z">
                <w:pPr/>
              </w:pPrChange>
            </w:pPr>
            <w:bookmarkStart w:id="10329" w:name="_Toc71198909"/>
            <w:bookmarkEnd w:id="10329"/>
          </w:p>
        </w:tc>
        <w:bookmarkStart w:id="10330" w:name="_Toc71198910"/>
        <w:bookmarkEnd w:id="10330"/>
      </w:tr>
      <w:tr w:rsidR="001069A0" w:rsidRPr="009B2BD3" w:rsidDel="009661CB" w14:paraId="234A78D7" w14:textId="29B16656" w:rsidTr="002774EA">
        <w:trPr>
          <w:trHeight w:val="773"/>
          <w:del w:id="10331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F4D0319" w14:textId="41AD4831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32" w:author="Fegie" w:date="2021-04-28T12:03:00Z"/>
                <w:rFonts w:hAnsi="標楷體"/>
              </w:rPr>
              <w:pPrChange w:id="10333" w:author="Fegie" w:date="2021-04-28T12:03:00Z">
                <w:pPr/>
              </w:pPrChange>
            </w:pPr>
            <w:del w:id="10334" w:author="Fegie" w:date="2021-04-28T12:03:00Z">
              <w:r w:rsidRPr="009B2BD3" w:rsidDel="009661CB">
                <w:rPr>
                  <w:rFonts w:hAnsi="標楷體"/>
                </w:rPr>
                <w:delText xml:space="preserve">基本流程 </w:delText>
              </w:r>
              <w:bookmarkStart w:id="10335" w:name="_Toc71198911"/>
              <w:bookmarkEnd w:id="1033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7CB577" w14:textId="2FB7652E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36" w:author="Fegie" w:date="2021-04-28T12:03:00Z"/>
                <w:rFonts w:hAnsi="標楷體"/>
              </w:rPr>
              <w:pPrChange w:id="10337" w:author="Fegie" w:date="2021-04-28T12:03:00Z">
                <w:pPr/>
              </w:pPrChange>
            </w:pPr>
            <w:bookmarkStart w:id="10338" w:name="_Toc71198912"/>
            <w:bookmarkEnd w:id="10338"/>
          </w:p>
        </w:tc>
        <w:bookmarkStart w:id="10339" w:name="_Toc71198913"/>
        <w:bookmarkEnd w:id="10339"/>
      </w:tr>
      <w:tr w:rsidR="001069A0" w:rsidRPr="009B2BD3" w:rsidDel="009661CB" w14:paraId="66E623D3" w14:textId="4EEAA16D" w:rsidTr="002774EA">
        <w:trPr>
          <w:trHeight w:val="321"/>
          <w:del w:id="1034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0A8514" w14:textId="10DE5B08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41" w:author="Fegie" w:date="2021-04-28T12:03:00Z"/>
                <w:rFonts w:hAnsi="標楷體"/>
              </w:rPr>
              <w:pPrChange w:id="10342" w:author="Fegie" w:date="2021-04-28T12:03:00Z">
                <w:pPr/>
              </w:pPrChange>
            </w:pPr>
            <w:del w:id="10343" w:author="Fegie" w:date="2021-04-28T12:03:00Z">
              <w:r w:rsidRPr="009B2BD3" w:rsidDel="009661CB">
                <w:rPr>
                  <w:rFonts w:hAnsi="標楷體"/>
                </w:rPr>
                <w:delText>選用流程</w:delText>
              </w:r>
              <w:bookmarkStart w:id="10344" w:name="_Toc71198914"/>
              <w:bookmarkEnd w:id="1034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A03A36" w14:textId="3D57086A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45" w:author="Fegie" w:date="2021-04-28T12:03:00Z"/>
                <w:rFonts w:hAnsi="標楷體"/>
              </w:rPr>
              <w:pPrChange w:id="10346" w:author="Fegie" w:date="2021-04-28T12:03:00Z">
                <w:pPr/>
              </w:pPrChange>
            </w:pPr>
            <w:bookmarkStart w:id="10347" w:name="_Toc71198915"/>
            <w:bookmarkEnd w:id="10347"/>
          </w:p>
        </w:tc>
        <w:bookmarkStart w:id="10348" w:name="_Toc71198916"/>
        <w:bookmarkEnd w:id="10348"/>
      </w:tr>
      <w:tr w:rsidR="001069A0" w:rsidRPr="009B2BD3" w:rsidDel="009661CB" w14:paraId="71950C7A" w14:textId="03237AF9" w:rsidTr="002774EA">
        <w:trPr>
          <w:trHeight w:val="1311"/>
          <w:del w:id="1034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F9394F" w14:textId="16122A05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50" w:author="Fegie" w:date="2021-04-28T12:03:00Z"/>
                <w:rFonts w:hAnsi="標楷體"/>
              </w:rPr>
              <w:pPrChange w:id="10351" w:author="Fegie" w:date="2021-04-28T12:03:00Z">
                <w:pPr/>
              </w:pPrChange>
            </w:pPr>
            <w:del w:id="10352" w:author="Fegie" w:date="2021-04-28T12:03:00Z">
              <w:r w:rsidRPr="009B2BD3" w:rsidDel="009661CB">
                <w:rPr>
                  <w:rFonts w:hAnsi="標楷體"/>
                </w:rPr>
                <w:delText>例外流程</w:delText>
              </w:r>
              <w:bookmarkStart w:id="10353" w:name="_Toc71198917"/>
              <w:bookmarkEnd w:id="1035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185580" w14:textId="51E2C16E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54" w:author="Fegie" w:date="2021-04-28T12:03:00Z"/>
                <w:rFonts w:hAnsi="標楷體"/>
              </w:rPr>
              <w:pPrChange w:id="10355" w:author="Fegie" w:date="2021-04-28T12:03:00Z">
                <w:pPr/>
              </w:pPrChange>
            </w:pPr>
            <w:bookmarkStart w:id="10356" w:name="_Toc71198918"/>
            <w:bookmarkEnd w:id="10356"/>
          </w:p>
        </w:tc>
        <w:bookmarkStart w:id="10357" w:name="_Toc71198919"/>
        <w:bookmarkEnd w:id="10357"/>
      </w:tr>
      <w:tr w:rsidR="001069A0" w:rsidRPr="009B2BD3" w:rsidDel="009661CB" w14:paraId="55E89157" w14:textId="6CE90961" w:rsidTr="002774EA">
        <w:trPr>
          <w:trHeight w:val="278"/>
          <w:del w:id="10358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0CA39F" w14:textId="3A03DEB4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59" w:author="Fegie" w:date="2021-04-28T12:03:00Z"/>
                <w:rFonts w:hAnsi="標楷體"/>
              </w:rPr>
              <w:pPrChange w:id="10360" w:author="Fegie" w:date="2021-04-28T12:03:00Z">
                <w:pPr/>
              </w:pPrChange>
            </w:pPr>
            <w:del w:id="10361" w:author="Fegie" w:date="2021-04-28T12:03:00Z">
              <w:r w:rsidRPr="009B2BD3" w:rsidDel="009661CB">
                <w:rPr>
                  <w:rFonts w:hAnsi="標楷體"/>
                </w:rPr>
                <w:delText xml:space="preserve">執行後狀況 </w:delText>
              </w:r>
              <w:bookmarkStart w:id="10362" w:name="_Toc71198920"/>
              <w:bookmarkEnd w:id="1036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EDFBFA" w14:textId="41838097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63" w:author="Fegie" w:date="2021-04-28T12:03:00Z"/>
                <w:rFonts w:hAnsi="標楷體"/>
              </w:rPr>
              <w:pPrChange w:id="10364" w:author="Fegie" w:date="2021-04-28T12:03:00Z">
                <w:pPr/>
              </w:pPrChange>
            </w:pPr>
            <w:bookmarkStart w:id="10365" w:name="_Toc71198921"/>
            <w:bookmarkEnd w:id="10365"/>
          </w:p>
        </w:tc>
        <w:bookmarkStart w:id="10366" w:name="_Toc71198922"/>
        <w:bookmarkEnd w:id="10366"/>
      </w:tr>
      <w:tr w:rsidR="001069A0" w:rsidRPr="009B2BD3" w:rsidDel="009661CB" w14:paraId="5618B1C1" w14:textId="16585020" w:rsidTr="002774EA">
        <w:trPr>
          <w:trHeight w:val="358"/>
          <w:del w:id="1036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61CA98B" w14:textId="4C8DDF5A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68" w:author="Fegie" w:date="2021-04-28T12:03:00Z"/>
                <w:rFonts w:hAnsi="標楷體"/>
              </w:rPr>
              <w:pPrChange w:id="10369" w:author="Fegie" w:date="2021-04-28T12:03:00Z">
                <w:pPr/>
              </w:pPrChange>
            </w:pPr>
            <w:del w:id="10370" w:author="Fegie" w:date="2021-04-28T12:03:00Z">
              <w:r w:rsidRPr="009B2BD3" w:rsidDel="009661CB">
                <w:rPr>
                  <w:rFonts w:hAnsi="標楷體"/>
                </w:rPr>
                <w:delText>特別需求</w:delText>
              </w:r>
              <w:bookmarkStart w:id="10371" w:name="_Toc71198923"/>
              <w:bookmarkEnd w:id="1037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4A12BC4" w14:textId="79BE588F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72" w:author="Fegie" w:date="2021-04-28T12:03:00Z"/>
                <w:rFonts w:hAnsi="標楷體"/>
              </w:rPr>
              <w:pPrChange w:id="10373" w:author="Fegie" w:date="2021-04-28T12:03:00Z">
                <w:pPr/>
              </w:pPrChange>
            </w:pPr>
            <w:bookmarkStart w:id="10374" w:name="_Toc71198924"/>
            <w:bookmarkEnd w:id="10374"/>
          </w:p>
        </w:tc>
        <w:bookmarkStart w:id="10375" w:name="_Toc71198925"/>
        <w:bookmarkEnd w:id="10375"/>
      </w:tr>
      <w:tr w:rsidR="001069A0" w:rsidRPr="009B2BD3" w:rsidDel="009661CB" w14:paraId="6D2EF433" w14:textId="2EEC0BDC" w:rsidTr="002774EA">
        <w:trPr>
          <w:trHeight w:val="278"/>
          <w:del w:id="1037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6811C2" w14:textId="007D00A5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77" w:author="Fegie" w:date="2021-04-28T12:03:00Z"/>
                <w:rFonts w:hAnsi="標楷體"/>
              </w:rPr>
              <w:pPrChange w:id="10378" w:author="Fegie" w:date="2021-04-28T12:03:00Z">
                <w:pPr/>
              </w:pPrChange>
            </w:pPr>
            <w:del w:id="10379" w:author="Fegie" w:date="2021-04-28T12:03:00Z">
              <w:r w:rsidRPr="009B2BD3" w:rsidDel="009661CB">
                <w:rPr>
                  <w:rFonts w:hAnsi="標楷體"/>
                </w:rPr>
                <w:delText xml:space="preserve">參考 </w:delText>
              </w:r>
              <w:bookmarkStart w:id="10380" w:name="_Toc71198926"/>
              <w:bookmarkEnd w:id="1038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7DEE63" w14:textId="568E5F54" w:rsidR="001069A0" w:rsidRPr="009B2BD3" w:rsidDel="009661CB" w:rsidRDefault="001069A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381" w:author="Fegie" w:date="2021-04-28T12:03:00Z"/>
                <w:rFonts w:hAnsi="標楷體"/>
              </w:rPr>
              <w:pPrChange w:id="10382" w:author="Fegie" w:date="2021-04-28T12:03:00Z">
                <w:pPr/>
              </w:pPrChange>
            </w:pPr>
            <w:bookmarkStart w:id="10383" w:name="_Toc71198927"/>
            <w:bookmarkEnd w:id="10383"/>
          </w:p>
        </w:tc>
        <w:bookmarkStart w:id="10384" w:name="_Toc71198928"/>
        <w:bookmarkEnd w:id="10384"/>
      </w:tr>
    </w:tbl>
    <w:p w14:paraId="3D5B371F" w14:textId="308FBCE8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385" w:author="Fegie" w:date="2021-04-28T12:03:00Z"/>
          <w:rFonts w:hAnsi="標楷體"/>
        </w:rPr>
        <w:pPrChange w:id="10386" w:author="Fegie" w:date="2021-04-28T12:03:00Z">
          <w:pPr/>
        </w:pPrChange>
      </w:pPr>
      <w:bookmarkStart w:id="10387" w:name="_Toc71198929"/>
      <w:bookmarkEnd w:id="10387"/>
    </w:p>
    <w:p w14:paraId="6F5E7DFF" w14:textId="154EDCC9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388" w:author="Fegie" w:date="2021-04-28T12:03:00Z"/>
          <w:rFonts w:hAnsi="標楷體"/>
        </w:rPr>
        <w:pPrChange w:id="10389" w:author="Fegie" w:date="2021-04-28T12:03:00Z">
          <w:pPr/>
        </w:pPrChange>
      </w:pPr>
      <w:bookmarkStart w:id="10390" w:name="_Toc71198930"/>
      <w:bookmarkEnd w:id="10390"/>
    </w:p>
    <w:p w14:paraId="17148265" w14:textId="0D78CFF5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391" w:author="Fegie" w:date="2021-04-28T12:03:00Z"/>
          <w:rFonts w:hAnsi="標楷體"/>
        </w:rPr>
        <w:pPrChange w:id="10392" w:author="Fegie" w:date="2021-04-28T12:03:00Z">
          <w:pPr/>
        </w:pPrChange>
      </w:pPr>
      <w:bookmarkStart w:id="10393" w:name="_Toc71198931"/>
      <w:bookmarkEnd w:id="10393"/>
    </w:p>
    <w:p w14:paraId="08DB1FC2" w14:textId="6ECEA1AC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394" w:author="Fegie" w:date="2021-04-28T12:03:00Z"/>
          <w:rFonts w:hAnsi="標楷體"/>
        </w:rPr>
        <w:pPrChange w:id="10395" w:author="Fegie" w:date="2021-04-28T12:03:00Z">
          <w:pPr/>
        </w:pPrChange>
      </w:pPr>
      <w:bookmarkStart w:id="10396" w:name="_Toc71198932"/>
      <w:bookmarkEnd w:id="10396"/>
    </w:p>
    <w:p w14:paraId="595DF864" w14:textId="081D421E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397" w:author="Fegie" w:date="2021-04-28T12:03:00Z"/>
          <w:rFonts w:hAnsi="標楷體"/>
        </w:rPr>
        <w:pPrChange w:id="10398" w:author="Fegie" w:date="2021-04-28T12:03:00Z">
          <w:pPr/>
        </w:pPrChange>
      </w:pPr>
      <w:bookmarkStart w:id="10399" w:name="_Toc71198933"/>
      <w:bookmarkEnd w:id="10399"/>
    </w:p>
    <w:p w14:paraId="050F06E6" w14:textId="657E2B79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400" w:author="Fegie" w:date="2021-04-28T12:03:00Z"/>
          <w:rFonts w:hAnsi="標楷體"/>
        </w:rPr>
        <w:pPrChange w:id="10401" w:author="Fegie" w:date="2021-04-28T12:03:00Z">
          <w:pPr/>
        </w:pPrChange>
      </w:pPr>
      <w:bookmarkStart w:id="10402" w:name="_Toc71198934"/>
      <w:bookmarkEnd w:id="10402"/>
    </w:p>
    <w:p w14:paraId="2C884E9E" w14:textId="3456B21A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403" w:author="Fegie" w:date="2021-04-28T12:03:00Z"/>
          <w:rFonts w:hAnsi="標楷體"/>
        </w:rPr>
        <w:pPrChange w:id="10404" w:author="Fegie" w:date="2021-04-28T12:03:00Z">
          <w:pPr/>
        </w:pPrChange>
      </w:pPr>
      <w:bookmarkStart w:id="10405" w:name="_Toc71198935"/>
      <w:bookmarkEnd w:id="10405"/>
    </w:p>
    <w:p w14:paraId="043CCB8F" w14:textId="4FDB570B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406" w:author="Fegie" w:date="2021-04-28T12:03:00Z"/>
          <w:rFonts w:hAnsi="標楷體"/>
        </w:rPr>
        <w:pPrChange w:id="10407" w:author="Fegie" w:date="2021-04-28T12:03:00Z">
          <w:pPr/>
        </w:pPrChange>
      </w:pPr>
      <w:del w:id="10408" w:author="Fegie" w:date="2021-04-28T12:03:00Z">
        <w:r w:rsidRPr="009B2BD3" w:rsidDel="009661CB">
          <w:rPr>
            <w:rFonts w:hAnsi="標楷體"/>
          </w:rPr>
          <w:br w:type="page"/>
        </w:r>
      </w:del>
    </w:p>
    <w:p w14:paraId="2B59DD5B" w14:textId="621A5BC4" w:rsidR="001069A0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409" w:author="Fegie" w:date="2021-04-28T12:03:00Z"/>
          <w:rFonts w:hAnsi="標楷體"/>
        </w:rPr>
        <w:pPrChange w:id="10410" w:author="Fegie" w:date="2021-04-28T12:03:00Z">
          <w:pPr>
            <w:pStyle w:val="a"/>
          </w:pPr>
        </w:pPrChange>
      </w:pPr>
      <w:del w:id="10411" w:author="Fegie" w:date="2021-04-28T12:03:00Z">
        <w:r w:rsidRPr="009B2BD3" w:rsidDel="009661CB">
          <w:rPr>
            <w:rFonts w:hAnsi="標楷體"/>
          </w:rPr>
          <w:delText>UI畫面</w:delText>
        </w:r>
        <w:bookmarkStart w:id="10412" w:name="_Toc71198936"/>
        <w:bookmarkEnd w:id="10412"/>
      </w:del>
    </w:p>
    <w:p w14:paraId="318DAC93" w14:textId="20DAE73A" w:rsidR="006C5A5D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413" w:author="Fegie" w:date="2021-04-28T12:03:00Z"/>
          <w:rFonts w:hAnsi="標楷體"/>
        </w:rPr>
        <w:pPrChange w:id="10414" w:author="Fegie" w:date="2021-04-28T12:03:00Z">
          <w:pPr>
            <w:pStyle w:val="42"/>
            <w:spacing w:after="72"/>
            <w:ind w:left="1133"/>
          </w:pPr>
        </w:pPrChange>
      </w:pPr>
      <w:del w:id="10415" w:author="Fegie" w:date="2021-04-28T12:03:00Z">
        <w:r w:rsidRPr="009B2BD3" w:rsidDel="009661CB">
          <w:rPr>
            <w:rFonts w:hAnsi="標楷體" w:hint="eastAsia"/>
          </w:rPr>
          <w:delText>輸入畫面：</w:delText>
        </w:r>
        <w:bookmarkStart w:id="10416" w:name="_Toc71198937"/>
        <w:bookmarkEnd w:id="10416"/>
      </w:del>
    </w:p>
    <w:p w14:paraId="232245F1" w14:textId="264C50D5" w:rsidR="00492853" w:rsidRPr="009B2BD3" w:rsidDel="009661CB" w:rsidRDefault="00C4178E">
      <w:pPr>
        <w:pStyle w:val="3"/>
        <w:numPr>
          <w:ilvl w:val="5"/>
          <w:numId w:val="6"/>
        </w:numPr>
        <w:ind w:left="1701" w:hanging="1134"/>
        <w:rPr>
          <w:del w:id="10417" w:author="Fegie" w:date="2021-04-28T12:03:00Z"/>
          <w:rFonts w:hAnsi="標楷體"/>
          <w:sz w:val="20"/>
        </w:rPr>
        <w:pPrChange w:id="10418" w:author="Fegie" w:date="2021-04-28T12:03:00Z">
          <w:pPr>
            <w:pStyle w:val="42"/>
            <w:spacing w:after="72"/>
            <w:ind w:leftChars="0" w:left="0"/>
          </w:pPr>
        </w:pPrChange>
      </w:pPr>
      <w:del w:id="10419" w:author="Fegie" w:date="2021-04-28T12:03:00Z">
        <w:r w:rsidDel="009661CB">
          <w:rPr>
            <w:noProof/>
          </w:rPr>
          <w:drawing>
            <wp:inline distT="0" distB="0" distL="0" distR="0" wp14:anchorId="7CF81B67" wp14:editId="55404630">
              <wp:extent cx="6362700" cy="863507"/>
              <wp:effectExtent l="0" t="0" r="0" b="0"/>
              <wp:docPr id="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48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77425" cy="8655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10420" w:author="余家興" w:date="2020-02-07T16:21:00Z">
        <w:del w:id="10421" w:author="Fegie" w:date="2021-04-28T12:03:00Z">
          <w:r w:rsidR="00437EBD" w:rsidRPr="00437EBD" w:rsidDel="009661CB">
            <w:rPr>
              <w:noProof/>
            </w:rPr>
            <w:delText xml:space="preserve"> </w:delText>
          </w:r>
          <w:r w:rsidR="00437EBD" w:rsidRPr="00437EBD" w:rsidDel="009661CB">
            <w:rPr>
              <w:rFonts w:hAnsi="標楷體"/>
              <w:noProof/>
              <w:sz w:val="20"/>
            </w:rPr>
            <w:drawing>
              <wp:inline distT="0" distB="0" distL="0" distR="0" wp14:anchorId="1DD17E60" wp14:editId="08E9E1AD">
                <wp:extent cx="6504834" cy="1005840"/>
                <wp:effectExtent l="0" t="0" r="0" b="0"/>
                <wp:docPr id="35" name="圖片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04834" cy="1005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10422" w:name="_Toc71198938"/>
      <w:bookmarkEnd w:id="10422"/>
    </w:p>
    <w:p w14:paraId="74E1ED6A" w14:textId="330876C6" w:rsidR="006C5A5D" w:rsidRPr="009B2BD3" w:rsidDel="009661CB" w:rsidRDefault="001069A0">
      <w:pPr>
        <w:pStyle w:val="3"/>
        <w:numPr>
          <w:ilvl w:val="5"/>
          <w:numId w:val="6"/>
        </w:numPr>
        <w:ind w:left="1701" w:hanging="1134"/>
        <w:rPr>
          <w:del w:id="10423" w:author="Fegie" w:date="2021-04-28T12:03:00Z"/>
          <w:rFonts w:hAnsi="標楷體"/>
          <w:szCs w:val="24"/>
        </w:rPr>
        <w:pPrChange w:id="10424" w:author="Fegie" w:date="2021-04-28T12:03:00Z">
          <w:pPr>
            <w:pStyle w:val="42"/>
            <w:spacing w:after="72"/>
            <w:ind w:left="1133"/>
          </w:pPr>
        </w:pPrChange>
      </w:pPr>
      <w:del w:id="10425" w:author="Fegie" w:date="2021-04-28T12:03:00Z">
        <w:r w:rsidRPr="009B2BD3" w:rsidDel="009661CB">
          <w:rPr>
            <w:rFonts w:hAnsi="標楷體" w:hint="eastAsia"/>
          </w:rPr>
          <w:delText>輸出畫面：</w:delText>
        </w:r>
        <w:bookmarkStart w:id="10426" w:name="_Toc71198939"/>
        <w:bookmarkEnd w:id="10426"/>
      </w:del>
    </w:p>
    <w:p w14:paraId="1A5DE48F" w14:textId="35C9CFC8" w:rsidR="006C5A5D" w:rsidDel="009661CB" w:rsidRDefault="007E3AAD">
      <w:pPr>
        <w:pStyle w:val="3"/>
        <w:numPr>
          <w:ilvl w:val="5"/>
          <w:numId w:val="6"/>
        </w:numPr>
        <w:ind w:left="1701" w:hanging="1134"/>
        <w:rPr>
          <w:ins w:id="10427" w:author="余家興" w:date="2020-02-07T16:30:00Z"/>
          <w:del w:id="10428" w:author="Fegie" w:date="2021-04-28T12:03:00Z"/>
          <w:rFonts w:hAnsi="標楷體"/>
        </w:rPr>
        <w:pPrChange w:id="10429" w:author="Fegie" w:date="2021-04-28T12:03:00Z">
          <w:pPr>
            <w:pStyle w:val="42"/>
            <w:spacing w:after="72"/>
            <w:ind w:leftChars="0" w:left="0"/>
          </w:pPr>
        </w:pPrChange>
      </w:pPr>
      <w:del w:id="10430" w:author="Fegie" w:date="2021-04-28T12:03:00Z">
        <w:r w:rsidRPr="009B2BD3" w:rsidDel="009661CB">
          <w:rPr>
            <w:rFonts w:hAnsi="標楷體"/>
            <w:noProof/>
          </w:rPr>
          <w:drawing>
            <wp:inline distT="0" distB="0" distL="0" distR="0" wp14:anchorId="0F835130" wp14:editId="3BCE5FC7">
              <wp:extent cx="6591300" cy="1689100"/>
              <wp:effectExtent l="0" t="0" r="0" b="6350"/>
              <wp:docPr id="1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91300" cy="1689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bookmarkStart w:id="10431" w:name="_Toc71198940"/>
      <w:bookmarkEnd w:id="10431"/>
    </w:p>
    <w:p w14:paraId="1F160EE7" w14:textId="688B5112" w:rsidR="00437EBD" w:rsidDel="009661CB" w:rsidRDefault="00437EBD">
      <w:pPr>
        <w:pStyle w:val="3"/>
        <w:numPr>
          <w:ilvl w:val="5"/>
          <w:numId w:val="6"/>
        </w:numPr>
        <w:ind w:left="1701" w:hanging="1134"/>
        <w:rPr>
          <w:del w:id="10432" w:author="Fegie" w:date="2021-04-28T12:03:00Z"/>
          <w:rFonts w:hAnsi="標楷體"/>
        </w:rPr>
        <w:pPrChange w:id="10433" w:author="Fegie" w:date="2021-04-28T12:03:00Z">
          <w:pPr>
            <w:pStyle w:val="42"/>
            <w:spacing w:after="72"/>
            <w:ind w:leftChars="0" w:left="0"/>
          </w:pPr>
        </w:pPrChange>
      </w:pPr>
      <w:ins w:id="10434" w:author="余家興" w:date="2020-02-07T16:30:00Z">
        <w:del w:id="10435" w:author="Fegie" w:date="2021-04-28T12:03:00Z">
          <w:r w:rsidRPr="00437EBD" w:rsidDel="009661CB">
            <w:rPr>
              <w:rFonts w:hAnsi="標楷體"/>
              <w:noProof/>
            </w:rPr>
            <w:drawing>
              <wp:inline distT="0" distB="0" distL="0" distR="0" wp14:anchorId="773D17C0" wp14:editId="7DC5255F">
                <wp:extent cx="6624572" cy="1851660"/>
                <wp:effectExtent l="0" t="0" r="0" b="0"/>
                <wp:docPr id="36" name="圖片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24572" cy="1851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10436" w:name="_Toc71198941"/>
      <w:bookmarkEnd w:id="10436"/>
    </w:p>
    <w:p w14:paraId="2C467C4D" w14:textId="59DABF29" w:rsidR="001069A0" w:rsidRPr="009B2BD3" w:rsidDel="009661CB" w:rsidRDefault="00C4178E">
      <w:pPr>
        <w:pStyle w:val="3"/>
        <w:numPr>
          <w:ilvl w:val="5"/>
          <w:numId w:val="6"/>
        </w:numPr>
        <w:ind w:left="1701" w:hanging="1134"/>
        <w:rPr>
          <w:del w:id="10437" w:author="Fegie" w:date="2021-04-28T12:03:00Z"/>
          <w:rFonts w:hAnsi="標楷體"/>
        </w:rPr>
        <w:pPrChange w:id="10438" w:author="Fegie" w:date="2021-04-28T12:03:00Z">
          <w:pPr>
            <w:pStyle w:val="a"/>
          </w:pPr>
        </w:pPrChange>
      </w:pPr>
      <w:del w:id="10439" w:author="Fegie" w:date="2021-04-28T12:03:00Z">
        <w:r w:rsidRPr="00C4178E" w:rsidDel="009661CB">
          <w:rPr>
            <w:rFonts w:hAnsi="標楷體" w:hint="eastAsia"/>
          </w:rPr>
          <w:delText>輸入</w:delText>
        </w:r>
        <w:r w:rsidR="001069A0" w:rsidRPr="009B2BD3" w:rsidDel="009661CB">
          <w:rPr>
            <w:rFonts w:hAnsi="標楷體"/>
          </w:rPr>
          <w:delText>畫面資料說明</w:delText>
        </w:r>
        <w:bookmarkStart w:id="10440" w:name="_Toc71198942"/>
        <w:bookmarkEnd w:id="10440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83"/>
        <w:gridCol w:w="1183"/>
        <w:gridCol w:w="1976"/>
        <w:gridCol w:w="1184"/>
        <w:gridCol w:w="1184"/>
        <w:gridCol w:w="1184"/>
        <w:gridCol w:w="1342"/>
        <w:gridCol w:w="1184"/>
      </w:tblGrid>
      <w:tr w:rsidR="00C4178E" w:rsidRPr="009B2BD3" w:rsidDel="009661CB" w14:paraId="6190C467" w14:textId="07E89FF5" w:rsidTr="000026EB">
        <w:trPr>
          <w:trHeight w:val="388"/>
          <w:jc w:val="center"/>
          <w:del w:id="10441" w:author="Fegie" w:date="2021-04-28T12:03:00Z"/>
        </w:trPr>
        <w:tc>
          <w:tcPr>
            <w:tcW w:w="564" w:type="dxa"/>
            <w:vMerge w:val="restart"/>
          </w:tcPr>
          <w:p w14:paraId="271B5B48" w14:textId="51D38075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42" w:author="Fegie" w:date="2021-04-28T12:03:00Z"/>
                <w:rFonts w:hAnsi="標楷體"/>
              </w:rPr>
              <w:pPrChange w:id="10443" w:author="Fegie" w:date="2021-04-28T12:03:00Z">
                <w:pPr/>
              </w:pPrChange>
            </w:pPr>
            <w:del w:id="10444" w:author="Fegie" w:date="2021-04-28T12:03:00Z">
              <w:r w:rsidRPr="009B2BD3" w:rsidDel="009661CB">
                <w:rPr>
                  <w:rFonts w:hAnsi="標楷體"/>
                </w:rPr>
                <w:delText>序號</w:delText>
              </w:r>
              <w:bookmarkStart w:id="10445" w:name="_Toc71198943"/>
              <w:bookmarkEnd w:id="10445"/>
            </w:del>
          </w:p>
        </w:tc>
        <w:tc>
          <w:tcPr>
            <w:tcW w:w="2220" w:type="dxa"/>
            <w:vMerge w:val="restart"/>
          </w:tcPr>
          <w:p w14:paraId="5F89B3AB" w14:textId="5C0E3DD6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46" w:author="Fegie" w:date="2021-04-28T12:03:00Z"/>
                <w:rFonts w:hAnsi="標楷體"/>
              </w:rPr>
              <w:pPrChange w:id="10447" w:author="Fegie" w:date="2021-04-28T12:03:00Z">
                <w:pPr/>
              </w:pPrChange>
            </w:pPr>
            <w:del w:id="10448" w:author="Fegie" w:date="2021-04-28T12:03:00Z">
              <w:r w:rsidRPr="009B2BD3" w:rsidDel="009661CB">
                <w:rPr>
                  <w:rFonts w:hAnsi="標楷體"/>
                </w:rPr>
                <w:delText>欄位</w:delText>
              </w:r>
              <w:bookmarkStart w:id="10449" w:name="_Toc71198944"/>
              <w:bookmarkEnd w:id="10449"/>
            </w:del>
          </w:p>
        </w:tc>
        <w:tc>
          <w:tcPr>
            <w:tcW w:w="4699" w:type="dxa"/>
            <w:gridSpan w:val="5"/>
          </w:tcPr>
          <w:p w14:paraId="40BE9125" w14:textId="773C13DE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50" w:author="Fegie" w:date="2021-04-28T12:03:00Z"/>
                <w:rFonts w:hAnsi="標楷體"/>
              </w:rPr>
              <w:pPrChange w:id="10451" w:author="Fegie" w:date="2021-04-28T12:03:00Z">
                <w:pPr>
                  <w:jc w:val="center"/>
                </w:pPr>
              </w:pPrChange>
            </w:pPr>
            <w:del w:id="10452" w:author="Fegie" w:date="2021-04-28T12:03:00Z">
              <w:r w:rsidRPr="009B2BD3" w:rsidDel="009661CB">
                <w:rPr>
                  <w:rFonts w:hAnsi="標楷體"/>
                </w:rPr>
                <w:delText>說明</w:delText>
              </w:r>
              <w:bookmarkStart w:id="10453" w:name="_Toc71198945"/>
              <w:bookmarkEnd w:id="10453"/>
            </w:del>
          </w:p>
        </w:tc>
        <w:tc>
          <w:tcPr>
            <w:tcW w:w="3539" w:type="dxa"/>
            <w:vMerge w:val="restart"/>
          </w:tcPr>
          <w:p w14:paraId="69D3131A" w14:textId="7F62AF36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54" w:author="Fegie" w:date="2021-04-28T12:03:00Z"/>
                <w:rFonts w:hAnsi="標楷體"/>
              </w:rPr>
              <w:pPrChange w:id="10455" w:author="Fegie" w:date="2021-04-28T12:03:00Z">
                <w:pPr/>
              </w:pPrChange>
            </w:pPr>
            <w:del w:id="10456" w:author="Fegie" w:date="2021-04-28T12:03:00Z">
              <w:r w:rsidRPr="009B2BD3" w:rsidDel="009661CB">
                <w:rPr>
                  <w:rFonts w:hAnsi="標楷體"/>
                </w:rPr>
                <w:delText>處理邏輯及注意事項</w:delText>
              </w:r>
              <w:bookmarkStart w:id="10457" w:name="_Toc71198946"/>
              <w:bookmarkEnd w:id="10457"/>
            </w:del>
          </w:p>
        </w:tc>
        <w:bookmarkStart w:id="10458" w:name="_Toc71198947"/>
        <w:bookmarkEnd w:id="10458"/>
      </w:tr>
      <w:tr w:rsidR="00C4178E" w:rsidRPr="009B2BD3" w:rsidDel="009661CB" w14:paraId="2084F570" w14:textId="127D44D4" w:rsidTr="00C4178E">
        <w:trPr>
          <w:trHeight w:val="244"/>
          <w:jc w:val="center"/>
          <w:del w:id="10459" w:author="Fegie" w:date="2021-04-28T12:03:00Z"/>
        </w:trPr>
        <w:tc>
          <w:tcPr>
            <w:tcW w:w="564" w:type="dxa"/>
            <w:vMerge/>
          </w:tcPr>
          <w:p w14:paraId="09CB9C35" w14:textId="024D3EDE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60" w:author="Fegie" w:date="2021-04-28T12:03:00Z"/>
                <w:rFonts w:hAnsi="標楷體"/>
              </w:rPr>
              <w:pPrChange w:id="10461" w:author="Fegie" w:date="2021-04-28T12:03:00Z">
                <w:pPr/>
              </w:pPrChange>
            </w:pPr>
            <w:bookmarkStart w:id="10462" w:name="_Toc71198948"/>
            <w:bookmarkEnd w:id="10462"/>
          </w:p>
        </w:tc>
        <w:tc>
          <w:tcPr>
            <w:tcW w:w="2220" w:type="dxa"/>
            <w:vMerge/>
          </w:tcPr>
          <w:p w14:paraId="6334493C" w14:textId="68717B5A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63" w:author="Fegie" w:date="2021-04-28T12:03:00Z"/>
                <w:rFonts w:hAnsi="標楷體"/>
              </w:rPr>
              <w:pPrChange w:id="10464" w:author="Fegie" w:date="2021-04-28T12:03:00Z">
                <w:pPr/>
              </w:pPrChange>
            </w:pPr>
            <w:bookmarkStart w:id="10465" w:name="_Toc71198949"/>
            <w:bookmarkEnd w:id="10465"/>
          </w:p>
        </w:tc>
        <w:tc>
          <w:tcPr>
            <w:tcW w:w="1068" w:type="dxa"/>
          </w:tcPr>
          <w:p w14:paraId="67EA7489" w14:textId="6AC0FD0C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66" w:author="Fegie" w:date="2021-04-28T12:03:00Z"/>
                <w:rFonts w:hAnsi="標楷體"/>
              </w:rPr>
              <w:pPrChange w:id="10467" w:author="Fegie" w:date="2021-04-28T12:03:00Z">
                <w:pPr/>
              </w:pPrChange>
            </w:pPr>
            <w:del w:id="10468" w:author="Fegie" w:date="2021-04-28T12:03:00Z">
              <w:r w:rsidRPr="00A04243" w:rsidDel="009661CB">
                <w:rPr>
                  <w:rFonts w:hAnsi="標楷體" w:hint="eastAsia"/>
                </w:rPr>
                <w:delText>資料型態長度</w:delText>
              </w:r>
              <w:bookmarkStart w:id="10469" w:name="_Toc71198950"/>
              <w:bookmarkEnd w:id="10469"/>
            </w:del>
          </w:p>
        </w:tc>
        <w:tc>
          <w:tcPr>
            <w:tcW w:w="1092" w:type="dxa"/>
          </w:tcPr>
          <w:p w14:paraId="2885A1A2" w14:textId="2BED029B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70" w:author="Fegie" w:date="2021-04-28T12:03:00Z"/>
                <w:rFonts w:hAnsi="標楷體"/>
              </w:rPr>
              <w:pPrChange w:id="10471" w:author="Fegie" w:date="2021-04-28T12:03:00Z">
                <w:pPr/>
              </w:pPrChange>
            </w:pPr>
            <w:del w:id="10472" w:author="Fegie" w:date="2021-04-28T12:03:00Z">
              <w:r w:rsidRPr="009B2BD3" w:rsidDel="009661CB">
                <w:rPr>
                  <w:rFonts w:hAnsi="標楷體"/>
                </w:rPr>
                <w:delText>預設值</w:delText>
              </w:r>
              <w:bookmarkStart w:id="10473" w:name="_Toc71198951"/>
              <w:bookmarkEnd w:id="10473"/>
            </w:del>
          </w:p>
        </w:tc>
        <w:tc>
          <w:tcPr>
            <w:tcW w:w="994" w:type="dxa"/>
          </w:tcPr>
          <w:p w14:paraId="299692FA" w14:textId="44E4D9F0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74" w:author="Fegie" w:date="2021-04-28T12:03:00Z"/>
                <w:rFonts w:hAnsi="標楷體"/>
              </w:rPr>
              <w:pPrChange w:id="10475" w:author="Fegie" w:date="2021-04-28T12:03:00Z">
                <w:pPr/>
              </w:pPrChange>
            </w:pPr>
            <w:del w:id="10476" w:author="Fegie" w:date="2021-04-28T12:03:00Z">
              <w:r w:rsidRPr="009B2BD3" w:rsidDel="009661CB">
                <w:rPr>
                  <w:rFonts w:hAnsi="標楷體"/>
                </w:rPr>
                <w:delText>選單內容</w:delText>
              </w:r>
              <w:bookmarkStart w:id="10477" w:name="_Toc71198952"/>
              <w:bookmarkEnd w:id="10477"/>
            </w:del>
          </w:p>
        </w:tc>
        <w:tc>
          <w:tcPr>
            <w:tcW w:w="850" w:type="dxa"/>
          </w:tcPr>
          <w:p w14:paraId="10915378" w14:textId="2D6B4F73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78" w:author="Fegie" w:date="2021-04-28T12:03:00Z"/>
                <w:rFonts w:hAnsi="標楷體"/>
              </w:rPr>
              <w:pPrChange w:id="10479" w:author="Fegie" w:date="2021-04-28T12:03:00Z">
                <w:pPr/>
              </w:pPrChange>
            </w:pPr>
            <w:del w:id="10480" w:author="Fegie" w:date="2021-04-28T12:03:00Z">
              <w:r w:rsidRPr="009B2BD3" w:rsidDel="009661CB">
                <w:rPr>
                  <w:rFonts w:hAnsi="標楷體"/>
                </w:rPr>
                <w:delText>必填</w:delText>
              </w:r>
              <w:bookmarkStart w:id="10481" w:name="_Toc71198953"/>
              <w:bookmarkEnd w:id="10481"/>
            </w:del>
          </w:p>
        </w:tc>
        <w:tc>
          <w:tcPr>
            <w:tcW w:w="695" w:type="dxa"/>
          </w:tcPr>
          <w:p w14:paraId="323BE37C" w14:textId="3DE41CAB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82" w:author="Fegie" w:date="2021-04-28T12:03:00Z"/>
                <w:rFonts w:hAnsi="標楷體"/>
              </w:rPr>
              <w:pPrChange w:id="10483" w:author="Fegie" w:date="2021-04-28T12:03:00Z">
                <w:pPr/>
              </w:pPrChange>
            </w:pPr>
            <w:del w:id="10484" w:author="Fegie" w:date="2021-04-28T12:03:00Z">
              <w:r w:rsidRPr="009B2BD3" w:rsidDel="009661CB">
                <w:rPr>
                  <w:rFonts w:hAnsi="標楷體"/>
                </w:rPr>
                <w:delText>R/W</w:delText>
              </w:r>
              <w:bookmarkStart w:id="10485" w:name="_Toc71198954"/>
              <w:bookmarkEnd w:id="10485"/>
            </w:del>
          </w:p>
        </w:tc>
        <w:tc>
          <w:tcPr>
            <w:tcW w:w="3539" w:type="dxa"/>
            <w:vMerge/>
          </w:tcPr>
          <w:p w14:paraId="3E92CB10" w14:textId="732CA32F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86" w:author="Fegie" w:date="2021-04-28T12:03:00Z"/>
                <w:rFonts w:hAnsi="標楷體"/>
              </w:rPr>
              <w:pPrChange w:id="10487" w:author="Fegie" w:date="2021-04-28T12:03:00Z">
                <w:pPr/>
              </w:pPrChange>
            </w:pPr>
            <w:bookmarkStart w:id="10488" w:name="_Toc71198955"/>
            <w:bookmarkEnd w:id="10488"/>
          </w:p>
        </w:tc>
        <w:bookmarkStart w:id="10489" w:name="_Toc71198956"/>
        <w:bookmarkEnd w:id="10489"/>
      </w:tr>
      <w:tr w:rsidR="00C4178E" w:rsidRPr="009B2BD3" w:rsidDel="009661CB" w14:paraId="5D97C3FE" w14:textId="5106AC64" w:rsidTr="00C4178E">
        <w:trPr>
          <w:trHeight w:val="291"/>
          <w:jc w:val="center"/>
          <w:del w:id="10490" w:author="Fegie" w:date="2021-04-28T12:03:00Z"/>
        </w:trPr>
        <w:tc>
          <w:tcPr>
            <w:tcW w:w="564" w:type="dxa"/>
          </w:tcPr>
          <w:p w14:paraId="27C88E40" w14:textId="4F71F1C6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91" w:author="Fegie" w:date="2021-04-28T12:03:00Z"/>
                <w:rFonts w:hAnsi="標楷體"/>
              </w:rPr>
              <w:pPrChange w:id="10492" w:author="Fegie" w:date="2021-04-28T12:03:00Z">
                <w:pPr/>
              </w:pPrChange>
            </w:pPr>
            <w:del w:id="10493" w:author="Fegie" w:date="2021-04-28T12:03:00Z">
              <w:r w:rsidRPr="009B2BD3" w:rsidDel="009661CB">
                <w:rPr>
                  <w:rFonts w:hAnsi="標楷體" w:hint="eastAsia"/>
                </w:rPr>
                <w:delText>1</w:delText>
              </w:r>
              <w:bookmarkStart w:id="10494" w:name="_Toc71198957"/>
              <w:bookmarkEnd w:id="10494"/>
            </w:del>
          </w:p>
        </w:tc>
        <w:tc>
          <w:tcPr>
            <w:tcW w:w="2220" w:type="dxa"/>
          </w:tcPr>
          <w:p w14:paraId="5405E871" w14:textId="7B543DC4" w:rsidR="00C4178E" w:rsidRPr="00CE781C" w:rsidDel="009661CB" w:rsidRDefault="0017057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95" w:author="Fegie" w:date="2021-04-28T12:03:00Z"/>
                <w:rFonts w:hAnsi="標楷體"/>
                <w:color w:val="FF0000"/>
              </w:rPr>
              <w:pPrChange w:id="10496" w:author="Fegie" w:date="2021-04-28T12:03:00Z">
                <w:pPr/>
              </w:pPrChange>
            </w:pPr>
            <w:del w:id="10497" w:author="Fegie" w:date="2021-04-28T12:03:00Z">
              <w:r w:rsidRPr="00CE781C" w:rsidDel="009661CB">
                <w:rPr>
                  <w:rFonts w:hAnsi="標楷體"/>
                  <w:color w:val="FF0000"/>
                </w:rPr>
                <w:delText>統</w:delText>
              </w:r>
              <w:r w:rsidRPr="00CE781C" w:rsidDel="009661CB">
                <w:rPr>
                  <w:rFonts w:hAnsi="標楷體" w:hint="eastAsia"/>
                  <w:color w:val="FF0000"/>
                  <w:lang w:eastAsia="zh-HK"/>
                </w:rPr>
                <w:delText>一</w:delText>
              </w:r>
              <w:r w:rsidRPr="00CE781C" w:rsidDel="009661CB">
                <w:rPr>
                  <w:rFonts w:hAnsi="標楷體"/>
                  <w:color w:val="FF0000"/>
                </w:rPr>
                <w:delText>編</w:delText>
              </w:r>
              <w:r w:rsidRPr="00CE781C" w:rsidDel="009661CB">
                <w:rPr>
                  <w:rFonts w:hAnsi="標楷體" w:hint="eastAsia"/>
                  <w:color w:val="FF0000"/>
                  <w:lang w:eastAsia="zh-HK"/>
                </w:rPr>
                <w:delText>號</w:delText>
              </w:r>
              <w:bookmarkStart w:id="10498" w:name="_Toc71198958"/>
              <w:bookmarkEnd w:id="10498"/>
            </w:del>
          </w:p>
        </w:tc>
        <w:tc>
          <w:tcPr>
            <w:tcW w:w="1068" w:type="dxa"/>
          </w:tcPr>
          <w:p w14:paraId="01B323ED" w14:textId="4D7CE774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499" w:author="Fegie" w:date="2021-04-28T12:03:00Z"/>
                <w:rFonts w:hAnsi="標楷體"/>
              </w:rPr>
              <w:pPrChange w:id="10500" w:author="Fegie" w:date="2021-04-28T12:03:00Z">
                <w:pPr/>
              </w:pPrChange>
            </w:pPr>
            <w:del w:id="10501" w:author="Fegie" w:date="2021-04-28T12:03:00Z">
              <w:r w:rsidRPr="00C4178E" w:rsidDel="009661CB">
                <w:rPr>
                  <w:rFonts w:hAnsi="標楷體"/>
                </w:rPr>
                <w:delText>X(10)</w:delText>
              </w:r>
              <w:bookmarkStart w:id="10502" w:name="_Toc71198959"/>
              <w:bookmarkEnd w:id="10502"/>
            </w:del>
          </w:p>
        </w:tc>
        <w:tc>
          <w:tcPr>
            <w:tcW w:w="1092" w:type="dxa"/>
          </w:tcPr>
          <w:p w14:paraId="5075EBA7" w14:textId="4BC83D62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03" w:author="Fegie" w:date="2021-04-28T12:03:00Z"/>
                <w:rFonts w:hAnsi="標楷體"/>
              </w:rPr>
              <w:pPrChange w:id="10504" w:author="Fegie" w:date="2021-04-28T12:03:00Z">
                <w:pPr/>
              </w:pPrChange>
            </w:pPr>
            <w:bookmarkStart w:id="10505" w:name="_Toc71198960"/>
            <w:bookmarkEnd w:id="10505"/>
          </w:p>
        </w:tc>
        <w:tc>
          <w:tcPr>
            <w:tcW w:w="994" w:type="dxa"/>
          </w:tcPr>
          <w:p w14:paraId="56DE341F" w14:textId="5BE7B630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06" w:author="Fegie" w:date="2021-04-28T12:03:00Z"/>
                <w:rFonts w:hAnsi="標楷體"/>
              </w:rPr>
              <w:pPrChange w:id="10507" w:author="Fegie" w:date="2021-04-28T12:03:00Z">
                <w:pPr/>
              </w:pPrChange>
            </w:pPr>
            <w:bookmarkStart w:id="10508" w:name="_Toc71198961"/>
            <w:bookmarkEnd w:id="10508"/>
          </w:p>
        </w:tc>
        <w:tc>
          <w:tcPr>
            <w:tcW w:w="850" w:type="dxa"/>
            <w:vMerge w:val="restart"/>
          </w:tcPr>
          <w:p w14:paraId="25825A90" w14:textId="6E8CC321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09" w:author="Fegie" w:date="2021-04-28T12:03:00Z"/>
                <w:rFonts w:hAnsi="標楷體"/>
              </w:rPr>
              <w:pPrChange w:id="10510" w:author="Fegie" w:date="2021-04-28T12:03:00Z">
                <w:pPr/>
              </w:pPrChange>
            </w:pPr>
            <w:del w:id="10511" w:author="Fegie" w:date="2021-04-28T12:03:00Z">
              <w:r w:rsidRPr="00C4178E" w:rsidDel="009661CB">
                <w:rPr>
                  <w:rFonts w:hAnsi="標楷體" w:hint="eastAsia"/>
                </w:rPr>
                <w:delText>擇一輸入</w:delText>
              </w:r>
              <w:bookmarkStart w:id="10512" w:name="_Toc71198962"/>
              <w:bookmarkEnd w:id="10512"/>
            </w:del>
          </w:p>
        </w:tc>
        <w:tc>
          <w:tcPr>
            <w:tcW w:w="695" w:type="dxa"/>
          </w:tcPr>
          <w:p w14:paraId="14D8FCDD" w14:textId="2926A9F2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13" w:author="Fegie" w:date="2021-04-28T12:03:00Z"/>
                <w:rFonts w:hAnsi="標楷體"/>
              </w:rPr>
              <w:pPrChange w:id="10514" w:author="Fegie" w:date="2021-04-28T12:03:00Z">
                <w:pPr/>
              </w:pPrChange>
            </w:pPr>
            <w:bookmarkStart w:id="10515" w:name="_Toc71198963"/>
            <w:bookmarkEnd w:id="10515"/>
          </w:p>
        </w:tc>
        <w:tc>
          <w:tcPr>
            <w:tcW w:w="3539" w:type="dxa"/>
            <w:vMerge w:val="restart"/>
          </w:tcPr>
          <w:p w14:paraId="636966C0" w14:textId="5555A0CD" w:rsidR="00C4178E" w:rsidRPr="00C4178E" w:rsidDel="009661CB" w:rsidRDefault="0017057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16" w:author="Fegie" w:date="2021-04-28T12:03:00Z"/>
                <w:rFonts w:hAnsi="標楷體"/>
              </w:rPr>
              <w:pPrChange w:id="10517" w:author="Fegie" w:date="2021-04-28T12:03:00Z">
                <w:pPr/>
              </w:pPrChange>
            </w:pPr>
            <w:del w:id="10518" w:author="Fegie" w:date="2021-04-28T12:03:00Z">
              <w:r w:rsidRPr="00344823" w:rsidDel="009661CB">
                <w:rPr>
                  <w:rFonts w:hAnsi="標楷體"/>
                  <w:color w:val="FF0000"/>
                </w:rPr>
                <w:delText>統</w:delText>
              </w:r>
              <w:r w:rsidRPr="00344823" w:rsidDel="009661CB">
                <w:rPr>
                  <w:rFonts w:hAnsi="標楷體" w:hint="eastAsia"/>
                  <w:color w:val="FF0000"/>
                  <w:lang w:eastAsia="zh-HK"/>
                </w:rPr>
                <w:delText>一</w:delText>
              </w:r>
              <w:r w:rsidRPr="00344823" w:rsidDel="009661CB">
                <w:rPr>
                  <w:rFonts w:hAnsi="標楷體"/>
                  <w:color w:val="FF0000"/>
                </w:rPr>
                <w:delText>編</w:delText>
              </w:r>
              <w:r w:rsidRPr="00344823" w:rsidDel="009661CB">
                <w:rPr>
                  <w:rFonts w:hAnsi="標楷體" w:hint="eastAsia"/>
                  <w:color w:val="FF0000"/>
                  <w:lang w:eastAsia="zh-HK"/>
                </w:rPr>
                <w:delText>號</w:delText>
              </w:r>
              <w:r w:rsidR="00C4178E" w:rsidRPr="00C4178E" w:rsidDel="009661CB">
                <w:rPr>
                  <w:rFonts w:hAnsi="標楷體" w:hint="eastAsia"/>
                  <w:lang w:eastAsia="zh-HK"/>
                </w:rPr>
                <w:delText>與戶號</w:delText>
              </w:r>
              <w:r w:rsidR="00C4178E" w:rsidRPr="00C4178E" w:rsidDel="009661CB">
                <w:rPr>
                  <w:rFonts w:hAnsi="標楷體" w:hint="eastAsia"/>
                </w:rPr>
                <w:delText>擇一輸入</w:delText>
              </w:r>
              <w:bookmarkStart w:id="10519" w:name="_Toc71198964"/>
              <w:bookmarkEnd w:id="10519"/>
            </w:del>
          </w:p>
        </w:tc>
        <w:bookmarkStart w:id="10520" w:name="_Toc71198965"/>
        <w:bookmarkEnd w:id="10520"/>
      </w:tr>
      <w:tr w:rsidR="00C4178E" w:rsidRPr="009B2BD3" w:rsidDel="009661CB" w14:paraId="1B00E1D6" w14:textId="4E7A3524" w:rsidTr="00C4178E">
        <w:trPr>
          <w:trHeight w:val="291"/>
          <w:jc w:val="center"/>
          <w:del w:id="10521" w:author="Fegie" w:date="2021-04-28T12:03:00Z"/>
        </w:trPr>
        <w:tc>
          <w:tcPr>
            <w:tcW w:w="564" w:type="dxa"/>
          </w:tcPr>
          <w:p w14:paraId="2246C4DC" w14:textId="081062F4" w:rsidR="00C4178E" w:rsidRPr="009B2BD3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22" w:author="Fegie" w:date="2021-04-28T12:03:00Z"/>
                <w:rFonts w:hAnsi="標楷體"/>
              </w:rPr>
              <w:pPrChange w:id="10523" w:author="Fegie" w:date="2021-04-28T12:03:00Z">
                <w:pPr/>
              </w:pPrChange>
            </w:pPr>
            <w:bookmarkStart w:id="10524" w:name="_Toc71198966"/>
            <w:bookmarkEnd w:id="10524"/>
          </w:p>
        </w:tc>
        <w:tc>
          <w:tcPr>
            <w:tcW w:w="2220" w:type="dxa"/>
          </w:tcPr>
          <w:p w14:paraId="0FFB00BE" w14:textId="5A007725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25" w:author="Fegie" w:date="2021-04-28T12:03:00Z"/>
                <w:rFonts w:hAnsi="標楷體"/>
              </w:rPr>
              <w:pPrChange w:id="10526" w:author="Fegie" w:date="2021-04-28T12:03:00Z">
                <w:pPr/>
              </w:pPrChange>
            </w:pPr>
            <w:del w:id="10527" w:author="Fegie" w:date="2021-04-28T12:03:00Z">
              <w:r w:rsidRPr="00C4178E" w:rsidDel="009661CB">
                <w:rPr>
                  <w:rFonts w:hAnsi="標楷體" w:hint="eastAsia"/>
                  <w:lang w:eastAsia="zh-HK"/>
                </w:rPr>
                <w:delText>戶號</w:delText>
              </w:r>
              <w:bookmarkStart w:id="10528" w:name="_Toc71198967"/>
              <w:bookmarkEnd w:id="10528"/>
            </w:del>
          </w:p>
        </w:tc>
        <w:tc>
          <w:tcPr>
            <w:tcW w:w="1068" w:type="dxa"/>
          </w:tcPr>
          <w:p w14:paraId="2B58442E" w14:textId="76560353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29" w:author="Fegie" w:date="2021-04-28T12:03:00Z"/>
                <w:rFonts w:hAnsi="標楷體"/>
              </w:rPr>
              <w:pPrChange w:id="10530" w:author="Fegie" w:date="2021-04-28T12:03:00Z">
                <w:pPr/>
              </w:pPrChange>
            </w:pPr>
            <w:del w:id="10531" w:author="Fegie" w:date="2021-04-28T12:03:00Z">
              <w:r w:rsidRPr="00C4178E" w:rsidDel="009661CB">
                <w:rPr>
                  <w:rFonts w:hAnsi="標楷體"/>
                </w:rPr>
                <w:delText>9999999</w:delText>
              </w:r>
              <w:bookmarkStart w:id="10532" w:name="_Toc71198968"/>
              <w:bookmarkEnd w:id="10532"/>
            </w:del>
          </w:p>
        </w:tc>
        <w:tc>
          <w:tcPr>
            <w:tcW w:w="1092" w:type="dxa"/>
          </w:tcPr>
          <w:p w14:paraId="743C534D" w14:textId="5CCA8FBF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33" w:author="Fegie" w:date="2021-04-28T12:03:00Z"/>
                <w:rFonts w:hAnsi="標楷體"/>
              </w:rPr>
              <w:pPrChange w:id="10534" w:author="Fegie" w:date="2021-04-28T12:03:00Z">
                <w:pPr/>
              </w:pPrChange>
            </w:pPr>
            <w:bookmarkStart w:id="10535" w:name="_Toc71198969"/>
            <w:bookmarkEnd w:id="10535"/>
          </w:p>
        </w:tc>
        <w:tc>
          <w:tcPr>
            <w:tcW w:w="994" w:type="dxa"/>
          </w:tcPr>
          <w:p w14:paraId="4954B2D3" w14:textId="61F97152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36" w:author="Fegie" w:date="2021-04-28T12:03:00Z"/>
                <w:rFonts w:hAnsi="標楷體"/>
              </w:rPr>
              <w:pPrChange w:id="10537" w:author="Fegie" w:date="2021-04-28T12:03:00Z">
                <w:pPr/>
              </w:pPrChange>
            </w:pPr>
            <w:bookmarkStart w:id="10538" w:name="_Toc71198970"/>
            <w:bookmarkEnd w:id="10538"/>
          </w:p>
        </w:tc>
        <w:tc>
          <w:tcPr>
            <w:tcW w:w="850" w:type="dxa"/>
            <w:vMerge/>
          </w:tcPr>
          <w:p w14:paraId="515D1A40" w14:textId="397D35F3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39" w:author="Fegie" w:date="2021-04-28T12:03:00Z"/>
                <w:rFonts w:hAnsi="標楷體"/>
              </w:rPr>
              <w:pPrChange w:id="10540" w:author="Fegie" w:date="2021-04-28T12:03:00Z">
                <w:pPr/>
              </w:pPrChange>
            </w:pPr>
            <w:bookmarkStart w:id="10541" w:name="_Toc71198971"/>
            <w:bookmarkEnd w:id="10541"/>
          </w:p>
        </w:tc>
        <w:tc>
          <w:tcPr>
            <w:tcW w:w="695" w:type="dxa"/>
          </w:tcPr>
          <w:p w14:paraId="7BC4DBAB" w14:textId="138B78FB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42" w:author="Fegie" w:date="2021-04-28T12:03:00Z"/>
                <w:rFonts w:hAnsi="標楷體"/>
              </w:rPr>
              <w:pPrChange w:id="10543" w:author="Fegie" w:date="2021-04-28T12:03:00Z">
                <w:pPr/>
              </w:pPrChange>
            </w:pPr>
            <w:bookmarkStart w:id="10544" w:name="_Toc71198972"/>
            <w:bookmarkEnd w:id="10544"/>
          </w:p>
        </w:tc>
        <w:tc>
          <w:tcPr>
            <w:tcW w:w="3539" w:type="dxa"/>
            <w:vMerge/>
          </w:tcPr>
          <w:p w14:paraId="4A2C27D5" w14:textId="68ACF685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45" w:author="Fegie" w:date="2021-04-28T12:03:00Z"/>
                <w:rFonts w:hAnsi="標楷體"/>
              </w:rPr>
              <w:pPrChange w:id="10546" w:author="Fegie" w:date="2021-04-28T12:03:00Z">
                <w:pPr/>
              </w:pPrChange>
            </w:pPr>
            <w:bookmarkStart w:id="10547" w:name="_Toc71198973"/>
            <w:bookmarkEnd w:id="10547"/>
          </w:p>
        </w:tc>
        <w:bookmarkStart w:id="10548" w:name="_Toc71198974"/>
        <w:bookmarkEnd w:id="10548"/>
      </w:tr>
    </w:tbl>
    <w:p w14:paraId="0BE47EDA" w14:textId="32F5E2F0" w:rsidR="00C4178E" w:rsidDel="009661CB" w:rsidRDefault="00C4178E">
      <w:pPr>
        <w:pStyle w:val="3"/>
        <w:numPr>
          <w:ilvl w:val="5"/>
          <w:numId w:val="6"/>
        </w:numPr>
        <w:ind w:left="1701" w:hanging="1134"/>
        <w:rPr>
          <w:del w:id="10549" w:author="Fegie" w:date="2021-04-28T12:03:00Z"/>
        </w:rPr>
        <w:pPrChange w:id="10550" w:author="Fegie" w:date="2021-04-28T12:03:00Z">
          <w:pPr>
            <w:pStyle w:val="a"/>
          </w:pPr>
        </w:pPrChange>
      </w:pPr>
      <w:del w:id="10551" w:author="Fegie" w:date="2021-04-28T12:03:00Z">
        <w:r w:rsidDel="009661CB">
          <w:rPr>
            <w:rFonts w:hint="eastAsia"/>
          </w:rPr>
          <w:delText>輸出</w:delText>
        </w:r>
        <w:r w:rsidRPr="003972CE" w:rsidDel="009661CB">
          <w:delText>畫面資料說明</w:delText>
        </w:r>
        <w:bookmarkStart w:id="10552" w:name="_Toc71198975"/>
        <w:bookmarkEnd w:id="10552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2"/>
        <w:gridCol w:w="1737"/>
        <w:gridCol w:w="5525"/>
        <w:gridCol w:w="1966"/>
      </w:tblGrid>
      <w:tr w:rsidR="00C4178E" w:rsidRPr="00115634" w:rsidDel="009661CB" w14:paraId="2F9FE036" w14:textId="485962D1" w:rsidTr="00C4178E">
        <w:trPr>
          <w:trHeight w:val="388"/>
          <w:jc w:val="center"/>
          <w:del w:id="10553" w:author="Fegie" w:date="2021-04-28T12:03:00Z"/>
        </w:trPr>
        <w:tc>
          <w:tcPr>
            <w:tcW w:w="558" w:type="dxa"/>
            <w:vMerge w:val="restart"/>
          </w:tcPr>
          <w:p w14:paraId="57E315D6" w14:textId="5F8AED53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54" w:author="Fegie" w:date="2021-04-28T12:03:00Z"/>
                <w:rFonts w:hAnsi="標楷體"/>
              </w:rPr>
              <w:pPrChange w:id="10555" w:author="Fegie" w:date="2021-04-28T12:03:00Z">
                <w:pPr/>
              </w:pPrChange>
            </w:pPr>
            <w:del w:id="10556" w:author="Fegie" w:date="2021-04-28T12:03:00Z">
              <w:r w:rsidRPr="00115634" w:rsidDel="009661CB">
                <w:rPr>
                  <w:rFonts w:hAnsi="標楷體"/>
                </w:rPr>
                <w:delText>序號</w:delText>
              </w:r>
              <w:bookmarkStart w:id="10557" w:name="_Toc71198976"/>
              <w:bookmarkEnd w:id="10557"/>
            </w:del>
          </w:p>
        </w:tc>
        <w:tc>
          <w:tcPr>
            <w:tcW w:w="1854" w:type="dxa"/>
            <w:vMerge w:val="restart"/>
          </w:tcPr>
          <w:p w14:paraId="3DC985C3" w14:textId="1BFABF4F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58" w:author="Fegie" w:date="2021-04-28T12:03:00Z"/>
                <w:rFonts w:hAnsi="標楷體"/>
              </w:rPr>
              <w:pPrChange w:id="10559" w:author="Fegie" w:date="2021-04-28T12:03:00Z">
                <w:pPr/>
              </w:pPrChange>
            </w:pPr>
            <w:del w:id="10560" w:author="Fegie" w:date="2021-04-28T12:03:00Z">
              <w:r w:rsidRPr="00115634" w:rsidDel="009661CB">
                <w:rPr>
                  <w:rFonts w:hAnsi="標楷體"/>
                </w:rPr>
                <w:delText>欄位</w:delText>
              </w:r>
              <w:bookmarkStart w:id="10561" w:name="_Toc71198977"/>
              <w:bookmarkEnd w:id="10561"/>
            </w:del>
          </w:p>
        </w:tc>
        <w:tc>
          <w:tcPr>
            <w:tcW w:w="4252" w:type="dxa"/>
          </w:tcPr>
          <w:p w14:paraId="771D6D91" w14:textId="33DA754A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62" w:author="Fegie" w:date="2021-04-28T12:03:00Z"/>
                <w:rFonts w:hAnsi="標楷體"/>
              </w:rPr>
              <w:pPrChange w:id="10563" w:author="Fegie" w:date="2021-04-28T12:03:00Z">
                <w:pPr>
                  <w:jc w:val="center"/>
                </w:pPr>
              </w:pPrChange>
            </w:pPr>
            <w:del w:id="10564" w:author="Fegie" w:date="2021-04-28T12:03:00Z">
              <w:r w:rsidRPr="00115634" w:rsidDel="009661CB">
                <w:rPr>
                  <w:rFonts w:hAnsi="標楷體"/>
                </w:rPr>
                <w:delText>說明</w:delText>
              </w:r>
              <w:bookmarkStart w:id="10565" w:name="_Toc71198978"/>
              <w:bookmarkEnd w:id="10565"/>
            </w:del>
          </w:p>
        </w:tc>
        <w:tc>
          <w:tcPr>
            <w:tcW w:w="2693" w:type="dxa"/>
            <w:vMerge w:val="restart"/>
          </w:tcPr>
          <w:p w14:paraId="3F014AD0" w14:textId="4A841654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66" w:author="Fegie" w:date="2021-04-28T12:03:00Z"/>
                <w:rFonts w:hAnsi="標楷體"/>
              </w:rPr>
              <w:pPrChange w:id="10567" w:author="Fegie" w:date="2021-04-28T12:03:00Z">
                <w:pPr/>
              </w:pPrChange>
            </w:pPr>
            <w:del w:id="10568" w:author="Fegie" w:date="2021-04-28T12:03:00Z">
              <w:r w:rsidRPr="00115634" w:rsidDel="009661CB">
                <w:rPr>
                  <w:rFonts w:hAnsi="標楷體"/>
                </w:rPr>
                <w:delText>處理邏輯及注意事項</w:delText>
              </w:r>
              <w:bookmarkStart w:id="10569" w:name="_Toc71198979"/>
              <w:bookmarkEnd w:id="10569"/>
            </w:del>
          </w:p>
        </w:tc>
        <w:bookmarkStart w:id="10570" w:name="_Toc71198980"/>
        <w:bookmarkEnd w:id="10570"/>
      </w:tr>
      <w:tr w:rsidR="00C4178E" w:rsidRPr="00115634" w:rsidDel="009661CB" w14:paraId="2AFDBC59" w14:textId="1190FB21" w:rsidTr="00C4178E">
        <w:trPr>
          <w:trHeight w:val="244"/>
          <w:jc w:val="center"/>
          <w:del w:id="10571" w:author="Fegie" w:date="2021-04-28T12:03:00Z"/>
        </w:trPr>
        <w:tc>
          <w:tcPr>
            <w:tcW w:w="558" w:type="dxa"/>
            <w:vMerge/>
          </w:tcPr>
          <w:p w14:paraId="23693882" w14:textId="2830BEA6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72" w:author="Fegie" w:date="2021-04-28T12:03:00Z"/>
                <w:rFonts w:hAnsi="標楷體"/>
              </w:rPr>
              <w:pPrChange w:id="10573" w:author="Fegie" w:date="2021-04-28T12:03:00Z">
                <w:pPr/>
              </w:pPrChange>
            </w:pPr>
            <w:bookmarkStart w:id="10574" w:name="_Toc71198981"/>
            <w:bookmarkEnd w:id="10574"/>
          </w:p>
        </w:tc>
        <w:tc>
          <w:tcPr>
            <w:tcW w:w="1854" w:type="dxa"/>
            <w:vMerge/>
          </w:tcPr>
          <w:p w14:paraId="16A9923E" w14:textId="710EAE29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75" w:author="Fegie" w:date="2021-04-28T12:03:00Z"/>
                <w:rFonts w:hAnsi="標楷體"/>
              </w:rPr>
              <w:pPrChange w:id="10576" w:author="Fegie" w:date="2021-04-28T12:03:00Z">
                <w:pPr/>
              </w:pPrChange>
            </w:pPr>
            <w:bookmarkStart w:id="10577" w:name="_Toc71198982"/>
            <w:bookmarkEnd w:id="10577"/>
          </w:p>
        </w:tc>
        <w:tc>
          <w:tcPr>
            <w:tcW w:w="4252" w:type="dxa"/>
          </w:tcPr>
          <w:p w14:paraId="025C2526" w14:textId="30DC7551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78" w:author="Fegie" w:date="2021-04-28T12:03:00Z"/>
                <w:rFonts w:hAnsi="標楷體"/>
              </w:rPr>
              <w:pPrChange w:id="10579" w:author="Fegie" w:date="2021-04-28T12:03:00Z">
                <w:pPr/>
              </w:pPrChange>
            </w:pPr>
            <w:del w:id="10580" w:author="Fegie" w:date="2021-04-28T12:03:00Z">
              <w:r w:rsidRPr="00115634" w:rsidDel="009661CB">
                <w:rPr>
                  <w:rFonts w:hAnsi="標楷體" w:hint="eastAsia"/>
                </w:rPr>
                <w:delText>資料型態長度</w:delText>
              </w:r>
              <w:bookmarkStart w:id="10581" w:name="_Toc71198983"/>
              <w:bookmarkEnd w:id="10581"/>
            </w:del>
          </w:p>
        </w:tc>
        <w:tc>
          <w:tcPr>
            <w:tcW w:w="2693" w:type="dxa"/>
            <w:vMerge/>
          </w:tcPr>
          <w:p w14:paraId="2409E75E" w14:textId="148D7367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82" w:author="Fegie" w:date="2021-04-28T12:03:00Z"/>
                <w:rFonts w:hAnsi="標楷體"/>
              </w:rPr>
              <w:pPrChange w:id="10583" w:author="Fegie" w:date="2021-04-28T12:03:00Z">
                <w:pPr/>
              </w:pPrChange>
            </w:pPr>
            <w:bookmarkStart w:id="10584" w:name="_Toc71198984"/>
            <w:bookmarkEnd w:id="10584"/>
          </w:p>
        </w:tc>
        <w:bookmarkStart w:id="10585" w:name="_Toc71198985"/>
        <w:bookmarkEnd w:id="10585"/>
      </w:tr>
      <w:tr w:rsidR="00C4178E" w:rsidRPr="00115634" w:rsidDel="009661CB" w14:paraId="73A8DEC6" w14:textId="118D8F05" w:rsidTr="00C4178E">
        <w:trPr>
          <w:trHeight w:val="244"/>
          <w:jc w:val="center"/>
          <w:del w:id="10586" w:author="Fegie" w:date="2021-04-28T12:03:00Z"/>
        </w:trPr>
        <w:tc>
          <w:tcPr>
            <w:tcW w:w="558" w:type="dxa"/>
          </w:tcPr>
          <w:p w14:paraId="632F597A" w14:textId="2B686587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87" w:author="Fegie" w:date="2021-04-28T12:03:00Z"/>
                <w:rFonts w:hAnsi="標楷體"/>
              </w:rPr>
              <w:pPrChange w:id="10588" w:author="Fegie" w:date="2021-04-28T12:03:00Z">
                <w:pPr/>
              </w:pPrChange>
            </w:pPr>
            <w:del w:id="10589" w:author="Fegie" w:date="2021-04-28T12:03:00Z">
              <w:r w:rsidRPr="00115634" w:rsidDel="009661CB">
                <w:rPr>
                  <w:rFonts w:hAnsi="標楷體" w:hint="eastAsia"/>
                </w:rPr>
                <w:delText>1.</w:delText>
              </w:r>
              <w:bookmarkStart w:id="10590" w:name="_Toc71198986"/>
              <w:bookmarkEnd w:id="10590"/>
            </w:del>
          </w:p>
        </w:tc>
        <w:tc>
          <w:tcPr>
            <w:tcW w:w="1854" w:type="dxa"/>
          </w:tcPr>
          <w:p w14:paraId="2A889189" w14:textId="071A92C2" w:rsidR="00C4178E" w:rsidRPr="00C4178E" w:rsidDel="009661CB" w:rsidRDefault="0017057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91" w:author="Fegie" w:date="2021-04-28T12:03:00Z"/>
                <w:rFonts w:hAnsi="標楷體"/>
              </w:rPr>
              <w:pPrChange w:id="10592" w:author="Fegie" w:date="2021-04-28T12:03:00Z">
                <w:pPr/>
              </w:pPrChange>
            </w:pPr>
            <w:del w:id="10593" w:author="Fegie" w:date="2021-04-28T12:03:00Z">
              <w:r w:rsidRPr="00344823" w:rsidDel="009661CB">
                <w:rPr>
                  <w:rFonts w:hAnsi="標楷體"/>
                  <w:color w:val="FF0000"/>
                </w:rPr>
                <w:delText>統</w:delText>
              </w:r>
              <w:r w:rsidRPr="00344823" w:rsidDel="009661CB">
                <w:rPr>
                  <w:rFonts w:hAnsi="標楷體" w:hint="eastAsia"/>
                  <w:color w:val="FF0000"/>
                  <w:lang w:eastAsia="zh-HK"/>
                </w:rPr>
                <w:delText>一</w:delText>
              </w:r>
              <w:r w:rsidRPr="00344823" w:rsidDel="009661CB">
                <w:rPr>
                  <w:rFonts w:hAnsi="標楷體"/>
                  <w:color w:val="FF0000"/>
                </w:rPr>
                <w:delText>編</w:delText>
              </w:r>
              <w:r w:rsidRPr="00344823" w:rsidDel="009661CB">
                <w:rPr>
                  <w:rFonts w:hAnsi="標楷體" w:hint="eastAsia"/>
                  <w:color w:val="FF0000"/>
                  <w:lang w:eastAsia="zh-HK"/>
                </w:rPr>
                <w:delText>號</w:delText>
              </w:r>
              <w:bookmarkStart w:id="10594" w:name="_Toc71198987"/>
              <w:bookmarkEnd w:id="10594"/>
            </w:del>
          </w:p>
        </w:tc>
        <w:tc>
          <w:tcPr>
            <w:tcW w:w="4252" w:type="dxa"/>
          </w:tcPr>
          <w:p w14:paraId="5444040B" w14:textId="4C7652FC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95" w:author="Fegie" w:date="2021-04-28T12:03:00Z"/>
                <w:rFonts w:hAnsi="標楷體"/>
              </w:rPr>
              <w:pPrChange w:id="10596" w:author="Fegie" w:date="2021-04-28T12:03:00Z">
                <w:pPr/>
              </w:pPrChange>
            </w:pPr>
            <w:del w:id="10597" w:author="Fegie" w:date="2021-04-28T12:03:00Z">
              <w:r w:rsidRPr="00C4178E" w:rsidDel="009661CB">
                <w:rPr>
                  <w:rFonts w:hAnsi="標楷體"/>
                </w:rPr>
                <w:delText>X(10)</w:delText>
              </w:r>
              <w:bookmarkStart w:id="10598" w:name="_Toc71198988"/>
              <w:bookmarkEnd w:id="10598"/>
            </w:del>
          </w:p>
        </w:tc>
        <w:tc>
          <w:tcPr>
            <w:tcW w:w="2693" w:type="dxa"/>
          </w:tcPr>
          <w:p w14:paraId="505BFA94" w14:textId="725A697B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599" w:author="Fegie" w:date="2021-04-28T12:03:00Z"/>
                <w:rFonts w:hAnsi="標楷體"/>
              </w:rPr>
              <w:pPrChange w:id="10600" w:author="Fegie" w:date="2021-04-28T12:03:00Z">
                <w:pPr/>
              </w:pPrChange>
            </w:pPr>
            <w:bookmarkStart w:id="10601" w:name="_Toc71198989"/>
            <w:bookmarkEnd w:id="10601"/>
          </w:p>
        </w:tc>
        <w:bookmarkStart w:id="10602" w:name="_Toc71198990"/>
        <w:bookmarkEnd w:id="10602"/>
      </w:tr>
      <w:tr w:rsidR="00C4178E" w:rsidRPr="00115634" w:rsidDel="009661CB" w14:paraId="39B19640" w14:textId="39633EE1" w:rsidTr="00C4178E">
        <w:trPr>
          <w:trHeight w:val="291"/>
          <w:jc w:val="center"/>
          <w:del w:id="10603" w:author="Fegie" w:date="2021-04-28T12:03:00Z"/>
        </w:trPr>
        <w:tc>
          <w:tcPr>
            <w:tcW w:w="558" w:type="dxa"/>
          </w:tcPr>
          <w:p w14:paraId="3077380F" w14:textId="69AE1DF3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04" w:author="Fegie" w:date="2021-04-28T12:03:00Z"/>
                <w:rFonts w:hAnsi="標楷體"/>
              </w:rPr>
              <w:pPrChange w:id="10605" w:author="Fegie" w:date="2021-04-28T12:03:00Z">
                <w:pPr/>
              </w:pPrChange>
            </w:pPr>
            <w:del w:id="10606" w:author="Fegie" w:date="2021-04-28T12:03:00Z">
              <w:r w:rsidRPr="00115634" w:rsidDel="009661CB">
                <w:rPr>
                  <w:rFonts w:hAnsi="標楷體" w:hint="eastAsia"/>
                </w:rPr>
                <w:delText>2</w:delText>
              </w:r>
              <w:bookmarkStart w:id="10607" w:name="_Toc71198991"/>
              <w:bookmarkEnd w:id="10607"/>
            </w:del>
          </w:p>
        </w:tc>
        <w:tc>
          <w:tcPr>
            <w:tcW w:w="1854" w:type="dxa"/>
          </w:tcPr>
          <w:p w14:paraId="68AE611A" w14:textId="7912112E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08" w:author="Fegie" w:date="2021-04-28T12:03:00Z"/>
                <w:rFonts w:hAnsi="標楷體"/>
              </w:rPr>
              <w:pPrChange w:id="10609" w:author="Fegie" w:date="2021-04-28T12:03:00Z">
                <w:pPr/>
              </w:pPrChange>
            </w:pPr>
            <w:del w:id="10610" w:author="Fegie" w:date="2021-04-28T12:03:00Z">
              <w:r w:rsidRPr="00C4178E" w:rsidDel="009661CB">
                <w:rPr>
                  <w:rFonts w:hAnsi="標楷體" w:hint="eastAsia"/>
                  <w:lang w:eastAsia="zh-HK"/>
                </w:rPr>
                <w:delText>戶號</w:delText>
              </w:r>
              <w:bookmarkStart w:id="10611" w:name="_Toc71198992"/>
              <w:bookmarkEnd w:id="10611"/>
            </w:del>
          </w:p>
        </w:tc>
        <w:tc>
          <w:tcPr>
            <w:tcW w:w="4252" w:type="dxa"/>
          </w:tcPr>
          <w:p w14:paraId="04D0117E" w14:textId="7ADE45AA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12" w:author="Fegie" w:date="2021-04-28T12:03:00Z"/>
                <w:rFonts w:hAnsi="標楷體"/>
              </w:rPr>
              <w:pPrChange w:id="10613" w:author="Fegie" w:date="2021-04-28T12:03:00Z">
                <w:pPr/>
              </w:pPrChange>
            </w:pPr>
            <w:del w:id="10614" w:author="Fegie" w:date="2021-04-28T12:03:00Z">
              <w:r w:rsidRPr="00C4178E" w:rsidDel="009661CB">
                <w:rPr>
                  <w:rFonts w:hAnsi="標楷體"/>
                </w:rPr>
                <w:delText>9999999</w:delText>
              </w:r>
              <w:bookmarkStart w:id="10615" w:name="_Toc71198993"/>
              <w:bookmarkEnd w:id="10615"/>
            </w:del>
          </w:p>
        </w:tc>
        <w:tc>
          <w:tcPr>
            <w:tcW w:w="2693" w:type="dxa"/>
          </w:tcPr>
          <w:p w14:paraId="3D3BC998" w14:textId="3C2382F1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16" w:author="Fegie" w:date="2021-04-28T12:03:00Z"/>
                <w:rFonts w:hAnsi="標楷體"/>
              </w:rPr>
              <w:pPrChange w:id="10617" w:author="Fegie" w:date="2021-04-28T12:03:00Z">
                <w:pPr/>
              </w:pPrChange>
            </w:pPr>
            <w:bookmarkStart w:id="10618" w:name="_Toc71198994"/>
            <w:bookmarkEnd w:id="10618"/>
          </w:p>
        </w:tc>
        <w:bookmarkStart w:id="10619" w:name="_Toc71198995"/>
        <w:bookmarkEnd w:id="10619"/>
      </w:tr>
      <w:tr w:rsidR="00C4178E" w:rsidRPr="00115634" w:rsidDel="009661CB" w14:paraId="1610BAB9" w14:textId="774B9CB5" w:rsidTr="000026EB">
        <w:trPr>
          <w:trHeight w:val="291"/>
          <w:jc w:val="center"/>
          <w:del w:id="10620" w:author="Fegie" w:date="2021-04-28T12:03:00Z"/>
        </w:trPr>
        <w:tc>
          <w:tcPr>
            <w:tcW w:w="9357" w:type="dxa"/>
            <w:gridSpan w:val="4"/>
          </w:tcPr>
          <w:p w14:paraId="6CDDDA68" w14:textId="2F7003B9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21" w:author="Fegie" w:date="2021-04-28T12:03:00Z"/>
                <w:rFonts w:hAnsi="標楷體"/>
              </w:rPr>
              <w:pPrChange w:id="10622" w:author="Fegie" w:date="2021-04-28T12:03:00Z">
                <w:pPr/>
              </w:pPrChange>
            </w:pPr>
            <w:bookmarkStart w:id="10623" w:name="_Toc71198996"/>
            <w:bookmarkEnd w:id="10623"/>
          </w:p>
        </w:tc>
        <w:bookmarkStart w:id="10624" w:name="_Toc71198997"/>
        <w:bookmarkEnd w:id="10624"/>
      </w:tr>
      <w:tr w:rsidR="00C4178E" w:rsidRPr="00115634" w:rsidDel="009661CB" w14:paraId="7361AF99" w14:textId="2856ACC5" w:rsidTr="00C4178E">
        <w:trPr>
          <w:trHeight w:val="291"/>
          <w:jc w:val="center"/>
          <w:del w:id="10625" w:author="Fegie" w:date="2021-04-28T12:03:00Z"/>
        </w:trPr>
        <w:tc>
          <w:tcPr>
            <w:tcW w:w="2412" w:type="dxa"/>
            <w:gridSpan w:val="2"/>
          </w:tcPr>
          <w:p w14:paraId="1AD81743" w14:textId="4AC64BC2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26" w:author="Fegie" w:date="2021-04-28T12:03:00Z"/>
                <w:rFonts w:hAnsi="標楷體" w:cs="新細明體"/>
              </w:rPr>
              <w:pPrChange w:id="10627" w:author="Fegie" w:date="2021-04-28T12:03:00Z">
                <w:pPr/>
              </w:pPrChange>
            </w:pPr>
            <w:del w:id="10628" w:author="Fegie" w:date="2021-04-28T12:03:00Z">
              <w:r w:rsidRPr="00115634" w:rsidDel="009661CB">
                <w:rPr>
                  <w:rFonts w:hAnsi="標楷體" w:hint="eastAsia"/>
                </w:rPr>
                <w:delText>多筆式明細資料</w:delText>
              </w:r>
              <w:bookmarkStart w:id="10629" w:name="_Toc71198998"/>
              <w:bookmarkEnd w:id="10629"/>
            </w:del>
          </w:p>
        </w:tc>
        <w:tc>
          <w:tcPr>
            <w:tcW w:w="4252" w:type="dxa"/>
          </w:tcPr>
          <w:p w14:paraId="6F0126D3" w14:textId="345529BE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30" w:author="Fegie" w:date="2021-04-28T12:03:00Z"/>
                <w:rFonts w:hAnsi="標楷體" w:cs="新細明體"/>
              </w:rPr>
              <w:pPrChange w:id="10631" w:author="Fegie" w:date="2021-04-28T12:03:00Z">
                <w:pPr/>
              </w:pPrChange>
            </w:pPr>
            <w:bookmarkStart w:id="10632" w:name="_Toc71198999"/>
            <w:bookmarkEnd w:id="10632"/>
          </w:p>
        </w:tc>
        <w:tc>
          <w:tcPr>
            <w:tcW w:w="2693" w:type="dxa"/>
          </w:tcPr>
          <w:p w14:paraId="1A3B636B" w14:textId="422F36D0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33" w:author="Fegie" w:date="2021-04-28T12:03:00Z"/>
                <w:rFonts w:hAnsi="標楷體"/>
              </w:rPr>
              <w:pPrChange w:id="10634" w:author="Fegie" w:date="2021-04-28T12:03:00Z">
                <w:pPr/>
              </w:pPrChange>
            </w:pPr>
            <w:bookmarkStart w:id="10635" w:name="_Toc71199000"/>
            <w:bookmarkEnd w:id="10635"/>
          </w:p>
        </w:tc>
        <w:bookmarkStart w:id="10636" w:name="_Toc71199001"/>
        <w:bookmarkEnd w:id="10636"/>
      </w:tr>
      <w:tr w:rsidR="00C4178E" w:rsidRPr="00115634" w:rsidDel="009661CB" w14:paraId="467678E8" w14:textId="16CCDEE2" w:rsidTr="00C4178E">
        <w:trPr>
          <w:trHeight w:val="291"/>
          <w:jc w:val="center"/>
          <w:del w:id="10637" w:author="Fegie" w:date="2021-04-28T12:03:00Z"/>
        </w:trPr>
        <w:tc>
          <w:tcPr>
            <w:tcW w:w="2412" w:type="dxa"/>
            <w:gridSpan w:val="2"/>
          </w:tcPr>
          <w:p w14:paraId="059A7579" w14:textId="6FB74FE9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38" w:author="Fegie" w:date="2021-04-28T12:03:00Z"/>
                <w:rFonts w:hAnsi="標楷體"/>
                <w:lang w:eastAsia="zh-HK"/>
              </w:rPr>
              <w:pPrChange w:id="10639" w:author="Fegie" w:date="2021-04-28T12:03:00Z">
                <w:pPr/>
              </w:pPrChange>
            </w:pPr>
            <w:del w:id="10640" w:author="Fegie" w:date="2021-04-28T12:03:00Z">
              <w:r w:rsidRPr="00C4178E" w:rsidDel="009661CB">
                <w:rPr>
                  <w:rFonts w:hAnsi="標楷體" w:hint="eastAsia"/>
                </w:rPr>
                <w:delText>[修改]</w:delText>
              </w:r>
              <w:bookmarkStart w:id="10641" w:name="_Toc71199002"/>
              <w:bookmarkEnd w:id="10641"/>
            </w:del>
          </w:p>
        </w:tc>
        <w:tc>
          <w:tcPr>
            <w:tcW w:w="4252" w:type="dxa"/>
          </w:tcPr>
          <w:p w14:paraId="11996439" w14:textId="201EF4CF" w:rsidR="00C4178E" w:rsidRPr="00C4178E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42" w:author="Fegie" w:date="2021-04-28T12:03:00Z"/>
                <w:rFonts w:hAnsi="標楷體"/>
              </w:rPr>
              <w:pPrChange w:id="10643" w:author="Fegie" w:date="2021-04-28T12:03:00Z">
                <w:pPr/>
              </w:pPrChange>
            </w:pPr>
            <w:del w:id="10644" w:author="Fegie" w:date="2021-04-28T12:03:00Z">
              <w:r w:rsidRPr="00C4178E" w:rsidDel="009661CB">
                <w:rPr>
                  <w:rFonts w:hAnsi="標楷體" w:hint="eastAsia"/>
                </w:rPr>
                <w:delText>連結[L1105顧客聯絡電話維護-修改]</w:delText>
              </w:r>
              <w:bookmarkStart w:id="10645" w:name="_Toc71199003"/>
              <w:bookmarkEnd w:id="10645"/>
            </w:del>
          </w:p>
        </w:tc>
        <w:tc>
          <w:tcPr>
            <w:tcW w:w="2693" w:type="dxa"/>
          </w:tcPr>
          <w:p w14:paraId="44A69A33" w14:textId="5EA2636B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46" w:author="Fegie" w:date="2021-04-28T12:03:00Z"/>
                <w:rFonts w:hAnsi="標楷體"/>
              </w:rPr>
              <w:pPrChange w:id="10647" w:author="Fegie" w:date="2021-04-28T12:03:00Z">
                <w:pPr/>
              </w:pPrChange>
            </w:pPr>
            <w:bookmarkStart w:id="10648" w:name="_Toc71199004"/>
            <w:bookmarkEnd w:id="10648"/>
          </w:p>
        </w:tc>
        <w:bookmarkStart w:id="10649" w:name="_Toc71199005"/>
        <w:bookmarkEnd w:id="10649"/>
      </w:tr>
      <w:tr w:rsidR="00C4178E" w:rsidRPr="00115634" w:rsidDel="009661CB" w14:paraId="4C9BC581" w14:textId="44F8CF59" w:rsidTr="00C4178E">
        <w:trPr>
          <w:trHeight w:val="291"/>
          <w:jc w:val="center"/>
          <w:del w:id="10650" w:author="Fegie" w:date="2021-04-28T12:03:00Z"/>
        </w:trPr>
        <w:tc>
          <w:tcPr>
            <w:tcW w:w="2412" w:type="dxa"/>
            <w:gridSpan w:val="2"/>
          </w:tcPr>
          <w:p w14:paraId="4A094914" w14:textId="2F2B653B" w:rsidR="00C4178E" w:rsidRPr="00E21162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51" w:author="Fegie" w:date="2021-04-28T12:03:00Z"/>
                <w:rFonts w:hAnsi="標楷體"/>
                <w:lang w:eastAsia="zh-HK"/>
              </w:rPr>
              <w:pPrChange w:id="10652" w:author="Fegie" w:date="2021-04-28T12:03:00Z">
                <w:pPr/>
              </w:pPrChange>
            </w:pPr>
            <w:del w:id="10653" w:author="Fegie" w:date="2021-04-28T12:03:00Z">
              <w:r w:rsidRPr="00BC126F" w:rsidDel="009661CB">
                <w:rPr>
                  <w:rFonts w:hAnsi="標楷體" w:hint="eastAsia"/>
                </w:rPr>
                <w:delText>電話種類</w:delText>
              </w:r>
              <w:bookmarkStart w:id="10654" w:name="_Toc71199006"/>
              <w:bookmarkEnd w:id="10654"/>
            </w:del>
          </w:p>
        </w:tc>
        <w:tc>
          <w:tcPr>
            <w:tcW w:w="4252" w:type="dxa"/>
          </w:tcPr>
          <w:p w14:paraId="61455436" w14:textId="2C26CF08" w:rsidR="00C4178E" w:rsidRPr="00E21162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55" w:author="Fegie" w:date="2021-04-28T12:03:00Z"/>
                <w:rFonts w:hAnsi="標楷體"/>
              </w:rPr>
              <w:pPrChange w:id="10656" w:author="Fegie" w:date="2021-04-28T12:03:00Z">
                <w:pPr/>
              </w:pPrChange>
            </w:pPr>
            <w:del w:id="10657" w:author="Fegie" w:date="2021-04-28T12:03:00Z">
              <w:r w:rsidDel="009661CB">
                <w:rPr>
                  <w:rFonts w:hAnsi="標楷體" w:hint="eastAsia"/>
                  <w:lang w:eastAsia="zh-HK"/>
                </w:rPr>
                <w:delText>X(</w:delText>
              </w:r>
              <w:r w:rsidR="002C7045" w:rsidDel="009661CB">
                <w:rPr>
                  <w:rFonts w:hAnsi="標楷體"/>
                </w:rPr>
                <w:delText>2</w:delText>
              </w:r>
              <w:r w:rsidR="00A16035" w:rsidDel="009661CB">
                <w:rPr>
                  <w:rFonts w:hAnsi="標楷體"/>
                </w:rPr>
                <w:delText>0</w:delText>
              </w:r>
              <w:r w:rsidDel="009661CB">
                <w:rPr>
                  <w:rFonts w:hAnsi="標楷體" w:hint="eastAsia"/>
                  <w:lang w:eastAsia="zh-HK"/>
                </w:rPr>
                <w:delText>)</w:delText>
              </w:r>
              <w:bookmarkStart w:id="10658" w:name="_Toc71199007"/>
              <w:bookmarkEnd w:id="10658"/>
            </w:del>
          </w:p>
        </w:tc>
        <w:tc>
          <w:tcPr>
            <w:tcW w:w="2693" w:type="dxa"/>
          </w:tcPr>
          <w:p w14:paraId="3BBC948D" w14:textId="67E12FEF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59" w:author="Fegie" w:date="2021-04-28T12:03:00Z"/>
                <w:rFonts w:hAnsi="標楷體"/>
              </w:rPr>
              <w:pPrChange w:id="10660" w:author="Fegie" w:date="2021-04-28T12:03:00Z">
                <w:pPr/>
              </w:pPrChange>
            </w:pPr>
            <w:bookmarkStart w:id="10661" w:name="_Toc71199008"/>
            <w:bookmarkEnd w:id="10661"/>
          </w:p>
        </w:tc>
        <w:bookmarkStart w:id="10662" w:name="_Toc71199009"/>
        <w:bookmarkEnd w:id="10662"/>
      </w:tr>
      <w:tr w:rsidR="00C4178E" w:rsidRPr="00115634" w:rsidDel="009661CB" w14:paraId="7963147E" w14:textId="69F4AB97" w:rsidTr="00C4178E">
        <w:trPr>
          <w:trHeight w:val="291"/>
          <w:jc w:val="center"/>
          <w:del w:id="10663" w:author="Fegie" w:date="2021-04-28T12:03:00Z"/>
        </w:trPr>
        <w:tc>
          <w:tcPr>
            <w:tcW w:w="2412" w:type="dxa"/>
            <w:gridSpan w:val="2"/>
          </w:tcPr>
          <w:p w14:paraId="40CA4289" w14:textId="1DE7978D" w:rsidR="00C4178E" w:rsidDel="00E53498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10664" w:author="88692" w:date="2020-06-16T10:33:00Z"/>
                <w:del w:id="10665" w:author="Fegie" w:date="2021-03-05T12:07:00Z"/>
                <w:rFonts w:hAnsi="標楷體"/>
              </w:rPr>
              <w:pPrChange w:id="10666" w:author="Fegie" w:date="2021-04-28T12:03:00Z">
                <w:pPr/>
              </w:pPrChange>
            </w:pPr>
            <w:del w:id="10667" w:author="Fegie" w:date="2021-04-28T12:03:00Z">
              <w:r w:rsidRPr="00BC126F" w:rsidDel="009661CB">
                <w:rPr>
                  <w:rFonts w:hAnsi="標楷體" w:hint="eastAsia"/>
                </w:rPr>
                <w:delText xml:space="preserve">電話號碼    </w:delText>
              </w:r>
            </w:del>
            <w:bookmarkStart w:id="10668" w:name="_Toc71199010"/>
            <w:bookmarkEnd w:id="10668"/>
          </w:p>
          <w:p w14:paraId="3D663AC4" w14:textId="2A8509DA" w:rsidR="002C7045" w:rsidDel="00E53498" w:rsidRDefault="002C7045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10669" w:author="88692" w:date="2020-06-16T10:33:00Z"/>
                <w:del w:id="10670" w:author="Fegie" w:date="2021-03-05T12:07:00Z"/>
                <w:rFonts w:hAnsi="標楷體"/>
              </w:rPr>
              <w:pPrChange w:id="10671" w:author="Fegie" w:date="2021-04-28T12:03:00Z">
                <w:pPr/>
              </w:pPrChange>
            </w:pPr>
            <w:ins w:id="10672" w:author="88692" w:date="2020-06-16T10:33:00Z">
              <w:del w:id="10673" w:author="Fegie" w:date="2021-03-05T12:07:00Z">
                <w:r w:rsidDel="00E53498">
                  <w:rPr>
                    <w:rFonts w:hAnsi="標楷體"/>
                  </w:rPr>
                  <w:delText>Or</w:delText>
                </w:r>
                <w:bookmarkStart w:id="10674" w:name="_Toc71199011"/>
                <w:bookmarkEnd w:id="10674"/>
              </w:del>
            </w:ins>
          </w:p>
          <w:p w14:paraId="0EF4CF5E" w14:textId="58ADAFC6" w:rsidR="002C7045" w:rsidRPr="00BC126F" w:rsidDel="009661CB" w:rsidRDefault="002C704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75" w:author="Fegie" w:date="2021-04-28T12:03:00Z"/>
                <w:rFonts w:hAnsi="標楷體"/>
              </w:rPr>
              <w:pPrChange w:id="10676" w:author="Fegie" w:date="2021-04-28T12:03:00Z">
                <w:pPr/>
              </w:pPrChange>
            </w:pPr>
            <w:ins w:id="10677" w:author="88692" w:date="2020-06-16T10:33:00Z">
              <w:del w:id="10678" w:author="Fegie" w:date="2021-03-05T12:07:00Z">
                <w:r w:rsidRPr="002C7045" w:rsidDel="00E53498">
                  <w:rPr>
                    <w:rFonts w:hAnsi="標楷體" w:hint="eastAsia"/>
                  </w:rPr>
                  <w:delText>手機號碼</w:delText>
                </w:r>
              </w:del>
            </w:ins>
            <w:bookmarkStart w:id="10679" w:name="_Toc71199012"/>
            <w:bookmarkEnd w:id="10679"/>
          </w:p>
        </w:tc>
        <w:tc>
          <w:tcPr>
            <w:tcW w:w="4252" w:type="dxa"/>
          </w:tcPr>
          <w:p w14:paraId="7AFC08B8" w14:textId="2A3F54A1" w:rsidR="002C7045" w:rsidDel="00E53498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10680" w:author="88692" w:date="2020-06-16T10:33:00Z"/>
                <w:del w:id="10681" w:author="Fegie" w:date="2021-03-05T12:07:00Z"/>
                <w:rFonts w:hAnsi="標楷體"/>
              </w:rPr>
              <w:pPrChange w:id="10682" w:author="Fegie" w:date="2021-04-28T12:03:00Z">
                <w:pPr/>
              </w:pPrChange>
            </w:pPr>
            <w:del w:id="10683" w:author="Fegie" w:date="2021-04-28T12:03:00Z">
              <w:r w:rsidDel="009661CB">
                <w:rPr>
                  <w:rFonts w:hAnsi="標楷體"/>
                </w:rPr>
                <w:delText>X(</w:delText>
              </w:r>
            </w:del>
            <w:ins w:id="10684" w:author="88692" w:date="2020-06-16T10:32:00Z">
              <w:del w:id="10685" w:author="Fegie" w:date="2021-04-28T12:03:00Z">
                <w:r w:rsidR="002C7045" w:rsidDel="009661CB">
                  <w:rPr>
                    <w:rFonts w:hAnsi="標楷體"/>
                  </w:rPr>
                  <w:delText>05</w:delText>
                </w:r>
              </w:del>
            </w:ins>
            <w:del w:id="10686" w:author="Fegie" w:date="2021-04-28T12:03:00Z">
              <w:r w:rsidDel="009661CB">
                <w:rPr>
                  <w:rFonts w:hAnsi="標楷體"/>
                </w:rPr>
                <w:delText>15)</w:delText>
              </w:r>
            </w:del>
            <w:ins w:id="10687" w:author="88692" w:date="2020-06-16T10:32:00Z">
              <w:del w:id="10688" w:author="Fegie" w:date="2021-04-28T12:03:00Z">
                <w:r w:rsidR="002C7045" w:rsidDel="009661CB">
                  <w:rPr>
                    <w:rFonts w:hAnsi="標楷體"/>
                  </w:rPr>
                  <w:delText>-X(10)-X(05)</w:delText>
                </w:r>
              </w:del>
            </w:ins>
            <w:bookmarkStart w:id="10689" w:name="_Toc71199013"/>
            <w:bookmarkEnd w:id="10689"/>
          </w:p>
          <w:p w14:paraId="67B0D5FB" w14:textId="530984B4" w:rsidR="002C7045" w:rsidDel="00E53498" w:rsidRDefault="002C7045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10690" w:author="88692" w:date="2020-06-16T10:33:00Z"/>
                <w:del w:id="10691" w:author="Fegie" w:date="2021-03-05T12:07:00Z"/>
                <w:rFonts w:hAnsi="標楷體"/>
              </w:rPr>
              <w:pPrChange w:id="10692" w:author="Fegie" w:date="2021-04-28T12:03:00Z">
                <w:pPr/>
              </w:pPrChange>
            </w:pPr>
            <w:ins w:id="10693" w:author="88692" w:date="2020-06-16T10:32:00Z">
              <w:del w:id="10694" w:author="Fegie" w:date="2021-03-05T12:07:00Z">
                <w:r w:rsidDel="00E53498">
                  <w:rPr>
                    <w:rFonts w:hAnsi="標楷體"/>
                  </w:rPr>
                  <w:delText>Or</w:delText>
                </w:r>
              </w:del>
            </w:ins>
            <w:bookmarkStart w:id="10695" w:name="_Toc71199014"/>
            <w:bookmarkEnd w:id="10695"/>
          </w:p>
          <w:p w14:paraId="60C3F308" w14:textId="5A9E60E1" w:rsidR="00C4178E" w:rsidRPr="00BC126F" w:rsidDel="009661CB" w:rsidRDefault="002C704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696" w:author="Fegie" w:date="2021-04-28T12:03:00Z"/>
                <w:rFonts w:hAnsi="標楷體"/>
              </w:rPr>
              <w:pPrChange w:id="10697" w:author="Fegie" w:date="2021-04-28T12:03:00Z">
                <w:pPr/>
              </w:pPrChange>
            </w:pPr>
            <w:ins w:id="10698" w:author="88692" w:date="2020-06-16T10:32:00Z">
              <w:del w:id="10699" w:author="Fegie" w:date="2021-03-05T12:07:00Z">
                <w:r w:rsidDel="00E53498">
                  <w:rPr>
                    <w:rFonts w:hAnsi="標楷體"/>
                  </w:rPr>
                  <w:delText>X(1</w:delText>
                </w:r>
              </w:del>
            </w:ins>
            <w:ins w:id="10700" w:author="88692" w:date="2020-06-16T10:35:00Z">
              <w:del w:id="10701" w:author="Fegie" w:date="2021-03-05T12:07:00Z">
                <w:r w:rsidDel="00E53498">
                  <w:rPr>
                    <w:rFonts w:hAnsi="標楷體"/>
                  </w:rPr>
                  <w:delText>5</w:delText>
                </w:r>
              </w:del>
            </w:ins>
            <w:ins w:id="10702" w:author="88692" w:date="2020-06-16T10:32:00Z">
              <w:del w:id="10703" w:author="Fegie" w:date="2021-03-05T12:07:00Z">
                <w:r w:rsidDel="00E53498">
                  <w:rPr>
                    <w:rFonts w:hAnsi="標楷體"/>
                  </w:rPr>
                  <w:delText>)</w:delText>
                </w:r>
              </w:del>
            </w:ins>
            <w:bookmarkStart w:id="10704" w:name="_Toc71199015"/>
            <w:bookmarkEnd w:id="10704"/>
          </w:p>
        </w:tc>
        <w:tc>
          <w:tcPr>
            <w:tcW w:w="2693" w:type="dxa"/>
          </w:tcPr>
          <w:p w14:paraId="584F6859" w14:textId="5D7EF11C" w:rsidR="00C4178E" w:rsidRPr="00115634" w:rsidDel="009661CB" w:rsidRDefault="00E53498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05" w:author="Fegie" w:date="2021-04-28T12:03:00Z"/>
                <w:rFonts w:hAnsi="標楷體"/>
              </w:rPr>
              <w:pPrChange w:id="10706" w:author="Fegie" w:date="2021-04-28T12:03:00Z">
                <w:pPr/>
              </w:pPrChange>
            </w:pPr>
            <w:del w:id="10707" w:author="Fegie" w:date="2021-04-28T12:03:00Z">
              <w:r w:rsidDel="009661CB">
                <w:rPr>
                  <w:rFonts w:hAnsi="標楷體"/>
                </w:rPr>
                <w:fldChar w:fldCharType="begin"/>
              </w:r>
              <w:r w:rsidDel="009661CB">
                <w:rPr>
                  <w:rFonts w:hAnsi="標楷體"/>
                </w:rPr>
                <w:fldChar w:fldCharType="end"/>
              </w:r>
              <w:bookmarkStart w:id="10708" w:name="_Toc71199016"/>
              <w:bookmarkEnd w:id="10708"/>
            </w:del>
          </w:p>
        </w:tc>
        <w:bookmarkStart w:id="10709" w:name="_Toc71199017"/>
        <w:bookmarkEnd w:id="10709"/>
      </w:tr>
      <w:tr w:rsidR="00C4178E" w:rsidRPr="00115634" w:rsidDel="009661CB" w14:paraId="10F8A01A" w14:textId="42B12F5C" w:rsidTr="00C4178E">
        <w:trPr>
          <w:trHeight w:val="291"/>
          <w:jc w:val="center"/>
          <w:del w:id="10710" w:author="Fegie" w:date="2021-04-28T12:03:00Z"/>
        </w:trPr>
        <w:tc>
          <w:tcPr>
            <w:tcW w:w="2412" w:type="dxa"/>
            <w:gridSpan w:val="2"/>
          </w:tcPr>
          <w:p w14:paraId="691610C5" w14:textId="7B46A1A7" w:rsidR="00C4178E" w:rsidRPr="00BC126F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11" w:author="Fegie" w:date="2021-04-28T12:03:00Z"/>
                <w:rFonts w:hAnsi="標楷體"/>
              </w:rPr>
              <w:pPrChange w:id="10712" w:author="Fegie" w:date="2021-04-28T12:03:00Z">
                <w:pPr/>
              </w:pPrChange>
            </w:pPr>
            <w:del w:id="10713" w:author="Fegie" w:date="2021-04-28T12:03:00Z">
              <w:r w:rsidRPr="00BC126F" w:rsidDel="009661CB">
                <w:rPr>
                  <w:rFonts w:hAnsi="標楷體" w:hint="eastAsia"/>
                  <w:lang w:eastAsia="zh-HK"/>
                </w:rPr>
                <w:delText>與借</w:delText>
              </w:r>
              <w:r w:rsidRPr="00BC126F" w:rsidDel="009661CB">
                <w:rPr>
                  <w:rFonts w:hAnsi="標楷體" w:hint="eastAsia"/>
                </w:rPr>
                <w:delText>款</w:delText>
              </w:r>
              <w:r w:rsidRPr="00BC126F" w:rsidDel="009661CB">
                <w:rPr>
                  <w:rFonts w:hAnsi="標楷體" w:hint="eastAsia"/>
                  <w:lang w:eastAsia="zh-HK"/>
                </w:rPr>
                <w:delText>人關</w:delText>
              </w:r>
              <w:r w:rsidRPr="00BC126F" w:rsidDel="009661CB">
                <w:rPr>
                  <w:rFonts w:hAnsi="標楷體" w:hint="eastAsia"/>
                </w:rPr>
                <w:delText>係</w:delText>
              </w:r>
              <w:bookmarkStart w:id="10714" w:name="_Toc71199018"/>
              <w:bookmarkEnd w:id="10714"/>
            </w:del>
          </w:p>
        </w:tc>
        <w:tc>
          <w:tcPr>
            <w:tcW w:w="4252" w:type="dxa"/>
          </w:tcPr>
          <w:p w14:paraId="0E8E3E18" w14:textId="45E39431" w:rsidR="00C4178E" w:rsidRPr="00BC126F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15" w:author="Fegie" w:date="2021-04-28T12:03:00Z"/>
                <w:rFonts w:hAnsi="標楷體"/>
              </w:rPr>
              <w:pPrChange w:id="10716" w:author="Fegie" w:date="2021-04-28T12:03:00Z">
                <w:pPr/>
              </w:pPrChange>
            </w:pPr>
            <w:del w:id="10717" w:author="Fegie" w:date="2021-04-28T12:03:00Z">
              <w:r w:rsidDel="009661CB">
                <w:rPr>
                  <w:rFonts w:hAnsi="標楷體"/>
                </w:rPr>
                <w:delText>X(2</w:delText>
              </w:r>
              <w:r w:rsidR="00A16035" w:rsidDel="009661CB">
                <w:rPr>
                  <w:rFonts w:hAnsi="標楷體"/>
                </w:rPr>
                <w:delText>0</w:delText>
              </w:r>
              <w:r w:rsidDel="009661CB">
                <w:rPr>
                  <w:rFonts w:hAnsi="標楷體"/>
                </w:rPr>
                <w:delText>)</w:delText>
              </w:r>
              <w:bookmarkStart w:id="10718" w:name="_Toc71199019"/>
              <w:bookmarkEnd w:id="10718"/>
            </w:del>
          </w:p>
        </w:tc>
        <w:tc>
          <w:tcPr>
            <w:tcW w:w="2693" w:type="dxa"/>
          </w:tcPr>
          <w:p w14:paraId="01F0E11C" w14:textId="46B902E7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19" w:author="Fegie" w:date="2021-04-28T12:03:00Z"/>
                <w:rFonts w:hAnsi="標楷體"/>
              </w:rPr>
              <w:pPrChange w:id="10720" w:author="Fegie" w:date="2021-04-28T12:03:00Z">
                <w:pPr/>
              </w:pPrChange>
            </w:pPr>
            <w:bookmarkStart w:id="10721" w:name="_Toc71199020"/>
            <w:bookmarkEnd w:id="10721"/>
          </w:p>
        </w:tc>
        <w:bookmarkStart w:id="10722" w:name="_Toc71199021"/>
        <w:bookmarkEnd w:id="10722"/>
      </w:tr>
      <w:tr w:rsidR="00C4178E" w:rsidRPr="00115634" w:rsidDel="009661CB" w14:paraId="1996441D" w14:textId="1F8B4131" w:rsidTr="00C4178E">
        <w:trPr>
          <w:trHeight w:val="291"/>
          <w:jc w:val="center"/>
          <w:del w:id="10723" w:author="Fegie" w:date="2021-04-28T12:03:00Z"/>
        </w:trPr>
        <w:tc>
          <w:tcPr>
            <w:tcW w:w="2412" w:type="dxa"/>
            <w:gridSpan w:val="2"/>
          </w:tcPr>
          <w:p w14:paraId="2D22D061" w14:textId="25A19BB2" w:rsidR="00C4178E" w:rsidRPr="00BC126F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24" w:author="Fegie" w:date="2021-04-28T12:03:00Z"/>
                <w:rFonts w:hAnsi="標楷體"/>
                <w:lang w:eastAsia="zh-HK"/>
              </w:rPr>
              <w:pPrChange w:id="10725" w:author="Fegie" w:date="2021-04-28T12:03:00Z">
                <w:pPr/>
              </w:pPrChange>
            </w:pPr>
            <w:del w:id="10726" w:author="Fegie" w:date="2021-04-28T12:03:00Z">
              <w:r w:rsidRPr="00BC126F" w:rsidDel="009661CB">
                <w:rPr>
                  <w:rFonts w:hAnsi="標楷體" w:hint="eastAsia"/>
                </w:rPr>
                <w:delText>聯絡人姓名</w:delText>
              </w:r>
              <w:bookmarkStart w:id="10727" w:name="_Toc71199022"/>
              <w:bookmarkEnd w:id="10727"/>
            </w:del>
          </w:p>
        </w:tc>
        <w:tc>
          <w:tcPr>
            <w:tcW w:w="4252" w:type="dxa"/>
          </w:tcPr>
          <w:p w14:paraId="2BA0D5EF" w14:textId="11DE82C9" w:rsidR="00C4178E" w:rsidRPr="00BC126F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28" w:author="Fegie" w:date="2021-04-28T12:03:00Z"/>
                <w:rFonts w:hAnsi="標楷體"/>
              </w:rPr>
              <w:pPrChange w:id="10729" w:author="Fegie" w:date="2021-04-28T12:03:00Z">
                <w:pPr/>
              </w:pPrChange>
            </w:pPr>
            <w:del w:id="10730" w:author="Fegie" w:date="2021-04-28T12:03:00Z">
              <w:r w:rsidDel="009661CB">
                <w:rPr>
                  <w:rFonts w:hAnsi="標楷體"/>
                </w:rPr>
                <w:delText>X(1</w:delText>
              </w:r>
            </w:del>
            <w:ins w:id="10731" w:author="88692" w:date="2020-06-16T10:41:00Z">
              <w:del w:id="10732" w:author="Fegie" w:date="2021-04-28T12:03:00Z">
                <w:r w:rsidR="00A16035" w:rsidDel="009661CB">
                  <w:rPr>
                    <w:rFonts w:hAnsi="標楷體"/>
                  </w:rPr>
                  <w:delText>00</w:delText>
                </w:r>
              </w:del>
            </w:ins>
            <w:del w:id="10733" w:author="Fegie" w:date="2021-04-28T12:03:00Z">
              <w:r w:rsidDel="009661CB">
                <w:rPr>
                  <w:rFonts w:hAnsi="標楷體"/>
                </w:rPr>
                <w:delText>4)</w:delText>
              </w:r>
              <w:bookmarkStart w:id="10734" w:name="_Toc71199023"/>
              <w:bookmarkEnd w:id="10734"/>
            </w:del>
          </w:p>
        </w:tc>
        <w:tc>
          <w:tcPr>
            <w:tcW w:w="2693" w:type="dxa"/>
          </w:tcPr>
          <w:p w14:paraId="543BEA3F" w14:textId="204C05E7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35" w:author="Fegie" w:date="2021-04-28T12:03:00Z"/>
                <w:rFonts w:hAnsi="標楷體"/>
              </w:rPr>
              <w:pPrChange w:id="10736" w:author="Fegie" w:date="2021-04-28T12:03:00Z">
                <w:pPr/>
              </w:pPrChange>
            </w:pPr>
            <w:bookmarkStart w:id="10737" w:name="_Toc71199024"/>
            <w:bookmarkEnd w:id="10737"/>
          </w:p>
        </w:tc>
        <w:bookmarkStart w:id="10738" w:name="_Toc71199025"/>
        <w:bookmarkEnd w:id="10738"/>
      </w:tr>
      <w:tr w:rsidR="00C4178E" w:rsidRPr="00115634" w:rsidDel="009661CB" w14:paraId="66E7091D" w14:textId="5A004663" w:rsidTr="00C4178E">
        <w:trPr>
          <w:trHeight w:val="291"/>
          <w:jc w:val="center"/>
          <w:del w:id="10739" w:author="Fegie" w:date="2021-04-28T12:03:00Z"/>
        </w:trPr>
        <w:tc>
          <w:tcPr>
            <w:tcW w:w="2412" w:type="dxa"/>
            <w:gridSpan w:val="2"/>
          </w:tcPr>
          <w:p w14:paraId="34BFBC1E" w14:textId="771BCAE2" w:rsidR="00C4178E" w:rsidRPr="00BC126F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40" w:author="Fegie" w:date="2021-04-28T12:03:00Z"/>
                <w:rFonts w:hAnsi="標楷體"/>
              </w:rPr>
              <w:pPrChange w:id="10741" w:author="Fegie" w:date="2021-04-28T12:03:00Z">
                <w:pPr/>
              </w:pPrChange>
            </w:pPr>
            <w:del w:id="10742" w:author="Fegie" w:date="2021-04-28T12:03:00Z">
              <w:r w:rsidRPr="00BC126F" w:rsidDel="009661CB">
                <w:rPr>
                  <w:rFonts w:hAnsi="標楷體" w:hint="eastAsia"/>
                  <w:lang w:eastAsia="zh-HK"/>
                </w:rPr>
                <w:delText>異</w:delText>
              </w:r>
              <w:r w:rsidRPr="00BC126F" w:rsidDel="009661CB">
                <w:rPr>
                  <w:rFonts w:hAnsi="標楷體" w:hint="eastAsia"/>
                </w:rPr>
                <w:delText>動</w:delText>
              </w:r>
              <w:r w:rsidDel="009661CB">
                <w:rPr>
                  <w:rFonts w:hAnsi="標楷體" w:hint="eastAsia"/>
                  <w:lang w:eastAsia="zh-HK"/>
                </w:rPr>
                <w:delText>人員</w:delText>
              </w:r>
              <w:bookmarkStart w:id="10743" w:name="_Toc71199026"/>
              <w:bookmarkEnd w:id="10743"/>
            </w:del>
          </w:p>
        </w:tc>
        <w:tc>
          <w:tcPr>
            <w:tcW w:w="4252" w:type="dxa"/>
          </w:tcPr>
          <w:p w14:paraId="3AA08B7D" w14:textId="2F6B5DA2" w:rsidR="00C4178E" w:rsidRPr="00BC126F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44" w:author="Fegie" w:date="2021-04-28T12:03:00Z"/>
                <w:rFonts w:hAnsi="標楷體"/>
              </w:rPr>
              <w:pPrChange w:id="10745" w:author="Fegie" w:date="2021-04-28T12:03:00Z">
                <w:pPr/>
              </w:pPrChange>
            </w:pPr>
            <w:del w:id="10746" w:author="Fegie" w:date="2021-04-28T12:03:00Z">
              <w:r w:rsidDel="009661CB">
                <w:rPr>
                  <w:rFonts w:hAnsi="標楷體"/>
                </w:rPr>
                <w:delText>X(06)</w:delText>
              </w:r>
              <w:bookmarkStart w:id="10747" w:name="_Toc71199027"/>
              <w:bookmarkEnd w:id="10747"/>
            </w:del>
          </w:p>
        </w:tc>
        <w:tc>
          <w:tcPr>
            <w:tcW w:w="2693" w:type="dxa"/>
          </w:tcPr>
          <w:p w14:paraId="3C1403EA" w14:textId="44F3DA08" w:rsidR="00C4178E" w:rsidRPr="00115634" w:rsidDel="009661CB" w:rsidRDefault="00C4178E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48" w:author="Fegie" w:date="2021-04-28T12:03:00Z"/>
                <w:rFonts w:hAnsi="標楷體"/>
              </w:rPr>
              <w:pPrChange w:id="10749" w:author="Fegie" w:date="2021-04-28T12:03:00Z">
                <w:pPr/>
              </w:pPrChange>
            </w:pPr>
            <w:bookmarkStart w:id="10750" w:name="_Toc71199028"/>
            <w:bookmarkEnd w:id="10750"/>
          </w:p>
        </w:tc>
        <w:bookmarkStart w:id="10751" w:name="_Toc71199029"/>
        <w:bookmarkEnd w:id="10751"/>
      </w:tr>
      <w:tr w:rsidR="005723D3" w:rsidRPr="00115634" w:rsidDel="009661CB" w14:paraId="173CBAA7" w14:textId="638DF1EC" w:rsidTr="00C4178E">
        <w:trPr>
          <w:trHeight w:val="291"/>
          <w:jc w:val="center"/>
          <w:del w:id="10752" w:author="Fegie" w:date="2021-04-28T12:03:00Z"/>
        </w:trPr>
        <w:tc>
          <w:tcPr>
            <w:tcW w:w="2412" w:type="dxa"/>
            <w:gridSpan w:val="2"/>
          </w:tcPr>
          <w:p w14:paraId="485586F6" w14:textId="773C3144" w:rsidR="005723D3" w:rsidRPr="00BC126F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53" w:author="Fegie" w:date="2021-04-28T12:03:00Z"/>
                <w:rFonts w:hAnsi="標楷體"/>
              </w:rPr>
              <w:pPrChange w:id="10754" w:author="Fegie" w:date="2021-04-28T12:03:00Z">
                <w:pPr/>
              </w:pPrChange>
            </w:pPr>
            <w:del w:id="10755" w:author="Fegie" w:date="2021-04-28T12:03:00Z">
              <w:r w:rsidRPr="00BC126F" w:rsidDel="009661CB">
                <w:rPr>
                  <w:rFonts w:hAnsi="標楷體" w:hint="eastAsia"/>
                  <w:lang w:eastAsia="zh-HK"/>
                </w:rPr>
                <w:delText>啟</w:delText>
              </w:r>
              <w:r w:rsidRPr="00BC126F" w:rsidDel="009661CB">
                <w:rPr>
                  <w:rFonts w:hAnsi="標楷體" w:hint="eastAsia"/>
                </w:rPr>
                <w:delText>用</w:delText>
              </w:r>
              <w:r w:rsidRPr="00BC126F" w:rsidDel="009661CB">
                <w:rPr>
                  <w:rFonts w:hAnsi="標楷體" w:hint="eastAsia"/>
                  <w:lang w:eastAsia="zh-HK"/>
                </w:rPr>
                <w:delText>記號</w:delText>
              </w:r>
              <w:bookmarkStart w:id="10756" w:name="_Toc71199030"/>
              <w:bookmarkEnd w:id="10756"/>
            </w:del>
          </w:p>
        </w:tc>
        <w:tc>
          <w:tcPr>
            <w:tcW w:w="4252" w:type="dxa"/>
          </w:tcPr>
          <w:p w14:paraId="142754A6" w14:textId="0053E8A8" w:rsidR="005723D3" w:rsidRPr="00BC126F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57" w:author="Fegie" w:date="2021-04-28T12:03:00Z"/>
                <w:rFonts w:hAnsi="標楷體"/>
              </w:rPr>
              <w:pPrChange w:id="10758" w:author="Fegie" w:date="2021-04-28T12:03:00Z">
                <w:pPr/>
              </w:pPrChange>
            </w:pPr>
            <w:del w:id="10759" w:author="Fegie" w:date="2021-04-28T12:03:00Z">
              <w:r w:rsidDel="009661CB">
                <w:rPr>
                  <w:rFonts w:hAnsi="標楷體"/>
                </w:rPr>
                <w:delText>X(02)</w:delText>
              </w:r>
              <w:bookmarkStart w:id="10760" w:name="_Toc71199031"/>
              <w:bookmarkEnd w:id="10760"/>
            </w:del>
          </w:p>
        </w:tc>
        <w:tc>
          <w:tcPr>
            <w:tcW w:w="2693" w:type="dxa"/>
          </w:tcPr>
          <w:p w14:paraId="43E73082" w14:textId="2E112A3B" w:rsidR="005723D3" w:rsidRPr="00115634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61" w:author="Fegie" w:date="2021-04-28T12:03:00Z"/>
                <w:rFonts w:hAnsi="標楷體"/>
              </w:rPr>
              <w:pPrChange w:id="10762" w:author="Fegie" w:date="2021-04-28T12:03:00Z">
                <w:pPr/>
              </w:pPrChange>
            </w:pPr>
            <w:bookmarkStart w:id="10763" w:name="_Toc71199032"/>
            <w:bookmarkEnd w:id="10763"/>
          </w:p>
        </w:tc>
        <w:bookmarkStart w:id="10764" w:name="_Toc71199033"/>
        <w:bookmarkEnd w:id="10764"/>
      </w:tr>
      <w:tr w:rsidR="005723D3" w:rsidRPr="00115634" w:rsidDel="009661CB" w14:paraId="3586185D" w14:textId="07A788F2" w:rsidTr="00C4178E">
        <w:trPr>
          <w:trHeight w:val="291"/>
          <w:jc w:val="center"/>
          <w:del w:id="10765" w:author="Fegie" w:date="2021-04-28T12:03:00Z"/>
        </w:trPr>
        <w:tc>
          <w:tcPr>
            <w:tcW w:w="2412" w:type="dxa"/>
            <w:gridSpan w:val="2"/>
          </w:tcPr>
          <w:p w14:paraId="0FD160D4" w14:textId="47782728" w:rsidR="005723D3" w:rsidRPr="00BC126F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66" w:author="Fegie" w:date="2021-04-28T12:03:00Z"/>
                <w:rFonts w:hAnsi="標楷體"/>
              </w:rPr>
              <w:pPrChange w:id="10767" w:author="Fegie" w:date="2021-04-28T12:03:00Z">
                <w:pPr/>
              </w:pPrChange>
            </w:pPr>
            <w:del w:id="10768" w:author="Fegie" w:date="2021-04-28T12:03:00Z">
              <w:r w:rsidRPr="00BC126F" w:rsidDel="009661CB">
                <w:rPr>
                  <w:rFonts w:hAnsi="標楷體" w:hint="eastAsia"/>
                  <w:lang w:eastAsia="zh-HK"/>
                </w:rPr>
                <w:delText>異</w:delText>
              </w:r>
              <w:r w:rsidRPr="00BC126F" w:rsidDel="009661CB">
                <w:rPr>
                  <w:rFonts w:hAnsi="標楷體" w:hint="eastAsia"/>
                </w:rPr>
                <w:delText>動</w:delText>
              </w:r>
              <w:r w:rsidRPr="00BC126F" w:rsidDel="009661CB">
                <w:rPr>
                  <w:rFonts w:hAnsi="標楷體" w:hint="eastAsia"/>
                  <w:lang w:eastAsia="zh-HK"/>
                </w:rPr>
                <w:delText>原</w:delText>
              </w:r>
              <w:r w:rsidRPr="00BC126F" w:rsidDel="009661CB">
                <w:rPr>
                  <w:rFonts w:hAnsi="標楷體" w:hint="eastAsia"/>
                </w:rPr>
                <w:delText>因</w:delText>
              </w:r>
              <w:bookmarkStart w:id="10769" w:name="_Toc71199034"/>
              <w:bookmarkEnd w:id="10769"/>
            </w:del>
          </w:p>
        </w:tc>
        <w:tc>
          <w:tcPr>
            <w:tcW w:w="4252" w:type="dxa"/>
          </w:tcPr>
          <w:p w14:paraId="6E7C556B" w14:textId="690703A9" w:rsidR="005723D3" w:rsidRPr="00BC126F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70" w:author="Fegie" w:date="2021-04-28T12:03:00Z"/>
                <w:rFonts w:hAnsi="標楷體"/>
              </w:rPr>
              <w:pPrChange w:id="10771" w:author="Fegie" w:date="2021-04-28T12:03:00Z">
                <w:pPr/>
              </w:pPrChange>
            </w:pPr>
            <w:del w:id="10772" w:author="Fegie" w:date="2021-04-28T12:03:00Z">
              <w:r w:rsidDel="009661CB">
                <w:rPr>
                  <w:rFonts w:hAnsi="標楷體"/>
                </w:rPr>
                <w:delText>X(</w:delText>
              </w:r>
              <w:r w:rsidR="00A16035" w:rsidDel="009661CB">
                <w:rPr>
                  <w:rFonts w:hAnsi="標楷體"/>
                </w:rPr>
                <w:delText>02</w:delText>
              </w:r>
              <w:r w:rsidDel="009661CB">
                <w:rPr>
                  <w:rFonts w:hAnsi="標楷體"/>
                </w:rPr>
                <w:delText>)</w:delText>
              </w:r>
              <w:bookmarkStart w:id="10773" w:name="_Toc71199035"/>
              <w:bookmarkEnd w:id="10773"/>
            </w:del>
          </w:p>
        </w:tc>
        <w:tc>
          <w:tcPr>
            <w:tcW w:w="2693" w:type="dxa"/>
          </w:tcPr>
          <w:p w14:paraId="32E5D0C0" w14:textId="4D2460EF" w:rsidR="005723D3" w:rsidRPr="00115634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74" w:author="Fegie" w:date="2021-04-28T12:03:00Z"/>
                <w:rFonts w:hAnsi="標楷體"/>
              </w:rPr>
              <w:pPrChange w:id="10775" w:author="Fegie" w:date="2021-04-28T12:03:00Z">
                <w:pPr/>
              </w:pPrChange>
            </w:pPr>
            <w:bookmarkStart w:id="10776" w:name="_Toc71199036"/>
            <w:bookmarkEnd w:id="10776"/>
          </w:p>
        </w:tc>
        <w:bookmarkStart w:id="10777" w:name="_Toc71199037"/>
        <w:bookmarkEnd w:id="10777"/>
      </w:tr>
      <w:tr w:rsidR="005723D3" w:rsidRPr="00115634" w:rsidDel="009661CB" w14:paraId="2FA4FD75" w14:textId="7F4E6F4B" w:rsidTr="00C4178E">
        <w:trPr>
          <w:trHeight w:val="291"/>
          <w:jc w:val="center"/>
          <w:del w:id="10778" w:author="Fegie" w:date="2021-04-28T12:03:00Z"/>
        </w:trPr>
        <w:tc>
          <w:tcPr>
            <w:tcW w:w="2412" w:type="dxa"/>
            <w:gridSpan w:val="2"/>
          </w:tcPr>
          <w:p w14:paraId="74616D9E" w14:textId="68426ADD" w:rsidR="005723D3" w:rsidRPr="00BC126F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79" w:author="Fegie" w:date="2021-04-28T12:03:00Z"/>
                <w:rFonts w:hAnsi="標楷體"/>
              </w:rPr>
              <w:pPrChange w:id="10780" w:author="Fegie" w:date="2021-04-28T12:03:00Z">
                <w:pPr/>
              </w:pPrChange>
            </w:pPr>
            <w:del w:id="10781" w:author="Fegie" w:date="2021-04-28T12:03:00Z">
              <w:r w:rsidRPr="00BC126F" w:rsidDel="009661CB">
                <w:rPr>
                  <w:rFonts w:hAnsi="標楷體" w:hint="eastAsia"/>
                  <w:lang w:eastAsia="zh-HK"/>
                </w:rPr>
                <w:delText>備註</w:delText>
              </w:r>
              <w:bookmarkStart w:id="10782" w:name="_Toc71199038"/>
              <w:bookmarkEnd w:id="10782"/>
            </w:del>
          </w:p>
        </w:tc>
        <w:tc>
          <w:tcPr>
            <w:tcW w:w="4252" w:type="dxa"/>
          </w:tcPr>
          <w:p w14:paraId="58B72B53" w14:textId="4AB39000" w:rsidR="005723D3" w:rsidRPr="00BC126F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83" w:author="Fegie" w:date="2021-04-28T12:03:00Z"/>
                <w:rFonts w:hAnsi="標楷體"/>
              </w:rPr>
              <w:pPrChange w:id="10784" w:author="Fegie" w:date="2021-04-28T12:03:00Z">
                <w:pPr/>
              </w:pPrChange>
            </w:pPr>
            <w:del w:id="10785" w:author="Fegie" w:date="2021-04-28T12:03:00Z">
              <w:r w:rsidDel="009661CB">
                <w:rPr>
                  <w:rFonts w:hAnsi="標楷體"/>
                </w:rPr>
                <w:delText>X(40)</w:delText>
              </w:r>
              <w:bookmarkStart w:id="10786" w:name="_Toc71199039"/>
              <w:bookmarkEnd w:id="10786"/>
            </w:del>
          </w:p>
        </w:tc>
        <w:tc>
          <w:tcPr>
            <w:tcW w:w="2693" w:type="dxa"/>
          </w:tcPr>
          <w:p w14:paraId="060602C5" w14:textId="65A8298A" w:rsidR="005723D3" w:rsidRPr="00115634" w:rsidDel="009661CB" w:rsidRDefault="005723D3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0787" w:author="Fegie" w:date="2021-04-28T12:03:00Z"/>
                <w:rFonts w:hAnsi="標楷體"/>
              </w:rPr>
              <w:pPrChange w:id="10788" w:author="Fegie" w:date="2021-04-28T12:03:00Z">
                <w:pPr/>
              </w:pPrChange>
            </w:pPr>
            <w:bookmarkStart w:id="10789" w:name="_Toc71199040"/>
            <w:bookmarkEnd w:id="10789"/>
          </w:p>
        </w:tc>
        <w:bookmarkStart w:id="10790" w:name="_Toc71199041"/>
        <w:bookmarkEnd w:id="10790"/>
      </w:tr>
      <w:tr w:rsidR="00A37AD2" w:rsidRPr="00115634" w:rsidDel="009661CB" w14:paraId="67B6200B" w14:textId="4DD368EC" w:rsidTr="00C4178E">
        <w:trPr>
          <w:trHeight w:val="291"/>
          <w:jc w:val="center"/>
          <w:ins w:id="10791" w:author="88692" w:date="2020-06-16T10:18:00Z"/>
          <w:del w:id="10792" w:author="Fegie" w:date="2021-04-28T12:03:00Z"/>
        </w:trPr>
        <w:tc>
          <w:tcPr>
            <w:tcW w:w="2412" w:type="dxa"/>
            <w:gridSpan w:val="2"/>
          </w:tcPr>
          <w:p w14:paraId="46B50EEF" w14:textId="3629C410" w:rsidR="00A37AD2" w:rsidRPr="00BC126F" w:rsidDel="009661CB" w:rsidRDefault="00A37AD2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10793" w:author="88692" w:date="2020-06-16T10:18:00Z"/>
                <w:del w:id="10794" w:author="Fegie" w:date="2021-04-28T12:03:00Z"/>
                <w:rFonts w:hAnsi="標楷體"/>
                <w:lang w:eastAsia="zh-HK"/>
              </w:rPr>
              <w:pPrChange w:id="10795" w:author="Fegie" w:date="2021-04-28T12:03:00Z">
                <w:pPr/>
              </w:pPrChange>
            </w:pPr>
            <w:ins w:id="10796" w:author="88692" w:date="2020-06-16T10:18:00Z">
              <w:del w:id="10797" w:author="Fegie" w:date="2021-04-28T12:03:00Z">
                <w:r w:rsidDel="009661CB">
                  <w:rPr>
                    <w:rFonts w:hAnsi="標楷體" w:hint="eastAsia"/>
                    <w:lang w:eastAsia="zh-HK"/>
                  </w:rPr>
                  <w:delText>停用原因</w:delText>
                </w:r>
                <w:bookmarkStart w:id="10798" w:name="_Toc71199042"/>
                <w:bookmarkEnd w:id="10798"/>
              </w:del>
            </w:ins>
          </w:p>
        </w:tc>
        <w:tc>
          <w:tcPr>
            <w:tcW w:w="4252" w:type="dxa"/>
          </w:tcPr>
          <w:p w14:paraId="2B0AAF0F" w14:textId="4C96D32F" w:rsidR="00A37AD2" w:rsidDel="009661CB" w:rsidRDefault="00A37AD2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10799" w:author="88692" w:date="2020-06-16T10:18:00Z"/>
                <w:del w:id="10800" w:author="Fegie" w:date="2021-04-28T12:03:00Z"/>
                <w:rFonts w:hAnsi="標楷體"/>
              </w:rPr>
              <w:pPrChange w:id="10801" w:author="Fegie" w:date="2021-04-28T12:03:00Z">
                <w:pPr/>
              </w:pPrChange>
            </w:pPr>
            <w:ins w:id="10802" w:author="88692" w:date="2020-06-16T10:22:00Z">
              <w:del w:id="10803" w:author="Fegie" w:date="2021-04-28T12:03:00Z">
                <w:r w:rsidDel="009661CB">
                  <w:rPr>
                    <w:rFonts w:hAnsi="標楷體"/>
                  </w:rPr>
                  <w:delText>X(40)</w:delText>
                </w:r>
              </w:del>
            </w:ins>
            <w:bookmarkStart w:id="10804" w:name="_Toc71199043"/>
            <w:bookmarkEnd w:id="10804"/>
          </w:p>
        </w:tc>
        <w:tc>
          <w:tcPr>
            <w:tcW w:w="2693" w:type="dxa"/>
          </w:tcPr>
          <w:p w14:paraId="53EA89D2" w14:textId="513087B7" w:rsidR="00A37AD2" w:rsidRPr="00115634" w:rsidDel="009661CB" w:rsidRDefault="00A37AD2">
            <w:pPr>
              <w:pStyle w:val="3"/>
              <w:numPr>
                <w:ilvl w:val="5"/>
                <w:numId w:val="6"/>
              </w:numPr>
              <w:ind w:left="1701" w:hanging="1134"/>
              <w:rPr>
                <w:ins w:id="10805" w:author="88692" w:date="2020-06-16T10:18:00Z"/>
                <w:del w:id="10806" w:author="Fegie" w:date="2021-04-28T12:03:00Z"/>
                <w:rFonts w:hAnsi="標楷體"/>
              </w:rPr>
              <w:pPrChange w:id="10807" w:author="Fegie" w:date="2021-04-28T12:03:00Z">
                <w:pPr/>
              </w:pPrChange>
            </w:pPr>
            <w:bookmarkStart w:id="10808" w:name="_Toc71199044"/>
            <w:bookmarkEnd w:id="10808"/>
          </w:p>
        </w:tc>
        <w:bookmarkStart w:id="10809" w:name="_Toc71199045"/>
        <w:bookmarkEnd w:id="10809"/>
      </w:tr>
    </w:tbl>
    <w:p w14:paraId="679C4CB1" w14:textId="09459284" w:rsidR="00C4178E" w:rsidRPr="009B2BD3" w:rsidDel="009661CB" w:rsidRDefault="00C4178E">
      <w:pPr>
        <w:pStyle w:val="3"/>
        <w:numPr>
          <w:ilvl w:val="5"/>
          <w:numId w:val="6"/>
        </w:numPr>
        <w:ind w:left="1701" w:hanging="1134"/>
        <w:rPr>
          <w:del w:id="10810" w:author="Fegie" w:date="2021-04-28T12:04:00Z"/>
          <w:rFonts w:hAnsi="標楷體"/>
        </w:rPr>
        <w:pPrChange w:id="10811" w:author="Fegie" w:date="2021-04-28T12:03:00Z">
          <w:pPr/>
        </w:pPrChange>
      </w:pPr>
      <w:bookmarkStart w:id="10812" w:name="_Toc71199046"/>
      <w:bookmarkEnd w:id="10812"/>
    </w:p>
    <w:p w14:paraId="7236FE4F" w14:textId="7833BDEB" w:rsidR="00E92487" w:rsidRPr="009B2BD3" w:rsidDel="009661CB" w:rsidRDefault="00E92487" w:rsidP="003163F8">
      <w:pPr>
        <w:pStyle w:val="3"/>
        <w:numPr>
          <w:ilvl w:val="5"/>
          <w:numId w:val="6"/>
        </w:numPr>
        <w:ind w:left="1701" w:hanging="1134"/>
        <w:rPr>
          <w:del w:id="10813" w:author="Fegie" w:date="2021-04-28T12:04:00Z"/>
          <w:rFonts w:hAnsi="標楷體"/>
        </w:rPr>
      </w:pPr>
      <w:del w:id="10814" w:author="Fegie" w:date="2021-04-28T12:04:00Z">
        <w:r w:rsidRPr="009B2BD3" w:rsidDel="009661CB">
          <w:rPr>
            <w:rFonts w:hAnsi="標楷體" w:hint="eastAsia"/>
          </w:rPr>
          <w:delText>L1106</w:delText>
        </w:r>
        <w:r w:rsidRPr="009B2BD3" w:rsidDel="009661CB">
          <w:rPr>
            <w:rFonts w:hAnsi="標楷體"/>
          </w:rPr>
          <w:delText xml:space="preserve"> </w:delText>
        </w:r>
        <w:r w:rsidRPr="009B2BD3" w:rsidDel="009661CB">
          <w:rPr>
            <w:rFonts w:hAnsi="標楷體" w:hint="eastAsia"/>
          </w:rPr>
          <w:delText>關聯戶資料維護</w:delText>
        </w:r>
        <w:bookmarkStart w:id="10815" w:name="_Toc71199047"/>
        <w:bookmarkEnd w:id="10815"/>
      </w:del>
    </w:p>
    <w:p w14:paraId="42C71F00" w14:textId="37BD32D0" w:rsidR="00E92487" w:rsidRPr="009B2BD3" w:rsidDel="009661CB" w:rsidRDefault="00E92487" w:rsidP="00E92487">
      <w:pPr>
        <w:pStyle w:val="a"/>
        <w:rPr>
          <w:del w:id="10816" w:author="Fegie" w:date="2021-04-28T12:04:00Z"/>
          <w:rFonts w:ascii="標楷體" w:hAnsi="標楷體"/>
        </w:rPr>
      </w:pPr>
      <w:del w:id="10817" w:author="Fegie" w:date="2021-04-28T12:04:00Z">
        <w:r w:rsidRPr="009B2BD3" w:rsidDel="009661CB">
          <w:rPr>
            <w:rFonts w:ascii="標楷體" w:hAnsi="標楷體"/>
          </w:rPr>
          <w:delText>功能說明</w:delText>
        </w:r>
        <w:bookmarkStart w:id="10818" w:name="_Toc71199048"/>
        <w:bookmarkEnd w:id="10818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E92487" w:rsidRPr="009B2BD3" w:rsidDel="009661CB" w14:paraId="36CD7691" w14:textId="247F31DC" w:rsidTr="002774EA">
        <w:trPr>
          <w:trHeight w:val="277"/>
          <w:del w:id="10819" w:author="Fegie" w:date="2021-04-28T12:0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BFD180B" w14:textId="40DECB52" w:rsidR="00E92487" w:rsidRPr="009B2BD3" w:rsidDel="009661CB" w:rsidRDefault="00E92487" w:rsidP="002774EA">
            <w:pPr>
              <w:rPr>
                <w:del w:id="10820" w:author="Fegie" w:date="2021-04-28T12:04:00Z"/>
                <w:rFonts w:ascii="標楷體" w:eastAsia="標楷體" w:hAnsi="標楷體"/>
              </w:rPr>
            </w:pPr>
            <w:del w:id="10821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 xml:space="preserve">功能名稱 </w:delText>
              </w:r>
              <w:bookmarkStart w:id="10822" w:name="_Toc71199049"/>
              <w:bookmarkEnd w:id="1082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903E0D" w14:textId="0DACB305" w:rsidR="00E92487" w:rsidRPr="009B2BD3" w:rsidDel="009661CB" w:rsidRDefault="00E92487" w:rsidP="002774EA">
            <w:pPr>
              <w:rPr>
                <w:del w:id="10823" w:author="Fegie" w:date="2021-04-28T12:04:00Z"/>
                <w:rFonts w:ascii="標楷體" w:eastAsia="標楷體" w:hAnsi="標楷體"/>
              </w:rPr>
            </w:pPr>
            <w:del w:id="10824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關聯戶資料維護</w:delText>
              </w:r>
              <w:bookmarkStart w:id="10825" w:name="_Toc71199050"/>
              <w:bookmarkEnd w:id="10825"/>
            </w:del>
          </w:p>
          <w:p w14:paraId="23A973D5" w14:textId="56C02603" w:rsidR="00E92487" w:rsidRPr="009B2BD3" w:rsidDel="009661CB" w:rsidRDefault="00E92528" w:rsidP="002774EA">
            <w:pPr>
              <w:rPr>
                <w:del w:id="10826" w:author="Fegie" w:date="2021-04-28T12:04:00Z"/>
                <w:rFonts w:ascii="標楷體" w:eastAsia="標楷體" w:hAnsi="標楷體"/>
              </w:rPr>
            </w:pPr>
            <w:del w:id="10827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關聯戶編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號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必須是顧客主檔已建立之資料</w:delText>
              </w:r>
              <w:bookmarkStart w:id="10828" w:name="_Toc71199051"/>
              <w:bookmarkEnd w:id="10828"/>
            </w:del>
          </w:p>
        </w:tc>
        <w:bookmarkStart w:id="10829" w:name="_Toc71199052"/>
        <w:bookmarkEnd w:id="10829"/>
      </w:tr>
      <w:tr w:rsidR="00E92487" w:rsidRPr="009B2BD3" w:rsidDel="009661CB" w14:paraId="76BE2E18" w14:textId="20F07BEB" w:rsidTr="002774EA">
        <w:trPr>
          <w:trHeight w:val="277"/>
          <w:del w:id="10830" w:author="Fegie" w:date="2021-04-28T12:0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4A5765" w14:textId="623EFA48" w:rsidR="00E92487" w:rsidRPr="009B2BD3" w:rsidDel="009661CB" w:rsidRDefault="00E92487" w:rsidP="002774EA">
            <w:pPr>
              <w:rPr>
                <w:del w:id="10831" w:author="Fegie" w:date="2021-04-28T12:04:00Z"/>
                <w:rFonts w:ascii="標楷體" w:eastAsia="標楷體" w:hAnsi="標楷體"/>
              </w:rPr>
            </w:pPr>
            <w:del w:id="10832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進入條件</w:delText>
              </w:r>
              <w:bookmarkStart w:id="10833" w:name="_Toc71199053"/>
              <w:bookmarkEnd w:id="1083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077271" w14:textId="2514904C" w:rsidR="00E92487" w:rsidRPr="009B2BD3" w:rsidDel="009661CB" w:rsidRDefault="00E92487" w:rsidP="002774EA">
            <w:pPr>
              <w:rPr>
                <w:del w:id="10834" w:author="Fegie" w:date="2021-04-28T12:04:00Z"/>
                <w:rFonts w:ascii="標楷體" w:eastAsia="標楷體" w:hAnsi="標楷體"/>
              </w:rPr>
            </w:pPr>
            <w:bookmarkStart w:id="10835" w:name="_Toc71199054"/>
            <w:bookmarkEnd w:id="10835"/>
          </w:p>
        </w:tc>
        <w:bookmarkStart w:id="10836" w:name="_Toc71199055"/>
        <w:bookmarkEnd w:id="10836"/>
      </w:tr>
      <w:tr w:rsidR="00E92487" w:rsidRPr="009B2BD3" w:rsidDel="009661CB" w14:paraId="4CF22974" w14:textId="2DA0345D" w:rsidTr="002774EA">
        <w:trPr>
          <w:trHeight w:val="773"/>
          <w:del w:id="10837" w:author="Fegie" w:date="2021-04-28T12:0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FB45C7" w14:textId="5F698766" w:rsidR="00E92487" w:rsidRPr="009B2BD3" w:rsidDel="009661CB" w:rsidRDefault="00E92487" w:rsidP="002774EA">
            <w:pPr>
              <w:rPr>
                <w:del w:id="10838" w:author="Fegie" w:date="2021-04-28T12:04:00Z"/>
                <w:rFonts w:ascii="標楷體" w:eastAsia="標楷體" w:hAnsi="標楷體"/>
              </w:rPr>
            </w:pPr>
            <w:del w:id="10839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 xml:space="preserve">基本流程 </w:delText>
              </w:r>
              <w:bookmarkStart w:id="10840" w:name="_Toc71199056"/>
              <w:bookmarkEnd w:id="1084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B0D542" w14:textId="6E7C323D" w:rsidR="00E92487" w:rsidRPr="009B2BD3" w:rsidDel="009661CB" w:rsidRDefault="00E92487" w:rsidP="002774EA">
            <w:pPr>
              <w:rPr>
                <w:del w:id="10841" w:author="Fegie" w:date="2021-04-28T12:04:00Z"/>
                <w:rFonts w:ascii="標楷體" w:eastAsia="標楷體" w:hAnsi="標楷體"/>
              </w:rPr>
            </w:pPr>
            <w:bookmarkStart w:id="10842" w:name="_Toc71199057"/>
            <w:bookmarkEnd w:id="10842"/>
          </w:p>
        </w:tc>
        <w:bookmarkStart w:id="10843" w:name="_Toc71199058"/>
        <w:bookmarkEnd w:id="10843"/>
      </w:tr>
      <w:tr w:rsidR="00E92487" w:rsidRPr="009B2BD3" w:rsidDel="009661CB" w14:paraId="05929A7B" w14:textId="15DD8654" w:rsidTr="002774EA">
        <w:trPr>
          <w:trHeight w:val="321"/>
          <w:del w:id="10844" w:author="Fegie" w:date="2021-04-28T12:0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2D373D" w14:textId="517E34D5" w:rsidR="00E92487" w:rsidRPr="009B2BD3" w:rsidDel="009661CB" w:rsidRDefault="00E92487" w:rsidP="002774EA">
            <w:pPr>
              <w:rPr>
                <w:del w:id="10845" w:author="Fegie" w:date="2021-04-28T12:04:00Z"/>
                <w:rFonts w:ascii="標楷體" w:eastAsia="標楷體" w:hAnsi="標楷體"/>
              </w:rPr>
            </w:pPr>
            <w:del w:id="10846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選用流程</w:delText>
              </w:r>
              <w:bookmarkStart w:id="10847" w:name="_Toc71199059"/>
              <w:bookmarkEnd w:id="1084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ACC872" w14:textId="71BDB534" w:rsidR="00E92487" w:rsidRPr="009B2BD3" w:rsidDel="009661CB" w:rsidRDefault="00E92487" w:rsidP="002774EA">
            <w:pPr>
              <w:rPr>
                <w:del w:id="10848" w:author="Fegie" w:date="2021-04-28T12:04:00Z"/>
                <w:rFonts w:ascii="標楷體" w:eastAsia="標楷體" w:hAnsi="標楷體"/>
              </w:rPr>
            </w:pPr>
            <w:bookmarkStart w:id="10849" w:name="_Toc71199060"/>
            <w:bookmarkEnd w:id="10849"/>
          </w:p>
        </w:tc>
        <w:bookmarkStart w:id="10850" w:name="_Toc71199061"/>
        <w:bookmarkEnd w:id="10850"/>
      </w:tr>
      <w:tr w:rsidR="00E92487" w:rsidRPr="009B2BD3" w:rsidDel="009661CB" w14:paraId="24AEB9DD" w14:textId="74CEEF06" w:rsidTr="002774EA">
        <w:trPr>
          <w:trHeight w:val="1311"/>
          <w:del w:id="10851" w:author="Fegie" w:date="2021-04-28T12:0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3D1030" w14:textId="63F529E0" w:rsidR="00E92487" w:rsidRPr="009B2BD3" w:rsidDel="009661CB" w:rsidRDefault="00E92487" w:rsidP="002774EA">
            <w:pPr>
              <w:rPr>
                <w:del w:id="10852" w:author="Fegie" w:date="2021-04-28T12:04:00Z"/>
                <w:rFonts w:ascii="標楷體" w:eastAsia="標楷體" w:hAnsi="標楷體"/>
              </w:rPr>
            </w:pPr>
            <w:del w:id="10853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例外流程</w:delText>
              </w:r>
              <w:bookmarkStart w:id="10854" w:name="_Toc71199062"/>
              <w:bookmarkEnd w:id="1085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5A2E16C" w14:textId="4F546C63" w:rsidR="00E92487" w:rsidRPr="009B2BD3" w:rsidDel="009661CB" w:rsidRDefault="00E92487" w:rsidP="002774EA">
            <w:pPr>
              <w:rPr>
                <w:del w:id="10855" w:author="Fegie" w:date="2021-04-28T12:04:00Z"/>
                <w:rFonts w:ascii="標楷體" w:eastAsia="標楷體" w:hAnsi="標楷體"/>
              </w:rPr>
            </w:pPr>
            <w:bookmarkStart w:id="10856" w:name="_Toc71199063"/>
            <w:bookmarkEnd w:id="10856"/>
          </w:p>
        </w:tc>
        <w:bookmarkStart w:id="10857" w:name="_Toc71199064"/>
        <w:bookmarkEnd w:id="10857"/>
      </w:tr>
      <w:tr w:rsidR="00E92487" w:rsidRPr="009B2BD3" w:rsidDel="009661CB" w14:paraId="2467E0EC" w14:textId="369517E5" w:rsidTr="002774EA">
        <w:trPr>
          <w:trHeight w:val="278"/>
          <w:del w:id="10858" w:author="Fegie" w:date="2021-04-28T12:0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1D0DA7" w14:textId="570F1F36" w:rsidR="00E92487" w:rsidRPr="009B2BD3" w:rsidDel="009661CB" w:rsidRDefault="00E92487" w:rsidP="002774EA">
            <w:pPr>
              <w:rPr>
                <w:del w:id="10859" w:author="Fegie" w:date="2021-04-28T12:04:00Z"/>
                <w:rFonts w:ascii="標楷體" w:eastAsia="標楷體" w:hAnsi="標楷體"/>
              </w:rPr>
            </w:pPr>
            <w:del w:id="10860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 xml:space="preserve">執行後狀況 </w:delText>
              </w:r>
              <w:bookmarkStart w:id="10861" w:name="_Toc71199065"/>
              <w:bookmarkEnd w:id="1086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A1AC9E" w14:textId="7A2D4AA2" w:rsidR="00E92487" w:rsidRPr="009B2BD3" w:rsidDel="009661CB" w:rsidRDefault="00E92487" w:rsidP="002774EA">
            <w:pPr>
              <w:rPr>
                <w:del w:id="10862" w:author="Fegie" w:date="2021-04-28T12:04:00Z"/>
                <w:rFonts w:ascii="標楷體" w:eastAsia="標楷體" w:hAnsi="標楷體"/>
              </w:rPr>
            </w:pPr>
            <w:bookmarkStart w:id="10863" w:name="_Toc71199066"/>
            <w:bookmarkEnd w:id="10863"/>
          </w:p>
        </w:tc>
        <w:bookmarkStart w:id="10864" w:name="_Toc71199067"/>
        <w:bookmarkEnd w:id="10864"/>
      </w:tr>
      <w:tr w:rsidR="00E92487" w:rsidRPr="009B2BD3" w:rsidDel="009661CB" w14:paraId="6F7C76EC" w14:textId="45176E08" w:rsidTr="002774EA">
        <w:trPr>
          <w:trHeight w:val="358"/>
          <w:del w:id="10865" w:author="Fegie" w:date="2021-04-28T12:0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02C8810" w14:textId="12BC25A6" w:rsidR="00E92487" w:rsidRPr="009B2BD3" w:rsidDel="009661CB" w:rsidRDefault="00E92487" w:rsidP="002774EA">
            <w:pPr>
              <w:rPr>
                <w:del w:id="10866" w:author="Fegie" w:date="2021-04-28T12:04:00Z"/>
                <w:rFonts w:ascii="標楷體" w:eastAsia="標楷體" w:hAnsi="標楷體"/>
              </w:rPr>
            </w:pPr>
            <w:del w:id="10867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特別需求</w:delText>
              </w:r>
              <w:bookmarkStart w:id="10868" w:name="_Toc71199068"/>
              <w:bookmarkEnd w:id="1086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6CAED9" w14:textId="56FD0E38" w:rsidR="00E92487" w:rsidRPr="009B2BD3" w:rsidDel="009661CB" w:rsidRDefault="00E92487" w:rsidP="002774EA">
            <w:pPr>
              <w:rPr>
                <w:del w:id="10869" w:author="Fegie" w:date="2021-04-28T12:04:00Z"/>
                <w:rFonts w:ascii="標楷體" w:eastAsia="標楷體" w:hAnsi="標楷體"/>
              </w:rPr>
            </w:pPr>
            <w:bookmarkStart w:id="10870" w:name="_Toc71199069"/>
            <w:bookmarkEnd w:id="10870"/>
          </w:p>
        </w:tc>
        <w:bookmarkStart w:id="10871" w:name="_Toc71199070"/>
        <w:bookmarkEnd w:id="10871"/>
      </w:tr>
      <w:tr w:rsidR="00E92487" w:rsidRPr="009B2BD3" w:rsidDel="009661CB" w14:paraId="54310255" w14:textId="2E89933D" w:rsidTr="002774EA">
        <w:trPr>
          <w:trHeight w:val="278"/>
          <w:del w:id="10872" w:author="Fegie" w:date="2021-04-28T12:0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EB2F80" w14:textId="71FBAE78" w:rsidR="00E92487" w:rsidRPr="009B2BD3" w:rsidDel="009661CB" w:rsidRDefault="00E92487" w:rsidP="002774EA">
            <w:pPr>
              <w:rPr>
                <w:del w:id="10873" w:author="Fegie" w:date="2021-04-28T12:04:00Z"/>
                <w:rFonts w:ascii="標楷體" w:eastAsia="標楷體" w:hAnsi="標楷體"/>
              </w:rPr>
            </w:pPr>
            <w:del w:id="10874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 xml:space="preserve">參考 </w:delText>
              </w:r>
              <w:bookmarkStart w:id="10875" w:name="_Toc71199071"/>
              <w:bookmarkEnd w:id="1087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D8A0D68" w14:textId="5F61305F" w:rsidR="00E92487" w:rsidRPr="009B2BD3" w:rsidDel="009661CB" w:rsidRDefault="00E92487" w:rsidP="002774EA">
            <w:pPr>
              <w:rPr>
                <w:del w:id="10876" w:author="Fegie" w:date="2021-04-28T12:04:00Z"/>
                <w:rFonts w:ascii="標楷體" w:eastAsia="標楷體" w:hAnsi="標楷體"/>
              </w:rPr>
            </w:pPr>
            <w:bookmarkStart w:id="10877" w:name="_Toc71199072"/>
            <w:bookmarkEnd w:id="10877"/>
          </w:p>
        </w:tc>
        <w:bookmarkStart w:id="10878" w:name="_Toc71199073"/>
        <w:bookmarkEnd w:id="10878"/>
      </w:tr>
    </w:tbl>
    <w:p w14:paraId="77334F84" w14:textId="6EE2661F" w:rsidR="00E92487" w:rsidRPr="009B2BD3" w:rsidDel="009661CB" w:rsidRDefault="00E92487" w:rsidP="00E92487">
      <w:pPr>
        <w:rPr>
          <w:del w:id="10879" w:author="Fegie" w:date="2021-04-28T12:04:00Z"/>
          <w:rFonts w:ascii="標楷體" w:eastAsia="標楷體" w:hAnsi="標楷體"/>
        </w:rPr>
      </w:pPr>
      <w:bookmarkStart w:id="10880" w:name="_Toc71199074"/>
      <w:bookmarkEnd w:id="10880"/>
    </w:p>
    <w:p w14:paraId="067E7697" w14:textId="7E74A0BA" w:rsidR="00E92487" w:rsidRPr="009B2BD3" w:rsidDel="009661CB" w:rsidRDefault="00E92487" w:rsidP="00E92487">
      <w:pPr>
        <w:rPr>
          <w:del w:id="10881" w:author="Fegie" w:date="2021-04-28T12:04:00Z"/>
          <w:rFonts w:ascii="標楷體" w:eastAsia="標楷體" w:hAnsi="標楷體"/>
        </w:rPr>
      </w:pPr>
      <w:bookmarkStart w:id="10882" w:name="_Toc71199075"/>
      <w:bookmarkEnd w:id="10882"/>
    </w:p>
    <w:p w14:paraId="3C98273E" w14:textId="5B470E4F" w:rsidR="00E92487" w:rsidRPr="009B2BD3" w:rsidDel="009661CB" w:rsidRDefault="00E92487" w:rsidP="00E92487">
      <w:pPr>
        <w:rPr>
          <w:del w:id="10883" w:author="Fegie" w:date="2021-04-28T12:04:00Z"/>
          <w:rFonts w:ascii="標楷體" w:eastAsia="標楷體" w:hAnsi="標楷體"/>
        </w:rPr>
      </w:pPr>
      <w:bookmarkStart w:id="10884" w:name="_Toc71199076"/>
      <w:bookmarkEnd w:id="10884"/>
    </w:p>
    <w:p w14:paraId="34264BB1" w14:textId="4FFCC796" w:rsidR="00E92487" w:rsidRPr="009B2BD3" w:rsidDel="009661CB" w:rsidRDefault="00E92487" w:rsidP="00E92487">
      <w:pPr>
        <w:rPr>
          <w:del w:id="10885" w:author="Fegie" w:date="2021-04-28T12:04:00Z"/>
          <w:rFonts w:ascii="標楷體" w:eastAsia="標楷體" w:hAnsi="標楷體"/>
        </w:rPr>
      </w:pPr>
      <w:bookmarkStart w:id="10886" w:name="_Toc71199077"/>
      <w:bookmarkEnd w:id="10886"/>
    </w:p>
    <w:p w14:paraId="3C329ACB" w14:textId="2F81ABFF" w:rsidR="00E92487" w:rsidRPr="009B2BD3" w:rsidDel="009661CB" w:rsidRDefault="00E92487" w:rsidP="00E92487">
      <w:pPr>
        <w:rPr>
          <w:del w:id="10887" w:author="Fegie" w:date="2021-04-28T12:04:00Z"/>
          <w:rFonts w:ascii="標楷體" w:eastAsia="標楷體" w:hAnsi="標楷體"/>
        </w:rPr>
      </w:pPr>
      <w:bookmarkStart w:id="10888" w:name="_Toc71199078"/>
      <w:bookmarkEnd w:id="10888"/>
    </w:p>
    <w:p w14:paraId="7C69413F" w14:textId="2B234F23" w:rsidR="00E92487" w:rsidRPr="009B2BD3" w:rsidDel="009661CB" w:rsidRDefault="00E92487" w:rsidP="00E92487">
      <w:pPr>
        <w:rPr>
          <w:del w:id="10889" w:author="Fegie" w:date="2021-04-28T12:04:00Z"/>
          <w:rFonts w:ascii="標楷體" w:eastAsia="標楷體" w:hAnsi="標楷體"/>
        </w:rPr>
      </w:pPr>
      <w:del w:id="10890" w:author="Fegie" w:date="2021-04-28T12:04:00Z">
        <w:r w:rsidRPr="009B2BD3" w:rsidDel="009661CB">
          <w:rPr>
            <w:rFonts w:ascii="標楷體" w:eastAsia="標楷體" w:hAnsi="標楷體"/>
          </w:rPr>
          <w:br w:type="page"/>
        </w:r>
      </w:del>
    </w:p>
    <w:p w14:paraId="6CF9167B" w14:textId="35A70DE3" w:rsidR="00E92487" w:rsidRPr="009B2BD3" w:rsidDel="009661CB" w:rsidRDefault="00E92487" w:rsidP="00E92487">
      <w:pPr>
        <w:pStyle w:val="a"/>
        <w:rPr>
          <w:del w:id="10891" w:author="Fegie" w:date="2021-04-28T12:04:00Z"/>
          <w:rFonts w:ascii="標楷體" w:hAnsi="標楷體"/>
        </w:rPr>
      </w:pPr>
      <w:del w:id="10892" w:author="Fegie" w:date="2021-04-28T12:04:00Z">
        <w:r w:rsidRPr="009B2BD3" w:rsidDel="009661CB">
          <w:rPr>
            <w:rFonts w:ascii="標楷體" w:hAnsi="標楷體"/>
          </w:rPr>
          <w:delText>UI畫面</w:delText>
        </w:r>
        <w:bookmarkStart w:id="10893" w:name="_Toc71199079"/>
        <w:bookmarkEnd w:id="10893"/>
      </w:del>
    </w:p>
    <w:p w14:paraId="2AE04B9F" w14:textId="14998242" w:rsidR="003912C5" w:rsidRPr="009B2BD3" w:rsidDel="009661CB" w:rsidRDefault="00E92487" w:rsidP="003912C5">
      <w:pPr>
        <w:pStyle w:val="42"/>
        <w:spacing w:after="72"/>
        <w:ind w:left="1133"/>
        <w:rPr>
          <w:del w:id="10894" w:author="Fegie" w:date="2021-04-28T12:04:00Z"/>
          <w:rFonts w:ascii="標楷體" w:hAnsi="標楷體"/>
        </w:rPr>
      </w:pPr>
      <w:del w:id="10895" w:author="Fegie" w:date="2021-04-28T12:04:00Z">
        <w:r w:rsidRPr="009B2BD3" w:rsidDel="009661CB">
          <w:rPr>
            <w:rFonts w:ascii="標楷體" w:hAnsi="標楷體" w:hint="eastAsia"/>
          </w:rPr>
          <w:delText>輸入畫面：</w:delText>
        </w:r>
        <w:bookmarkStart w:id="10896" w:name="_Toc71199080"/>
        <w:bookmarkEnd w:id="10896"/>
      </w:del>
    </w:p>
    <w:p w14:paraId="79C1CBA1" w14:textId="71F0BA6D" w:rsidR="003912C5" w:rsidRPr="009B2BD3" w:rsidDel="009661CB" w:rsidRDefault="007E3AAD" w:rsidP="00B17ACE">
      <w:pPr>
        <w:pStyle w:val="42"/>
        <w:spacing w:after="72"/>
        <w:ind w:leftChars="0" w:left="0"/>
        <w:rPr>
          <w:del w:id="10897" w:author="Fegie" w:date="2021-04-28T12:04:00Z"/>
          <w:rFonts w:ascii="標楷體" w:hAnsi="標楷體"/>
        </w:rPr>
      </w:pPr>
      <w:del w:id="10898" w:author="Fegie" w:date="2021-04-28T12:04:00Z">
        <w:r w:rsidRPr="009B2BD3" w:rsidDel="009661CB">
          <w:rPr>
            <w:rFonts w:ascii="標楷體" w:hAnsi="標楷體"/>
            <w:noProof/>
          </w:rPr>
          <w:drawing>
            <wp:inline distT="0" distB="0" distL="0" distR="0" wp14:anchorId="0F379AD6" wp14:editId="633BB7D1">
              <wp:extent cx="6908800" cy="1670050"/>
              <wp:effectExtent l="0" t="0" r="6350" b="6350"/>
              <wp:docPr id="18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908800" cy="1670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0899" w:author="余家興" w:date="2020-02-07T16:41:00Z">
        <w:del w:id="10900" w:author="Fegie" w:date="2021-04-28T12:04:00Z">
          <w:r w:rsidR="003901B8" w:rsidRPr="003901B8" w:rsidDel="009661CB">
            <w:rPr>
              <w:noProof/>
            </w:rPr>
            <w:delText xml:space="preserve"> </w:delText>
          </w:r>
          <w:r w:rsidR="003901B8" w:rsidRPr="003901B8" w:rsidDel="009661CB">
            <w:rPr>
              <w:rFonts w:ascii="標楷體" w:hAnsi="標楷體"/>
              <w:noProof/>
            </w:rPr>
            <w:drawing>
              <wp:inline distT="0" distB="0" distL="0" distR="0" wp14:anchorId="0507AFFC" wp14:editId="12F70EF9">
                <wp:extent cx="6814211" cy="1531620"/>
                <wp:effectExtent l="0" t="0" r="0" b="0"/>
                <wp:docPr id="37" name="圖片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14211" cy="1531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10901" w:name="_Toc71199081"/>
      <w:bookmarkEnd w:id="10901"/>
    </w:p>
    <w:p w14:paraId="1AADDA86" w14:textId="3B2CE208" w:rsidR="003912C5" w:rsidRPr="009B2BD3" w:rsidDel="009661CB" w:rsidRDefault="003912C5" w:rsidP="003912C5">
      <w:pPr>
        <w:pStyle w:val="42"/>
        <w:spacing w:after="72"/>
        <w:ind w:left="1133"/>
        <w:rPr>
          <w:del w:id="10902" w:author="Fegie" w:date="2021-04-28T12:04:00Z"/>
          <w:rFonts w:ascii="標楷體" w:hAnsi="標楷體"/>
        </w:rPr>
      </w:pPr>
      <w:bookmarkStart w:id="10903" w:name="_Toc71199082"/>
      <w:bookmarkEnd w:id="10903"/>
    </w:p>
    <w:p w14:paraId="1AA5040C" w14:textId="1BB59EC6" w:rsidR="00E92487" w:rsidRPr="009B2BD3" w:rsidDel="009661CB" w:rsidRDefault="000026EB" w:rsidP="000026EB">
      <w:pPr>
        <w:pStyle w:val="a"/>
        <w:rPr>
          <w:del w:id="10904" w:author="Fegie" w:date="2021-04-28T12:04:00Z"/>
          <w:rFonts w:ascii="標楷體" w:hAnsi="標楷體"/>
        </w:rPr>
      </w:pPr>
      <w:del w:id="10905" w:author="Fegie" w:date="2021-04-28T12:04:00Z">
        <w:r w:rsidRPr="009B2BD3" w:rsidDel="009661CB">
          <w:rPr>
            <w:rFonts w:ascii="標楷體" w:hAnsi="標楷體" w:hint="eastAsia"/>
          </w:rPr>
          <w:delText>輸入</w:delText>
        </w:r>
        <w:r w:rsidR="00E92487" w:rsidRPr="009B2BD3" w:rsidDel="009661CB">
          <w:rPr>
            <w:rFonts w:ascii="標楷體" w:hAnsi="標楷體"/>
          </w:rPr>
          <w:delText>畫面資料說明</w:delText>
        </w:r>
        <w:bookmarkStart w:id="10906" w:name="_Toc71199083"/>
        <w:bookmarkEnd w:id="10906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4"/>
        <w:gridCol w:w="2057"/>
        <w:gridCol w:w="1049"/>
        <w:gridCol w:w="1038"/>
        <w:gridCol w:w="1109"/>
        <w:gridCol w:w="655"/>
        <w:gridCol w:w="685"/>
        <w:gridCol w:w="3273"/>
      </w:tblGrid>
      <w:tr w:rsidR="000026EB" w:rsidRPr="009B2BD3" w:rsidDel="009661CB" w14:paraId="33B76BB0" w14:textId="42DE9DB0" w:rsidTr="000026EB">
        <w:trPr>
          <w:trHeight w:val="388"/>
          <w:jc w:val="center"/>
          <w:del w:id="10907" w:author="Fegie" w:date="2021-04-28T12:04:00Z"/>
        </w:trPr>
        <w:tc>
          <w:tcPr>
            <w:tcW w:w="564" w:type="dxa"/>
            <w:vMerge w:val="restart"/>
          </w:tcPr>
          <w:p w14:paraId="47991122" w14:textId="00FEA8BC" w:rsidR="000026EB" w:rsidRPr="009B2BD3" w:rsidDel="009661CB" w:rsidRDefault="000026EB" w:rsidP="002774EA">
            <w:pPr>
              <w:rPr>
                <w:del w:id="10908" w:author="Fegie" w:date="2021-04-28T12:04:00Z"/>
                <w:rFonts w:ascii="標楷體" w:eastAsia="標楷體" w:hAnsi="標楷體"/>
              </w:rPr>
            </w:pPr>
            <w:del w:id="10909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序號</w:delText>
              </w:r>
              <w:bookmarkStart w:id="10910" w:name="_Toc71199084"/>
              <w:bookmarkEnd w:id="10910"/>
            </w:del>
          </w:p>
        </w:tc>
        <w:tc>
          <w:tcPr>
            <w:tcW w:w="2216" w:type="dxa"/>
            <w:vMerge w:val="restart"/>
          </w:tcPr>
          <w:p w14:paraId="563317D9" w14:textId="2E19F174" w:rsidR="000026EB" w:rsidRPr="009B2BD3" w:rsidDel="009661CB" w:rsidRDefault="000026EB" w:rsidP="002774EA">
            <w:pPr>
              <w:rPr>
                <w:del w:id="10911" w:author="Fegie" w:date="2021-04-28T12:04:00Z"/>
                <w:rFonts w:ascii="標楷體" w:eastAsia="標楷體" w:hAnsi="標楷體"/>
              </w:rPr>
            </w:pPr>
            <w:del w:id="10912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欄位</w:delText>
              </w:r>
              <w:bookmarkStart w:id="10913" w:name="_Toc71199085"/>
              <w:bookmarkEnd w:id="10913"/>
            </w:del>
          </w:p>
        </w:tc>
        <w:tc>
          <w:tcPr>
            <w:tcW w:w="4713" w:type="dxa"/>
            <w:gridSpan w:val="5"/>
          </w:tcPr>
          <w:p w14:paraId="0126B927" w14:textId="1A9152FA" w:rsidR="000026EB" w:rsidRPr="009B2BD3" w:rsidDel="009661CB" w:rsidRDefault="000026EB" w:rsidP="000026EB">
            <w:pPr>
              <w:jc w:val="center"/>
              <w:rPr>
                <w:del w:id="10914" w:author="Fegie" w:date="2021-04-28T12:04:00Z"/>
                <w:rFonts w:ascii="標楷體" w:eastAsia="標楷體" w:hAnsi="標楷體"/>
              </w:rPr>
            </w:pPr>
            <w:del w:id="10915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說明</w:delText>
              </w:r>
              <w:bookmarkStart w:id="10916" w:name="_Toc71199086"/>
              <w:bookmarkEnd w:id="10916"/>
            </w:del>
          </w:p>
        </w:tc>
        <w:tc>
          <w:tcPr>
            <w:tcW w:w="3529" w:type="dxa"/>
            <w:vMerge w:val="restart"/>
          </w:tcPr>
          <w:p w14:paraId="4599AE10" w14:textId="4697A696" w:rsidR="000026EB" w:rsidRPr="009B2BD3" w:rsidDel="009661CB" w:rsidRDefault="000026EB" w:rsidP="002774EA">
            <w:pPr>
              <w:rPr>
                <w:del w:id="10917" w:author="Fegie" w:date="2021-04-28T12:04:00Z"/>
                <w:rFonts w:ascii="標楷體" w:eastAsia="標楷體" w:hAnsi="標楷體"/>
              </w:rPr>
            </w:pPr>
            <w:del w:id="10918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處理邏輯及注意事項</w:delText>
              </w:r>
              <w:bookmarkStart w:id="10919" w:name="_Toc71199087"/>
              <w:bookmarkEnd w:id="10919"/>
            </w:del>
          </w:p>
        </w:tc>
        <w:bookmarkStart w:id="10920" w:name="_Toc71199088"/>
        <w:bookmarkEnd w:id="10920"/>
      </w:tr>
      <w:tr w:rsidR="000026EB" w:rsidRPr="009B2BD3" w:rsidDel="009661CB" w14:paraId="454F0B0F" w14:textId="2E207C5E" w:rsidTr="000026EB">
        <w:trPr>
          <w:trHeight w:val="244"/>
          <w:jc w:val="center"/>
          <w:del w:id="10921" w:author="Fegie" w:date="2021-04-28T12:04:00Z"/>
        </w:trPr>
        <w:tc>
          <w:tcPr>
            <w:tcW w:w="564" w:type="dxa"/>
            <w:vMerge/>
          </w:tcPr>
          <w:p w14:paraId="1EAB1602" w14:textId="71543091" w:rsidR="000026EB" w:rsidRPr="009B2BD3" w:rsidDel="009661CB" w:rsidRDefault="000026EB" w:rsidP="002774EA">
            <w:pPr>
              <w:rPr>
                <w:del w:id="10922" w:author="Fegie" w:date="2021-04-28T12:04:00Z"/>
                <w:rFonts w:ascii="標楷體" w:eastAsia="標楷體" w:hAnsi="標楷體"/>
              </w:rPr>
            </w:pPr>
            <w:bookmarkStart w:id="10923" w:name="_Toc71199089"/>
            <w:bookmarkEnd w:id="10923"/>
          </w:p>
        </w:tc>
        <w:tc>
          <w:tcPr>
            <w:tcW w:w="2216" w:type="dxa"/>
            <w:vMerge/>
          </w:tcPr>
          <w:p w14:paraId="247800C0" w14:textId="45D81D64" w:rsidR="000026EB" w:rsidRPr="009B2BD3" w:rsidDel="009661CB" w:rsidRDefault="000026EB" w:rsidP="002774EA">
            <w:pPr>
              <w:rPr>
                <w:del w:id="10924" w:author="Fegie" w:date="2021-04-28T12:04:00Z"/>
                <w:rFonts w:ascii="標楷體" w:eastAsia="標楷體" w:hAnsi="標楷體"/>
              </w:rPr>
            </w:pPr>
            <w:bookmarkStart w:id="10925" w:name="_Toc71199090"/>
            <w:bookmarkEnd w:id="10925"/>
          </w:p>
        </w:tc>
        <w:tc>
          <w:tcPr>
            <w:tcW w:w="1072" w:type="dxa"/>
          </w:tcPr>
          <w:p w14:paraId="2AC19E2B" w14:textId="1D95C016" w:rsidR="000026EB" w:rsidRPr="00BC126F" w:rsidDel="009661CB" w:rsidRDefault="000026EB" w:rsidP="000026EB">
            <w:pPr>
              <w:rPr>
                <w:del w:id="10926" w:author="Fegie" w:date="2021-04-28T12:04:00Z"/>
                <w:rFonts w:ascii="標楷體" w:eastAsia="標楷體" w:hAnsi="標楷體"/>
              </w:rPr>
            </w:pPr>
            <w:del w:id="10927" w:author="Fegie" w:date="2021-04-28T12:04:00Z">
              <w:r w:rsidRPr="00A04243" w:rsidDel="009661CB">
                <w:rPr>
                  <w:rFonts w:ascii="標楷體" w:eastAsia="標楷體" w:hAnsi="標楷體" w:hint="eastAsia"/>
                </w:rPr>
                <w:delText>資料型態長度</w:delText>
              </w:r>
              <w:bookmarkStart w:id="10928" w:name="_Toc71199091"/>
              <w:bookmarkEnd w:id="10928"/>
            </w:del>
          </w:p>
        </w:tc>
        <w:tc>
          <w:tcPr>
            <w:tcW w:w="1096" w:type="dxa"/>
          </w:tcPr>
          <w:p w14:paraId="60DD97FC" w14:textId="5DE4B92C" w:rsidR="000026EB" w:rsidRPr="009B2BD3" w:rsidDel="009661CB" w:rsidRDefault="000026EB" w:rsidP="002774EA">
            <w:pPr>
              <w:rPr>
                <w:del w:id="10929" w:author="Fegie" w:date="2021-04-28T12:04:00Z"/>
                <w:rFonts w:ascii="標楷體" w:eastAsia="標楷體" w:hAnsi="標楷體"/>
              </w:rPr>
            </w:pPr>
            <w:del w:id="10930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預設值</w:delText>
              </w:r>
              <w:bookmarkStart w:id="10931" w:name="_Toc71199092"/>
              <w:bookmarkEnd w:id="10931"/>
            </w:del>
          </w:p>
        </w:tc>
        <w:tc>
          <w:tcPr>
            <w:tcW w:w="1174" w:type="dxa"/>
          </w:tcPr>
          <w:p w14:paraId="301C7983" w14:textId="717A2F52" w:rsidR="000026EB" w:rsidRPr="009B2BD3" w:rsidDel="009661CB" w:rsidRDefault="000026EB" w:rsidP="002774EA">
            <w:pPr>
              <w:rPr>
                <w:del w:id="10932" w:author="Fegie" w:date="2021-04-28T12:04:00Z"/>
                <w:rFonts w:ascii="標楷體" w:eastAsia="標楷體" w:hAnsi="標楷體"/>
              </w:rPr>
            </w:pPr>
            <w:del w:id="10933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選單內容</w:delText>
              </w:r>
              <w:bookmarkStart w:id="10934" w:name="_Toc71199093"/>
              <w:bookmarkEnd w:id="10934"/>
            </w:del>
          </w:p>
        </w:tc>
        <w:tc>
          <w:tcPr>
            <w:tcW w:w="675" w:type="dxa"/>
          </w:tcPr>
          <w:p w14:paraId="4F6E5DB2" w14:textId="1022AD52" w:rsidR="000026EB" w:rsidRPr="009B2BD3" w:rsidDel="009661CB" w:rsidRDefault="000026EB" w:rsidP="002774EA">
            <w:pPr>
              <w:rPr>
                <w:del w:id="10935" w:author="Fegie" w:date="2021-04-28T12:04:00Z"/>
                <w:rFonts w:ascii="標楷體" w:eastAsia="標楷體" w:hAnsi="標楷體"/>
              </w:rPr>
            </w:pPr>
            <w:del w:id="10936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必填</w:delText>
              </w:r>
              <w:bookmarkStart w:id="10937" w:name="_Toc71199094"/>
              <w:bookmarkEnd w:id="10937"/>
            </w:del>
          </w:p>
        </w:tc>
        <w:tc>
          <w:tcPr>
            <w:tcW w:w="696" w:type="dxa"/>
          </w:tcPr>
          <w:p w14:paraId="580D5DF7" w14:textId="01A2F542" w:rsidR="000026EB" w:rsidRPr="009B2BD3" w:rsidDel="009661CB" w:rsidRDefault="000026EB" w:rsidP="002774EA">
            <w:pPr>
              <w:rPr>
                <w:del w:id="10938" w:author="Fegie" w:date="2021-04-28T12:04:00Z"/>
                <w:rFonts w:ascii="標楷體" w:eastAsia="標楷體" w:hAnsi="標楷體"/>
              </w:rPr>
            </w:pPr>
            <w:del w:id="10939" w:author="Fegie" w:date="2021-04-28T12:04:00Z">
              <w:r w:rsidRPr="009B2BD3" w:rsidDel="009661CB">
                <w:rPr>
                  <w:rFonts w:ascii="標楷體" w:eastAsia="標楷體" w:hAnsi="標楷體"/>
                </w:rPr>
                <w:delText>R/W</w:delText>
              </w:r>
              <w:bookmarkStart w:id="10940" w:name="_Toc71199095"/>
              <w:bookmarkEnd w:id="10940"/>
            </w:del>
          </w:p>
        </w:tc>
        <w:tc>
          <w:tcPr>
            <w:tcW w:w="3529" w:type="dxa"/>
            <w:vMerge/>
          </w:tcPr>
          <w:p w14:paraId="13DAA094" w14:textId="63A78EDC" w:rsidR="000026EB" w:rsidRPr="009B2BD3" w:rsidDel="009661CB" w:rsidRDefault="000026EB" w:rsidP="002774EA">
            <w:pPr>
              <w:rPr>
                <w:del w:id="10941" w:author="Fegie" w:date="2021-04-28T12:04:00Z"/>
                <w:rFonts w:ascii="標楷體" w:eastAsia="標楷體" w:hAnsi="標楷體"/>
              </w:rPr>
            </w:pPr>
            <w:bookmarkStart w:id="10942" w:name="_Toc71199096"/>
            <w:bookmarkEnd w:id="10942"/>
          </w:p>
        </w:tc>
        <w:bookmarkStart w:id="10943" w:name="_Toc71199097"/>
        <w:bookmarkEnd w:id="10943"/>
      </w:tr>
      <w:tr w:rsidR="000026EB" w:rsidRPr="009B2BD3" w:rsidDel="009661CB" w14:paraId="4FCD5AC8" w14:textId="64DD6CB0" w:rsidTr="000026EB">
        <w:trPr>
          <w:trHeight w:val="244"/>
          <w:jc w:val="center"/>
          <w:del w:id="10944" w:author="Fegie" w:date="2021-04-28T12:04:00Z"/>
        </w:trPr>
        <w:tc>
          <w:tcPr>
            <w:tcW w:w="564" w:type="dxa"/>
          </w:tcPr>
          <w:p w14:paraId="04680842" w14:textId="2AB98820" w:rsidR="000026EB" w:rsidRPr="009B2BD3" w:rsidDel="009661CB" w:rsidRDefault="000026EB" w:rsidP="002774EA">
            <w:pPr>
              <w:rPr>
                <w:del w:id="10945" w:author="Fegie" w:date="2021-04-28T12:04:00Z"/>
                <w:rFonts w:ascii="標楷體" w:eastAsia="標楷體" w:hAnsi="標楷體"/>
              </w:rPr>
            </w:pPr>
            <w:del w:id="10946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1.</w:delText>
              </w:r>
              <w:bookmarkStart w:id="10947" w:name="_Toc71199098"/>
              <w:bookmarkEnd w:id="10947"/>
            </w:del>
          </w:p>
        </w:tc>
        <w:tc>
          <w:tcPr>
            <w:tcW w:w="2216" w:type="dxa"/>
          </w:tcPr>
          <w:p w14:paraId="26117C3B" w14:textId="0BCBC366" w:rsidR="000026EB" w:rsidRPr="009B2BD3" w:rsidDel="009661CB" w:rsidRDefault="000026EB" w:rsidP="002774EA">
            <w:pPr>
              <w:rPr>
                <w:del w:id="10948" w:author="Fegie" w:date="2021-04-28T12:04:00Z"/>
                <w:rFonts w:ascii="標楷體" w:eastAsia="標楷體" w:hAnsi="標楷體"/>
              </w:rPr>
            </w:pPr>
            <w:del w:id="10949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功能</w:delText>
              </w:r>
              <w:bookmarkStart w:id="10950" w:name="_Toc71199099"/>
              <w:bookmarkEnd w:id="10950"/>
            </w:del>
          </w:p>
        </w:tc>
        <w:tc>
          <w:tcPr>
            <w:tcW w:w="1072" w:type="dxa"/>
          </w:tcPr>
          <w:p w14:paraId="07D7BC61" w14:textId="4A030173" w:rsidR="000026EB" w:rsidRPr="009B2BD3" w:rsidDel="009661CB" w:rsidRDefault="000026EB" w:rsidP="002774EA">
            <w:pPr>
              <w:rPr>
                <w:del w:id="10951" w:author="Fegie" w:date="2021-04-28T12:04:00Z"/>
                <w:rFonts w:ascii="標楷體" w:eastAsia="標楷體" w:hAnsi="標楷體"/>
              </w:rPr>
            </w:pPr>
            <w:del w:id="10952" w:author="Fegie" w:date="2021-04-28T12:04:00Z">
              <w:r w:rsidDel="009661CB">
                <w:rPr>
                  <w:rFonts w:ascii="標楷體" w:eastAsia="標楷體" w:hAnsi="標楷體"/>
                </w:rPr>
                <w:delText>9</w:delText>
              </w:r>
              <w:bookmarkStart w:id="10953" w:name="_Toc71199100"/>
              <w:bookmarkEnd w:id="10953"/>
            </w:del>
          </w:p>
        </w:tc>
        <w:tc>
          <w:tcPr>
            <w:tcW w:w="1096" w:type="dxa"/>
          </w:tcPr>
          <w:p w14:paraId="7A6279A6" w14:textId="705B76E2" w:rsidR="000026EB" w:rsidRPr="009B2BD3" w:rsidDel="009661CB" w:rsidRDefault="000026EB" w:rsidP="002774EA">
            <w:pPr>
              <w:rPr>
                <w:del w:id="10954" w:author="Fegie" w:date="2021-04-28T12:04:00Z"/>
                <w:rFonts w:ascii="標楷體" w:eastAsia="標楷體" w:hAnsi="標楷體"/>
              </w:rPr>
            </w:pPr>
            <w:bookmarkStart w:id="10955" w:name="_Toc71199101"/>
            <w:bookmarkEnd w:id="10955"/>
          </w:p>
        </w:tc>
        <w:tc>
          <w:tcPr>
            <w:tcW w:w="1174" w:type="dxa"/>
          </w:tcPr>
          <w:p w14:paraId="2EE1E026" w14:textId="38CFC4C6" w:rsidR="000026EB" w:rsidRPr="009B2BD3" w:rsidDel="009661CB" w:rsidRDefault="000026EB" w:rsidP="002774EA">
            <w:pPr>
              <w:rPr>
                <w:del w:id="10956" w:author="Fegie" w:date="2021-04-28T12:04:00Z"/>
                <w:rFonts w:ascii="標楷體" w:eastAsia="標楷體" w:hAnsi="標楷體"/>
              </w:rPr>
            </w:pPr>
            <w:del w:id="10957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10958" w:name="_Toc71199102"/>
              <w:bookmarkEnd w:id="10958"/>
            </w:del>
          </w:p>
        </w:tc>
        <w:tc>
          <w:tcPr>
            <w:tcW w:w="675" w:type="dxa"/>
          </w:tcPr>
          <w:p w14:paraId="2A60DB9C" w14:textId="00F3B17D" w:rsidR="000026EB" w:rsidRPr="009B2BD3" w:rsidDel="009661CB" w:rsidRDefault="000026EB" w:rsidP="002774EA">
            <w:pPr>
              <w:rPr>
                <w:del w:id="10959" w:author="Fegie" w:date="2021-04-28T12:04:00Z"/>
                <w:rFonts w:ascii="標楷體" w:eastAsia="標楷體" w:hAnsi="標楷體"/>
              </w:rPr>
            </w:pPr>
            <w:del w:id="10960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0961" w:name="_Toc71199103"/>
              <w:bookmarkEnd w:id="10961"/>
            </w:del>
          </w:p>
        </w:tc>
        <w:tc>
          <w:tcPr>
            <w:tcW w:w="696" w:type="dxa"/>
          </w:tcPr>
          <w:p w14:paraId="60D5C64A" w14:textId="1FECB90A" w:rsidR="000026EB" w:rsidRPr="009B2BD3" w:rsidDel="009661CB" w:rsidRDefault="000026EB" w:rsidP="002774EA">
            <w:pPr>
              <w:rPr>
                <w:del w:id="10962" w:author="Fegie" w:date="2021-04-28T12:04:00Z"/>
                <w:rFonts w:ascii="標楷體" w:eastAsia="標楷體" w:hAnsi="標楷體"/>
              </w:rPr>
            </w:pPr>
            <w:bookmarkStart w:id="10963" w:name="_Toc71199104"/>
            <w:bookmarkEnd w:id="10963"/>
          </w:p>
        </w:tc>
        <w:tc>
          <w:tcPr>
            <w:tcW w:w="3529" w:type="dxa"/>
          </w:tcPr>
          <w:p w14:paraId="0424DDD4" w14:textId="6D149383" w:rsidR="000026EB" w:rsidRPr="009B2BD3" w:rsidDel="009661CB" w:rsidRDefault="000026EB" w:rsidP="002774EA">
            <w:pPr>
              <w:rPr>
                <w:del w:id="10964" w:author="Fegie" w:date="2021-04-28T12:04:00Z"/>
                <w:rFonts w:ascii="標楷體" w:eastAsia="標楷體" w:hAnsi="標楷體"/>
              </w:rPr>
            </w:pPr>
            <w:del w:id="10965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10966" w:name="_Toc71199105"/>
              <w:bookmarkEnd w:id="10966"/>
            </w:del>
          </w:p>
          <w:p w14:paraId="155EB26F" w14:textId="761B4A6F" w:rsidR="000026EB" w:rsidRPr="009B2BD3" w:rsidDel="009661CB" w:rsidRDefault="000026EB" w:rsidP="002774EA">
            <w:pPr>
              <w:rPr>
                <w:del w:id="10967" w:author="Fegie" w:date="2021-04-28T12:04:00Z"/>
                <w:rFonts w:ascii="標楷體" w:eastAsia="標楷體" w:hAnsi="標楷體"/>
              </w:rPr>
            </w:pPr>
            <w:del w:id="10968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1: 新增</w:delText>
              </w:r>
              <w:bookmarkStart w:id="10969" w:name="_Toc71199106"/>
              <w:bookmarkEnd w:id="10969"/>
            </w:del>
          </w:p>
          <w:p w14:paraId="6CF00A70" w14:textId="10D20A2F" w:rsidR="000026EB" w:rsidRPr="009B2BD3" w:rsidDel="009661CB" w:rsidRDefault="000026EB" w:rsidP="002774EA">
            <w:pPr>
              <w:rPr>
                <w:del w:id="10970" w:author="Fegie" w:date="2021-04-28T12:04:00Z"/>
                <w:rFonts w:ascii="標楷體" w:eastAsia="標楷體" w:hAnsi="標楷體"/>
                <w:strike/>
                <w:color w:val="FF0000"/>
              </w:rPr>
            </w:pPr>
            <w:del w:id="10971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2</w:delText>
              </w:r>
              <w:r w:rsidRPr="009B2BD3" w:rsidDel="009661CB">
                <w:rPr>
                  <w:rFonts w:ascii="標楷體" w:eastAsia="標楷體" w:hAnsi="標楷體"/>
                </w:rPr>
                <w:delText>: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 xml:space="preserve"> 修改</w:delText>
              </w:r>
              <w:bookmarkStart w:id="10972" w:name="_Toc71199107"/>
              <w:bookmarkEnd w:id="10972"/>
            </w:del>
          </w:p>
        </w:tc>
        <w:bookmarkStart w:id="10973" w:name="_Toc71199108"/>
        <w:bookmarkEnd w:id="10973"/>
      </w:tr>
      <w:tr w:rsidR="000026EB" w:rsidRPr="009B2BD3" w:rsidDel="009661CB" w14:paraId="06162BCB" w14:textId="32909E71" w:rsidTr="000026EB">
        <w:trPr>
          <w:trHeight w:val="291"/>
          <w:jc w:val="center"/>
          <w:del w:id="10974" w:author="Fegie" w:date="2021-04-28T12:04:00Z"/>
        </w:trPr>
        <w:tc>
          <w:tcPr>
            <w:tcW w:w="564" w:type="dxa"/>
          </w:tcPr>
          <w:p w14:paraId="14207A4F" w14:textId="0AAF76DF" w:rsidR="000026EB" w:rsidRPr="009B2BD3" w:rsidDel="009661CB" w:rsidRDefault="000026EB" w:rsidP="002774EA">
            <w:pPr>
              <w:rPr>
                <w:del w:id="10975" w:author="Fegie" w:date="2021-04-28T12:04:00Z"/>
                <w:rFonts w:ascii="標楷體" w:eastAsia="標楷體" w:hAnsi="標楷體"/>
              </w:rPr>
            </w:pPr>
            <w:del w:id="10976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2</w:delText>
              </w:r>
              <w:bookmarkStart w:id="10977" w:name="_Toc71199109"/>
              <w:bookmarkEnd w:id="10977"/>
            </w:del>
          </w:p>
        </w:tc>
        <w:tc>
          <w:tcPr>
            <w:tcW w:w="2216" w:type="dxa"/>
          </w:tcPr>
          <w:p w14:paraId="3D00DF66" w14:textId="4C500984" w:rsidR="000026EB" w:rsidRPr="009B2BD3" w:rsidDel="009661CB" w:rsidRDefault="0017057F" w:rsidP="002774EA">
            <w:pPr>
              <w:rPr>
                <w:del w:id="10978" w:author="Fegie" w:date="2021-04-28T12:04:00Z"/>
                <w:rFonts w:ascii="標楷體" w:eastAsia="標楷體" w:hAnsi="標楷體"/>
              </w:rPr>
            </w:pPr>
            <w:del w:id="10979" w:author="Fegie" w:date="2021-04-28T12:04:00Z">
              <w:r w:rsidRPr="00344823" w:rsidDel="009661CB">
                <w:rPr>
                  <w:rFonts w:ascii="標楷體" w:eastAsia="標楷體" w:hAnsi="標楷體"/>
                  <w:color w:val="FF0000"/>
                </w:rPr>
                <w:delText>統</w:delText>
              </w:r>
              <w:r w:rsidRPr="00344823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一</w:delText>
              </w:r>
              <w:r w:rsidRPr="00344823" w:rsidDel="009661CB">
                <w:rPr>
                  <w:rFonts w:ascii="標楷體" w:eastAsia="標楷體" w:hAnsi="標楷體"/>
                  <w:color w:val="FF0000"/>
                </w:rPr>
                <w:delText>編</w:delText>
              </w:r>
              <w:r w:rsidRPr="00344823" w:rsidDel="009661CB">
                <w:rPr>
                  <w:rFonts w:ascii="標楷體" w:eastAsia="標楷體" w:hAnsi="標楷體" w:hint="eastAsia"/>
                  <w:color w:val="FF0000"/>
                  <w:lang w:eastAsia="zh-HK"/>
                </w:rPr>
                <w:delText>號</w:delText>
              </w:r>
              <w:bookmarkStart w:id="10980" w:name="_Toc71199110"/>
              <w:bookmarkEnd w:id="10980"/>
            </w:del>
          </w:p>
        </w:tc>
        <w:tc>
          <w:tcPr>
            <w:tcW w:w="1072" w:type="dxa"/>
          </w:tcPr>
          <w:p w14:paraId="65871675" w14:textId="0570968B" w:rsidR="000026EB" w:rsidRPr="009B2BD3" w:rsidDel="009661CB" w:rsidRDefault="000026EB" w:rsidP="002774EA">
            <w:pPr>
              <w:rPr>
                <w:del w:id="10981" w:author="Fegie" w:date="2021-04-28T12:04:00Z"/>
                <w:rFonts w:ascii="標楷體" w:eastAsia="標楷體" w:hAnsi="標楷體"/>
              </w:rPr>
            </w:pPr>
            <w:del w:id="10982" w:author="Fegie" w:date="2021-04-28T12:04:00Z">
              <w:r w:rsidDel="009661CB">
                <w:rPr>
                  <w:rFonts w:ascii="標楷體" w:eastAsia="標楷體" w:hAnsi="標楷體"/>
                </w:rPr>
                <w:delText>X(10)</w:delText>
              </w:r>
              <w:bookmarkStart w:id="10983" w:name="_Toc71199111"/>
              <w:bookmarkEnd w:id="10983"/>
            </w:del>
          </w:p>
        </w:tc>
        <w:tc>
          <w:tcPr>
            <w:tcW w:w="1096" w:type="dxa"/>
          </w:tcPr>
          <w:p w14:paraId="0A756E82" w14:textId="4B4C0EAA" w:rsidR="000026EB" w:rsidRPr="009B2BD3" w:rsidDel="009661CB" w:rsidRDefault="000026EB" w:rsidP="002774EA">
            <w:pPr>
              <w:rPr>
                <w:del w:id="10984" w:author="Fegie" w:date="2021-04-28T12:04:00Z"/>
                <w:rFonts w:ascii="標楷體" w:eastAsia="標楷體" w:hAnsi="標楷體"/>
              </w:rPr>
            </w:pPr>
            <w:bookmarkStart w:id="10985" w:name="_Toc71199112"/>
            <w:bookmarkEnd w:id="10985"/>
          </w:p>
        </w:tc>
        <w:tc>
          <w:tcPr>
            <w:tcW w:w="1174" w:type="dxa"/>
          </w:tcPr>
          <w:p w14:paraId="561D2932" w14:textId="3FDB6421" w:rsidR="000026EB" w:rsidRPr="009B2BD3" w:rsidDel="009661CB" w:rsidRDefault="000026EB" w:rsidP="002774EA">
            <w:pPr>
              <w:rPr>
                <w:del w:id="10986" w:author="Fegie" w:date="2021-04-28T12:04:00Z"/>
                <w:rFonts w:ascii="標楷體" w:eastAsia="標楷體" w:hAnsi="標楷體"/>
              </w:rPr>
            </w:pPr>
            <w:bookmarkStart w:id="10987" w:name="_Toc71199113"/>
            <w:bookmarkEnd w:id="10987"/>
          </w:p>
        </w:tc>
        <w:tc>
          <w:tcPr>
            <w:tcW w:w="675" w:type="dxa"/>
          </w:tcPr>
          <w:p w14:paraId="37C2574E" w14:textId="4A2338FC" w:rsidR="000026EB" w:rsidRPr="009B2BD3" w:rsidDel="009661CB" w:rsidRDefault="000026EB" w:rsidP="002774EA">
            <w:pPr>
              <w:rPr>
                <w:del w:id="10988" w:author="Fegie" w:date="2021-04-28T12:04:00Z"/>
                <w:rFonts w:ascii="標楷體" w:eastAsia="標楷體" w:hAnsi="標楷體"/>
              </w:rPr>
            </w:pPr>
            <w:del w:id="10989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0990" w:name="_Toc71199114"/>
              <w:bookmarkEnd w:id="10990"/>
            </w:del>
          </w:p>
        </w:tc>
        <w:tc>
          <w:tcPr>
            <w:tcW w:w="696" w:type="dxa"/>
          </w:tcPr>
          <w:p w14:paraId="359C13A5" w14:textId="444DF4C9" w:rsidR="000026EB" w:rsidRPr="009B2BD3" w:rsidDel="009661CB" w:rsidRDefault="000026EB" w:rsidP="002774EA">
            <w:pPr>
              <w:rPr>
                <w:del w:id="10991" w:author="Fegie" w:date="2021-04-28T12:04:00Z"/>
                <w:rFonts w:ascii="標楷體" w:eastAsia="標楷體" w:hAnsi="標楷體"/>
              </w:rPr>
            </w:pPr>
            <w:bookmarkStart w:id="10992" w:name="_Toc71199115"/>
            <w:bookmarkEnd w:id="10992"/>
          </w:p>
        </w:tc>
        <w:tc>
          <w:tcPr>
            <w:tcW w:w="3529" w:type="dxa"/>
          </w:tcPr>
          <w:p w14:paraId="3FAA5F48" w14:textId="5D9EDCFC" w:rsidR="000026EB" w:rsidRPr="009B2BD3" w:rsidDel="009661CB" w:rsidRDefault="000026EB" w:rsidP="002774EA">
            <w:pPr>
              <w:rPr>
                <w:del w:id="10993" w:author="Fegie" w:date="2021-04-28T12:04:00Z"/>
                <w:rFonts w:ascii="標楷體" w:eastAsia="標楷體" w:hAnsi="標楷體"/>
              </w:rPr>
            </w:pPr>
            <w:del w:id="10994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10995" w:name="_Toc71199116"/>
              <w:bookmarkEnd w:id="10995"/>
            </w:del>
          </w:p>
        </w:tc>
        <w:bookmarkStart w:id="10996" w:name="_Toc71199117"/>
        <w:bookmarkEnd w:id="10996"/>
      </w:tr>
      <w:tr w:rsidR="000026EB" w:rsidRPr="000026EB" w:rsidDel="009661CB" w14:paraId="09CA1958" w14:textId="0C92AE86" w:rsidTr="000026EB">
        <w:trPr>
          <w:trHeight w:val="291"/>
          <w:jc w:val="center"/>
          <w:del w:id="10997" w:author="Fegie" w:date="2021-04-28T12:04:00Z"/>
        </w:trPr>
        <w:tc>
          <w:tcPr>
            <w:tcW w:w="564" w:type="dxa"/>
          </w:tcPr>
          <w:p w14:paraId="1B9ACE09" w14:textId="39E5BDE2" w:rsidR="000026EB" w:rsidRPr="000026EB" w:rsidDel="009661CB" w:rsidRDefault="000026EB" w:rsidP="002774EA">
            <w:pPr>
              <w:rPr>
                <w:del w:id="10998" w:author="Fegie" w:date="2021-04-28T12:04:00Z"/>
                <w:rFonts w:ascii="標楷體" w:eastAsia="標楷體" w:hAnsi="標楷體"/>
              </w:rPr>
            </w:pPr>
            <w:del w:id="10999" w:author="Fegie" w:date="2021-04-28T12:04:00Z">
              <w:r w:rsidRPr="000026EB" w:rsidDel="009661CB">
                <w:rPr>
                  <w:rFonts w:ascii="標楷體" w:eastAsia="標楷體" w:hAnsi="標楷體" w:hint="eastAsia"/>
                </w:rPr>
                <w:delText>3</w:delText>
              </w:r>
              <w:bookmarkStart w:id="11000" w:name="_Toc71199118"/>
              <w:bookmarkEnd w:id="11000"/>
            </w:del>
          </w:p>
        </w:tc>
        <w:tc>
          <w:tcPr>
            <w:tcW w:w="2216" w:type="dxa"/>
          </w:tcPr>
          <w:p w14:paraId="1CDEE718" w14:textId="705F6ECB" w:rsidR="000026EB" w:rsidRPr="000026EB" w:rsidDel="009661CB" w:rsidRDefault="000026EB" w:rsidP="002774EA">
            <w:pPr>
              <w:rPr>
                <w:del w:id="11001" w:author="Fegie" w:date="2021-04-28T12:04:00Z"/>
                <w:rFonts w:ascii="標楷體" w:eastAsia="標楷體" w:hAnsi="標楷體"/>
              </w:rPr>
            </w:pPr>
            <w:del w:id="11002" w:author="Fegie" w:date="2021-04-28T12:04:00Z">
              <w:r w:rsidRPr="000026EB" w:rsidDel="009661CB">
                <w:rPr>
                  <w:rFonts w:ascii="標楷體" w:eastAsia="標楷體" w:hAnsi="標楷體" w:hint="eastAsia"/>
                </w:rPr>
                <w:delText>關聯戶</w:delText>
              </w:r>
              <w:r w:rsidRPr="000026EB" w:rsidDel="009661CB">
                <w:rPr>
                  <w:rFonts w:ascii="標楷體" w:eastAsia="標楷體" w:hAnsi="標楷體" w:hint="eastAsia"/>
                  <w:lang w:eastAsia="zh-HK"/>
                </w:rPr>
                <w:delText>種</w:delText>
              </w:r>
              <w:r w:rsidRPr="000026EB" w:rsidDel="009661CB">
                <w:rPr>
                  <w:rFonts w:ascii="標楷體" w:eastAsia="標楷體" w:hAnsi="標楷體" w:hint="eastAsia"/>
                </w:rPr>
                <w:delText>類</w:delText>
              </w:r>
              <w:bookmarkStart w:id="11003" w:name="_Toc71199119"/>
              <w:bookmarkEnd w:id="11003"/>
            </w:del>
          </w:p>
        </w:tc>
        <w:tc>
          <w:tcPr>
            <w:tcW w:w="1072" w:type="dxa"/>
          </w:tcPr>
          <w:p w14:paraId="2E54438F" w14:textId="2C52E095" w:rsidR="000026EB" w:rsidRPr="000026EB" w:rsidDel="009661CB" w:rsidRDefault="000026EB" w:rsidP="002774EA">
            <w:pPr>
              <w:rPr>
                <w:del w:id="11004" w:author="Fegie" w:date="2021-04-28T12:04:00Z"/>
                <w:rFonts w:ascii="標楷體" w:eastAsia="標楷體" w:hAnsi="標楷體"/>
              </w:rPr>
            </w:pPr>
            <w:del w:id="11005" w:author="Fegie" w:date="2021-04-28T12:04:00Z">
              <w:r w:rsidDel="009661CB">
                <w:rPr>
                  <w:rFonts w:ascii="標楷體" w:eastAsia="標楷體" w:hAnsi="標楷體"/>
                </w:rPr>
                <w:delText>99</w:delText>
              </w:r>
              <w:bookmarkStart w:id="11006" w:name="_Toc71199120"/>
              <w:bookmarkEnd w:id="11006"/>
            </w:del>
          </w:p>
        </w:tc>
        <w:tc>
          <w:tcPr>
            <w:tcW w:w="1096" w:type="dxa"/>
          </w:tcPr>
          <w:p w14:paraId="71B0957F" w14:textId="027E741F" w:rsidR="000026EB" w:rsidRPr="000026EB" w:rsidDel="009661CB" w:rsidRDefault="000026EB" w:rsidP="002774EA">
            <w:pPr>
              <w:rPr>
                <w:del w:id="11007" w:author="Fegie" w:date="2021-04-28T12:04:00Z"/>
                <w:rFonts w:ascii="標楷體" w:eastAsia="標楷體" w:hAnsi="標楷體"/>
              </w:rPr>
            </w:pPr>
            <w:bookmarkStart w:id="11008" w:name="_Toc71199121"/>
            <w:bookmarkEnd w:id="11008"/>
          </w:p>
        </w:tc>
        <w:tc>
          <w:tcPr>
            <w:tcW w:w="1174" w:type="dxa"/>
          </w:tcPr>
          <w:p w14:paraId="1E640D18" w14:textId="61256850" w:rsidR="000026EB" w:rsidRPr="000026EB" w:rsidDel="009661CB" w:rsidRDefault="000026EB" w:rsidP="002774EA">
            <w:pPr>
              <w:rPr>
                <w:del w:id="11009" w:author="Fegie" w:date="2021-04-28T12:04:00Z"/>
                <w:rFonts w:ascii="標楷體" w:eastAsia="標楷體" w:hAnsi="標楷體"/>
              </w:rPr>
            </w:pPr>
            <w:del w:id="11010" w:author="Fegie" w:date="2021-04-28T12:04:00Z">
              <w:r w:rsidRPr="000026EB" w:rsidDel="009661CB">
                <w:rPr>
                  <w:rFonts w:ascii="標楷體" w:eastAsia="標楷體" w:hAnsi="標楷體" w:hint="eastAsia"/>
                </w:rPr>
                <w:delText>下拉式選單</w:delText>
              </w:r>
              <w:bookmarkStart w:id="11011" w:name="_Toc71199122"/>
              <w:bookmarkEnd w:id="11011"/>
            </w:del>
          </w:p>
        </w:tc>
        <w:tc>
          <w:tcPr>
            <w:tcW w:w="675" w:type="dxa"/>
          </w:tcPr>
          <w:p w14:paraId="7F57112E" w14:textId="24753829" w:rsidR="000026EB" w:rsidRPr="000026EB" w:rsidDel="009661CB" w:rsidRDefault="000026EB" w:rsidP="002774EA">
            <w:pPr>
              <w:rPr>
                <w:del w:id="11012" w:author="Fegie" w:date="2021-04-28T12:04:00Z"/>
                <w:rFonts w:ascii="標楷體" w:eastAsia="標楷體" w:hAnsi="標楷體"/>
              </w:rPr>
            </w:pPr>
            <w:del w:id="11013" w:author="Fegie" w:date="2021-04-28T12:04:00Z">
              <w:r w:rsidRPr="000026EB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1014" w:name="_Toc71199123"/>
              <w:bookmarkEnd w:id="11014"/>
            </w:del>
          </w:p>
        </w:tc>
        <w:tc>
          <w:tcPr>
            <w:tcW w:w="696" w:type="dxa"/>
          </w:tcPr>
          <w:p w14:paraId="4A3B0C25" w14:textId="3FF85563" w:rsidR="000026EB" w:rsidRPr="000026EB" w:rsidDel="009661CB" w:rsidRDefault="000026EB" w:rsidP="002774EA">
            <w:pPr>
              <w:rPr>
                <w:del w:id="11015" w:author="Fegie" w:date="2021-04-28T12:04:00Z"/>
                <w:rFonts w:ascii="標楷體" w:eastAsia="標楷體" w:hAnsi="標楷體"/>
              </w:rPr>
            </w:pPr>
            <w:bookmarkStart w:id="11016" w:name="_Toc71199124"/>
            <w:bookmarkEnd w:id="11016"/>
          </w:p>
        </w:tc>
        <w:tc>
          <w:tcPr>
            <w:tcW w:w="3529" w:type="dxa"/>
          </w:tcPr>
          <w:p w14:paraId="564DB9C9" w14:textId="23299D8B" w:rsidR="000026EB" w:rsidRPr="000026EB" w:rsidDel="009661CB" w:rsidRDefault="000026EB" w:rsidP="002774EA">
            <w:pPr>
              <w:rPr>
                <w:del w:id="11017" w:author="Fegie" w:date="2021-04-28T12:04:00Z"/>
                <w:rFonts w:ascii="標楷體" w:eastAsia="標楷體" w:hAnsi="標楷體"/>
              </w:rPr>
            </w:pPr>
            <w:del w:id="11018" w:author="Fegie" w:date="2021-04-28T12:04:00Z">
              <w:r w:rsidRPr="000026EB" w:rsidDel="009661CB">
                <w:rPr>
                  <w:rFonts w:ascii="標楷體" w:eastAsia="標楷體" w:hAnsi="標楷體" w:hint="eastAsia"/>
                </w:rPr>
                <w:delText>i</w:delText>
              </w:r>
              <w:r w:rsidRPr="000026EB" w:rsidDel="009661CB">
                <w:rPr>
                  <w:rFonts w:ascii="標楷體" w:eastAsia="標楷體" w:hAnsi="標楷體"/>
                </w:rPr>
                <w:delText>.</w:delText>
              </w:r>
              <w:r w:rsidRPr="000026EB" w:rsidDel="009661CB">
                <w:rPr>
                  <w:rFonts w:ascii="標楷體" w:eastAsia="標楷體" w:hAnsi="標楷體" w:hint="eastAsia"/>
                </w:rPr>
                <w:delText>必須輸入</w:delText>
              </w:r>
              <w:bookmarkStart w:id="11019" w:name="_Toc71199125"/>
              <w:bookmarkEnd w:id="11019"/>
            </w:del>
          </w:p>
          <w:p w14:paraId="7EDD45C2" w14:textId="24B3460A" w:rsidR="000026EB" w:rsidRPr="000026EB" w:rsidDel="009661CB" w:rsidRDefault="000026EB" w:rsidP="002774EA">
            <w:pPr>
              <w:rPr>
                <w:del w:id="11020" w:author="Fegie" w:date="2021-04-28T12:04:00Z"/>
                <w:rFonts w:ascii="標楷體" w:eastAsia="標楷體" w:hAnsi="標楷體"/>
              </w:rPr>
            </w:pPr>
            <w:del w:id="11021" w:author="Fegie" w:date="2021-04-28T12:04:00Z">
              <w:r w:rsidRPr="000026EB" w:rsidDel="009661CB">
                <w:rPr>
                  <w:rFonts w:ascii="標楷體" w:eastAsia="標楷體" w:hAnsi="標楷體"/>
                </w:rPr>
                <w:delText>0</w:delText>
              </w:r>
              <w:r w:rsidRPr="000026EB" w:rsidDel="009661CB">
                <w:rPr>
                  <w:rFonts w:ascii="標楷體" w:eastAsia="標楷體" w:hAnsi="標楷體" w:hint="eastAsia"/>
                </w:rPr>
                <w:delText>1:</w:delText>
              </w:r>
              <w:r w:rsidRPr="000026EB" w:rsidDel="009661CB">
                <w:rPr>
                  <w:rFonts w:ascii="標楷體" w:eastAsia="標楷體" w:hAnsi="標楷體"/>
                </w:rPr>
                <w:delText xml:space="preserve"> </w:delText>
              </w:r>
              <w:r w:rsidRPr="000026EB" w:rsidDel="009661CB">
                <w:rPr>
                  <w:rFonts w:ascii="標楷體" w:eastAsia="標楷體" w:hAnsi="標楷體" w:hint="eastAsia"/>
                  <w:lang w:eastAsia="zh-HK"/>
                </w:rPr>
                <w:delText>關</w:delText>
              </w:r>
              <w:r w:rsidRPr="000026EB" w:rsidDel="009661CB">
                <w:rPr>
                  <w:rFonts w:ascii="標楷體" w:eastAsia="標楷體" w:hAnsi="標楷體" w:hint="eastAsia"/>
                </w:rPr>
                <w:delText>係</w:delText>
              </w:r>
              <w:r w:rsidRPr="000026EB" w:rsidDel="009661CB">
                <w:rPr>
                  <w:rFonts w:ascii="標楷體" w:eastAsia="標楷體" w:hAnsi="標楷體" w:hint="eastAsia"/>
                  <w:lang w:eastAsia="zh-HK"/>
                </w:rPr>
                <w:delText>企</w:delText>
              </w:r>
              <w:r w:rsidRPr="000026EB" w:rsidDel="009661CB">
                <w:rPr>
                  <w:rFonts w:ascii="標楷體" w:eastAsia="標楷體" w:hAnsi="標楷體" w:hint="eastAsia"/>
                </w:rPr>
                <w:delText>業</w:delText>
              </w:r>
              <w:bookmarkStart w:id="11022" w:name="_Toc71199126"/>
              <w:bookmarkEnd w:id="11022"/>
            </w:del>
          </w:p>
        </w:tc>
        <w:bookmarkStart w:id="11023" w:name="_Toc71199127"/>
        <w:bookmarkEnd w:id="11023"/>
      </w:tr>
      <w:tr w:rsidR="000026EB" w:rsidRPr="009B2BD3" w:rsidDel="009661CB" w14:paraId="2DEDE4CD" w14:textId="34BFFABB" w:rsidTr="000026EB">
        <w:trPr>
          <w:trHeight w:val="291"/>
          <w:jc w:val="center"/>
          <w:del w:id="11024" w:author="Fegie" w:date="2021-04-28T12:04:00Z"/>
        </w:trPr>
        <w:tc>
          <w:tcPr>
            <w:tcW w:w="564" w:type="dxa"/>
          </w:tcPr>
          <w:p w14:paraId="293AEDCE" w14:textId="5106C249" w:rsidR="000026EB" w:rsidRPr="009B2BD3" w:rsidDel="009661CB" w:rsidRDefault="000026EB" w:rsidP="002774EA">
            <w:pPr>
              <w:rPr>
                <w:del w:id="11025" w:author="Fegie" w:date="2021-04-28T12:04:00Z"/>
                <w:rFonts w:ascii="標楷體" w:eastAsia="標楷體" w:hAnsi="標楷體"/>
              </w:rPr>
            </w:pPr>
            <w:del w:id="11026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4</w:delText>
              </w:r>
              <w:bookmarkStart w:id="11027" w:name="_Toc71199128"/>
              <w:bookmarkEnd w:id="11027"/>
            </w:del>
          </w:p>
        </w:tc>
        <w:tc>
          <w:tcPr>
            <w:tcW w:w="2216" w:type="dxa"/>
          </w:tcPr>
          <w:p w14:paraId="54C1D173" w14:textId="1C19DFA1" w:rsidR="000026EB" w:rsidRPr="009B2BD3" w:rsidDel="009661CB" w:rsidRDefault="000026EB" w:rsidP="002774EA">
            <w:pPr>
              <w:rPr>
                <w:del w:id="11028" w:author="Fegie" w:date="2021-04-28T12:04:00Z"/>
                <w:rFonts w:ascii="標楷體" w:eastAsia="標楷體" w:hAnsi="標楷體"/>
              </w:rPr>
            </w:pPr>
            <w:del w:id="11029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關聯戶編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號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 xml:space="preserve">    </w:delText>
              </w:r>
              <w:bookmarkStart w:id="11030" w:name="_Toc71199129"/>
              <w:bookmarkEnd w:id="11030"/>
            </w:del>
          </w:p>
        </w:tc>
        <w:tc>
          <w:tcPr>
            <w:tcW w:w="1072" w:type="dxa"/>
          </w:tcPr>
          <w:p w14:paraId="2A8D0BE9" w14:textId="7DE264D7" w:rsidR="000026EB" w:rsidRPr="009B2BD3" w:rsidDel="009661CB" w:rsidRDefault="000026EB" w:rsidP="002774EA">
            <w:pPr>
              <w:rPr>
                <w:del w:id="11031" w:author="Fegie" w:date="2021-04-28T12:04:00Z"/>
                <w:rFonts w:ascii="標楷體" w:eastAsia="標楷體" w:hAnsi="標楷體"/>
              </w:rPr>
            </w:pPr>
            <w:del w:id="11032" w:author="Fegie" w:date="2021-04-28T12:04:00Z">
              <w:r w:rsidDel="009661CB">
                <w:rPr>
                  <w:rFonts w:ascii="標楷體" w:eastAsia="標楷體" w:hAnsi="標楷體"/>
                </w:rPr>
                <w:delText>X(10)</w:delText>
              </w:r>
              <w:bookmarkStart w:id="11033" w:name="_Toc71199130"/>
              <w:bookmarkEnd w:id="11033"/>
            </w:del>
          </w:p>
        </w:tc>
        <w:tc>
          <w:tcPr>
            <w:tcW w:w="1096" w:type="dxa"/>
          </w:tcPr>
          <w:p w14:paraId="000EA90A" w14:textId="71439872" w:rsidR="000026EB" w:rsidRPr="009B2BD3" w:rsidDel="009661CB" w:rsidRDefault="000026EB" w:rsidP="002774EA">
            <w:pPr>
              <w:rPr>
                <w:del w:id="11034" w:author="Fegie" w:date="2021-04-28T12:04:00Z"/>
                <w:rFonts w:ascii="標楷體" w:eastAsia="標楷體" w:hAnsi="標楷體"/>
              </w:rPr>
            </w:pPr>
            <w:bookmarkStart w:id="11035" w:name="_Toc71199131"/>
            <w:bookmarkEnd w:id="11035"/>
          </w:p>
        </w:tc>
        <w:tc>
          <w:tcPr>
            <w:tcW w:w="1174" w:type="dxa"/>
          </w:tcPr>
          <w:p w14:paraId="4D778B5F" w14:textId="493C2F7F" w:rsidR="000026EB" w:rsidRPr="009B2BD3" w:rsidDel="009661CB" w:rsidRDefault="000026EB" w:rsidP="002774EA">
            <w:pPr>
              <w:rPr>
                <w:del w:id="11036" w:author="Fegie" w:date="2021-04-28T12:04:00Z"/>
                <w:rFonts w:ascii="標楷體" w:eastAsia="標楷體" w:hAnsi="標楷體"/>
              </w:rPr>
            </w:pPr>
            <w:bookmarkStart w:id="11037" w:name="_Toc71199132"/>
            <w:bookmarkEnd w:id="11037"/>
          </w:p>
        </w:tc>
        <w:tc>
          <w:tcPr>
            <w:tcW w:w="675" w:type="dxa"/>
          </w:tcPr>
          <w:p w14:paraId="7E2A91D4" w14:textId="2FCDBBC1" w:rsidR="000026EB" w:rsidRPr="009B2BD3" w:rsidDel="009661CB" w:rsidRDefault="000026EB" w:rsidP="002774EA">
            <w:pPr>
              <w:rPr>
                <w:del w:id="11038" w:author="Fegie" w:date="2021-04-28T12:04:00Z"/>
                <w:rFonts w:ascii="標楷體" w:eastAsia="標楷體" w:hAnsi="標楷體"/>
              </w:rPr>
            </w:pPr>
            <w:del w:id="11039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1040" w:name="_Toc71199133"/>
              <w:bookmarkEnd w:id="11040"/>
            </w:del>
          </w:p>
        </w:tc>
        <w:tc>
          <w:tcPr>
            <w:tcW w:w="696" w:type="dxa"/>
          </w:tcPr>
          <w:p w14:paraId="42296315" w14:textId="02A8A812" w:rsidR="000026EB" w:rsidRPr="009B2BD3" w:rsidDel="009661CB" w:rsidRDefault="000026EB" w:rsidP="002774EA">
            <w:pPr>
              <w:rPr>
                <w:del w:id="11041" w:author="Fegie" w:date="2021-04-28T12:04:00Z"/>
                <w:rFonts w:ascii="標楷體" w:eastAsia="標楷體" w:hAnsi="標楷體"/>
              </w:rPr>
            </w:pPr>
            <w:bookmarkStart w:id="11042" w:name="_Toc71199134"/>
            <w:bookmarkEnd w:id="11042"/>
          </w:p>
        </w:tc>
        <w:tc>
          <w:tcPr>
            <w:tcW w:w="3529" w:type="dxa"/>
          </w:tcPr>
          <w:p w14:paraId="48CAFA37" w14:textId="0EAD987F" w:rsidR="000026EB" w:rsidRPr="009B2BD3" w:rsidDel="009661CB" w:rsidRDefault="000026EB" w:rsidP="002774EA">
            <w:pPr>
              <w:rPr>
                <w:del w:id="11043" w:author="Fegie" w:date="2021-04-28T12:04:00Z"/>
                <w:rFonts w:ascii="標楷體" w:eastAsia="標楷體" w:hAnsi="標楷體"/>
              </w:rPr>
            </w:pPr>
            <w:del w:id="11044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11045" w:name="_Toc71199135"/>
              <w:bookmarkEnd w:id="11045"/>
            </w:del>
          </w:p>
        </w:tc>
        <w:bookmarkStart w:id="11046" w:name="_Toc71199136"/>
        <w:bookmarkEnd w:id="11046"/>
      </w:tr>
      <w:tr w:rsidR="000026EB" w:rsidRPr="009B2BD3" w:rsidDel="009661CB" w14:paraId="154EB93F" w14:textId="5A2AD5B0" w:rsidTr="000026EB">
        <w:trPr>
          <w:trHeight w:val="291"/>
          <w:jc w:val="center"/>
          <w:del w:id="11047" w:author="Fegie" w:date="2021-04-28T12:04:00Z"/>
        </w:trPr>
        <w:tc>
          <w:tcPr>
            <w:tcW w:w="564" w:type="dxa"/>
          </w:tcPr>
          <w:p w14:paraId="1A6F57A1" w14:textId="36AA07C2" w:rsidR="000026EB" w:rsidRPr="009B2BD3" w:rsidDel="009661CB" w:rsidRDefault="000026EB" w:rsidP="004B02EB">
            <w:pPr>
              <w:rPr>
                <w:del w:id="11048" w:author="Fegie" w:date="2021-04-28T12:04:00Z"/>
                <w:rFonts w:ascii="標楷體" w:eastAsia="標楷體" w:hAnsi="標楷體"/>
              </w:rPr>
            </w:pPr>
            <w:del w:id="11049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5</w:delText>
              </w:r>
              <w:bookmarkStart w:id="11050" w:name="_Toc71199137"/>
              <w:bookmarkEnd w:id="11050"/>
            </w:del>
          </w:p>
        </w:tc>
        <w:tc>
          <w:tcPr>
            <w:tcW w:w="2216" w:type="dxa"/>
          </w:tcPr>
          <w:p w14:paraId="3C817615" w14:textId="21C5B141" w:rsidR="000026EB" w:rsidRPr="009B2BD3" w:rsidDel="009661CB" w:rsidRDefault="000026EB" w:rsidP="004B02EB">
            <w:pPr>
              <w:rPr>
                <w:del w:id="11051" w:author="Fegie" w:date="2021-04-28T12:04:00Z"/>
                <w:rFonts w:ascii="標楷體" w:eastAsia="標楷體" w:hAnsi="標楷體"/>
              </w:rPr>
            </w:pPr>
            <w:del w:id="11052" w:author="Fegie" w:date="2021-04-28T12:04:00Z"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啟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用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記號</w:delText>
              </w:r>
              <w:bookmarkStart w:id="11053" w:name="_Toc71199138"/>
              <w:bookmarkEnd w:id="11053"/>
            </w:del>
          </w:p>
        </w:tc>
        <w:tc>
          <w:tcPr>
            <w:tcW w:w="1072" w:type="dxa"/>
          </w:tcPr>
          <w:p w14:paraId="4D9BDF1E" w14:textId="598D6180" w:rsidR="000026EB" w:rsidRPr="009B2BD3" w:rsidDel="009661CB" w:rsidRDefault="00E8798B" w:rsidP="004B02EB">
            <w:pPr>
              <w:rPr>
                <w:del w:id="11054" w:author="Fegie" w:date="2021-04-28T12:04:00Z"/>
                <w:rFonts w:ascii="標楷體" w:eastAsia="標楷體" w:hAnsi="標楷體"/>
              </w:rPr>
            </w:pPr>
            <w:ins w:id="11055" w:author="88692" w:date="2020-06-17T10:10:00Z">
              <w:del w:id="11056" w:author="Fegie" w:date="2021-04-28T12:04:00Z">
                <w:r w:rsidDel="009661CB">
                  <w:rPr>
                    <w:rFonts w:ascii="標楷體" w:eastAsia="標楷體" w:hAnsi="標楷體"/>
                  </w:rPr>
                  <w:delText>X</w:delText>
                </w:r>
              </w:del>
            </w:ins>
            <w:del w:id="11057" w:author="Fegie" w:date="2021-04-28T12:04:00Z">
              <w:r w:rsidR="000026EB" w:rsidDel="009661CB">
                <w:rPr>
                  <w:rFonts w:ascii="標楷體" w:eastAsia="標楷體" w:hAnsi="標楷體" w:hint="eastAsia"/>
                </w:rPr>
                <w:delText>9</w:delText>
              </w:r>
              <w:bookmarkStart w:id="11058" w:name="_Toc71199139"/>
              <w:bookmarkEnd w:id="11058"/>
            </w:del>
          </w:p>
        </w:tc>
        <w:tc>
          <w:tcPr>
            <w:tcW w:w="1096" w:type="dxa"/>
          </w:tcPr>
          <w:p w14:paraId="6FCB536B" w14:textId="4676CD2F" w:rsidR="000026EB" w:rsidRPr="009B2BD3" w:rsidDel="009661CB" w:rsidRDefault="000026EB" w:rsidP="004B02EB">
            <w:pPr>
              <w:rPr>
                <w:del w:id="11059" w:author="Fegie" w:date="2021-04-28T12:04:00Z"/>
                <w:rFonts w:ascii="標楷體" w:eastAsia="標楷體" w:hAnsi="標楷體"/>
              </w:rPr>
            </w:pPr>
            <w:del w:id="11060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0</w:delText>
              </w:r>
              <w:bookmarkStart w:id="11061" w:name="_Toc71199140"/>
              <w:bookmarkEnd w:id="11061"/>
            </w:del>
          </w:p>
        </w:tc>
        <w:tc>
          <w:tcPr>
            <w:tcW w:w="1174" w:type="dxa"/>
          </w:tcPr>
          <w:p w14:paraId="664C21AF" w14:textId="56AA53F2" w:rsidR="000026EB" w:rsidRPr="009B2BD3" w:rsidDel="009661CB" w:rsidRDefault="000026EB" w:rsidP="004B02EB">
            <w:pPr>
              <w:rPr>
                <w:del w:id="11062" w:author="Fegie" w:date="2021-04-28T12:04:00Z"/>
                <w:rFonts w:ascii="標楷體" w:eastAsia="標楷體" w:hAnsi="標楷體"/>
              </w:rPr>
            </w:pPr>
            <w:bookmarkStart w:id="11063" w:name="_Toc71199141"/>
            <w:bookmarkEnd w:id="11063"/>
          </w:p>
        </w:tc>
        <w:tc>
          <w:tcPr>
            <w:tcW w:w="675" w:type="dxa"/>
          </w:tcPr>
          <w:p w14:paraId="11B5337C" w14:textId="01EF0825" w:rsidR="000026EB" w:rsidRPr="009B2BD3" w:rsidDel="009661CB" w:rsidRDefault="000026EB" w:rsidP="004B02EB">
            <w:pPr>
              <w:rPr>
                <w:del w:id="11064" w:author="Fegie" w:date="2021-04-28T12:04:00Z"/>
                <w:rFonts w:ascii="標楷體" w:eastAsia="標楷體" w:hAnsi="標楷體"/>
              </w:rPr>
            </w:pPr>
            <w:del w:id="11065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V</w:delText>
              </w:r>
              <w:bookmarkStart w:id="11066" w:name="_Toc71199142"/>
              <w:bookmarkEnd w:id="11066"/>
            </w:del>
          </w:p>
        </w:tc>
        <w:tc>
          <w:tcPr>
            <w:tcW w:w="696" w:type="dxa"/>
          </w:tcPr>
          <w:p w14:paraId="6F84C7A7" w14:textId="4A183634" w:rsidR="000026EB" w:rsidRPr="009B2BD3" w:rsidDel="009661CB" w:rsidRDefault="000026EB" w:rsidP="004B02EB">
            <w:pPr>
              <w:rPr>
                <w:del w:id="11067" w:author="Fegie" w:date="2021-04-28T12:04:00Z"/>
                <w:rFonts w:ascii="標楷體" w:eastAsia="標楷體" w:hAnsi="標楷體"/>
              </w:rPr>
            </w:pPr>
            <w:bookmarkStart w:id="11068" w:name="_Toc71199143"/>
            <w:bookmarkEnd w:id="11068"/>
          </w:p>
        </w:tc>
        <w:tc>
          <w:tcPr>
            <w:tcW w:w="3529" w:type="dxa"/>
          </w:tcPr>
          <w:p w14:paraId="53EC46EE" w14:textId="6300F7D9" w:rsidR="000026EB" w:rsidRPr="009B2BD3" w:rsidDel="009661CB" w:rsidRDefault="000026EB" w:rsidP="004B02EB">
            <w:pPr>
              <w:rPr>
                <w:del w:id="11069" w:author="Fegie" w:date="2021-04-28T12:04:00Z"/>
                <w:rFonts w:ascii="標楷體" w:eastAsia="標楷體" w:hAnsi="標楷體"/>
              </w:rPr>
            </w:pPr>
            <w:del w:id="11070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i.必須輸入</w:delText>
              </w:r>
              <w:bookmarkStart w:id="11071" w:name="_Toc71199144"/>
              <w:bookmarkEnd w:id="11071"/>
            </w:del>
          </w:p>
          <w:p w14:paraId="2A69FCA4" w14:textId="3A56D369" w:rsidR="000026EB" w:rsidRPr="009B2BD3" w:rsidDel="009661CB" w:rsidRDefault="00E8798B" w:rsidP="004B02EB">
            <w:pPr>
              <w:rPr>
                <w:del w:id="11072" w:author="Fegie" w:date="2021-04-28T12:04:00Z"/>
                <w:rFonts w:ascii="標楷體" w:eastAsia="標楷體" w:hAnsi="標楷體"/>
              </w:rPr>
            </w:pPr>
            <w:ins w:id="11073" w:author="88692" w:date="2020-06-17T10:06:00Z">
              <w:del w:id="11074" w:author="Fegie" w:date="2021-04-28T12:04:00Z">
                <w:r w:rsidDel="009661CB">
                  <w:rPr>
                    <w:rFonts w:ascii="標楷體" w:eastAsia="標楷體" w:hAnsi="標楷體" w:hint="eastAsia"/>
                  </w:rPr>
                  <w:delText>Y</w:delText>
                </w:r>
              </w:del>
            </w:ins>
            <w:del w:id="11075" w:author="Fegie" w:date="2021-04-28T12:04:00Z">
              <w:r w:rsidR="000026EB" w:rsidRPr="009B2BD3" w:rsidDel="009661CB">
                <w:rPr>
                  <w:rFonts w:ascii="標楷體" w:eastAsia="標楷體" w:hAnsi="標楷體" w:hint="eastAsia"/>
                </w:rPr>
                <w:delText>0:</w:delText>
              </w:r>
              <w:r w:rsidR="000026EB" w:rsidRPr="009B2BD3" w:rsidDel="009661CB">
                <w:rPr>
                  <w:rFonts w:ascii="標楷體" w:eastAsia="標楷體" w:hAnsi="標楷體"/>
                </w:rPr>
                <w:delText xml:space="preserve"> </w:delText>
              </w:r>
              <w:r w:rsidR="000026EB" w:rsidRPr="009B2BD3" w:rsidDel="009661CB">
                <w:rPr>
                  <w:rFonts w:ascii="標楷體" w:eastAsia="標楷體" w:hAnsi="標楷體" w:hint="eastAsia"/>
                  <w:lang w:eastAsia="zh-HK"/>
                </w:rPr>
                <w:delText>啟</w:delText>
              </w:r>
              <w:r w:rsidR="000026EB" w:rsidRPr="009B2BD3" w:rsidDel="009661CB">
                <w:rPr>
                  <w:rFonts w:ascii="標楷體" w:eastAsia="標楷體" w:hAnsi="標楷體" w:hint="eastAsia"/>
                </w:rPr>
                <w:delText>用</w:delText>
              </w:r>
              <w:bookmarkStart w:id="11076" w:name="_Toc71199145"/>
              <w:bookmarkEnd w:id="11076"/>
            </w:del>
          </w:p>
          <w:p w14:paraId="3F0DF3CC" w14:textId="7FD2EF14" w:rsidR="000026EB" w:rsidRPr="009B2BD3" w:rsidDel="009661CB" w:rsidRDefault="00E8798B" w:rsidP="004B02EB">
            <w:pPr>
              <w:rPr>
                <w:del w:id="11077" w:author="Fegie" w:date="2021-04-28T12:04:00Z"/>
                <w:rFonts w:ascii="標楷體" w:eastAsia="標楷體" w:hAnsi="標楷體"/>
              </w:rPr>
            </w:pPr>
            <w:ins w:id="11078" w:author="88692" w:date="2020-06-17T10:06:00Z">
              <w:del w:id="11079" w:author="Fegie" w:date="2021-04-28T12:04:00Z">
                <w:r w:rsidDel="009661CB">
                  <w:rPr>
                    <w:rFonts w:ascii="標楷體" w:eastAsia="標楷體" w:hAnsi="標楷體"/>
                  </w:rPr>
                  <w:delText>N</w:delText>
                </w:r>
              </w:del>
            </w:ins>
            <w:del w:id="11080" w:author="Fegie" w:date="2021-04-28T12:04:00Z">
              <w:r w:rsidR="000026EB" w:rsidRPr="009B2BD3" w:rsidDel="009661CB">
                <w:rPr>
                  <w:rFonts w:ascii="標楷體" w:eastAsia="標楷體" w:hAnsi="標楷體" w:hint="eastAsia"/>
                </w:rPr>
                <w:delText>1:</w:delText>
              </w:r>
            </w:del>
            <w:ins w:id="11081" w:author="88692" w:date="2020-06-17T10:06:00Z">
              <w:del w:id="11082" w:author="Fegie" w:date="2021-04-28T12:04:00Z">
                <w:r w:rsidDel="009661CB">
                  <w:rPr>
                    <w:rFonts w:ascii="標楷體" w:eastAsia="標楷體" w:hAnsi="標楷體"/>
                  </w:rPr>
                  <w:delText xml:space="preserve"> </w:delText>
                </w:r>
              </w:del>
            </w:ins>
            <w:del w:id="11083" w:author="Fegie" w:date="2021-04-28T12:04:00Z">
              <w:r w:rsidR="000026EB" w:rsidRPr="009B2BD3" w:rsidDel="009661CB">
                <w:rPr>
                  <w:rFonts w:ascii="標楷體" w:eastAsia="標楷體" w:hAnsi="標楷體" w:hint="eastAsia"/>
                </w:rPr>
                <w:delText xml:space="preserve"> </w:delText>
              </w:r>
            </w:del>
            <w:ins w:id="11084" w:author="88692" w:date="2020-06-17T10:43:00Z">
              <w:del w:id="11085" w:author="Fegie" w:date="2021-04-28T12:04:00Z">
                <w:r w:rsidR="0015734C" w:rsidDel="009661CB">
                  <w:rPr>
                    <w:rFonts w:ascii="標楷體" w:eastAsia="標楷體" w:hAnsi="標楷體" w:hint="eastAsia"/>
                  </w:rPr>
                  <w:delText>停</w:delText>
                </w:r>
              </w:del>
            </w:ins>
            <w:del w:id="11086" w:author="Fegie" w:date="2021-04-28T12:04:00Z">
              <w:r w:rsidR="000026EB" w:rsidRPr="009B2BD3" w:rsidDel="009661CB">
                <w:rPr>
                  <w:rFonts w:ascii="標楷體" w:eastAsia="標楷體" w:hAnsi="標楷體" w:hint="eastAsia"/>
                  <w:lang w:eastAsia="zh-HK"/>
                </w:rPr>
                <w:delText>停</w:delText>
              </w:r>
              <w:r w:rsidR="000026EB" w:rsidRPr="009B2BD3" w:rsidDel="009661CB">
                <w:rPr>
                  <w:rFonts w:ascii="標楷體" w:eastAsia="標楷體" w:hAnsi="標楷體" w:hint="eastAsia"/>
                </w:rPr>
                <w:delText>用</w:delText>
              </w:r>
              <w:bookmarkStart w:id="11087" w:name="_Toc71199146"/>
              <w:bookmarkEnd w:id="11087"/>
            </w:del>
          </w:p>
        </w:tc>
        <w:bookmarkStart w:id="11088" w:name="_Toc71199147"/>
        <w:bookmarkEnd w:id="11088"/>
      </w:tr>
      <w:tr w:rsidR="000026EB" w:rsidRPr="009B2BD3" w:rsidDel="009661CB" w14:paraId="0A7B1F90" w14:textId="127D581E" w:rsidTr="000026EB">
        <w:trPr>
          <w:trHeight w:val="291"/>
          <w:jc w:val="center"/>
          <w:del w:id="11089" w:author="Fegie" w:date="2021-04-28T12:04:00Z"/>
        </w:trPr>
        <w:tc>
          <w:tcPr>
            <w:tcW w:w="564" w:type="dxa"/>
          </w:tcPr>
          <w:p w14:paraId="08255B17" w14:textId="2437EE22" w:rsidR="000026EB" w:rsidRPr="009B2BD3" w:rsidDel="009661CB" w:rsidRDefault="000026EB" w:rsidP="004B02EB">
            <w:pPr>
              <w:rPr>
                <w:del w:id="11090" w:author="Fegie" w:date="2021-04-28T12:04:00Z"/>
                <w:rFonts w:ascii="標楷體" w:eastAsia="標楷體" w:hAnsi="標楷體"/>
              </w:rPr>
            </w:pPr>
            <w:del w:id="11091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6</w:delText>
              </w:r>
              <w:bookmarkStart w:id="11092" w:name="_Toc71199148"/>
              <w:bookmarkEnd w:id="11092"/>
            </w:del>
          </w:p>
        </w:tc>
        <w:tc>
          <w:tcPr>
            <w:tcW w:w="2216" w:type="dxa"/>
          </w:tcPr>
          <w:p w14:paraId="1C24337C" w14:textId="058FD9D1" w:rsidR="000026EB" w:rsidRPr="009B2BD3" w:rsidDel="009661CB" w:rsidRDefault="000026EB" w:rsidP="004B02EB">
            <w:pPr>
              <w:rPr>
                <w:del w:id="11093" w:author="Fegie" w:date="2021-04-28T12:04:00Z"/>
                <w:rFonts w:ascii="標楷體" w:eastAsia="標楷體" w:hAnsi="標楷體"/>
              </w:rPr>
            </w:pPr>
            <w:del w:id="11094" w:author="Fegie" w:date="2021-04-28T12:04:00Z"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停用原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因</w:delText>
              </w:r>
              <w:bookmarkStart w:id="11095" w:name="_Toc71199149"/>
              <w:bookmarkEnd w:id="11095"/>
            </w:del>
          </w:p>
        </w:tc>
        <w:tc>
          <w:tcPr>
            <w:tcW w:w="1072" w:type="dxa"/>
          </w:tcPr>
          <w:p w14:paraId="33D7E361" w14:textId="7C320540" w:rsidR="000026EB" w:rsidRPr="009B2BD3" w:rsidDel="009661CB" w:rsidRDefault="000026EB" w:rsidP="004B02EB">
            <w:pPr>
              <w:rPr>
                <w:del w:id="11096" w:author="Fegie" w:date="2021-04-28T12:04:00Z"/>
                <w:rFonts w:ascii="標楷體" w:eastAsia="標楷體" w:hAnsi="標楷體"/>
              </w:rPr>
            </w:pPr>
            <w:del w:id="11097" w:author="Fegie" w:date="2021-04-28T12:04:00Z">
              <w:r w:rsidDel="009661CB">
                <w:rPr>
                  <w:rFonts w:ascii="標楷體" w:eastAsia="標楷體" w:hAnsi="標楷體"/>
                </w:rPr>
                <w:delText>X(40)</w:delText>
              </w:r>
              <w:bookmarkStart w:id="11098" w:name="_Toc71199150"/>
              <w:bookmarkEnd w:id="11098"/>
            </w:del>
          </w:p>
        </w:tc>
        <w:tc>
          <w:tcPr>
            <w:tcW w:w="1096" w:type="dxa"/>
          </w:tcPr>
          <w:p w14:paraId="7C3AD714" w14:textId="2600551F" w:rsidR="000026EB" w:rsidRPr="009B2BD3" w:rsidDel="009661CB" w:rsidRDefault="000026EB" w:rsidP="004B02EB">
            <w:pPr>
              <w:rPr>
                <w:del w:id="11099" w:author="Fegie" w:date="2021-04-28T12:04:00Z"/>
                <w:rFonts w:ascii="標楷體" w:eastAsia="標楷體" w:hAnsi="標楷體"/>
              </w:rPr>
            </w:pPr>
            <w:bookmarkStart w:id="11100" w:name="_Toc71199151"/>
            <w:bookmarkEnd w:id="11100"/>
          </w:p>
        </w:tc>
        <w:tc>
          <w:tcPr>
            <w:tcW w:w="1174" w:type="dxa"/>
          </w:tcPr>
          <w:p w14:paraId="785A081B" w14:textId="75CE5D40" w:rsidR="000026EB" w:rsidRPr="009B2BD3" w:rsidDel="009661CB" w:rsidRDefault="000026EB" w:rsidP="004B02EB">
            <w:pPr>
              <w:rPr>
                <w:del w:id="11101" w:author="Fegie" w:date="2021-04-28T12:04:00Z"/>
                <w:rFonts w:ascii="標楷體" w:eastAsia="標楷體" w:hAnsi="標楷體"/>
              </w:rPr>
            </w:pPr>
            <w:bookmarkStart w:id="11102" w:name="_Toc71199152"/>
            <w:bookmarkEnd w:id="11102"/>
          </w:p>
        </w:tc>
        <w:tc>
          <w:tcPr>
            <w:tcW w:w="675" w:type="dxa"/>
          </w:tcPr>
          <w:p w14:paraId="30F5FF1A" w14:textId="08DC5C09" w:rsidR="000026EB" w:rsidRPr="009B2BD3" w:rsidDel="009661CB" w:rsidRDefault="000026EB" w:rsidP="004B02EB">
            <w:pPr>
              <w:rPr>
                <w:del w:id="11103" w:author="Fegie" w:date="2021-04-28T12:04:00Z"/>
                <w:rFonts w:ascii="標楷體" w:eastAsia="標楷體" w:hAnsi="標楷體"/>
              </w:rPr>
            </w:pPr>
            <w:bookmarkStart w:id="11104" w:name="_Toc71199153"/>
            <w:bookmarkEnd w:id="11104"/>
          </w:p>
        </w:tc>
        <w:tc>
          <w:tcPr>
            <w:tcW w:w="696" w:type="dxa"/>
          </w:tcPr>
          <w:p w14:paraId="684855B2" w14:textId="08C37B72" w:rsidR="000026EB" w:rsidRPr="009B2BD3" w:rsidDel="009661CB" w:rsidRDefault="000026EB" w:rsidP="004B02EB">
            <w:pPr>
              <w:rPr>
                <w:del w:id="11105" w:author="Fegie" w:date="2021-04-28T12:04:00Z"/>
                <w:rFonts w:ascii="標楷體" w:eastAsia="標楷體" w:hAnsi="標楷體"/>
              </w:rPr>
            </w:pPr>
            <w:bookmarkStart w:id="11106" w:name="_Toc71199154"/>
            <w:bookmarkEnd w:id="11106"/>
          </w:p>
        </w:tc>
        <w:tc>
          <w:tcPr>
            <w:tcW w:w="3529" w:type="dxa"/>
          </w:tcPr>
          <w:p w14:paraId="3A0C71EB" w14:textId="598D081E" w:rsidR="000026EB" w:rsidRPr="009B2BD3" w:rsidDel="009661CB" w:rsidRDefault="000026EB" w:rsidP="004B02EB">
            <w:pPr>
              <w:rPr>
                <w:del w:id="11107" w:author="Fegie" w:date="2021-04-28T12:04:00Z"/>
                <w:rFonts w:ascii="標楷體" w:eastAsia="標楷體" w:hAnsi="標楷體"/>
              </w:rPr>
            </w:pPr>
            <w:del w:id="11108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i.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啟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用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記號</w:delText>
              </w:r>
            </w:del>
            <w:ins w:id="11109" w:author="88692" w:date="2020-06-17T10:08:00Z">
              <w:del w:id="11110" w:author="Fegie" w:date="2021-04-28T12:04:00Z">
                <w:r w:rsidR="00E8798B" w:rsidDel="009661CB">
                  <w:rPr>
                    <w:rFonts w:ascii="標楷體" w:eastAsia="標楷體" w:hAnsi="標楷體"/>
                  </w:rPr>
                  <w:delText>N</w:delText>
                </w:r>
              </w:del>
            </w:ins>
            <w:del w:id="11111" w:author="Fegie" w:date="2021-04-28T12:04:00Z">
              <w:r w:rsidRPr="009B2BD3" w:rsidDel="009661CB">
                <w:rPr>
                  <w:rFonts w:ascii="標楷體" w:eastAsia="標楷體" w:hAnsi="標楷體" w:hint="eastAsia"/>
                </w:rPr>
                <w:delText>1:</w:delText>
              </w:r>
            </w:del>
            <w:ins w:id="11112" w:author="88692" w:date="2020-06-17T10:43:00Z">
              <w:del w:id="11113" w:author="Fegie" w:date="2021-04-28T12:04:00Z">
                <w:r w:rsidR="0015734C" w:rsidDel="009661CB">
                  <w:rPr>
                    <w:rFonts w:ascii="標楷體" w:eastAsia="標楷體" w:hAnsi="標楷體" w:hint="eastAsia"/>
                  </w:rPr>
                  <w:delText>停</w:delText>
                </w:r>
              </w:del>
            </w:ins>
            <w:del w:id="11114" w:author="Fegie" w:date="2021-04-28T12:04:00Z"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停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用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時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必須輸入；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其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他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啟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用</w:delText>
              </w:r>
              <w:r w:rsidRPr="009B2BD3" w:rsidDel="009661CB">
                <w:rPr>
                  <w:rFonts w:ascii="標楷體" w:eastAsia="標楷體" w:hAnsi="標楷體" w:hint="eastAsia"/>
                  <w:lang w:eastAsia="zh-HK"/>
                </w:rPr>
                <w:delText>記號不</w:delText>
              </w:r>
              <w:r w:rsidRPr="009B2BD3" w:rsidDel="009661CB">
                <w:rPr>
                  <w:rFonts w:ascii="標楷體" w:eastAsia="標楷體" w:hAnsi="標楷體" w:hint="eastAsia"/>
                </w:rPr>
                <w:delText>輸入。</w:delText>
              </w:r>
              <w:bookmarkStart w:id="11115" w:name="_Toc71199155"/>
              <w:bookmarkEnd w:id="11115"/>
            </w:del>
          </w:p>
        </w:tc>
        <w:bookmarkStart w:id="11116" w:name="_Toc71199156"/>
        <w:bookmarkEnd w:id="11116"/>
      </w:tr>
    </w:tbl>
    <w:p w14:paraId="30768CF6" w14:textId="6DAA3BFB" w:rsidR="00E92487" w:rsidRPr="009B2BD3" w:rsidDel="009661CB" w:rsidRDefault="00E92487" w:rsidP="00E92487">
      <w:pPr>
        <w:rPr>
          <w:del w:id="11117" w:author="Fegie" w:date="2021-04-28T12:04:00Z"/>
          <w:rFonts w:ascii="標楷體" w:eastAsia="標楷體" w:hAnsi="標楷體"/>
        </w:rPr>
      </w:pPr>
      <w:bookmarkStart w:id="11118" w:name="_Toc71199157"/>
      <w:bookmarkEnd w:id="11118"/>
    </w:p>
    <w:p w14:paraId="4F0A954E" w14:textId="49FBE6A1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119" w:author="Fegie" w:date="2021-04-28T12:03:00Z"/>
          <w:rFonts w:hAnsi="標楷體"/>
        </w:rPr>
      </w:pPr>
      <w:del w:id="11120" w:author="Fegie" w:date="2021-04-28T12:04:00Z">
        <w:r w:rsidRPr="009B2BD3" w:rsidDel="009661CB">
          <w:rPr>
            <w:rFonts w:hAnsi="標楷體"/>
          </w:rPr>
          <w:br w:type="page"/>
        </w:r>
      </w:del>
      <w:del w:id="11121" w:author="Fegie" w:date="2021-04-28T12:03:00Z">
        <w:r w:rsidR="00464EA0" w:rsidRPr="009B2BD3" w:rsidDel="009661CB">
          <w:rPr>
            <w:rFonts w:hAnsi="標楷體" w:hint="eastAsia"/>
          </w:rPr>
          <w:delText>L1906</w:delText>
        </w:r>
        <w:r w:rsidRPr="009B2BD3" w:rsidDel="009661CB">
          <w:rPr>
            <w:rFonts w:hAnsi="標楷體"/>
          </w:rPr>
          <w:delText xml:space="preserve"> </w:delText>
        </w:r>
        <w:r w:rsidRPr="009B2BD3" w:rsidDel="009661CB">
          <w:rPr>
            <w:rFonts w:hAnsi="標楷體" w:hint="eastAsia"/>
          </w:rPr>
          <w:delText>關聯戶資料查詢</w:delText>
        </w:r>
      </w:del>
    </w:p>
    <w:p w14:paraId="640EA64E" w14:textId="1E2AA796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122" w:author="Fegie" w:date="2021-04-28T12:03:00Z"/>
          <w:rFonts w:hAnsi="標楷體"/>
        </w:rPr>
        <w:pPrChange w:id="11123" w:author="Fegie" w:date="2021-04-28T12:03:00Z">
          <w:pPr>
            <w:pStyle w:val="a"/>
          </w:pPr>
        </w:pPrChange>
      </w:pPr>
      <w:del w:id="11124" w:author="Fegie" w:date="2021-04-28T12:03:00Z">
        <w:r w:rsidRPr="009B2BD3" w:rsidDel="009661CB">
          <w:rPr>
            <w:rFonts w:hAnsi="標楷體"/>
          </w:rPr>
          <w:delText>功能說明</w:delText>
        </w:r>
        <w:bookmarkStart w:id="11125" w:name="_Toc71199158"/>
        <w:bookmarkEnd w:id="11125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E92487" w:rsidRPr="009B2BD3" w:rsidDel="009661CB" w14:paraId="3C767A74" w14:textId="067C1D0F" w:rsidTr="002774EA">
        <w:trPr>
          <w:trHeight w:val="277"/>
          <w:del w:id="1112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0ED76E" w14:textId="2C079929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27" w:author="Fegie" w:date="2021-04-28T12:03:00Z"/>
                <w:rFonts w:hAnsi="標楷體"/>
              </w:rPr>
              <w:pPrChange w:id="11128" w:author="Fegie" w:date="2021-04-28T12:03:00Z">
                <w:pPr/>
              </w:pPrChange>
            </w:pPr>
            <w:del w:id="11129" w:author="Fegie" w:date="2021-04-28T12:03:00Z">
              <w:r w:rsidRPr="009B2BD3" w:rsidDel="009661CB">
                <w:rPr>
                  <w:rFonts w:hAnsi="標楷體"/>
                </w:rPr>
                <w:delText xml:space="preserve">功能名稱 </w:delText>
              </w:r>
              <w:bookmarkStart w:id="11130" w:name="_Toc71199159"/>
              <w:bookmarkEnd w:id="1113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6B4950" w14:textId="179E25BF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31" w:author="Fegie" w:date="2021-04-28T12:03:00Z"/>
                <w:rFonts w:hAnsi="標楷體"/>
              </w:rPr>
              <w:pPrChange w:id="11132" w:author="Fegie" w:date="2021-04-28T12:03:00Z">
                <w:pPr/>
              </w:pPrChange>
            </w:pPr>
            <w:del w:id="11133" w:author="Fegie" w:date="2021-04-28T12:03:00Z">
              <w:r w:rsidRPr="009B2BD3" w:rsidDel="009661CB">
                <w:rPr>
                  <w:rFonts w:hAnsi="標楷體" w:hint="eastAsia"/>
                </w:rPr>
                <w:delText>關聯戶資料查詢</w:delText>
              </w:r>
              <w:bookmarkStart w:id="11134" w:name="_Toc71199160"/>
              <w:bookmarkEnd w:id="11134"/>
            </w:del>
          </w:p>
          <w:p w14:paraId="1BE85E4D" w14:textId="291ADC24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35" w:author="Fegie" w:date="2021-04-28T12:03:00Z"/>
                <w:rFonts w:hAnsi="標楷體"/>
              </w:rPr>
              <w:pPrChange w:id="11136" w:author="Fegie" w:date="2021-04-28T12:03:00Z">
                <w:pPr/>
              </w:pPrChange>
            </w:pPr>
            <w:bookmarkStart w:id="11137" w:name="_Toc71199161"/>
            <w:bookmarkEnd w:id="11137"/>
          </w:p>
        </w:tc>
        <w:bookmarkStart w:id="11138" w:name="_Toc71199162"/>
        <w:bookmarkEnd w:id="11138"/>
      </w:tr>
      <w:tr w:rsidR="00E92487" w:rsidRPr="009B2BD3" w:rsidDel="009661CB" w14:paraId="527C3318" w14:textId="719C4249" w:rsidTr="002774EA">
        <w:trPr>
          <w:trHeight w:val="277"/>
          <w:del w:id="1113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447CBF" w14:textId="0474389E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40" w:author="Fegie" w:date="2021-04-28T12:03:00Z"/>
                <w:rFonts w:hAnsi="標楷體"/>
              </w:rPr>
              <w:pPrChange w:id="11141" w:author="Fegie" w:date="2021-04-28T12:03:00Z">
                <w:pPr/>
              </w:pPrChange>
            </w:pPr>
            <w:del w:id="11142" w:author="Fegie" w:date="2021-04-28T12:03:00Z">
              <w:r w:rsidRPr="009B2BD3" w:rsidDel="009661CB">
                <w:rPr>
                  <w:rFonts w:hAnsi="標楷體"/>
                </w:rPr>
                <w:delText>進入條件</w:delText>
              </w:r>
              <w:bookmarkStart w:id="11143" w:name="_Toc71199163"/>
              <w:bookmarkEnd w:id="1114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728599" w14:textId="79ACB4AD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44" w:author="Fegie" w:date="2021-04-28T12:03:00Z"/>
                <w:rFonts w:hAnsi="標楷體"/>
              </w:rPr>
              <w:pPrChange w:id="11145" w:author="Fegie" w:date="2021-04-28T12:03:00Z">
                <w:pPr/>
              </w:pPrChange>
            </w:pPr>
            <w:bookmarkStart w:id="11146" w:name="_Toc71199164"/>
            <w:bookmarkEnd w:id="11146"/>
          </w:p>
        </w:tc>
        <w:bookmarkStart w:id="11147" w:name="_Toc71199165"/>
        <w:bookmarkEnd w:id="11147"/>
      </w:tr>
      <w:tr w:rsidR="00E92487" w:rsidRPr="009B2BD3" w:rsidDel="009661CB" w14:paraId="2CD19DE6" w14:textId="144B0C6A" w:rsidTr="002774EA">
        <w:trPr>
          <w:trHeight w:val="773"/>
          <w:del w:id="11148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C10ADF" w14:textId="6A19F48F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49" w:author="Fegie" w:date="2021-04-28T12:03:00Z"/>
                <w:rFonts w:hAnsi="標楷體"/>
              </w:rPr>
              <w:pPrChange w:id="11150" w:author="Fegie" w:date="2021-04-28T12:03:00Z">
                <w:pPr/>
              </w:pPrChange>
            </w:pPr>
            <w:del w:id="11151" w:author="Fegie" w:date="2021-04-28T12:03:00Z">
              <w:r w:rsidRPr="009B2BD3" w:rsidDel="009661CB">
                <w:rPr>
                  <w:rFonts w:hAnsi="標楷體"/>
                </w:rPr>
                <w:delText xml:space="preserve">基本流程 </w:delText>
              </w:r>
              <w:bookmarkStart w:id="11152" w:name="_Toc71199166"/>
              <w:bookmarkEnd w:id="1115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CAB6BF" w14:textId="00C803EB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53" w:author="Fegie" w:date="2021-04-28T12:03:00Z"/>
                <w:rFonts w:hAnsi="標楷體"/>
              </w:rPr>
              <w:pPrChange w:id="11154" w:author="Fegie" w:date="2021-04-28T12:03:00Z">
                <w:pPr/>
              </w:pPrChange>
            </w:pPr>
            <w:bookmarkStart w:id="11155" w:name="_Toc71199167"/>
            <w:bookmarkEnd w:id="11155"/>
          </w:p>
        </w:tc>
        <w:bookmarkStart w:id="11156" w:name="_Toc71199168"/>
        <w:bookmarkEnd w:id="11156"/>
      </w:tr>
      <w:tr w:rsidR="00E92487" w:rsidRPr="009B2BD3" w:rsidDel="009661CB" w14:paraId="35315E37" w14:textId="24BE3D38" w:rsidTr="002774EA">
        <w:trPr>
          <w:trHeight w:val="321"/>
          <w:del w:id="1115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A3493D" w14:textId="7FC59356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58" w:author="Fegie" w:date="2021-04-28T12:03:00Z"/>
                <w:rFonts w:hAnsi="標楷體"/>
              </w:rPr>
              <w:pPrChange w:id="11159" w:author="Fegie" w:date="2021-04-28T12:03:00Z">
                <w:pPr/>
              </w:pPrChange>
            </w:pPr>
            <w:del w:id="11160" w:author="Fegie" w:date="2021-04-28T12:03:00Z">
              <w:r w:rsidRPr="009B2BD3" w:rsidDel="009661CB">
                <w:rPr>
                  <w:rFonts w:hAnsi="標楷體"/>
                </w:rPr>
                <w:delText>選用流程</w:delText>
              </w:r>
              <w:bookmarkStart w:id="11161" w:name="_Toc71199169"/>
              <w:bookmarkEnd w:id="1116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3D63FB" w14:textId="59B23593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62" w:author="Fegie" w:date="2021-04-28T12:03:00Z"/>
                <w:rFonts w:hAnsi="標楷體"/>
              </w:rPr>
              <w:pPrChange w:id="11163" w:author="Fegie" w:date="2021-04-28T12:03:00Z">
                <w:pPr/>
              </w:pPrChange>
            </w:pPr>
            <w:bookmarkStart w:id="11164" w:name="_Toc71199170"/>
            <w:bookmarkEnd w:id="11164"/>
          </w:p>
        </w:tc>
        <w:bookmarkStart w:id="11165" w:name="_Toc71199171"/>
        <w:bookmarkEnd w:id="11165"/>
      </w:tr>
      <w:tr w:rsidR="00E92487" w:rsidRPr="009B2BD3" w:rsidDel="009661CB" w14:paraId="5C5D751D" w14:textId="28441228" w:rsidTr="002774EA">
        <w:trPr>
          <w:trHeight w:val="1311"/>
          <w:del w:id="1116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1F834A4" w14:textId="63AC1E31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67" w:author="Fegie" w:date="2021-04-28T12:03:00Z"/>
                <w:rFonts w:hAnsi="標楷體"/>
              </w:rPr>
              <w:pPrChange w:id="11168" w:author="Fegie" w:date="2021-04-28T12:03:00Z">
                <w:pPr/>
              </w:pPrChange>
            </w:pPr>
            <w:del w:id="11169" w:author="Fegie" w:date="2021-04-28T12:03:00Z">
              <w:r w:rsidRPr="009B2BD3" w:rsidDel="009661CB">
                <w:rPr>
                  <w:rFonts w:hAnsi="標楷體"/>
                </w:rPr>
                <w:delText>例外流程</w:delText>
              </w:r>
              <w:bookmarkStart w:id="11170" w:name="_Toc71199172"/>
              <w:bookmarkEnd w:id="1117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0852CD" w14:textId="5D0F1FCE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71" w:author="Fegie" w:date="2021-04-28T12:03:00Z"/>
                <w:rFonts w:hAnsi="標楷體"/>
              </w:rPr>
              <w:pPrChange w:id="11172" w:author="Fegie" w:date="2021-04-28T12:03:00Z">
                <w:pPr/>
              </w:pPrChange>
            </w:pPr>
            <w:bookmarkStart w:id="11173" w:name="_Toc71199173"/>
            <w:bookmarkEnd w:id="11173"/>
          </w:p>
        </w:tc>
        <w:bookmarkStart w:id="11174" w:name="_Toc71199174"/>
        <w:bookmarkEnd w:id="11174"/>
      </w:tr>
      <w:tr w:rsidR="00E92487" w:rsidRPr="009B2BD3" w:rsidDel="009661CB" w14:paraId="2DBA3C48" w14:textId="658B6818" w:rsidTr="002774EA">
        <w:trPr>
          <w:trHeight w:val="278"/>
          <w:del w:id="11175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62AFEE" w14:textId="25254AD0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76" w:author="Fegie" w:date="2021-04-28T12:03:00Z"/>
                <w:rFonts w:hAnsi="標楷體"/>
              </w:rPr>
              <w:pPrChange w:id="11177" w:author="Fegie" w:date="2021-04-28T12:03:00Z">
                <w:pPr/>
              </w:pPrChange>
            </w:pPr>
            <w:del w:id="11178" w:author="Fegie" w:date="2021-04-28T12:03:00Z">
              <w:r w:rsidRPr="009B2BD3" w:rsidDel="009661CB">
                <w:rPr>
                  <w:rFonts w:hAnsi="標楷體"/>
                </w:rPr>
                <w:delText xml:space="preserve">執行後狀況 </w:delText>
              </w:r>
              <w:bookmarkStart w:id="11179" w:name="_Toc71199175"/>
              <w:bookmarkEnd w:id="1117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04017F" w14:textId="22B3C4A3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80" w:author="Fegie" w:date="2021-04-28T12:03:00Z"/>
                <w:rFonts w:hAnsi="標楷體"/>
              </w:rPr>
              <w:pPrChange w:id="11181" w:author="Fegie" w:date="2021-04-28T12:03:00Z">
                <w:pPr/>
              </w:pPrChange>
            </w:pPr>
            <w:bookmarkStart w:id="11182" w:name="_Toc71199176"/>
            <w:bookmarkEnd w:id="11182"/>
          </w:p>
        </w:tc>
        <w:bookmarkStart w:id="11183" w:name="_Toc71199177"/>
        <w:bookmarkEnd w:id="11183"/>
      </w:tr>
      <w:tr w:rsidR="00E92487" w:rsidRPr="009B2BD3" w:rsidDel="009661CB" w14:paraId="65567F2E" w14:textId="51818EC5" w:rsidTr="002774EA">
        <w:trPr>
          <w:trHeight w:val="358"/>
          <w:del w:id="1118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CA75325" w14:textId="240CDA88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85" w:author="Fegie" w:date="2021-04-28T12:03:00Z"/>
                <w:rFonts w:hAnsi="標楷體"/>
              </w:rPr>
              <w:pPrChange w:id="11186" w:author="Fegie" w:date="2021-04-28T12:03:00Z">
                <w:pPr/>
              </w:pPrChange>
            </w:pPr>
            <w:del w:id="11187" w:author="Fegie" w:date="2021-04-28T12:03:00Z">
              <w:r w:rsidRPr="009B2BD3" w:rsidDel="009661CB">
                <w:rPr>
                  <w:rFonts w:hAnsi="標楷體"/>
                </w:rPr>
                <w:delText>特別需求</w:delText>
              </w:r>
              <w:bookmarkStart w:id="11188" w:name="_Toc71199178"/>
              <w:bookmarkEnd w:id="1118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A2DAD1A" w14:textId="1C284F94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89" w:author="Fegie" w:date="2021-04-28T12:03:00Z"/>
                <w:rFonts w:hAnsi="標楷體"/>
              </w:rPr>
              <w:pPrChange w:id="11190" w:author="Fegie" w:date="2021-04-28T12:03:00Z">
                <w:pPr/>
              </w:pPrChange>
            </w:pPr>
            <w:bookmarkStart w:id="11191" w:name="_Toc71199179"/>
            <w:bookmarkEnd w:id="11191"/>
          </w:p>
        </w:tc>
        <w:bookmarkStart w:id="11192" w:name="_Toc71199180"/>
        <w:bookmarkEnd w:id="11192"/>
      </w:tr>
      <w:tr w:rsidR="00E92487" w:rsidRPr="009B2BD3" w:rsidDel="009661CB" w14:paraId="1725491A" w14:textId="562AA63B" w:rsidTr="002774EA">
        <w:trPr>
          <w:trHeight w:val="278"/>
          <w:del w:id="11193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5A0584" w14:textId="4FDCB202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94" w:author="Fegie" w:date="2021-04-28T12:03:00Z"/>
                <w:rFonts w:hAnsi="標楷體"/>
              </w:rPr>
              <w:pPrChange w:id="11195" w:author="Fegie" w:date="2021-04-28T12:03:00Z">
                <w:pPr/>
              </w:pPrChange>
            </w:pPr>
            <w:del w:id="11196" w:author="Fegie" w:date="2021-04-28T12:03:00Z">
              <w:r w:rsidRPr="009B2BD3" w:rsidDel="009661CB">
                <w:rPr>
                  <w:rFonts w:hAnsi="標楷體"/>
                </w:rPr>
                <w:delText xml:space="preserve">參考 </w:delText>
              </w:r>
              <w:bookmarkStart w:id="11197" w:name="_Toc71199181"/>
              <w:bookmarkEnd w:id="1119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9271D2" w14:textId="60A5DD60" w:rsidR="00E92487" w:rsidRPr="009B2BD3" w:rsidDel="009661CB" w:rsidRDefault="00E92487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198" w:author="Fegie" w:date="2021-04-28T12:03:00Z"/>
                <w:rFonts w:hAnsi="標楷體"/>
              </w:rPr>
              <w:pPrChange w:id="11199" w:author="Fegie" w:date="2021-04-28T12:03:00Z">
                <w:pPr/>
              </w:pPrChange>
            </w:pPr>
            <w:bookmarkStart w:id="11200" w:name="_Toc71199182"/>
            <w:bookmarkEnd w:id="11200"/>
          </w:p>
        </w:tc>
        <w:bookmarkStart w:id="11201" w:name="_Toc71199183"/>
        <w:bookmarkEnd w:id="11201"/>
      </w:tr>
    </w:tbl>
    <w:p w14:paraId="0C722CAF" w14:textId="3D381706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202" w:author="Fegie" w:date="2021-04-28T12:03:00Z"/>
          <w:rFonts w:hAnsi="標楷體"/>
        </w:rPr>
        <w:pPrChange w:id="11203" w:author="Fegie" w:date="2021-04-28T12:03:00Z">
          <w:pPr/>
        </w:pPrChange>
      </w:pPr>
      <w:bookmarkStart w:id="11204" w:name="_Toc71199184"/>
      <w:bookmarkEnd w:id="11204"/>
    </w:p>
    <w:p w14:paraId="1328FEEF" w14:textId="2BD8291B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205" w:author="Fegie" w:date="2021-04-28T12:03:00Z"/>
          <w:rFonts w:hAnsi="標楷體"/>
        </w:rPr>
        <w:pPrChange w:id="11206" w:author="Fegie" w:date="2021-04-28T12:03:00Z">
          <w:pPr/>
        </w:pPrChange>
      </w:pPr>
      <w:bookmarkStart w:id="11207" w:name="_Toc71199185"/>
      <w:bookmarkEnd w:id="11207"/>
    </w:p>
    <w:p w14:paraId="26C8C3A2" w14:textId="1EADC82D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208" w:author="Fegie" w:date="2021-04-28T12:03:00Z"/>
          <w:rFonts w:hAnsi="標楷體"/>
        </w:rPr>
        <w:pPrChange w:id="11209" w:author="Fegie" w:date="2021-04-28T12:03:00Z">
          <w:pPr/>
        </w:pPrChange>
      </w:pPr>
      <w:bookmarkStart w:id="11210" w:name="_Toc71199186"/>
      <w:bookmarkEnd w:id="11210"/>
    </w:p>
    <w:p w14:paraId="7F05E927" w14:textId="0BE5383F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211" w:author="Fegie" w:date="2021-04-28T12:03:00Z"/>
          <w:rFonts w:hAnsi="標楷體"/>
        </w:rPr>
        <w:pPrChange w:id="11212" w:author="Fegie" w:date="2021-04-28T12:03:00Z">
          <w:pPr/>
        </w:pPrChange>
      </w:pPr>
      <w:bookmarkStart w:id="11213" w:name="_Toc71199187"/>
      <w:bookmarkEnd w:id="11213"/>
    </w:p>
    <w:p w14:paraId="20CE6C10" w14:textId="73AB90D1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214" w:author="Fegie" w:date="2021-04-28T12:03:00Z"/>
          <w:rFonts w:hAnsi="標楷體"/>
        </w:rPr>
        <w:pPrChange w:id="11215" w:author="Fegie" w:date="2021-04-28T12:03:00Z">
          <w:pPr/>
        </w:pPrChange>
      </w:pPr>
      <w:bookmarkStart w:id="11216" w:name="_Toc71199188"/>
      <w:bookmarkEnd w:id="11216"/>
    </w:p>
    <w:p w14:paraId="2A14750F" w14:textId="17DF8A27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217" w:author="Fegie" w:date="2021-04-28T12:03:00Z"/>
          <w:rFonts w:hAnsi="標楷體"/>
        </w:rPr>
        <w:pPrChange w:id="11218" w:author="Fegie" w:date="2021-04-28T12:03:00Z">
          <w:pPr/>
        </w:pPrChange>
      </w:pPr>
      <w:bookmarkStart w:id="11219" w:name="_Toc71199189"/>
      <w:bookmarkEnd w:id="11219"/>
    </w:p>
    <w:p w14:paraId="6DDB92B8" w14:textId="75C3C71E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220" w:author="Fegie" w:date="2021-04-28T12:03:00Z"/>
          <w:rFonts w:hAnsi="標楷體"/>
        </w:rPr>
        <w:pPrChange w:id="11221" w:author="Fegie" w:date="2021-04-28T12:03:00Z">
          <w:pPr/>
        </w:pPrChange>
      </w:pPr>
      <w:bookmarkStart w:id="11222" w:name="_Toc71199190"/>
      <w:bookmarkEnd w:id="11222"/>
    </w:p>
    <w:p w14:paraId="1B98879E" w14:textId="004A5767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223" w:author="Fegie" w:date="2021-04-28T12:03:00Z"/>
          <w:rFonts w:hAnsi="標楷體"/>
        </w:rPr>
        <w:pPrChange w:id="11224" w:author="Fegie" w:date="2021-04-28T12:03:00Z">
          <w:pPr/>
        </w:pPrChange>
      </w:pPr>
      <w:del w:id="11225" w:author="Fegie" w:date="2021-04-28T12:03:00Z">
        <w:r w:rsidRPr="009B2BD3" w:rsidDel="009661CB">
          <w:rPr>
            <w:rFonts w:hAnsi="標楷體"/>
          </w:rPr>
          <w:br w:type="page"/>
        </w:r>
      </w:del>
    </w:p>
    <w:p w14:paraId="45978C18" w14:textId="1EDED7A2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226" w:author="Fegie" w:date="2021-04-28T12:03:00Z"/>
          <w:rFonts w:hAnsi="標楷體"/>
        </w:rPr>
        <w:pPrChange w:id="11227" w:author="Fegie" w:date="2021-04-28T12:03:00Z">
          <w:pPr>
            <w:pStyle w:val="a"/>
          </w:pPr>
        </w:pPrChange>
      </w:pPr>
      <w:del w:id="11228" w:author="Fegie" w:date="2021-04-28T12:03:00Z">
        <w:r w:rsidRPr="009B2BD3" w:rsidDel="009661CB">
          <w:rPr>
            <w:rFonts w:hAnsi="標楷體"/>
          </w:rPr>
          <w:delText>UI畫面</w:delText>
        </w:r>
        <w:bookmarkStart w:id="11229" w:name="_Toc71199191"/>
        <w:bookmarkEnd w:id="11229"/>
      </w:del>
    </w:p>
    <w:p w14:paraId="61E64A6F" w14:textId="05284E9B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230" w:author="Fegie" w:date="2021-04-28T12:03:00Z"/>
          <w:rFonts w:hAnsi="標楷體"/>
          <w:sz w:val="20"/>
        </w:rPr>
        <w:pPrChange w:id="11231" w:author="Fegie" w:date="2021-04-28T12:03:00Z">
          <w:pPr>
            <w:pStyle w:val="42"/>
            <w:spacing w:after="72"/>
            <w:ind w:left="1133"/>
          </w:pPr>
        </w:pPrChange>
      </w:pPr>
      <w:del w:id="11232" w:author="Fegie" w:date="2021-04-28T12:03:00Z">
        <w:r w:rsidRPr="009B2BD3" w:rsidDel="009661CB">
          <w:rPr>
            <w:rFonts w:hAnsi="標楷體" w:hint="eastAsia"/>
          </w:rPr>
          <w:delText>輸入畫面：</w:delText>
        </w:r>
        <w:r w:rsidR="006F2419" w:rsidRPr="009B2BD3" w:rsidDel="009661CB">
          <w:rPr>
            <w:rFonts w:hAnsi="標楷體" w:hint="eastAsia"/>
            <w:sz w:val="20"/>
          </w:rPr>
          <w:delText xml:space="preserve"> </w:delText>
        </w:r>
        <w:bookmarkStart w:id="11233" w:name="_Toc71199192"/>
        <w:bookmarkEnd w:id="11233"/>
      </w:del>
    </w:p>
    <w:p w14:paraId="5AC27CBC" w14:textId="3BAB1CA4" w:rsidR="00283F77" w:rsidRPr="009B2BD3" w:rsidDel="009661CB" w:rsidRDefault="007E3AAD">
      <w:pPr>
        <w:pStyle w:val="3"/>
        <w:numPr>
          <w:ilvl w:val="5"/>
          <w:numId w:val="6"/>
        </w:numPr>
        <w:ind w:left="1701" w:hanging="1134"/>
        <w:rPr>
          <w:del w:id="11234" w:author="Fegie" w:date="2021-04-28T12:03:00Z"/>
          <w:rFonts w:hAnsi="標楷體"/>
          <w:sz w:val="20"/>
        </w:rPr>
        <w:pPrChange w:id="11235" w:author="Fegie" w:date="2021-04-28T12:03:00Z">
          <w:pPr>
            <w:pStyle w:val="42"/>
            <w:spacing w:after="72"/>
            <w:ind w:leftChars="0" w:left="0"/>
          </w:pPr>
        </w:pPrChange>
      </w:pPr>
      <w:del w:id="11236" w:author="Fegie" w:date="2021-04-28T12:03:00Z">
        <w:r w:rsidRPr="009B2BD3" w:rsidDel="009661CB">
          <w:rPr>
            <w:rFonts w:hAnsi="標楷體"/>
            <w:noProof/>
            <w:sz w:val="20"/>
          </w:rPr>
          <w:drawing>
            <wp:inline distT="0" distB="0" distL="0" distR="0" wp14:anchorId="2B061151" wp14:editId="22D3265F">
              <wp:extent cx="6800850" cy="1041400"/>
              <wp:effectExtent l="0" t="0" r="0" b="6350"/>
              <wp:docPr id="19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00850" cy="1041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1237" w:author="余家興" w:date="2020-02-07T17:00:00Z">
        <w:del w:id="11238" w:author="Fegie" w:date="2021-04-28T12:03:00Z">
          <w:r w:rsidR="001829D9" w:rsidRPr="001829D9" w:rsidDel="009661CB">
            <w:rPr>
              <w:noProof/>
            </w:rPr>
            <w:delText xml:space="preserve"> </w:delText>
          </w:r>
          <w:r w:rsidR="001829D9" w:rsidRPr="001829D9" w:rsidDel="009661CB">
            <w:rPr>
              <w:rFonts w:hAnsi="標楷體"/>
              <w:noProof/>
              <w:sz w:val="20"/>
            </w:rPr>
            <w:drawing>
              <wp:inline distT="0" distB="0" distL="0" distR="0" wp14:anchorId="1973CB1A" wp14:editId="0A436DF4">
                <wp:extent cx="6810703" cy="1074420"/>
                <wp:effectExtent l="0" t="0" r="0" b="0"/>
                <wp:docPr id="40" name="圖片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10703" cy="10744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11239" w:name="_Toc71199193"/>
      <w:bookmarkEnd w:id="11239"/>
    </w:p>
    <w:p w14:paraId="72380E29" w14:textId="17F98342" w:rsidR="006F2419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240" w:author="Fegie" w:date="2021-04-28T12:03:00Z"/>
          <w:rFonts w:hAnsi="標楷體"/>
          <w:szCs w:val="24"/>
        </w:rPr>
        <w:pPrChange w:id="11241" w:author="Fegie" w:date="2021-04-28T12:03:00Z">
          <w:pPr>
            <w:pStyle w:val="42"/>
            <w:spacing w:after="72"/>
            <w:ind w:left="1133"/>
          </w:pPr>
        </w:pPrChange>
      </w:pPr>
      <w:del w:id="11242" w:author="Fegie" w:date="2021-04-28T12:03:00Z">
        <w:r w:rsidRPr="009B2BD3" w:rsidDel="009661CB">
          <w:rPr>
            <w:rFonts w:hAnsi="標楷體" w:hint="eastAsia"/>
          </w:rPr>
          <w:delText>輸出畫面：</w:delText>
        </w:r>
        <w:bookmarkStart w:id="11243" w:name="_Toc71199194"/>
        <w:bookmarkEnd w:id="11243"/>
      </w:del>
    </w:p>
    <w:p w14:paraId="6B84413D" w14:textId="18883515" w:rsidR="00E92487" w:rsidRPr="009B2BD3" w:rsidDel="009661CB" w:rsidRDefault="007E3AAD">
      <w:pPr>
        <w:pStyle w:val="3"/>
        <w:numPr>
          <w:ilvl w:val="5"/>
          <w:numId w:val="6"/>
        </w:numPr>
        <w:ind w:left="1701" w:hanging="1134"/>
        <w:rPr>
          <w:del w:id="11244" w:author="Fegie" w:date="2021-04-28T12:03:00Z"/>
          <w:rFonts w:hAnsi="標楷體"/>
        </w:rPr>
        <w:pPrChange w:id="11245" w:author="Fegie" w:date="2021-04-28T12:03:00Z">
          <w:pPr>
            <w:pStyle w:val="42"/>
            <w:spacing w:after="72"/>
            <w:ind w:leftChars="0" w:left="0"/>
          </w:pPr>
        </w:pPrChange>
      </w:pPr>
      <w:del w:id="11246" w:author="Fegie" w:date="2021-04-28T12:03:00Z">
        <w:r w:rsidRPr="009B2BD3" w:rsidDel="009661CB">
          <w:rPr>
            <w:rFonts w:hAnsi="標楷體"/>
            <w:noProof/>
          </w:rPr>
          <w:drawing>
            <wp:inline distT="0" distB="0" distL="0" distR="0" wp14:anchorId="57DDE462" wp14:editId="768F6D06">
              <wp:extent cx="6858000" cy="1790700"/>
              <wp:effectExtent l="0" t="0" r="0" b="0"/>
              <wp:docPr id="2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58000" cy="1790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1247" w:author="余家興" w:date="2020-02-07T16:43:00Z">
        <w:del w:id="11248" w:author="Fegie" w:date="2021-04-28T12:03:00Z">
          <w:r w:rsidR="003901B8" w:rsidRPr="003901B8" w:rsidDel="009661CB">
            <w:rPr>
              <w:noProof/>
            </w:rPr>
            <w:delText xml:space="preserve"> </w:delText>
          </w:r>
          <w:r w:rsidR="003901B8" w:rsidRPr="003901B8" w:rsidDel="009661CB">
            <w:rPr>
              <w:rFonts w:hAnsi="標楷體"/>
              <w:noProof/>
            </w:rPr>
            <w:drawing>
              <wp:inline distT="0" distB="0" distL="0" distR="0" wp14:anchorId="77566ED2" wp14:editId="49E66101">
                <wp:extent cx="6781832" cy="1851660"/>
                <wp:effectExtent l="0" t="0" r="0" b="0"/>
                <wp:docPr id="39" name="圖片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81832" cy="1851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Start w:id="11249" w:name="_Toc71199195"/>
      <w:bookmarkEnd w:id="11249"/>
    </w:p>
    <w:p w14:paraId="4BC7B539" w14:textId="3C1995D0" w:rsidR="00E92487" w:rsidRPr="009B2BD3" w:rsidDel="009661CB" w:rsidRDefault="00A831FD">
      <w:pPr>
        <w:pStyle w:val="3"/>
        <w:numPr>
          <w:ilvl w:val="5"/>
          <w:numId w:val="6"/>
        </w:numPr>
        <w:ind w:left="1701" w:hanging="1134"/>
        <w:rPr>
          <w:del w:id="11250" w:author="Fegie" w:date="2021-04-28T12:03:00Z"/>
          <w:rFonts w:hAnsi="標楷體"/>
        </w:rPr>
        <w:pPrChange w:id="11251" w:author="Fegie" w:date="2021-04-28T12:03:00Z">
          <w:pPr>
            <w:pStyle w:val="a"/>
          </w:pPr>
        </w:pPrChange>
      </w:pPr>
      <w:del w:id="11252" w:author="Fegie" w:date="2021-04-28T12:03:00Z">
        <w:r w:rsidRPr="009B2BD3" w:rsidDel="009661CB">
          <w:rPr>
            <w:rFonts w:hAnsi="標楷體" w:hint="eastAsia"/>
          </w:rPr>
          <w:delText>輸入</w:delText>
        </w:r>
        <w:r w:rsidR="00E92487" w:rsidRPr="009B2BD3" w:rsidDel="009661CB">
          <w:rPr>
            <w:rFonts w:hAnsi="標楷體"/>
          </w:rPr>
          <w:delText>畫面資料說明</w:delText>
        </w:r>
        <w:bookmarkStart w:id="11253" w:name="_Toc71199196"/>
        <w:bookmarkEnd w:id="11253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2"/>
        <w:gridCol w:w="1267"/>
        <w:gridCol w:w="1672"/>
        <w:gridCol w:w="1192"/>
        <w:gridCol w:w="1192"/>
        <w:gridCol w:w="1192"/>
        <w:gridCol w:w="1352"/>
        <w:gridCol w:w="1361"/>
      </w:tblGrid>
      <w:tr w:rsidR="00A831FD" w:rsidRPr="009B2BD3" w:rsidDel="009661CB" w14:paraId="776AC4C6" w14:textId="3BE561EF" w:rsidTr="009E399C">
        <w:trPr>
          <w:trHeight w:val="388"/>
          <w:jc w:val="center"/>
          <w:del w:id="11254" w:author="Fegie" w:date="2021-04-28T12:03:00Z"/>
        </w:trPr>
        <w:tc>
          <w:tcPr>
            <w:tcW w:w="565" w:type="dxa"/>
            <w:vMerge w:val="restart"/>
          </w:tcPr>
          <w:p w14:paraId="4780337C" w14:textId="3F3A22BF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55" w:author="Fegie" w:date="2021-04-28T12:03:00Z"/>
                <w:rFonts w:hAnsi="標楷體"/>
              </w:rPr>
              <w:pPrChange w:id="11256" w:author="Fegie" w:date="2021-04-28T12:03:00Z">
                <w:pPr/>
              </w:pPrChange>
            </w:pPr>
            <w:del w:id="11257" w:author="Fegie" w:date="2021-04-28T12:03:00Z">
              <w:r w:rsidRPr="009B2BD3" w:rsidDel="009661CB">
                <w:rPr>
                  <w:rFonts w:hAnsi="標楷體"/>
                </w:rPr>
                <w:delText>序號</w:delText>
              </w:r>
              <w:bookmarkStart w:id="11258" w:name="_Toc71199197"/>
              <w:bookmarkEnd w:id="11258"/>
            </w:del>
          </w:p>
        </w:tc>
        <w:tc>
          <w:tcPr>
            <w:tcW w:w="2222" w:type="dxa"/>
            <w:vMerge w:val="restart"/>
          </w:tcPr>
          <w:p w14:paraId="1C43E57B" w14:textId="10ACD4CB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59" w:author="Fegie" w:date="2021-04-28T12:03:00Z"/>
                <w:rFonts w:hAnsi="標楷體"/>
              </w:rPr>
              <w:pPrChange w:id="11260" w:author="Fegie" w:date="2021-04-28T12:03:00Z">
                <w:pPr/>
              </w:pPrChange>
            </w:pPr>
            <w:del w:id="11261" w:author="Fegie" w:date="2021-04-28T12:03:00Z">
              <w:r w:rsidRPr="009B2BD3" w:rsidDel="009661CB">
                <w:rPr>
                  <w:rFonts w:hAnsi="標楷體"/>
                </w:rPr>
                <w:delText>欄位</w:delText>
              </w:r>
              <w:bookmarkStart w:id="11262" w:name="_Toc71199198"/>
              <w:bookmarkEnd w:id="11262"/>
            </w:del>
          </w:p>
        </w:tc>
        <w:tc>
          <w:tcPr>
            <w:tcW w:w="4721" w:type="dxa"/>
            <w:gridSpan w:val="5"/>
          </w:tcPr>
          <w:p w14:paraId="73C75375" w14:textId="3FEE6C95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63" w:author="Fegie" w:date="2021-04-28T12:03:00Z"/>
                <w:rFonts w:hAnsi="標楷體"/>
              </w:rPr>
              <w:pPrChange w:id="11264" w:author="Fegie" w:date="2021-04-28T12:03:00Z">
                <w:pPr>
                  <w:jc w:val="center"/>
                </w:pPr>
              </w:pPrChange>
            </w:pPr>
            <w:del w:id="11265" w:author="Fegie" w:date="2021-04-28T12:03:00Z">
              <w:r w:rsidRPr="009B2BD3" w:rsidDel="009661CB">
                <w:rPr>
                  <w:rFonts w:hAnsi="標楷體"/>
                </w:rPr>
                <w:delText>說明</w:delText>
              </w:r>
              <w:bookmarkStart w:id="11266" w:name="_Toc71199199"/>
              <w:bookmarkEnd w:id="11266"/>
            </w:del>
          </w:p>
        </w:tc>
        <w:tc>
          <w:tcPr>
            <w:tcW w:w="3514" w:type="dxa"/>
            <w:vMerge w:val="restart"/>
          </w:tcPr>
          <w:p w14:paraId="40D99D0D" w14:textId="7A37708A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67" w:author="Fegie" w:date="2021-04-28T12:03:00Z"/>
                <w:rFonts w:hAnsi="標楷體"/>
              </w:rPr>
              <w:pPrChange w:id="11268" w:author="Fegie" w:date="2021-04-28T12:03:00Z">
                <w:pPr/>
              </w:pPrChange>
            </w:pPr>
            <w:del w:id="11269" w:author="Fegie" w:date="2021-04-28T12:03:00Z">
              <w:r w:rsidRPr="009B2BD3" w:rsidDel="009661CB">
                <w:rPr>
                  <w:rFonts w:hAnsi="標楷體"/>
                </w:rPr>
                <w:delText>處理邏輯及注意事項</w:delText>
              </w:r>
              <w:bookmarkStart w:id="11270" w:name="_Toc71199200"/>
              <w:bookmarkEnd w:id="11270"/>
            </w:del>
          </w:p>
        </w:tc>
        <w:bookmarkStart w:id="11271" w:name="_Toc71199201"/>
        <w:bookmarkEnd w:id="11271"/>
      </w:tr>
      <w:tr w:rsidR="00A831FD" w:rsidRPr="009B2BD3" w:rsidDel="009661CB" w14:paraId="0B128B59" w14:textId="54074828" w:rsidTr="00A831FD">
        <w:trPr>
          <w:trHeight w:val="244"/>
          <w:jc w:val="center"/>
          <w:del w:id="11272" w:author="Fegie" w:date="2021-04-28T12:03:00Z"/>
        </w:trPr>
        <w:tc>
          <w:tcPr>
            <w:tcW w:w="565" w:type="dxa"/>
            <w:vMerge/>
          </w:tcPr>
          <w:p w14:paraId="560BE3F4" w14:textId="69EAD4C7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73" w:author="Fegie" w:date="2021-04-28T12:03:00Z"/>
                <w:rFonts w:hAnsi="標楷體"/>
              </w:rPr>
              <w:pPrChange w:id="11274" w:author="Fegie" w:date="2021-04-28T12:03:00Z">
                <w:pPr/>
              </w:pPrChange>
            </w:pPr>
            <w:bookmarkStart w:id="11275" w:name="_Toc71199202"/>
            <w:bookmarkEnd w:id="11275"/>
          </w:p>
        </w:tc>
        <w:tc>
          <w:tcPr>
            <w:tcW w:w="2222" w:type="dxa"/>
            <w:vMerge/>
          </w:tcPr>
          <w:p w14:paraId="2134E394" w14:textId="70F1D704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76" w:author="Fegie" w:date="2021-04-28T12:03:00Z"/>
                <w:rFonts w:hAnsi="標楷體"/>
              </w:rPr>
              <w:pPrChange w:id="11277" w:author="Fegie" w:date="2021-04-28T12:03:00Z">
                <w:pPr/>
              </w:pPrChange>
            </w:pPr>
            <w:bookmarkStart w:id="11278" w:name="_Toc71199203"/>
            <w:bookmarkEnd w:id="11278"/>
          </w:p>
        </w:tc>
        <w:tc>
          <w:tcPr>
            <w:tcW w:w="1075" w:type="dxa"/>
          </w:tcPr>
          <w:p w14:paraId="050B79BD" w14:textId="16BF9EE7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79" w:author="Fegie" w:date="2021-04-28T12:03:00Z"/>
                <w:rFonts w:hAnsi="標楷體"/>
              </w:rPr>
              <w:pPrChange w:id="11280" w:author="Fegie" w:date="2021-04-28T12:03:00Z">
                <w:pPr/>
              </w:pPrChange>
            </w:pPr>
            <w:del w:id="11281" w:author="Fegie" w:date="2021-04-28T12:03:00Z">
              <w:r w:rsidRPr="00A04243" w:rsidDel="009661CB">
                <w:rPr>
                  <w:rFonts w:hAnsi="標楷體" w:hint="eastAsia"/>
                </w:rPr>
                <w:delText>資料型態長度</w:delText>
              </w:r>
              <w:bookmarkStart w:id="11282" w:name="_Toc71199204"/>
              <w:bookmarkEnd w:id="11282"/>
            </w:del>
          </w:p>
        </w:tc>
        <w:tc>
          <w:tcPr>
            <w:tcW w:w="1098" w:type="dxa"/>
          </w:tcPr>
          <w:p w14:paraId="2449FA63" w14:textId="371DD2DB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83" w:author="Fegie" w:date="2021-04-28T12:03:00Z"/>
                <w:rFonts w:hAnsi="標楷體"/>
              </w:rPr>
              <w:pPrChange w:id="11284" w:author="Fegie" w:date="2021-04-28T12:03:00Z">
                <w:pPr/>
              </w:pPrChange>
            </w:pPr>
            <w:del w:id="11285" w:author="Fegie" w:date="2021-04-28T12:03:00Z">
              <w:r w:rsidRPr="009B2BD3" w:rsidDel="009661CB">
                <w:rPr>
                  <w:rFonts w:hAnsi="標楷體"/>
                </w:rPr>
                <w:delText>預設值</w:delText>
              </w:r>
              <w:bookmarkStart w:id="11286" w:name="_Toc71199205"/>
              <w:bookmarkEnd w:id="11286"/>
            </w:del>
          </w:p>
        </w:tc>
        <w:tc>
          <w:tcPr>
            <w:tcW w:w="1176" w:type="dxa"/>
          </w:tcPr>
          <w:p w14:paraId="451780AE" w14:textId="39E54319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87" w:author="Fegie" w:date="2021-04-28T12:03:00Z"/>
                <w:rFonts w:hAnsi="標楷體"/>
              </w:rPr>
              <w:pPrChange w:id="11288" w:author="Fegie" w:date="2021-04-28T12:03:00Z">
                <w:pPr/>
              </w:pPrChange>
            </w:pPr>
            <w:del w:id="11289" w:author="Fegie" w:date="2021-04-28T12:03:00Z">
              <w:r w:rsidRPr="009B2BD3" w:rsidDel="009661CB">
                <w:rPr>
                  <w:rFonts w:hAnsi="標楷體"/>
                </w:rPr>
                <w:delText>選單內容</w:delText>
              </w:r>
              <w:bookmarkStart w:id="11290" w:name="_Toc71199206"/>
              <w:bookmarkEnd w:id="11290"/>
            </w:del>
          </w:p>
        </w:tc>
        <w:tc>
          <w:tcPr>
            <w:tcW w:w="676" w:type="dxa"/>
          </w:tcPr>
          <w:p w14:paraId="31B06F73" w14:textId="1BE3DB0A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91" w:author="Fegie" w:date="2021-04-28T12:03:00Z"/>
                <w:rFonts w:hAnsi="標楷體"/>
              </w:rPr>
              <w:pPrChange w:id="11292" w:author="Fegie" w:date="2021-04-28T12:03:00Z">
                <w:pPr/>
              </w:pPrChange>
            </w:pPr>
            <w:del w:id="11293" w:author="Fegie" w:date="2021-04-28T12:03:00Z">
              <w:r w:rsidRPr="009B2BD3" w:rsidDel="009661CB">
                <w:rPr>
                  <w:rFonts w:hAnsi="標楷體"/>
                </w:rPr>
                <w:delText>必填</w:delText>
              </w:r>
              <w:bookmarkStart w:id="11294" w:name="_Toc71199207"/>
              <w:bookmarkEnd w:id="11294"/>
            </w:del>
          </w:p>
        </w:tc>
        <w:tc>
          <w:tcPr>
            <w:tcW w:w="696" w:type="dxa"/>
          </w:tcPr>
          <w:p w14:paraId="58B05941" w14:textId="0D9B26C5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95" w:author="Fegie" w:date="2021-04-28T12:03:00Z"/>
                <w:rFonts w:hAnsi="標楷體"/>
              </w:rPr>
              <w:pPrChange w:id="11296" w:author="Fegie" w:date="2021-04-28T12:03:00Z">
                <w:pPr/>
              </w:pPrChange>
            </w:pPr>
            <w:del w:id="11297" w:author="Fegie" w:date="2021-04-28T12:03:00Z">
              <w:r w:rsidRPr="009B2BD3" w:rsidDel="009661CB">
                <w:rPr>
                  <w:rFonts w:hAnsi="標楷體"/>
                </w:rPr>
                <w:delText>R/W</w:delText>
              </w:r>
              <w:bookmarkStart w:id="11298" w:name="_Toc71199208"/>
              <w:bookmarkEnd w:id="11298"/>
            </w:del>
          </w:p>
        </w:tc>
        <w:tc>
          <w:tcPr>
            <w:tcW w:w="3514" w:type="dxa"/>
            <w:vMerge/>
          </w:tcPr>
          <w:p w14:paraId="005D0196" w14:textId="142B1668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299" w:author="Fegie" w:date="2021-04-28T12:03:00Z"/>
                <w:rFonts w:hAnsi="標楷體"/>
              </w:rPr>
              <w:pPrChange w:id="11300" w:author="Fegie" w:date="2021-04-28T12:03:00Z">
                <w:pPr/>
              </w:pPrChange>
            </w:pPr>
            <w:bookmarkStart w:id="11301" w:name="_Toc71199209"/>
            <w:bookmarkEnd w:id="11301"/>
          </w:p>
        </w:tc>
        <w:bookmarkStart w:id="11302" w:name="_Toc71199210"/>
        <w:bookmarkEnd w:id="11302"/>
      </w:tr>
      <w:tr w:rsidR="00A831FD" w:rsidRPr="009B2BD3" w:rsidDel="009661CB" w14:paraId="1ADA61B6" w14:textId="7C43381C" w:rsidTr="00A831FD">
        <w:trPr>
          <w:trHeight w:val="291"/>
          <w:jc w:val="center"/>
          <w:del w:id="11303" w:author="Fegie" w:date="2021-04-28T12:03:00Z"/>
        </w:trPr>
        <w:tc>
          <w:tcPr>
            <w:tcW w:w="565" w:type="dxa"/>
          </w:tcPr>
          <w:p w14:paraId="61787D1E" w14:textId="4EB23062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04" w:author="Fegie" w:date="2021-04-28T12:03:00Z"/>
                <w:rFonts w:hAnsi="標楷體"/>
              </w:rPr>
              <w:pPrChange w:id="11305" w:author="Fegie" w:date="2021-04-28T12:03:00Z">
                <w:pPr/>
              </w:pPrChange>
            </w:pPr>
            <w:del w:id="11306" w:author="Fegie" w:date="2021-04-28T12:03:00Z">
              <w:r w:rsidRPr="009B2BD3" w:rsidDel="009661CB">
                <w:rPr>
                  <w:rFonts w:hAnsi="標楷體" w:hint="eastAsia"/>
                </w:rPr>
                <w:delText>1</w:delText>
              </w:r>
              <w:bookmarkStart w:id="11307" w:name="_Toc71199211"/>
              <w:bookmarkEnd w:id="11307"/>
            </w:del>
          </w:p>
        </w:tc>
        <w:tc>
          <w:tcPr>
            <w:tcW w:w="2222" w:type="dxa"/>
          </w:tcPr>
          <w:p w14:paraId="6664E16C" w14:textId="35427EE6" w:rsidR="00A831FD" w:rsidRPr="009B2BD3" w:rsidDel="009661CB" w:rsidRDefault="0017057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08" w:author="Fegie" w:date="2021-04-28T12:03:00Z"/>
                <w:rFonts w:hAnsi="標楷體"/>
              </w:rPr>
              <w:pPrChange w:id="11309" w:author="Fegie" w:date="2021-04-28T12:03:00Z">
                <w:pPr/>
              </w:pPrChange>
            </w:pPr>
            <w:del w:id="11310" w:author="Fegie" w:date="2021-04-28T12:03:00Z">
              <w:r w:rsidRPr="00344823" w:rsidDel="009661CB">
                <w:rPr>
                  <w:rFonts w:hAnsi="標楷體"/>
                  <w:color w:val="FF0000"/>
                </w:rPr>
                <w:delText>統</w:delText>
              </w:r>
              <w:r w:rsidRPr="00344823" w:rsidDel="009661CB">
                <w:rPr>
                  <w:rFonts w:hAnsi="標楷體" w:hint="eastAsia"/>
                  <w:color w:val="FF0000"/>
                  <w:lang w:eastAsia="zh-HK"/>
                </w:rPr>
                <w:delText>一</w:delText>
              </w:r>
              <w:r w:rsidRPr="00344823" w:rsidDel="009661CB">
                <w:rPr>
                  <w:rFonts w:hAnsi="標楷體"/>
                  <w:color w:val="FF0000"/>
                </w:rPr>
                <w:delText>編</w:delText>
              </w:r>
              <w:r w:rsidRPr="00344823" w:rsidDel="009661CB">
                <w:rPr>
                  <w:rFonts w:hAnsi="標楷體" w:hint="eastAsia"/>
                  <w:color w:val="FF0000"/>
                  <w:lang w:eastAsia="zh-HK"/>
                </w:rPr>
                <w:delText>號</w:delText>
              </w:r>
              <w:bookmarkStart w:id="11311" w:name="_Toc71199212"/>
              <w:bookmarkEnd w:id="11311"/>
            </w:del>
          </w:p>
        </w:tc>
        <w:tc>
          <w:tcPr>
            <w:tcW w:w="1075" w:type="dxa"/>
          </w:tcPr>
          <w:p w14:paraId="4728CE9D" w14:textId="699EE59B" w:rsidR="00A831FD" w:rsidRPr="00C4178E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12" w:author="Fegie" w:date="2021-04-28T12:03:00Z"/>
                <w:rFonts w:hAnsi="標楷體"/>
              </w:rPr>
              <w:pPrChange w:id="11313" w:author="Fegie" w:date="2021-04-28T12:03:00Z">
                <w:pPr/>
              </w:pPrChange>
            </w:pPr>
            <w:del w:id="11314" w:author="Fegie" w:date="2021-04-28T12:03:00Z">
              <w:r w:rsidRPr="00C4178E" w:rsidDel="009661CB">
                <w:rPr>
                  <w:rFonts w:hAnsi="標楷體"/>
                </w:rPr>
                <w:delText>X(10)</w:delText>
              </w:r>
              <w:bookmarkStart w:id="11315" w:name="_Toc71199213"/>
              <w:bookmarkEnd w:id="11315"/>
            </w:del>
          </w:p>
        </w:tc>
        <w:tc>
          <w:tcPr>
            <w:tcW w:w="1098" w:type="dxa"/>
          </w:tcPr>
          <w:p w14:paraId="038B49D6" w14:textId="0FDB56FC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16" w:author="Fegie" w:date="2021-04-28T12:03:00Z"/>
                <w:rFonts w:hAnsi="標楷體"/>
              </w:rPr>
              <w:pPrChange w:id="11317" w:author="Fegie" w:date="2021-04-28T12:03:00Z">
                <w:pPr/>
              </w:pPrChange>
            </w:pPr>
            <w:bookmarkStart w:id="11318" w:name="_Toc71199214"/>
            <w:bookmarkEnd w:id="11318"/>
          </w:p>
        </w:tc>
        <w:tc>
          <w:tcPr>
            <w:tcW w:w="1176" w:type="dxa"/>
          </w:tcPr>
          <w:p w14:paraId="119C4055" w14:textId="6CA4B5B2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19" w:author="Fegie" w:date="2021-04-28T12:03:00Z"/>
                <w:rFonts w:hAnsi="標楷體"/>
              </w:rPr>
              <w:pPrChange w:id="11320" w:author="Fegie" w:date="2021-04-28T12:03:00Z">
                <w:pPr/>
              </w:pPrChange>
            </w:pPr>
            <w:bookmarkStart w:id="11321" w:name="_Toc71199215"/>
            <w:bookmarkEnd w:id="11321"/>
          </w:p>
        </w:tc>
        <w:tc>
          <w:tcPr>
            <w:tcW w:w="676" w:type="dxa"/>
          </w:tcPr>
          <w:p w14:paraId="325CA916" w14:textId="4ABFD5AD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22" w:author="Fegie" w:date="2021-04-28T12:03:00Z"/>
                <w:rFonts w:hAnsi="標楷體"/>
              </w:rPr>
              <w:pPrChange w:id="11323" w:author="Fegie" w:date="2021-04-28T12:03:00Z">
                <w:pPr/>
              </w:pPrChange>
            </w:pPr>
            <w:del w:id="11324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11325" w:name="_Toc71199216"/>
              <w:bookmarkEnd w:id="11325"/>
            </w:del>
          </w:p>
        </w:tc>
        <w:tc>
          <w:tcPr>
            <w:tcW w:w="696" w:type="dxa"/>
          </w:tcPr>
          <w:p w14:paraId="27CF9147" w14:textId="3C75266A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26" w:author="Fegie" w:date="2021-04-28T12:03:00Z"/>
                <w:rFonts w:hAnsi="標楷體"/>
              </w:rPr>
              <w:pPrChange w:id="11327" w:author="Fegie" w:date="2021-04-28T12:03:00Z">
                <w:pPr/>
              </w:pPrChange>
            </w:pPr>
            <w:bookmarkStart w:id="11328" w:name="_Toc71199217"/>
            <w:bookmarkEnd w:id="11328"/>
          </w:p>
        </w:tc>
        <w:tc>
          <w:tcPr>
            <w:tcW w:w="3514" w:type="dxa"/>
          </w:tcPr>
          <w:p w14:paraId="610513ED" w14:textId="49772E97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29" w:author="Fegie" w:date="2021-04-28T12:03:00Z"/>
                <w:rFonts w:hAnsi="標楷體"/>
              </w:rPr>
              <w:pPrChange w:id="11330" w:author="Fegie" w:date="2021-04-28T12:03:00Z">
                <w:pPr/>
              </w:pPrChange>
            </w:pPr>
            <w:del w:id="11331" w:author="Fegie" w:date="2021-04-28T12:03:00Z">
              <w:r w:rsidRPr="009B2BD3" w:rsidDel="009661CB">
                <w:rPr>
                  <w:rFonts w:hAnsi="標楷體" w:hint="eastAsia"/>
                </w:rPr>
                <w:delText>i.必須輸入</w:delText>
              </w:r>
              <w:bookmarkStart w:id="11332" w:name="_Toc71199218"/>
              <w:bookmarkEnd w:id="11332"/>
            </w:del>
          </w:p>
        </w:tc>
        <w:bookmarkStart w:id="11333" w:name="_Toc71199219"/>
        <w:bookmarkEnd w:id="11333"/>
      </w:tr>
    </w:tbl>
    <w:p w14:paraId="46E34B33" w14:textId="39CC8189" w:rsidR="00E92487" w:rsidRPr="009B2BD3" w:rsidDel="009661CB" w:rsidRDefault="00E92487">
      <w:pPr>
        <w:pStyle w:val="3"/>
        <w:numPr>
          <w:ilvl w:val="5"/>
          <w:numId w:val="6"/>
        </w:numPr>
        <w:ind w:left="1701" w:hanging="1134"/>
        <w:rPr>
          <w:del w:id="11334" w:author="Fegie" w:date="2021-04-28T12:03:00Z"/>
          <w:rFonts w:hAnsi="標楷體"/>
        </w:rPr>
        <w:pPrChange w:id="11335" w:author="Fegie" w:date="2021-04-28T12:03:00Z">
          <w:pPr/>
        </w:pPrChange>
      </w:pPr>
      <w:bookmarkStart w:id="11336" w:name="_Toc71199220"/>
      <w:bookmarkEnd w:id="11336"/>
    </w:p>
    <w:p w14:paraId="18C8B354" w14:textId="39806171" w:rsidR="00A831FD" w:rsidDel="009661CB" w:rsidRDefault="00A831FD">
      <w:pPr>
        <w:pStyle w:val="3"/>
        <w:numPr>
          <w:ilvl w:val="5"/>
          <w:numId w:val="6"/>
        </w:numPr>
        <w:ind w:left="1701" w:hanging="1134"/>
        <w:rPr>
          <w:del w:id="11337" w:author="Fegie" w:date="2021-04-28T12:03:00Z"/>
        </w:rPr>
        <w:pPrChange w:id="11338" w:author="Fegie" w:date="2021-04-28T12:03:00Z">
          <w:pPr>
            <w:pStyle w:val="a"/>
          </w:pPr>
        </w:pPrChange>
      </w:pPr>
      <w:del w:id="11339" w:author="Fegie" w:date="2021-04-28T12:03:00Z">
        <w:r w:rsidDel="009661CB">
          <w:rPr>
            <w:rFonts w:hint="eastAsia"/>
          </w:rPr>
          <w:delText>輸出</w:delText>
        </w:r>
        <w:r w:rsidRPr="003972CE" w:rsidDel="009661CB">
          <w:delText>畫面資料說明</w:delText>
        </w:r>
        <w:bookmarkStart w:id="11340" w:name="_Toc71199221"/>
        <w:bookmarkEnd w:id="11340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2"/>
        <w:gridCol w:w="1854"/>
        <w:gridCol w:w="4252"/>
        <w:gridCol w:w="2693"/>
      </w:tblGrid>
      <w:tr w:rsidR="00A831FD" w:rsidRPr="00115634" w:rsidDel="009661CB" w14:paraId="68A14790" w14:textId="40454F33" w:rsidTr="009E399C">
        <w:trPr>
          <w:trHeight w:val="388"/>
          <w:jc w:val="center"/>
          <w:del w:id="11341" w:author="Fegie" w:date="2021-04-28T12:03:00Z"/>
        </w:trPr>
        <w:tc>
          <w:tcPr>
            <w:tcW w:w="558" w:type="dxa"/>
            <w:vMerge w:val="restart"/>
          </w:tcPr>
          <w:p w14:paraId="66946226" w14:textId="2A14A74B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42" w:author="Fegie" w:date="2021-04-28T12:03:00Z"/>
                <w:rFonts w:hAnsi="標楷體"/>
              </w:rPr>
              <w:pPrChange w:id="11343" w:author="Fegie" w:date="2021-04-28T12:03:00Z">
                <w:pPr/>
              </w:pPrChange>
            </w:pPr>
            <w:del w:id="11344" w:author="Fegie" w:date="2021-04-28T12:03:00Z">
              <w:r w:rsidRPr="00115634" w:rsidDel="009661CB">
                <w:rPr>
                  <w:rFonts w:hAnsi="標楷體"/>
                </w:rPr>
                <w:delText>序號</w:delText>
              </w:r>
              <w:bookmarkStart w:id="11345" w:name="_Toc71199222"/>
              <w:bookmarkEnd w:id="11345"/>
            </w:del>
          </w:p>
        </w:tc>
        <w:tc>
          <w:tcPr>
            <w:tcW w:w="1854" w:type="dxa"/>
            <w:vMerge w:val="restart"/>
          </w:tcPr>
          <w:p w14:paraId="65863454" w14:textId="66B72EF1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46" w:author="Fegie" w:date="2021-04-28T12:03:00Z"/>
                <w:rFonts w:hAnsi="標楷體"/>
              </w:rPr>
              <w:pPrChange w:id="11347" w:author="Fegie" w:date="2021-04-28T12:03:00Z">
                <w:pPr/>
              </w:pPrChange>
            </w:pPr>
            <w:del w:id="11348" w:author="Fegie" w:date="2021-04-28T12:03:00Z">
              <w:r w:rsidRPr="00115634" w:rsidDel="009661CB">
                <w:rPr>
                  <w:rFonts w:hAnsi="標楷體"/>
                </w:rPr>
                <w:delText>欄位</w:delText>
              </w:r>
              <w:bookmarkStart w:id="11349" w:name="_Toc71199223"/>
              <w:bookmarkEnd w:id="11349"/>
            </w:del>
          </w:p>
        </w:tc>
        <w:tc>
          <w:tcPr>
            <w:tcW w:w="4252" w:type="dxa"/>
          </w:tcPr>
          <w:p w14:paraId="68926343" w14:textId="773B9145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50" w:author="Fegie" w:date="2021-04-28T12:03:00Z"/>
                <w:rFonts w:hAnsi="標楷體"/>
              </w:rPr>
              <w:pPrChange w:id="11351" w:author="Fegie" w:date="2021-04-28T12:03:00Z">
                <w:pPr>
                  <w:jc w:val="center"/>
                </w:pPr>
              </w:pPrChange>
            </w:pPr>
            <w:del w:id="11352" w:author="Fegie" w:date="2021-04-28T12:03:00Z">
              <w:r w:rsidRPr="00115634" w:rsidDel="009661CB">
                <w:rPr>
                  <w:rFonts w:hAnsi="標楷體"/>
                </w:rPr>
                <w:delText>說明</w:delText>
              </w:r>
              <w:bookmarkStart w:id="11353" w:name="_Toc71199224"/>
              <w:bookmarkEnd w:id="11353"/>
            </w:del>
          </w:p>
        </w:tc>
        <w:tc>
          <w:tcPr>
            <w:tcW w:w="2693" w:type="dxa"/>
            <w:vMerge w:val="restart"/>
          </w:tcPr>
          <w:p w14:paraId="52F6FEFE" w14:textId="2FF760B2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54" w:author="Fegie" w:date="2021-04-28T12:03:00Z"/>
                <w:rFonts w:hAnsi="標楷體"/>
              </w:rPr>
              <w:pPrChange w:id="11355" w:author="Fegie" w:date="2021-04-28T12:03:00Z">
                <w:pPr/>
              </w:pPrChange>
            </w:pPr>
            <w:del w:id="11356" w:author="Fegie" w:date="2021-04-28T12:03:00Z">
              <w:r w:rsidRPr="00115634" w:rsidDel="009661CB">
                <w:rPr>
                  <w:rFonts w:hAnsi="標楷體"/>
                </w:rPr>
                <w:delText>處理邏輯及注意事項</w:delText>
              </w:r>
              <w:bookmarkStart w:id="11357" w:name="_Toc71199225"/>
              <w:bookmarkEnd w:id="11357"/>
            </w:del>
          </w:p>
        </w:tc>
        <w:bookmarkStart w:id="11358" w:name="_Toc71199226"/>
        <w:bookmarkEnd w:id="11358"/>
      </w:tr>
      <w:tr w:rsidR="00A831FD" w:rsidRPr="00115634" w:rsidDel="009661CB" w14:paraId="2FA89992" w14:textId="5CB26ACE" w:rsidTr="009E399C">
        <w:trPr>
          <w:trHeight w:val="244"/>
          <w:jc w:val="center"/>
          <w:del w:id="11359" w:author="Fegie" w:date="2021-04-28T12:03:00Z"/>
        </w:trPr>
        <w:tc>
          <w:tcPr>
            <w:tcW w:w="558" w:type="dxa"/>
            <w:vMerge/>
          </w:tcPr>
          <w:p w14:paraId="0E4351BB" w14:textId="3DFC3CC2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60" w:author="Fegie" w:date="2021-04-28T12:03:00Z"/>
                <w:rFonts w:hAnsi="標楷體"/>
              </w:rPr>
              <w:pPrChange w:id="11361" w:author="Fegie" w:date="2021-04-28T12:03:00Z">
                <w:pPr/>
              </w:pPrChange>
            </w:pPr>
            <w:bookmarkStart w:id="11362" w:name="_Toc71199227"/>
            <w:bookmarkEnd w:id="11362"/>
          </w:p>
        </w:tc>
        <w:tc>
          <w:tcPr>
            <w:tcW w:w="1854" w:type="dxa"/>
            <w:vMerge/>
          </w:tcPr>
          <w:p w14:paraId="47A3346C" w14:textId="10B3A12A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63" w:author="Fegie" w:date="2021-04-28T12:03:00Z"/>
                <w:rFonts w:hAnsi="標楷體"/>
              </w:rPr>
              <w:pPrChange w:id="11364" w:author="Fegie" w:date="2021-04-28T12:03:00Z">
                <w:pPr/>
              </w:pPrChange>
            </w:pPr>
            <w:bookmarkStart w:id="11365" w:name="_Toc71199228"/>
            <w:bookmarkEnd w:id="11365"/>
          </w:p>
        </w:tc>
        <w:tc>
          <w:tcPr>
            <w:tcW w:w="4252" w:type="dxa"/>
          </w:tcPr>
          <w:p w14:paraId="5B1EE3A2" w14:textId="20754142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66" w:author="Fegie" w:date="2021-04-28T12:03:00Z"/>
                <w:rFonts w:hAnsi="標楷體"/>
              </w:rPr>
              <w:pPrChange w:id="11367" w:author="Fegie" w:date="2021-04-28T12:03:00Z">
                <w:pPr/>
              </w:pPrChange>
            </w:pPr>
            <w:del w:id="11368" w:author="Fegie" w:date="2021-04-28T12:03:00Z">
              <w:r w:rsidRPr="00115634" w:rsidDel="009661CB">
                <w:rPr>
                  <w:rFonts w:hAnsi="標楷體" w:hint="eastAsia"/>
                </w:rPr>
                <w:delText>資料型態長度</w:delText>
              </w:r>
              <w:bookmarkStart w:id="11369" w:name="_Toc71199229"/>
              <w:bookmarkEnd w:id="11369"/>
            </w:del>
          </w:p>
        </w:tc>
        <w:tc>
          <w:tcPr>
            <w:tcW w:w="2693" w:type="dxa"/>
            <w:vMerge/>
          </w:tcPr>
          <w:p w14:paraId="4B0F93DE" w14:textId="4D554E87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70" w:author="Fegie" w:date="2021-04-28T12:03:00Z"/>
                <w:rFonts w:hAnsi="標楷體"/>
              </w:rPr>
              <w:pPrChange w:id="11371" w:author="Fegie" w:date="2021-04-28T12:03:00Z">
                <w:pPr/>
              </w:pPrChange>
            </w:pPr>
            <w:bookmarkStart w:id="11372" w:name="_Toc71199230"/>
            <w:bookmarkEnd w:id="11372"/>
          </w:p>
        </w:tc>
        <w:bookmarkStart w:id="11373" w:name="_Toc71199231"/>
        <w:bookmarkEnd w:id="11373"/>
      </w:tr>
      <w:tr w:rsidR="00A831FD" w:rsidRPr="00115634" w:rsidDel="009661CB" w14:paraId="6FB1CA8B" w14:textId="7CCB5AB2" w:rsidTr="009E399C">
        <w:trPr>
          <w:trHeight w:val="244"/>
          <w:jc w:val="center"/>
          <w:del w:id="11374" w:author="Fegie" w:date="2021-04-28T12:03:00Z"/>
        </w:trPr>
        <w:tc>
          <w:tcPr>
            <w:tcW w:w="558" w:type="dxa"/>
          </w:tcPr>
          <w:p w14:paraId="72183B6C" w14:textId="112AE86F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75" w:author="Fegie" w:date="2021-04-28T12:03:00Z"/>
                <w:rFonts w:hAnsi="標楷體"/>
              </w:rPr>
              <w:pPrChange w:id="11376" w:author="Fegie" w:date="2021-04-28T12:03:00Z">
                <w:pPr/>
              </w:pPrChange>
            </w:pPr>
            <w:del w:id="11377" w:author="Fegie" w:date="2021-04-28T12:03:00Z">
              <w:r w:rsidRPr="00115634" w:rsidDel="009661CB">
                <w:rPr>
                  <w:rFonts w:hAnsi="標楷體" w:hint="eastAsia"/>
                </w:rPr>
                <w:delText>1.</w:delText>
              </w:r>
              <w:bookmarkStart w:id="11378" w:name="_Toc71199232"/>
              <w:bookmarkEnd w:id="11378"/>
            </w:del>
          </w:p>
        </w:tc>
        <w:tc>
          <w:tcPr>
            <w:tcW w:w="1854" w:type="dxa"/>
          </w:tcPr>
          <w:p w14:paraId="26AC7FB8" w14:textId="5B7F0305" w:rsidR="00A831FD" w:rsidRPr="00C4178E" w:rsidDel="009661CB" w:rsidRDefault="0017057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79" w:author="Fegie" w:date="2021-04-28T12:03:00Z"/>
                <w:rFonts w:hAnsi="標楷體"/>
              </w:rPr>
              <w:pPrChange w:id="11380" w:author="Fegie" w:date="2021-04-28T12:03:00Z">
                <w:pPr/>
              </w:pPrChange>
            </w:pPr>
            <w:del w:id="11381" w:author="Fegie" w:date="2021-04-28T12:03:00Z">
              <w:r w:rsidRPr="00344823" w:rsidDel="009661CB">
                <w:rPr>
                  <w:rFonts w:hAnsi="標楷體"/>
                  <w:color w:val="FF0000"/>
                </w:rPr>
                <w:delText>統</w:delText>
              </w:r>
              <w:r w:rsidRPr="00344823" w:rsidDel="009661CB">
                <w:rPr>
                  <w:rFonts w:hAnsi="標楷體" w:hint="eastAsia"/>
                  <w:color w:val="FF0000"/>
                  <w:lang w:eastAsia="zh-HK"/>
                </w:rPr>
                <w:delText>一</w:delText>
              </w:r>
              <w:r w:rsidRPr="00344823" w:rsidDel="009661CB">
                <w:rPr>
                  <w:rFonts w:hAnsi="標楷體"/>
                  <w:color w:val="FF0000"/>
                </w:rPr>
                <w:delText>編</w:delText>
              </w:r>
              <w:r w:rsidRPr="00344823" w:rsidDel="009661CB">
                <w:rPr>
                  <w:rFonts w:hAnsi="標楷體" w:hint="eastAsia"/>
                  <w:color w:val="FF0000"/>
                  <w:lang w:eastAsia="zh-HK"/>
                </w:rPr>
                <w:delText>號</w:delText>
              </w:r>
              <w:bookmarkStart w:id="11382" w:name="_Toc71199233"/>
              <w:bookmarkEnd w:id="11382"/>
            </w:del>
          </w:p>
        </w:tc>
        <w:tc>
          <w:tcPr>
            <w:tcW w:w="4252" w:type="dxa"/>
          </w:tcPr>
          <w:p w14:paraId="42AC7575" w14:textId="500CE88D" w:rsidR="00A831FD" w:rsidRPr="00C4178E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83" w:author="Fegie" w:date="2021-04-28T12:03:00Z"/>
                <w:rFonts w:hAnsi="標楷體"/>
              </w:rPr>
              <w:pPrChange w:id="11384" w:author="Fegie" w:date="2021-04-28T12:03:00Z">
                <w:pPr/>
              </w:pPrChange>
            </w:pPr>
            <w:del w:id="11385" w:author="Fegie" w:date="2021-04-28T12:03:00Z">
              <w:r w:rsidRPr="00C4178E" w:rsidDel="009661CB">
                <w:rPr>
                  <w:rFonts w:hAnsi="標楷體"/>
                </w:rPr>
                <w:delText>X(10)</w:delText>
              </w:r>
              <w:bookmarkStart w:id="11386" w:name="_Toc71199234"/>
              <w:bookmarkEnd w:id="11386"/>
            </w:del>
          </w:p>
        </w:tc>
        <w:tc>
          <w:tcPr>
            <w:tcW w:w="2693" w:type="dxa"/>
          </w:tcPr>
          <w:p w14:paraId="6D22EB82" w14:textId="1A424E87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87" w:author="Fegie" w:date="2021-04-28T12:03:00Z"/>
                <w:rFonts w:hAnsi="標楷體"/>
              </w:rPr>
              <w:pPrChange w:id="11388" w:author="Fegie" w:date="2021-04-28T12:03:00Z">
                <w:pPr/>
              </w:pPrChange>
            </w:pPr>
            <w:bookmarkStart w:id="11389" w:name="_Toc71199235"/>
            <w:bookmarkEnd w:id="11389"/>
          </w:p>
        </w:tc>
        <w:bookmarkStart w:id="11390" w:name="_Toc71199236"/>
        <w:bookmarkEnd w:id="11390"/>
      </w:tr>
      <w:tr w:rsidR="00A831FD" w:rsidRPr="00115634" w:rsidDel="009661CB" w14:paraId="2281725E" w14:textId="1CA8FA17" w:rsidTr="009E399C">
        <w:trPr>
          <w:trHeight w:val="291"/>
          <w:jc w:val="center"/>
          <w:del w:id="11391" w:author="Fegie" w:date="2021-04-28T12:03:00Z"/>
        </w:trPr>
        <w:tc>
          <w:tcPr>
            <w:tcW w:w="9357" w:type="dxa"/>
            <w:gridSpan w:val="4"/>
          </w:tcPr>
          <w:p w14:paraId="12B41B21" w14:textId="20634DB6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92" w:author="Fegie" w:date="2021-04-28T12:03:00Z"/>
                <w:rFonts w:hAnsi="標楷體"/>
              </w:rPr>
              <w:pPrChange w:id="11393" w:author="Fegie" w:date="2021-04-28T12:03:00Z">
                <w:pPr/>
              </w:pPrChange>
            </w:pPr>
            <w:bookmarkStart w:id="11394" w:name="_Toc71199237"/>
            <w:bookmarkEnd w:id="11394"/>
          </w:p>
        </w:tc>
        <w:bookmarkStart w:id="11395" w:name="_Toc71199238"/>
        <w:bookmarkEnd w:id="11395"/>
      </w:tr>
      <w:tr w:rsidR="00A831FD" w:rsidRPr="00115634" w:rsidDel="009661CB" w14:paraId="1AA8B685" w14:textId="3B2E4E5E" w:rsidTr="009E399C">
        <w:trPr>
          <w:trHeight w:val="291"/>
          <w:jc w:val="center"/>
          <w:del w:id="11396" w:author="Fegie" w:date="2021-04-28T12:03:00Z"/>
        </w:trPr>
        <w:tc>
          <w:tcPr>
            <w:tcW w:w="2412" w:type="dxa"/>
            <w:gridSpan w:val="2"/>
          </w:tcPr>
          <w:p w14:paraId="5B0D4E86" w14:textId="1C7E9B49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397" w:author="Fegie" w:date="2021-04-28T12:03:00Z"/>
                <w:rFonts w:hAnsi="標楷體" w:cs="新細明體"/>
              </w:rPr>
              <w:pPrChange w:id="11398" w:author="Fegie" w:date="2021-04-28T12:03:00Z">
                <w:pPr/>
              </w:pPrChange>
            </w:pPr>
            <w:del w:id="11399" w:author="Fegie" w:date="2021-04-28T12:03:00Z">
              <w:r w:rsidRPr="00115634" w:rsidDel="009661CB">
                <w:rPr>
                  <w:rFonts w:hAnsi="標楷體" w:hint="eastAsia"/>
                </w:rPr>
                <w:delText>多筆式明細資料</w:delText>
              </w:r>
              <w:bookmarkStart w:id="11400" w:name="_Toc71199239"/>
              <w:bookmarkEnd w:id="11400"/>
            </w:del>
          </w:p>
        </w:tc>
        <w:tc>
          <w:tcPr>
            <w:tcW w:w="4252" w:type="dxa"/>
          </w:tcPr>
          <w:p w14:paraId="288A445F" w14:textId="40180CD9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01" w:author="Fegie" w:date="2021-04-28T12:03:00Z"/>
                <w:rFonts w:hAnsi="標楷體" w:cs="新細明體"/>
              </w:rPr>
              <w:pPrChange w:id="11402" w:author="Fegie" w:date="2021-04-28T12:03:00Z">
                <w:pPr/>
              </w:pPrChange>
            </w:pPr>
            <w:bookmarkStart w:id="11403" w:name="_Toc71199240"/>
            <w:bookmarkEnd w:id="11403"/>
          </w:p>
        </w:tc>
        <w:tc>
          <w:tcPr>
            <w:tcW w:w="2693" w:type="dxa"/>
          </w:tcPr>
          <w:p w14:paraId="5B6DB43F" w14:textId="75B1A5B0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04" w:author="Fegie" w:date="2021-04-28T12:03:00Z"/>
                <w:rFonts w:hAnsi="標楷體"/>
              </w:rPr>
              <w:pPrChange w:id="11405" w:author="Fegie" w:date="2021-04-28T12:03:00Z">
                <w:pPr/>
              </w:pPrChange>
            </w:pPr>
            <w:bookmarkStart w:id="11406" w:name="_Toc71199241"/>
            <w:bookmarkEnd w:id="11406"/>
          </w:p>
        </w:tc>
        <w:bookmarkStart w:id="11407" w:name="_Toc71199242"/>
        <w:bookmarkEnd w:id="11407"/>
      </w:tr>
      <w:tr w:rsidR="00A831FD" w:rsidRPr="00115634" w:rsidDel="009661CB" w14:paraId="17EF48ED" w14:textId="032E249D" w:rsidTr="009E399C">
        <w:trPr>
          <w:trHeight w:val="291"/>
          <w:jc w:val="center"/>
          <w:del w:id="11408" w:author="Fegie" w:date="2021-04-28T12:03:00Z"/>
        </w:trPr>
        <w:tc>
          <w:tcPr>
            <w:tcW w:w="2412" w:type="dxa"/>
            <w:gridSpan w:val="2"/>
          </w:tcPr>
          <w:p w14:paraId="556ED9CB" w14:textId="3BA94895" w:rsidR="00A831FD" w:rsidRPr="00C4178E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09" w:author="Fegie" w:date="2021-04-28T12:03:00Z"/>
                <w:rFonts w:hAnsi="標楷體"/>
                <w:lang w:eastAsia="zh-HK"/>
              </w:rPr>
              <w:pPrChange w:id="11410" w:author="Fegie" w:date="2021-04-28T12:03:00Z">
                <w:pPr/>
              </w:pPrChange>
            </w:pPr>
            <w:del w:id="11411" w:author="Fegie" w:date="2021-04-28T12:03:00Z">
              <w:r w:rsidRPr="00C4178E" w:rsidDel="009661CB">
                <w:rPr>
                  <w:rFonts w:hAnsi="標楷體" w:hint="eastAsia"/>
                </w:rPr>
                <w:delText>[修改]</w:delText>
              </w:r>
              <w:bookmarkStart w:id="11412" w:name="_Toc71199243"/>
              <w:bookmarkEnd w:id="11412"/>
            </w:del>
          </w:p>
        </w:tc>
        <w:tc>
          <w:tcPr>
            <w:tcW w:w="4252" w:type="dxa"/>
          </w:tcPr>
          <w:p w14:paraId="18A6138B" w14:textId="4AD22A13" w:rsidR="00A831FD" w:rsidRPr="00A831FD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13" w:author="Fegie" w:date="2021-04-28T12:03:00Z"/>
                <w:rFonts w:hAnsi="標楷體"/>
              </w:rPr>
              <w:pPrChange w:id="11414" w:author="Fegie" w:date="2021-04-28T12:03:00Z">
                <w:pPr/>
              </w:pPrChange>
            </w:pPr>
            <w:del w:id="11415" w:author="Fegie" w:date="2021-04-28T12:03:00Z">
              <w:r w:rsidRPr="00A831FD" w:rsidDel="009661CB">
                <w:rPr>
                  <w:rFonts w:hAnsi="標楷體" w:hint="eastAsia"/>
                </w:rPr>
                <w:delText>連結[L1106關聯戶資料維護-修改]</w:delText>
              </w:r>
              <w:bookmarkStart w:id="11416" w:name="_Toc71199244"/>
              <w:bookmarkEnd w:id="11416"/>
            </w:del>
          </w:p>
        </w:tc>
        <w:tc>
          <w:tcPr>
            <w:tcW w:w="2693" w:type="dxa"/>
          </w:tcPr>
          <w:p w14:paraId="36488A52" w14:textId="7BA4FA95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17" w:author="Fegie" w:date="2021-04-28T12:03:00Z"/>
                <w:rFonts w:hAnsi="標楷體"/>
              </w:rPr>
              <w:pPrChange w:id="11418" w:author="Fegie" w:date="2021-04-28T12:03:00Z">
                <w:pPr/>
              </w:pPrChange>
            </w:pPr>
            <w:bookmarkStart w:id="11419" w:name="_Toc71199245"/>
            <w:bookmarkEnd w:id="11419"/>
          </w:p>
        </w:tc>
        <w:bookmarkStart w:id="11420" w:name="_Toc71199246"/>
        <w:bookmarkEnd w:id="11420"/>
      </w:tr>
      <w:tr w:rsidR="00A831FD" w:rsidRPr="00115634" w:rsidDel="009661CB" w14:paraId="2FF4F260" w14:textId="1F3F2ED0" w:rsidTr="009E399C">
        <w:trPr>
          <w:trHeight w:val="291"/>
          <w:jc w:val="center"/>
          <w:del w:id="11421" w:author="Fegie" w:date="2021-04-28T12:03:00Z"/>
        </w:trPr>
        <w:tc>
          <w:tcPr>
            <w:tcW w:w="2412" w:type="dxa"/>
            <w:gridSpan w:val="2"/>
          </w:tcPr>
          <w:p w14:paraId="51CD7D78" w14:textId="228CEBE8" w:rsidR="00A831FD" w:rsidRPr="000026EB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22" w:author="Fegie" w:date="2021-04-28T12:03:00Z"/>
                <w:rFonts w:hAnsi="標楷體"/>
              </w:rPr>
              <w:pPrChange w:id="11423" w:author="Fegie" w:date="2021-04-28T12:03:00Z">
                <w:pPr/>
              </w:pPrChange>
            </w:pPr>
            <w:del w:id="11424" w:author="Fegie" w:date="2021-04-28T12:03:00Z">
              <w:r w:rsidRPr="000026EB" w:rsidDel="009661CB">
                <w:rPr>
                  <w:rFonts w:hAnsi="標楷體" w:hint="eastAsia"/>
                </w:rPr>
                <w:delText>關聯戶</w:delText>
              </w:r>
              <w:r w:rsidRPr="000026EB" w:rsidDel="009661CB">
                <w:rPr>
                  <w:rFonts w:hAnsi="標楷體" w:hint="eastAsia"/>
                  <w:lang w:eastAsia="zh-HK"/>
                </w:rPr>
                <w:delText>種</w:delText>
              </w:r>
              <w:r w:rsidRPr="000026EB" w:rsidDel="009661CB">
                <w:rPr>
                  <w:rFonts w:hAnsi="標楷體" w:hint="eastAsia"/>
                </w:rPr>
                <w:delText>類</w:delText>
              </w:r>
              <w:bookmarkStart w:id="11425" w:name="_Toc71199247"/>
              <w:bookmarkEnd w:id="11425"/>
            </w:del>
          </w:p>
        </w:tc>
        <w:tc>
          <w:tcPr>
            <w:tcW w:w="4252" w:type="dxa"/>
          </w:tcPr>
          <w:p w14:paraId="53534879" w14:textId="0649C13F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26" w:author="Fegie" w:date="2021-04-28T12:03:00Z"/>
                <w:rFonts w:hAnsi="標楷體"/>
              </w:rPr>
              <w:pPrChange w:id="11427" w:author="Fegie" w:date="2021-04-28T12:03:00Z">
                <w:pPr/>
              </w:pPrChange>
            </w:pPr>
            <w:del w:id="11428" w:author="Fegie" w:date="2021-04-28T12:03:00Z">
              <w:r w:rsidDel="009661CB">
                <w:rPr>
                  <w:rFonts w:hAnsi="標楷體"/>
                </w:rPr>
                <w:delText>X(10)</w:delText>
              </w:r>
              <w:bookmarkStart w:id="11429" w:name="_Toc71199248"/>
              <w:bookmarkEnd w:id="11429"/>
            </w:del>
          </w:p>
        </w:tc>
        <w:tc>
          <w:tcPr>
            <w:tcW w:w="2693" w:type="dxa"/>
          </w:tcPr>
          <w:p w14:paraId="3D1028AB" w14:textId="56874A6D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30" w:author="Fegie" w:date="2021-04-28T12:03:00Z"/>
                <w:rFonts w:hAnsi="標楷體"/>
              </w:rPr>
              <w:pPrChange w:id="11431" w:author="Fegie" w:date="2021-04-28T12:03:00Z">
                <w:pPr/>
              </w:pPrChange>
            </w:pPr>
            <w:bookmarkStart w:id="11432" w:name="_Toc71199249"/>
            <w:bookmarkEnd w:id="11432"/>
          </w:p>
        </w:tc>
        <w:bookmarkStart w:id="11433" w:name="_Toc71199250"/>
        <w:bookmarkEnd w:id="11433"/>
      </w:tr>
      <w:tr w:rsidR="00A831FD" w:rsidRPr="00115634" w:rsidDel="009661CB" w14:paraId="4235E5C8" w14:textId="399B1C9D" w:rsidTr="009E399C">
        <w:trPr>
          <w:trHeight w:val="291"/>
          <w:jc w:val="center"/>
          <w:del w:id="11434" w:author="Fegie" w:date="2021-04-28T12:03:00Z"/>
        </w:trPr>
        <w:tc>
          <w:tcPr>
            <w:tcW w:w="2412" w:type="dxa"/>
            <w:gridSpan w:val="2"/>
          </w:tcPr>
          <w:p w14:paraId="630326F0" w14:textId="0F1F63C9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35" w:author="Fegie" w:date="2021-04-28T12:03:00Z"/>
                <w:rFonts w:hAnsi="標楷體"/>
              </w:rPr>
              <w:pPrChange w:id="11436" w:author="Fegie" w:date="2021-04-28T12:03:00Z">
                <w:pPr/>
              </w:pPrChange>
            </w:pPr>
            <w:del w:id="11437" w:author="Fegie" w:date="2021-04-28T12:03:00Z">
              <w:r w:rsidRPr="009B2BD3" w:rsidDel="009661CB">
                <w:rPr>
                  <w:rFonts w:hAnsi="標楷體" w:hint="eastAsia"/>
                </w:rPr>
                <w:delText>關聯戶編</w:delText>
              </w:r>
              <w:r w:rsidRPr="009B2BD3" w:rsidDel="009661CB">
                <w:rPr>
                  <w:rFonts w:hAnsi="標楷體" w:hint="eastAsia"/>
                  <w:lang w:eastAsia="zh-HK"/>
                </w:rPr>
                <w:delText>號</w:delText>
              </w:r>
              <w:r w:rsidRPr="009B2BD3" w:rsidDel="009661CB">
                <w:rPr>
                  <w:rFonts w:hAnsi="標楷體" w:hint="eastAsia"/>
                </w:rPr>
                <w:delText xml:space="preserve">    </w:delText>
              </w:r>
              <w:bookmarkStart w:id="11438" w:name="_Toc71199251"/>
              <w:bookmarkEnd w:id="11438"/>
            </w:del>
          </w:p>
        </w:tc>
        <w:tc>
          <w:tcPr>
            <w:tcW w:w="4252" w:type="dxa"/>
          </w:tcPr>
          <w:p w14:paraId="0AF9ABC5" w14:textId="3E1CF8BB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39" w:author="Fegie" w:date="2021-04-28T12:03:00Z"/>
                <w:rFonts w:hAnsi="標楷體"/>
              </w:rPr>
              <w:pPrChange w:id="11440" w:author="Fegie" w:date="2021-04-28T12:03:00Z">
                <w:pPr/>
              </w:pPrChange>
            </w:pPr>
            <w:del w:id="11441" w:author="Fegie" w:date="2021-04-28T12:03:00Z">
              <w:r w:rsidDel="009661CB">
                <w:rPr>
                  <w:rFonts w:hAnsi="標楷體"/>
                </w:rPr>
                <w:delText>X(10)</w:delText>
              </w:r>
              <w:bookmarkStart w:id="11442" w:name="_Toc71199252"/>
              <w:bookmarkEnd w:id="11442"/>
            </w:del>
          </w:p>
        </w:tc>
        <w:tc>
          <w:tcPr>
            <w:tcW w:w="2693" w:type="dxa"/>
          </w:tcPr>
          <w:p w14:paraId="273F4B3B" w14:textId="787EF572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43" w:author="Fegie" w:date="2021-04-28T12:03:00Z"/>
                <w:rFonts w:hAnsi="標楷體"/>
              </w:rPr>
              <w:pPrChange w:id="11444" w:author="Fegie" w:date="2021-04-28T12:03:00Z">
                <w:pPr/>
              </w:pPrChange>
            </w:pPr>
            <w:bookmarkStart w:id="11445" w:name="_Toc71199253"/>
            <w:bookmarkEnd w:id="11445"/>
          </w:p>
        </w:tc>
        <w:bookmarkStart w:id="11446" w:name="_Toc71199254"/>
        <w:bookmarkEnd w:id="11446"/>
      </w:tr>
      <w:tr w:rsidR="00A831FD" w:rsidRPr="00115634" w:rsidDel="009661CB" w14:paraId="7DD3DA2F" w14:textId="714FA1E8" w:rsidTr="009E399C">
        <w:trPr>
          <w:trHeight w:val="291"/>
          <w:jc w:val="center"/>
          <w:del w:id="11447" w:author="Fegie" w:date="2021-04-28T12:03:00Z"/>
        </w:trPr>
        <w:tc>
          <w:tcPr>
            <w:tcW w:w="2412" w:type="dxa"/>
            <w:gridSpan w:val="2"/>
          </w:tcPr>
          <w:p w14:paraId="28BD1135" w14:textId="165AF57D" w:rsidR="00A831FD" w:rsidRPr="00BC126F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48" w:author="Fegie" w:date="2021-04-28T12:03:00Z"/>
                <w:rFonts w:hAnsi="標楷體"/>
              </w:rPr>
              <w:pPrChange w:id="11449" w:author="Fegie" w:date="2021-04-28T12:03:00Z">
                <w:pPr/>
              </w:pPrChange>
            </w:pPr>
            <w:del w:id="11450" w:author="Fegie" w:date="2021-04-28T12:03:00Z">
              <w:r w:rsidRPr="00BC126F" w:rsidDel="009661CB">
                <w:rPr>
                  <w:rFonts w:hAnsi="標楷體" w:hint="eastAsia"/>
                  <w:lang w:eastAsia="zh-HK"/>
                </w:rPr>
                <w:delText>異</w:delText>
              </w:r>
              <w:r w:rsidRPr="00BC126F" w:rsidDel="009661CB">
                <w:rPr>
                  <w:rFonts w:hAnsi="標楷體" w:hint="eastAsia"/>
                </w:rPr>
                <w:delText>動</w:delText>
              </w:r>
              <w:r w:rsidDel="009661CB">
                <w:rPr>
                  <w:rFonts w:hAnsi="標楷體" w:hint="eastAsia"/>
                  <w:lang w:eastAsia="zh-HK"/>
                </w:rPr>
                <w:delText>人員</w:delText>
              </w:r>
              <w:bookmarkStart w:id="11451" w:name="_Toc71199255"/>
              <w:bookmarkEnd w:id="11451"/>
            </w:del>
          </w:p>
        </w:tc>
        <w:tc>
          <w:tcPr>
            <w:tcW w:w="4252" w:type="dxa"/>
          </w:tcPr>
          <w:p w14:paraId="7849F924" w14:textId="239756D5" w:rsidR="00A831FD" w:rsidRPr="00BC126F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52" w:author="Fegie" w:date="2021-04-28T12:03:00Z"/>
                <w:rFonts w:hAnsi="標楷體"/>
              </w:rPr>
              <w:pPrChange w:id="11453" w:author="Fegie" w:date="2021-04-28T12:03:00Z">
                <w:pPr/>
              </w:pPrChange>
            </w:pPr>
            <w:del w:id="11454" w:author="Fegie" w:date="2021-04-28T12:03:00Z">
              <w:r w:rsidDel="009661CB">
                <w:rPr>
                  <w:rFonts w:hAnsi="標楷體"/>
                </w:rPr>
                <w:delText>X(06)</w:delText>
              </w:r>
              <w:bookmarkStart w:id="11455" w:name="_Toc71199256"/>
              <w:bookmarkEnd w:id="11455"/>
            </w:del>
          </w:p>
        </w:tc>
        <w:tc>
          <w:tcPr>
            <w:tcW w:w="2693" w:type="dxa"/>
          </w:tcPr>
          <w:p w14:paraId="48E7C094" w14:textId="7FEAE492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56" w:author="Fegie" w:date="2021-04-28T12:03:00Z"/>
                <w:rFonts w:hAnsi="標楷體"/>
              </w:rPr>
              <w:pPrChange w:id="11457" w:author="Fegie" w:date="2021-04-28T12:03:00Z">
                <w:pPr/>
              </w:pPrChange>
            </w:pPr>
            <w:bookmarkStart w:id="11458" w:name="_Toc71199257"/>
            <w:bookmarkEnd w:id="11458"/>
          </w:p>
        </w:tc>
        <w:bookmarkStart w:id="11459" w:name="_Toc71199258"/>
        <w:bookmarkEnd w:id="11459"/>
      </w:tr>
      <w:tr w:rsidR="00A831FD" w:rsidRPr="00115634" w:rsidDel="009661CB" w14:paraId="20C71889" w14:textId="2F2AE5A8" w:rsidTr="009E399C">
        <w:trPr>
          <w:trHeight w:val="291"/>
          <w:jc w:val="center"/>
          <w:del w:id="11460" w:author="Fegie" w:date="2021-04-28T12:03:00Z"/>
        </w:trPr>
        <w:tc>
          <w:tcPr>
            <w:tcW w:w="2412" w:type="dxa"/>
            <w:gridSpan w:val="2"/>
          </w:tcPr>
          <w:p w14:paraId="436636E8" w14:textId="0E8CE536" w:rsidR="00A831FD" w:rsidRPr="00BC126F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61" w:author="Fegie" w:date="2021-04-28T12:03:00Z"/>
                <w:rFonts w:hAnsi="標楷體"/>
              </w:rPr>
              <w:pPrChange w:id="11462" w:author="Fegie" w:date="2021-04-28T12:03:00Z">
                <w:pPr/>
              </w:pPrChange>
            </w:pPr>
            <w:del w:id="11463" w:author="Fegie" w:date="2021-04-28T12:03:00Z">
              <w:r w:rsidRPr="00BC126F" w:rsidDel="009661CB">
                <w:rPr>
                  <w:rFonts w:hAnsi="標楷體" w:hint="eastAsia"/>
                  <w:lang w:eastAsia="zh-HK"/>
                </w:rPr>
                <w:delText>異</w:delText>
              </w:r>
              <w:r w:rsidRPr="00BC126F" w:rsidDel="009661CB">
                <w:rPr>
                  <w:rFonts w:hAnsi="標楷體" w:hint="eastAsia"/>
                </w:rPr>
                <w:delText>動</w:delText>
              </w:r>
              <w:r w:rsidDel="009661CB">
                <w:rPr>
                  <w:rFonts w:hAnsi="標楷體" w:hint="eastAsia"/>
                  <w:lang w:eastAsia="zh-HK"/>
                </w:rPr>
                <w:delText>日期</w:delText>
              </w:r>
              <w:bookmarkStart w:id="11464" w:name="_Toc71199259"/>
              <w:bookmarkEnd w:id="11464"/>
            </w:del>
          </w:p>
        </w:tc>
        <w:tc>
          <w:tcPr>
            <w:tcW w:w="4252" w:type="dxa"/>
          </w:tcPr>
          <w:p w14:paraId="4355499C" w14:textId="55318DBA" w:rsidR="00A831FD" w:rsidRPr="00BC126F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65" w:author="Fegie" w:date="2021-04-28T12:03:00Z"/>
                <w:rFonts w:hAnsi="標楷體"/>
              </w:rPr>
              <w:pPrChange w:id="11466" w:author="Fegie" w:date="2021-04-28T12:03:00Z">
                <w:pPr/>
              </w:pPrChange>
            </w:pPr>
            <w:del w:id="11467" w:author="Fegie" w:date="2021-04-28T12:03:00Z">
              <w:r w:rsidDel="009661CB">
                <w:rPr>
                  <w:rFonts w:hAnsi="標楷體"/>
                </w:rPr>
                <w:delText>999/99/99</w:delText>
              </w:r>
              <w:bookmarkStart w:id="11468" w:name="_Toc71199260"/>
              <w:bookmarkEnd w:id="11468"/>
            </w:del>
          </w:p>
        </w:tc>
        <w:tc>
          <w:tcPr>
            <w:tcW w:w="2693" w:type="dxa"/>
          </w:tcPr>
          <w:p w14:paraId="39F5ABA8" w14:textId="6916EA64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69" w:author="Fegie" w:date="2021-04-28T12:03:00Z"/>
                <w:rFonts w:hAnsi="標楷體"/>
              </w:rPr>
              <w:pPrChange w:id="11470" w:author="Fegie" w:date="2021-04-28T12:03:00Z">
                <w:pPr/>
              </w:pPrChange>
            </w:pPr>
            <w:bookmarkStart w:id="11471" w:name="_Toc71199261"/>
            <w:bookmarkEnd w:id="11471"/>
          </w:p>
        </w:tc>
        <w:bookmarkStart w:id="11472" w:name="_Toc71199262"/>
        <w:bookmarkEnd w:id="11472"/>
      </w:tr>
      <w:tr w:rsidR="00A831FD" w:rsidRPr="00115634" w:rsidDel="009661CB" w14:paraId="7AB13312" w14:textId="3BA59314" w:rsidTr="009E399C">
        <w:trPr>
          <w:trHeight w:val="291"/>
          <w:jc w:val="center"/>
          <w:del w:id="11473" w:author="Fegie" w:date="2021-04-28T12:03:00Z"/>
        </w:trPr>
        <w:tc>
          <w:tcPr>
            <w:tcW w:w="2412" w:type="dxa"/>
            <w:gridSpan w:val="2"/>
          </w:tcPr>
          <w:p w14:paraId="110504B5" w14:textId="2B3F8539" w:rsidR="00A831FD" w:rsidRPr="00BC126F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74" w:author="Fegie" w:date="2021-04-28T12:03:00Z"/>
                <w:rFonts w:hAnsi="標楷體"/>
              </w:rPr>
              <w:pPrChange w:id="11475" w:author="Fegie" w:date="2021-04-28T12:03:00Z">
                <w:pPr/>
              </w:pPrChange>
            </w:pPr>
            <w:del w:id="11476" w:author="Fegie" w:date="2021-04-28T12:03:00Z">
              <w:r w:rsidRPr="00BC126F" w:rsidDel="009661CB">
                <w:rPr>
                  <w:rFonts w:hAnsi="標楷體" w:hint="eastAsia"/>
                  <w:lang w:eastAsia="zh-HK"/>
                </w:rPr>
                <w:delText>啟</w:delText>
              </w:r>
              <w:r w:rsidRPr="00BC126F" w:rsidDel="009661CB">
                <w:rPr>
                  <w:rFonts w:hAnsi="標楷體" w:hint="eastAsia"/>
                </w:rPr>
                <w:delText>用</w:delText>
              </w:r>
              <w:r w:rsidRPr="00BC126F" w:rsidDel="009661CB">
                <w:rPr>
                  <w:rFonts w:hAnsi="標楷體" w:hint="eastAsia"/>
                  <w:lang w:eastAsia="zh-HK"/>
                </w:rPr>
                <w:delText>記號</w:delText>
              </w:r>
              <w:bookmarkStart w:id="11477" w:name="_Toc71199263"/>
              <w:bookmarkEnd w:id="11477"/>
            </w:del>
          </w:p>
        </w:tc>
        <w:tc>
          <w:tcPr>
            <w:tcW w:w="4252" w:type="dxa"/>
          </w:tcPr>
          <w:p w14:paraId="08924B6E" w14:textId="33933040" w:rsidR="00A831FD" w:rsidRPr="00BC126F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78" w:author="Fegie" w:date="2021-04-28T12:03:00Z"/>
                <w:rFonts w:hAnsi="標楷體"/>
              </w:rPr>
              <w:pPrChange w:id="11479" w:author="Fegie" w:date="2021-04-28T12:03:00Z">
                <w:pPr/>
              </w:pPrChange>
            </w:pPr>
            <w:del w:id="11480" w:author="Fegie" w:date="2021-04-28T12:03:00Z">
              <w:r w:rsidDel="009661CB">
                <w:rPr>
                  <w:rFonts w:hAnsi="標楷體"/>
                </w:rPr>
                <w:delText>X(02)</w:delText>
              </w:r>
              <w:bookmarkStart w:id="11481" w:name="_Toc71199264"/>
              <w:bookmarkEnd w:id="11481"/>
            </w:del>
          </w:p>
        </w:tc>
        <w:tc>
          <w:tcPr>
            <w:tcW w:w="2693" w:type="dxa"/>
          </w:tcPr>
          <w:p w14:paraId="6F646CDC" w14:textId="30AEC418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82" w:author="Fegie" w:date="2021-04-28T12:03:00Z"/>
                <w:rFonts w:hAnsi="標楷體"/>
              </w:rPr>
              <w:pPrChange w:id="11483" w:author="Fegie" w:date="2021-04-28T12:03:00Z">
                <w:pPr/>
              </w:pPrChange>
            </w:pPr>
            <w:bookmarkStart w:id="11484" w:name="_Toc71199265"/>
            <w:bookmarkEnd w:id="11484"/>
          </w:p>
        </w:tc>
        <w:bookmarkStart w:id="11485" w:name="_Toc71199266"/>
        <w:bookmarkEnd w:id="11485"/>
      </w:tr>
      <w:tr w:rsidR="00A831FD" w:rsidRPr="00115634" w:rsidDel="009661CB" w14:paraId="3FC28FB2" w14:textId="4F815821" w:rsidTr="009E399C">
        <w:trPr>
          <w:trHeight w:val="291"/>
          <w:jc w:val="center"/>
          <w:del w:id="11486" w:author="Fegie" w:date="2021-04-28T12:03:00Z"/>
        </w:trPr>
        <w:tc>
          <w:tcPr>
            <w:tcW w:w="2412" w:type="dxa"/>
            <w:gridSpan w:val="2"/>
          </w:tcPr>
          <w:p w14:paraId="7B01432E" w14:textId="0CE4BFAD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87" w:author="Fegie" w:date="2021-04-28T12:03:00Z"/>
                <w:rFonts w:hAnsi="標楷體"/>
              </w:rPr>
              <w:pPrChange w:id="11488" w:author="Fegie" w:date="2021-04-28T12:03:00Z">
                <w:pPr/>
              </w:pPrChange>
            </w:pPr>
            <w:del w:id="11489" w:author="Fegie" w:date="2021-04-28T12:03:00Z">
              <w:r w:rsidRPr="009B2BD3" w:rsidDel="009661CB">
                <w:rPr>
                  <w:rFonts w:hAnsi="標楷體" w:hint="eastAsia"/>
                  <w:lang w:eastAsia="zh-HK"/>
                </w:rPr>
                <w:delText>停用原</w:delText>
              </w:r>
              <w:r w:rsidRPr="009B2BD3" w:rsidDel="009661CB">
                <w:rPr>
                  <w:rFonts w:hAnsi="標楷體" w:hint="eastAsia"/>
                </w:rPr>
                <w:delText>因</w:delText>
              </w:r>
              <w:bookmarkStart w:id="11490" w:name="_Toc71199267"/>
              <w:bookmarkEnd w:id="11490"/>
            </w:del>
          </w:p>
        </w:tc>
        <w:tc>
          <w:tcPr>
            <w:tcW w:w="4252" w:type="dxa"/>
          </w:tcPr>
          <w:p w14:paraId="7A7B2F79" w14:textId="385E37B8" w:rsidR="00A831FD" w:rsidRPr="009B2BD3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91" w:author="Fegie" w:date="2021-04-28T12:03:00Z"/>
                <w:rFonts w:hAnsi="標楷體"/>
              </w:rPr>
              <w:pPrChange w:id="11492" w:author="Fegie" w:date="2021-04-28T12:03:00Z">
                <w:pPr/>
              </w:pPrChange>
            </w:pPr>
            <w:del w:id="11493" w:author="Fegie" w:date="2021-04-28T12:03:00Z">
              <w:r w:rsidDel="009661CB">
                <w:rPr>
                  <w:rFonts w:hAnsi="標楷體"/>
                </w:rPr>
                <w:delText>X(40)</w:delText>
              </w:r>
              <w:bookmarkStart w:id="11494" w:name="_Toc71199268"/>
              <w:bookmarkEnd w:id="11494"/>
            </w:del>
          </w:p>
        </w:tc>
        <w:tc>
          <w:tcPr>
            <w:tcW w:w="2693" w:type="dxa"/>
          </w:tcPr>
          <w:p w14:paraId="62D92739" w14:textId="118C540E" w:rsidR="00A831FD" w:rsidRPr="00115634" w:rsidDel="009661CB" w:rsidRDefault="00A831FD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495" w:author="Fegie" w:date="2021-04-28T12:03:00Z"/>
                <w:rFonts w:hAnsi="標楷體"/>
              </w:rPr>
              <w:pPrChange w:id="11496" w:author="Fegie" w:date="2021-04-28T12:03:00Z">
                <w:pPr/>
              </w:pPrChange>
            </w:pPr>
            <w:bookmarkStart w:id="11497" w:name="_Toc71199269"/>
            <w:bookmarkEnd w:id="11497"/>
          </w:p>
        </w:tc>
        <w:bookmarkStart w:id="11498" w:name="_Toc71199270"/>
        <w:bookmarkEnd w:id="11498"/>
      </w:tr>
    </w:tbl>
    <w:p w14:paraId="260F7F46" w14:textId="301EC8EC" w:rsidR="00742734" w:rsidRPr="009B2BD3" w:rsidDel="009661CB" w:rsidRDefault="00742734">
      <w:pPr>
        <w:pStyle w:val="3"/>
        <w:numPr>
          <w:ilvl w:val="5"/>
          <w:numId w:val="6"/>
        </w:numPr>
        <w:ind w:left="1701" w:hanging="1134"/>
        <w:rPr>
          <w:del w:id="11499" w:author="Fegie" w:date="2021-04-28T12:03:00Z"/>
          <w:rFonts w:hAnsi="標楷體"/>
        </w:rPr>
        <w:pPrChange w:id="11500" w:author="Fegie" w:date="2021-04-28T12:03:00Z">
          <w:pPr/>
        </w:pPrChange>
      </w:pPr>
      <w:bookmarkStart w:id="11501" w:name="_Toc71199271"/>
      <w:bookmarkEnd w:id="11501"/>
    </w:p>
    <w:p w14:paraId="3B927194" w14:textId="5E6FF2E4" w:rsidR="00252F5F" w:rsidRPr="009B2BD3" w:rsidDel="009661CB" w:rsidRDefault="00087B9A">
      <w:pPr>
        <w:pStyle w:val="3"/>
        <w:numPr>
          <w:ilvl w:val="5"/>
          <w:numId w:val="6"/>
        </w:numPr>
        <w:ind w:left="1701" w:hanging="1134"/>
        <w:rPr>
          <w:del w:id="11502" w:author="Fegie" w:date="2021-04-28T12:03:00Z"/>
          <w:rFonts w:hAnsi="標楷體"/>
        </w:rPr>
        <w:pPrChange w:id="11503" w:author="Fegie" w:date="2021-04-28T12:03:00Z">
          <w:pPr/>
        </w:pPrChange>
      </w:pPr>
      <w:del w:id="11504" w:author="Fegie" w:date="2021-04-28T12:03:00Z">
        <w:r w:rsidRPr="009B2BD3" w:rsidDel="009661CB">
          <w:rPr>
            <w:rFonts w:hAnsi="標楷體"/>
          </w:rPr>
          <w:br w:type="page"/>
        </w:r>
      </w:del>
    </w:p>
    <w:p w14:paraId="7C1C09BD" w14:textId="2CF19E09" w:rsidR="00252F5F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1505" w:author="Fegie" w:date="2021-04-28T12:03:00Z"/>
          <w:rFonts w:hAnsi="標楷體"/>
        </w:rPr>
      </w:pPr>
      <w:del w:id="11506" w:author="Fegie" w:date="2021-04-28T12:03:00Z">
        <w:r w:rsidRPr="009B2BD3" w:rsidDel="009661CB">
          <w:rPr>
            <w:rFonts w:hAnsi="標楷體" w:hint="eastAsia"/>
          </w:rPr>
          <w:delText>L1107</w:delText>
        </w:r>
        <w:r w:rsidR="00252F5F" w:rsidRPr="009B2BD3" w:rsidDel="009661CB">
          <w:rPr>
            <w:rFonts w:hAnsi="標楷體"/>
          </w:rPr>
          <w:delText xml:space="preserve"> </w:delText>
        </w:r>
        <w:r w:rsidR="002A3441" w:rsidRPr="009B2BD3" w:rsidDel="009661CB">
          <w:rPr>
            <w:rFonts w:hAnsi="標楷體" w:hint="eastAsia"/>
          </w:rPr>
          <w:delText>公司戶財務狀況管理</w:delText>
        </w:r>
        <w:bookmarkStart w:id="11507" w:name="_Toc71199272"/>
        <w:bookmarkEnd w:id="11507"/>
      </w:del>
    </w:p>
    <w:p w14:paraId="5AAE82BB" w14:textId="1394AD7B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508" w:author="Fegie" w:date="2021-04-28T12:03:00Z"/>
          <w:rFonts w:hAnsi="標楷體"/>
        </w:rPr>
        <w:pPrChange w:id="11509" w:author="Fegie" w:date="2021-04-28T12:03:00Z">
          <w:pPr>
            <w:pStyle w:val="a"/>
          </w:pPr>
        </w:pPrChange>
      </w:pPr>
      <w:del w:id="11510" w:author="Fegie" w:date="2021-04-28T12:03:00Z">
        <w:r w:rsidRPr="009B2BD3" w:rsidDel="009661CB">
          <w:rPr>
            <w:rFonts w:hAnsi="標楷體"/>
          </w:rPr>
          <w:delText>功能說明</w:delText>
        </w:r>
        <w:bookmarkStart w:id="11511" w:name="_Toc71199273"/>
        <w:bookmarkEnd w:id="11511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52F5F" w:rsidRPr="009B2BD3" w:rsidDel="009661CB" w14:paraId="498A4859" w14:textId="496BC286" w:rsidTr="008F3B39">
        <w:trPr>
          <w:trHeight w:val="277"/>
          <w:del w:id="11512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DA2F80" w14:textId="64FD2B60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13" w:author="Fegie" w:date="2021-04-28T12:03:00Z"/>
                <w:rFonts w:hAnsi="標楷體"/>
              </w:rPr>
              <w:pPrChange w:id="11514" w:author="Fegie" w:date="2021-04-28T12:03:00Z">
                <w:pPr/>
              </w:pPrChange>
            </w:pPr>
            <w:del w:id="11515" w:author="Fegie" w:date="2021-04-28T12:03:00Z">
              <w:r w:rsidRPr="009B2BD3" w:rsidDel="009661CB">
                <w:rPr>
                  <w:rFonts w:hAnsi="標楷體"/>
                </w:rPr>
                <w:delText xml:space="preserve">功能名稱 </w:delText>
              </w:r>
              <w:bookmarkStart w:id="11516" w:name="_Toc71199274"/>
              <w:bookmarkEnd w:id="1151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5D2D1A" w14:textId="48DF3D1E" w:rsidR="002A3441" w:rsidRPr="009B2BD3" w:rsidDel="009661CB" w:rsidRDefault="002A3441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17" w:author="Fegie" w:date="2021-04-28T12:03:00Z"/>
                <w:rFonts w:hAnsi="標楷體"/>
              </w:rPr>
              <w:pPrChange w:id="11518" w:author="Fegie" w:date="2021-04-28T12:03:00Z">
                <w:pPr/>
              </w:pPrChange>
            </w:pPr>
            <w:del w:id="11519" w:author="Fegie" w:date="2021-04-28T12:03:00Z">
              <w:r w:rsidRPr="009B2BD3" w:rsidDel="009661CB">
                <w:rPr>
                  <w:rFonts w:hAnsi="標楷體" w:hint="eastAsia"/>
                </w:rPr>
                <w:delText>公司戶財務狀況管理</w:delText>
              </w:r>
              <w:bookmarkStart w:id="11520" w:name="_Toc71199275"/>
              <w:bookmarkEnd w:id="11520"/>
            </w:del>
          </w:p>
          <w:p w14:paraId="5597EBA0" w14:textId="7B9BD984" w:rsidR="002A3441" w:rsidRPr="009B2BD3" w:rsidDel="009661CB" w:rsidRDefault="002A3441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21" w:author="Fegie" w:date="2021-04-28T12:03:00Z"/>
                <w:rFonts w:hAnsi="標楷體"/>
              </w:rPr>
              <w:pPrChange w:id="11522" w:author="Fegie" w:date="2021-04-28T12:03:00Z">
                <w:pPr/>
              </w:pPrChange>
            </w:pPr>
            <w:del w:id="11523" w:author="Fegie" w:date="2021-04-28T12:03:00Z">
              <w:r w:rsidRPr="009B2BD3" w:rsidDel="009661CB">
                <w:rPr>
                  <w:rFonts w:hAnsi="標楷體" w:hint="eastAsia"/>
                </w:rPr>
                <w:delText>1.資產總額=現金+短期投資+應收帳款+存貨+長期投資+固定資產+其他資產</w:delText>
              </w:r>
              <w:bookmarkStart w:id="11524" w:name="_Toc71199276"/>
              <w:bookmarkEnd w:id="11524"/>
            </w:del>
          </w:p>
          <w:p w14:paraId="40374745" w14:textId="51ABD7DC" w:rsidR="002A3441" w:rsidRPr="009B2BD3" w:rsidDel="009661CB" w:rsidRDefault="002A3441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25" w:author="Fegie" w:date="2021-04-28T12:03:00Z"/>
                <w:rFonts w:hAnsi="標楷體"/>
              </w:rPr>
              <w:pPrChange w:id="11526" w:author="Fegie" w:date="2021-04-28T12:03:00Z">
                <w:pPr/>
              </w:pPrChange>
            </w:pPr>
            <w:del w:id="11527" w:author="Fegie" w:date="2021-04-28T12:03:00Z">
              <w:r w:rsidRPr="009B2BD3" w:rsidDel="009661CB">
                <w:rPr>
                  <w:rFonts w:hAnsi="標楷體" w:hint="eastAsia"/>
                </w:rPr>
                <w:delText>2.負債總額=銀行借款+其他流動負債+長期負債+其他負債</w:delText>
              </w:r>
              <w:bookmarkStart w:id="11528" w:name="_Toc71199277"/>
              <w:bookmarkEnd w:id="11528"/>
            </w:del>
          </w:p>
          <w:p w14:paraId="23B5FC5B" w14:textId="270D0231" w:rsidR="002A3441" w:rsidRPr="009B2BD3" w:rsidDel="009661CB" w:rsidRDefault="002A3441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29" w:author="Fegie" w:date="2021-04-28T12:03:00Z"/>
                <w:rFonts w:hAnsi="標楷體"/>
              </w:rPr>
              <w:pPrChange w:id="11530" w:author="Fegie" w:date="2021-04-28T12:03:00Z">
                <w:pPr/>
              </w:pPrChange>
            </w:pPr>
            <w:del w:id="11531" w:author="Fegie" w:date="2021-04-28T12:03:00Z">
              <w:r w:rsidRPr="009B2BD3" w:rsidDel="009661CB">
                <w:rPr>
                  <w:rFonts w:hAnsi="標楷體" w:hint="eastAsia"/>
                </w:rPr>
                <w:delText>3.簽證日期:須為有效日期</w:delText>
              </w:r>
              <w:bookmarkStart w:id="11532" w:name="_Toc71199278"/>
              <w:bookmarkEnd w:id="11532"/>
            </w:del>
          </w:p>
          <w:p w14:paraId="179F042E" w14:textId="48903CCF" w:rsidR="002A3441" w:rsidRPr="009B2BD3" w:rsidDel="009661CB" w:rsidRDefault="00742734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33" w:author="Fegie" w:date="2021-04-28T12:03:00Z"/>
                <w:rFonts w:hAnsi="標楷體"/>
              </w:rPr>
              <w:pPrChange w:id="11534" w:author="Fegie" w:date="2021-04-28T12:03:00Z">
                <w:pPr/>
              </w:pPrChange>
            </w:pPr>
            <w:del w:id="11535" w:author="Fegie" w:date="2021-04-28T12:03:00Z">
              <w:r w:rsidRPr="009B2BD3" w:rsidDel="009661CB">
                <w:rPr>
                  <w:rFonts w:hAnsi="標楷體" w:hint="eastAsia"/>
                </w:rPr>
                <w:delText>4</w:delText>
              </w:r>
              <w:r w:rsidR="002A3441" w:rsidRPr="009B2BD3" w:rsidDel="009661CB">
                <w:rPr>
                  <w:rFonts w:hAnsi="標楷體" w:hint="eastAsia"/>
                </w:rPr>
                <w:delText>.此功能提供建立公司戶之年度財簽資料</w:delText>
              </w:r>
              <w:bookmarkStart w:id="11536" w:name="_Toc71199279"/>
              <w:bookmarkEnd w:id="11536"/>
            </w:del>
          </w:p>
          <w:p w14:paraId="4A701960" w14:textId="075E583D" w:rsidR="00252F5F" w:rsidRPr="009B2BD3" w:rsidDel="009661CB" w:rsidRDefault="00742734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37" w:author="Fegie" w:date="2021-04-28T12:03:00Z"/>
                <w:rFonts w:hAnsi="標楷體"/>
              </w:rPr>
              <w:pPrChange w:id="11538" w:author="Fegie" w:date="2021-04-28T12:03:00Z">
                <w:pPr/>
              </w:pPrChange>
            </w:pPr>
            <w:del w:id="11539" w:author="Fegie" w:date="2021-04-28T12:03:00Z">
              <w:r w:rsidRPr="009B2BD3" w:rsidDel="009661CB">
                <w:rPr>
                  <w:rFonts w:hAnsi="標楷體" w:hint="eastAsia"/>
                </w:rPr>
                <w:delText>5</w:delText>
              </w:r>
              <w:r w:rsidR="002A3441" w:rsidRPr="009B2BD3" w:rsidDel="009661CB">
                <w:rPr>
                  <w:rFonts w:hAnsi="標楷體" w:hint="eastAsia"/>
                </w:rPr>
                <w:delText>.統一編號必須是顧客主檔已建立之法人資料</w:delText>
              </w:r>
              <w:bookmarkStart w:id="11540" w:name="_Toc71199280"/>
              <w:bookmarkEnd w:id="11540"/>
            </w:del>
          </w:p>
        </w:tc>
        <w:bookmarkStart w:id="11541" w:name="_Toc71199281"/>
        <w:bookmarkEnd w:id="11541"/>
      </w:tr>
      <w:tr w:rsidR="00252F5F" w:rsidRPr="009B2BD3" w:rsidDel="009661CB" w14:paraId="2749A2D5" w14:textId="77D02E32" w:rsidTr="008F3B39">
        <w:trPr>
          <w:trHeight w:val="277"/>
          <w:del w:id="11542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065B51" w14:textId="4B4087FD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43" w:author="Fegie" w:date="2021-04-28T12:03:00Z"/>
                <w:rFonts w:hAnsi="標楷體"/>
              </w:rPr>
              <w:pPrChange w:id="11544" w:author="Fegie" w:date="2021-04-28T12:03:00Z">
                <w:pPr/>
              </w:pPrChange>
            </w:pPr>
            <w:del w:id="11545" w:author="Fegie" w:date="2021-04-28T12:03:00Z">
              <w:r w:rsidRPr="009B2BD3" w:rsidDel="009661CB">
                <w:rPr>
                  <w:rFonts w:hAnsi="標楷體"/>
                </w:rPr>
                <w:delText>進入條件</w:delText>
              </w:r>
              <w:bookmarkStart w:id="11546" w:name="_Toc71199282"/>
              <w:bookmarkEnd w:id="1154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EA1C39" w14:textId="05ADCE4E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47" w:author="Fegie" w:date="2021-04-28T12:03:00Z"/>
                <w:rFonts w:hAnsi="標楷體"/>
              </w:rPr>
              <w:pPrChange w:id="11548" w:author="Fegie" w:date="2021-04-28T12:03:00Z">
                <w:pPr/>
              </w:pPrChange>
            </w:pPr>
            <w:bookmarkStart w:id="11549" w:name="_Toc71199283"/>
            <w:bookmarkEnd w:id="11549"/>
          </w:p>
        </w:tc>
        <w:bookmarkStart w:id="11550" w:name="_Toc71199284"/>
        <w:bookmarkEnd w:id="11550"/>
      </w:tr>
      <w:tr w:rsidR="00252F5F" w:rsidRPr="009B2BD3" w:rsidDel="009661CB" w14:paraId="6BAADFCF" w14:textId="7C580845" w:rsidTr="008F3B39">
        <w:trPr>
          <w:trHeight w:val="773"/>
          <w:del w:id="11551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F87CFA" w14:textId="41A72D1B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52" w:author="Fegie" w:date="2021-04-28T12:03:00Z"/>
                <w:rFonts w:hAnsi="標楷體"/>
              </w:rPr>
              <w:pPrChange w:id="11553" w:author="Fegie" w:date="2021-04-28T12:03:00Z">
                <w:pPr/>
              </w:pPrChange>
            </w:pPr>
            <w:del w:id="11554" w:author="Fegie" w:date="2021-04-28T12:03:00Z">
              <w:r w:rsidRPr="009B2BD3" w:rsidDel="009661CB">
                <w:rPr>
                  <w:rFonts w:hAnsi="標楷體"/>
                </w:rPr>
                <w:delText xml:space="preserve">基本流程 </w:delText>
              </w:r>
              <w:bookmarkStart w:id="11555" w:name="_Toc71199285"/>
              <w:bookmarkEnd w:id="1155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DF541E" w14:textId="457A3535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56" w:author="Fegie" w:date="2021-04-28T12:03:00Z"/>
                <w:rFonts w:hAnsi="標楷體"/>
              </w:rPr>
              <w:pPrChange w:id="11557" w:author="Fegie" w:date="2021-04-28T12:03:00Z">
                <w:pPr/>
              </w:pPrChange>
            </w:pPr>
            <w:bookmarkStart w:id="11558" w:name="_Toc71199286"/>
            <w:bookmarkEnd w:id="11558"/>
          </w:p>
        </w:tc>
        <w:bookmarkStart w:id="11559" w:name="_Toc71199287"/>
        <w:bookmarkEnd w:id="11559"/>
      </w:tr>
      <w:tr w:rsidR="00252F5F" w:rsidRPr="009B2BD3" w:rsidDel="009661CB" w14:paraId="3FF9EB7A" w14:textId="7C4F5883" w:rsidTr="008F3B39">
        <w:trPr>
          <w:trHeight w:val="321"/>
          <w:del w:id="1156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58EB08" w14:textId="7DC4AB5E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61" w:author="Fegie" w:date="2021-04-28T12:03:00Z"/>
                <w:rFonts w:hAnsi="標楷體"/>
              </w:rPr>
              <w:pPrChange w:id="11562" w:author="Fegie" w:date="2021-04-28T12:03:00Z">
                <w:pPr/>
              </w:pPrChange>
            </w:pPr>
            <w:del w:id="11563" w:author="Fegie" w:date="2021-04-28T12:03:00Z">
              <w:r w:rsidRPr="009B2BD3" w:rsidDel="009661CB">
                <w:rPr>
                  <w:rFonts w:hAnsi="標楷體"/>
                </w:rPr>
                <w:delText>選用流程</w:delText>
              </w:r>
              <w:bookmarkStart w:id="11564" w:name="_Toc71199288"/>
              <w:bookmarkEnd w:id="1156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3D5BDD" w14:textId="7CEF1D98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65" w:author="Fegie" w:date="2021-04-28T12:03:00Z"/>
                <w:rFonts w:hAnsi="標楷體"/>
              </w:rPr>
              <w:pPrChange w:id="11566" w:author="Fegie" w:date="2021-04-28T12:03:00Z">
                <w:pPr/>
              </w:pPrChange>
            </w:pPr>
            <w:bookmarkStart w:id="11567" w:name="_Toc71199289"/>
            <w:bookmarkEnd w:id="11567"/>
          </w:p>
        </w:tc>
        <w:bookmarkStart w:id="11568" w:name="_Toc71199290"/>
        <w:bookmarkEnd w:id="11568"/>
      </w:tr>
      <w:tr w:rsidR="00252F5F" w:rsidRPr="009B2BD3" w:rsidDel="009661CB" w14:paraId="0A00C468" w14:textId="275E00D1" w:rsidTr="008F3B39">
        <w:trPr>
          <w:trHeight w:val="1311"/>
          <w:del w:id="1156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CB7804" w14:textId="20C5F9CF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70" w:author="Fegie" w:date="2021-04-28T12:03:00Z"/>
                <w:rFonts w:hAnsi="標楷體"/>
              </w:rPr>
              <w:pPrChange w:id="11571" w:author="Fegie" w:date="2021-04-28T12:03:00Z">
                <w:pPr/>
              </w:pPrChange>
            </w:pPr>
            <w:del w:id="11572" w:author="Fegie" w:date="2021-04-28T12:03:00Z">
              <w:r w:rsidRPr="009B2BD3" w:rsidDel="009661CB">
                <w:rPr>
                  <w:rFonts w:hAnsi="標楷體"/>
                </w:rPr>
                <w:delText>例外流程</w:delText>
              </w:r>
              <w:bookmarkStart w:id="11573" w:name="_Toc71199291"/>
              <w:bookmarkEnd w:id="1157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82359" w14:textId="660D4D5E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74" w:author="Fegie" w:date="2021-04-28T12:03:00Z"/>
                <w:rFonts w:hAnsi="標楷體"/>
              </w:rPr>
              <w:pPrChange w:id="11575" w:author="Fegie" w:date="2021-04-28T12:03:00Z">
                <w:pPr/>
              </w:pPrChange>
            </w:pPr>
            <w:bookmarkStart w:id="11576" w:name="_Toc71199292"/>
            <w:bookmarkEnd w:id="11576"/>
          </w:p>
        </w:tc>
        <w:bookmarkStart w:id="11577" w:name="_Toc71199293"/>
        <w:bookmarkEnd w:id="11577"/>
      </w:tr>
      <w:tr w:rsidR="00252F5F" w:rsidRPr="009B2BD3" w:rsidDel="009661CB" w14:paraId="5BBEC160" w14:textId="4E638F8D" w:rsidTr="008F3B39">
        <w:trPr>
          <w:trHeight w:val="278"/>
          <w:del w:id="11578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7B90AA" w14:textId="765B1105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79" w:author="Fegie" w:date="2021-04-28T12:03:00Z"/>
                <w:rFonts w:hAnsi="標楷體"/>
              </w:rPr>
              <w:pPrChange w:id="11580" w:author="Fegie" w:date="2021-04-28T12:03:00Z">
                <w:pPr/>
              </w:pPrChange>
            </w:pPr>
            <w:del w:id="11581" w:author="Fegie" w:date="2021-04-28T12:03:00Z">
              <w:r w:rsidRPr="009B2BD3" w:rsidDel="009661CB">
                <w:rPr>
                  <w:rFonts w:hAnsi="標楷體"/>
                </w:rPr>
                <w:delText xml:space="preserve">執行後狀況 </w:delText>
              </w:r>
              <w:bookmarkStart w:id="11582" w:name="_Toc71199294"/>
              <w:bookmarkEnd w:id="1158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699D27" w14:textId="1EA8D797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83" w:author="Fegie" w:date="2021-04-28T12:03:00Z"/>
                <w:rFonts w:hAnsi="標楷體"/>
              </w:rPr>
              <w:pPrChange w:id="11584" w:author="Fegie" w:date="2021-04-28T12:03:00Z">
                <w:pPr/>
              </w:pPrChange>
            </w:pPr>
            <w:bookmarkStart w:id="11585" w:name="_Toc71199295"/>
            <w:bookmarkEnd w:id="11585"/>
          </w:p>
        </w:tc>
        <w:bookmarkStart w:id="11586" w:name="_Toc71199296"/>
        <w:bookmarkEnd w:id="11586"/>
      </w:tr>
      <w:tr w:rsidR="00252F5F" w:rsidRPr="009B2BD3" w:rsidDel="009661CB" w14:paraId="75FD13DF" w14:textId="509726C3" w:rsidTr="008F3B39">
        <w:trPr>
          <w:trHeight w:val="358"/>
          <w:del w:id="1158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00D6268" w14:textId="3EC99499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88" w:author="Fegie" w:date="2021-04-28T12:03:00Z"/>
                <w:rFonts w:hAnsi="標楷體"/>
              </w:rPr>
              <w:pPrChange w:id="11589" w:author="Fegie" w:date="2021-04-28T12:03:00Z">
                <w:pPr/>
              </w:pPrChange>
            </w:pPr>
            <w:del w:id="11590" w:author="Fegie" w:date="2021-04-28T12:03:00Z">
              <w:r w:rsidRPr="009B2BD3" w:rsidDel="009661CB">
                <w:rPr>
                  <w:rFonts w:hAnsi="標楷體"/>
                </w:rPr>
                <w:delText>特別需求</w:delText>
              </w:r>
              <w:bookmarkStart w:id="11591" w:name="_Toc71199297"/>
              <w:bookmarkEnd w:id="1159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850426" w14:textId="56568773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92" w:author="Fegie" w:date="2021-04-28T12:03:00Z"/>
                <w:rFonts w:hAnsi="標楷體"/>
              </w:rPr>
              <w:pPrChange w:id="11593" w:author="Fegie" w:date="2021-04-28T12:03:00Z">
                <w:pPr/>
              </w:pPrChange>
            </w:pPr>
            <w:bookmarkStart w:id="11594" w:name="_Toc71199298"/>
            <w:bookmarkEnd w:id="11594"/>
          </w:p>
        </w:tc>
        <w:bookmarkStart w:id="11595" w:name="_Toc71199299"/>
        <w:bookmarkEnd w:id="11595"/>
      </w:tr>
      <w:tr w:rsidR="00252F5F" w:rsidRPr="009B2BD3" w:rsidDel="009661CB" w14:paraId="3752B892" w14:textId="6F645D58" w:rsidTr="008F3B39">
        <w:trPr>
          <w:trHeight w:val="278"/>
          <w:del w:id="1159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F04BB3" w14:textId="5347FF50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597" w:author="Fegie" w:date="2021-04-28T12:03:00Z"/>
                <w:rFonts w:hAnsi="標楷體"/>
              </w:rPr>
              <w:pPrChange w:id="11598" w:author="Fegie" w:date="2021-04-28T12:03:00Z">
                <w:pPr/>
              </w:pPrChange>
            </w:pPr>
            <w:del w:id="11599" w:author="Fegie" w:date="2021-04-28T12:03:00Z">
              <w:r w:rsidRPr="009B2BD3" w:rsidDel="009661CB">
                <w:rPr>
                  <w:rFonts w:hAnsi="標楷體"/>
                </w:rPr>
                <w:delText xml:space="preserve">參考 </w:delText>
              </w:r>
              <w:bookmarkStart w:id="11600" w:name="_Toc71199300"/>
              <w:bookmarkEnd w:id="1160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94C4E8" w14:textId="0C1A7E1A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01" w:author="Fegie" w:date="2021-04-28T12:03:00Z"/>
                <w:rFonts w:hAnsi="標楷體"/>
              </w:rPr>
              <w:pPrChange w:id="11602" w:author="Fegie" w:date="2021-04-28T12:03:00Z">
                <w:pPr/>
              </w:pPrChange>
            </w:pPr>
            <w:bookmarkStart w:id="11603" w:name="_Toc71199301"/>
            <w:bookmarkEnd w:id="11603"/>
          </w:p>
        </w:tc>
        <w:bookmarkStart w:id="11604" w:name="_Toc71199302"/>
        <w:bookmarkEnd w:id="11604"/>
      </w:tr>
    </w:tbl>
    <w:p w14:paraId="7B7F8D08" w14:textId="785DF81E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605" w:author="Fegie" w:date="2021-04-28T12:03:00Z"/>
          <w:rFonts w:hAnsi="標楷體"/>
        </w:rPr>
        <w:pPrChange w:id="11606" w:author="Fegie" w:date="2021-04-28T12:03:00Z">
          <w:pPr/>
        </w:pPrChange>
      </w:pPr>
      <w:bookmarkStart w:id="11607" w:name="_Toc71199303"/>
      <w:bookmarkEnd w:id="11607"/>
    </w:p>
    <w:p w14:paraId="67525D7F" w14:textId="4804A08B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608" w:author="Fegie" w:date="2021-04-28T12:03:00Z"/>
          <w:rFonts w:hAnsi="標楷體"/>
        </w:rPr>
        <w:pPrChange w:id="11609" w:author="Fegie" w:date="2021-04-28T12:03:00Z">
          <w:pPr/>
        </w:pPrChange>
      </w:pPr>
      <w:bookmarkStart w:id="11610" w:name="_Toc71199304"/>
      <w:bookmarkEnd w:id="11610"/>
    </w:p>
    <w:p w14:paraId="5DD9B910" w14:textId="748FC1E5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611" w:author="Fegie" w:date="2021-04-28T12:03:00Z"/>
          <w:rFonts w:hAnsi="標楷體"/>
        </w:rPr>
        <w:pPrChange w:id="11612" w:author="Fegie" w:date="2021-04-28T12:03:00Z">
          <w:pPr/>
        </w:pPrChange>
      </w:pPr>
      <w:bookmarkStart w:id="11613" w:name="_Toc71199305"/>
      <w:bookmarkEnd w:id="11613"/>
    </w:p>
    <w:p w14:paraId="049D722F" w14:textId="4A0E6062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614" w:author="Fegie" w:date="2021-04-28T12:03:00Z"/>
          <w:rFonts w:hAnsi="標楷體"/>
        </w:rPr>
        <w:pPrChange w:id="11615" w:author="Fegie" w:date="2021-04-28T12:03:00Z">
          <w:pPr/>
        </w:pPrChange>
      </w:pPr>
      <w:bookmarkStart w:id="11616" w:name="_Toc71199306"/>
      <w:bookmarkEnd w:id="11616"/>
    </w:p>
    <w:p w14:paraId="2732209C" w14:textId="2494628D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617" w:author="Fegie" w:date="2021-04-28T12:03:00Z"/>
          <w:rFonts w:hAnsi="標楷體"/>
        </w:rPr>
        <w:pPrChange w:id="11618" w:author="Fegie" w:date="2021-04-28T12:03:00Z">
          <w:pPr/>
        </w:pPrChange>
      </w:pPr>
      <w:bookmarkStart w:id="11619" w:name="_Toc71199307"/>
      <w:bookmarkEnd w:id="11619"/>
    </w:p>
    <w:p w14:paraId="4919C89A" w14:textId="6B95719E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620" w:author="Fegie" w:date="2021-04-28T12:03:00Z"/>
          <w:rFonts w:hAnsi="標楷體"/>
        </w:rPr>
        <w:pPrChange w:id="11621" w:author="Fegie" w:date="2021-04-28T12:03:00Z">
          <w:pPr/>
        </w:pPrChange>
      </w:pPr>
      <w:bookmarkStart w:id="11622" w:name="_Toc71199308"/>
      <w:bookmarkEnd w:id="11622"/>
    </w:p>
    <w:p w14:paraId="7D31A42B" w14:textId="5F34B5A7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623" w:author="Fegie" w:date="2021-04-28T12:03:00Z"/>
          <w:rFonts w:hAnsi="標楷體"/>
        </w:rPr>
        <w:pPrChange w:id="11624" w:author="Fegie" w:date="2021-04-28T12:03:00Z">
          <w:pPr/>
        </w:pPrChange>
      </w:pPr>
      <w:bookmarkStart w:id="11625" w:name="_Toc71199309"/>
      <w:bookmarkEnd w:id="11625"/>
    </w:p>
    <w:p w14:paraId="7473F8DC" w14:textId="50C054E0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626" w:author="Fegie" w:date="2021-04-28T12:03:00Z"/>
          <w:rFonts w:hAnsi="標楷體"/>
        </w:rPr>
        <w:pPrChange w:id="11627" w:author="Fegie" w:date="2021-04-28T12:03:00Z">
          <w:pPr/>
        </w:pPrChange>
      </w:pPr>
      <w:del w:id="11628" w:author="Fegie" w:date="2021-04-28T12:03:00Z">
        <w:r w:rsidRPr="009B2BD3" w:rsidDel="009661CB">
          <w:rPr>
            <w:rFonts w:hAnsi="標楷體"/>
          </w:rPr>
          <w:br w:type="page"/>
        </w:r>
      </w:del>
    </w:p>
    <w:p w14:paraId="201EF7DA" w14:textId="05256546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629" w:author="Fegie" w:date="2021-04-28T12:03:00Z"/>
          <w:rFonts w:hAnsi="標楷體"/>
        </w:rPr>
        <w:pPrChange w:id="11630" w:author="Fegie" w:date="2021-04-28T12:03:00Z">
          <w:pPr>
            <w:pStyle w:val="a"/>
          </w:pPr>
        </w:pPrChange>
      </w:pPr>
      <w:del w:id="11631" w:author="Fegie" w:date="2021-04-28T12:03:00Z">
        <w:r w:rsidRPr="009B2BD3" w:rsidDel="009661CB">
          <w:rPr>
            <w:rFonts w:hAnsi="標楷體"/>
          </w:rPr>
          <w:delText>UI畫面</w:delText>
        </w:r>
        <w:bookmarkStart w:id="11632" w:name="_Toc71199310"/>
        <w:bookmarkEnd w:id="11632"/>
      </w:del>
    </w:p>
    <w:p w14:paraId="5F171746" w14:textId="6372E0EB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1633" w:author="Fegie" w:date="2021-04-28T12:03:00Z"/>
          <w:rFonts w:hAnsi="標楷體"/>
        </w:rPr>
        <w:pPrChange w:id="11634" w:author="Fegie" w:date="2021-04-28T12:03:00Z">
          <w:pPr>
            <w:pStyle w:val="42"/>
            <w:spacing w:after="72"/>
            <w:ind w:left="1133"/>
          </w:pPr>
        </w:pPrChange>
      </w:pPr>
      <w:del w:id="11635" w:author="Fegie" w:date="2021-04-28T12:03:00Z">
        <w:r w:rsidRPr="009B2BD3" w:rsidDel="009661CB">
          <w:rPr>
            <w:rFonts w:hAnsi="標楷體" w:hint="eastAsia"/>
          </w:rPr>
          <w:delText>輸入畫面：</w:delText>
        </w:r>
        <w:bookmarkStart w:id="11636" w:name="_Toc71199311"/>
        <w:bookmarkEnd w:id="11636"/>
      </w:del>
    </w:p>
    <w:p w14:paraId="13E4B14C" w14:textId="13141990" w:rsidR="00252F5F" w:rsidRPr="009B2BD3" w:rsidDel="009661CB" w:rsidRDefault="006F49C3">
      <w:pPr>
        <w:pStyle w:val="3"/>
        <w:numPr>
          <w:ilvl w:val="5"/>
          <w:numId w:val="6"/>
        </w:numPr>
        <w:ind w:left="1701" w:hanging="1134"/>
        <w:rPr>
          <w:del w:id="11637" w:author="Fegie" w:date="2021-04-28T12:03:00Z"/>
          <w:rFonts w:hAnsi="標楷體"/>
        </w:rPr>
        <w:pPrChange w:id="11638" w:author="Fegie" w:date="2021-04-28T12:03:00Z">
          <w:pPr>
            <w:pStyle w:val="a"/>
            <w:numPr>
              <w:numId w:val="0"/>
            </w:numPr>
            <w:tabs>
              <w:tab w:val="clear" w:pos="1559"/>
            </w:tabs>
            <w:ind w:left="0" w:firstLine="0"/>
          </w:pPr>
        </w:pPrChange>
      </w:pPr>
      <w:del w:id="11639" w:author="Fegie" w:date="2021-04-28T12:03:00Z">
        <w:r w:rsidRPr="0006376E" w:rsidDel="009661CB">
          <w:rPr>
            <w:rFonts w:hAnsi="標楷體"/>
            <w:noProof/>
          </w:rPr>
          <w:drawing>
            <wp:inline distT="0" distB="0" distL="0" distR="0" wp14:anchorId="262440CD" wp14:editId="57D6BF5B">
              <wp:extent cx="7047774" cy="4663440"/>
              <wp:effectExtent l="0" t="0" r="1270" b="3810"/>
              <wp:docPr id="51" name="圖片 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58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047774" cy="46634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11640" w:name="_Toc71199312"/>
        <w:bookmarkEnd w:id="11640"/>
      </w:del>
    </w:p>
    <w:p w14:paraId="4772746B" w14:textId="3C140729" w:rsidR="00252F5F" w:rsidRPr="009B2BD3" w:rsidDel="009661CB" w:rsidRDefault="000D0030">
      <w:pPr>
        <w:pStyle w:val="3"/>
        <w:numPr>
          <w:ilvl w:val="5"/>
          <w:numId w:val="6"/>
        </w:numPr>
        <w:ind w:left="1701" w:hanging="1134"/>
        <w:rPr>
          <w:del w:id="11641" w:author="Fegie" w:date="2021-04-28T12:03:00Z"/>
          <w:rFonts w:hAnsi="標楷體"/>
        </w:rPr>
        <w:pPrChange w:id="11642" w:author="Fegie" w:date="2021-04-28T12:03:00Z">
          <w:pPr>
            <w:pStyle w:val="a"/>
          </w:pPr>
        </w:pPrChange>
      </w:pPr>
      <w:del w:id="11643" w:author="Fegie" w:date="2021-04-28T12:03:00Z">
        <w:r w:rsidRPr="009B2BD3" w:rsidDel="009661CB">
          <w:rPr>
            <w:rFonts w:hAnsi="標楷體" w:hint="eastAsia"/>
          </w:rPr>
          <w:delText>輸入</w:delText>
        </w:r>
        <w:r w:rsidR="00252F5F" w:rsidRPr="009B2BD3" w:rsidDel="009661CB">
          <w:rPr>
            <w:rFonts w:hAnsi="標楷體"/>
          </w:rPr>
          <w:delText>畫面資料說明</w:delText>
        </w:r>
        <w:bookmarkStart w:id="11644" w:name="_Toc71199313"/>
        <w:bookmarkEnd w:id="11644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57"/>
        <w:gridCol w:w="1111"/>
        <w:gridCol w:w="2138"/>
        <w:gridCol w:w="1111"/>
        <w:gridCol w:w="1111"/>
        <w:gridCol w:w="1111"/>
        <w:gridCol w:w="1258"/>
        <w:gridCol w:w="1323"/>
      </w:tblGrid>
      <w:tr w:rsidR="009E399C" w:rsidRPr="009B2BD3" w:rsidDel="009661CB" w14:paraId="47CBBF0D" w14:textId="62369BDC" w:rsidTr="009E399C">
        <w:trPr>
          <w:trHeight w:val="388"/>
          <w:jc w:val="center"/>
          <w:del w:id="11645" w:author="Fegie" w:date="2021-04-28T12:03:00Z"/>
        </w:trPr>
        <w:tc>
          <w:tcPr>
            <w:tcW w:w="576" w:type="dxa"/>
            <w:vMerge w:val="restart"/>
          </w:tcPr>
          <w:p w14:paraId="0CE91579" w14:textId="71BE966C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46" w:author="Fegie" w:date="2021-04-28T12:03:00Z"/>
                <w:rFonts w:hAnsi="標楷體"/>
              </w:rPr>
              <w:pPrChange w:id="11647" w:author="Fegie" w:date="2021-04-28T12:03:00Z">
                <w:pPr/>
              </w:pPrChange>
            </w:pPr>
            <w:del w:id="11648" w:author="Fegie" w:date="2021-04-28T12:03:00Z">
              <w:r w:rsidRPr="009B2BD3" w:rsidDel="009661CB">
                <w:rPr>
                  <w:rFonts w:hAnsi="標楷體"/>
                </w:rPr>
                <w:delText>序號</w:delText>
              </w:r>
              <w:bookmarkStart w:id="11649" w:name="_Toc71199314"/>
              <w:bookmarkEnd w:id="11649"/>
            </w:del>
          </w:p>
        </w:tc>
        <w:tc>
          <w:tcPr>
            <w:tcW w:w="2212" w:type="dxa"/>
            <w:vMerge w:val="restart"/>
          </w:tcPr>
          <w:p w14:paraId="64E98C4F" w14:textId="34983017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50" w:author="Fegie" w:date="2021-04-28T12:03:00Z"/>
                <w:rFonts w:hAnsi="標楷體"/>
              </w:rPr>
              <w:pPrChange w:id="11651" w:author="Fegie" w:date="2021-04-28T12:03:00Z">
                <w:pPr/>
              </w:pPrChange>
            </w:pPr>
            <w:del w:id="11652" w:author="Fegie" w:date="2021-04-28T12:03:00Z">
              <w:r w:rsidRPr="009B2BD3" w:rsidDel="009661CB">
                <w:rPr>
                  <w:rFonts w:hAnsi="標楷體"/>
                </w:rPr>
                <w:delText>欄位</w:delText>
              </w:r>
              <w:bookmarkStart w:id="11653" w:name="_Toc71199315"/>
              <w:bookmarkEnd w:id="11653"/>
            </w:del>
          </w:p>
        </w:tc>
        <w:tc>
          <w:tcPr>
            <w:tcW w:w="4710" w:type="dxa"/>
            <w:gridSpan w:val="5"/>
          </w:tcPr>
          <w:p w14:paraId="6EB8AC3B" w14:textId="52BCB5C2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54" w:author="Fegie" w:date="2021-04-28T12:03:00Z"/>
                <w:rFonts w:hAnsi="標楷體"/>
              </w:rPr>
              <w:pPrChange w:id="11655" w:author="Fegie" w:date="2021-04-28T12:03:00Z">
                <w:pPr>
                  <w:jc w:val="center"/>
                </w:pPr>
              </w:pPrChange>
            </w:pPr>
            <w:del w:id="11656" w:author="Fegie" w:date="2021-04-28T12:03:00Z">
              <w:r w:rsidRPr="009B2BD3" w:rsidDel="009661CB">
                <w:rPr>
                  <w:rFonts w:hAnsi="標楷體"/>
                </w:rPr>
                <w:delText>說明</w:delText>
              </w:r>
              <w:bookmarkStart w:id="11657" w:name="_Toc71199316"/>
              <w:bookmarkEnd w:id="11657"/>
            </w:del>
          </w:p>
        </w:tc>
        <w:tc>
          <w:tcPr>
            <w:tcW w:w="3524" w:type="dxa"/>
            <w:vMerge w:val="restart"/>
          </w:tcPr>
          <w:p w14:paraId="3DB4451A" w14:textId="04CDB21C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58" w:author="Fegie" w:date="2021-04-28T12:03:00Z"/>
                <w:rFonts w:hAnsi="標楷體"/>
              </w:rPr>
              <w:pPrChange w:id="11659" w:author="Fegie" w:date="2021-04-28T12:03:00Z">
                <w:pPr/>
              </w:pPrChange>
            </w:pPr>
            <w:del w:id="11660" w:author="Fegie" w:date="2021-04-28T12:03:00Z">
              <w:r w:rsidRPr="009B2BD3" w:rsidDel="009661CB">
                <w:rPr>
                  <w:rFonts w:hAnsi="標楷體"/>
                </w:rPr>
                <w:delText>處理邏輯及注意事項</w:delText>
              </w:r>
              <w:bookmarkStart w:id="11661" w:name="_Toc71199317"/>
              <w:bookmarkEnd w:id="11661"/>
            </w:del>
          </w:p>
        </w:tc>
        <w:bookmarkStart w:id="11662" w:name="_Toc71199318"/>
        <w:bookmarkEnd w:id="11662"/>
      </w:tr>
      <w:tr w:rsidR="009E399C" w:rsidRPr="009B2BD3" w:rsidDel="009661CB" w14:paraId="257917EE" w14:textId="3C567EE5" w:rsidTr="009E399C">
        <w:trPr>
          <w:trHeight w:val="244"/>
          <w:jc w:val="center"/>
          <w:del w:id="11663" w:author="Fegie" w:date="2021-04-28T12:03:00Z"/>
        </w:trPr>
        <w:tc>
          <w:tcPr>
            <w:tcW w:w="576" w:type="dxa"/>
            <w:vMerge/>
          </w:tcPr>
          <w:p w14:paraId="6E6D2FEF" w14:textId="64062FE5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64" w:author="Fegie" w:date="2021-04-28T12:03:00Z"/>
                <w:rFonts w:hAnsi="標楷體"/>
              </w:rPr>
              <w:pPrChange w:id="11665" w:author="Fegie" w:date="2021-04-28T12:03:00Z">
                <w:pPr/>
              </w:pPrChange>
            </w:pPr>
            <w:bookmarkStart w:id="11666" w:name="_Toc71199319"/>
            <w:bookmarkEnd w:id="11666"/>
          </w:p>
        </w:tc>
        <w:tc>
          <w:tcPr>
            <w:tcW w:w="2212" w:type="dxa"/>
            <w:vMerge/>
          </w:tcPr>
          <w:p w14:paraId="6DD4D856" w14:textId="5C685063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67" w:author="Fegie" w:date="2021-04-28T12:03:00Z"/>
                <w:rFonts w:hAnsi="標楷體"/>
              </w:rPr>
              <w:pPrChange w:id="11668" w:author="Fegie" w:date="2021-04-28T12:03:00Z">
                <w:pPr/>
              </w:pPrChange>
            </w:pPr>
            <w:bookmarkStart w:id="11669" w:name="_Toc71199320"/>
            <w:bookmarkEnd w:id="11669"/>
          </w:p>
        </w:tc>
        <w:tc>
          <w:tcPr>
            <w:tcW w:w="1071" w:type="dxa"/>
          </w:tcPr>
          <w:p w14:paraId="197C4678" w14:textId="52D4805E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70" w:author="Fegie" w:date="2021-04-28T12:03:00Z"/>
                <w:rFonts w:hAnsi="標楷體"/>
              </w:rPr>
              <w:pPrChange w:id="11671" w:author="Fegie" w:date="2021-04-28T12:03:00Z">
                <w:pPr/>
              </w:pPrChange>
            </w:pPr>
            <w:del w:id="11672" w:author="Fegie" w:date="2021-04-28T12:03:00Z">
              <w:r w:rsidRPr="00A04243" w:rsidDel="009661CB">
                <w:rPr>
                  <w:rFonts w:hAnsi="標楷體" w:hint="eastAsia"/>
                </w:rPr>
                <w:delText>資料型態長度</w:delText>
              </w:r>
              <w:bookmarkStart w:id="11673" w:name="_Toc71199321"/>
              <w:bookmarkEnd w:id="11673"/>
            </w:del>
          </w:p>
        </w:tc>
        <w:tc>
          <w:tcPr>
            <w:tcW w:w="1095" w:type="dxa"/>
          </w:tcPr>
          <w:p w14:paraId="4FA81A5F" w14:textId="5F5248A2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74" w:author="Fegie" w:date="2021-04-28T12:03:00Z"/>
                <w:rFonts w:hAnsi="標楷體"/>
              </w:rPr>
              <w:pPrChange w:id="11675" w:author="Fegie" w:date="2021-04-28T12:03:00Z">
                <w:pPr/>
              </w:pPrChange>
            </w:pPr>
            <w:del w:id="11676" w:author="Fegie" w:date="2021-04-28T12:03:00Z">
              <w:r w:rsidRPr="009B2BD3" w:rsidDel="009661CB">
                <w:rPr>
                  <w:rFonts w:hAnsi="標楷體"/>
                </w:rPr>
                <w:delText>預設值</w:delText>
              </w:r>
              <w:bookmarkStart w:id="11677" w:name="_Toc71199322"/>
              <w:bookmarkEnd w:id="11677"/>
            </w:del>
          </w:p>
        </w:tc>
        <w:tc>
          <w:tcPr>
            <w:tcW w:w="1173" w:type="dxa"/>
          </w:tcPr>
          <w:p w14:paraId="7F0891DD" w14:textId="496B7CDE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78" w:author="Fegie" w:date="2021-04-28T12:03:00Z"/>
                <w:rFonts w:hAnsi="標楷體"/>
              </w:rPr>
              <w:pPrChange w:id="11679" w:author="Fegie" w:date="2021-04-28T12:03:00Z">
                <w:pPr/>
              </w:pPrChange>
            </w:pPr>
            <w:del w:id="11680" w:author="Fegie" w:date="2021-04-28T12:03:00Z">
              <w:r w:rsidRPr="009B2BD3" w:rsidDel="009661CB">
                <w:rPr>
                  <w:rFonts w:hAnsi="標楷體"/>
                </w:rPr>
                <w:delText>選單內容</w:delText>
              </w:r>
              <w:bookmarkStart w:id="11681" w:name="_Toc71199323"/>
              <w:bookmarkEnd w:id="11681"/>
            </w:del>
          </w:p>
        </w:tc>
        <w:tc>
          <w:tcPr>
            <w:tcW w:w="675" w:type="dxa"/>
          </w:tcPr>
          <w:p w14:paraId="06D0C5F2" w14:textId="59A633AA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82" w:author="Fegie" w:date="2021-04-28T12:03:00Z"/>
                <w:rFonts w:hAnsi="標楷體"/>
              </w:rPr>
              <w:pPrChange w:id="11683" w:author="Fegie" w:date="2021-04-28T12:03:00Z">
                <w:pPr/>
              </w:pPrChange>
            </w:pPr>
            <w:del w:id="11684" w:author="Fegie" w:date="2021-04-28T12:03:00Z">
              <w:r w:rsidRPr="009B2BD3" w:rsidDel="009661CB">
                <w:rPr>
                  <w:rFonts w:hAnsi="標楷體"/>
                </w:rPr>
                <w:delText>必填</w:delText>
              </w:r>
              <w:bookmarkStart w:id="11685" w:name="_Toc71199324"/>
              <w:bookmarkEnd w:id="11685"/>
            </w:del>
          </w:p>
        </w:tc>
        <w:tc>
          <w:tcPr>
            <w:tcW w:w="696" w:type="dxa"/>
          </w:tcPr>
          <w:p w14:paraId="124695BB" w14:textId="4DC32307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86" w:author="Fegie" w:date="2021-04-28T12:03:00Z"/>
                <w:rFonts w:hAnsi="標楷體"/>
              </w:rPr>
              <w:pPrChange w:id="11687" w:author="Fegie" w:date="2021-04-28T12:03:00Z">
                <w:pPr/>
              </w:pPrChange>
            </w:pPr>
            <w:del w:id="11688" w:author="Fegie" w:date="2021-04-28T12:03:00Z">
              <w:r w:rsidRPr="009B2BD3" w:rsidDel="009661CB">
                <w:rPr>
                  <w:rFonts w:hAnsi="標楷體"/>
                </w:rPr>
                <w:delText>R/W</w:delText>
              </w:r>
              <w:bookmarkStart w:id="11689" w:name="_Toc71199325"/>
              <w:bookmarkEnd w:id="11689"/>
            </w:del>
          </w:p>
        </w:tc>
        <w:tc>
          <w:tcPr>
            <w:tcW w:w="3524" w:type="dxa"/>
            <w:vMerge/>
          </w:tcPr>
          <w:p w14:paraId="38EADEFB" w14:textId="5223A3FA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90" w:author="Fegie" w:date="2021-04-28T12:03:00Z"/>
                <w:rFonts w:hAnsi="標楷體"/>
              </w:rPr>
              <w:pPrChange w:id="11691" w:author="Fegie" w:date="2021-04-28T12:03:00Z">
                <w:pPr/>
              </w:pPrChange>
            </w:pPr>
            <w:bookmarkStart w:id="11692" w:name="_Toc71199326"/>
            <w:bookmarkEnd w:id="11692"/>
          </w:p>
        </w:tc>
        <w:bookmarkStart w:id="11693" w:name="_Toc71199327"/>
        <w:bookmarkEnd w:id="11693"/>
      </w:tr>
      <w:tr w:rsidR="009E399C" w:rsidRPr="009B2BD3" w:rsidDel="009661CB" w14:paraId="5AB965D9" w14:textId="275244FF" w:rsidTr="009E399C">
        <w:trPr>
          <w:trHeight w:val="244"/>
          <w:jc w:val="center"/>
          <w:del w:id="11694" w:author="Fegie" w:date="2021-04-28T12:03:00Z"/>
        </w:trPr>
        <w:tc>
          <w:tcPr>
            <w:tcW w:w="576" w:type="dxa"/>
          </w:tcPr>
          <w:p w14:paraId="3197C9A6" w14:textId="35D5705C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95" w:author="Fegie" w:date="2021-04-28T12:03:00Z"/>
                <w:rFonts w:hAnsi="標楷體"/>
              </w:rPr>
              <w:pPrChange w:id="11696" w:author="Fegie" w:date="2021-04-28T12:03:00Z">
                <w:pPr/>
              </w:pPrChange>
            </w:pPr>
            <w:del w:id="11697" w:author="Fegie" w:date="2021-04-28T12:03:00Z">
              <w:r w:rsidRPr="009B2BD3" w:rsidDel="009661CB">
                <w:rPr>
                  <w:rFonts w:hAnsi="標楷體" w:hint="eastAsia"/>
                </w:rPr>
                <w:delText>1.</w:delText>
              </w:r>
              <w:bookmarkStart w:id="11698" w:name="_Toc71199328"/>
              <w:bookmarkEnd w:id="11698"/>
            </w:del>
          </w:p>
        </w:tc>
        <w:tc>
          <w:tcPr>
            <w:tcW w:w="2212" w:type="dxa"/>
          </w:tcPr>
          <w:p w14:paraId="271FA406" w14:textId="4DABA07F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699" w:author="Fegie" w:date="2021-04-28T12:03:00Z"/>
                <w:rFonts w:hAnsi="標楷體"/>
              </w:rPr>
              <w:pPrChange w:id="11700" w:author="Fegie" w:date="2021-04-28T12:03:00Z">
                <w:pPr/>
              </w:pPrChange>
            </w:pPr>
            <w:del w:id="11701" w:author="Fegie" w:date="2021-04-28T12:03:00Z">
              <w:r w:rsidRPr="009B2BD3" w:rsidDel="009661CB">
                <w:rPr>
                  <w:rFonts w:hAnsi="標楷體" w:hint="eastAsia"/>
                </w:rPr>
                <w:delText>功能</w:delText>
              </w:r>
              <w:bookmarkStart w:id="11702" w:name="_Toc71199329"/>
              <w:bookmarkEnd w:id="11702"/>
            </w:del>
          </w:p>
        </w:tc>
        <w:tc>
          <w:tcPr>
            <w:tcW w:w="1071" w:type="dxa"/>
          </w:tcPr>
          <w:p w14:paraId="03E42EEF" w14:textId="44D0C5AE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03" w:author="Fegie" w:date="2021-04-28T12:03:00Z"/>
                <w:rFonts w:hAnsi="標楷體"/>
              </w:rPr>
              <w:pPrChange w:id="11704" w:author="Fegie" w:date="2021-04-28T12:03:00Z">
                <w:pPr/>
              </w:pPrChange>
            </w:pPr>
            <w:del w:id="11705" w:author="Fegie" w:date="2021-04-28T12:03:00Z">
              <w:r w:rsidDel="009661CB">
                <w:rPr>
                  <w:rFonts w:hAnsi="標楷體" w:hint="eastAsia"/>
                </w:rPr>
                <w:delText>9</w:delText>
              </w:r>
              <w:bookmarkStart w:id="11706" w:name="_Toc71199330"/>
              <w:bookmarkEnd w:id="11706"/>
            </w:del>
          </w:p>
        </w:tc>
        <w:tc>
          <w:tcPr>
            <w:tcW w:w="1095" w:type="dxa"/>
          </w:tcPr>
          <w:p w14:paraId="63E93581" w14:textId="183C6D45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07" w:author="Fegie" w:date="2021-04-28T12:03:00Z"/>
                <w:rFonts w:hAnsi="標楷體"/>
              </w:rPr>
              <w:pPrChange w:id="11708" w:author="Fegie" w:date="2021-04-28T12:03:00Z">
                <w:pPr/>
              </w:pPrChange>
            </w:pPr>
            <w:bookmarkStart w:id="11709" w:name="_Toc71199331"/>
            <w:bookmarkEnd w:id="11709"/>
          </w:p>
        </w:tc>
        <w:tc>
          <w:tcPr>
            <w:tcW w:w="1173" w:type="dxa"/>
          </w:tcPr>
          <w:p w14:paraId="04B675ED" w14:textId="55797692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10" w:author="Fegie" w:date="2021-04-28T12:03:00Z"/>
                <w:rFonts w:hAnsi="標楷體"/>
              </w:rPr>
              <w:pPrChange w:id="11711" w:author="Fegie" w:date="2021-04-28T12:03:00Z">
                <w:pPr/>
              </w:pPrChange>
            </w:pPr>
            <w:del w:id="11712" w:author="Fegie" w:date="2021-04-28T12:03:00Z">
              <w:r w:rsidRPr="009B2BD3" w:rsidDel="009661CB">
                <w:rPr>
                  <w:rFonts w:hAnsi="標楷體" w:hint="eastAsia"/>
                </w:rPr>
                <w:delText>下拉式選單</w:delText>
              </w:r>
              <w:bookmarkStart w:id="11713" w:name="_Toc71199332"/>
              <w:bookmarkEnd w:id="11713"/>
            </w:del>
          </w:p>
        </w:tc>
        <w:tc>
          <w:tcPr>
            <w:tcW w:w="675" w:type="dxa"/>
          </w:tcPr>
          <w:p w14:paraId="66D6B354" w14:textId="73D1FFA7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14" w:author="Fegie" w:date="2021-04-28T12:03:00Z"/>
                <w:rFonts w:hAnsi="標楷體"/>
              </w:rPr>
              <w:pPrChange w:id="11715" w:author="Fegie" w:date="2021-04-28T12:03:00Z">
                <w:pPr/>
              </w:pPrChange>
            </w:pPr>
            <w:del w:id="11716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11717" w:name="_Toc71199333"/>
              <w:bookmarkEnd w:id="11717"/>
            </w:del>
          </w:p>
        </w:tc>
        <w:tc>
          <w:tcPr>
            <w:tcW w:w="696" w:type="dxa"/>
          </w:tcPr>
          <w:p w14:paraId="55AA7A20" w14:textId="5A49A7FF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18" w:author="Fegie" w:date="2021-04-28T12:03:00Z"/>
                <w:rFonts w:hAnsi="標楷體"/>
              </w:rPr>
              <w:pPrChange w:id="11719" w:author="Fegie" w:date="2021-04-28T12:03:00Z">
                <w:pPr/>
              </w:pPrChange>
            </w:pPr>
            <w:bookmarkStart w:id="11720" w:name="_Toc71199334"/>
            <w:bookmarkEnd w:id="11720"/>
          </w:p>
        </w:tc>
        <w:tc>
          <w:tcPr>
            <w:tcW w:w="3524" w:type="dxa"/>
          </w:tcPr>
          <w:p w14:paraId="081C0AF3" w14:textId="2739C3AB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21" w:author="Fegie" w:date="2021-04-28T12:03:00Z"/>
                <w:rFonts w:hAnsi="標楷體"/>
              </w:rPr>
              <w:pPrChange w:id="11722" w:author="Fegie" w:date="2021-04-28T12:03:00Z">
                <w:pPr/>
              </w:pPrChange>
            </w:pPr>
            <w:del w:id="11723" w:author="Fegie" w:date="2021-04-28T12:03:00Z">
              <w:r w:rsidRPr="009B2BD3" w:rsidDel="009661CB">
                <w:rPr>
                  <w:rFonts w:hAnsi="標楷體" w:hint="eastAsia"/>
                </w:rPr>
                <w:delText>i.必須輸入</w:delText>
              </w:r>
              <w:bookmarkStart w:id="11724" w:name="_Toc71199335"/>
              <w:bookmarkEnd w:id="11724"/>
            </w:del>
          </w:p>
          <w:p w14:paraId="36DCC047" w14:textId="45F0FADD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25" w:author="Fegie" w:date="2021-04-28T12:03:00Z"/>
                <w:rFonts w:hAnsi="標楷體"/>
              </w:rPr>
              <w:pPrChange w:id="11726" w:author="Fegie" w:date="2021-04-28T12:03:00Z">
                <w:pPr/>
              </w:pPrChange>
            </w:pPr>
            <w:del w:id="11727" w:author="Fegie" w:date="2021-04-28T12:03:00Z">
              <w:r w:rsidRPr="009B2BD3" w:rsidDel="009661CB">
                <w:rPr>
                  <w:rFonts w:hAnsi="標楷體" w:hint="eastAsia"/>
                </w:rPr>
                <w:delText>1: 新增</w:delText>
              </w:r>
              <w:bookmarkStart w:id="11728" w:name="_Toc71199336"/>
              <w:bookmarkEnd w:id="11728"/>
            </w:del>
          </w:p>
          <w:p w14:paraId="4DC93FE1" w14:textId="67FF2B95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29" w:author="Fegie" w:date="2021-04-28T12:03:00Z"/>
                <w:rFonts w:hAnsi="標楷體"/>
              </w:rPr>
              <w:pPrChange w:id="11730" w:author="Fegie" w:date="2021-04-28T12:03:00Z">
                <w:pPr/>
              </w:pPrChange>
            </w:pPr>
            <w:del w:id="11731" w:author="Fegie" w:date="2021-04-28T12:03:00Z">
              <w:r w:rsidRPr="009B2BD3" w:rsidDel="009661CB">
                <w:rPr>
                  <w:rFonts w:hAnsi="標楷體" w:hint="eastAsia"/>
                </w:rPr>
                <w:delText>2</w:delText>
              </w:r>
              <w:r w:rsidRPr="009B2BD3" w:rsidDel="009661CB">
                <w:rPr>
                  <w:rFonts w:hAnsi="標楷體"/>
                </w:rPr>
                <w:delText>:</w:delText>
              </w:r>
              <w:r w:rsidRPr="009B2BD3" w:rsidDel="009661CB">
                <w:rPr>
                  <w:rFonts w:hAnsi="標楷體" w:hint="eastAsia"/>
                </w:rPr>
                <w:delText xml:space="preserve"> 修改</w:delText>
              </w:r>
              <w:bookmarkStart w:id="11732" w:name="_Toc71199337"/>
              <w:bookmarkEnd w:id="11732"/>
            </w:del>
          </w:p>
          <w:p w14:paraId="3CA47DA5" w14:textId="3CAAF793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33" w:author="Fegie" w:date="2021-04-28T12:03:00Z"/>
                <w:rFonts w:hAnsi="標楷體"/>
              </w:rPr>
              <w:pPrChange w:id="11734" w:author="Fegie" w:date="2021-04-28T12:03:00Z">
                <w:pPr/>
              </w:pPrChange>
            </w:pPr>
            <w:del w:id="11735" w:author="Fegie" w:date="2021-04-28T12:03:00Z">
              <w:r w:rsidRPr="009B2BD3" w:rsidDel="009661CB">
                <w:rPr>
                  <w:rFonts w:hAnsi="標楷體" w:hint="eastAsia"/>
                </w:rPr>
                <w:delText>4: 刪除</w:delText>
              </w:r>
              <w:bookmarkStart w:id="11736" w:name="_Toc71199338"/>
              <w:bookmarkEnd w:id="11736"/>
            </w:del>
          </w:p>
          <w:p w14:paraId="0D74F3CB" w14:textId="5D4E7E5B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37" w:author="Fegie" w:date="2021-04-28T12:03:00Z"/>
                <w:rFonts w:hAnsi="標楷體"/>
              </w:rPr>
              <w:pPrChange w:id="11738" w:author="Fegie" w:date="2021-04-28T12:03:00Z">
                <w:pPr/>
              </w:pPrChange>
            </w:pPr>
            <w:del w:id="11739" w:author="Fegie" w:date="2021-04-28T12:03:00Z">
              <w:r w:rsidRPr="009B2BD3" w:rsidDel="009661CB">
                <w:rPr>
                  <w:rFonts w:hAnsi="標楷體" w:hint="eastAsia"/>
                </w:rPr>
                <w:delText>5: 查詢</w:delText>
              </w:r>
              <w:bookmarkStart w:id="11740" w:name="_Toc71199339"/>
              <w:bookmarkEnd w:id="11740"/>
            </w:del>
          </w:p>
        </w:tc>
        <w:bookmarkStart w:id="11741" w:name="_Toc71199340"/>
        <w:bookmarkEnd w:id="11741"/>
      </w:tr>
      <w:tr w:rsidR="009E399C" w:rsidRPr="009B2BD3" w:rsidDel="009661CB" w14:paraId="3B8D962F" w14:textId="5A50F230" w:rsidTr="009E399C">
        <w:trPr>
          <w:trHeight w:val="291"/>
          <w:jc w:val="center"/>
          <w:del w:id="11742" w:author="Fegie" w:date="2021-04-28T12:03:00Z"/>
        </w:trPr>
        <w:tc>
          <w:tcPr>
            <w:tcW w:w="576" w:type="dxa"/>
          </w:tcPr>
          <w:p w14:paraId="15850B07" w14:textId="681C7665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43" w:author="Fegie" w:date="2021-04-28T12:03:00Z"/>
                <w:rFonts w:hAnsi="標楷體"/>
              </w:rPr>
              <w:pPrChange w:id="11744" w:author="Fegie" w:date="2021-04-28T12:03:00Z">
                <w:pPr/>
              </w:pPrChange>
            </w:pPr>
            <w:del w:id="11745" w:author="Fegie" w:date="2021-04-28T12:03:00Z">
              <w:r w:rsidRPr="009B2BD3" w:rsidDel="009661CB">
                <w:rPr>
                  <w:rFonts w:hAnsi="標楷體" w:hint="eastAsia"/>
                </w:rPr>
                <w:delText>2</w:delText>
              </w:r>
              <w:bookmarkStart w:id="11746" w:name="_Toc71199341"/>
              <w:bookmarkEnd w:id="11746"/>
            </w:del>
          </w:p>
        </w:tc>
        <w:tc>
          <w:tcPr>
            <w:tcW w:w="2212" w:type="dxa"/>
          </w:tcPr>
          <w:p w14:paraId="2C04D32D" w14:textId="6CBF04CD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47" w:author="Fegie" w:date="2021-04-28T12:03:00Z"/>
                <w:rFonts w:hAnsi="標楷體"/>
              </w:rPr>
              <w:pPrChange w:id="11748" w:author="Fegie" w:date="2021-04-28T12:03:00Z">
                <w:pPr/>
              </w:pPrChange>
            </w:pPr>
            <w:del w:id="11749" w:author="Fegie" w:date="2021-04-28T12:03:00Z">
              <w:r w:rsidRPr="009B2BD3" w:rsidDel="009661CB">
                <w:rPr>
                  <w:rFonts w:hAnsi="標楷體" w:hint="eastAsia"/>
                </w:rPr>
                <w:delText>統一編號</w:delText>
              </w:r>
              <w:bookmarkStart w:id="11750" w:name="_Toc71199342"/>
              <w:bookmarkEnd w:id="11750"/>
            </w:del>
          </w:p>
        </w:tc>
        <w:tc>
          <w:tcPr>
            <w:tcW w:w="1071" w:type="dxa"/>
          </w:tcPr>
          <w:p w14:paraId="502631B3" w14:textId="58F9752E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51" w:author="Fegie" w:date="2021-04-28T12:03:00Z"/>
                <w:rFonts w:hAnsi="標楷體"/>
              </w:rPr>
              <w:pPrChange w:id="11752" w:author="Fegie" w:date="2021-04-28T12:03:00Z">
                <w:pPr/>
              </w:pPrChange>
            </w:pPr>
            <w:del w:id="11753" w:author="Fegie" w:date="2021-04-28T12:03:00Z">
              <w:r w:rsidDel="009661CB">
                <w:rPr>
                  <w:rFonts w:hAnsi="標楷體" w:hint="eastAsia"/>
                </w:rPr>
                <w:delText>X(08)</w:delText>
              </w:r>
              <w:bookmarkStart w:id="11754" w:name="_Toc71199343"/>
              <w:bookmarkEnd w:id="11754"/>
            </w:del>
          </w:p>
        </w:tc>
        <w:tc>
          <w:tcPr>
            <w:tcW w:w="1095" w:type="dxa"/>
          </w:tcPr>
          <w:p w14:paraId="644D7D63" w14:textId="75114DEF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55" w:author="Fegie" w:date="2021-04-28T12:03:00Z"/>
                <w:rFonts w:hAnsi="標楷體"/>
              </w:rPr>
              <w:pPrChange w:id="11756" w:author="Fegie" w:date="2021-04-28T12:03:00Z">
                <w:pPr/>
              </w:pPrChange>
            </w:pPr>
            <w:bookmarkStart w:id="11757" w:name="_Toc71199344"/>
            <w:bookmarkEnd w:id="11757"/>
          </w:p>
        </w:tc>
        <w:tc>
          <w:tcPr>
            <w:tcW w:w="1173" w:type="dxa"/>
          </w:tcPr>
          <w:p w14:paraId="0BD0253F" w14:textId="33E7BD11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58" w:author="Fegie" w:date="2021-04-28T12:03:00Z"/>
                <w:rFonts w:hAnsi="標楷體"/>
              </w:rPr>
              <w:pPrChange w:id="11759" w:author="Fegie" w:date="2021-04-28T12:03:00Z">
                <w:pPr/>
              </w:pPrChange>
            </w:pPr>
            <w:bookmarkStart w:id="11760" w:name="_Toc71199345"/>
            <w:bookmarkEnd w:id="11760"/>
          </w:p>
        </w:tc>
        <w:tc>
          <w:tcPr>
            <w:tcW w:w="675" w:type="dxa"/>
          </w:tcPr>
          <w:p w14:paraId="4B31930A" w14:textId="0FA28808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61" w:author="Fegie" w:date="2021-04-28T12:03:00Z"/>
                <w:rFonts w:hAnsi="標楷體"/>
              </w:rPr>
              <w:pPrChange w:id="11762" w:author="Fegie" w:date="2021-04-28T12:03:00Z">
                <w:pPr/>
              </w:pPrChange>
            </w:pPr>
            <w:del w:id="11763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11764" w:name="_Toc71199346"/>
              <w:bookmarkEnd w:id="11764"/>
            </w:del>
          </w:p>
        </w:tc>
        <w:tc>
          <w:tcPr>
            <w:tcW w:w="696" w:type="dxa"/>
          </w:tcPr>
          <w:p w14:paraId="47E2C677" w14:textId="69494670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65" w:author="Fegie" w:date="2021-04-28T12:03:00Z"/>
                <w:rFonts w:hAnsi="標楷體"/>
              </w:rPr>
              <w:pPrChange w:id="11766" w:author="Fegie" w:date="2021-04-28T12:03:00Z">
                <w:pPr/>
              </w:pPrChange>
            </w:pPr>
            <w:bookmarkStart w:id="11767" w:name="_Toc71199347"/>
            <w:bookmarkEnd w:id="11767"/>
          </w:p>
        </w:tc>
        <w:tc>
          <w:tcPr>
            <w:tcW w:w="3524" w:type="dxa"/>
          </w:tcPr>
          <w:p w14:paraId="61E4A948" w14:textId="3AF30D8A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68" w:author="Fegie" w:date="2021-04-28T12:03:00Z"/>
                <w:rFonts w:hAnsi="標楷體"/>
                <w:b/>
              </w:rPr>
              <w:pPrChange w:id="11769" w:author="Fegie" w:date="2021-04-28T12:03:00Z">
                <w:pPr/>
              </w:pPrChange>
            </w:pPr>
            <w:del w:id="11770" w:author="Fegie" w:date="2021-04-28T12:03:00Z">
              <w:r w:rsidRPr="009B2BD3" w:rsidDel="009661CB">
                <w:rPr>
                  <w:rFonts w:hAnsi="標楷體" w:hint="eastAsia"/>
                </w:rPr>
                <w:delText>i.按</w:delText>
              </w:r>
              <w:r w:rsidRPr="009B2BD3" w:rsidDel="009661CB">
                <w:rPr>
                  <w:rFonts w:hAnsi="標楷體" w:hint="eastAsia"/>
                  <w:b/>
                </w:rPr>
                <w:delText>[瀏覽]</w:delText>
              </w:r>
              <w:r w:rsidRPr="009B2BD3" w:rsidDel="009661CB">
                <w:rPr>
                  <w:rFonts w:hAnsi="標楷體" w:hint="eastAsia"/>
                </w:rPr>
                <w:delText>可連結</w:delText>
              </w:r>
              <w:r w:rsidRPr="009B2BD3" w:rsidDel="009661CB">
                <w:rPr>
                  <w:rFonts w:hAnsi="標楷體" w:hint="eastAsia"/>
                  <w:b/>
                </w:rPr>
                <w:delText>[顧客明細資料查詢]</w:delText>
              </w:r>
              <w:bookmarkStart w:id="11771" w:name="_Toc71199348"/>
              <w:bookmarkEnd w:id="11771"/>
            </w:del>
          </w:p>
          <w:p w14:paraId="1C3F1822" w14:textId="3F2DC7A6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72" w:author="Fegie" w:date="2021-04-28T12:03:00Z"/>
                <w:rFonts w:hAnsi="標楷體"/>
              </w:rPr>
              <w:pPrChange w:id="11773" w:author="Fegie" w:date="2021-04-28T12:03:00Z">
                <w:pPr/>
              </w:pPrChange>
            </w:pPr>
            <w:del w:id="11774" w:author="Fegie" w:date="2021-04-28T12:03:00Z">
              <w:r w:rsidRPr="009B2BD3" w:rsidDel="009661CB">
                <w:rPr>
                  <w:rFonts w:hAnsi="標楷體" w:hint="eastAsia"/>
                </w:rPr>
                <w:delText>ii.必須輸入且須存在於顧客檔及須為法人</w:delText>
              </w:r>
              <w:bookmarkStart w:id="11775" w:name="_Toc71199349"/>
              <w:bookmarkEnd w:id="11775"/>
            </w:del>
          </w:p>
        </w:tc>
        <w:bookmarkStart w:id="11776" w:name="_Toc71199350"/>
        <w:bookmarkEnd w:id="11776"/>
      </w:tr>
      <w:tr w:rsidR="009E399C" w:rsidRPr="009B2BD3" w:rsidDel="009661CB" w14:paraId="73D4C74B" w14:textId="3E2F5974" w:rsidTr="009E399C">
        <w:trPr>
          <w:trHeight w:val="291"/>
          <w:jc w:val="center"/>
          <w:del w:id="11777" w:author="Fegie" w:date="2021-04-28T12:03:00Z"/>
        </w:trPr>
        <w:tc>
          <w:tcPr>
            <w:tcW w:w="576" w:type="dxa"/>
          </w:tcPr>
          <w:p w14:paraId="41C76E01" w14:textId="24424197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78" w:author="Fegie" w:date="2021-04-28T12:03:00Z"/>
                <w:rFonts w:hAnsi="標楷體"/>
              </w:rPr>
              <w:pPrChange w:id="11779" w:author="Fegie" w:date="2021-04-28T12:03:00Z">
                <w:pPr/>
              </w:pPrChange>
            </w:pPr>
            <w:del w:id="11780" w:author="Fegie" w:date="2021-04-28T12:03:00Z">
              <w:r w:rsidRPr="009B2BD3" w:rsidDel="009661CB">
                <w:rPr>
                  <w:rFonts w:hAnsi="標楷體" w:hint="eastAsia"/>
                </w:rPr>
                <w:delText>3</w:delText>
              </w:r>
              <w:bookmarkStart w:id="11781" w:name="_Toc71199351"/>
              <w:bookmarkEnd w:id="11781"/>
            </w:del>
          </w:p>
        </w:tc>
        <w:tc>
          <w:tcPr>
            <w:tcW w:w="2212" w:type="dxa"/>
          </w:tcPr>
          <w:p w14:paraId="1AD3E98B" w14:textId="17B68C8D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82" w:author="Fegie" w:date="2021-04-28T12:03:00Z"/>
                <w:rFonts w:hAnsi="標楷體"/>
              </w:rPr>
              <w:pPrChange w:id="11783" w:author="Fegie" w:date="2021-04-28T12:03:00Z">
                <w:pPr/>
              </w:pPrChange>
            </w:pPr>
            <w:del w:id="11784" w:author="Fegie" w:date="2021-04-28T12:03:00Z">
              <w:r w:rsidRPr="009B2BD3" w:rsidDel="009661CB">
                <w:rPr>
                  <w:rFonts w:hAnsi="標楷體" w:hint="eastAsia"/>
                </w:rPr>
                <w:delText>年度</w:delText>
              </w:r>
              <w:bookmarkStart w:id="11785" w:name="_Toc71199352"/>
              <w:bookmarkEnd w:id="11785"/>
            </w:del>
          </w:p>
        </w:tc>
        <w:tc>
          <w:tcPr>
            <w:tcW w:w="1071" w:type="dxa"/>
          </w:tcPr>
          <w:p w14:paraId="4EB3306B" w14:textId="56A1B1C8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86" w:author="Fegie" w:date="2021-04-28T12:03:00Z"/>
                <w:rFonts w:hAnsi="標楷體"/>
              </w:rPr>
              <w:pPrChange w:id="11787" w:author="Fegie" w:date="2021-04-28T12:03:00Z">
                <w:pPr/>
              </w:pPrChange>
            </w:pPr>
            <w:del w:id="11788" w:author="Fegie" w:date="2021-04-28T12:03:00Z">
              <w:r w:rsidDel="009661CB">
                <w:rPr>
                  <w:rFonts w:hAnsi="標楷體" w:hint="eastAsia"/>
                </w:rPr>
                <w:delText>999</w:delText>
              </w:r>
              <w:bookmarkStart w:id="11789" w:name="_Toc71199353"/>
              <w:bookmarkEnd w:id="11789"/>
            </w:del>
          </w:p>
        </w:tc>
        <w:tc>
          <w:tcPr>
            <w:tcW w:w="1095" w:type="dxa"/>
          </w:tcPr>
          <w:p w14:paraId="4B55582E" w14:textId="142E1EE6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90" w:author="Fegie" w:date="2021-04-28T12:03:00Z"/>
                <w:rFonts w:hAnsi="標楷體"/>
              </w:rPr>
              <w:pPrChange w:id="11791" w:author="Fegie" w:date="2021-04-28T12:03:00Z">
                <w:pPr/>
              </w:pPrChange>
            </w:pPr>
            <w:bookmarkStart w:id="11792" w:name="_Toc71199354"/>
            <w:bookmarkEnd w:id="11792"/>
          </w:p>
        </w:tc>
        <w:tc>
          <w:tcPr>
            <w:tcW w:w="1173" w:type="dxa"/>
          </w:tcPr>
          <w:p w14:paraId="2424B85A" w14:textId="48641DD8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93" w:author="Fegie" w:date="2021-04-28T12:03:00Z"/>
                <w:rFonts w:hAnsi="標楷體"/>
              </w:rPr>
              <w:pPrChange w:id="11794" w:author="Fegie" w:date="2021-04-28T12:03:00Z">
                <w:pPr/>
              </w:pPrChange>
            </w:pPr>
            <w:bookmarkStart w:id="11795" w:name="_Toc71199355"/>
            <w:bookmarkEnd w:id="11795"/>
          </w:p>
        </w:tc>
        <w:tc>
          <w:tcPr>
            <w:tcW w:w="675" w:type="dxa"/>
          </w:tcPr>
          <w:p w14:paraId="2FC10DCB" w14:textId="12F98F76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796" w:author="Fegie" w:date="2021-04-28T12:03:00Z"/>
                <w:rFonts w:hAnsi="標楷體"/>
              </w:rPr>
              <w:pPrChange w:id="11797" w:author="Fegie" w:date="2021-04-28T12:03:00Z">
                <w:pPr/>
              </w:pPrChange>
            </w:pPr>
            <w:del w:id="11798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11799" w:name="_Toc71199356"/>
              <w:bookmarkEnd w:id="11799"/>
            </w:del>
          </w:p>
        </w:tc>
        <w:tc>
          <w:tcPr>
            <w:tcW w:w="696" w:type="dxa"/>
          </w:tcPr>
          <w:p w14:paraId="1C3AE7F6" w14:textId="0B01636F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00" w:author="Fegie" w:date="2021-04-28T12:03:00Z"/>
                <w:rFonts w:hAnsi="標楷體"/>
              </w:rPr>
              <w:pPrChange w:id="11801" w:author="Fegie" w:date="2021-04-28T12:03:00Z">
                <w:pPr/>
              </w:pPrChange>
            </w:pPr>
            <w:bookmarkStart w:id="11802" w:name="_Toc71199357"/>
            <w:bookmarkEnd w:id="11802"/>
          </w:p>
        </w:tc>
        <w:tc>
          <w:tcPr>
            <w:tcW w:w="3524" w:type="dxa"/>
          </w:tcPr>
          <w:p w14:paraId="1AE17939" w14:textId="56404A69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03" w:author="Fegie" w:date="2021-04-28T12:03:00Z"/>
                <w:rFonts w:hAnsi="標楷體"/>
              </w:rPr>
              <w:pPrChange w:id="11804" w:author="Fegie" w:date="2021-04-28T12:03:00Z">
                <w:pPr/>
              </w:pPrChange>
            </w:pPr>
            <w:del w:id="11805" w:author="Fegie" w:date="2021-04-28T12:03:00Z">
              <w:r w:rsidRPr="009B2BD3" w:rsidDel="009661CB">
                <w:rPr>
                  <w:rFonts w:hAnsi="標楷體" w:hint="eastAsia"/>
                  <w:b/>
                </w:rPr>
                <w:delText>&gt; 0</w:delText>
              </w:r>
              <w:bookmarkStart w:id="11806" w:name="_Toc71199358"/>
              <w:bookmarkEnd w:id="11806"/>
            </w:del>
          </w:p>
          <w:p w14:paraId="56F443AA" w14:textId="4E0C052C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07" w:author="Fegie" w:date="2021-04-28T12:03:00Z"/>
                <w:rFonts w:hAnsi="標楷體"/>
                <w:b/>
              </w:rPr>
              <w:pPrChange w:id="11808" w:author="Fegie" w:date="2021-04-28T12:03:00Z">
                <w:pPr/>
              </w:pPrChange>
            </w:pPr>
            <w:del w:id="11809" w:author="Fegie" w:date="2021-04-28T12:03:00Z">
              <w:r w:rsidRPr="009B2BD3" w:rsidDel="009661CB">
                <w:rPr>
                  <w:rFonts w:hAnsi="標楷體" w:hint="eastAsia"/>
                </w:rPr>
                <w:delText>i.按</w:delText>
              </w:r>
              <w:r w:rsidRPr="009B2BD3" w:rsidDel="009661CB">
                <w:rPr>
                  <w:rFonts w:hAnsi="標楷體" w:hint="eastAsia"/>
                  <w:b/>
                </w:rPr>
                <w:delText>[瀏覽]</w:delText>
              </w:r>
              <w:r w:rsidRPr="009B2BD3" w:rsidDel="009661CB">
                <w:rPr>
                  <w:rFonts w:hAnsi="標楷體" w:hint="eastAsia"/>
                </w:rPr>
                <w:delText>可連結</w:delText>
              </w:r>
              <w:r w:rsidRPr="009B2BD3" w:rsidDel="009661CB">
                <w:rPr>
                  <w:rFonts w:hAnsi="標楷體" w:hint="eastAsia"/>
                  <w:b/>
                </w:rPr>
                <w:delText>[公司戶財務狀況明細資料查詢]</w:delText>
              </w:r>
              <w:bookmarkStart w:id="11810" w:name="_Toc71199359"/>
              <w:bookmarkEnd w:id="11810"/>
            </w:del>
          </w:p>
        </w:tc>
        <w:bookmarkStart w:id="11811" w:name="_Toc71199360"/>
        <w:bookmarkEnd w:id="11811"/>
      </w:tr>
      <w:tr w:rsidR="009E399C" w:rsidRPr="009B2BD3" w:rsidDel="009661CB" w14:paraId="5B803A89" w14:textId="13E4587A" w:rsidTr="009E399C">
        <w:trPr>
          <w:trHeight w:val="291"/>
          <w:jc w:val="center"/>
          <w:del w:id="11812" w:author="Fegie" w:date="2021-04-28T12:03:00Z"/>
        </w:trPr>
        <w:tc>
          <w:tcPr>
            <w:tcW w:w="576" w:type="dxa"/>
          </w:tcPr>
          <w:p w14:paraId="44EE6FB9" w14:textId="1EC3B686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13" w:author="Fegie" w:date="2021-04-28T12:03:00Z"/>
                <w:rFonts w:hAnsi="標楷體"/>
              </w:rPr>
              <w:pPrChange w:id="11814" w:author="Fegie" w:date="2021-04-28T12:03:00Z">
                <w:pPr/>
              </w:pPrChange>
            </w:pPr>
            <w:del w:id="11815" w:author="Fegie" w:date="2021-04-28T12:03:00Z">
              <w:r w:rsidRPr="009B2BD3" w:rsidDel="009661CB">
                <w:rPr>
                  <w:rFonts w:hAnsi="標楷體" w:hint="eastAsia"/>
                </w:rPr>
                <w:delText>4</w:delText>
              </w:r>
              <w:bookmarkStart w:id="11816" w:name="_Toc71199361"/>
              <w:bookmarkEnd w:id="11816"/>
            </w:del>
          </w:p>
        </w:tc>
        <w:tc>
          <w:tcPr>
            <w:tcW w:w="2212" w:type="dxa"/>
          </w:tcPr>
          <w:p w14:paraId="0A40E035" w14:textId="466AD365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17" w:author="Fegie" w:date="2021-04-28T12:03:00Z"/>
                <w:rFonts w:hAnsi="標楷體"/>
              </w:rPr>
              <w:pPrChange w:id="11818" w:author="Fegie" w:date="2021-04-28T12:03:00Z">
                <w:pPr/>
              </w:pPrChange>
            </w:pPr>
            <w:del w:id="11819" w:author="Fegie" w:date="2021-04-28T12:03:00Z">
              <w:r w:rsidRPr="009B2BD3" w:rsidDel="009661CB">
                <w:rPr>
                  <w:rFonts w:hAnsi="標楷體" w:hint="eastAsia"/>
                </w:rPr>
                <w:delText>資產總額</w:delText>
              </w:r>
              <w:bookmarkStart w:id="11820" w:name="_Toc71199362"/>
              <w:bookmarkEnd w:id="11820"/>
            </w:del>
          </w:p>
        </w:tc>
        <w:tc>
          <w:tcPr>
            <w:tcW w:w="1071" w:type="dxa"/>
          </w:tcPr>
          <w:p w14:paraId="75E5F61E" w14:textId="32D5AD80" w:rsidR="009E399C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21" w:author="Fegie" w:date="2021-04-28T12:03:00Z"/>
                <w:rFonts w:hAnsi="標楷體"/>
              </w:rPr>
              <w:pPrChange w:id="11822" w:author="Fegie" w:date="2021-04-28T12:03:00Z">
                <w:pPr/>
              </w:pPrChange>
            </w:pPr>
            <w:del w:id="11823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1824" w:name="_Toc71199363"/>
              <w:bookmarkEnd w:id="11824"/>
            </w:del>
          </w:p>
        </w:tc>
        <w:tc>
          <w:tcPr>
            <w:tcW w:w="1095" w:type="dxa"/>
          </w:tcPr>
          <w:p w14:paraId="121FC4D4" w14:textId="4A6DC47E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25" w:author="Fegie" w:date="2021-04-28T12:03:00Z"/>
                <w:rFonts w:hAnsi="標楷體"/>
              </w:rPr>
              <w:pPrChange w:id="11826" w:author="Fegie" w:date="2021-04-28T12:03:00Z">
                <w:pPr/>
              </w:pPrChange>
            </w:pPr>
            <w:bookmarkStart w:id="11827" w:name="_Toc71199364"/>
            <w:bookmarkEnd w:id="11827"/>
          </w:p>
        </w:tc>
        <w:tc>
          <w:tcPr>
            <w:tcW w:w="1173" w:type="dxa"/>
          </w:tcPr>
          <w:p w14:paraId="67CEAA17" w14:textId="7017EA11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28" w:author="Fegie" w:date="2021-04-28T12:03:00Z"/>
                <w:rFonts w:hAnsi="標楷體"/>
              </w:rPr>
              <w:pPrChange w:id="11829" w:author="Fegie" w:date="2021-04-28T12:03:00Z">
                <w:pPr/>
              </w:pPrChange>
            </w:pPr>
            <w:bookmarkStart w:id="11830" w:name="_Toc71199365"/>
            <w:bookmarkEnd w:id="11830"/>
          </w:p>
        </w:tc>
        <w:tc>
          <w:tcPr>
            <w:tcW w:w="675" w:type="dxa"/>
          </w:tcPr>
          <w:p w14:paraId="7E603395" w14:textId="607B7547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31" w:author="Fegie" w:date="2021-04-28T12:03:00Z"/>
                <w:rFonts w:hAnsi="標楷體"/>
              </w:rPr>
              <w:pPrChange w:id="11832" w:author="Fegie" w:date="2021-04-28T12:03:00Z">
                <w:pPr/>
              </w:pPrChange>
            </w:pPr>
            <w:bookmarkStart w:id="11833" w:name="_Toc71199366"/>
            <w:bookmarkEnd w:id="11833"/>
          </w:p>
        </w:tc>
        <w:tc>
          <w:tcPr>
            <w:tcW w:w="696" w:type="dxa"/>
          </w:tcPr>
          <w:p w14:paraId="4BA7C54D" w14:textId="7B4EFC3B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34" w:author="Fegie" w:date="2021-04-28T12:03:00Z"/>
                <w:rFonts w:hAnsi="標楷體"/>
              </w:rPr>
              <w:pPrChange w:id="11835" w:author="Fegie" w:date="2021-04-28T12:03:00Z">
                <w:pPr/>
              </w:pPrChange>
            </w:pPr>
            <w:bookmarkStart w:id="11836" w:name="_Toc71199367"/>
            <w:bookmarkEnd w:id="11836"/>
          </w:p>
        </w:tc>
        <w:tc>
          <w:tcPr>
            <w:tcW w:w="3524" w:type="dxa"/>
          </w:tcPr>
          <w:p w14:paraId="7E4903A5" w14:textId="31ACA5C8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37" w:author="Fegie" w:date="2021-04-28T12:03:00Z"/>
                <w:rFonts w:hAnsi="標楷體"/>
              </w:rPr>
              <w:pPrChange w:id="11838" w:author="Fegie" w:date="2021-04-28T12:03:00Z">
                <w:pPr/>
              </w:pPrChange>
            </w:pPr>
            <w:del w:id="11839" w:author="Fegie" w:date="2021-04-28T12:03:00Z">
              <w:r w:rsidRPr="009B2BD3" w:rsidDel="009661CB">
                <w:rPr>
                  <w:rFonts w:hAnsi="標楷體" w:hint="eastAsia"/>
                </w:rPr>
                <w:delText>=現金+短期投資+應收帳款+存貨+長期投資+固定資產+其他資產</w:delText>
              </w:r>
              <w:bookmarkStart w:id="11840" w:name="_Toc71199368"/>
              <w:bookmarkEnd w:id="11840"/>
            </w:del>
          </w:p>
          <w:p w14:paraId="521DC7A1" w14:textId="6360CEA4" w:rsidR="009E399C" w:rsidRPr="009B2BD3" w:rsidDel="009661CB" w:rsidRDefault="009E399C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41" w:author="Fegie" w:date="2021-04-28T12:03:00Z"/>
                <w:rFonts w:hAnsi="標楷體"/>
              </w:rPr>
              <w:pPrChange w:id="11842" w:author="Fegie" w:date="2021-04-28T12:03:00Z">
                <w:pPr/>
              </w:pPrChange>
            </w:pPr>
            <w:del w:id="11843" w:author="Fegie" w:date="2021-04-28T12:03:00Z">
              <w:r w:rsidRPr="009B2BD3" w:rsidDel="009661CB">
                <w:rPr>
                  <w:rFonts w:hAnsi="標楷體" w:hint="eastAsia"/>
                </w:rPr>
                <w:delText>i.自動顯示不必輸入</w:delText>
              </w:r>
              <w:bookmarkStart w:id="11844" w:name="_Toc71199369"/>
              <w:bookmarkEnd w:id="11844"/>
            </w:del>
          </w:p>
        </w:tc>
        <w:bookmarkStart w:id="11845" w:name="_Toc71199370"/>
        <w:bookmarkEnd w:id="11845"/>
      </w:tr>
      <w:tr w:rsidR="001A7955" w:rsidRPr="009B2BD3" w:rsidDel="009661CB" w14:paraId="7529741F" w14:textId="41CE3E85" w:rsidTr="009E399C">
        <w:trPr>
          <w:trHeight w:val="291"/>
          <w:jc w:val="center"/>
          <w:del w:id="11846" w:author="Fegie" w:date="2021-04-28T12:03:00Z"/>
        </w:trPr>
        <w:tc>
          <w:tcPr>
            <w:tcW w:w="576" w:type="dxa"/>
          </w:tcPr>
          <w:p w14:paraId="61528BCF" w14:textId="68F2B62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47" w:author="Fegie" w:date="2021-04-28T12:03:00Z"/>
                <w:rFonts w:hAnsi="標楷體"/>
              </w:rPr>
              <w:pPrChange w:id="11848" w:author="Fegie" w:date="2021-04-28T12:03:00Z">
                <w:pPr/>
              </w:pPrChange>
            </w:pPr>
            <w:del w:id="11849" w:author="Fegie" w:date="2021-04-28T12:03:00Z">
              <w:r w:rsidRPr="009B2BD3" w:rsidDel="009661CB">
                <w:rPr>
                  <w:rFonts w:hAnsi="標楷體" w:hint="eastAsia"/>
                </w:rPr>
                <w:delText>5</w:delText>
              </w:r>
              <w:bookmarkStart w:id="11850" w:name="_Toc71199371"/>
              <w:bookmarkEnd w:id="11850"/>
            </w:del>
          </w:p>
        </w:tc>
        <w:tc>
          <w:tcPr>
            <w:tcW w:w="2212" w:type="dxa"/>
          </w:tcPr>
          <w:p w14:paraId="36CA6F93" w14:textId="7842791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51" w:author="Fegie" w:date="2021-04-28T12:03:00Z"/>
                <w:rFonts w:hAnsi="標楷體"/>
              </w:rPr>
              <w:pPrChange w:id="11852" w:author="Fegie" w:date="2021-04-28T12:03:00Z">
                <w:pPr/>
              </w:pPrChange>
            </w:pPr>
            <w:del w:id="11853" w:author="Fegie" w:date="2021-04-28T12:03:00Z">
              <w:r w:rsidRPr="009B2BD3" w:rsidDel="009661CB">
                <w:rPr>
                  <w:rFonts w:hAnsi="標楷體" w:hint="eastAsia"/>
                </w:rPr>
                <w:delText>現金/銀存</w:delText>
              </w:r>
              <w:bookmarkStart w:id="11854" w:name="_Toc71199372"/>
              <w:bookmarkEnd w:id="11854"/>
            </w:del>
          </w:p>
        </w:tc>
        <w:tc>
          <w:tcPr>
            <w:tcW w:w="1071" w:type="dxa"/>
          </w:tcPr>
          <w:p w14:paraId="0F27190C" w14:textId="2CA6AFFC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55" w:author="Fegie" w:date="2021-04-28T12:03:00Z"/>
                <w:rFonts w:hAnsi="標楷體"/>
              </w:rPr>
              <w:pPrChange w:id="11856" w:author="Fegie" w:date="2021-04-28T12:03:00Z">
                <w:pPr/>
              </w:pPrChange>
            </w:pPr>
            <w:del w:id="11857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1858" w:name="_Toc71199373"/>
              <w:bookmarkEnd w:id="11858"/>
            </w:del>
          </w:p>
        </w:tc>
        <w:tc>
          <w:tcPr>
            <w:tcW w:w="1095" w:type="dxa"/>
          </w:tcPr>
          <w:p w14:paraId="69F88F23" w14:textId="11BA196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59" w:author="Fegie" w:date="2021-04-28T12:03:00Z"/>
                <w:rFonts w:hAnsi="標楷體"/>
              </w:rPr>
              <w:pPrChange w:id="11860" w:author="Fegie" w:date="2021-04-28T12:03:00Z">
                <w:pPr/>
              </w:pPrChange>
            </w:pPr>
            <w:bookmarkStart w:id="11861" w:name="_Toc71199374"/>
            <w:bookmarkEnd w:id="11861"/>
          </w:p>
        </w:tc>
        <w:tc>
          <w:tcPr>
            <w:tcW w:w="1173" w:type="dxa"/>
          </w:tcPr>
          <w:p w14:paraId="7F98313D" w14:textId="2B6C9F5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62" w:author="Fegie" w:date="2021-04-28T12:03:00Z"/>
                <w:rFonts w:hAnsi="標楷體"/>
              </w:rPr>
              <w:pPrChange w:id="11863" w:author="Fegie" w:date="2021-04-28T12:03:00Z">
                <w:pPr/>
              </w:pPrChange>
            </w:pPr>
            <w:bookmarkStart w:id="11864" w:name="_Toc71199375"/>
            <w:bookmarkEnd w:id="11864"/>
          </w:p>
        </w:tc>
        <w:tc>
          <w:tcPr>
            <w:tcW w:w="675" w:type="dxa"/>
          </w:tcPr>
          <w:p w14:paraId="0CA5F736" w14:textId="0129A52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65" w:author="Fegie" w:date="2021-04-28T12:03:00Z"/>
                <w:rFonts w:hAnsi="標楷體"/>
              </w:rPr>
              <w:pPrChange w:id="11866" w:author="Fegie" w:date="2021-04-28T12:03:00Z">
                <w:pPr/>
              </w:pPrChange>
            </w:pPr>
            <w:bookmarkStart w:id="11867" w:name="_Toc71199376"/>
            <w:bookmarkEnd w:id="11867"/>
          </w:p>
        </w:tc>
        <w:tc>
          <w:tcPr>
            <w:tcW w:w="696" w:type="dxa"/>
          </w:tcPr>
          <w:p w14:paraId="56098472" w14:textId="35B2574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68" w:author="Fegie" w:date="2021-04-28T12:03:00Z"/>
                <w:rFonts w:hAnsi="標楷體"/>
              </w:rPr>
              <w:pPrChange w:id="11869" w:author="Fegie" w:date="2021-04-28T12:03:00Z">
                <w:pPr/>
              </w:pPrChange>
            </w:pPr>
            <w:bookmarkStart w:id="11870" w:name="_Toc71199377"/>
            <w:bookmarkEnd w:id="11870"/>
          </w:p>
        </w:tc>
        <w:tc>
          <w:tcPr>
            <w:tcW w:w="3524" w:type="dxa"/>
          </w:tcPr>
          <w:p w14:paraId="462ADB3C" w14:textId="3D9615C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71" w:author="Fegie" w:date="2021-04-28T12:03:00Z"/>
                <w:rFonts w:hAnsi="標楷體"/>
              </w:rPr>
              <w:pPrChange w:id="11872" w:author="Fegie" w:date="2021-04-28T12:03:00Z">
                <w:pPr/>
              </w:pPrChange>
            </w:pPr>
            <w:del w:id="11873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1874" w:name="_Toc71199378"/>
              <w:bookmarkEnd w:id="11874"/>
            </w:del>
          </w:p>
        </w:tc>
        <w:bookmarkStart w:id="11875" w:name="_Toc71199379"/>
        <w:bookmarkEnd w:id="11875"/>
      </w:tr>
      <w:tr w:rsidR="001A7955" w:rsidRPr="009B2BD3" w:rsidDel="009661CB" w14:paraId="733259AF" w14:textId="396C4936" w:rsidTr="009E399C">
        <w:trPr>
          <w:trHeight w:val="291"/>
          <w:jc w:val="center"/>
          <w:del w:id="11876" w:author="Fegie" w:date="2021-04-28T12:03:00Z"/>
        </w:trPr>
        <w:tc>
          <w:tcPr>
            <w:tcW w:w="576" w:type="dxa"/>
          </w:tcPr>
          <w:p w14:paraId="5258B59B" w14:textId="067C8DE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77" w:author="Fegie" w:date="2021-04-28T12:03:00Z"/>
                <w:rFonts w:hAnsi="標楷體"/>
              </w:rPr>
              <w:pPrChange w:id="11878" w:author="Fegie" w:date="2021-04-28T12:03:00Z">
                <w:pPr/>
              </w:pPrChange>
            </w:pPr>
            <w:del w:id="11879" w:author="Fegie" w:date="2021-04-28T12:03:00Z">
              <w:r w:rsidRPr="009B2BD3" w:rsidDel="009661CB">
                <w:rPr>
                  <w:rFonts w:hAnsi="標楷體" w:hint="eastAsia"/>
                </w:rPr>
                <w:delText>6</w:delText>
              </w:r>
              <w:bookmarkStart w:id="11880" w:name="_Toc71199380"/>
              <w:bookmarkEnd w:id="11880"/>
            </w:del>
          </w:p>
        </w:tc>
        <w:tc>
          <w:tcPr>
            <w:tcW w:w="2212" w:type="dxa"/>
          </w:tcPr>
          <w:p w14:paraId="303BEE53" w14:textId="3385E88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81" w:author="Fegie" w:date="2021-04-28T12:03:00Z"/>
                <w:rFonts w:hAnsi="標楷體"/>
              </w:rPr>
              <w:pPrChange w:id="11882" w:author="Fegie" w:date="2021-04-28T12:03:00Z">
                <w:pPr/>
              </w:pPrChange>
            </w:pPr>
            <w:del w:id="11883" w:author="Fegie" w:date="2021-04-28T12:03:00Z">
              <w:r w:rsidRPr="009B2BD3" w:rsidDel="009661CB">
                <w:rPr>
                  <w:rFonts w:hAnsi="標楷體" w:hint="eastAsia"/>
                </w:rPr>
                <w:delText>短期投資</w:delText>
              </w:r>
              <w:bookmarkStart w:id="11884" w:name="_Toc71199381"/>
              <w:bookmarkEnd w:id="11884"/>
            </w:del>
          </w:p>
        </w:tc>
        <w:tc>
          <w:tcPr>
            <w:tcW w:w="1071" w:type="dxa"/>
          </w:tcPr>
          <w:p w14:paraId="0632B907" w14:textId="217FD27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85" w:author="Fegie" w:date="2021-04-28T12:03:00Z"/>
                <w:rFonts w:hAnsi="標楷體"/>
              </w:rPr>
              <w:pPrChange w:id="11886" w:author="Fegie" w:date="2021-04-28T12:03:00Z">
                <w:pPr/>
              </w:pPrChange>
            </w:pPr>
            <w:del w:id="11887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1888" w:name="_Toc71199382"/>
              <w:bookmarkEnd w:id="11888"/>
            </w:del>
          </w:p>
        </w:tc>
        <w:tc>
          <w:tcPr>
            <w:tcW w:w="1095" w:type="dxa"/>
          </w:tcPr>
          <w:p w14:paraId="62F0F0F9" w14:textId="3FB9473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89" w:author="Fegie" w:date="2021-04-28T12:03:00Z"/>
                <w:rFonts w:hAnsi="標楷體"/>
              </w:rPr>
              <w:pPrChange w:id="11890" w:author="Fegie" w:date="2021-04-28T12:03:00Z">
                <w:pPr/>
              </w:pPrChange>
            </w:pPr>
            <w:bookmarkStart w:id="11891" w:name="_Toc71199383"/>
            <w:bookmarkEnd w:id="11891"/>
          </w:p>
        </w:tc>
        <w:tc>
          <w:tcPr>
            <w:tcW w:w="1173" w:type="dxa"/>
          </w:tcPr>
          <w:p w14:paraId="50595979" w14:textId="41ECEC3B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92" w:author="Fegie" w:date="2021-04-28T12:03:00Z"/>
                <w:rFonts w:hAnsi="標楷體"/>
              </w:rPr>
              <w:pPrChange w:id="11893" w:author="Fegie" w:date="2021-04-28T12:03:00Z">
                <w:pPr/>
              </w:pPrChange>
            </w:pPr>
            <w:bookmarkStart w:id="11894" w:name="_Toc71199384"/>
            <w:bookmarkEnd w:id="11894"/>
          </w:p>
        </w:tc>
        <w:tc>
          <w:tcPr>
            <w:tcW w:w="675" w:type="dxa"/>
          </w:tcPr>
          <w:p w14:paraId="0ECA48B5" w14:textId="392F6D9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95" w:author="Fegie" w:date="2021-04-28T12:03:00Z"/>
                <w:rFonts w:hAnsi="標楷體"/>
              </w:rPr>
              <w:pPrChange w:id="11896" w:author="Fegie" w:date="2021-04-28T12:03:00Z">
                <w:pPr/>
              </w:pPrChange>
            </w:pPr>
            <w:bookmarkStart w:id="11897" w:name="_Toc71199385"/>
            <w:bookmarkEnd w:id="11897"/>
          </w:p>
        </w:tc>
        <w:tc>
          <w:tcPr>
            <w:tcW w:w="696" w:type="dxa"/>
          </w:tcPr>
          <w:p w14:paraId="015401C1" w14:textId="6B8B679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898" w:author="Fegie" w:date="2021-04-28T12:03:00Z"/>
                <w:rFonts w:hAnsi="標楷體"/>
              </w:rPr>
              <w:pPrChange w:id="11899" w:author="Fegie" w:date="2021-04-28T12:03:00Z">
                <w:pPr/>
              </w:pPrChange>
            </w:pPr>
            <w:bookmarkStart w:id="11900" w:name="_Toc71199386"/>
            <w:bookmarkEnd w:id="11900"/>
          </w:p>
        </w:tc>
        <w:tc>
          <w:tcPr>
            <w:tcW w:w="3524" w:type="dxa"/>
          </w:tcPr>
          <w:p w14:paraId="0ED3ECDB" w14:textId="473AE4E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01" w:author="Fegie" w:date="2021-04-28T12:03:00Z"/>
                <w:rFonts w:hAnsi="標楷體"/>
              </w:rPr>
              <w:pPrChange w:id="11902" w:author="Fegie" w:date="2021-04-28T12:03:00Z">
                <w:pPr/>
              </w:pPrChange>
            </w:pPr>
            <w:del w:id="11903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1904" w:name="_Toc71199387"/>
              <w:bookmarkEnd w:id="11904"/>
            </w:del>
          </w:p>
        </w:tc>
        <w:bookmarkStart w:id="11905" w:name="_Toc71199388"/>
        <w:bookmarkEnd w:id="11905"/>
      </w:tr>
      <w:tr w:rsidR="001A7955" w:rsidRPr="009B2BD3" w:rsidDel="009661CB" w14:paraId="34424423" w14:textId="63F67679" w:rsidTr="009E399C">
        <w:trPr>
          <w:trHeight w:val="291"/>
          <w:jc w:val="center"/>
          <w:del w:id="11906" w:author="Fegie" w:date="2021-04-28T12:03:00Z"/>
        </w:trPr>
        <w:tc>
          <w:tcPr>
            <w:tcW w:w="576" w:type="dxa"/>
          </w:tcPr>
          <w:p w14:paraId="6DA788E4" w14:textId="0A2E31E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07" w:author="Fegie" w:date="2021-04-28T12:03:00Z"/>
                <w:rFonts w:hAnsi="標楷體"/>
              </w:rPr>
              <w:pPrChange w:id="11908" w:author="Fegie" w:date="2021-04-28T12:03:00Z">
                <w:pPr/>
              </w:pPrChange>
            </w:pPr>
            <w:del w:id="11909" w:author="Fegie" w:date="2021-04-28T12:03:00Z">
              <w:r w:rsidRPr="009B2BD3" w:rsidDel="009661CB">
                <w:rPr>
                  <w:rFonts w:hAnsi="標楷體" w:hint="eastAsia"/>
                </w:rPr>
                <w:delText>7</w:delText>
              </w:r>
              <w:bookmarkStart w:id="11910" w:name="_Toc71199389"/>
              <w:bookmarkEnd w:id="11910"/>
            </w:del>
          </w:p>
        </w:tc>
        <w:tc>
          <w:tcPr>
            <w:tcW w:w="2212" w:type="dxa"/>
          </w:tcPr>
          <w:p w14:paraId="4F3B943B" w14:textId="3C1C9B8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11" w:author="Fegie" w:date="2021-04-28T12:03:00Z"/>
                <w:rFonts w:hAnsi="標楷體"/>
              </w:rPr>
              <w:pPrChange w:id="11912" w:author="Fegie" w:date="2021-04-28T12:03:00Z">
                <w:pPr/>
              </w:pPrChange>
            </w:pPr>
            <w:del w:id="11913" w:author="Fegie" w:date="2021-04-28T12:03:00Z">
              <w:r w:rsidRPr="009B2BD3" w:rsidDel="009661CB">
                <w:rPr>
                  <w:rFonts w:hAnsi="標楷體" w:hint="eastAsia"/>
                </w:rPr>
                <w:delText>應收帳款票據</w:delText>
              </w:r>
              <w:bookmarkStart w:id="11914" w:name="_Toc71199390"/>
              <w:bookmarkEnd w:id="11914"/>
            </w:del>
          </w:p>
        </w:tc>
        <w:tc>
          <w:tcPr>
            <w:tcW w:w="1071" w:type="dxa"/>
          </w:tcPr>
          <w:p w14:paraId="3BB26996" w14:textId="5FFC88F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15" w:author="Fegie" w:date="2021-04-28T12:03:00Z"/>
                <w:rFonts w:hAnsi="標楷體"/>
              </w:rPr>
              <w:pPrChange w:id="11916" w:author="Fegie" w:date="2021-04-28T12:03:00Z">
                <w:pPr/>
              </w:pPrChange>
            </w:pPr>
            <w:del w:id="11917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1918" w:name="_Toc71199391"/>
              <w:bookmarkEnd w:id="11918"/>
            </w:del>
          </w:p>
        </w:tc>
        <w:tc>
          <w:tcPr>
            <w:tcW w:w="1095" w:type="dxa"/>
          </w:tcPr>
          <w:p w14:paraId="46896447" w14:textId="761E4AE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19" w:author="Fegie" w:date="2021-04-28T12:03:00Z"/>
                <w:rFonts w:hAnsi="標楷體"/>
              </w:rPr>
              <w:pPrChange w:id="11920" w:author="Fegie" w:date="2021-04-28T12:03:00Z">
                <w:pPr/>
              </w:pPrChange>
            </w:pPr>
            <w:bookmarkStart w:id="11921" w:name="_Toc71199392"/>
            <w:bookmarkEnd w:id="11921"/>
          </w:p>
        </w:tc>
        <w:tc>
          <w:tcPr>
            <w:tcW w:w="1173" w:type="dxa"/>
          </w:tcPr>
          <w:p w14:paraId="1FD8C7E5" w14:textId="032D944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22" w:author="Fegie" w:date="2021-04-28T12:03:00Z"/>
                <w:rFonts w:hAnsi="標楷體"/>
              </w:rPr>
              <w:pPrChange w:id="11923" w:author="Fegie" w:date="2021-04-28T12:03:00Z">
                <w:pPr/>
              </w:pPrChange>
            </w:pPr>
            <w:bookmarkStart w:id="11924" w:name="_Toc71199393"/>
            <w:bookmarkEnd w:id="11924"/>
          </w:p>
        </w:tc>
        <w:tc>
          <w:tcPr>
            <w:tcW w:w="675" w:type="dxa"/>
          </w:tcPr>
          <w:p w14:paraId="5A795656" w14:textId="069F5A5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25" w:author="Fegie" w:date="2021-04-28T12:03:00Z"/>
                <w:rFonts w:hAnsi="標楷體"/>
              </w:rPr>
              <w:pPrChange w:id="11926" w:author="Fegie" w:date="2021-04-28T12:03:00Z">
                <w:pPr/>
              </w:pPrChange>
            </w:pPr>
            <w:bookmarkStart w:id="11927" w:name="_Toc71199394"/>
            <w:bookmarkEnd w:id="11927"/>
          </w:p>
        </w:tc>
        <w:tc>
          <w:tcPr>
            <w:tcW w:w="696" w:type="dxa"/>
          </w:tcPr>
          <w:p w14:paraId="7BF1F948" w14:textId="2A58911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28" w:author="Fegie" w:date="2021-04-28T12:03:00Z"/>
                <w:rFonts w:hAnsi="標楷體"/>
              </w:rPr>
              <w:pPrChange w:id="11929" w:author="Fegie" w:date="2021-04-28T12:03:00Z">
                <w:pPr/>
              </w:pPrChange>
            </w:pPr>
            <w:bookmarkStart w:id="11930" w:name="_Toc71199395"/>
            <w:bookmarkEnd w:id="11930"/>
          </w:p>
        </w:tc>
        <w:tc>
          <w:tcPr>
            <w:tcW w:w="3524" w:type="dxa"/>
          </w:tcPr>
          <w:p w14:paraId="0CF52968" w14:textId="7FE0890B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31" w:author="Fegie" w:date="2021-04-28T12:03:00Z"/>
                <w:rFonts w:hAnsi="標楷體"/>
              </w:rPr>
              <w:pPrChange w:id="11932" w:author="Fegie" w:date="2021-04-28T12:03:00Z">
                <w:pPr/>
              </w:pPrChange>
            </w:pPr>
            <w:del w:id="11933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1934" w:name="_Toc71199396"/>
              <w:bookmarkEnd w:id="11934"/>
            </w:del>
          </w:p>
        </w:tc>
        <w:bookmarkStart w:id="11935" w:name="_Toc71199397"/>
        <w:bookmarkEnd w:id="11935"/>
      </w:tr>
      <w:tr w:rsidR="001A7955" w:rsidRPr="009B2BD3" w:rsidDel="009661CB" w14:paraId="400615E1" w14:textId="6F7DF9A9" w:rsidTr="009E399C">
        <w:trPr>
          <w:trHeight w:val="291"/>
          <w:jc w:val="center"/>
          <w:del w:id="11936" w:author="Fegie" w:date="2021-04-28T12:03:00Z"/>
        </w:trPr>
        <w:tc>
          <w:tcPr>
            <w:tcW w:w="576" w:type="dxa"/>
          </w:tcPr>
          <w:p w14:paraId="6D3CC5E2" w14:textId="0DE70F6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37" w:author="Fegie" w:date="2021-04-28T12:03:00Z"/>
                <w:rFonts w:hAnsi="標楷體"/>
              </w:rPr>
              <w:pPrChange w:id="11938" w:author="Fegie" w:date="2021-04-28T12:03:00Z">
                <w:pPr/>
              </w:pPrChange>
            </w:pPr>
            <w:del w:id="11939" w:author="Fegie" w:date="2021-04-28T12:03:00Z">
              <w:r w:rsidRPr="009B2BD3" w:rsidDel="009661CB">
                <w:rPr>
                  <w:rFonts w:hAnsi="標楷體" w:hint="eastAsia"/>
                </w:rPr>
                <w:delText>8</w:delText>
              </w:r>
              <w:bookmarkStart w:id="11940" w:name="_Toc71199398"/>
              <w:bookmarkEnd w:id="11940"/>
            </w:del>
          </w:p>
        </w:tc>
        <w:tc>
          <w:tcPr>
            <w:tcW w:w="2212" w:type="dxa"/>
          </w:tcPr>
          <w:p w14:paraId="4F8060C4" w14:textId="50B828F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41" w:author="Fegie" w:date="2021-04-28T12:03:00Z"/>
                <w:rFonts w:hAnsi="標楷體"/>
              </w:rPr>
              <w:pPrChange w:id="11942" w:author="Fegie" w:date="2021-04-28T12:03:00Z">
                <w:pPr/>
              </w:pPrChange>
            </w:pPr>
            <w:del w:id="11943" w:author="Fegie" w:date="2021-04-28T12:03:00Z">
              <w:r w:rsidRPr="009B2BD3" w:rsidDel="009661CB">
                <w:rPr>
                  <w:rFonts w:hAnsi="標楷體" w:hint="eastAsia"/>
                </w:rPr>
                <w:delText>存貨</w:delText>
              </w:r>
              <w:bookmarkStart w:id="11944" w:name="_Toc71199399"/>
              <w:bookmarkEnd w:id="11944"/>
            </w:del>
          </w:p>
        </w:tc>
        <w:tc>
          <w:tcPr>
            <w:tcW w:w="1071" w:type="dxa"/>
          </w:tcPr>
          <w:p w14:paraId="0B0D2E2D" w14:textId="1A9BF71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45" w:author="Fegie" w:date="2021-04-28T12:03:00Z"/>
                <w:rFonts w:hAnsi="標楷體"/>
              </w:rPr>
              <w:pPrChange w:id="11946" w:author="Fegie" w:date="2021-04-28T12:03:00Z">
                <w:pPr/>
              </w:pPrChange>
            </w:pPr>
            <w:del w:id="11947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1948" w:name="_Toc71199400"/>
              <w:bookmarkEnd w:id="11948"/>
            </w:del>
          </w:p>
        </w:tc>
        <w:tc>
          <w:tcPr>
            <w:tcW w:w="1095" w:type="dxa"/>
          </w:tcPr>
          <w:p w14:paraId="13B12833" w14:textId="6C628AA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49" w:author="Fegie" w:date="2021-04-28T12:03:00Z"/>
                <w:rFonts w:hAnsi="標楷體"/>
              </w:rPr>
              <w:pPrChange w:id="11950" w:author="Fegie" w:date="2021-04-28T12:03:00Z">
                <w:pPr/>
              </w:pPrChange>
            </w:pPr>
            <w:bookmarkStart w:id="11951" w:name="_Toc71199401"/>
            <w:bookmarkEnd w:id="11951"/>
          </w:p>
        </w:tc>
        <w:tc>
          <w:tcPr>
            <w:tcW w:w="1173" w:type="dxa"/>
          </w:tcPr>
          <w:p w14:paraId="0E5FFAAE" w14:textId="1B6E71C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52" w:author="Fegie" w:date="2021-04-28T12:03:00Z"/>
                <w:rFonts w:hAnsi="標楷體"/>
              </w:rPr>
              <w:pPrChange w:id="11953" w:author="Fegie" w:date="2021-04-28T12:03:00Z">
                <w:pPr/>
              </w:pPrChange>
            </w:pPr>
            <w:bookmarkStart w:id="11954" w:name="_Toc71199402"/>
            <w:bookmarkEnd w:id="11954"/>
          </w:p>
        </w:tc>
        <w:tc>
          <w:tcPr>
            <w:tcW w:w="675" w:type="dxa"/>
          </w:tcPr>
          <w:p w14:paraId="1320AA00" w14:textId="770FA6D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55" w:author="Fegie" w:date="2021-04-28T12:03:00Z"/>
                <w:rFonts w:hAnsi="標楷體"/>
              </w:rPr>
              <w:pPrChange w:id="11956" w:author="Fegie" w:date="2021-04-28T12:03:00Z">
                <w:pPr/>
              </w:pPrChange>
            </w:pPr>
            <w:bookmarkStart w:id="11957" w:name="_Toc71199403"/>
            <w:bookmarkEnd w:id="11957"/>
          </w:p>
        </w:tc>
        <w:tc>
          <w:tcPr>
            <w:tcW w:w="696" w:type="dxa"/>
          </w:tcPr>
          <w:p w14:paraId="67266BBC" w14:textId="2E80BE9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58" w:author="Fegie" w:date="2021-04-28T12:03:00Z"/>
                <w:rFonts w:hAnsi="標楷體"/>
              </w:rPr>
              <w:pPrChange w:id="11959" w:author="Fegie" w:date="2021-04-28T12:03:00Z">
                <w:pPr/>
              </w:pPrChange>
            </w:pPr>
            <w:bookmarkStart w:id="11960" w:name="_Toc71199404"/>
            <w:bookmarkEnd w:id="11960"/>
          </w:p>
        </w:tc>
        <w:tc>
          <w:tcPr>
            <w:tcW w:w="3524" w:type="dxa"/>
          </w:tcPr>
          <w:p w14:paraId="47FFEBCE" w14:textId="16EF257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61" w:author="Fegie" w:date="2021-04-28T12:03:00Z"/>
                <w:rFonts w:hAnsi="標楷體"/>
              </w:rPr>
              <w:pPrChange w:id="11962" w:author="Fegie" w:date="2021-04-28T12:03:00Z">
                <w:pPr/>
              </w:pPrChange>
            </w:pPr>
            <w:del w:id="11963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1964" w:name="_Toc71199405"/>
              <w:bookmarkEnd w:id="11964"/>
            </w:del>
          </w:p>
        </w:tc>
        <w:bookmarkStart w:id="11965" w:name="_Toc71199406"/>
        <w:bookmarkEnd w:id="11965"/>
      </w:tr>
      <w:tr w:rsidR="001A7955" w:rsidRPr="009B2BD3" w:rsidDel="009661CB" w14:paraId="7DBA70CF" w14:textId="610C7C64" w:rsidTr="009E399C">
        <w:trPr>
          <w:trHeight w:val="291"/>
          <w:jc w:val="center"/>
          <w:del w:id="11966" w:author="Fegie" w:date="2021-04-28T12:03:00Z"/>
        </w:trPr>
        <w:tc>
          <w:tcPr>
            <w:tcW w:w="576" w:type="dxa"/>
          </w:tcPr>
          <w:p w14:paraId="44821CA0" w14:textId="75EF37A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67" w:author="Fegie" w:date="2021-04-28T12:03:00Z"/>
                <w:rFonts w:hAnsi="標楷體"/>
              </w:rPr>
              <w:pPrChange w:id="11968" w:author="Fegie" w:date="2021-04-28T12:03:00Z">
                <w:pPr/>
              </w:pPrChange>
            </w:pPr>
            <w:del w:id="11969" w:author="Fegie" w:date="2021-04-28T12:03:00Z">
              <w:r w:rsidRPr="009B2BD3" w:rsidDel="009661CB">
                <w:rPr>
                  <w:rFonts w:hAnsi="標楷體" w:hint="eastAsia"/>
                </w:rPr>
                <w:delText>9</w:delText>
              </w:r>
              <w:bookmarkStart w:id="11970" w:name="_Toc71199407"/>
              <w:bookmarkEnd w:id="11970"/>
            </w:del>
          </w:p>
        </w:tc>
        <w:tc>
          <w:tcPr>
            <w:tcW w:w="2212" w:type="dxa"/>
          </w:tcPr>
          <w:p w14:paraId="4E90EF54" w14:textId="45BAA6E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71" w:author="Fegie" w:date="2021-04-28T12:03:00Z"/>
                <w:rFonts w:hAnsi="標楷體"/>
              </w:rPr>
              <w:pPrChange w:id="11972" w:author="Fegie" w:date="2021-04-28T12:03:00Z">
                <w:pPr/>
              </w:pPrChange>
            </w:pPr>
            <w:del w:id="11973" w:author="Fegie" w:date="2021-04-28T12:03:00Z">
              <w:r w:rsidRPr="009B2BD3" w:rsidDel="009661CB">
                <w:rPr>
                  <w:rFonts w:hAnsi="標楷體" w:hint="eastAsia"/>
                </w:rPr>
                <w:delText>長期投資</w:delText>
              </w:r>
              <w:bookmarkStart w:id="11974" w:name="_Toc71199408"/>
              <w:bookmarkEnd w:id="11974"/>
            </w:del>
          </w:p>
        </w:tc>
        <w:tc>
          <w:tcPr>
            <w:tcW w:w="1071" w:type="dxa"/>
          </w:tcPr>
          <w:p w14:paraId="293A551D" w14:textId="57A8ECF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75" w:author="Fegie" w:date="2021-04-28T12:03:00Z"/>
                <w:rFonts w:hAnsi="標楷體"/>
              </w:rPr>
              <w:pPrChange w:id="11976" w:author="Fegie" w:date="2021-04-28T12:03:00Z">
                <w:pPr/>
              </w:pPrChange>
            </w:pPr>
            <w:del w:id="11977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1978" w:name="_Toc71199409"/>
              <w:bookmarkEnd w:id="11978"/>
            </w:del>
          </w:p>
        </w:tc>
        <w:tc>
          <w:tcPr>
            <w:tcW w:w="1095" w:type="dxa"/>
          </w:tcPr>
          <w:p w14:paraId="3DE00D15" w14:textId="069685B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79" w:author="Fegie" w:date="2021-04-28T12:03:00Z"/>
                <w:rFonts w:hAnsi="標楷體"/>
              </w:rPr>
              <w:pPrChange w:id="11980" w:author="Fegie" w:date="2021-04-28T12:03:00Z">
                <w:pPr/>
              </w:pPrChange>
            </w:pPr>
            <w:bookmarkStart w:id="11981" w:name="_Toc71199410"/>
            <w:bookmarkEnd w:id="11981"/>
          </w:p>
        </w:tc>
        <w:tc>
          <w:tcPr>
            <w:tcW w:w="1173" w:type="dxa"/>
          </w:tcPr>
          <w:p w14:paraId="5762A669" w14:textId="579363E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82" w:author="Fegie" w:date="2021-04-28T12:03:00Z"/>
                <w:rFonts w:hAnsi="標楷體"/>
              </w:rPr>
              <w:pPrChange w:id="11983" w:author="Fegie" w:date="2021-04-28T12:03:00Z">
                <w:pPr/>
              </w:pPrChange>
            </w:pPr>
            <w:bookmarkStart w:id="11984" w:name="_Toc71199411"/>
            <w:bookmarkEnd w:id="11984"/>
          </w:p>
        </w:tc>
        <w:tc>
          <w:tcPr>
            <w:tcW w:w="675" w:type="dxa"/>
          </w:tcPr>
          <w:p w14:paraId="7E96E46E" w14:textId="4C6BE91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85" w:author="Fegie" w:date="2021-04-28T12:03:00Z"/>
                <w:rFonts w:hAnsi="標楷體"/>
              </w:rPr>
              <w:pPrChange w:id="11986" w:author="Fegie" w:date="2021-04-28T12:03:00Z">
                <w:pPr/>
              </w:pPrChange>
            </w:pPr>
            <w:bookmarkStart w:id="11987" w:name="_Toc71199412"/>
            <w:bookmarkEnd w:id="11987"/>
          </w:p>
        </w:tc>
        <w:tc>
          <w:tcPr>
            <w:tcW w:w="696" w:type="dxa"/>
          </w:tcPr>
          <w:p w14:paraId="7DC64B70" w14:textId="62D9C0D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88" w:author="Fegie" w:date="2021-04-28T12:03:00Z"/>
                <w:rFonts w:hAnsi="標楷體"/>
              </w:rPr>
              <w:pPrChange w:id="11989" w:author="Fegie" w:date="2021-04-28T12:03:00Z">
                <w:pPr/>
              </w:pPrChange>
            </w:pPr>
            <w:bookmarkStart w:id="11990" w:name="_Toc71199413"/>
            <w:bookmarkEnd w:id="11990"/>
          </w:p>
        </w:tc>
        <w:tc>
          <w:tcPr>
            <w:tcW w:w="3524" w:type="dxa"/>
          </w:tcPr>
          <w:p w14:paraId="3B491514" w14:textId="2699458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91" w:author="Fegie" w:date="2021-04-28T12:03:00Z"/>
                <w:rFonts w:hAnsi="標楷體"/>
              </w:rPr>
              <w:pPrChange w:id="11992" w:author="Fegie" w:date="2021-04-28T12:03:00Z">
                <w:pPr/>
              </w:pPrChange>
            </w:pPr>
            <w:del w:id="11993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1994" w:name="_Toc71199414"/>
              <w:bookmarkEnd w:id="11994"/>
            </w:del>
          </w:p>
        </w:tc>
        <w:bookmarkStart w:id="11995" w:name="_Toc71199415"/>
        <w:bookmarkEnd w:id="11995"/>
      </w:tr>
      <w:tr w:rsidR="001A7955" w:rsidRPr="009B2BD3" w:rsidDel="009661CB" w14:paraId="0A7EB7B6" w14:textId="01E633A4" w:rsidTr="009E399C">
        <w:trPr>
          <w:trHeight w:val="291"/>
          <w:jc w:val="center"/>
          <w:del w:id="11996" w:author="Fegie" w:date="2021-04-28T12:03:00Z"/>
        </w:trPr>
        <w:tc>
          <w:tcPr>
            <w:tcW w:w="576" w:type="dxa"/>
          </w:tcPr>
          <w:p w14:paraId="7486BF84" w14:textId="099180A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1997" w:author="Fegie" w:date="2021-04-28T12:03:00Z"/>
                <w:rFonts w:hAnsi="標楷體"/>
              </w:rPr>
              <w:pPrChange w:id="11998" w:author="Fegie" w:date="2021-04-28T12:03:00Z">
                <w:pPr/>
              </w:pPrChange>
            </w:pPr>
            <w:del w:id="11999" w:author="Fegie" w:date="2021-04-28T12:03:00Z">
              <w:r w:rsidRPr="009B2BD3" w:rsidDel="009661CB">
                <w:rPr>
                  <w:rFonts w:hAnsi="標楷體" w:hint="eastAsia"/>
                </w:rPr>
                <w:delText>10</w:delText>
              </w:r>
              <w:bookmarkStart w:id="12000" w:name="_Toc71199416"/>
              <w:bookmarkEnd w:id="12000"/>
            </w:del>
          </w:p>
        </w:tc>
        <w:tc>
          <w:tcPr>
            <w:tcW w:w="2212" w:type="dxa"/>
          </w:tcPr>
          <w:p w14:paraId="706E10C7" w14:textId="725F2D8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01" w:author="Fegie" w:date="2021-04-28T12:03:00Z"/>
                <w:rFonts w:hAnsi="標楷體"/>
              </w:rPr>
              <w:pPrChange w:id="12002" w:author="Fegie" w:date="2021-04-28T12:03:00Z">
                <w:pPr/>
              </w:pPrChange>
            </w:pPr>
            <w:del w:id="12003" w:author="Fegie" w:date="2021-04-28T12:03:00Z">
              <w:r w:rsidRPr="009B2BD3" w:rsidDel="009661CB">
                <w:rPr>
                  <w:rFonts w:hAnsi="標楷體" w:hint="eastAsia"/>
                </w:rPr>
                <w:delText>固定資產</w:delText>
              </w:r>
              <w:bookmarkStart w:id="12004" w:name="_Toc71199417"/>
              <w:bookmarkEnd w:id="12004"/>
            </w:del>
          </w:p>
        </w:tc>
        <w:tc>
          <w:tcPr>
            <w:tcW w:w="1071" w:type="dxa"/>
          </w:tcPr>
          <w:p w14:paraId="49869CCD" w14:textId="11F37DF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05" w:author="Fegie" w:date="2021-04-28T12:03:00Z"/>
                <w:rFonts w:hAnsi="標楷體"/>
              </w:rPr>
              <w:pPrChange w:id="12006" w:author="Fegie" w:date="2021-04-28T12:03:00Z">
                <w:pPr/>
              </w:pPrChange>
            </w:pPr>
            <w:del w:id="12007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008" w:name="_Toc71199418"/>
              <w:bookmarkEnd w:id="12008"/>
            </w:del>
          </w:p>
        </w:tc>
        <w:tc>
          <w:tcPr>
            <w:tcW w:w="1095" w:type="dxa"/>
          </w:tcPr>
          <w:p w14:paraId="4C3A3DB6" w14:textId="453316E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09" w:author="Fegie" w:date="2021-04-28T12:03:00Z"/>
                <w:rFonts w:hAnsi="標楷體"/>
              </w:rPr>
              <w:pPrChange w:id="12010" w:author="Fegie" w:date="2021-04-28T12:03:00Z">
                <w:pPr/>
              </w:pPrChange>
            </w:pPr>
            <w:bookmarkStart w:id="12011" w:name="_Toc71199419"/>
            <w:bookmarkEnd w:id="12011"/>
          </w:p>
        </w:tc>
        <w:tc>
          <w:tcPr>
            <w:tcW w:w="1173" w:type="dxa"/>
          </w:tcPr>
          <w:p w14:paraId="715E55C4" w14:textId="5401CCD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12" w:author="Fegie" w:date="2021-04-28T12:03:00Z"/>
                <w:rFonts w:hAnsi="標楷體"/>
              </w:rPr>
              <w:pPrChange w:id="12013" w:author="Fegie" w:date="2021-04-28T12:03:00Z">
                <w:pPr/>
              </w:pPrChange>
            </w:pPr>
            <w:bookmarkStart w:id="12014" w:name="_Toc71199420"/>
            <w:bookmarkEnd w:id="12014"/>
          </w:p>
        </w:tc>
        <w:tc>
          <w:tcPr>
            <w:tcW w:w="675" w:type="dxa"/>
          </w:tcPr>
          <w:p w14:paraId="4B0D3A90" w14:textId="641D48A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15" w:author="Fegie" w:date="2021-04-28T12:03:00Z"/>
                <w:rFonts w:hAnsi="標楷體"/>
              </w:rPr>
              <w:pPrChange w:id="12016" w:author="Fegie" w:date="2021-04-28T12:03:00Z">
                <w:pPr/>
              </w:pPrChange>
            </w:pPr>
            <w:bookmarkStart w:id="12017" w:name="_Toc71199421"/>
            <w:bookmarkEnd w:id="12017"/>
          </w:p>
        </w:tc>
        <w:tc>
          <w:tcPr>
            <w:tcW w:w="696" w:type="dxa"/>
          </w:tcPr>
          <w:p w14:paraId="558C719D" w14:textId="5278E6A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18" w:author="Fegie" w:date="2021-04-28T12:03:00Z"/>
                <w:rFonts w:hAnsi="標楷體"/>
              </w:rPr>
              <w:pPrChange w:id="12019" w:author="Fegie" w:date="2021-04-28T12:03:00Z">
                <w:pPr/>
              </w:pPrChange>
            </w:pPr>
            <w:bookmarkStart w:id="12020" w:name="_Toc71199422"/>
            <w:bookmarkEnd w:id="12020"/>
          </w:p>
        </w:tc>
        <w:tc>
          <w:tcPr>
            <w:tcW w:w="3524" w:type="dxa"/>
          </w:tcPr>
          <w:p w14:paraId="07EF82EF" w14:textId="12E8A3F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21" w:author="Fegie" w:date="2021-04-28T12:03:00Z"/>
                <w:rFonts w:hAnsi="標楷體"/>
              </w:rPr>
              <w:pPrChange w:id="12022" w:author="Fegie" w:date="2021-04-28T12:03:00Z">
                <w:pPr/>
              </w:pPrChange>
            </w:pPr>
            <w:del w:id="12023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024" w:name="_Toc71199423"/>
              <w:bookmarkEnd w:id="12024"/>
            </w:del>
          </w:p>
        </w:tc>
        <w:bookmarkStart w:id="12025" w:name="_Toc71199424"/>
        <w:bookmarkEnd w:id="12025"/>
      </w:tr>
      <w:tr w:rsidR="001A7955" w:rsidRPr="009B2BD3" w:rsidDel="009661CB" w14:paraId="477FAE70" w14:textId="6E141033" w:rsidTr="009E399C">
        <w:trPr>
          <w:trHeight w:val="291"/>
          <w:jc w:val="center"/>
          <w:del w:id="12026" w:author="Fegie" w:date="2021-04-28T12:03:00Z"/>
        </w:trPr>
        <w:tc>
          <w:tcPr>
            <w:tcW w:w="576" w:type="dxa"/>
          </w:tcPr>
          <w:p w14:paraId="3A5A6D07" w14:textId="7BABC1BC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27" w:author="Fegie" w:date="2021-04-28T12:03:00Z"/>
                <w:rFonts w:hAnsi="標楷體"/>
              </w:rPr>
              <w:pPrChange w:id="12028" w:author="Fegie" w:date="2021-04-28T12:03:00Z">
                <w:pPr/>
              </w:pPrChange>
            </w:pPr>
            <w:del w:id="12029" w:author="Fegie" w:date="2021-04-28T12:03:00Z">
              <w:r w:rsidRPr="009B2BD3" w:rsidDel="009661CB">
                <w:rPr>
                  <w:rFonts w:hAnsi="標楷體" w:hint="eastAsia"/>
                </w:rPr>
                <w:delText>11</w:delText>
              </w:r>
              <w:bookmarkStart w:id="12030" w:name="_Toc71199425"/>
              <w:bookmarkEnd w:id="12030"/>
            </w:del>
          </w:p>
        </w:tc>
        <w:tc>
          <w:tcPr>
            <w:tcW w:w="2212" w:type="dxa"/>
          </w:tcPr>
          <w:p w14:paraId="3A1569F4" w14:textId="7BD7C68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31" w:author="Fegie" w:date="2021-04-28T12:03:00Z"/>
                <w:rFonts w:hAnsi="標楷體"/>
              </w:rPr>
              <w:pPrChange w:id="12032" w:author="Fegie" w:date="2021-04-28T12:03:00Z">
                <w:pPr/>
              </w:pPrChange>
            </w:pPr>
            <w:del w:id="12033" w:author="Fegie" w:date="2021-04-28T12:03:00Z">
              <w:r w:rsidRPr="009B2BD3" w:rsidDel="009661CB">
                <w:rPr>
                  <w:rFonts w:hAnsi="標楷體" w:hint="eastAsia"/>
                </w:rPr>
                <w:delText>其他資產</w:delText>
              </w:r>
              <w:bookmarkStart w:id="12034" w:name="_Toc71199426"/>
              <w:bookmarkEnd w:id="12034"/>
            </w:del>
          </w:p>
        </w:tc>
        <w:tc>
          <w:tcPr>
            <w:tcW w:w="1071" w:type="dxa"/>
          </w:tcPr>
          <w:p w14:paraId="628E8942" w14:textId="3569F2F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35" w:author="Fegie" w:date="2021-04-28T12:03:00Z"/>
                <w:rFonts w:hAnsi="標楷體"/>
              </w:rPr>
              <w:pPrChange w:id="12036" w:author="Fegie" w:date="2021-04-28T12:03:00Z">
                <w:pPr/>
              </w:pPrChange>
            </w:pPr>
            <w:del w:id="12037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038" w:name="_Toc71199427"/>
              <w:bookmarkEnd w:id="12038"/>
            </w:del>
          </w:p>
        </w:tc>
        <w:tc>
          <w:tcPr>
            <w:tcW w:w="1095" w:type="dxa"/>
          </w:tcPr>
          <w:p w14:paraId="11349E18" w14:textId="3C9AB6B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39" w:author="Fegie" w:date="2021-04-28T12:03:00Z"/>
                <w:rFonts w:hAnsi="標楷體"/>
              </w:rPr>
              <w:pPrChange w:id="12040" w:author="Fegie" w:date="2021-04-28T12:03:00Z">
                <w:pPr/>
              </w:pPrChange>
            </w:pPr>
            <w:bookmarkStart w:id="12041" w:name="_Toc71199428"/>
            <w:bookmarkEnd w:id="12041"/>
          </w:p>
        </w:tc>
        <w:tc>
          <w:tcPr>
            <w:tcW w:w="1173" w:type="dxa"/>
          </w:tcPr>
          <w:p w14:paraId="2AA1AE86" w14:textId="16603AD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42" w:author="Fegie" w:date="2021-04-28T12:03:00Z"/>
                <w:rFonts w:hAnsi="標楷體"/>
              </w:rPr>
              <w:pPrChange w:id="12043" w:author="Fegie" w:date="2021-04-28T12:03:00Z">
                <w:pPr/>
              </w:pPrChange>
            </w:pPr>
            <w:bookmarkStart w:id="12044" w:name="_Toc71199429"/>
            <w:bookmarkEnd w:id="12044"/>
          </w:p>
        </w:tc>
        <w:tc>
          <w:tcPr>
            <w:tcW w:w="675" w:type="dxa"/>
          </w:tcPr>
          <w:p w14:paraId="17B1202D" w14:textId="04BCF71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45" w:author="Fegie" w:date="2021-04-28T12:03:00Z"/>
                <w:rFonts w:hAnsi="標楷體"/>
              </w:rPr>
              <w:pPrChange w:id="12046" w:author="Fegie" w:date="2021-04-28T12:03:00Z">
                <w:pPr/>
              </w:pPrChange>
            </w:pPr>
            <w:bookmarkStart w:id="12047" w:name="_Toc71199430"/>
            <w:bookmarkEnd w:id="12047"/>
          </w:p>
        </w:tc>
        <w:tc>
          <w:tcPr>
            <w:tcW w:w="696" w:type="dxa"/>
          </w:tcPr>
          <w:p w14:paraId="012C1B7E" w14:textId="6060B3D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48" w:author="Fegie" w:date="2021-04-28T12:03:00Z"/>
                <w:rFonts w:hAnsi="標楷體"/>
              </w:rPr>
              <w:pPrChange w:id="12049" w:author="Fegie" w:date="2021-04-28T12:03:00Z">
                <w:pPr/>
              </w:pPrChange>
            </w:pPr>
            <w:bookmarkStart w:id="12050" w:name="_Toc71199431"/>
            <w:bookmarkEnd w:id="12050"/>
          </w:p>
        </w:tc>
        <w:tc>
          <w:tcPr>
            <w:tcW w:w="3524" w:type="dxa"/>
          </w:tcPr>
          <w:p w14:paraId="14276CA5" w14:textId="3827E8A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51" w:author="Fegie" w:date="2021-04-28T12:03:00Z"/>
                <w:rFonts w:hAnsi="標楷體"/>
              </w:rPr>
              <w:pPrChange w:id="12052" w:author="Fegie" w:date="2021-04-28T12:03:00Z">
                <w:pPr/>
              </w:pPrChange>
            </w:pPr>
            <w:del w:id="12053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054" w:name="_Toc71199432"/>
              <w:bookmarkEnd w:id="12054"/>
            </w:del>
          </w:p>
        </w:tc>
        <w:bookmarkStart w:id="12055" w:name="_Toc71199433"/>
        <w:bookmarkEnd w:id="12055"/>
      </w:tr>
      <w:tr w:rsidR="001A7955" w:rsidRPr="009B2BD3" w:rsidDel="009661CB" w14:paraId="07E30962" w14:textId="7B27C202" w:rsidTr="009E399C">
        <w:trPr>
          <w:trHeight w:val="291"/>
          <w:jc w:val="center"/>
          <w:del w:id="12056" w:author="Fegie" w:date="2021-04-28T12:03:00Z"/>
        </w:trPr>
        <w:tc>
          <w:tcPr>
            <w:tcW w:w="576" w:type="dxa"/>
          </w:tcPr>
          <w:p w14:paraId="0853E262" w14:textId="2B5DEC0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57" w:author="Fegie" w:date="2021-04-28T12:03:00Z"/>
                <w:rFonts w:hAnsi="標楷體"/>
              </w:rPr>
              <w:pPrChange w:id="12058" w:author="Fegie" w:date="2021-04-28T12:03:00Z">
                <w:pPr/>
              </w:pPrChange>
            </w:pPr>
            <w:del w:id="12059" w:author="Fegie" w:date="2021-04-28T12:03:00Z">
              <w:r w:rsidRPr="009B2BD3" w:rsidDel="009661CB">
                <w:rPr>
                  <w:rFonts w:hAnsi="標楷體" w:hint="eastAsia"/>
                </w:rPr>
                <w:delText>12</w:delText>
              </w:r>
              <w:bookmarkStart w:id="12060" w:name="_Toc71199434"/>
              <w:bookmarkEnd w:id="12060"/>
            </w:del>
          </w:p>
        </w:tc>
        <w:tc>
          <w:tcPr>
            <w:tcW w:w="2212" w:type="dxa"/>
          </w:tcPr>
          <w:p w14:paraId="152083C0" w14:textId="1601D95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61" w:author="Fegie" w:date="2021-04-28T12:03:00Z"/>
                <w:rFonts w:hAnsi="標楷體"/>
              </w:rPr>
              <w:pPrChange w:id="12062" w:author="Fegie" w:date="2021-04-28T12:03:00Z">
                <w:pPr/>
              </w:pPrChange>
            </w:pPr>
            <w:del w:id="12063" w:author="Fegie" w:date="2021-04-28T12:03:00Z">
              <w:r w:rsidRPr="009B2BD3" w:rsidDel="009661CB">
                <w:rPr>
                  <w:rFonts w:hAnsi="標楷體" w:hint="eastAsia"/>
                </w:rPr>
                <w:delText>負債總額</w:delText>
              </w:r>
              <w:bookmarkStart w:id="12064" w:name="_Toc71199435"/>
              <w:bookmarkEnd w:id="12064"/>
            </w:del>
          </w:p>
        </w:tc>
        <w:tc>
          <w:tcPr>
            <w:tcW w:w="1071" w:type="dxa"/>
          </w:tcPr>
          <w:p w14:paraId="1B6B0E6E" w14:textId="28BC727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65" w:author="Fegie" w:date="2021-04-28T12:03:00Z"/>
                <w:rFonts w:hAnsi="標楷體"/>
              </w:rPr>
              <w:pPrChange w:id="12066" w:author="Fegie" w:date="2021-04-28T12:03:00Z">
                <w:pPr/>
              </w:pPrChange>
            </w:pPr>
            <w:del w:id="12067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068" w:name="_Toc71199436"/>
              <w:bookmarkEnd w:id="12068"/>
            </w:del>
          </w:p>
        </w:tc>
        <w:tc>
          <w:tcPr>
            <w:tcW w:w="1095" w:type="dxa"/>
          </w:tcPr>
          <w:p w14:paraId="751555D8" w14:textId="6080E7A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69" w:author="Fegie" w:date="2021-04-28T12:03:00Z"/>
                <w:rFonts w:hAnsi="標楷體"/>
              </w:rPr>
              <w:pPrChange w:id="12070" w:author="Fegie" w:date="2021-04-28T12:03:00Z">
                <w:pPr/>
              </w:pPrChange>
            </w:pPr>
            <w:bookmarkStart w:id="12071" w:name="_Toc71199437"/>
            <w:bookmarkEnd w:id="12071"/>
          </w:p>
        </w:tc>
        <w:tc>
          <w:tcPr>
            <w:tcW w:w="1173" w:type="dxa"/>
          </w:tcPr>
          <w:p w14:paraId="4E8B2F09" w14:textId="4C4394A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72" w:author="Fegie" w:date="2021-04-28T12:03:00Z"/>
                <w:rFonts w:hAnsi="標楷體"/>
              </w:rPr>
              <w:pPrChange w:id="12073" w:author="Fegie" w:date="2021-04-28T12:03:00Z">
                <w:pPr/>
              </w:pPrChange>
            </w:pPr>
            <w:bookmarkStart w:id="12074" w:name="_Toc71199438"/>
            <w:bookmarkEnd w:id="12074"/>
          </w:p>
        </w:tc>
        <w:tc>
          <w:tcPr>
            <w:tcW w:w="675" w:type="dxa"/>
          </w:tcPr>
          <w:p w14:paraId="4C9857F1" w14:textId="57AAEA9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75" w:author="Fegie" w:date="2021-04-28T12:03:00Z"/>
                <w:rFonts w:hAnsi="標楷體"/>
              </w:rPr>
              <w:pPrChange w:id="12076" w:author="Fegie" w:date="2021-04-28T12:03:00Z">
                <w:pPr/>
              </w:pPrChange>
            </w:pPr>
            <w:bookmarkStart w:id="12077" w:name="_Toc71199439"/>
            <w:bookmarkEnd w:id="12077"/>
          </w:p>
        </w:tc>
        <w:tc>
          <w:tcPr>
            <w:tcW w:w="696" w:type="dxa"/>
          </w:tcPr>
          <w:p w14:paraId="0B729311" w14:textId="52F587F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78" w:author="Fegie" w:date="2021-04-28T12:03:00Z"/>
                <w:rFonts w:hAnsi="標楷體"/>
              </w:rPr>
              <w:pPrChange w:id="12079" w:author="Fegie" w:date="2021-04-28T12:03:00Z">
                <w:pPr/>
              </w:pPrChange>
            </w:pPr>
            <w:bookmarkStart w:id="12080" w:name="_Toc71199440"/>
            <w:bookmarkEnd w:id="12080"/>
          </w:p>
        </w:tc>
        <w:tc>
          <w:tcPr>
            <w:tcW w:w="3524" w:type="dxa"/>
          </w:tcPr>
          <w:p w14:paraId="4580B6D6" w14:textId="01CB88B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81" w:author="Fegie" w:date="2021-04-28T12:03:00Z"/>
                <w:rFonts w:hAnsi="標楷體"/>
              </w:rPr>
              <w:pPrChange w:id="12082" w:author="Fegie" w:date="2021-04-28T12:03:00Z">
                <w:pPr/>
              </w:pPrChange>
            </w:pPr>
            <w:del w:id="12083" w:author="Fegie" w:date="2021-04-28T12:03:00Z">
              <w:r w:rsidRPr="009B2BD3" w:rsidDel="009661CB">
                <w:rPr>
                  <w:rFonts w:hAnsi="標楷體" w:hint="eastAsia"/>
                </w:rPr>
                <w:delText>=銀行借款+其他流動負債+長期負債+其他負債</w:delText>
              </w:r>
              <w:bookmarkStart w:id="12084" w:name="_Toc71199441"/>
              <w:bookmarkEnd w:id="12084"/>
            </w:del>
          </w:p>
          <w:p w14:paraId="75F30A67" w14:textId="1D8B116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85" w:author="Fegie" w:date="2021-04-28T12:03:00Z"/>
                <w:rFonts w:hAnsi="標楷體"/>
              </w:rPr>
              <w:pPrChange w:id="12086" w:author="Fegie" w:date="2021-04-28T12:03:00Z">
                <w:pPr/>
              </w:pPrChange>
            </w:pPr>
            <w:del w:id="12087" w:author="Fegie" w:date="2021-04-28T12:03:00Z">
              <w:r w:rsidRPr="009B2BD3" w:rsidDel="009661CB">
                <w:rPr>
                  <w:rFonts w:hAnsi="標楷體" w:hint="eastAsia"/>
                </w:rPr>
                <w:delText>i.自動顯示不必輸入</w:delText>
              </w:r>
              <w:bookmarkStart w:id="12088" w:name="_Toc71199442"/>
              <w:bookmarkEnd w:id="12088"/>
            </w:del>
          </w:p>
        </w:tc>
        <w:bookmarkStart w:id="12089" w:name="_Toc71199443"/>
        <w:bookmarkEnd w:id="12089"/>
      </w:tr>
      <w:tr w:rsidR="001A7955" w:rsidRPr="009B2BD3" w:rsidDel="009661CB" w14:paraId="28E55D40" w14:textId="532B5DAE" w:rsidTr="009E399C">
        <w:trPr>
          <w:trHeight w:val="291"/>
          <w:jc w:val="center"/>
          <w:del w:id="12090" w:author="Fegie" w:date="2021-04-28T12:03:00Z"/>
        </w:trPr>
        <w:tc>
          <w:tcPr>
            <w:tcW w:w="576" w:type="dxa"/>
          </w:tcPr>
          <w:p w14:paraId="2BEBA0BC" w14:textId="2F71503B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91" w:author="Fegie" w:date="2021-04-28T12:03:00Z"/>
                <w:rFonts w:hAnsi="標楷體"/>
              </w:rPr>
              <w:pPrChange w:id="12092" w:author="Fegie" w:date="2021-04-28T12:03:00Z">
                <w:pPr/>
              </w:pPrChange>
            </w:pPr>
            <w:del w:id="12093" w:author="Fegie" w:date="2021-04-28T12:03:00Z">
              <w:r w:rsidRPr="009B2BD3" w:rsidDel="009661CB">
                <w:rPr>
                  <w:rFonts w:hAnsi="標楷體" w:hint="eastAsia"/>
                </w:rPr>
                <w:delText>13</w:delText>
              </w:r>
              <w:bookmarkStart w:id="12094" w:name="_Toc71199444"/>
              <w:bookmarkEnd w:id="12094"/>
            </w:del>
          </w:p>
        </w:tc>
        <w:tc>
          <w:tcPr>
            <w:tcW w:w="2212" w:type="dxa"/>
          </w:tcPr>
          <w:p w14:paraId="0982259D" w14:textId="40D95C8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95" w:author="Fegie" w:date="2021-04-28T12:03:00Z"/>
                <w:rFonts w:hAnsi="標楷體"/>
              </w:rPr>
              <w:pPrChange w:id="12096" w:author="Fegie" w:date="2021-04-28T12:03:00Z">
                <w:pPr/>
              </w:pPrChange>
            </w:pPr>
            <w:del w:id="12097" w:author="Fegie" w:date="2021-04-28T12:03:00Z">
              <w:r w:rsidRPr="009B2BD3" w:rsidDel="009661CB">
                <w:rPr>
                  <w:rFonts w:hAnsi="標楷體" w:hint="eastAsia"/>
                </w:rPr>
                <w:delText>銀行借款</w:delText>
              </w:r>
              <w:bookmarkStart w:id="12098" w:name="_Toc71199445"/>
              <w:bookmarkEnd w:id="12098"/>
            </w:del>
          </w:p>
        </w:tc>
        <w:tc>
          <w:tcPr>
            <w:tcW w:w="1071" w:type="dxa"/>
          </w:tcPr>
          <w:p w14:paraId="60E9BF4A" w14:textId="64A0E83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099" w:author="Fegie" w:date="2021-04-28T12:03:00Z"/>
                <w:rFonts w:hAnsi="標楷體"/>
              </w:rPr>
              <w:pPrChange w:id="12100" w:author="Fegie" w:date="2021-04-28T12:03:00Z">
                <w:pPr/>
              </w:pPrChange>
            </w:pPr>
            <w:del w:id="12101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102" w:name="_Toc71199446"/>
              <w:bookmarkEnd w:id="12102"/>
            </w:del>
          </w:p>
        </w:tc>
        <w:tc>
          <w:tcPr>
            <w:tcW w:w="1095" w:type="dxa"/>
          </w:tcPr>
          <w:p w14:paraId="025C7020" w14:textId="0BF96B1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03" w:author="Fegie" w:date="2021-04-28T12:03:00Z"/>
                <w:rFonts w:hAnsi="標楷體"/>
              </w:rPr>
              <w:pPrChange w:id="12104" w:author="Fegie" w:date="2021-04-28T12:03:00Z">
                <w:pPr/>
              </w:pPrChange>
            </w:pPr>
            <w:bookmarkStart w:id="12105" w:name="_Toc71199447"/>
            <w:bookmarkEnd w:id="12105"/>
          </w:p>
        </w:tc>
        <w:tc>
          <w:tcPr>
            <w:tcW w:w="1173" w:type="dxa"/>
          </w:tcPr>
          <w:p w14:paraId="2F4620DE" w14:textId="7A8CF98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06" w:author="Fegie" w:date="2021-04-28T12:03:00Z"/>
                <w:rFonts w:hAnsi="標楷體"/>
              </w:rPr>
              <w:pPrChange w:id="12107" w:author="Fegie" w:date="2021-04-28T12:03:00Z">
                <w:pPr/>
              </w:pPrChange>
            </w:pPr>
            <w:bookmarkStart w:id="12108" w:name="_Toc71199448"/>
            <w:bookmarkEnd w:id="12108"/>
          </w:p>
        </w:tc>
        <w:tc>
          <w:tcPr>
            <w:tcW w:w="675" w:type="dxa"/>
          </w:tcPr>
          <w:p w14:paraId="3067A2B1" w14:textId="0D4EDE5C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09" w:author="Fegie" w:date="2021-04-28T12:03:00Z"/>
                <w:rFonts w:hAnsi="標楷體"/>
              </w:rPr>
              <w:pPrChange w:id="12110" w:author="Fegie" w:date="2021-04-28T12:03:00Z">
                <w:pPr/>
              </w:pPrChange>
            </w:pPr>
            <w:bookmarkStart w:id="12111" w:name="_Toc71199449"/>
            <w:bookmarkEnd w:id="12111"/>
          </w:p>
        </w:tc>
        <w:tc>
          <w:tcPr>
            <w:tcW w:w="696" w:type="dxa"/>
          </w:tcPr>
          <w:p w14:paraId="12D93A11" w14:textId="25B5293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12" w:author="Fegie" w:date="2021-04-28T12:03:00Z"/>
                <w:rFonts w:hAnsi="標楷體"/>
              </w:rPr>
              <w:pPrChange w:id="12113" w:author="Fegie" w:date="2021-04-28T12:03:00Z">
                <w:pPr/>
              </w:pPrChange>
            </w:pPr>
            <w:bookmarkStart w:id="12114" w:name="_Toc71199450"/>
            <w:bookmarkEnd w:id="12114"/>
          </w:p>
        </w:tc>
        <w:tc>
          <w:tcPr>
            <w:tcW w:w="3524" w:type="dxa"/>
          </w:tcPr>
          <w:p w14:paraId="329568E1" w14:textId="2B90201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15" w:author="Fegie" w:date="2021-04-28T12:03:00Z"/>
                <w:rFonts w:hAnsi="標楷體"/>
              </w:rPr>
              <w:pPrChange w:id="12116" w:author="Fegie" w:date="2021-04-28T12:03:00Z">
                <w:pPr/>
              </w:pPrChange>
            </w:pPr>
            <w:del w:id="12117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118" w:name="_Toc71199451"/>
              <w:bookmarkEnd w:id="12118"/>
            </w:del>
          </w:p>
        </w:tc>
        <w:bookmarkStart w:id="12119" w:name="_Toc71199452"/>
        <w:bookmarkEnd w:id="12119"/>
      </w:tr>
      <w:tr w:rsidR="001A7955" w:rsidRPr="009B2BD3" w:rsidDel="009661CB" w14:paraId="743A5BCF" w14:textId="53E1D84D" w:rsidTr="009E399C">
        <w:trPr>
          <w:trHeight w:val="291"/>
          <w:jc w:val="center"/>
          <w:del w:id="12120" w:author="Fegie" w:date="2021-04-28T12:03:00Z"/>
        </w:trPr>
        <w:tc>
          <w:tcPr>
            <w:tcW w:w="576" w:type="dxa"/>
          </w:tcPr>
          <w:p w14:paraId="02372E1B" w14:textId="74D92E1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21" w:author="Fegie" w:date="2021-04-28T12:03:00Z"/>
                <w:rFonts w:hAnsi="標楷體"/>
              </w:rPr>
              <w:pPrChange w:id="12122" w:author="Fegie" w:date="2021-04-28T12:03:00Z">
                <w:pPr/>
              </w:pPrChange>
            </w:pPr>
            <w:del w:id="12123" w:author="Fegie" w:date="2021-04-28T12:03:00Z">
              <w:r w:rsidRPr="009B2BD3" w:rsidDel="009661CB">
                <w:rPr>
                  <w:rFonts w:hAnsi="標楷體" w:hint="eastAsia"/>
                </w:rPr>
                <w:delText>14</w:delText>
              </w:r>
              <w:bookmarkStart w:id="12124" w:name="_Toc71199453"/>
              <w:bookmarkEnd w:id="12124"/>
            </w:del>
          </w:p>
        </w:tc>
        <w:tc>
          <w:tcPr>
            <w:tcW w:w="2212" w:type="dxa"/>
          </w:tcPr>
          <w:p w14:paraId="19F06AB9" w14:textId="437821D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25" w:author="Fegie" w:date="2021-04-28T12:03:00Z"/>
                <w:rFonts w:hAnsi="標楷體"/>
              </w:rPr>
              <w:pPrChange w:id="12126" w:author="Fegie" w:date="2021-04-28T12:03:00Z">
                <w:pPr/>
              </w:pPrChange>
            </w:pPr>
            <w:del w:id="12127" w:author="Fegie" w:date="2021-04-28T12:03:00Z">
              <w:r w:rsidRPr="009B2BD3" w:rsidDel="009661CB">
                <w:rPr>
                  <w:rFonts w:hAnsi="標楷體" w:hint="eastAsia"/>
                </w:rPr>
                <w:delText>其他流動負債</w:delText>
              </w:r>
              <w:bookmarkStart w:id="12128" w:name="_Toc71199454"/>
              <w:bookmarkEnd w:id="12128"/>
            </w:del>
          </w:p>
        </w:tc>
        <w:tc>
          <w:tcPr>
            <w:tcW w:w="1071" w:type="dxa"/>
          </w:tcPr>
          <w:p w14:paraId="373AF56E" w14:textId="7160E72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29" w:author="Fegie" w:date="2021-04-28T12:03:00Z"/>
                <w:rFonts w:hAnsi="標楷體"/>
              </w:rPr>
              <w:pPrChange w:id="12130" w:author="Fegie" w:date="2021-04-28T12:03:00Z">
                <w:pPr/>
              </w:pPrChange>
            </w:pPr>
            <w:del w:id="12131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132" w:name="_Toc71199455"/>
              <w:bookmarkEnd w:id="12132"/>
            </w:del>
          </w:p>
        </w:tc>
        <w:tc>
          <w:tcPr>
            <w:tcW w:w="1095" w:type="dxa"/>
          </w:tcPr>
          <w:p w14:paraId="6BE64C9B" w14:textId="2D8FD83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33" w:author="Fegie" w:date="2021-04-28T12:03:00Z"/>
                <w:rFonts w:hAnsi="標楷體"/>
              </w:rPr>
              <w:pPrChange w:id="12134" w:author="Fegie" w:date="2021-04-28T12:03:00Z">
                <w:pPr/>
              </w:pPrChange>
            </w:pPr>
            <w:bookmarkStart w:id="12135" w:name="_Toc71199456"/>
            <w:bookmarkEnd w:id="12135"/>
          </w:p>
        </w:tc>
        <w:tc>
          <w:tcPr>
            <w:tcW w:w="1173" w:type="dxa"/>
          </w:tcPr>
          <w:p w14:paraId="7D15D9BB" w14:textId="0267BB1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36" w:author="Fegie" w:date="2021-04-28T12:03:00Z"/>
                <w:rFonts w:hAnsi="標楷體"/>
              </w:rPr>
              <w:pPrChange w:id="12137" w:author="Fegie" w:date="2021-04-28T12:03:00Z">
                <w:pPr/>
              </w:pPrChange>
            </w:pPr>
            <w:bookmarkStart w:id="12138" w:name="_Toc71199457"/>
            <w:bookmarkEnd w:id="12138"/>
          </w:p>
        </w:tc>
        <w:tc>
          <w:tcPr>
            <w:tcW w:w="675" w:type="dxa"/>
          </w:tcPr>
          <w:p w14:paraId="4A4ECBDA" w14:textId="6080F86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39" w:author="Fegie" w:date="2021-04-28T12:03:00Z"/>
                <w:rFonts w:hAnsi="標楷體"/>
              </w:rPr>
              <w:pPrChange w:id="12140" w:author="Fegie" w:date="2021-04-28T12:03:00Z">
                <w:pPr/>
              </w:pPrChange>
            </w:pPr>
            <w:bookmarkStart w:id="12141" w:name="_Toc71199458"/>
            <w:bookmarkEnd w:id="12141"/>
          </w:p>
        </w:tc>
        <w:tc>
          <w:tcPr>
            <w:tcW w:w="696" w:type="dxa"/>
          </w:tcPr>
          <w:p w14:paraId="4BEF39D8" w14:textId="4EC7921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42" w:author="Fegie" w:date="2021-04-28T12:03:00Z"/>
                <w:rFonts w:hAnsi="標楷體"/>
              </w:rPr>
              <w:pPrChange w:id="12143" w:author="Fegie" w:date="2021-04-28T12:03:00Z">
                <w:pPr/>
              </w:pPrChange>
            </w:pPr>
            <w:bookmarkStart w:id="12144" w:name="_Toc71199459"/>
            <w:bookmarkEnd w:id="12144"/>
          </w:p>
        </w:tc>
        <w:tc>
          <w:tcPr>
            <w:tcW w:w="3524" w:type="dxa"/>
          </w:tcPr>
          <w:p w14:paraId="338AF088" w14:textId="432DECC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45" w:author="Fegie" w:date="2021-04-28T12:03:00Z"/>
                <w:rFonts w:hAnsi="標楷體"/>
              </w:rPr>
              <w:pPrChange w:id="12146" w:author="Fegie" w:date="2021-04-28T12:03:00Z">
                <w:pPr/>
              </w:pPrChange>
            </w:pPr>
            <w:del w:id="12147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148" w:name="_Toc71199460"/>
              <w:bookmarkEnd w:id="12148"/>
            </w:del>
          </w:p>
        </w:tc>
        <w:bookmarkStart w:id="12149" w:name="_Toc71199461"/>
        <w:bookmarkEnd w:id="12149"/>
      </w:tr>
      <w:tr w:rsidR="001A7955" w:rsidRPr="009B2BD3" w:rsidDel="009661CB" w14:paraId="3A4BD32D" w14:textId="67F42340" w:rsidTr="009E399C">
        <w:trPr>
          <w:trHeight w:val="291"/>
          <w:jc w:val="center"/>
          <w:del w:id="12150" w:author="Fegie" w:date="2021-04-28T12:03:00Z"/>
        </w:trPr>
        <w:tc>
          <w:tcPr>
            <w:tcW w:w="576" w:type="dxa"/>
          </w:tcPr>
          <w:p w14:paraId="7DE0FC32" w14:textId="5442183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51" w:author="Fegie" w:date="2021-04-28T12:03:00Z"/>
                <w:rFonts w:hAnsi="標楷體"/>
              </w:rPr>
              <w:pPrChange w:id="12152" w:author="Fegie" w:date="2021-04-28T12:03:00Z">
                <w:pPr/>
              </w:pPrChange>
            </w:pPr>
            <w:del w:id="12153" w:author="Fegie" w:date="2021-04-28T12:03:00Z">
              <w:r w:rsidRPr="009B2BD3" w:rsidDel="009661CB">
                <w:rPr>
                  <w:rFonts w:hAnsi="標楷體" w:hint="eastAsia"/>
                </w:rPr>
                <w:delText>15</w:delText>
              </w:r>
              <w:bookmarkStart w:id="12154" w:name="_Toc71199462"/>
              <w:bookmarkEnd w:id="12154"/>
            </w:del>
          </w:p>
        </w:tc>
        <w:tc>
          <w:tcPr>
            <w:tcW w:w="2212" w:type="dxa"/>
          </w:tcPr>
          <w:p w14:paraId="3B380EDD" w14:textId="488F961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55" w:author="Fegie" w:date="2021-04-28T12:03:00Z"/>
                <w:rFonts w:hAnsi="標楷體"/>
              </w:rPr>
              <w:pPrChange w:id="12156" w:author="Fegie" w:date="2021-04-28T12:03:00Z">
                <w:pPr/>
              </w:pPrChange>
            </w:pPr>
            <w:del w:id="12157" w:author="Fegie" w:date="2021-04-28T12:03:00Z">
              <w:r w:rsidRPr="009B2BD3" w:rsidDel="009661CB">
                <w:rPr>
                  <w:rFonts w:hAnsi="標楷體" w:hint="eastAsia"/>
                </w:rPr>
                <w:delText>長期負債</w:delText>
              </w:r>
              <w:bookmarkStart w:id="12158" w:name="_Toc71199463"/>
              <w:bookmarkEnd w:id="12158"/>
            </w:del>
          </w:p>
        </w:tc>
        <w:tc>
          <w:tcPr>
            <w:tcW w:w="1071" w:type="dxa"/>
          </w:tcPr>
          <w:p w14:paraId="709F0222" w14:textId="4215B71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59" w:author="Fegie" w:date="2021-04-28T12:03:00Z"/>
                <w:rFonts w:hAnsi="標楷體"/>
              </w:rPr>
              <w:pPrChange w:id="12160" w:author="Fegie" w:date="2021-04-28T12:03:00Z">
                <w:pPr/>
              </w:pPrChange>
            </w:pPr>
            <w:del w:id="12161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162" w:name="_Toc71199464"/>
              <w:bookmarkEnd w:id="12162"/>
            </w:del>
          </w:p>
        </w:tc>
        <w:tc>
          <w:tcPr>
            <w:tcW w:w="1095" w:type="dxa"/>
          </w:tcPr>
          <w:p w14:paraId="1F21C7FE" w14:textId="561CD77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63" w:author="Fegie" w:date="2021-04-28T12:03:00Z"/>
                <w:rFonts w:hAnsi="標楷體"/>
              </w:rPr>
              <w:pPrChange w:id="12164" w:author="Fegie" w:date="2021-04-28T12:03:00Z">
                <w:pPr/>
              </w:pPrChange>
            </w:pPr>
            <w:bookmarkStart w:id="12165" w:name="_Toc71199465"/>
            <w:bookmarkEnd w:id="12165"/>
          </w:p>
        </w:tc>
        <w:tc>
          <w:tcPr>
            <w:tcW w:w="1173" w:type="dxa"/>
          </w:tcPr>
          <w:p w14:paraId="6E0215A4" w14:textId="2B84188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66" w:author="Fegie" w:date="2021-04-28T12:03:00Z"/>
                <w:rFonts w:hAnsi="標楷體"/>
              </w:rPr>
              <w:pPrChange w:id="12167" w:author="Fegie" w:date="2021-04-28T12:03:00Z">
                <w:pPr/>
              </w:pPrChange>
            </w:pPr>
            <w:bookmarkStart w:id="12168" w:name="_Toc71199466"/>
            <w:bookmarkEnd w:id="12168"/>
          </w:p>
        </w:tc>
        <w:tc>
          <w:tcPr>
            <w:tcW w:w="675" w:type="dxa"/>
          </w:tcPr>
          <w:p w14:paraId="61052186" w14:textId="05AEA4E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69" w:author="Fegie" w:date="2021-04-28T12:03:00Z"/>
                <w:rFonts w:hAnsi="標楷體"/>
              </w:rPr>
              <w:pPrChange w:id="12170" w:author="Fegie" w:date="2021-04-28T12:03:00Z">
                <w:pPr/>
              </w:pPrChange>
            </w:pPr>
            <w:bookmarkStart w:id="12171" w:name="_Toc71199467"/>
            <w:bookmarkEnd w:id="12171"/>
          </w:p>
        </w:tc>
        <w:tc>
          <w:tcPr>
            <w:tcW w:w="696" w:type="dxa"/>
          </w:tcPr>
          <w:p w14:paraId="1CE3EFB8" w14:textId="17F8F6E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72" w:author="Fegie" w:date="2021-04-28T12:03:00Z"/>
                <w:rFonts w:hAnsi="標楷體"/>
              </w:rPr>
              <w:pPrChange w:id="12173" w:author="Fegie" w:date="2021-04-28T12:03:00Z">
                <w:pPr/>
              </w:pPrChange>
            </w:pPr>
            <w:bookmarkStart w:id="12174" w:name="_Toc71199468"/>
            <w:bookmarkEnd w:id="12174"/>
          </w:p>
        </w:tc>
        <w:tc>
          <w:tcPr>
            <w:tcW w:w="3524" w:type="dxa"/>
          </w:tcPr>
          <w:p w14:paraId="6F7017BE" w14:textId="145DA79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75" w:author="Fegie" w:date="2021-04-28T12:03:00Z"/>
                <w:rFonts w:hAnsi="標楷體"/>
              </w:rPr>
              <w:pPrChange w:id="12176" w:author="Fegie" w:date="2021-04-28T12:03:00Z">
                <w:pPr/>
              </w:pPrChange>
            </w:pPr>
            <w:del w:id="12177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178" w:name="_Toc71199469"/>
              <w:bookmarkEnd w:id="12178"/>
            </w:del>
          </w:p>
        </w:tc>
        <w:bookmarkStart w:id="12179" w:name="_Toc71199470"/>
        <w:bookmarkEnd w:id="12179"/>
      </w:tr>
      <w:tr w:rsidR="001A7955" w:rsidRPr="009B2BD3" w:rsidDel="009661CB" w14:paraId="04C977CF" w14:textId="153E5B0E" w:rsidTr="009E399C">
        <w:trPr>
          <w:trHeight w:val="291"/>
          <w:jc w:val="center"/>
          <w:del w:id="12180" w:author="Fegie" w:date="2021-04-28T12:03:00Z"/>
        </w:trPr>
        <w:tc>
          <w:tcPr>
            <w:tcW w:w="576" w:type="dxa"/>
          </w:tcPr>
          <w:p w14:paraId="09F148A2" w14:textId="43274DA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81" w:author="Fegie" w:date="2021-04-28T12:03:00Z"/>
                <w:rFonts w:hAnsi="標楷體"/>
              </w:rPr>
              <w:pPrChange w:id="12182" w:author="Fegie" w:date="2021-04-28T12:03:00Z">
                <w:pPr/>
              </w:pPrChange>
            </w:pPr>
            <w:del w:id="12183" w:author="Fegie" w:date="2021-04-28T12:03:00Z">
              <w:r w:rsidRPr="009B2BD3" w:rsidDel="009661CB">
                <w:rPr>
                  <w:rFonts w:hAnsi="標楷體" w:hint="eastAsia"/>
                </w:rPr>
                <w:delText>16</w:delText>
              </w:r>
              <w:bookmarkStart w:id="12184" w:name="_Toc71199471"/>
              <w:bookmarkEnd w:id="12184"/>
            </w:del>
          </w:p>
        </w:tc>
        <w:tc>
          <w:tcPr>
            <w:tcW w:w="2212" w:type="dxa"/>
          </w:tcPr>
          <w:p w14:paraId="087C15D1" w14:textId="2F5F9BB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85" w:author="Fegie" w:date="2021-04-28T12:03:00Z"/>
                <w:rFonts w:hAnsi="標楷體"/>
              </w:rPr>
              <w:pPrChange w:id="12186" w:author="Fegie" w:date="2021-04-28T12:03:00Z">
                <w:pPr/>
              </w:pPrChange>
            </w:pPr>
            <w:del w:id="12187" w:author="Fegie" w:date="2021-04-28T12:03:00Z">
              <w:r w:rsidRPr="009B2BD3" w:rsidDel="009661CB">
                <w:rPr>
                  <w:rFonts w:hAnsi="標楷體" w:hint="eastAsia"/>
                </w:rPr>
                <w:delText>其他負債</w:delText>
              </w:r>
              <w:bookmarkStart w:id="12188" w:name="_Toc71199472"/>
              <w:bookmarkEnd w:id="12188"/>
            </w:del>
          </w:p>
        </w:tc>
        <w:tc>
          <w:tcPr>
            <w:tcW w:w="1071" w:type="dxa"/>
          </w:tcPr>
          <w:p w14:paraId="1B5DB7CA" w14:textId="48F8615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89" w:author="Fegie" w:date="2021-04-28T12:03:00Z"/>
                <w:rFonts w:hAnsi="標楷體"/>
              </w:rPr>
              <w:pPrChange w:id="12190" w:author="Fegie" w:date="2021-04-28T12:03:00Z">
                <w:pPr/>
              </w:pPrChange>
            </w:pPr>
            <w:del w:id="12191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192" w:name="_Toc71199473"/>
              <w:bookmarkEnd w:id="12192"/>
            </w:del>
          </w:p>
        </w:tc>
        <w:tc>
          <w:tcPr>
            <w:tcW w:w="1095" w:type="dxa"/>
          </w:tcPr>
          <w:p w14:paraId="75607115" w14:textId="7BBA06C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93" w:author="Fegie" w:date="2021-04-28T12:03:00Z"/>
                <w:rFonts w:hAnsi="標楷體"/>
              </w:rPr>
              <w:pPrChange w:id="12194" w:author="Fegie" w:date="2021-04-28T12:03:00Z">
                <w:pPr/>
              </w:pPrChange>
            </w:pPr>
            <w:bookmarkStart w:id="12195" w:name="_Toc71199474"/>
            <w:bookmarkEnd w:id="12195"/>
          </w:p>
        </w:tc>
        <w:tc>
          <w:tcPr>
            <w:tcW w:w="1173" w:type="dxa"/>
          </w:tcPr>
          <w:p w14:paraId="0FDF3562" w14:textId="2AA3643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96" w:author="Fegie" w:date="2021-04-28T12:03:00Z"/>
                <w:rFonts w:hAnsi="標楷體"/>
              </w:rPr>
              <w:pPrChange w:id="12197" w:author="Fegie" w:date="2021-04-28T12:03:00Z">
                <w:pPr/>
              </w:pPrChange>
            </w:pPr>
            <w:bookmarkStart w:id="12198" w:name="_Toc71199475"/>
            <w:bookmarkEnd w:id="12198"/>
          </w:p>
        </w:tc>
        <w:tc>
          <w:tcPr>
            <w:tcW w:w="675" w:type="dxa"/>
          </w:tcPr>
          <w:p w14:paraId="010FA2BC" w14:textId="5948CDD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199" w:author="Fegie" w:date="2021-04-28T12:03:00Z"/>
                <w:rFonts w:hAnsi="標楷體"/>
              </w:rPr>
              <w:pPrChange w:id="12200" w:author="Fegie" w:date="2021-04-28T12:03:00Z">
                <w:pPr/>
              </w:pPrChange>
            </w:pPr>
            <w:bookmarkStart w:id="12201" w:name="_Toc71199476"/>
            <w:bookmarkEnd w:id="12201"/>
          </w:p>
        </w:tc>
        <w:tc>
          <w:tcPr>
            <w:tcW w:w="696" w:type="dxa"/>
          </w:tcPr>
          <w:p w14:paraId="4FE2A744" w14:textId="590CFFC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02" w:author="Fegie" w:date="2021-04-28T12:03:00Z"/>
                <w:rFonts w:hAnsi="標楷體"/>
              </w:rPr>
              <w:pPrChange w:id="12203" w:author="Fegie" w:date="2021-04-28T12:03:00Z">
                <w:pPr/>
              </w:pPrChange>
            </w:pPr>
            <w:bookmarkStart w:id="12204" w:name="_Toc71199477"/>
            <w:bookmarkEnd w:id="12204"/>
          </w:p>
        </w:tc>
        <w:tc>
          <w:tcPr>
            <w:tcW w:w="3524" w:type="dxa"/>
          </w:tcPr>
          <w:p w14:paraId="4537B28C" w14:textId="759FF9C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05" w:author="Fegie" w:date="2021-04-28T12:03:00Z"/>
                <w:rFonts w:hAnsi="標楷體"/>
              </w:rPr>
              <w:pPrChange w:id="12206" w:author="Fegie" w:date="2021-04-28T12:03:00Z">
                <w:pPr/>
              </w:pPrChange>
            </w:pPr>
            <w:del w:id="12207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208" w:name="_Toc71199478"/>
              <w:bookmarkEnd w:id="12208"/>
            </w:del>
          </w:p>
        </w:tc>
        <w:bookmarkStart w:id="12209" w:name="_Toc71199479"/>
        <w:bookmarkEnd w:id="12209"/>
      </w:tr>
      <w:tr w:rsidR="001A7955" w:rsidRPr="009B2BD3" w:rsidDel="009661CB" w14:paraId="1E4FD5B6" w14:textId="76D3A07A" w:rsidTr="009E399C">
        <w:trPr>
          <w:trHeight w:val="291"/>
          <w:jc w:val="center"/>
          <w:del w:id="12210" w:author="Fegie" w:date="2021-04-28T12:03:00Z"/>
        </w:trPr>
        <w:tc>
          <w:tcPr>
            <w:tcW w:w="576" w:type="dxa"/>
          </w:tcPr>
          <w:p w14:paraId="4005F699" w14:textId="3F0E680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11" w:author="Fegie" w:date="2021-04-28T12:03:00Z"/>
                <w:rFonts w:hAnsi="標楷體"/>
              </w:rPr>
              <w:pPrChange w:id="12212" w:author="Fegie" w:date="2021-04-28T12:03:00Z">
                <w:pPr/>
              </w:pPrChange>
            </w:pPr>
            <w:del w:id="12213" w:author="Fegie" w:date="2021-04-28T12:03:00Z">
              <w:r w:rsidRPr="009B2BD3" w:rsidDel="009661CB">
                <w:rPr>
                  <w:rFonts w:hAnsi="標楷體" w:hint="eastAsia"/>
                </w:rPr>
                <w:delText>17</w:delText>
              </w:r>
              <w:bookmarkStart w:id="12214" w:name="_Toc71199480"/>
              <w:bookmarkEnd w:id="12214"/>
            </w:del>
          </w:p>
        </w:tc>
        <w:tc>
          <w:tcPr>
            <w:tcW w:w="2212" w:type="dxa"/>
          </w:tcPr>
          <w:p w14:paraId="3FD2207A" w14:textId="604C59B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15" w:author="Fegie" w:date="2021-04-28T12:03:00Z"/>
                <w:rFonts w:hAnsi="標楷體"/>
              </w:rPr>
              <w:pPrChange w:id="12216" w:author="Fegie" w:date="2021-04-28T12:03:00Z">
                <w:pPr/>
              </w:pPrChange>
            </w:pPr>
            <w:del w:id="12217" w:author="Fegie" w:date="2021-04-28T12:03:00Z">
              <w:r w:rsidRPr="009B2BD3" w:rsidDel="009661CB">
                <w:rPr>
                  <w:rFonts w:hAnsi="標楷體" w:hint="eastAsia"/>
                </w:rPr>
                <w:delText>淨值總額</w:delText>
              </w:r>
              <w:bookmarkStart w:id="12218" w:name="_Toc71199481"/>
              <w:bookmarkEnd w:id="12218"/>
            </w:del>
          </w:p>
        </w:tc>
        <w:tc>
          <w:tcPr>
            <w:tcW w:w="1071" w:type="dxa"/>
          </w:tcPr>
          <w:p w14:paraId="7B34BA70" w14:textId="2E221BF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19" w:author="Fegie" w:date="2021-04-28T12:03:00Z"/>
                <w:rFonts w:hAnsi="標楷體"/>
              </w:rPr>
              <w:pPrChange w:id="12220" w:author="Fegie" w:date="2021-04-28T12:03:00Z">
                <w:pPr/>
              </w:pPrChange>
            </w:pPr>
            <w:del w:id="12221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222" w:name="_Toc71199482"/>
              <w:bookmarkEnd w:id="12222"/>
            </w:del>
          </w:p>
        </w:tc>
        <w:tc>
          <w:tcPr>
            <w:tcW w:w="1095" w:type="dxa"/>
          </w:tcPr>
          <w:p w14:paraId="30E15DE3" w14:textId="6D9788E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23" w:author="Fegie" w:date="2021-04-28T12:03:00Z"/>
                <w:rFonts w:hAnsi="標楷體"/>
              </w:rPr>
              <w:pPrChange w:id="12224" w:author="Fegie" w:date="2021-04-28T12:03:00Z">
                <w:pPr/>
              </w:pPrChange>
            </w:pPr>
            <w:bookmarkStart w:id="12225" w:name="_Toc71199483"/>
            <w:bookmarkEnd w:id="12225"/>
          </w:p>
        </w:tc>
        <w:tc>
          <w:tcPr>
            <w:tcW w:w="1173" w:type="dxa"/>
          </w:tcPr>
          <w:p w14:paraId="50DBA967" w14:textId="696BEC4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26" w:author="Fegie" w:date="2021-04-28T12:03:00Z"/>
                <w:rFonts w:hAnsi="標楷體"/>
              </w:rPr>
              <w:pPrChange w:id="12227" w:author="Fegie" w:date="2021-04-28T12:03:00Z">
                <w:pPr/>
              </w:pPrChange>
            </w:pPr>
            <w:bookmarkStart w:id="12228" w:name="_Toc71199484"/>
            <w:bookmarkEnd w:id="12228"/>
          </w:p>
        </w:tc>
        <w:tc>
          <w:tcPr>
            <w:tcW w:w="675" w:type="dxa"/>
          </w:tcPr>
          <w:p w14:paraId="15FEA964" w14:textId="6C53F1B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29" w:author="Fegie" w:date="2021-04-28T12:03:00Z"/>
                <w:rFonts w:hAnsi="標楷體"/>
              </w:rPr>
              <w:pPrChange w:id="12230" w:author="Fegie" w:date="2021-04-28T12:03:00Z">
                <w:pPr/>
              </w:pPrChange>
            </w:pPr>
            <w:bookmarkStart w:id="12231" w:name="_Toc71199485"/>
            <w:bookmarkEnd w:id="12231"/>
          </w:p>
        </w:tc>
        <w:tc>
          <w:tcPr>
            <w:tcW w:w="696" w:type="dxa"/>
          </w:tcPr>
          <w:p w14:paraId="65B5140D" w14:textId="6B6C49A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32" w:author="Fegie" w:date="2021-04-28T12:03:00Z"/>
                <w:rFonts w:hAnsi="標楷體"/>
              </w:rPr>
              <w:pPrChange w:id="12233" w:author="Fegie" w:date="2021-04-28T12:03:00Z">
                <w:pPr/>
              </w:pPrChange>
            </w:pPr>
            <w:bookmarkStart w:id="12234" w:name="_Toc71199486"/>
            <w:bookmarkEnd w:id="12234"/>
          </w:p>
        </w:tc>
        <w:tc>
          <w:tcPr>
            <w:tcW w:w="3524" w:type="dxa"/>
          </w:tcPr>
          <w:p w14:paraId="6ECF35CC" w14:textId="3ACD737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35" w:author="Fegie" w:date="2021-04-28T12:03:00Z"/>
                <w:rFonts w:hAnsi="標楷體"/>
              </w:rPr>
              <w:pPrChange w:id="12236" w:author="Fegie" w:date="2021-04-28T12:03:00Z">
                <w:pPr/>
              </w:pPrChange>
            </w:pPr>
            <w:del w:id="12237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238" w:name="_Toc71199487"/>
              <w:bookmarkEnd w:id="12238"/>
            </w:del>
          </w:p>
        </w:tc>
        <w:bookmarkStart w:id="12239" w:name="_Toc71199488"/>
        <w:bookmarkEnd w:id="12239"/>
      </w:tr>
      <w:tr w:rsidR="001A7955" w:rsidRPr="009B2BD3" w:rsidDel="009661CB" w14:paraId="4AFFF80F" w14:textId="4A0A4757" w:rsidTr="009E399C">
        <w:trPr>
          <w:trHeight w:val="291"/>
          <w:jc w:val="center"/>
          <w:del w:id="12240" w:author="Fegie" w:date="2021-04-28T12:03:00Z"/>
        </w:trPr>
        <w:tc>
          <w:tcPr>
            <w:tcW w:w="576" w:type="dxa"/>
          </w:tcPr>
          <w:p w14:paraId="77C671AB" w14:textId="0123A92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41" w:author="Fegie" w:date="2021-04-28T12:03:00Z"/>
                <w:rFonts w:hAnsi="標楷體"/>
              </w:rPr>
              <w:pPrChange w:id="12242" w:author="Fegie" w:date="2021-04-28T12:03:00Z">
                <w:pPr/>
              </w:pPrChange>
            </w:pPr>
            <w:del w:id="12243" w:author="Fegie" w:date="2021-04-28T12:03:00Z">
              <w:r w:rsidRPr="009B2BD3" w:rsidDel="009661CB">
                <w:rPr>
                  <w:rFonts w:hAnsi="標楷體" w:hint="eastAsia"/>
                </w:rPr>
                <w:delText>18</w:delText>
              </w:r>
              <w:bookmarkStart w:id="12244" w:name="_Toc71199489"/>
              <w:bookmarkEnd w:id="12244"/>
            </w:del>
          </w:p>
        </w:tc>
        <w:tc>
          <w:tcPr>
            <w:tcW w:w="2212" w:type="dxa"/>
          </w:tcPr>
          <w:p w14:paraId="1303A310" w14:textId="5A551C3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45" w:author="Fegie" w:date="2021-04-28T12:03:00Z"/>
                <w:rFonts w:hAnsi="標楷體"/>
              </w:rPr>
              <w:pPrChange w:id="12246" w:author="Fegie" w:date="2021-04-28T12:03:00Z">
                <w:pPr/>
              </w:pPrChange>
            </w:pPr>
            <w:del w:id="12247" w:author="Fegie" w:date="2021-04-28T12:03:00Z">
              <w:r w:rsidRPr="009B2BD3" w:rsidDel="009661CB">
                <w:rPr>
                  <w:rFonts w:hAnsi="標楷體" w:hint="eastAsia"/>
                </w:rPr>
                <w:delText>資本</w:delText>
              </w:r>
              <w:bookmarkStart w:id="12248" w:name="_Toc71199490"/>
              <w:bookmarkEnd w:id="12248"/>
            </w:del>
          </w:p>
        </w:tc>
        <w:tc>
          <w:tcPr>
            <w:tcW w:w="1071" w:type="dxa"/>
          </w:tcPr>
          <w:p w14:paraId="0D934CB2" w14:textId="675AD3A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49" w:author="Fegie" w:date="2021-04-28T12:03:00Z"/>
                <w:rFonts w:hAnsi="標楷體"/>
              </w:rPr>
              <w:pPrChange w:id="12250" w:author="Fegie" w:date="2021-04-28T12:03:00Z">
                <w:pPr/>
              </w:pPrChange>
            </w:pPr>
            <w:del w:id="12251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252" w:name="_Toc71199491"/>
              <w:bookmarkEnd w:id="12252"/>
            </w:del>
          </w:p>
        </w:tc>
        <w:tc>
          <w:tcPr>
            <w:tcW w:w="1095" w:type="dxa"/>
          </w:tcPr>
          <w:p w14:paraId="66F1FEC3" w14:textId="227606A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53" w:author="Fegie" w:date="2021-04-28T12:03:00Z"/>
                <w:rFonts w:hAnsi="標楷體"/>
              </w:rPr>
              <w:pPrChange w:id="12254" w:author="Fegie" w:date="2021-04-28T12:03:00Z">
                <w:pPr/>
              </w:pPrChange>
            </w:pPr>
            <w:bookmarkStart w:id="12255" w:name="_Toc71199492"/>
            <w:bookmarkEnd w:id="12255"/>
          </w:p>
        </w:tc>
        <w:tc>
          <w:tcPr>
            <w:tcW w:w="1173" w:type="dxa"/>
          </w:tcPr>
          <w:p w14:paraId="6CC75E39" w14:textId="24E9365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56" w:author="Fegie" w:date="2021-04-28T12:03:00Z"/>
                <w:rFonts w:hAnsi="標楷體"/>
              </w:rPr>
              <w:pPrChange w:id="12257" w:author="Fegie" w:date="2021-04-28T12:03:00Z">
                <w:pPr/>
              </w:pPrChange>
            </w:pPr>
            <w:bookmarkStart w:id="12258" w:name="_Toc71199493"/>
            <w:bookmarkEnd w:id="12258"/>
          </w:p>
        </w:tc>
        <w:tc>
          <w:tcPr>
            <w:tcW w:w="675" w:type="dxa"/>
          </w:tcPr>
          <w:p w14:paraId="37769350" w14:textId="21D6780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59" w:author="Fegie" w:date="2021-04-28T12:03:00Z"/>
                <w:rFonts w:hAnsi="標楷體"/>
              </w:rPr>
              <w:pPrChange w:id="12260" w:author="Fegie" w:date="2021-04-28T12:03:00Z">
                <w:pPr/>
              </w:pPrChange>
            </w:pPr>
            <w:bookmarkStart w:id="12261" w:name="_Toc71199494"/>
            <w:bookmarkEnd w:id="12261"/>
          </w:p>
        </w:tc>
        <w:tc>
          <w:tcPr>
            <w:tcW w:w="696" w:type="dxa"/>
          </w:tcPr>
          <w:p w14:paraId="5AFE3F66" w14:textId="3BC6946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62" w:author="Fegie" w:date="2021-04-28T12:03:00Z"/>
                <w:rFonts w:hAnsi="標楷體"/>
              </w:rPr>
              <w:pPrChange w:id="12263" w:author="Fegie" w:date="2021-04-28T12:03:00Z">
                <w:pPr/>
              </w:pPrChange>
            </w:pPr>
            <w:bookmarkStart w:id="12264" w:name="_Toc71199495"/>
            <w:bookmarkEnd w:id="12264"/>
          </w:p>
        </w:tc>
        <w:tc>
          <w:tcPr>
            <w:tcW w:w="3524" w:type="dxa"/>
          </w:tcPr>
          <w:p w14:paraId="66D31600" w14:textId="46F898C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65" w:author="Fegie" w:date="2021-04-28T12:03:00Z"/>
                <w:rFonts w:hAnsi="標楷體"/>
              </w:rPr>
              <w:pPrChange w:id="12266" w:author="Fegie" w:date="2021-04-28T12:03:00Z">
                <w:pPr/>
              </w:pPrChange>
            </w:pPr>
            <w:del w:id="12267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268" w:name="_Toc71199496"/>
              <w:bookmarkEnd w:id="12268"/>
            </w:del>
          </w:p>
        </w:tc>
        <w:bookmarkStart w:id="12269" w:name="_Toc71199497"/>
        <w:bookmarkEnd w:id="12269"/>
      </w:tr>
      <w:tr w:rsidR="001A7955" w:rsidRPr="009B2BD3" w:rsidDel="009661CB" w14:paraId="76E0D514" w14:textId="0B330EFF" w:rsidTr="009E399C">
        <w:trPr>
          <w:trHeight w:val="291"/>
          <w:jc w:val="center"/>
          <w:del w:id="12270" w:author="Fegie" w:date="2021-04-28T12:03:00Z"/>
        </w:trPr>
        <w:tc>
          <w:tcPr>
            <w:tcW w:w="576" w:type="dxa"/>
          </w:tcPr>
          <w:p w14:paraId="58DC2D2A" w14:textId="7C01E51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71" w:author="Fegie" w:date="2021-04-28T12:03:00Z"/>
                <w:rFonts w:hAnsi="標楷體"/>
              </w:rPr>
              <w:pPrChange w:id="12272" w:author="Fegie" w:date="2021-04-28T12:03:00Z">
                <w:pPr/>
              </w:pPrChange>
            </w:pPr>
            <w:del w:id="12273" w:author="Fegie" w:date="2021-04-28T12:03:00Z">
              <w:r w:rsidRPr="009B2BD3" w:rsidDel="009661CB">
                <w:rPr>
                  <w:rFonts w:hAnsi="標楷體" w:hint="eastAsia"/>
                </w:rPr>
                <w:delText>19</w:delText>
              </w:r>
              <w:bookmarkStart w:id="12274" w:name="_Toc71199498"/>
              <w:bookmarkEnd w:id="12274"/>
            </w:del>
          </w:p>
        </w:tc>
        <w:tc>
          <w:tcPr>
            <w:tcW w:w="2212" w:type="dxa"/>
          </w:tcPr>
          <w:p w14:paraId="11BD9CAC" w14:textId="0ECF475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75" w:author="Fegie" w:date="2021-04-28T12:03:00Z"/>
                <w:rFonts w:hAnsi="標楷體"/>
              </w:rPr>
              <w:pPrChange w:id="12276" w:author="Fegie" w:date="2021-04-28T12:03:00Z">
                <w:pPr/>
              </w:pPrChange>
            </w:pPr>
            <w:del w:id="12277" w:author="Fegie" w:date="2021-04-28T12:03:00Z">
              <w:r w:rsidRPr="009B2BD3" w:rsidDel="009661CB">
                <w:rPr>
                  <w:rFonts w:hAnsi="標楷體" w:hint="eastAsia"/>
                </w:rPr>
                <w:delText>公積保留盈餘</w:delText>
              </w:r>
              <w:bookmarkStart w:id="12278" w:name="_Toc71199499"/>
              <w:bookmarkEnd w:id="12278"/>
            </w:del>
          </w:p>
        </w:tc>
        <w:tc>
          <w:tcPr>
            <w:tcW w:w="1071" w:type="dxa"/>
          </w:tcPr>
          <w:p w14:paraId="323021FD" w14:textId="5E0D421B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79" w:author="Fegie" w:date="2021-04-28T12:03:00Z"/>
                <w:rFonts w:hAnsi="標楷體"/>
              </w:rPr>
              <w:pPrChange w:id="12280" w:author="Fegie" w:date="2021-04-28T12:03:00Z">
                <w:pPr/>
              </w:pPrChange>
            </w:pPr>
            <w:del w:id="12281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282" w:name="_Toc71199500"/>
              <w:bookmarkEnd w:id="12282"/>
            </w:del>
          </w:p>
        </w:tc>
        <w:tc>
          <w:tcPr>
            <w:tcW w:w="1095" w:type="dxa"/>
          </w:tcPr>
          <w:p w14:paraId="7B94C6E4" w14:textId="3DADE1E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83" w:author="Fegie" w:date="2021-04-28T12:03:00Z"/>
                <w:rFonts w:hAnsi="標楷體"/>
              </w:rPr>
              <w:pPrChange w:id="12284" w:author="Fegie" w:date="2021-04-28T12:03:00Z">
                <w:pPr/>
              </w:pPrChange>
            </w:pPr>
            <w:bookmarkStart w:id="12285" w:name="_Toc71199501"/>
            <w:bookmarkEnd w:id="12285"/>
          </w:p>
        </w:tc>
        <w:tc>
          <w:tcPr>
            <w:tcW w:w="1173" w:type="dxa"/>
          </w:tcPr>
          <w:p w14:paraId="159F0CD2" w14:textId="52BFF11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86" w:author="Fegie" w:date="2021-04-28T12:03:00Z"/>
                <w:rFonts w:hAnsi="標楷體"/>
              </w:rPr>
              <w:pPrChange w:id="12287" w:author="Fegie" w:date="2021-04-28T12:03:00Z">
                <w:pPr/>
              </w:pPrChange>
            </w:pPr>
            <w:bookmarkStart w:id="12288" w:name="_Toc71199502"/>
            <w:bookmarkEnd w:id="12288"/>
          </w:p>
        </w:tc>
        <w:tc>
          <w:tcPr>
            <w:tcW w:w="675" w:type="dxa"/>
          </w:tcPr>
          <w:p w14:paraId="11BB8EA9" w14:textId="28911CE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89" w:author="Fegie" w:date="2021-04-28T12:03:00Z"/>
                <w:rFonts w:hAnsi="標楷體"/>
              </w:rPr>
              <w:pPrChange w:id="12290" w:author="Fegie" w:date="2021-04-28T12:03:00Z">
                <w:pPr/>
              </w:pPrChange>
            </w:pPr>
            <w:bookmarkStart w:id="12291" w:name="_Toc71199503"/>
            <w:bookmarkEnd w:id="12291"/>
          </w:p>
        </w:tc>
        <w:tc>
          <w:tcPr>
            <w:tcW w:w="696" w:type="dxa"/>
          </w:tcPr>
          <w:p w14:paraId="635CAFFA" w14:textId="620FAFEC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92" w:author="Fegie" w:date="2021-04-28T12:03:00Z"/>
                <w:rFonts w:hAnsi="標楷體"/>
              </w:rPr>
              <w:pPrChange w:id="12293" w:author="Fegie" w:date="2021-04-28T12:03:00Z">
                <w:pPr/>
              </w:pPrChange>
            </w:pPr>
            <w:bookmarkStart w:id="12294" w:name="_Toc71199504"/>
            <w:bookmarkEnd w:id="12294"/>
          </w:p>
        </w:tc>
        <w:tc>
          <w:tcPr>
            <w:tcW w:w="3524" w:type="dxa"/>
          </w:tcPr>
          <w:p w14:paraId="75D7E7B4" w14:textId="22B169C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295" w:author="Fegie" w:date="2021-04-28T12:03:00Z"/>
                <w:rFonts w:hAnsi="標楷體"/>
              </w:rPr>
              <w:pPrChange w:id="12296" w:author="Fegie" w:date="2021-04-28T12:03:00Z">
                <w:pPr/>
              </w:pPrChange>
            </w:pPr>
            <w:del w:id="12297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298" w:name="_Toc71199505"/>
              <w:bookmarkEnd w:id="12298"/>
            </w:del>
          </w:p>
        </w:tc>
        <w:bookmarkStart w:id="12299" w:name="_Toc71199506"/>
        <w:bookmarkEnd w:id="12299"/>
      </w:tr>
      <w:tr w:rsidR="001A7955" w:rsidRPr="009B2BD3" w:rsidDel="009661CB" w14:paraId="2A858969" w14:textId="02C435FA" w:rsidTr="009E399C">
        <w:trPr>
          <w:trHeight w:val="291"/>
          <w:jc w:val="center"/>
          <w:del w:id="12300" w:author="Fegie" w:date="2021-04-28T12:03:00Z"/>
        </w:trPr>
        <w:tc>
          <w:tcPr>
            <w:tcW w:w="576" w:type="dxa"/>
          </w:tcPr>
          <w:p w14:paraId="2A5B67AA" w14:textId="7A9E1FDC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01" w:author="Fegie" w:date="2021-04-28T12:03:00Z"/>
                <w:rFonts w:hAnsi="標楷體"/>
              </w:rPr>
              <w:pPrChange w:id="12302" w:author="Fegie" w:date="2021-04-28T12:03:00Z">
                <w:pPr/>
              </w:pPrChange>
            </w:pPr>
            <w:del w:id="12303" w:author="Fegie" w:date="2021-04-28T12:03:00Z">
              <w:r w:rsidRPr="009B2BD3" w:rsidDel="009661CB">
                <w:rPr>
                  <w:rFonts w:hAnsi="標楷體" w:hint="eastAsia"/>
                </w:rPr>
                <w:delText>20</w:delText>
              </w:r>
              <w:bookmarkStart w:id="12304" w:name="_Toc71199507"/>
              <w:bookmarkEnd w:id="12304"/>
            </w:del>
          </w:p>
        </w:tc>
        <w:tc>
          <w:tcPr>
            <w:tcW w:w="2212" w:type="dxa"/>
          </w:tcPr>
          <w:p w14:paraId="0FA4A0EE" w14:textId="6E22F47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05" w:author="Fegie" w:date="2021-04-28T12:03:00Z"/>
                <w:rFonts w:hAnsi="標楷體"/>
              </w:rPr>
              <w:pPrChange w:id="12306" w:author="Fegie" w:date="2021-04-28T12:03:00Z">
                <w:pPr/>
              </w:pPrChange>
            </w:pPr>
            <w:del w:id="12307" w:author="Fegie" w:date="2021-04-28T12:03:00Z">
              <w:r w:rsidRPr="009B2BD3" w:rsidDel="009661CB">
                <w:rPr>
                  <w:rFonts w:hAnsi="標楷體" w:hint="eastAsia"/>
                </w:rPr>
                <w:delText>營業收入</w:delText>
              </w:r>
              <w:bookmarkStart w:id="12308" w:name="_Toc71199508"/>
              <w:bookmarkEnd w:id="12308"/>
            </w:del>
          </w:p>
        </w:tc>
        <w:tc>
          <w:tcPr>
            <w:tcW w:w="1071" w:type="dxa"/>
          </w:tcPr>
          <w:p w14:paraId="39BE7878" w14:textId="53B9AE4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09" w:author="Fegie" w:date="2021-04-28T12:03:00Z"/>
                <w:rFonts w:hAnsi="標楷體"/>
              </w:rPr>
              <w:pPrChange w:id="12310" w:author="Fegie" w:date="2021-04-28T12:03:00Z">
                <w:pPr/>
              </w:pPrChange>
            </w:pPr>
            <w:del w:id="12311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312" w:name="_Toc71199509"/>
              <w:bookmarkEnd w:id="12312"/>
            </w:del>
          </w:p>
        </w:tc>
        <w:tc>
          <w:tcPr>
            <w:tcW w:w="1095" w:type="dxa"/>
          </w:tcPr>
          <w:p w14:paraId="5B205B4C" w14:textId="155EF7A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13" w:author="Fegie" w:date="2021-04-28T12:03:00Z"/>
                <w:rFonts w:hAnsi="標楷體"/>
              </w:rPr>
              <w:pPrChange w:id="12314" w:author="Fegie" w:date="2021-04-28T12:03:00Z">
                <w:pPr/>
              </w:pPrChange>
            </w:pPr>
            <w:bookmarkStart w:id="12315" w:name="_Toc71199510"/>
            <w:bookmarkEnd w:id="12315"/>
          </w:p>
        </w:tc>
        <w:tc>
          <w:tcPr>
            <w:tcW w:w="1173" w:type="dxa"/>
          </w:tcPr>
          <w:p w14:paraId="035B6C4C" w14:textId="774F040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16" w:author="Fegie" w:date="2021-04-28T12:03:00Z"/>
                <w:rFonts w:hAnsi="標楷體"/>
              </w:rPr>
              <w:pPrChange w:id="12317" w:author="Fegie" w:date="2021-04-28T12:03:00Z">
                <w:pPr/>
              </w:pPrChange>
            </w:pPr>
            <w:bookmarkStart w:id="12318" w:name="_Toc71199511"/>
            <w:bookmarkEnd w:id="12318"/>
          </w:p>
        </w:tc>
        <w:tc>
          <w:tcPr>
            <w:tcW w:w="675" w:type="dxa"/>
          </w:tcPr>
          <w:p w14:paraId="6556527C" w14:textId="2D59616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19" w:author="Fegie" w:date="2021-04-28T12:03:00Z"/>
                <w:rFonts w:hAnsi="標楷體"/>
              </w:rPr>
              <w:pPrChange w:id="12320" w:author="Fegie" w:date="2021-04-28T12:03:00Z">
                <w:pPr/>
              </w:pPrChange>
            </w:pPr>
            <w:bookmarkStart w:id="12321" w:name="_Toc71199512"/>
            <w:bookmarkEnd w:id="12321"/>
          </w:p>
        </w:tc>
        <w:tc>
          <w:tcPr>
            <w:tcW w:w="696" w:type="dxa"/>
          </w:tcPr>
          <w:p w14:paraId="3BA745B3" w14:textId="58FA410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22" w:author="Fegie" w:date="2021-04-28T12:03:00Z"/>
                <w:rFonts w:hAnsi="標楷體"/>
              </w:rPr>
              <w:pPrChange w:id="12323" w:author="Fegie" w:date="2021-04-28T12:03:00Z">
                <w:pPr/>
              </w:pPrChange>
            </w:pPr>
            <w:bookmarkStart w:id="12324" w:name="_Toc71199513"/>
            <w:bookmarkEnd w:id="12324"/>
          </w:p>
        </w:tc>
        <w:tc>
          <w:tcPr>
            <w:tcW w:w="3524" w:type="dxa"/>
          </w:tcPr>
          <w:p w14:paraId="1B29B806" w14:textId="69A53A8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25" w:author="Fegie" w:date="2021-04-28T12:03:00Z"/>
                <w:rFonts w:hAnsi="標楷體"/>
              </w:rPr>
              <w:pPrChange w:id="12326" w:author="Fegie" w:date="2021-04-28T12:03:00Z">
                <w:pPr/>
              </w:pPrChange>
            </w:pPr>
            <w:del w:id="12327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328" w:name="_Toc71199514"/>
              <w:bookmarkEnd w:id="12328"/>
            </w:del>
          </w:p>
        </w:tc>
        <w:bookmarkStart w:id="12329" w:name="_Toc71199515"/>
        <w:bookmarkEnd w:id="12329"/>
      </w:tr>
      <w:tr w:rsidR="001A7955" w:rsidRPr="009B2BD3" w:rsidDel="009661CB" w14:paraId="1C26C66A" w14:textId="1B888B2E" w:rsidTr="009E399C">
        <w:trPr>
          <w:trHeight w:val="291"/>
          <w:jc w:val="center"/>
          <w:del w:id="12330" w:author="Fegie" w:date="2021-04-28T12:03:00Z"/>
        </w:trPr>
        <w:tc>
          <w:tcPr>
            <w:tcW w:w="576" w:type="dxa"/>
          </w:tcPr>
          <w:p w14:paraId="5FF542B5" w14:textId="008576B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31" w:author="Fegie" w:date="2021-04-28T12:03:00Z"/>
                <w:rFonts w:hAnsi="標楷體"/>
              </w:rPr>
              <w:pPrChange w:id="12332" w:author="Fegie" w:date="2021-04-28T12:03:00Z">
                <w:pPr/>
              </w:pPrChange>
            </w:pPr>
            <w:del w:id="12333" w:author="Fegie" w:date="2021-04-28T12:03:00Z">
              <w:r w:rsidRPr="009B2BD3" w:rsidDel="009661CB">
                <w:rPr>
                  <w:rFonts w:hAnsi="標楷體" w:hint="eastAsia"/>
                </w:rPr>
                <w:delText>21</w:delText>
              </w:r>
              <w:bookmarkStart w:id="12334" w:name="_Toc71199516"/>
              <w:bookmarkEnd w:id="12334"/>
            </w:del>
          </w:p>
        </w:tc>
        <w:tc>
          <w:tcPr>
            <w:tcW w:w="2212" w:type="dxa"/>
          </w:tcPr>
          <w:p w14:paraId="5F0CF11E" w14:textId="1422388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35" w:author="Fegie" w:date="2021-04-28T12:03:00Z"/>
                <w:rFonts w:hAnsi="標楷體"/>
              </w:rPr>
              <w:pPrChange w:id="12336" w:author="Fegie" w:date="2021-04-28T12:03:00Z">
                <w:pPr/>
              </w:pPrChange>
            </w:pPr>
            <w:del w:id="12337" w:author="Fegie" w:date="2021-04-28T12:03:00Z">
              <w:r w:rsidRPr="009B2BD3" w:rsidDel="009661CB">
                <w:rPr>
                  <w:rFonts w:hAnsi="標楷體" w:hint="eastAsia"/>
                </w:rPr>
                <w:delText>營業成本</w:delText>
              </w:r>
              <w:bookmarkStart w:id="12338" w:name="_Toc71199517"/>
              <w:bookmarkEnd w:id="12338"/>
            </w:del>
          </w:p>
        </w:tc>
        <w:tc>
          <w:tcPr>
            <w:tcW w:w="1071" w:type="dxa"/>
          </w:tcPr>
          <w:p w14:paraId="0E8B0429" w14:textId="3D648D8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39" w:author="Fegie" w:date="2021-04-28T12:03:00Z"/>
                <w:rFonts w:hAnsi="標楷體"/>
              </w:rPr>
              <w:pPrChange w:id="12340" w:author="Fegie" w:date="2021-04-28T12:03:00Z">
                <w:pPr/>
              </w:pPrChange>
            </w:pPr>
            <w:del w:id="12341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342" w:name="_Toc71199518"/>
              <w:bookmarkEnd w:id="12342"/>
            </w:del>
          </w:p>
        </w:tc>
        <w:tc>
          <w:tcPr>
            <w:tcW w:w="1095" w:type="dxa"/>
          </w:tcPr>
          <w:p w14:paraId="062B60D4" w14:textId="5596C44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43" w:author="Fegie" w:date="2021-04-28T12:03:00Z"/>
                <w:rFonts w:hAnsi="標楷體"/>
              </w:rPr>
              <w:pPrChange w:id="12344" w:author="Fegie" w:date="2021-04-28T12:03:00Z">
                <w:pPr/>
              </w:pPrChange>
            </w:pPr>
            <w:bookmarkStart w:id="12345" w:name="_Toc71199519"/>
            <w:bookmarkEnd w:id="12345"/>
          </w:p>
        </w:tc>
        <w:tc>
          <w:tcPr>
            <w:tcW w:w="1173" w:type="dxa"/>
          </w:tcPr>
          <w:p w14:paraId="492E66E1" w14:textId="13F45C7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46" w:author="Fegie" w:date="2021-04-28T12:03:00Z"/>
                <w:rFonts w:hAnsi="標楷體"/>
              </w:rPr>
              <w:pPrChange w:id="12347" w:author="Fegie" w:date="2021-04-28T12:03:00Z">
                <w:pPr/>
              </w:pPrChange>
            </w:pPr>
            <w:bookmarkStart w:id="12348" w:name="_Toc71199520"/>
            <w:bookmarkEnd w:id="12348"/>
          </w:p>
        </w:tc>
        <w:tc>
          <w:tcPr>
            <w:tcW w:w="675" w:type="dxa"/>
          </w:tcPr>
          <w:p w14:paraId="142D929E" w14:textId="208B189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49" w:author="Fegie" w:date="2021-04-28T12:03:00Z"/>
                <w:rFonts w:hAnsi="標楷體"/>
              </w:rPr>
              <w:pPrChange w:id="12350" w:author="Fegie" w:date="2021-04-28T12:03:00Z">
                <w:pPr/>
              </w:pPrChange>
            </w:pPr>
            <w:bookmarkStart w:id="12351" w:name="_Toc71199521"/>
            <w:bookmarkEnd w:id="12351"/>
          </w:p>
        </w:tc>
        <w:tc>
          <w:tcPr>
            <w:tcW w:w="696" w:type="dxa"/>
          </w:tcPr>
          <w:p w14:paraId="335E78D0" w14:textId="133A516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52" w:author="Fegie" w:date="2021-04-28T12:03:00Z"/>
                <w:rFonts w:hAnsi="標楷體"/>
              </w:rPr>
              <w:pPrChange w:id="12353" w:author="Fegie" w:date="2021-04-28T12:03:00Z">
                <w:pPr/>
              </w:pPrChange>
            </w:pPr>
            <w:bookmarkStart w:id="12354" w:name="_Toc71199522"/>
            <w:bookmarkEnd w:id="12354"/>
          </w:p>
        </w:tc>
        <w:tc>
          <w:tcPr>
            <w:tcW w:w="3524" w:type="dxa"/>
          </w:tcPr>
          <w:p w14:paraId="4A4D8CFE" w14:textId="6234B82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55" w:author="Fegie" w:date="2021-04-28T12:03:00Z"/>
                <w:rFonts w:hAnsi="標楷體"/>
              </w:rPr>
              <w:pPrChange w:id="12356" w:author="Fegie" w:date="2021-04-28T12:03:00Z">
                <w:pPr/>
              </w:pPrChange>
            </w:pPr>
            <w:del w:id="12357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358" w:name="_Toc71199523"/>
              <w:bookmarkEnd w:id="12358"/>
            </w:del>
          </w:p>
        </w:tc>
        <w:bookmarkStart w:id="12359" w:name="_Toc71199524"/>
        <w:bookmarkEnd w:id="12359"/>
      </w:tr>
      <w:tr w:rsidR="001A7955" w:rsidRPr="009B2BD3" w:rsidDel="009661CB" w14:paraId="101C7ABE" w14:textId="34C9142B" w:rsidTr="009E399C">
        <w:trPr>
          <w:trHeight w:val="291"/>
          <w:jc w:val="center"/>
          <w:del w:id="12360" w:author="Fegie" w:date="2021-04-28T12:03:00Z"/>
        </w:trPr>
        <w:tc>
          <w:tcPr>
            <w:tcW w:w="576" w:type="dxa"/>
          </w:tcPr>
          <w:p w14:paraId="169697B1" w14:textId="7BBE9C4C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61" w:author="Fegie" w:date="2021-04-28T12:03:00Z"/>
                <w:rFonts w:hAnsi="標楷體"/>
              </w:rPr>
              <w:pPrChange w:id="12362" w:author="Fegie" w:date="2021-04-28T12:03:00Z">
                <w:pPr/>
              </w:pPrChange>
            </w:pPr>
            <w:del w:id="12363" w:author="Fegie" w:date="2021-04-28T12:03:00Z">
              <w:r w:rsidRPr="009B2BD3" w:rsidDel="009661CB">
                <w:rPr>
                  <w:rFonts w:hAnsi="標楷體" w:hint="eastAsia"/>
                </w:rPr>
                <w:delText>22</w:delText>
              </w:r>
              <w:bookmarkStart w:id="12364" w:name="_Toc71199525"/>
              <w:bookmarkEnd w:id="12364"/>
            </w:del>
          </w:p>
        </w:tc>
        <w:tc>
          <w:tcPr>
            <w:tcW w:w="2212" w:type="dxa"/>
          </w:tcPr>
          <w:p w14:paraId="2A462A35" w14:textId="5497927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65" w:author="Fegie" w:date="2021-04-28T12:03:00Z"/>
                <w:rFonts w:hAnsi="標楷體"/>
              </w:rPr>
              <w:pPrChange w:id="12366" w:author="Fegie" w:date="2021-04-28T12:03:00Z">
                <w:pPr/>
              </w:pPrChange>
            </w:pPr>
            <w:del w:id="12367" w:author="Fegie" w:date="2021-04-28T12:03:00Z">
              <w:r w:rsidRPr="009B2BD3" w:rsidDel="009661CB">
                <w:rPr>
                  <w:rFonts w:hAnsi="標楷體" w:hint="eastAsia"/>
                </w:rPr>
                <w:delText>營業毛利</w:delText>
              </w:r>
              <w:bookmarkStart w:id="12368" w:name="_Toc71199526"/>
              <w:bookmarkEnd w:id="12368"/>
            </w:del>
          </w:p>
        </w:tc>
        <w:tc>
          <w:tcPr>
            <w:tcW w:w="1071" w:type="dxa"/>
          </w:tcPr>
          <w:p w14:paraId="60CE02FA" w14:textId="2F06BF0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69" w:author="Fegie" w:date="2021-04-28T12:03:00Z"/>
                <w:rFonts w:hAnsi="標楷體"/>
              </w:rPr>
              <w:pPrChange w:id="12370" w:author="Fegie" w:date="2021-04-28T12:03:00Z">
                <w:pPr/>
              </w:pPrChange>
            </w:pPr>
            <w:del w:id="12371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372" w:name="_Toc71199527"/>
              <w:bookmarkEnd w:id="12372"/>
            </w:del>
          </w:p>
        </w:tc>
        <w:tc>
          <w:tcPr>
            <w:tcW w:w="1095" w:type="dxa"/>
          </w:tcPr>
          <w:p w14:paraId="5A5514D9" w14:textId="30DB1E4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73" w:author="Fegie" w:date="2021-04-28T12:03:00Z"/>
                <w:rFonts w:hAnsi="標楷體"/>
              </w:rPr>
              <w:pPrChange w:id="12374" w:author="Fegie" w:date="2021-04-28T12:03:00Z">
                <w:pPr/>
              </w:pPrChange>
            </w:pPr>
            <w:bookmarkStart w:id="12375" w:name="_Toc71199528"/>
            <w:bookmarkEnd w:id="12375"/>
          </w:p>
        </w:tc>
        <w:tc>
          <w:tcPr>
            <w:tcW w:w="1173" w:type="dxa"/>
          </w:tcPr>
          <w:p w14:paraId="0D0DB57B" w14:textId="612630A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76" w:author="Fegie" w:date="2021-04-28T12:03:00Z"/>
                <w:rFonts w:hAnsi="標楷體"/>
              </w:rPr>
              <w:pPrChange w:id="12377" w:author="Fegie" w:date="2021-04-28T12:03:00Z">
                <w:pPr/>
              </w:pPrChange>
            </w:pPr>
            <w:bookmarkStart w:id="12378" w:name="_Toc71199529"/>
            <w:bookmarkEnd w:id="12378"/>
          </w:p>
        </w:tc>
        <w:tc>
          <w:tcPr>
            <w:tcW w:w="675" w:type="dxa"/>
          </w:tcPr>
          <w:p w14:paraId="61F7F1B2" w14:textId="1124ADB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79" w:author="Fegie" w:date="2021-04-28T12:03:00Z"/>
                <w:rFonts w:hAnsi="標楷體"/>
              </w:rPr>
              <w:pPrChange w:id="12380" w:author="Fegie" w:date="2021-04-28T12:03:00Z">
                <w:pPr/>
              </w:pPrChange>
            </w:pPr>
            <w:bookmarkStart w:id="12381" w:name="_Toc71199530"/>
            <w:bookmarkEnd w:id="12381"/>
          </w:p>
        </w:tc>
        <w:tc>
          <w:tcPr>
            <w:tcW w:w="696" w:type="dxa"/>
          </w:tcPr>
          <w:p w14:paraId="0000147B" w14:textId="472815EC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82" w:author="Fegie" w:date="2021-04-28T12:03:00Z"/>
                <w:rFonts w:hAnsi="標楷體"/>
              </w:rPr>
              <w:pPrChange w:id="12383" w:author="Fegie" w:date="2021-04-28T12:03:00Z">
                <w:pPr/>
              </w:pPrChange>
            </w:pPr>
            <w:bookmarkStart w:id="12384" w:name="_Toc71199531"/>
            <w:bookmarkEnd w:id="12384"/>
          </w:p>
        </w:tc>
        <w:tc>
          <w:tcPr>
            <w:tcW w:w="3524" w:type="dxa"/>
          </w:tcPr>
          <w:p w14:paraId="1E1E6BDB" w14:textId="5648754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85" w:author="Fegie" w:date="2021-04-28T12:03:00Z"/>
                <w:rFonts w:hAnsi="標楷體"/>
              </w:rPr>
              <w:pPrChange w:id="12386" w:author="Fegie" w:date="2021-04-28T12:03:00Z">
                <w:pPr/>
              </w:pPrChange>
            </w:pPr>
            <w:del w:id="12387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388" w:name="_Toc71199532"/>
              <w:bookmarkEnd w:id="12388"/>
            </w:del>
          </w:p>
        </w:tc>
        <w:bookmarkStart w:id="12389" w:name="_Toc71199533"/>
        <w:bookmarkEnd w:id="12389"/>
      </w:tr>
      <w:tr w:rsidR="001A7955" w:rsidRPr="009B2BD3" w:rsidDel="009661CB" w14:paraId="2F6FB3EC" w14:textId="48EEBF81" w:rsidTr="009E399C">
        <w:trPr>
          <w:trHeight w:val="291"/>
          <w:jc w:val="center"/>
          <w:del w:id="12390" w:author="Fegie" w:date="2021-04-28T12:03:00Z"/>
        </w:trPr>
        <w:tc>
          <w:tcPr>
            <w:tcW w:w="576" w:type="dxa"/>
          </w:tcPr>
          <w:p w14:paraId="2F9D858B" w14:textId="1D832F1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91" w:author="Fegie" w:date="2021-04-28T12:03:00Z"/>
                <w:rFonts w:hAnsi="標楷體"/>
              </w:rPr>
              <w:pPrChange w:id="12392" w:author="Fegie" w:date="2021-04-28T12:03:00Z">
                <w:pPr/>
              </w:pPrChange>
            </w:pPr>
            <w:del w:id="12393" w:author="Fegie" w:date="2021-04-28T12:03:00Z">
              <w:r w:rsidRPr="009B2BD3" w:rsidDel="009661CB">
                <w:rPr>
                  <w:rFonts w:hAnsi="標楷體" w:hint="eastAsia"/>
                </w:rPr>
                <w:delText>23</w:delText>
              </w:r>
              <w:bookmarkStart w:id="12394" w:name="_Toc71199534"/>
              <w:bookmarkEnd w:id="12394"/>
            </w:del>
          </w:p>
        </w:tc>
        <w:tc>
          <w:tcPr>
            <w:tcW w:w="2212" w:type="dxa"/>
          </w:tcPr>
          <w:p w14:paraId="4918FA04" w14:textId="6B7A7DB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95" w:author="Fegie" w:date="2021-04-28T12:03:00Z"/>
                <w:rFonts w:hAnsi="標楷體"/>
              </w:rPr>
              <w:pPrChange w:id="12396" w:author="Fegie" w:date="2021-04-28T12:03:00Z">
                <w:pPr/>
              </w:pPrChange>
            </w:pPr>
            <w:del w:id="12397" w:author="Fegie" w:date="2021-04-28T12:03:00Z">
              <w:r w:rsidRPr="009B2BD3" w:rsidDel="009661CB">
                <w:rPr>
                  <w:rFonts w:hAnsi="標楷體" w:hint="eastAsia"/>
                </w:rPr>
                <w:delText>管銷費用</w:delText>
              </w:r>
              <w:bookmarkStart w:id="12398" w:name="_Toc71199535"/>
              <w:bookmarkEnd w:id="12398"/>
            </w:del>
          </w:p>
        </w:tc>
        <w:tc>
          <w:tcPr>
            <w:tcW w:w="1071" w:type="dxa"/>
          </w:tcPr>
          <w:p w14:paraId="5E3C4118" w14:textId="08A4C25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399" w:author="Fegie" w:date="2021-04-28T12:03:00Z"/>
                <w:rFonts w:hAnsi="標楷體"/>
              </w:rPr>
              <w:pPrChange w:id="12400" w:author="Fegie" w:date="2021-04-28T12:03:00Z">
                <w:pPr/>
              </w:pPrChange>
            </w:pPr>
            <w:del w:id="12401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402" w:name="_Toc71199536"/>
              <w:bookmarkEnd w:id="12402"/>
            </w:del>
          </w:p>
        </w:tc>
        <w:tc>
          <w:tcPr>
            <w:tcW w:w="1095" w:type="dxa"/>
          </w:tcPr>
          <w:p w14:paraId="489A2729" w14:textId="33BFC99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03" w:author="Fegie" w:date="2021-04-28T12:03:00Z"/>
                <w:rFonts w:hAnsi="標楷體"/>
              </w:rPr>
              <w:pPrChange w:id="12404" w:author="Fegie" w:date="2021-04-28T12:03:00Z">
                <w:pPr/>
              </w:pPrChange>
            </w:pPr>
            <w:bookmarkStart w:id="12405" w:name="_Toc71199537"/>
            <w:bookmarkEnd w:id="12405"/>
          </w:p>
        </w:tc>
        <w:tc>
          <w:tcPr>
            <w:tcW w:w="1173" w:type="dxa"/>
          </w:tcPr>
          <w:p w14:paraId="5CDD29E2" w14:textId="5FA64F3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06" w:author="Fegie" w:date="2021-04-28T12:03:00Z"/>
                <w:rFonts w:hAnsi="標楷體"/>
              </w:rPr>
              <w:pPrChange w:id="12407" w:author="Fegie" w:date="2021-04-28T12:03:00Z">
                <w:pPr/>
              </w:pPrChange>
            </w:pPr>
            <w:bookmarkStart w:id="12408" w:name="_Toc71199538"/>
            <w:bookmarkEnd w:id="12408"/>
          </w:p>
        </w:tc>
        <w:tc>
          <w:tcPr>
            <w:tcW w:w="675" w:type="dxa"/>
          </w:tcPr>
          <w:p w14:paraId="2B9CA2B6" w14:textId="0A3AFB1B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09" w:author="Fegie" w:date="2021-04-28T12:03:00Z"/>
                <w:rFonts w:hAnsi="標楷體"/>
              </w:rPr>
              <w:pPrChange w:id="12410" w:author="Fegie" w:date="2021-04-28T12:03:00Z">
                <w:pPr/>
              </w:pPrChange>
            </w:pPr>
            <w:bookmarkStart w:id="12411" w:name="_Toc71199539"/>
            <w:bookmarkEnd w:id="12411"/>
          </w:p>
        </w:tc>
        <w:tc>
          <w:tcPr>
            <w:tcW w:w="696" w:type="dxa"/>
          </w:tcPr>
          <w:p w14:paraId="331AF144" w14:textId="13BFFEC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12" w:author="Fegie" w:date="2021-04-28T12:03:00Z"/>
                <w:rFonts w:hAnsi="標楷體"/>
              </w:rPr>
              <w:pPrChange w:id="12413" w:author="Fegie" w:date="2021-04-28T12:03:00Z">
                <w:pPr/>
              </w:pPrChange>
            </w:pPr>
            <w:bookmarkStart w:id="12414" w:name="_Toc71199540"/>
            <w:bookmarkEnd w:id="12414"/>
          </w:p>
        </w:tc>
        <w:tc>
          <w:tcPr>
            <w:tcW w:w="3524" w:type="dxa"/>
          </w:tcPr>
          <w:p w14:paraId="2BA68CAE" w14:textId="4F88AA0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15" w:author="Fegie" w:date="2021-04-28T12:03:00Z"/>
                <w:rFonts w:hAnsi="標楷體"/>
              </w:rPr>
              <w:pPrChange w:id="12416" w:author="Fegie" w:date="2021-04-28T12:03:00Z">
                <w:pPr/>
              </w:pPrChange>
            </w:pPr>
            <w:del w:id="12417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418" w:name="_Toc71199541"/>
              <w:bookmarkEnd w:id="12418"/>
            </w:del>
          </w:p>
        </w:tc>
        <w:bookmarkStart w:id="12419" w:name="_Toc71199542"/>
        <w:bookmarkEnd w:id="12419"/>
      </w:tr>
      <w:tr w:rsidR="001A7955" w:rsidRPr="009B2BD3" w:rsidDel="009661CB" w14:paraId="060F8654" w14:textId="2FF07E4B" w:rsidTr="009E399C">
        <w:trPr>
          <w:trHeight w:val="309"/>
          <w:jc w:val="center"/>
          <w:del w:id="12420" w:author="Fegie" w:date="2021-04-28T12:03:00Z"/>
        </w:trPr>
        <w:tc>
          <w:tcPr>
            <w:tcW w:w="576" w:type="dxa"/>
          </w:tcPr>
          <w:p w14:paraId="6B562DDD" w14:textId="459087A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21" w:author="Fegie" w:date="2021-04-28T12:03:00Z"/>
                <w:rFonts w:hAnsi="標楷體"/>
              </w:rPr>
              <w:pPrChange w:id="12422" w:author="Fegie" w:date="2021-04-28T12:03:00Z">
                <w:pPr/>
              </w:pPrChange>
            </w:pPr>
            <w:del w:id="12423" w:author="Fegie" w:date="2021-04-28T12:03:00Z">
              <w:r w:rsidRPr="009B2BD3" w:rsidDel="009661CB">
                <w:rPr>
                  <w:rFonts w:hAnsi="標楷體" w:hint="eastAsia"/>
                </w:rPr>
                <w:delText>24.</w:delText>
              </w:r>
              <w:bookmarkStart w:id="12424" w:name="_Toc71199543"/>
              <w:bookmarkEnd w:id="12424"/>
            </w:del>
          </w:p>
        </w:tc>
        <w:tc>
          <w:tcPr>
            <w:tcW w:w="2212" w:type="dxa"/>
          </w:tcPr>
          <w:p w14:paraId="642A5BE9" w14:textId="0D457DD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25" w:author="Fegie" w:date="2021-04-28T12:03:00Z"/>
                <w:rFonts w:hAnsi="標楷體"/>
              </w:rPr>
              <w:pPrChange w:id="12426" w:author="Fegie" w:date="2021-04-28T12:03:00Z">
                <w:pPr/>
              </w:pPrChange>
            </w:pPr>
            <w:del w:id="12427" w:author="Fegie" w:date="2021-04-28T12:03:00Z">
              <w:r w:rsidRPr="009B2BD3" w:rsidDel="009661CB">
                <w:rPr>
                  <w:rFonts w:hAnsi="標楷體" w:hint="eastAsia"/>
                </w:rPr>
                <w:delText>營業利益</w:delText>
              </w:r>
              <w:bookmarkStart w:id="12428" w:name="_Toc71199544"/>
              <w:bookmarkEnd w:id="12428"/>
            </w:del>
          </w:p>
        </w:tc>
        <w:tc>
          <w:tcPr>
            <w:tcW w:w="1071" w:type="dxa"/>
          </w:tcPr>
          <w:p w14:paraId="4814F7C0" w14:textId="4F0739C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29" w:author="Fegie" w:date="2021-04-28T12:03:00Z"/>
                <w:rFonts w:hAnsi="標楷體"/>
              </w:rPr>
              <w:pPrChange w:id="12430" w:author="Fegie" w:date="2021-04-28T12:03:00Z">
                <w:pPr/>
              </w:pPrChange>
            </w:pPr>
            <w:del w:id="12431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432" w:name="_Toc71199545"/>
              <w:bookmarkEnd w:id="12432"/>
            </w:del>
          </w:p>
        </w:tc>
        <w:tc>
          <w:tcPr>
            <w:tcW w:w="1095" w:type="dxa"/>
          </w:tcPr>
          <w:p w14:paraId="67714F1F" w14:textId="633FD67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33" w:author="Fegie" w:date="2021-04-28T12:03:00Z"/>
                <w:rFonts w:hAnsi="標楷體"/>
              </w:rPr>
              <w:pPrChange w:id="12434" w:author="Fegie" w:date="2021-04-28T12:03:00Z">
                <w:pPr/>
              </w:pPrChange>
            </w:pPr>
            <w:bookmarkStart w:id="12435" w:name="_Toc71199546"/>
            <w:bookmarkEnd w:id="12435"/>
          </w:p>
        </w:tc>
        <w:tc>
          <w:tcPr>
            <w:tcW w:w="1173" w:type="dxa"/>
          </w:tcPr>
          <w:p w14:paraId="00F55851" w14:textId="2312766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36" w:author="Fegie" w:date="2021-04-28T12:03:00Z"/>
                <w:rFonts w:hAnsi="標楷體"/>
              </w:rPr>
              <w:pPrChange w:id="12437" w:author="Fegie" w:date="2021-04-28T12:03:00Z">
                <w:pPr/>
              </w:pPrChange>
            </w:pPr>
            <w:bookmarkStart w:id="12438" w:name="_Toc71199547"/>
            <w:bookmarkEnd w:id="12438"/>
          </w:p>
        </w:tc>
        <w:tc>
          <w:tcPr>
            <w:tcW w:w="675" w:type="dxa"/>
          </w:tcPr>
          <w:p w14:paraId="5F49DF29" w14:textId="165546F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39" w:author="Fegie" w:date="2021-04-28T12:03:00Z"/>
                <w:rFonts w:hAnsi="標楷體"/>
              </w:rPr>
              <w:pPrChange w:id="12440" w:author="Fegie" w:date="2021-04-28T12:03:00Z">
                <w:pPr/>
              </w:pPrChange>
            </w:pPr>
            <w:bookmarkStart w:id="12441" w:name="_Toc71199548"/>
            <w:bookmarkEnd w:id="12441"/>
          </w:p>
        </w:tc>
        <w:tc>
          <w:tcPr>
            <w:tcW w:w="696" w:type="dxa"/>
          </w:tcPr>
          <w:p w14:paraId="30030987" w14:textId="608FC9F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42" w:author="Fegie" w:date="2021-04-28T12:03:00Z"/>
                <w:rFonts w:hAnsi="標楷體"/>
              </w:rPr>
              <w:pPrChange w:id="12443" w:author="Fegie" w:date="2021-04-28T12:03:00Z">
                <w:pPr/>
              </w:pPrChange>
            </w:pPr>
            <w:bookmarkStart w:id="12444" w:name="_Toc71199549"/>
            <w:bookmarkEnd w:id="12444"/>
          </w:p>
        </w:tc>
        <w:tc>
          <w:tcPr>
            <w:tcW w:w="3524" w:type="dxa"/>
          </w:tcPr>
          <w:p w14:paraId="7F9158FB" w14:textId="669CFF0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45" w:author="Fegie" w:date="2021-04-28T12:03:00Z"/>
                <w:rFonts w:hAnsi="標楷體"/>
              </w:rPr>
              <w:pPrChange w:id="12446" w:author="Fegie" w:date="2021-04-28T12:03:00Z">
                <w:pPr/>
              </w:pPrChange>
            </w:pPr>
            <w:del w:id="12447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448" w:name="_Toc71199550"/>
              <w:bookmarkEnd w:id="12448"/>
            </w:del>
          </w:p>
        </w:tc>
        <w:bookmarkStart w:id="12449" w:name="_Toc71199551"/>
        <w:bookmarkEnd w:id="12449"/>
      </w:tr>
      <w:tr w:rsidR="001A7955" w:rsidRPr="009B2BD3" w:rsidDel="009661CB" w14:paraId="6E144E0D" w14:textId="009ED03D" w:rsidTr="009E399C">
        <w:trPr>
          <w:trHeight w:val="291"/>
          <w:jc w:val="center"/>
          <w:del w:id="12450" w:author="Fegie" w:date="2021-04-28T12:03:00Z"/>
        </w:trPr>
        <w:tc>
          <w:tcPr>
            <w:tcW w:w="576" w:type="dxa"/>
          </w:tcPr>
          <w:p w14:paraId="1CA102C9" w14:textId="38868D0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51" w:author="Fegie" w:date="2021-04-28T12:03:00Z"/>
                <w:rFonts w:hAnsi="標楷體"/>
              </w:rPr>
              <w:pPrChange w:id="12452" w:author="Fegie" w:date="2021-04-28T12:03:00Z">
                <w:pPr/>
              </w:pPrChange>
            </w:pPr>
            <w:del w:id="12453" w:author="Fegie" w:date="2021-04-28T12:03:00Z">
              <w:r w:rsidRPr="009B2BD3" w:rsidDel="009661CB">
                <w:rPr>
                  <w:rFonts w:hAnsi="標楷體" w:hint="eastAsia"/>
                </w:rPr>
                <w:delText>25</w:delText>
              </w:r>
              <w:bookmarkStart w:id="12454" w:name="_Toc71199552"/>
              <w:bookmarkEnd w:id="12454"/>
            </w:del>
          </w:p>
        </w:tc>
        <w:tc>
          <w:tcPr>
            <w:tcW w:w="2212" w:type="dxa"/>
          </w:tcPr>
          <w:p w14:paraId="67F48A52" w14:textId="433E631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55" w:author="Fegie" w:date="2021-04-28T12:03:00Z"/>
                <w:rFonts w:hAnsi="標楷體"/>
              </w:rPr>
              <w:pPrChange w:id="12456" w:author="Fegie" w:date="2021-04-28T12:03:00Z">
                <w:pPr/>
              </w:pPrChange>
            </w:pPr>
            <w:del w:id="12457" w:author="Fegie" w:date="2021-04-28T12:03:00Z">
              <w:r w:rsidRPr="009B2BD3" w:rsidDel="009661CB">
                <w:rPr>
                  <w:rFonts w:hAnsi="標楷體" w:hint="eastAsia"/>
                </w:rPr>
                <w:delText>營業外收入</w:delText>
              </w:r>
              <w:bookmarkStart w:id="12458" w:name="_Toc71199553"/>
              <w:bookmarkEnd w:id="12458"/>
            </w:del>
          </w:p>
        </w:tc>
        <w:tc>
          <w:tcPr>
            <w:tcW w:w="1071" w:type="dxa"/>
          </w:tcPr>
          <w:p w14:paraId="2B6B5990" w14:textId="19DAFBF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59" w:author="Fegie" w:date="2021-04-28T12:03:00Z"/>
                <w:rFonts w:hAnsi="標楷體"/>
              </w:rPr>
              <w:pPrChange w:id="12460" w:author="Fegie" w:date="2021-04-28T12:03:00Z">
                <w:pPr/>
              </w:pPrChange>
            </w:pPr>
            <w:del w:id="12461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462" w:name="_Toc71199554"/>
              <w:bookmarkEnd w:id="12462"/>
            </w:del>
          </w:p>
        </w:tc>
        <w:tc>
          <w:tcPr>
            <w:tcW w:w="1095" w:type="dxa"/>
          </w:tcPr>
          <w:p w14:paraId="5057A0C2" w14:textId="0100B7D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63" w:author="Fegie" w:date="2021-04-28T12:03:00Z"/>
                <w:rFonts w:hAnsi="標楷體"/>
              </w:rPr>
              <w:pPrChange w:id="12464" w:author="Fegie" w:date="2021-04-28T12:03:00Z">
                <w:pPr/>
              </w:pPrChange>
            </w:pPr>
            <w:bookmarkStart w:id="12465" w:name="_Toc71199555"/>
            <w:bookmarkEnd w:id="12465"/>
          </w:p>
        </w:tc>
        <w:tc>
          <w:tcPr>
            <w:tcW w:w="1173" w:type="dxa"/>
          </w:tcPr>
          <w:p w14:paraId="4CBF1C33" w14:textId="139900FB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66" w:author="Fegie" w:date="2021-04-28T12:03:00Z"/>
                <w:rFonts w:hAnsi="標楷體"/>
              </w:rPr>
              <w:pPrChange w:id="12467" w:author="Fegie" w:date="2021-04-28T12:03:00Z">
                <w:pPr/>
              </w:pPrChange>
            </w:pPr>
            <w:bookmarkStart w:id="12468" w:name="_Toc71199556"/>
            <w:bookmarkEnd w:id="12468"/>
          </w:p>
        </w:tc>
        <w:tc>
          <w:tcPr>
            <w:tcW w:w="675" w:type="dxa"/>
          </w:tcPr>
          <w:p w14:paraId="5AA9B5AE" w14:textId="6FC7632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69" w:author="Fegie" w:date="2021-04-28T12:03:00Z"/>
                <w:rFonts w:hAnsi="標楷體"/>
              </w:rPr>
              <w:pPrChange w:id="12470" w:author="Fegie" w:date="2021-04-28T12:03:00Z">
                <w:pPr/>
              </w:pPrChange>
            </w:pPr>
            <w:bookmarkStart w:id="12471" w:name="_Toc71199557"/>
            <w:bookmarkEnd w:id="12471"/>
          </w:p>
        </w:tc>
        <w:tc>
          <w:tcPr>
            <w:tcW w:w="696" w:type="dxa"/>
          </w:tcPr>
          <w:p w14:paraId="3BABB64B" w14:textId="4F3440A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72" w:author="Fegie" w:date="2021-04-28T12:03:00Z"/>
                <w:rFonts w:hAnsi="標楷體"/>
              </w:rPr>
              <w:pPrChange w:id="12473" w:author="Fegie" w:date="2021-04-28T12:03:00Z">
                <w:pPr/>
              </w:pPrChange>
            </w:pPr>
            <w:bookmarkStart w:id="12474" w:name="_Toc71199558"/>
            <w:bookmarkEnd w:id="12474"/>
          </w:p>
        </w:tc>
        <w:tc>
          <w:tcPr>
            <w:tcW w:w="3524" w:type="dxa"/>
          </w:tcPr>
          <w:p w14:paraId="457D2C2B" w14:textId="4FEADFF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75" w:author="Fegie" w:date="2021-04-28T12:03:00Z"/>
                <w:rFonts w:hAnsi="標楷體"/>
              </w:rPr>
              <w:pPrChange w:id="12476" w:author="Fegie" w:date="2021-04-28T12:03:00Z">
                <w:pPr/>
              </w:pPrChange>
            </w:pPr>
            <w:del w:id="12477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478" w:name="_Toc71199559"/>
              <w:bookmarkEnd w:id="12478"/>
            </w:del>
          </w:p>
        </w:tc>
        <w:bookmarkStart w:id="12479" w:name="_Toc71199560"/>
        <w:bookmarkEnd w:id="12479"/>
      </w:tr>
      <w:tr w:rsidR="001A7955" w:rsidRPr="009B2BD3" w:rsidDel="009661CB" w14:paraId="52B2ECF9" w14:textId="0A82EDB6" w:rsidTr="009E399C">
        <w:trPr>
          <w:trHeight w:val="291"/>
          <w:jc w:val="center"/>
          <w:del w:id="12480" w:author="Fegie" w:date="2021-04-28T12:03:00Z"/>
        </w:trPr>
        <w:tc>
          <w:tcPr>
            <w:tcW w:w="576" w:type="dxa"/>
          </w:tcPr>
          <w:p w14:paraId="1C034029" w14:textId="1D567D5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81" w:author="Fegie" w:date="2021-04-28T12:03:00Z"/>
                <w:rFonts w:hAnsi="標楷體"/>
              </w:rPr>
              <w:pPrChange w:id="12482" w:author="Fegie" w:date="2021-04-28T12:03:00Z">
                <w:pPr/>
              </w:pPrChange>
            </w:pPr>
            <w:del w:id="12483" w:author="Fegie" w:date="2021-04-28T12:03:00Z">
              <w:r w:rsidRPr="009B2BD3" w:rsidDel="009661CB">
                <w:rPr>
                  <w:rFonts w:hAnsi="標楷體" w:hint="eastAsia"/>
                </w:rPr>
                <w:delText>26</w:delText>
              </w:r>
              <w:bookmarkStart w:id="12484" w:name="_Toc71199561"/>
              <w:bookmarkEnd w:id="12484"/>
            </w:del>
          </w:p>
        </w:tc>
        <w:tc>
          <w:tcPr>
            <w:tcW w:w="2212" w:type="dxa"/>
          </w:tcPr>
          <w:p w14:paraId="43C12D0D" w14:textId="7664C9A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85" w:author="Fegie" w:date="2021-04-28T12:03:00Z"/>
                <w:rFonts w:hAnsi="標楷體"/>
              </w:rPr>
              <w:pPrChange w:id="12486" w:author="Fegie" w:date="2021-04-28T12:03:00Z">
                <w:pPr/>
              </w:pPrChange>
            </w:pPr>
            <w:del w:id="12487" w:author="Fegie" w:date="2021-04-28T12:03:00Z">
              <w:r w:rsidRPr="009B2BD3" w:rsidDel="009661CB">
                <w:rPr>
                  <w:rFonts w:hAnsi="標楷體" w:hint="eastAsia"/>
                </w:rPr>
                <w:delText>財務支出</w:delText>
              </w:r>
              <w:bookmarkStart w:id="12488" w:name="_Toc71199562"/>
              <w:bookmarkEnd w:id="12488"/>
            </w:del>
          </w:p>
        </w:tc>
        <w:tc>
          <w:tcPr>
            <w:tcW w:w="1071" w:type="dxa"/>
          </w:tcPr>
          <w:p w14:paraId="64EA227D" w14:textId="7E97E3E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89" w:author="Fegie" w:date="2021-04-28T12:03:00Z"/>
                <w:rFonts w:hAnsi="標楷體"/>
              </w:rPr>
              <w:pPrChange w:id="12490" w:author="Fegie" w:date="2021-04-28T12:03:00Z">
                <w:pPr/>
              </w:pPrChange>
            </w:pPr>
            <w:del w:id="12491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492" w:name="_Toc71199563"/>
              <w:bookmarkEnd w:id="12492"/>
            </w:del>
          </w:p>
        </w:tc>
        <w:tc>
          <w:tcPr>
            <w:tcW w:w="1095" w:type="dxa"/>
          </w:tcPr>
          <w:p w14:paraId="0539FC4A" w14:textId="240FFD7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93" w:author="Fegie" w:date="2021-04-28T12:03:00Z"/>
                <w:rFonts w:hAnsi="標楷體"/>
              </w:rPr>
              <w:pPrChange w:id="12494" w:author="Fegie" w:date="2021-04-28T12:03:00Z">
                <w:pPr/>
              </w:pPrChange>
            </w:pPr>
            <w:bookmarkStart w:id="12495" w:name="_Toc71199564"/>
            <w:bookmarkEnd w:id="12495"/>
          </w:p>
        </w:tc>
        <w:tc>
          <w:tcPr>
            <w:tcW w:w="1173" w:type="dxa"/>
          </w:tcPr>
          <w:p w14:paraId="1C90656C" w14:textId="147BE6E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96" w:author="Fegie" w:date="2021-04-28T12:03:00Z"/>
                <w:rFonts w:hAnsi="標楷體"/>
              </w:rPr>
              <w:pPrChange w:id="12497" w:author="Fegie" w:date="2021-04-28T12:03:00Z">
                <w:pPr/>
              </w:pPrChange>
            </w:pPr>
            <w:bookmarkStart w:id="12498" w:name="_Toc71199565"/>
            <w:bookmarkEnd w:id="12498"/>
          </w:p>
        </w:tc>
        <w:tc>
          <w:tcPr>
            <w:tcW w:w="675" w:type="dxa"/>
          </w:tcPr>
          <w:p w14:paraId="6A8F9F19" w14:textId="7055B42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499" w:author="Fegie" w:date="2021-04-28T12:03:00Z"/>
                <w:rFonts w:hAnsi="標楷體"/>
              </w:rPr>
              <w:pPrChange w:id="12500" w:author="Fegie" w:date="2021-04-28T12:03:00Z">
                <w:pPr/>
              </w:pPrChange>
            </w:pPr>
            <w:bookmarkStart w:id="12501" w:name="_Toc71199566"/>
            <w:bookmarkEnd w:id="12501"/>
          </w:p>
        </w:tc>
        <w:tc>
          <w:tcPr>
            <w:tcW w:w="696" w:type="dxa"/>
          </w:tcPr>
          <w:p w14:paraId="22D76B22" w14:textId="22ED61F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02" w:author="Fegie" w:date="2021-04-28T12:03:00Z"/>
                <w:rFonts w:hAnsi="標楷體"/>
              </w:rPr>
              <w:pPrChange w:id="12503" w:author="Fegie" w:date="2021-04-28T12:03:00Z">
                <w:pPr/>
              </w:pPrChange>
            </w:pPr>
            <w:bookmarkStart w:id="12504" w:name="_Toc71199567"/>
            <w:bookmarkEnd w:id="12504"/>
          </w:p>
        </w:tc>
        <w:tc>
          <w:tcPr>
            <w:tcW w:w="3524" w:type="dxa"/>
          </w:tcPr>
          <w:p w14:paraId="3D35C427" w14:textId="120CA78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05" w:author="Fegie" w:date="2021-04-28T12:03:00Z"/>
                <w:rFonts w:hAnsi="標楷體"/>
              </w:rPr>
              <w:pPrChange w:id="12506" w:author="Fegie" w:date="2021-04-28T12:03:00Z">
                <w:pPr/>
              </w:pPrChange>
            </w:pPr>
            <w:del w:id="12507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508" w:name="_Toc71199568"/>
              <w:bookmarkEnd w:id="12508"/>
            </w:del>
          </w:p>
        </w:tc>
        <w:bookmarkStart w:id="12509" w:name="_Toc71199569"/>
        <w:bookmarkEnd w:id="12509"/>
      </w:tr>
      <w:tr w:rsidR="001A7955" w:rsidRPr="009B2BD3" w:rsidDel="009661CB" w14:paraId="160BD61D" w14:textId="4C80BD68" w:rsidTr="009E399C">
        <w:trPr>
          <w:trHeight w:val="291"/>
          <w:jc w:val="center"/>
          <w:del w:id="12510" w:author="Fegie" w:date="2021-04-28T12:03:00Z"/>
        </w:trPr>
        <w:tc>
          <w:tcPr>
            <w:tcW w:w="576" w:type="dxa"/>
          </w:tcPr>
          <w:p w14:paraId="353A005F" w14:textId="2607D00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11" w:author="Fegie" w:date="2021-04-28T12:03:00Z"/>
                <w:rFonts w:hAnsi="標楷體"/>
              </w:rPr>
              <w:pPrChange w:id="12512" w:author="Fegie" w:date="2021-04-28T12:03:00Z">
                <w:pPr/>
              </w:pPrChange>
            </w:pPr>
            <w:del w:id="12513" w:author="Fegie" w:date="2021-04-28T12:03:00Z">
              <w:r w:rsidRPr="009B2BD3" w:rsidDel="009661CB">
                <w:rPr>
                  <w:rFonts w:hAnsi="標楷體" w:hint="eastAsia"/>
                </w:rPr>
                <w:delText>27</w:delText>
              </w:r>
              <w:bookmarkStart w:id="12514" w:name="_Toc71199570"/>
              <w:bookmarkEnd w:id="12514"/>
            </w:del>
          </w:p>
        </w:tc>
        <w:tc>
          <w:tcPr>
            <w:tcW w:w="2212" w:type="dxa"/>
          </w:tcPr>
          <w:p w14:paraId="0D2D1647" w14:textId="3500162C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15" w:author="Fegie" w:date="2021-04-28T12:03:00Z"/>
                <w:rFonts w:hAnsi="標楷體"/>
              </w:rPr>
              <w:pPrChange w:id="12516" w:author="Fegie" w:date="2021-04-28T12:03:00Z">
                <w:pPr/>
              </w:pPrChange>
            </w:pPr>
            <w:del w:id="12517" w:author="Fegie" w:date="2021-04-28T12:03:00Z">
              <w:r w:rsidRPr="009B2BD3" w:rsidDel="009661CB">
                <w:rPr>
                  <w:rFonts w:hAnsi="標楷體" w:hint="eastAsia"/>
                </w:rPr>
                <w:delText>其他營業支出</w:delText>
              </w:r>
              <w:bookmarkStart w:id="12518" w:name="_Toc71199571"/>
              <w:bookmarkEnd w:id="12518"/>
            </w:del>
          </w:p>
        </w:tc>
        <w:tc>
          <w:tcPr>
            <w:tcW w:w="1071" w:type="dxa"/>
          </w:tcPr>
          <w:p w14:paraId="15BC6C80" w14:textId="6CA4F41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19" w:author="Fegie" w:date="2021-04-28T12:03:00Z"/>
                <w:rFonts w:hAnsi="標楷體"/>
              </w:rPr>
              <w:pPrChange w:id="12520" w:author="Fegie" w:date="2021-04-28T12:03:00Z">
                <w:pPr/>
              </w:pPrChange>
            </w:pPr>
            <w:del w:id="12521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522" w:name="_Toc71199572"/>
              <w:bookmarkEnd w:id="12522"/>
            </w:del>
          </w:p>
        </w:tc>
        <w:tc>
          <w:tcPr>
            <w:tcW w:w="1095" w:type="dxa"/>
          </w:tcPr>
          <w:p w14:paraId="789B21A5" w14:textId="0F33EFA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23" w:author="Fegie" w:date="2021-04-28T12:03:00Z"/>
                <w:rFonts w:hAnsi="標楷體"/>
              </w:rPr>
              <w:pPrChange w:id="12524" w:author="Fegie" w:date="2021-04-28T12:03:00Z">
                <w:pPr/>
              </w:pPrChange>
            </w:pPr>
            <w:bookmarkStart w:id="12525" w:name="_Toc71199573"/>
            <w:bookmarkEnd w:id="12525"/>
          </w:p>
        </w:tc>
        <w:tc>
          <w:tcPr>
            <w:tcW w:w="1173" w:type="dxa"/>
          </w:tcPr>
          <w:p w14:paraId="7266AB27" w14:textId="567D3AB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26" w:author="Fegie" w:date="2021-04-28T12:03:00Z"/>
                <w:rFonts w:hAnsi="標楷體"/>
              </w:rPr>
              <w:pPrChange w:id="12527" w:author="Fegie" w:date="2021-04-28T12:03:00Z">
                <w:pPr/>
              </w:pPrChange>
            </w:pPr>
            <w:bookmarkStart w:id="12528" w:name="_Toc71199574"/>
            <w:bookmarkEnd w:id="12528"/>
          </w:p>
        </w:tc>
        <w:tc>
          <w:tcPr>
            <w:tcW w:w="675" w:type="dxa"/>
          </w:tcPr>
          <w:p w14:paraId="67C0ECE1" w14:textId="1D42A46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29" w:author="Fegie" w:date="2021-04-28T12:03:00Z"/>
                <w:rFonts w:hAnsi="標楷體"/>
              </w:rPr>
              <w:pPrChange w:id="12530" w:author="Fegie" w:date="2021-04-28T12:03:00Z">
                <w:pPr/>
              </w:pPrChange>
            </w:pPr>
            <w:bookmarkStart w:id="12531" w:name="_Toc71199575"/>
            <w:bookmarkEnd w:id="12531"/>
          </w:p>
        </w:tc>
        <w:tc>
          <w:tcPr>
            <w:tcW w:w="696" w:type="dxa"/>
          </w:tcPr>
          <w:p w14:paraId="6F4C5B5D" w14:textId="20A8B03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32" w:author="Fegie" w:date="2021-04-28T12:03:00Z"/>
                <w:rFonts w:hAnsi="標楷體"/>
              </w:rPr>
              <w:pPrChange w:id="12533" w:author="Fegie" w:date="2021-04-28T12:03:00Z">
                <w:pPr/>
              </w:pPrChange>
            </w:pPr>
            <w:bookmarkStart w:id="12534" w:name="_Toc71199576"/>
            <w:bookmarkEnd w:id="12534"/>
          </w:p>
        </w:tc>
        <w:tc>
          <w:tcPr>
            <w:tcW w:w="3524" w:type="dxa"/>
          </w:tcPr>
          <w:p w14:paraId="5F59E0A4" w14:textId="2C657D3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35" w:author="Fegie" w:date="2021-04-28T12:03:00Z"/>
                <w:rFonts w:hAnsi="標楷體"/>
              </w:rPr>
              <w:pPrChange w:id="12536" w:author="Fegie" w:date="2021-04-28T12:03:00Z">
                <w:pPr/>
              </w:pPrChange>
            </w:pPr>
            <w:del w:id="12537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538" w:name="_Toc71199577"/>
              <w:bookmarkEnd w:id="12538"/>
            </w:del>
          </w:p>
        </w:tc>
        <w:bookmarkStart w:id="12539" w:name="_Toc71199578"/>
        <w:bookmarkEnd w:id="12539"/>
      </w:tr>
      <w:tr w:rsidR="001A7955" w:rsidRPr="009B2BD3" w:rsidDel="009661CB" w14:paraId="6A4AD111" w14:textId="362B2BC3" w:rsidTr="009E399C">
        <w:trPr>
          <w:trHeight w:val="291"/>
          <w:jc w:val="center"/>
          <w:del w:id="12540" w:author="Fegie" w:date="2021-04-28T12:03:00Z"/>
        </w:trPr>
        <w:tc>
          <w:tcPr>
            <w:tcW w:w="576" w:type="dxa"/>
          </w:tcPr>
          <w:p w14:paraId="5F21C48A" w14:textId="4CF4F8E8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41" w:author="Fegie" w:date="2021-04-28T12:03:00Z"/>
                <w:rFonts w:hAnsi="標楷體"/>
              </w:rPr>
              <w:pPrChange w:id="12542" w:author="Fegie" w:date="2021-04-28T12:03:00Z">
                <w:pPr/>
              </w:pPrChange>
            </w:pPr>
            <w:del w:id="12543" w:author="Fegie" w:date="2021-04-28T12:03:00Z">
              <w:r w:rsidRPr="009B2BD3" w:rsidDel="009661CB">
                <w:rPr>
                  <w:rFonts w:hAnsi="標楷體" w:hint="eastAsia"/>
                </w:rPr>
                <w:delText>28</w:delText>
              </w:r>
              <w:bookmarkStart w:id="12544" w:name="_Toc71199579"/>
              <w:bookmarkEnd w:id="12544"/>
            </w:del>
          </w:p>
        </w:tc>
        <w:tc>
          <w:tcPr>
            <w:tcW w:w="2212" w:type="dxa"/>
          </w:tcPr>
          <w:p w14:paraId="2D7DD034" w14:textId="5D90FCC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45" w:author="Fegie" w:date="2021-04-28T12:03:00Z"/>
                <w:rFonts w:hAnsi="標楷體"/>
              </w:rPr>
              <w:pPrChange w:id="12546" w:author="Fegie" w:date="2021-04-28T12:03:00Z">
                <w:pPr/>
              </w:pPrChange>
            </w:pPr>
            <w:del w:id="12547" w:author="Fegie" w:date="2021-04-28T12:03:00Z">
              <w:r w:rsidRPr="009B2BD3" w:rsidDel="009661CB">
                <w:rPr>
                  <w:rFonts w:hAnsi="標楷體" w:hint="eastAsia"/>
                </w:rPr>
                <w:delText>稅後淨利</w:delText>
              </w:r>
              <w:bookmarkStart w:id="12548" w:name="_Toc71199580"/>
              <w:bookmarkEnd w:id="12548"/>
            </w:del>
          </w:p>
        </w:tc>
        <w:tc>
          <w:tcPr>
            <w:tcW w:w="1071" w:type="dxa"/>
          </w:tcPr>
          <w:p w14:paraId="4EA92E36" w14:textId="7D4E661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49" w:author="Fegie" w:date="2021-04-28T12:03:00Z"/>
                <w:rFonts w:hAnsi="標楷體"/>
              </w:rPr>
              <w:pPrChange w:id="12550" w:author="Fegie" w:date="2021-04-28T12:03:00Z">
                <w:pPr/>
              </w:pPrChange>
            </w:pPr>
            <w:del w:id="12551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2552" w:name="_Toc71199581"/>
              <w:bookmarkEnd w:id="12552"/>
            </w:del>
          </w:p>
        </w:tc>
        <w:tc>
          <w:tcPr>
            <w:tcW w:w="1095" w:type="dxa"/>
          </w:tcPr>
          <w:p w14:paraId="4B5EA6DB" w14:textId="43AFE73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53" w:author="Fegie" w:date="2021-04-28T12:03:00Z"/>
                <w:rFonts w:hAnsi="標楷體"/>
              </w:rPr>
              <w:pPrChange w:id="12554" w:author="Fegie" w:date="2021-04-28T12:03:00Z">
                <w:pPr/>
              </w:pPrChange>
            </w:pPr>
            <w:bookmarkStart w:id="12555" w:name="_Toc71199582"/>
            <w:bookmarkEnd w:id="12555"/>
          </w:p>
        </w:tc>
        <w:tc>
          <w:tcPr>
            <w:tcW w:w="1173" w:type="dxa"/>
          </w:tcPr>
          <w:p w14:paraId="09340637" w14:textId="4E45CE85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56" w:author="Fegie" w:date="2021-04-28T12:03:00Z"/>
                <w:rFonts w:hAnsi="標楷體"/>
              </w:rPr>
              <w:pPrChange w:id="12557" w:author="Fegie" w:date="2021-04-28T12:03:00Z">
                <w:pPr/>
              </w:pPrChange>
            </w:pPr>
            <w:bookmarkStart w:id="12558" w:name="_Toc71199583"/>
            <w:bookmarkEnd w:id="12558"/>
          </w:p>
        </w:tc>
        <w:tc>
          <w:tcPr>
            <w:tcW w:w="675" w:type="dxa"/>
          </w:tcPr>
          <w:p w14:paraId="2BDF199D" w14:textId="67109E3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59" w:author="Fegie" w:date="2021-04-28T12:03:00Z"/>
                <w:rFonts w:hAnsi="標楷體"/>
              </w:rPr>
              <w:pPrChange w:id="12560" w:author="Fegie" w:date="2021-04-28T12:03:00Z">
                <w:pPr/>
              </w:pPrChange>
            </w:pPr>
            <w:bookmarkStart w:id="12561" w:name="_Toc71199584"/>
            <w:bookmarkEnd w:id="12561"/>
          </w:p>
        </w:tc>
        <w:tc>
          <w:tcPr>
            <w:tcW w:w="696" w:type="dxa"/>
          </w:tcPr>
          <w:p w14:paraId="28E66744" w14:textId="0393161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62" w:author="Fegie" w:date="2021-04-28T12:03:00Z"/>
                <w:rFonts w:hAnsi="標楷體"/>
              </w:rPr>
              <w:pPrChange w:id="12563" w:author="Fegie" w:date="2021-04-28T12:03:00Z">
                <w:pPr/>
              </w:pPrChange>
            </w:pPr>
            <w:bookmarkStart w:id="12564" w:name="_Toc71199585"/>
            <w:bookmarkEnd w:id="12564"/>
          </w:p>
        </w:tc>
        <w:tc>
          <w:tcPr>
            <w:tcW w:w="3524" w:type="dxa"/>
          </w:tcPr>
          <w:p w14:paraId="2A145D44" w14:textId="42CFBA4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65" w:author="Fegie" w:date="2021-04-28T12:03:00Z"/>
                <w:rFonts w:hAnsi="標楷體"/>
              </w:rPr>
              <w:pPrChange w:id="12566" w:author="Fegie" w:date="2021-04-28T12:03:00Z">
                <w:pPr/>
              </w:pPrChange>
            </w:pPr>
            <w:del w:id="12567" w:author="Fegie" w:date="2021-04-28T12:03:00Z">
              <w:r w:rsidRPr="009B2BD3" w:rsidDel="009661CB">
                <w:rPr>
                  <w:rFonts w:hAnsi="標楷體" w:hint="eastAsia"/>
                </w:rPr>
                <w:delText>i.新增、修改時可不輸入,其他自動顯示不必輸入</w:delText>
              </w:r>
              <w:bookmarkStart w:id="12568" w:name="_Toc71199586"/>
              <w:bookmarkEnd w:id="12568"/>
            </w:del>
          </w:p>
        </w:tc>
        <w:bookmarkStart w:id="12569" w:name="_Toc71199587"/>
        <w:bookmarkEnd w:id="12569"/>
      </w:tr>
      <w:tr w:rsidR="001A7955" w:rsidRPr="009B2BD3" w:rsidDel="009661CB" w14:paraId="1525CBDC" w14:textId="3DB6D9EA" w:rsidTr="009E399C">
        <w:trPr>
          <w:trHeight w:val="291"/>
          <w:jc w:val="center"/>
          <w:del w:id="12570" w:author="Fegie" w:date="2021-04-28T12:03:00Z"/>
        </w:trPr>
        <w:tc>
          <w:tcPr>
            <w:tcW w:w="576" w:type="dxa"/>
          </w:tcPr>
          <w:p w14:paraId="5343716F" w14:textId="3143EE7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71" w:author="Fegie" w:date="2021-04-28T12:03:00Z"/>
                <w:rFonts w:hAnsi="標楷體"/>
              </w:rPr>
              <w:pPrChange w:id="12572" w:author="Fegie" w:date="2021-04-28T12:03:00Z">
                <w:pPr/>
              </w:pPrChange>
            </w:pPr>
            <w:del w:id="12573" w:author="Fegie" w:date="2021-04-28T12:03:00Z">
              <w:r w:rsidRPr="009B2BD3" w:rsidDel="009661CB">
                <w:rPr>
                  <w:rFonts w:hAnsi="標楷體" w:hint="eastAsia"/>
                </w:rPr>
                <w:delText>29</w:delText>
              </w:r>
              <w:bookmarkStart w:id="12574" w:name="_Toc71199588"/>
              <w:bookmarkEnd w:id="12574"/>
            </w:del>
          </w:p>
        </w:tc>
        <w:tc>
          <w:tcPr>
            <w:tcW w:w="2212" w:type="dxa"/>
          </w:tcPr>
          <w:p w14:paraId="5D639D9E" w14:textId="68AB672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75" w:author="Fegie" w:date="2021-04-28T12:03:00Z"/>
                <w:rFonts w:hAnsi="標楷體"/>
              </w:rPr>
              <w:pPrChange w:id="12576" w:author="Fegie" w:date="2021-04-28T12:03:00Z">
                <w:pPr/>
              </w:pPrChange>
            </w:pPr>
            <w:del w:id="12577" w:author="Fegie" w:date="2021-04-28T12:03:00Z">
              <w:r w:rsidRPr="009B2BD3" w:rsidDel="009661CB">
                <w:rPr>
                  <w:rFonts w:hAnsi="標楷體" w:hint="eastAsia"/>
                </w:rPr>
                <w:delText>簽證會計師</w:delText>
              </w:r>
              <w:bookmarkStart w:id="12578" w:name="_Toc71199589"/>
              <w:bookmarkEnd w:id="12578"/>
            </w:del>
          </w:p>
        </w:tc>
        <w:tc>
          <w:tcPr>
            <w:tcW w:w="1071" w:type="dxa"/>
          </w:tcPr>
          <w:p w14:paraId="51A29E9F" w14:textId="7D2A78C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79" w:author="Fegie" w:date="2021-04-28T12:03:00Z"/>
                <w:rFonts w:hAnsi="標楷體"/>
              </w:rPr>
              <w:pPrChange w:id="12580" w:author="Fegie" w:date="2021-04-28T12:03:00Z">
                <w:pPr/>
              </w:pPrChange>
            </w:pPr>
            <w:del w:id="12581" w:author="Fegie" w:date="2021-04-28T12:03:00Z">
              <w:r w:rsidDel="009661CB">
                <w:rPr>
                  <w:rFonts w:hAnsi="標楷體" w:hint="eastAsia"/>
                </w:rPr>
                <w:delText>X(14)</w:delText>
              </w:r>
              <w:bookmarkStart w:id="12582" w:name="_Toc71199590"/>
              <w:bookmarkEnd w:id="12582"/>
            </w:del>
          </w:p>
        </w:tc>
        <w:tc>
          <w:tcPr>
            <w:tcW w:w="1095" w:type="dxa"/>
          </w:tcPr>
          <w:p w14:paraId="66AC2D00" w14:textId="6167E01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83" w:author="Fegie" w:date="2021-04-28T12:03:00Z"/>
                <w:rFonts w:hAnsi="標楷體"/>
              </w:rPr>
              <w:pPrChange w:id="12584" w:author="Fegie" w:date="2021-04-28T12:03:00Z">
                <w:pPr/>
              </w:pPrChange>
            </w:pPr>
            <w:bookmarkStart w:id="12585" w:name="_Toc71199591"/>
            <w:bookmarkEnd w:id="12585"/>
          </w:p>
        </w:tc>
        <w:tc>
          <w:tcPr>
            <w:tcW w:w="1173" w:type="dxa"/>
          </w:tcPr>
          <w:p w14:paraId="764740C6" w14:textId="690D2AAC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86" w:author="Fegie" w:date="2021-04-28T12:03:00Z"/>
                <w:rFonts w:hAnsi="標楷體"/>
              </w:rPr>
              <w:pPrChange w:id="12587" w:author="Fegie" w:date="2021-04-28T12:03:00Z">
                <w:pPr/>
              </w:pPrChange>
            </w:pPr>
            <w:bookmarkStart w:id="12588" w:name="_Toc71199592"/>
            <w:bookmarkEnd w:id="12588"/>
          </w:p>
        </w:tc>
        <w:tc>
          <w:tcPr>
            <w:tcW w:w="675" w:type="dxa"/>
          </w:tcPr>
          <w:p w14:paraId="268CDBB9" w14:textId="3F80E19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89" w:author="Fegie" w:date="2021-04-28T12:03:00Z"/>
                <w:rFonts w:hAnsi="標楷體"/>
              </w:rPr>
              <w:pPrChange w:id="12590" w:author="Fegie" w:date="2021-04-28T12:03:00Z">
                <w:pPr/>
              </w:pPrChange>
            </w:pPr>
            <w:del w:id="12591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12592" w:name="_Toc71199593"/>
              <w:bookmarkEnd w:id="12592"/>
            </w:del>
          </w:p>
        </w:tc>
        <w:tc>
          <w:tcPr>
            <w:tcW w:w="696" w:type="dxa"/>
          </w:tcPr>
          <w:p w14:paraId="04D6225A" w14:textId="4E5A7ED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93" w:author="Fegie" w:date="2021-04-28T12:03:00Z"/>
                <w:rFonts w:hAnsi="標楷體"/>
              </w:rPr>
              <w:pPrChange w:id="12594" w:author="Fegie" w:date="2021-04-28T12:03:00Z">
                <w:pPr/>
              </w:pPrChange>
            </w:pPr>
            <w:bookmarkStart w:id="12595" w:name="_Toc71199594"/>
            <w:bookmarkEnd w:id="12595"/>
          </w:p>
        </w:tc>
        <w:tc>
          <w:tcPr>
            <w:tcW w:w="3524" w:type="dxa"/>
          </w:tcPr>
          <w:p w14:paraId="25F07784" w14:textId="41F3B6C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596" w:author="Fegie" w:date="2021-04-28T12:03:00Z"/>
                <w:rFonts w:hAnsi="標楷體"/>
              </w:rPr>
              <w:pPrChange w:id="12597" w:author="Fegie" w:date="2021-04-28T12:03:00Z">
                <w:pPr/>
              </w:pPrChange>
            </w:pPr>
            <w:del w:id="12598" w:author="Fegie" w:date="2021-04-28T12:03:00Z">
              <w:r w:rsidRPr="009B2BD3" w:rsidDel="009661CB">
                <w:rPr>
                  <w:rFonts w:hAnsi="標楷體" w:hint="eastAsia"/>
                </w:rPr>
                <w:delText>i.新增、修改時必須輸入,其他自動顯示不必輸入</w:delText>
              </w:r>
              <w:bookmarkStart w:id="12599" w:name="_Toc71199595"/>
              <w:bookmarkEnd w:id="12599"/>
            </w:del>
          </w:p>
        </w:tc>
        <w:bookmarkStart w:id="12600" w:name="_Toc71199596"/>
        <w:bookmarkEnd w:id="12600"/>
      </w:tr>
      <w:tr w:rsidR="001A7955" w:rsidRPr="009B2BD3" w:rsidDel="009661CB" w14:paraId="0AE89240" w14:textId="33D45311" w:rsidTr="009E399C">
        <w:trPr>
          <w:trHeight w:val="291"/>
          <w:jc w:val="center"/>
          <w:del w:id="12601" w:author="Fegie" w:date="2021-04-28T12:03:00Z"/>
        </w:trPr>
        <w:tc>
          <w:tcPr>
            <w:tcW w:w="576" w:type="dxa"/>
          </w:tcPr>
          <w:p w14:paraId="660A86A5" w14:textId="6EE93E1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02" w:author="Fegie" w:date="2021-04-28T12:03:00Z"/>
                <w:rFonts w:hAnsi="標楷體"/>
              </w:rPr>
              <w:pPrChange w:id="12603" w:author="Fegie" w:date="2021-04-28T12:03:00Z">
                <w:pPr/>
              </w:pPrChange>
            </w:pPr>
            <w:del w:id="12604" w:author="Fegie" w:date="2021-04-28T12:03:00Z">
              <w:r w:rsidRPr="009B2BD3" w:rsidDel="009661CB">
                <w:rPr>
                  <w:rFonts w:hAnsi="標楷體" w:hint="eastAsia"/>
                </w:rPr>
                <w:delText>30</w:delText>
              </w:r>
              <w:bookmarkStart w:id="12605" w:name="_Toc71199597"/>
              <w:bookmarkEnd w:id="12605"/>
            </w:del>
          </w:p>
        </w:tc>
        <w:tc>
          <w:tcPr>
            <w:tcW w:w="2212" w:type="dxa"/>
          </w:tcPr>
          <w:p w14:paraId="3CDC4BF9" w14:textId="78AAD99A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06" w:author="Fegie" w:date="2021-04-28T12:03:00Z"/>
                <w:rFonts w:hAnsi="標楷體"/>
              </w:rPr>
              <w:pPrChange w:id="12607" w:author="Fegie" w:date="2021-04-28T12:03:00Z">
                <w:pPr/>
              </w:pPrChange>
            </w:pPr>
            <w:del w:id="12608" w:author="Fegie" w:date="2021-04-28T12:03:00Z">
              <w:r w:rsidRPr="009B2BD3" w:rsidDel="009661CB">
                <w:rPr>
                  <w:rFonts w:hAnsi="標楷體" w:hint="eastAsia"/>
                </w:rPr>
                <w:delText>簽證日期</w:delText>
              </w:r>
              <w:bookmarkStart w:id="12609" w:name="_Toc71199598"/>
              <w:bookmarkEnd w:id="12609"/>
            </w:del>
          </w:p>
        </w:tc>
        <w:tc>
          <w:tcPr>
            <w:tcW w:w="1071" w:type="dxa"/>
          </w:tcPr>
          <w:p w14:paraId="6A5B55BD" w14:textId="1959CA4F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10" w:author="Fegie" w:date="2021-04-28T12:03:00Z"/>
                <w:rFonts w:hAnsi="標楷體"/>
              </w:rPr>
              <w:pPrChange w:id="12611" w:author="Fegie" w:date="2021-04-28T12:03:00Z">
                <w:pPr/>
              </w:pPrChange>
            </w:pPr>
            <w:del w:id="12612" w:author="Fegie" w:date="2021-04-28T12:03:00Z">
              <w:r w:rsidDel="009661CB">
                <w:rPr>
                  <w:rFonts w:hAnsi="標楷體" w:hint="eastAsia"/>
                </w:rPr>
                <w:delText>999/99/99</w:delText>
              </w:r>
              <w:bookmarkStart w:id="12613" w:name="_Toc71199599"/>
              <w:bookmarkEnd w:id="12613"/>
            </w:del>
          </w:p>
        </w:tc>
        <w:tc>
          <w:tcPr>
            <w:tcW w:w="1095" w:type="dxa"/>
          </w:tcPr>
          <w:p w14:paraId="4CF51C09" w14:textId="24B308E0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14" w:author="Fegie" w:date="2021-04-28T12:03:00Z"/>
                <w:rFonts w:hAnsi="標楷體"/>
              </w:rPr>
              <w:pPrChange w:id="12615" w:author="Fegie" w:date="2021-04-28T12:03:00Z">
                <w:pPr/>
              </w:pPrChange>
            </w:pPr>
            <w:bookmarkStart w:id="12616" w:name="_Toc71199600"/>
            <w:bookmarkEnd w:id="12616"/>
          </w:p>
        </w:tc>
        <w:tc>
          <w:tcPr>
            <w:tcW w:w="1173" w:type="dxa"/>
          </w:tcPr>
          <w:p w14:paraId="72416014" w14:textId="03683A7E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17" w:author="Fegie" w:date="2021-04-28T12:03:00Z"/>
                <w:rFonts w:hAnsi="標楷體"/>
              </w:rPr>
              <w:pPrChange w:id="12618" w:author="Fegie" w:date="2021-04-28T12:03:00Z">
                <w:pPr/>
              </w:pPrChange>
            </w:pPr>
            <w:bookmarkStart w:id="12619" w:name="_Toc71199601"/>
            <w:bookmarkEnd w:id="12619"/>
          </w:p>
        </w:tc>
        <w:tc>
          <w:tcPr>
            <w:tcW w:w="675" w:type="dxa"/>
          </w:tcPr>
          <w:p w14:paraId="510FE529" w14:textId="0A71FE2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20" w:author="Fegie" w:date="2021-04-28T12:03:00Z"/>
                <w:rFonts w:hAnsi="標楷體"/>
              </w:rPr>
              <w:pPrChange w:id="12621" w:author="Fegie" w:date="2021-04-28T12:03:00Z">
                <w:pPr/>
              </w:pPrChange>
            </w:pPr>
            <w:del w:id="12622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12623" w:name="_Toc71199602"/>
              <w:bookmarkEnd w:id="12623"/>
            </w:del>
          </w:p>
        </w:tc>
        <w:tc>
          <w:tcPr>
            <w:tcW w:w="696" w:type="dxa"/>
          </w:tcPr>
          <w:p w14:paraId="69D74682" w14:textId="522F70C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24" w:author="Fegie" w:date="2021-04-28T12:03:00Z"/>
                <w:rFonts w:hAnsi="標楷體"/>
              </w:rPr>
              <w:pPrChange w:id="12625" w:author="Fegie" w:date="2021-04-28T12:03:00Z">
                <w:pPr/>
              </w:pPrChange>
            </w:pPr>
            <w:bookmarkStart w:id="12626" w:name="_Toc71199603"/>
            <w:bookmarkEnd w:id="12626"/>
          </w:p>
        </w:tc>
        <w:tc>
          <w:tcPr>
            <w:tcW w:w="3524" w:type="dxa"/>
          </w:tcPr>
          <w:p w14:paraId="02B8E9A8" w14:textId="49F414F2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27" w:author="Fegie" w:date="2021-04-28T12:03:00Z"/>
                <w:rFonts w:hAnsi="標楷體"/>
              </w:rPr>
              <w:pPrChange w:id="12628" w:author="Fegie" w:date="2021-04-28T12:03:00Z">
                <w:pPr/>
              </w:pPrChange>
            </w:pPr>
            <w:del w:id="12629" w:author="Fegie" w:date="2021-04-28T12:03:00Z">
              <w:r w:rsidRPr="009B2BD3" w:rsidDel="009661CB">
                <w:rPr>
                  <w:rFonts w:hAnsi="標楷體" w:hint="eastAsia"/>
                </w:rPr>
                <w:delText>i.新增、修改時必須輸入,其他自動顯示不必輸入</w:delText>
              </w:r>
              <w:bookmarkStart w:id="12630" w:name="_Toc71199604"/>
              <w:bookmarkEnd w:id="12630"/>
            </w:del>
          </w:p>
        </w:tc>
        <w:bookmarkStart w:id="12631" w:name="_Toc71199605"/>
        <w:bookmarkEnd w:id="12631"/>
      </w:tr>
      <w:tr w:rsidR="001A7955" w:rsidRPr="009B2BD3" w:rsidDel="009661CB" w14:paraId="2EF8A139" w14:textId="02C9243D" w:rsidTr="009E399C">
        <w:trPr>
          <w:trHeight w:val="291"/>
          <w:jc w:val="center"/>
          <w:del w:id="12632" w:author="Fegie" w:date="2021-04-28T12:03:00Z"/>
        </w:trPr>
        <w:tc>
          <w:tcPr>
            <w:tcW w:w="576" w:type="dxa"/>
          </w:tcPr>
          <w:p w14:paraId="173F47EB" w14:textId="7383942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33" w:author="Fegie" w:date="2021-04-28T12:03:00Z"/>
                <w:rFonts w:hAnsi="標楷體"/>
              </w:rPr>
              <w:pPrChange w:id="12634" w:author="Fegie" w:date="2021-04-28T12:03:00Z">
                <w:pPr/>
              </w:pPrChange>
            </w:pPr>
            <w:bookmarkStart w:id="12635" w:name="_Toc71199606"/>
            <w:bookmarkEnd w:id="12635"/>
          </w:p>
        </w:tc>
        <w:tc>
          <w:tcPr>
            <w:tcW w:w="2212" w:type="dxa"/>
          </w:tcPr>
          <w:p w14:paraId="71B6C259" w14:textId="19D6B7D7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36" w:author="Fegie" w:date="2021-04-28T12:03:00Z"/>
                <w:rFonts w:hAnsi="標楷體"/>
              </w:rPr>
              <w:pPrChange w:id="12637" w:author="Fegie" w:date="2021-04-28T12:03:00Z">
                <w:pPr/>
              </w:pPrChange>
            </w:pPr>
            <w:bookmarkStart w:id="12638" w:name="_Toc71199607"/>
            <w:bookmarkEnd w:id="12638"/>
          </w:p>
        </w:tc>
        <w:tc>
          <w:tcPr>
            <w:tcW w:w="1071" w:type="dxa"/>
          </w:tcPr>
          <w:p w14:paraId="0B4AC5EF" w14:textId="5D5784B3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39" w:author="Fegie" w:date="2021-04-28T12:03:00Z"/>
                <w:rFonts w:hAnsi="標楷體"/>
              </w:rPr>
              <w:pPrChange w:id="12640" w:author="Fegie" w:date="2021-04-28T12:03:00Z">
                <w:pPr/>
              </w:pPrChange>
            </w:pPr>
            <w:bookmarkStart w:id="12641" w:name="_Toc71199608"/>
            <w:bookmarkEnd w:id="12641"/>
          </w:p>
        </w:tc>
        <w:tc>
          <w:tcPr>
            <w:tcW w:w="1095" w:type="dxa"/>
          </w:tcPr>
          <w:p w14:paraId="4E982BC7" w14:textId="018ABFD1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42" w:author="Fegie" w:date="2021-04-28T12:03:00Z"/>
                <w:rFonts w:hAnsi="標楷體"/>
              </w:rPr>
              <w:pPrChange w:id="12643" w:author="Fegie" w:date="2021-04-28T12:03:00Z">
                <w:pPr/>
              </w:pPrChange>
            </w:pPr>
            <w:bookmarkStart w:id="12644" w:name="_Toc71199609"/>
            <w:bookmarkEnd w:id="12644"/>
          </w:p>
        </w:tc>
        <w:tc>
          <w:tcPr>
            <w:tcW w:w="1173" w:type="dxa"/>
          </w:tcPr>
          <w:p w14:paraId="3ED455D9" w14:textId="42ED60E9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45" w:author="Fegie" w:date="2021-04-28T12:03:00Z"/>
                <w:rFonts w:hAnsi="標楷體"/>
              </w:rPr>
              <w:pPrChange w:id="12646" w:author="Fegie" w:date="2021-04-28T12:03:00Z">
                <w:pPr/>
              </w:pPrChange>
            </w:pPr>
            <w:bookmarkStart w:id="12647" w:name="_Toc71199610"/>
            <w:bookmarkEnd w:id="12647"/>
          </w:p>
        </w:tc>
        <w:tc>
          <w:tcPr>
            <w:tcW w:w="675" w:type="dxa"/>
          </w:tcPr>
          <w:p w14:paraId="72EE3687" w14:textId="27AB9606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48" w:author="Fegie" w:date="2021-04-28T12:03:00Z"/>
                <w:rFonts w:hAnsi="標楷體"/>
              </w:rPr>
              <w:pPrChange w:id="12649" w:author="Fegie" w:date="2021-04-28T12:03:00Z">
                <w:pPr/>
              </w:pPrChange>
            </w:pPr>
            <w:bookmarkStart w:id="12650" w:name="_Toc71199611"/>
            <w:bookmarkEnd w:id="12650"/>
          </w:p>
        </w:tc>
        <w:tc>
          <w:tcPr>
            <w:tcW w:w="696" w:type="dxa"/>
          </w:tcPr>
          <w:p w14:paraId="37AECAEF" w14:textId="7CA73F24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51" w:author="Fegie" w:date="2021-04-28T12:03:00Z"/>
                <w:rFonts w:hAnsi="標楷體"/>
              </w:rPr>
              <w:pPrChange w:id="12652" w:author="Fegie" w:date="2021-04-28T12:03:00Z">
                <w:pPr/>
              </w:pPrChange>
            </w:pPr>
            <w:bookmarkStart w:id="12653" w:name="_Toc71199612"/>
            <w:bookmarkEnd w:id="12653"/>
          </w:p>
        </w:tc>
        <w:tc>
          <w:tcPr>
            <w:tcW w:w="3524" w:type="dxa"/>
          </w:tcPr>
          <w:p w14:paraId="47AC1042" w14:textId="372E358D" w:rsidR="001A7955" w:rsidRPr="009B2BD3" w:rsidDel="009661CB" w:rsidRDefault="001A7955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54" w:author="Fegie" w:date="2021-04-28T12:03:00Z"/>
                <w:rFonts w:hAnsi="標楷體"/>
              </w:rPr>
              <w:pPrChange w:id="12655" w:author="Fegie" w:date="2021-04-28T12:03:00Z">
                <w:pPr/>
              </w:pPrChange>
            </w:pPr>
            <w:bookmarkStart w:id="12656" w:name="_Toc71199613"/>
            <w:bookmarkEnd w:id="12656"/>
          </w:p>
        </w:tc>
        <w:bookmarkStart w:id="12657" w:name="_Toc71199614"/>
        <w:bookmarkEnd w:id="12657"/>
      </w:tr>
    </w:tbl>
    <w:p w14:paraId="134DDB1B" w14:textId="797FEC9B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2658" w:author="Fegie" w:date="2021-04-28T12:03:00Z"/>
          <w:rFonts w:hAnsi="標楷體"/>
        </w:rPr>
        <w:pPrChange w:id="12659" w:author="Fegie" w:date="2021-04-28T12:03:00Z">
          <w:pPr/>
        </w:pPrChange>
      </w:pPr>
      <w:bookmarkStart w:id="12660" w:name="_Toc71199615"/>
      <w:bookmarkEnd w:id="12660"/>
    </w:p>
    <w:p w14:paraId="2CDB54A8" w14:textId="3BA4FC35" w:rsidR="003B11B4" w:rsidDel="009661CB" w:rsidRDefault="003B11B4">
      <w:pPr>
        <w:pStyle w:val="3"/>
        <w:numPr>
          <w:ilvl w:val="5"/>
          <w:numId w:val="6"/>
        </w:numPr>
        <w:ind w:left="1701" w:hanging="1134"/>
        <w:rPr>
          <w:del w:id="12661" w:author="Fegie" w:date="2021-04-28T12:03:00Z"/>
          <w:rFonts w:hAnsi="標楷體"/>
        </w:rPr>
        <w:pPrChange w:id="12662" w:author="Fegie" w:date="2021-04-28T12:03:00Z">
          <w:pPr/>
        </w:pPrChange>
      </w:pPr>
      <w:bookmarkStart w:id="12663" w:name="_Toc71199616"/>
      <w:bookmarkEnd w:id="12663"/>
    </w:p>
    <w:p w14:paraId="754B6D32" w14:textId="436C5E70" w:rsidR="003B11B4" w:rsidDel="009661CB" w:rsidRDefault="003B11B4">
      <w:pPr>
        <w:pStyle w:val="3"/>
        <w:numPr>
          <w:ilvl w:val="5"/>
          <w:numId w:val="6"/>
        </w:numPr>
        <w:ind w:left="1701" w:hanging="1134"/>
        <w:rPr>
          <w:del w:id="12664" w:author="Fegie" w:date="2021-04-28T12:03:00Z"/>
          <w:rFonts w:hAnsi="標楷體"/>
        </w:rPr>
        <w:pPrChange w:id="12665" w:author="Fegie" w:date="2021-04-28T12:03:00Z">
          <w:pPr/>
        </w:pPrChange>
      </w:pPr>
      <w:bookmarkStart w:id="12666" w:name="_Toc71199617"/>
      <w:bookmarkEnd w:id="12666"/>
    </w:p>
    <w:p w14:paraId="69A911E5" w14:textId="2F6FB8B8" w:rsidR="003B11B4" w:rsidDel="009661CB" w:rsidRDefault="003B11B4">
      <w:pPr>
        <w:pStyle w:val="3"/>
        <w:numPr>
          <w:ilvl w:val="5"/>
          <w:numId w:val="6"/>
        </w:numPr>
        <w:ind w:left="1701" w:hanging="1134"/>
        <w:rPr>
          <w:del w:id="12667" w:author="Fegie" w:date="2021-04-28T12:03:00Z"/>
          <w:rFonts w:hAnsi="標楷體"/>
        </w:rPr>
        <w:pPrChange w:id="12668" w:author="Fegie" w:date="2021-04-28T12:03:00Z">
          <w:pPr/>
        </w:pPrChange>
      </w:pPr>
      <w:bookmarkStart w:id="12669" w:name="_Toc71199618"/>
      <w:bookmarkEnd w:id="12669"/>
    </w:p>
    <w:p w14:paraId="16206C6A" w14:textId="775462F0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2670" w:author="Fegie" w:date="2021-04-28T12:03:00Z"/>
          <w:rFonts w:hAnsi="標楷體"/>
        </w:rPr>
        <w:pPrChange w:id="12671" w:author="Fegie" w:date="2021-04-28T12:03:00Z">
          <w:pPr/>
        </w:pPrChange>
      </w:pPr>
      <w:del w:id="12672" w:author="Fegie" w:date="2021-04-28T12:03:00Z">
        <w:r w:rsidRPr="009B2BD3" w:rsidDel="009661CB">
          <w:rPr>
            <w:rFonts w:hAnsi="標楷體"/>
          </w:rPr>
          <w:br w:type="page"/>
        </w:r>
      </w:del>
    </w:p>
    <w:p w14:paraId="74EBD966" w14:textId="7767009D" w:rsidR="00252F5F" w:rsidRPr="009B2BD3" w:rsidDel="009661CB" w:rsidRDefault="00464EA0">
      <w:pPr>
        <w:pStyle w:val="3"/>
        <w:numPr>
          <w:ilvl w:val="5"/>
          <w:numId w:val="6"/>
        </w:numPr>
        <w:ind w:left="1701" w:hanging="1134"/>
        <w:rPr>
          <w:del w:id="12673" w:author="Fegie" w:date="2021-04-28T12:03:00Z"/>
          <w:rFonts w:hAnsi="標楷體"/>
        </w:rPr>
      </w:pPr>
      <w:del w:id="12674" w:author="Fegie" w:date="2021-04-28T12:03:00Z">
        <w:r w:rsidRPr="009B2BD3" w:rsidDel="009661CB">
          <w:rPr>
            <w:rFonts w:hAnsi="標楷體" w:hint="eastAsia"/>
          </w:rPr>
          <w:delText>L1907</w:delText>
        </w:r>
        <w:r w:rsidR="00252F5F" w:rsidRPr="009B2BD3" w:rsidDel="009661CB">
          <w:rPr>
            <w:rFonts w:hAnsi="標楷體"/>
          </w:rPr>
          <w:delText xml:space="preserve"> </w:delText>
        </w:r>
        <w:r w:rsidR="002E64C2" w:rsidRPr="009B2BD3" w:rsidDel="009661CB">
          <w:rPr>
            <w:rFonts w:hAnsi="標楷體" w:hint="eastAsia"/>
          </w:rPr>
          <w:delText>公司戶財務狀況明細資料查詢</w:delText>
        </w:r>
        <w:bookmarkStart w:id="12675" w:name="_Toc71199619"/>
        <w:bookmarkEnd w:id="12675"/>
      </w:del>
    </w:p>
    <w:p w14:paraId="1700156B" w14:textId="2B642204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2676" w:author="Fegie" w:date="2021-04-28T12:03:00Z"/>
          <w:rFonts w:hAnsi="標楷體"/>
        </w:rPr>
        <w:pPrChange w:id="12677" w:author="Fegie" w:date="2021-04-28T12:03:00Z">
          <w:pPr>
            <w:pStyle w:val="a"/>
          </w:pPr>
        </w:pPrChange>
      </w:pPr>
      <w:del w:id="12678" w:author="Fegie" w:date="2021-04-28T12:03:00Z">
        <w:r w:rsidRPr="009B2BD3" w:rsidDel="009661CB">
          <w:rPr>
            <w:rFonts w:hAnsi="標楷體"/>
          </w:rPr>
          <w:delText>功能說明</w:delText>
        </w:r>
        <w:bookmarkStart w:id="12679" w:name="_Toc71199620"/>
        <w:bookmarkEnd w:id="12679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52F5F" w:rsidRPr="009B2BD3" w:rsidDel="009661CB" w14:paraId="390A7084" w14:textId="33EE253A" w:rsidTr="008F3B39">
        <w:trPr>
          <w:trHeight w:val="277"/>
          <w:del w:id="1268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426AFB" w14:textId="4A80343D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81" w:author="Fegie" w:date="2021-04-28T12:03:00Z"/>
                <w:rFonts w:hAnsi="標楷體"/>
              </w:rPr>
              <w:pPrChange w:id="12682" w:author="Fegie" w:date="2021-04-28T12:03:00Z">
                <w:pPr/>
              </w:pPrChange>
            </w:pPr>
            <w:del w:id="12683" w:author="Fegie" w:date="2021-04-28T12:03:00Z">
              <w:r w:rsidRPr="009B2BD3" w:rsidDel="009661CB">
                <w:rPr>
                  <w:rFonts w:hAnsi="標楷體"/>
                </w:rPr>
                <w:delText xml:space="preserve">功能名稱 </w:delText>
              </w:r>
              <w:bookmarkStart w:id="12684" w:name="_Toc71199621"/>
              <w:bookmarkEnd w:id="1268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0F1978" w14:textId="270FE892" w:rsidR="002E64C2" w:rsidRPr="009B2BD3" w:rsidDel="009661CB" w:rsidRDefault="002E64C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85" w:author="Fegie" w:date="2021-04-28T12:03:00Z"/>
                <w:rFonts w:hAnsi="標楷體"/>
              </w:rPr>
              <w:pPrChange w:id="12686" w:author="Fegie" w:date="2021-04-28T12:03:00Z">
                <w:pPr/>
              </w:pPrChange>
            </w:pPr>
            <w:del w:id="12687" w:author="Fegie" w:date="2021-04-28T12:03:00Z">
              <w:r w:rsidRPr="009B2BD3" w:rsidDel="009661CB">
                <w:rPr>
                  <w:rFonts w:hAnsi="標楷體" w:hint="eastAsia"/>
                </w:rPr>
                <w:delText>公司戶財務狀況明細資料查詢</w:delText>
              </w:r>
              <w:bookmarkStart w:id="12688" w:name="_Toc71199622"/>
              <w:bookmarkEnd w:id="12688"/>
            </w:del>
          </w:p>
          <w:p w14:paraId="5250D4DA" w14:textId="6C6F018D" w:rsidR="002E64C2" w:rsidRPr="009B2BD3" w:rsidDel="009661CB" w:rsidRDefault="00742734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89" w:author="Fegie" w:date="2021-04-28T12:03:00Z"/>
                <w:rFonts w:hAnsi="標楷體"/>
              </w:rPr>
              <w:pPrChange w:id="12690" w:author="Fegie" w:date="2021-04-28T12:03:00Z">
                <w:pPr/>
              </w:pPrChange>
            </w:pPr>
            <w:del w:id="12691" w:author="Fegie" w:date="2021-04-28T12:03:00Z">
              <w:r w:rsidRPr="009B2BD3" w:rsidDel="009661CB">
                <w:rPr>
                  <w:rFonts w:hAnsi="標楷體" w:hint="eastAsia"/>
                </w:rPr>
                <w:delText>1.</w:delText>
              </w:r>
              <w:r w:rsidR="002E64C2" w:rsidRPr="009B2BD3" w:rsidDel="009661CB">
                <w:rPr>
                  <w:rFonts w:hAnsi="標楷體" w:hint="eastAsia"/>
                </w:rPr>
                <w:delText>此功能提供建立公司戶之年度財簽資料</w:delText>
              </w:r>
              <w:bookmarkStart w:id="12692" w:name="_Toc71199623"/>
              <w:bookmarkEnd w:id="12692"/>
            </w:del>
          </w:p>
          <w:p w14:paraId="02029B3F" w14:textId="001EAD61" w:rsidR="00252F5F" w:rsidRPr="009B2BD3" w:rsidDel="009661CB" w:rsidRDefault="00742734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93" w:author="Fegie" w:date="2021-04-28T12:03:00Z"/>
                <w:rFonts w:hAnsi="標楷體"/>
              </w:rPr>
              <w:pPrChange w:id="12694" w:author="Fegie" w:date="2021-04-28T12:03:00Z">
                <w:pPr/>
              </w:pPrChange>
            </w:pPr>
            <w:del w:id="12695" w:author="Fegie" w:date="2021-04-28T12:03:00Z">
              <w:r w:rsidRPr="009B2BD3" w:rsidDel="009661CB">
                <w:rPr>
                  <w:rFonts w:hAnsi="標楷體" w:hint="eastAsia"/>
                </w:rPr>
                <w:delText>2.</w:delText>
              </w:r>
              <w:r w:rsidR="002E64C2" w:rsidRPr="009B2BD3" w:rsidDel="009661CB">
                <w:rPr>
                  <w:rFonts w:hAnsi="標楷體" w:hint="eastAsia"/>
                </w:rPr>
                <w:delText>統一編號必須是顧客主檔已建立之法人資料</w:delText>
              </w:r>
              <w:bookmarkStart w:id="12696" w:name="_Toc71199624"/>
              <w:bookmarkEnd w:id="12696"/>
            </w:del>
          </w:p>
        </w:tc>
        <w:bookmarkStart w:id="12697" w:name="_Toc71199625"/>
        <w:bookmarkEnd w:id="12697"/>
      </w:tr>
      <w:tr w:rsidR="00252F5F" w:rsidRPr="009B2BD3" w:rsidDel="009661CB" w14:paraId="1547B503" w14:textId="1BAE3A7E" w:rsidTr="008F3B39">
        <w:trPr>
          <w:trHeight w:val="277"/>
          <w:del w:id="12698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8B4D5F" w14:textId="5344624F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699" w:author="Fegie" w:date="2021-04-28T12:03:00Z"/>
                <w:rFonts w:hAnsi="標楷體"/>
              </w:rPr>
              <w:pPrChange w:id="12700" w:author="Fegie" w:date="2021-04-28T12:03:00Z">
                <w:pPr/>
              </w:pPrChange>
            </w:pPr>
            <w:del w:id="12701" w:author="Fegie" w:date="2021-04-28T12:03:00Z">
              <w:r w:rsidRPr="009B2BD3" w:rsidDel="009661CB">
                <w:rPr>
                  <w:rFonts w:hAnsi="標楷體"/>
                </w:rPr>
                <w:delText>進入條件</w:delText>
              </w:r>
              <w:bookmarkStart w:id="12702" w:name="_Toc71199626"/>
              <w:bookmarkEnd w:id="1270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B24290D" w14:textId="017C6152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03" w:author="Fegie" w:date="2021-04-28T12:03:00Z"/>
                <w:rFonts w:hAnsi="標楷體"/>
              </w:rPr>
              <w:pPrChange w:id="12704" w:author="Fegie" w:date="2021-04-28T12:03:00Z">
                <w:pPr/>
              </w:pPrChange>
            </w:pPr>
            <w:bookmarkStart w:id="12705" w:name="_Toc71199627"/>
            <w:bookmarkEnd w:id="12705"/>
          </w:p>
        </w:tc>
        <w:bookmarkStart w:id="12706" w:name="_Toc71199628"/>
        <w:bookmarkEnd w:id="12706"/>
      </w:tr>
      <w:tr w:rsidR="00252F5F" w:rsidRPr="009B2BD3" w:rsidDel="009661CB" w14:paraId="74B29CD0" w14:textId="622025BC" w:rsidTr="008F3B39">
        <w:trPr>
          <w:trHeight w:val="773"/>
          <w:del w:id="1270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F7ED08" w14:textId="3FC3ABAF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08" w:author="Fegie" w:date="2021-04-28T12:03:00Z"/>
                <w:rFonts w:hAnsi="標楷體"/>
              </w:rPr>
              <w:pPrChange w:id="12709" w:author="Fegie" w:date="2021-04-28T12:03:00Z">
                <w:pPr/>
              </w:pPrChange>
            </w:pPr>
            <w:del w:id="12710" w:author="Fegie" w:date="2021-04-28T12:03:00Z">
              <w:r w:rsidRPr="009B2BD3" w:rsidDel="009661CB">
                <w:rPr>
                  <w:rFonts w:hAnsi="標楷體"/>
                </w:rPr>
                <w:delText xml:space="preserve">基本流程 </w:delText>
              </w:r>
              <w:bookmarkStart w:id="12711" w:name="_Toc71199629"/>
              <w:bookmarkEnd w:id="1271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44D4DE9" w14:textId="509E4093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12" w:author="Fegie" w:date="2021-04-28T12:03:00Z"/>
                <w:rFonts w:hAnsi="標楷體"/>
              </w:rPr>
              <w:pPrChange w:id="12713" w:author="Fegie" w:date="2021-04-28T12:03:00Z">
                <w:pPr/>
              </w:pPrChange>
            </w:pPr>
            <w:bookmarkStart w:id="12714" w:name="_Toc71199630"/>
            <w:bookmarkEnd w:id="12714"/>
          </w:p>
        </w:tc>
        <w:bookmarkStart w:id="12715" w:name="_Toc71199631"/>
        <w:bookmarkEnd w:id="12715"/>
      </w:tr>
      <w:tr w:rsidR="00252F5F" w:rsidRPr="009B2BD3" w:rsidDel="009661CB" w14:paraId="20F4F65D" w14:textId="4E61DE74" w:rsidTr="008F3B39">
        <w:trPr>
          <w:trHeight w:val="321"/>
          <w:del w:id="1271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36C81C" w14:textId="755C3DFE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17" w:author="Fegie" w:date="2021-04-28T12:03:00Z"/>
                <w:rFonts w:hAnsi="標楷體"/>
              </w:rPr>
              <w:pPrChange w:id="12718" w:author="Fegie" w:date="2021-04-28T12:03:00Z">
                <w:pPr/>
              </w:pPrChange>
            </w:pPr>
            <w:del w:id="12719" w:author="Fegie" w:date="2021-04-28T12:03:00Z">
              <w:r w:rsidRPr="009B2BD3" w:rsidDel="009661CB">
                <w:rPr>
                  <w:rFonts w:hAnsi="標楷體"/>
                </w:rPr>
                <w:delText>選用流程</w:delText>
              </w:r>
              <w:bookmarkStart w:id="12720" w:name="_Toc71199632"/>
              <w:bookmarkEnd w:id="1272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A7870D" w14:textId="6EC31DF9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21" w:author="Fegie" w:date="2021-04-28T12:03:00Z"/>
                <w:rFonts w:hAnsi="標楷體"/>
              </w:rPr>
              <w:pPrChange w:id="12722" w:author="Fegie" w:date="2021-04-28T12:03:00Z">
                <w:pPr/>
              </w:pPrChange>
            </w:pPr>
            <w:bookmarkStart w:id="12723" w:name="_Toc71199633"/>
            <w:bookmarkEnd w:id="12723"/>
          </w:p>
        </w:tc>
        <w:bookmarkStart w:id="12724" w:name="_Toc71199634"/>
        <w:bookmarkEnd w:id="12724"/>
      </w:tr>
      <w:tr w:rsidR="00252F5F" w:rsidRPr="009B2BD3" w:rsidDel="009661CB" w14:paraId="3903B142" w14:textId="09EC287E" w:rsidTr="008F3B39">
        <w:trPr>
          <w:trHeight w:val="1311"/>
          <w:del w:id="12725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9C02D5" w14:textId="620E9070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26" w:author="Fegie" w:date="2021-04-28T12:03:00Z"/>
                <w:rFonts w:hAnsi="標楷體"/>
              </w:rPr>
              <w:pPrChange w:id="12727" w:author="Fegie" w:date="2021-04-28T12:03:00Z">
                <w:pPr/>
              </w:pPrChange>
            </w:pPr>
            <w:del w:id="12728" w:author="Fegie" w:date="2021-04-28T12:03:00Z">
              <w:r w:rsidRPr="009B2BD3" w:rsidDel="009661CB">
                <w:rPr>
                  <w:rFonts w:hAnsi="標楷體"/>
                </w:rPr>
                <w:delText>例外流程</w:delText>
              </w:r>
              <w:bookmarkStart w:id="12729" w:name="_Toc71199635"/>
              <w:bookmarkEnd w:id="1272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25964C" w14:textId="63C7FAC4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30" w:author="Fegie" w:date="2021-04-28T12:03:00Z"/>
                <w:rFonts w:hAnsi="標楷體"/>
              </w:rPr>
              <w:pPrChange w:id="12731" w:author="Fegie" w:date="2021-04-28T12:03:00Z">
                <w:pPr/>
              </w:pPrChange>
            </w:pPr>
            <w:bookmarkStart w:id="12732" w:name="_Toc71199636"/>
            <w:bookmarkEnd w:id="12732"/>
          </w:p>
        </w:tc>
        <w:bookmarkStart w:id="12733" w:name="_Toc71199637"/>
        <w:bookmarkEnd w:id="12733"/>
      </w:tr>
      <w:tr w:rsidR="00252F5F" w:rsidRPr="009B2BD3" w:rsidDel="009661CB" w14:paraId="00F02146" w14:textId="5674F86B" w:rsidTr="008F3B39">
        <w:trPr>
          <w:trHeight w:val="278"/>
          <w:del w:id="1273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B40E09" w14:textId="1EA22A81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35" w:author="Fegie" w:date="2021-04-28T12:03:00Z"/>
                <w:rFonts w:hAnsi="標楷體"/>
              </w:rPr>
              <w:pPrChange w:id="12736" w:author="Fegie" w:date="2021-04-28T12:03:00Z">
                <w:pPr/>
              </w:pPrChange>
            </w:pPr>
            <w:del w:id="12737" w:author="Fegie" w:date="2021-04-28T12:03:00Z">
              <w:r w:rsidRPr="009B2BD3" w:rsidDel="009661CB">
                <w:rPr>
                  <w:rFonts w:hAnsi="標楷體"/>
                </w:rPr>
                <w:delText xml:space="preserve">執行後狀況 </w:delText>
              </w:r>
              <w:bookmarkStart w:id="12738" w:name="_Toc71199638"/>
              <w:bookmarkEnd w:id="1273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8B6009" w14:textId="4E455FB1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39" w:author="Fegie" w:date="2021-04-28T12:03:00Z"/>
                <w:rFonts w:hAnsi="標楷體"/>
              </w:rPr>
              <w:pPrChange w:id="12740" w:author="Fegie" w:date="2021-04-28T12:03:00Z">
                <w:pPr/>
              </w:pPrChange>
            </w:pPr>
            <w:bookmarkStart w:id="12741" w:name="_Toc71199639"/>
            <w:bookmarkEnd w:id="12741"/>
          </w:p>
        </w:tc>
        <w:bookmarkStart w:id="12742" w:name="_Toc71199640"/>
        <w:bookmarkEnd w:id="12742"/>
      </w:tr>
      <w:tr w:rsidR="00252F5F" w:rsidRPr="009B2BD3" w:rsidDel="009661CB" w14:paraId="6936BCF8" w14:textId="6E1427E1" w:rsidTr="008F3B39">
        <w:trPr>
          <w:trHeight w:val="358"/>
          <w:del w:id="12743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7393267" w14:textId="0545F117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44" w:author="Fegie" w:date="2021-04-28T12:03:00Z"/>
                <w:rFonts w:hAnsi="標楷體"/>
              </w:rPr>
              <w:pPrChange w:id="12745" w:author="Fegie" w:date="2021-04-28T12:03:00Z">
                <w:pPr/>
              </w:pPrChange>
            </w:pPr>
            <w:del w:id="12746" w:author="Fegie" w:date="2021-04-28T12:03:00Z">
              <w:r w:rsidRPr="009B2BD3" w:rsidDel="009661CB">
                <w:rPr>
                  <w:rFonts w:hAnsi="標楷體"/>
                </w:rPr>
                <w:delText>特別需求</w:delText>
              </w:r>
              <w:bookmarkStart w:id="12747" w:name="_Toc71199641"/>
              <w:bookmarkEnd w:id="1274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4F6733" w14:textId="673EC4E3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48" w:author="Fegie" w:date="2021-04-28T12:03:00Z"/>
                <w:rFonts w:hAnsi="標楷體"/>
              </w:rPr>
              <w:pPrChange w:id="12749" w:author="Fegie" w:date="2021-04-28T12:03:00Z">
                <w:pPr/>
              </w:pPrChange>
            </w:pPr>
            <w:bookmarkStart w:id="12750" w:name="_Toc71199642"/>
            <w:bookmarkEnd w:id="12750"/>
          </w:p>
        </w:tc>
        <w:bookmarkStart w:id="12751" w:name="_Toc71199643"/>
        <w:bookmarkEnd w:id="12751"/>
      </w:tr>
      <w:tr w:rsidR="00252F5F" w:rsidRPr="009B2BD3" w:rsidDel="009661CB" w14:paraId="28EA2A5D" w14:textId="3C0A14AD" w:rsidTr="008F3B39">
        <w:trPr>
          <w:trHeight w:val="278"/>
          <w:del w:id="12752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FC6971" w14:textId="1F088144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53" w:author="Fegie" w:date="2021-04-28T12:03:00Z"/>
                <w:rFonts w:hAnsi="標楷體"/>
              </w:rPr>
              <w:pPrChange w:id="12754" w:author="Fegie" w:date="2021-04-28T12:03:00Z">
                <w:pPr/>
              </w:pPrChange>
            </w:pPr>
            <w:del w:id="12755" w:author="Fegie" w:date="2021-04-28T12:03:00Z">
              <w:r w:rsidRPr="009B2BD3" w:rsidDel="009661CB">
                <w:rPr>
                  <w:rFonts w:hAnsi="標楷體"/>
                </w:rPr>
                <w:delText xml:space="preserve">參考 </w:delText>
              </w:r>
              <w:bookmarkStart w:id="12756" w:name="_Toc71199644"/>
              <w:bookmarkEnd w:id="1275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66196D" w14:textId="2453C06E" w:rsidR="00252F5F" w:rsidRPr="009B2BD3" w:rsidDel="009661CB" w:rsidRDefault="00252F5F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757" w:author="Fegie" w:date="2021-04-28T12:03:00Z"/>
                <w:rFonts w:hAnsi="標楷體"/>
              </w:rPr>
              <w:pPrChange w:id="12758" w:author="Fegie" w:date="2021-04-28T12:03:00Z">
                <w:pPr/>
              </w:pPrChange>
            </w:pPr>
            <w:bookmarkStart w:id="12759" w:name="_Toc71199645"/>
            <w:bookmarkEnd w:id="12759"/>
          </w:p>
        </w:tc>
        <w:bookmarkStart w:id="12760" w:name="_Toc71199646"/>
        <w:bookmarkEnd w:id="12760"/>
      </w:tr>
    </w:tbl>
    <w:p w14:paraId="3A67FB5E" w14:textId="69C80D15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2761" w:author="Fegie" w:date="2021-04-28T12:03:00Z"/>
          <w:rFonts w:hAnsi="標楷體"/>
        </w:rPr>
        <w:pPrChange w:id="12762" w:author="Fegie" w:date="2021-04-28T12:03:00Z">
          <w:pPr/>
        </w:pPrChange>
      </w:pPr>
      <w:bookmarkStart w:id="12763" w:name="_Toc71199647"/>
      <w:bookmarkEnd w:id="12763"/>
    </w:p>
    <w:p w14:paraId="422306DC" w14:textId="45E61D90" w:rsidR="000D0030" w:rsidDel="009661CB" w:rsidRDefault="000D0030">
      <w:pPr>
        <w:pStyle w:val="3"/>
        <w:numPr>
          <w:ilvl w:val="5"/>
          <w:numId w:val="6"/>
        </w:numPr>
        <w:ind w:left="1701" w:hanging="1134"/>
        <w:rPr>
          <w:del w:id="12764" w:author="Fegie" w:date="2021-04-28T12:03:00Z"/>
          <w:rFonts w:hAnsi="標楷體"/>
        </w:rPr>
        <w:pPrChange w:id="12765" w:author="Fegie" w:date="2021-04-28T12:03:00Z">
          <w:pPr>
            <w:widowControl/>
          </w:pPr>
        </w:pPrChange>
      </w:pPr>
      <w:del w:id="12766" w:author="Fegie" w:date="2021-04-28T12:03:00Z">
        <w:r w:rsidDel="009661CB">
          <w:rPr>
            <w:rFonts w:hAnsi="標楷體"/>
          </w:rPr>
          <w:br w:type="page"/>
        </w:r>
      </w:del>
    </w:p>
    <w:p w14:paraId="54CB0B39" w14:textId="2808F787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2767" w:author="Fegie" w:date="2021-04-28T12:03:00Z"/>
          <w:rFonts w:hAnsi="標楷體"/>
        </w:rPr>
        <w:pPrChange w:id="12768" w:author="Fegie" w:date="2021-04-28T12:03:00Z">
          <w:pPr/>
        </w:pPrChange>
      </w:pPr>
      <w:bookmarkStart w:id="12769" w:name="_Toc71199648"/>
      <w:bookmarkEnd w:id="12769"/>
    </w:p>
    <w:p w14:paraId="0C7A79BA" w14:textId="39131887" w:rsidR="002E64C2" w:rsidRPr="009B2BD3" w:rsidDel="009661CB" w:rsidRDefault="002E64C2">
      <w:pPr>
        <w:pStyle w:val="3"/>
        <w:numPr>
          <w:ilvl w:val="5"/>
          <w:numId w:val="6"/>
        </w:numPr>
        <w:ind w:left="1701" w:hanging="1134"/>
        <w:rPr>
          <w:del w:id="12770" w:author="Fegie" w:date="2021-04-28T12:03:00Z"/>
          <w:rFonts w:hAnsi="標楷體"/>
        </w:rPr>
        <w:pPrChange w:id="12771" w:author="Fegie" w:date="2021-04-28T12:03:00Z">
          <w:pPr>
            <w:pStyle w:val="a"/>
          </w:pPr>
        </w:pPrChange>
      </w:pPr>
      <w:del w:id="12772" w:author="Fegie" w:date="2021-04-28T12:03:00Z">
        <w:r w:rsidRPr="009B2BD3" w:rsidDel="009661CB">
          <w:rPr>
            <w:rFonts w:hAnsi="標楷體"/>
          </w:rPr>
          <w:delText>UI畫面</w:delText>
        </w:r>
        <w:bookmarkStart w:id="12773" w:name="_Toc71199649"/>
        <w:bookmarkEnd w:id="12773"/>
      </w:del>
    </w:p>
    <w:p w14:paraId="519C9D40" w14:textId="2D378A6D" w:rsidR="002E64C2" w:rsidRPr="009B2BD3" w:rsidDel="009661CB" w:rsidRDefault="002E64C2">
      <w:pPr>
        <w:pStyle w:val="3"/>
        <w:numPr>
          <w:ilvl w:val="5"/>
          <w:numId w:val="6"/>
        </w:numPr>
        <w:ind w:left="1701" w:hanging="1134"/>
        <w:rPr>
          <w:del w:id="12774" w:author="Fegie" w:date="2021-04-28T12:03:00Z"/>
          <w:rFonts w:hAnsi="標楷體"/>
        </w:rPr>
        <w:pPrChange w:id="12775" w:author="Fegie" w:date="2021-04-28T12:03:00Z">
          <w:pPr>
            <w:pStyle w:val="42"/>
            <w:spacing w:after="72"/>
            <w:ind w:left="1133"/>
          </w:pPr>
        </w:pPrChange>
      </w:pPr>
      <w:del w:id="12776" w:author="Fegie" w:date="2021-04-28T12:03:00Z">
        <w:r w:rsidRPr="009B2BD3" w:rsidDel="009661CB">
          <w:rPr>
            <w:rFonts w:hAnsi="標楷體" w:hint="eastAsia"/>
          </w:rPr>
          <w:delText>輸入畫面：</w:delText>
        </w:r>
        <w:bookmarkStart w:id="12777" w:name="_Toc71199650"/>
        <w:bookmarkEnd w:id="12777"/>
      </w:del>
    </w:p>
    <w:p w14:paraId="00498170" w14:textId="46C63C3B" w:rsidR="002E64C2" w:rsidDel="009661CB" w:rsidRDefault="002E64C2">
      <w:pPr>
        <w:pStyle w:val="3"/>
        <w:numPr>
          <w:ilvl w:val="5"/>
          <w:numId w:val="6"/>
        </w:numPr>
        <w:ind w:left="1701" w:hanging="1134"/>
        <w:rPr>
          <w:del w:id="12778" w:author="Fegie" w:date="2021-04-28T12:03:00Z"/>
          <w:rFonts w:hAnsi="標楷體"/>
        </w:rPr>
        <w:pPrChange w:id="12779" w:author="Fegie" w:date="2021-04-28T12:03:00Z">
          <w:pPr>
            <w:pStyle w:val="a"/>
            <w:numPr>
              <w:numId w:val="0"/>
            </w:numPr>
            <w:tabs>
              <w:tab w:val="clear" w:pos="1559"/>
            </w:tabs>
            <w:ind w:left="0" w:firstLine="0"/>
          </w:pPr>
        </w:pPrChange>
      </w:pPr>
      <w:bookmarkStart w:id="12780" w:name="_Toc71199651"/>
      <w:bookmarkEnd w:id="12780"/>
    </w:p>
    <w:p w14:paraId="1EF7495B" w14:textId="369B9079" w:rsidR="00DC0401" w:rsidRPr="0006376E" w:rsidDel="009661CB" w:rsidRDefault="006F49C3">
      <w:pPr>
        <w:pStyle w:val="3"/>
        <w:numPr>
          <w:ilvl w:val="5"/>
          <w:numId w:val="6"/>
        </w:numPr>
        <w:ind w:left="1701" w:hanging="1134"/>
        <w:rPr>
          <w:del w:id="12781" w:author="Fegie" w:date="2021-04-28T12:03:00Z"/>
        </w:rPr>
        <w:pPrChange w:id="12782" w:author="Fegie" w:date="2021-04-28T12:03:00Z">
          <w:pPr/>
        </w:pPrChange>
      </w:pPr>
      <w:del w:id="12783" w:author="Fegie" w:date="2021-04-28T12:03:00Z">
        <w:r w:rsidDel="009661CB">
          <w:rPr>
            <w:noProof/>
          </w:rPr>
          <w:drawing>
            <wp:inline distT="0" distB="0" distL="0" distR="0" wp14:anchorId="6477D974" wp14:editId="64DE1759">
              <wp:extent cx="6794392" cy="1203960"/>
              <wp:effectExtent l="0" t="0" r="6985" b="0"/>
              <wp:docPr id="87" name="圖片 8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59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794392" cy="12039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12784" w:name="_Toc71199652"/>
        <w:bookmarkEnd w:id="12784"/>
      </w:del>
    </w:p>
    <w:p w14:paraId="0FC5ED39" w14:textId="36B87314" w:rsidR="002E64C2" w:rsidRPr="009B2BD3" w:rsidDel="009661CB" w:rsidRDefault="002E64C2">
      <w:pPr>
        <w:pStyle w:val="3"/>
        <w:numPr>
          <w:ilvl w:val="5"/>
          <w:numId w:val="6"/>
        </w:numPr>
        <w:ind w:left="1701" w:hanging="1134"/>
        <w:rPr>
          <w:del w:id="12785" w:author="Fegie" w:date="2021-04-28T12:03:00Z"/>
          <w:rFonts w:hAnsi="標楷體"/>
        </w:rPr>
        <w:pPrChange w:id="12786" w:author="Fegie" w:date="2021-04-28T12:03:00Z">
          <w:pPr>
            <w:pStyle w:val="42"/>
            <w:spacing w:after="72"/>
            <w:ind w:left="1133"/>
          </w:pPr>
        </w:pPrChange>
      </w:pPr>
      <w:del w:id="12787" w:author="Fegie" w:date="2021-04-28T12:03:00Z">
        <w:r w:rsidRPr="009B2BD3" w:rsidDel="009661CB">
          <w:rPr>
            <w:rFonts w:hAnsi="標楷體" w:hint="eastAsia"/>
          </w:rPr>
          <w:delText>輸出畫面：</w:delText>
        </w:r>
        <w:bookmarkStart w:id="12788" w:name="_Toc71199653"/>
        <w:bookmarkEnd w:id="12788"/>
      </w:del>
    </w:p>
    <w:p w14:paraId="372A584F" w14:textId="5D238DD2" w:rsidR="002E64C2" w:rsidRPr="009B2BD3" w:rsidDel="009661CB" w:rsidRDefault="002E64C2">
      <w:pPr>
        <w:pStyle w:val="3"/>
        <w:numPr>
          <w:ilvl w:val="5"/>
          <w:numId w:val="6"/>
        </w:numPr>
        <w:ind w:left="1701" w:hanging="1134"/>
        <w:rPr>
          <w:del w:id="12789" w:author="Fegie" w:date="2021-04-28T12:03:00Z"/>
          <w:rFonts w:hAnsi="標楷體"/>
        </w:rPr>
        <w:pPrChange w:id="12790" w:author="Fegie" w:date="2021-04-28T12:03:00Z">
          <w:pPr>
            <w:pStyle w:val="a"/>
            <w:numPr>
              <w:numId w:val="0"/>
            </w:numPr>
            <w:tabs>
              <w:tab w:val="clear" w:pos="1559"/>
            </w:tabs>
            <w:ind w:left="0" w:firstLine="0"/>
          </w:pPr>
        </w:pPrChange>
      </w:pPr>
      <w:bookmarkStart w:id="12791" w:name="_Toc71199654"/>
      <w:bookmarkEnd w:id="12791"/>
    </w:p>
    <w:p w14:paraId="6E8A95CE" w14:textId="18A37533" w:rsidR="000D0030" w:rsidRPr="009B2BD3" w:rsidDel="009661CB" w:rsidRDefault="006F49C3">
      <w:pPr>
        <w:pStyle w:val="3"/>
        <w:numPr>
          <w:ilvl w:val="5"/>
          <w:numId w:val="6"/>
        </w:numPr>
        <w:ind w:left="1701" w:hanging="1134"/>
        <w:rPr>
          <w:del w:id="12792" w:author="Fegie" w:date="2021-04-28T12:03:00Z"/>
          <w:rFonts w:hAnsi="標楷體"/>
        </w:rPr>
        <w:pPrChange w:id="12793" w:author="Fegie" w:date="2021-04-28T12:03:00Z">
          <w:pPr/>
        </w:pPrChange>
      </w:pPr>
      <w:del w:id="12794" w:author="Fegie" w:date="2021-04-28T12:03:00Z">
        <w:r w:rsidRPr="0006376E" w:rsidDel="009661CB">
          <w:rPr>
            <w:rFonts w:hAnsi="標楷體"/>
            <w:noProof/>
          </w:rPr>
          <w:drawing>
            <wp:inline distT="0" distB="0" distL="0" distR="0" wp14:anchorId="373293DD" wp14:editId="2A5F59A8">
              <wp:extent cx="6769290" cy="1889760"/>
              <wp:effectExtent l="0" t="0" r="0" b="0"/>
              <wp:docPr id="88" name="圖片 8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60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769290" cy="18897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12795" w:name="_Toc71199655"/>
        <w:bookmarkEnd w:id="12795"/>
      </w:del>
    </w:p>
    <w:p w14:paraId="55A1E823" w14:textId="08C40FC1" w:rsidR="00252F5F" w:rsidRPr="009B2BD3" w:rsidDel="009661CB" w:rsidRDefault="000D0030">
      <w:pPr>
        <w:pStyle w:val="3"/>
        <w:numPr>
          <w:ilvl w:val="5"/>
          <w:numId w:val="6"/>
        </w:numPr>
        <w:ind w:left="1701" w:hanging="1134"/>
        <w:rPr>
          <w:del w:id="12796" w:author="Fegie" w:date="2021-04-28T12:03:00Z"/>
          <w:rFonts w:hAnsi="標楷體"/>
        </w:rPr>
        <w:pPrChange w:id="12797" w:author="Fegie" w:date="2021-04-28T12:03:00Z">
          <w:pPr>
            <w:pStyle w:val="a"/>
          </w:pPr>
        </w:pPrChange>
      </w:pPr>
      <w:del w:id="12798" w:author="Fegie" w:date="2021-04-28T12:03:00Z">
        <w:r w:rsidRPr="009B2BD3" w:rsidDel="009661CB">
          <w:rPr>
            <w:rFonts w:hAnsi="標楷體" w:hint="eastAsia"/>
          </w:rPr>
          <w:delText>輸入</w:delText>
        </w:r>
        <w:r w:rsidR="00252F5F" w:rsidRPr="009B2BD3" w:rsidDel="009661CB">
          <w:rPr>
            <w:rFonts w:hAnsi="標楷體"/>
          </w:rPr>
          <w:delText>畫面資料說明</w:delText>
        </w:r>
        <w:bookmarkStart w:id="12799" w:name="_Toc71199656"/>
        <w:bookmarkEnd w:id="12799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2"/>
        <w:gridCol w:w="1246"/>
        <w:gridCol w:w="1672"/>
        <w:gridCol w:w="1192"/>
        <w:gridCol w:w="1192"/>
        <w:gridCol w:w="1192"/>
        <w:gridCol w:w="1352"/>
        <w:gridCol w:w="1382"/>
      </w:tblGrid>
      <w:tr w:rsidR="000D0030" w:rsidRPr="009B2BD3" w:rsidDel="009661CB" w14:paraId="75BED70D" w14:textId="3F4A3205" w:rsidTr="00A67010">
        <w:trPr>
          <w:trHeight w:val="388"/>
          <w:jc w:val="center"/>
          <w:del w:id="12800" w:author="Fegie" w:date="2021-04-28T12:03:00Z"/>
        </w:trPr>
        <w:tc>
          <w:tcPr>
            <w:tcW w:w="564" w:type="dxa"/>
            <w:vMerge w:val="restart"/>
          </w:tcPr>
          <w:p w14:paraId="3F535A8F" w14:textId="78B99E35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01" w:author="Fegie" w:date="2021-04-28T12:03:00Z"/>
                <w:rFonts w:hAnsi="標楷體"/>
              </w:rPr>
              <w:pPrChange w:id="12802" w:author="Fegie" w:date="2021-04-28T12:03:00Z">
                <w:pPr/>
              </w:pPrChange>
            </w:pPr>
            <w:del w:id="12803" w:author="Fegie" w:date="2021-04-28T12:03:00Z">
              <w:r w:rsidRPr="009B2BD3" w:rsidDel="009661CB">
                <w:rPr>
                  <w:rFonts w:hAnsi="標楷體"/>
                </w:rPr>
                <w:delText>序號</w:delText>
              </w:r>
              <w:bookmarkStart w:id="12804" w:name="_Toc71199657"/>
              <w:bookmarkEnd w:id="12804"/>
            </w:del>
          </w:p>
        </w:tc>
        <w:tc>
          <w:tcPr>
            <w:tcW w:w="2224" w:type="dxa"/>
            <w:vMerge w:val="restart"/>
          </w:tcPr>
          <w:p w14:paraId="7BC6039A" w14:textId="3F597DEA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05" w:author="Fegie" w:date="2021-04-28T12:03:00Z"/>
                <w:rFonts w:hAnsi="標楷體"/>
              </w:rPr>
              <w:pPrChange w:id="12806" w:author="Fegie" w:date="2021-04-28T12:03:00Z">
                <w:pPr/>
              </w:pPrChange>
            </w:pPr>
            <w:del w:id="12807" w:author="Fegie" w:date="2021-04-28T12:03:00Z">
              <w:r w:rsidRPr="009B2BD3" w:rsidDel="009661CB">
                <w:rPr>
                  <w:rFonts w:hAnsi="標楷體"/>
                </w:rPr>
                <w:delText>欄位</w:delText>
              </w:r>
              <w:bookmarkStart w:id="12808" w:name="_Toc71199658"/>
              <w:bookmarkEnd w:id="12808"/>
            </w:del>
          </w:p>
        </w:tc>
        <w:tc>
          <w:tcPr>
            <w:tcW w:w="4715" w:type="dxa"/>
            <w:gridSpan w:val="5"/>
          </w:tcPr>
          <w:p w14:paraId="76851B1C" w14:textId="28DDA904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09" w:author="Fegie" w:date="2021-04-28T12:03:00Z"/>
                <w:rFonts w:hAnsi="標楷體"/>
              </w:rPr>
              <w:pPrChange w:id="12810" w:author="Fegie" w:date="2021-04-28T12:03:00Z">
                <w:pPr>
                  <w:jc w:val="center"/>
                </w:pPr>
              </w:pPrChange>
            </w:pPr>
            <w:del w:id="12811" w:author="Fegie" w:date="2021-04-28T12:03:00Z">
              <w:r w:rsidRPr="009B2BD3" w:rsidDel="009661CB">
                <w:rPr>
                  <w:rFonts w:hAnsi="標楷體"/>
                </w:rPr>
                <w:delText>說明</w:delText>
              </w:r>
              <w:bookmarkStart w:id="12812" w:name="_Toc71199659"/>
              <w:bookmarkEnd w:id="12812"/>
            </w:del>
          </w:p>
        </w:tc>
        <w:tc>
          <w:tcPr>
            <w:tcW w:w="3519" w:type="dxa"/>
            <w:vMerge w:val="restart"/>
          </w:tcPr>
          <w:p w14:paraId="6B6DFE3A" w14:textId="3E4384CB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13" w:author="Fegie" w:date="2021-04-28T12:03:00Z"/>
                <w:rFonts w:hAnsi="標楷體"/>
              </w:rPr>
              <w:pPrChange w:id="12814" w:author="Fegie" w:date="2021-04-28T12:03:00Z">
                <w:pPr/>
              </w:pPrChange>
            </w:pPr>
            <w:del w:id="12815" w:author="Fegie" w:date="2021-04-28T12:03:00Z">
              <w:r w:rsidRPr="009B2BD3" w:rsidDel="009661CB">
                <w:rPr>
                  <w:rFonts w:hAnsi="標楷體"/>
                </w:rPr>
                <w:delText>處理邏輯及注意事項</w:delText>
              </w:r>
              <w:bookmarkStart w:id="12816" w:name="_Toc71199660"/>
              <w:bookmarkEnd w:id="12816"/>
            </w:del>
          </w:p>
        </w:tc>
        <w:bookmarkStart w:id="12817" w:name="_Toc71199661"/>
        <w:bookmarkEnd w:id="12817"/>
      </w:tr>
      <w:tr w:rsidR="000D0030" w:rsidRPr="009B2BD3" w:rsidDel="009661CB" w14:paraId="205CBCBC" w14:textId="611412F7" w:rsidTr="000D0030">
        <w:trPr>
          <w:trHeight w:val="244"/>
          <w:jc w:val="center"/>
          <w:del w:id="12818" w:author="Fegie" w:date="2021-04-28T12:03:00Z"/>
        </w:trPr>
        <w:tc>
          <w:tcPr>
            <w:tcW w:w="564" w:type="dxa"/>
            <w:vMerge/>
          </w:tcPr>
          <w:p w14:paraId="354D01CA" w14:textId="1C6DAE3A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19" w:author="Fegie" w:date="2021-04-28T12:03:00Z"/>
                <w:rFonts w:hAnsi="標楷體"/>
              </w:rPr>
              <w:pPrChange w:id="12820" w:author="Fegie" w:date="2021-04-28T12:03:00Z">
                <w:pPr/>
              </w:pPrChange>
            </w:pPr>
            <w:bookmarkStart w:id="12821" w:name="_Toc71199662"/>
            <w:bookmarkEnd w:id="12821"/>
          </w:p>
        </w:tc>
        <w:tc>
          <w:tcPr>
            <w:tcW w:w="2224" w:type="dxa"/>
            <w:vMerge/>
          </w:tcPr>
          <w:p w14:paraId="664A63CB" w14:textId="36C1BAB1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22" w:author="Fegie" w:date="2021-04-28T12:03:00Z"/>
                <w:rFonts w:hAnsi="標楷體"/>
              </w:rPr>
              <w:pPrChange w:id="12823" w:author="Fegie" w:date="2021-04-28T12:03:00Z">
                <w:pPr/>
              </w:pPrChange>
            </w:pPr>
            <w:bookmarkStart w:id="12824" w:name="_Toc71199663"/>
            <w:bookmarkEnd w:id="12824"/>
          </w:p>
        </w:tc>
        <w:tc>
          <w:tcPr>
            <w:tcW w:w="1073" w:type="dxa"/>
          </w:tcPr>
          <w:p w14:paraId="4EE3528A" w14:textId="1963B3E5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25" w:author="Fegie" w:date="2021-04-28T12:03:00Z"/>
                <w:rFonts w:hAnsi="標楷體"/>
              </w:rPr>
              <w:pPrChange w:id="12826" w:author="Fegie" w:date="2021-04-28T12:03:00Z">
                <w:pPr/>
              </w:pPrChange>
            </w:pPr>
            <w:del w:id="12827" w:author="Fegie" w:date="2021-04-28T12:03:00Z">
              <w:r w:rsidRPr="00A04243" w:rsidDel="009661CB">
                <w:rPr>
                  <w:rFonts w:hAnsi="標楷體" w:hint="eastAsia"/>
                </w:rPr>
                <w:delText>資料型態長度</w:delText>
              </w:r>
              <w:bookmarkStart w:id="12828" w:name="_Toc71199664"/>
              <w:bookmarkEnd w:id="12828"/>
            </w:del>
          </w:p>
        </w:tc>
        <w:tc>
          <w:tcPr>
            <w:tcW w:w="1096" w:type="dxa"/>
          </w:tcPr>
          <w:p w14:paraId="01E25247" w14:textId="0C9AB84C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29" w:author="Fegie" w:date="2021-04-28T12:03:00Z"/>
                <w:rFonts w:hAnsi="標楷體"/>
              </w:rPr>
              <w:pPrChange w:id="12830" w:author="Fegie" w:date="2021-04-28T12:03:00Z">
                <w:pPr/>
              </w:pPrChange>
            </w:pPr>
            <w:del w:id="12831" w:author="Fegie" w:date="2021-04-28T12:03:00Z">
              <w:r w:rsidRPr="009B2BD3" w:rsidDel="009661CB">
                <w:rPr>
                  <w:rFonts w:hAnsi="標楷體"/>
                </w:rPr>
                <w:delText>預設值</w:delText>
              </w:r>
              <w:bookmarkStart w:id="12832" w:name="_Toc71199665"/>
              <w:bookmarkEnd w:id="12832"/>
            </w:del>
          </w:p>
        </w:tc>
        <w:tc>
          <w:tcPr>
            <w:tcW w:w="1175" w:type="dxa"/>
          </w:tcPr>
          <w:p w14:paraId="627B0E9C" w14:textId="6ECEE22D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33" w:author="Fegie" w:date="2021-04-28T12:03:00Z"/>
                <w:rFonts w:hAnsi="標楷體"/>
              </w:rPr>
              <w:pPrChange w:id="12834" w:author="Fegie" w:date="2021-04-28T12:03:00Z">
                <w:pPr/>
              </w:pPrChange>
            </w:pPr>
            <w:del w:id="12835" w:author="Fegie" w:date="2021-04-28T12:03:00Z">
              <w:r w:rsidRPr="009B2BD3" w:rsidDel="009661CB">
                <w:rPr>
                  <w:rFonts w:hAnsi="標楷體"/>
                </w:rPr>
                <w:delText>選單內容</w:delText>
              </w:r>
              <w:bookmarkStart w:id="12836" w:name="_Toc71199666"/>
              <w:bookmarkEnd w:id="12836"/>
            </w:del>
          </w:p>
        </w:tc>
        <w:tc>
          <w:tcPr>
            <w:tcW w:w="675" w:type="dxa"/>
          </w:tcPr>
          <w:p w14:paraId="25EC65F2" w14:textId="3A8C2DD1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37" w:author="Fegie" w:date="2021-04-28T12:03:00Z"/>
                <w:rFonts w:hAnsi="標楷體"/>
              </w:rPr>
              <w:pPrChange w:id="12838" w:author="Fegie" w:date="2021-04-28T12:03:00Z">
                <w:pPr/>
              </w:pPrChange>
            </w:pPr>
            <w:del w:id="12839" w:author="Fegie" w:date="2021-04-28T12:03:00Z">
              <w:r w:rsidRPr="009B2BD3" w:rsidDel="009661CB">
                <w:rPr>
                  <w:rFonts w:hAnsi="標楷體"/>
                </w:rPr>
                <w:delText>必填</w:delText>
              </w:r>
              <w:bookmarkStart w:id="12840" w:name="_Toc71199667"/>
              <w:bookmarkEnd w:id="12840"/>
            </w:del>
          </w:p>
        </w:tc>
        <w:tc>
          <w:tcPr>
            <w:tcW w:w="696" w:type="dxa"/>
          </w:tcPr>
          <w:p w14:paraId="790FB546" w14:textId="0E3123CA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41" w:author="Fegie" w:date="2021-04-28T12:03:00Z"/>
                <w:rFonts w:hAnsi="標楷體"/>
              </w:rPr>
              <w:pPrChange w:id="12842" w:author="Fegie" w:date="2021-04-28T12:03:00Z">
                <w:pPr/>
              </w:pPrChange>
            </w:pPr>
            <w:del w:id="12843" w:author="Fegie" w:date="2021-04-28T12:03:00Z">
              <w:r w:rsidRPr="009B2BD3" w:rsidDel="009661CB">
                <w:rPr>
                  <w:rFonts w:hAnsi="標楷體"/>
                </w:rPr>
                <w:delText>R/W</w:delText>
              </w:r>
              <w:bookmarkStart w:id="12844" w:name="_Toc71199668"/>
              <w:bookmarkEnd w:id="12844"/>
            </w:del>
          </w:p>
        </w:tc>
        <w:tc>
          <w:tcPr>
            <w:tcW w:w="3519" w:type="dxa"/>
            <w:vMerge/>
          </w:tcPr>
          <w:p w14:paraId="6AAA3FC1" w14:textId="0E36A2E6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45" w:author="Fegie" w:date="2021-04-28T12:03:00Z"/>
                <w:rFonts w:hAnsi="標楷體"/>
              </w:rPr>
              <w:pPrChange w:id="12846" w:author="Fegie" w:date="2021-04-28T12:03:00Z">
                <w:pPr/>
              </w:pPrChange>
            </w:pPr>
            <w:bookmarkStart w:id="12847" w:name="_Toc71199669"/>
            <w:bookmarkEnd w:id="12847"/>
          </w:p>
        </w:tc>
        <w:bookmarkStart w:id="12848" w:name="_Toc71199670"/>
        <w:bookmarkEnd w:id="12848"/>
      </w:tr>
      <w:tr w:rsidR="000D0030" w:rsidRPr="009B2BD3" w:rsidDel="009661CB" w14:paraId="093E3F72" w14:textId="3CEBE71F" w:rsidTr="000D0030">
        <w:trPr>
          <w:trHeight w:val="244"/>
          <w:jc w:val="center"/>
          <w:del w:id="12849" w:author="Fegie" w:date="2021-04-28T12:03:00Z"/>
        </w:trPr>
        <w:tc>
          <w:tcPr>
            <w:tcW w:w="564" w:type="dxa"/>
          </w:tcPr>
          <w:p w14:paraId="20C1482C" w14:textId="5E6457D1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50" w:author="Fegie" w:date="2021-04-28T12:03:00Z"/>
                <w:rFonts w:hAnsi="標楷體"/>
              </w:rPr>
              <w:pPrChange w:id="12851" w:author="Fegie" w:date="2021-04-28T12:03:00Z">
                <w:pPr/>
              </w:pPrChange>
            </w:pPr>
            <w:del w:id="12852" w:author="Fegie" w:date="2021-04-28T12:03:00Z">
              <w:r w:rsidRPr="009B2BD3" w:rsidDel="009661CB">
                <w:rPr>
                  <w:rFonts w:hAnsi="標楷體" w:hint="eastAsia"/>
                </w:rPr>
                <w:delText>1.</w:delText>
              </w:r>
              <w:bookmarkStart w:id="12853" w:name="_Toc71199671"/>
              <w:bookmarkEnd w:id="12853"/>
            </w:del>
          </w:p>
        </w:tc>
        <w:tc>
          <w:tcPr>
            <w:tcW w:w="2224" w:type="dxa"/>
          </w:tcPr>
          <w:p w14:paraId="31FA8B97" w14:textId="258F1CDD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54" w:author="Fegie" w:date="2021-04-28T12:03:00Z"/>
                <w:rFonts w:hAnsi="標楷體"/>
              </w:rPr>
              <w:pPrChange w:id="12855" w:author="Fegie" w:date="2021-04-28T12:03:00Z">
                <w:pPr/>
              </w:pPrChange>
            </w:pPr>
            <w:del w:id="12856" w:author="Fegie" w:date="2021-04-28T12:03:00Z">
              <w:r w:rsidRPr="009B2BD3" w:rsidDel="009661CB">
                <w:rPr>
                  <w:rFonts w:hAnsi="標楷體" w:hint="eastAsia"/>
                </w:rPr>
                <w:delText>統一編號</w:delText>
              </w:r>
              <w:bookmarkStart w:id="12857" w:name="_Toc71199672"/>
              <w:bookmarkEnd w:id="12857"/>
            </w:del>
          </w:p>
        </w:tc>
        <w:tc>
          <w:tcPr>
            <w:tcW w:w="1073" w:type="dxa"/>
          </w:tcPr>
          <w:p w14:paraId="73C9DDE5" w14:textId="5519A2C1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58" w:author="Fegie" w:date="2021-04-28T12:03:00Z"/>
                <w:rFonts w:hAnsi="標楷體"/>
              </w:rPr>
              <w:pPrChange w:id="12859" w:author="Fegie" w:date="2021-04-28T12:03:00Z">
                <w:pPr/>
              </w:pPrChange>
            </w:pPr>
            <w:del w:id="12860" w:author="Fegie" w:date="2021-04-28T12:03:00Z">
              <w:r w:rsidDel="009661CB">
                <w:rPr>
                  <w:rFonts w:hAnsi="標楷體" w:hint="eastAsia"/>
                </w:rPr>
                <w:delText>X(08)</w:delText>
              </w:r>
              <w:bookmarkStart w:id="12861" w:name="_Toc71199673"/>
              <w:bookmarkEnd w:id="12861"/>
            </w:del>
          </w:p>
        </w:tc>
        <w:tc>
          <w:tcPr>
            <w:tcW w:w="1096" w:type="dxa"/>
          </w:tcPr>
          <w:p w14:paraId="22528351" w14:textId="5385B2D5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62" w:author="Fegie" w:date="2021-04-28T12:03:00Z"/>
                <w:rFonts w:hAnsi="標楷體"/>
              </w:rPr>
              <w:pPrChange w:id="12863" w:author="Fegie" w:date="2021-04-28T12:03:00Z">
                <w:pPr/>
              </w:pPrChange>
            </w:pPr>
            <w:bookmarkStart w:id="12864" w:name="_Toc71199674"/>
            <w:bookmarkEnd w:id="12864"/>
          </w:p>
        </w:tc>
        <w:tc>
          <w:tcPr>
            <w:tcW w:w="1175" w:type="dxa"/>
          </w:tcPr>
          <w:p w14:paraId="52848E45" w14:textId="4B2A84B9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65" w:author="Fegie" w:date="2021-04-28T12:03:00Z"/>
                <w:rFonts w:hAnsi="標楷體"/>
              </w:rPr>
              <w:pPrChange w:id="12866" w:author="Fegie" w:date="2021-04-28T12:03:00Z">
                <w:pPr/>
              </w:pPrChange>
            </w:pPr>
            <w:bookmarkStart w:id="12867" w:name="_Toc71199675"/>
            <w:bookmarkEnd w:id="12867"/>
          </w:p>
        </w:tc>
        <w:tc>
          <w:tcPr>
            <w:tcW w:w="675" w:type="dxa"/>
          </w:tcPr>
          <w:p w14:paraId="4252D0B9" w14:textId="393283E6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68" w:author="Fegie" w:date="2021-04-28T12:03:00Z"/>
                <w:rFonts w:hAnsi="標楷體"/>
              </w:rPr>
              <w:pPrChange w:id="12869" w:author="Fegie" w:date="2021-04-28T12:03:00Z">
                <w:pPr/>
              </w:pPrChange>
            </w:pPr>
            <w:bookmarkStart w:id="12870" w:name="_Toc71199676"/>
            <w:bookmarkEnd w:id="12870"/>
          </w:p>
        </w:tc>
        <w:tc>
          <w:tcPr>
            <w:tcW w:w="696" w:type="dxa"/>
          </w:tcPr>
          <w:p w14:paraId="7E1E1302" w14:textId="729B11E3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71" w:author="Fegie" w:date="2021-04-28T12:03:00Z"/>
                <w:rFonts w:hAnsi="標楷體"/>
              </w:rPr>
              <w:pPrChange w:id="12872" w:author="Fegie" w:date="2021-04-28T12:03:00Z">
                <w:pPr/>
              </w:pPrChange>
            </w:pPr>
            <w:del w:id="12873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12874" w:name="_Toc71199677"/>
              <w:bookmarkEnd w:id="12874"/>
            </w:del>
          </w:p>
        </w:tc>
        <w:tc>
          <w:tcPr>
            <w:tcW w:w="3519" w:type="dxa"/>
          </w:tcPr>
          <w:p w14:paraId="62CC30B5" w14:textId="5D133306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75" w:author="Fegie" w:date="2021-04-28T12:03:00Z"/>
                <w:rFonts w:hAnsi="標楷體"/>
                <w:b/>
              </w:rPr>
              <w:pPrChange w:id="12876" w:author="Fegie" w:date="2021-04-28T12:03:00Z">
                <w:pPr/>
              </w:pPrChange>
            </w:pPr>
            <w:del w:id="12877" w:author="Fegie" w:date="2021-04-28T12:03:00Z">
              <w:r w:rsidRPr="009B2BD3" w:rsidDel="009661CB">
                <w:rPr>
                  <w:rFonts w:hAnsi="標楷體" w:hint="eastAsia"/>
                </w:rPr>
                <w:delText>1.按</w:delText>
              </w:r>
              <w:r w:rsidRPr="009B2BD3" w:rsidDel="009661CB">
                <w:rPr>
                  <w:rFonts w:hAnsi="標楷體" w:hint="eastAsia"/>
                  <w:b/>
                </w:rPr>
                <w:delText>[瀏覽]</w:delText>
              </w:r>
              <w:r w:rsidRPr="009B2BD3" w:rsidDel="009661CB">
                <w:rPr>
                  <w:rFonts w:hAnsi="標楷體" w:hint="eastAsia"/>
                </w:rPr>
                <w:delText>可連結</w:delText>
              </w:r>
              <w:r w:rsidRPr="009B2BD3" w:rsidDel="009661CB">
                <w:rPr>
                  <w:rFonts w:hAnsi="標楷體" w:hint="eastAsia"/>
                  <w:b/>
                </w:rPr>
                <w:delText>[顧客明細資料查詢]</w:delText>
              </w:r>
              <w:bookmarkStart w:id="12878" w:name="_Toc71199678"/>
              <w:bookmarkEnd w:id="12878"/>
            </w:del>
          </w:p>
          <w:p w14:paraId="4E7568B1" w14:textId="559E81F1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79" w:author="Fegie" w:date="2021-04-28T12:03:00Z"/>
                <w:rFonts w:hAnsi="標楷體"/>
              </w:rPr>
              <w:pPrChange w:id="12880" w:author="Fegie" w:date="2021-04-28T12:03:00Z">
                <w:pPr/>
              </w:pPrChange>
            </w:pPr>
            <w:del w:id="12881" w:author="Fegie" w:date="2021-04-28T12:03:00Z">
              <w:r w:rsidRPr="009B2BD3" w:rsidDel="009661CB">
                <w:rPr>
                  <w:rFonts w:hAnsi="標楷體" w:hint="eastAsia"/>
                </w:rPr>
                <w:delText>2.必須輸入</w:delText>
              </w:r>
              <w:bookmarkStart w:id="12882" w:name="_Toc71199679"/>
              <w:bookmarkEnd w:id="12882"/>
            </w:del>
          </w:p>
        </w:tc>
        <w:bookmarkStart w:id="12883" w:name="_Toc71199680"/>
        <w:bookmarkEnd w:id="12883"/>
      </w:tr>
    </w:tbl>
    <w:p w14:paraId="3414B688" w14:textId="410E71AB" w:rsidR="00252F5F" w:rsidRPr="009B2BD3" w:rsidDel="009661CB" w:rsidRDefault="00252F5F">
      <w:pPr>
        <w:pStyle w:val="3"/>
        <w:numPr>
          <w:ilvl w:val="5"/>
          <w:numId w:val="6"/>
        </w:numPr>
        <w:ind w:left="1701" w:hanging="1134"/>
        <w:rPr>
          <w:del w:id="12884" w:author="Fegie" w:date="2021-04-28T12:03:00Z"/>
          <w:rFonts w:hAnsi="標楷體"/>
        </w:rPr>
        <w:pPrChange w:id="12885" w:author="Fegie" w:date="2021-04-28T12:03:00Z">
          <w:pPr/>
        </w:pPrChange>
      </w:pPr>
      <w:bookmarkStart w:id="12886" w:name="_Toc71199681"/>
      <w:bookmarkEnd w:id="12886"/>
    </w:p>
    <w:p w14:paraId="19AB4923" w14:textId="56E34296" w:rsidR="000D0030" w:rsidDel="009661CB" w:rsidRDefault="000D0030">
      <w:pPr>
        <w:pStyle w:val="3"/>
        <w:numPr>
          <w:ilvl w:val="5"/>
          <w:numId w:val="6"/>
        </w:numPr>
        <w:ind w:left="1701" w:hanging="1134"/>
        <w:rPr>
          <w:del w:id="12887" w:author="Fegie" w:date="2021-04-28T12:03:00Z"/>
        </w:rPr>
        <w:pPrChange w:id="12888" w:author="Fegie" w:date="2021-04-28T12:03:00Z">
          <w:pPr>
            <w:pStyle w:val="a"/>
          </w:pPr>
        </w:pPrChange>
      </w:pPr>
      <w:del w:id="12889" w:author="Fegie" w:date="2021-04-28T12:03:00Z">
        <w:r w:rsidDel="009661CB">
          <w:rPr>
            <w:rFonts w:hint="eastAsia"/>
          </w:rPr>
          <w:delText>輸出</w:delText>
        </w:r>
        <w:r w:rsidRPr="003972CE" w:rsidDel="009661CB">
          <w:delText>畫面資料說明</w:delText>
        </w:r>
        <w:bookmarkStart w:id="12890" w:name="_Toc71199682"/>
        <w:bookmarkEnd w:id="12890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2"/>
        <w:gridCol w:w="1854"/>
        <w:gridCol w:w="4252"/>
        <w:gridCol w:w="2693"/>
      </w:tblGrid>
      <w:tr w:rsidR="000D0030" w:rsidRPr="00115634" w:rsidDel="009661CB" w14:paraId="5077A772" w14:textId="4FABB670" w:rsidTr="00A67010">
        <w:trPr>
          <w:trHeight w:val="388"/>
          <w:jc w:val="center"/>
          <w:del w:id="12891" w:author="Fegie" w:date="2021-04-28T12:03:00Z"/>
        </w:trPr>
        <w:tc>
          <w:tcPr>
            <w:tcW w:w="558" w:type="dxa"/>
            <w:vMerge w:val="restart"/>
          </w:tcPr>
          <w:p w14:paraId="5B21935D" w14:textId="75A3AC9F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92" w:author="Fegie" w:date="2021-04-28T12:03:00Z"/>
                <w:rFonts w:hAnsi="標楷體"/>
              </w:rPr>
              <w:pPrChange w:id="12893" w:author="Fegie" w:date="2021-04-28T12:03:00Z">
                <w:pPr/>
              </w:pPrChange>
            </w:pPr>
            <w:del w:id="12894" w:author="Fegie" w:date="2021-04-28T12:03:00Z">
              <w:r w:rsidRPr="00115634" w:rsidDel="009661CB">
                <w:rPr>
                  <w:rFonts w:hAnsi="標楷體"/>
                </w:rPr>
                <w:delText>序號</w:delText>
              </w:r>
              <w:bookmarkStart w:id="12895" w:name="_Toc71199683"/>
              <w:bookmarkEnd w:id="12895"/>
            </w:del>
          </w:p>
        </w:tc>
        <w:tc>
          <w:tcPr>
            <w:tcW w:w="1854" w:type="dxa"/>
            <w:vMerge w:val="restart"/>
          </w:tcPr>
          <w:p w14:paraId="321F33D9" w14:textId="770C20EB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896" w:author="Fegie" w:date="2021-04-28T12:03:00Z"/>
                <w:rFonts w:hAnsi="標楷體"/>
              </w:rPr>
              <w:pPrChange w:id="12897" w:author="Fegie" w:date="2021-04-28T12:03:00Z">
                <w:pPr/>
              </w:pPrChange>
            </w:pPr>
            <w:del w:id="12898" w:author="Fegie" w:date="2021-04-28T12:03:00Z">
              <w:r w:rsidRPr="00115634" w:rsidDel="009661CB">
                <w:rPr>
                  <w:rFonts w:hAnsi="標楷體"/>
                </w:rPr>
                <w:delText>欄位</w:delText>
              </w:r>
              <w:bookmarkStart w:id="12899" w:name="_Toc71199684"/>
              <w:bookmarkEnd w:id="12899"/>
            </w:del>
          </w:p>
        </w:tc>
        <w:tc>
          <w:tcPr>
            <w:tcW w:w="4252" w:type="dxa"/>
          </w:tcPr>
          <w:p w14:paraId="7214D63C" w14:textId="700A1351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00" w:author="Fegie" w:date="2021-04-28T12:03:00Z"/>
                <w:rFonts w:hAnsi="標楷體"/>
              </w:rPr>
              <w:pPrChange w:id="12901" w:author="Fegie" w:date="2021-04-28T12:03:00Z">
                <w:pPr>
                  <w:jc w:val="center"/>
                </w:pPr>
              </w:pPrChange>
            </w:pPr>
            <w:del w:id="12902" w:author="Fegie" w:date="2021-04-28T12:03:00Z">
              <w:r w:rsidRPr="00115634" w:rsidDel="009661CB">
                <w:rPr>
                  <w:rFonts w:hAnsi="標楷體"/>
                </w:rPr>
                <w:delText>說明</w:delText>
              </w:r>
              <w:bookmarkStart w:id="12903" w:name="_Toc71199685"/>
              <w:bookmarkEnd w:id="12903"/>
            </w:del>
          </w:p>
        </w:tc>
        <w:tc>
          <w:tcPr>
            <w:tcW w:w="2693" w:type="dxa"/>
            <w:vMerge w:val="restart"/>
          </w:tcPr>
          <w:p w14:paraId="246BA3CD" w14:textId="411B4ED2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04" w:author="Fegie" w:date="2021-04-28T12:03:00Z"/>
                <w:rFonts w:hAnsi="標楷體"/>
              </w:rPr>
              <w:pPrChange w:id="12905" w:author="Fegie" w:date="2021-04-28T12:03:00Z">
                <w:pPr/>
              </w:pPrChange>
            </w:pPr>
            <w:del w:id="12906" w:author="Fegie" w:date="2021-04-28T12:03:00Z">
              <w:r w:rsidRPr="00115634" w:rsidDel="009661CB">
                <w:rPr>
                  <w:rFonts w:hAnsi="標楷體"/>
                </w:rPr>
                <w:delText>處理邏輯及注意事項</w:delText>
              </w:r>
              <w:bookmarkStart w:id="12907" w:name="_Toc71199686"/>
              <w:bookmarkEnd w:id="12907"/>
            </w:del>
          </w:p>
        </w:tc>
        <w:bookmarkStart w:id="12908" w:name="_Toc71199687"/>
        <w:bookmarkEnd w:id="12908"/>
      </w:tr>
      <w:tr w:rsidR="000D0030" w:rsidRPr="00115634" w:rsidDel="009661CB" w14:paraId="23EA095C" w14:textId="54180ADC" w:rsidTr="00A67010">
        <w:trPr>
          <w:trHeight w:val="244"/>
          <w:jc w:val="center"/>
          <w:del w:id="12909" w:author="Fegie" w:date="2021-04-28T12:03:00Z"/>
        </w:trPr>
        <w:tc>
          <w:tcPr>
            <w:tcW w:w="558" w:type="dxa"/>
            <w:vMerge/>
          </w:tcPr>
          <w:p w14:paraId="195F8E31" w14:textId="0982D2F6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10" w:author="Fegie" w:date="2021-04-28T12:03:00Z"/>
                <w:rFonts w:hAnsi="標楷體"/>
              </w:rPr>
              <w:pPrChange w:id="12911" w:author="Fegie" w:date="2021-04-28T12:03:00Z">
                <w:pPr/>
              </w:pPrChange>
            </w:pPr>
            <w:bookmarkStart w:id="12912" w:name="_Toc71199688"/>
            <w:bookmarkEnd w:id="12912"/>
          </w:p>
        </w:tc>
        <w:tc>
          <w:tcPr>
            <w:tcW w:w="1854" w:type="dxa"/>
            <w:vMerge/>
          </w:tcPr>
          <w:p w14:paraId="01DEB61C" w14:textId="7AE3ECE6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13" w:author="Fegie" w:date="2021-04-28T12:03:00Z"/>
                <w:rFonts w:hAnsi="標楷體"/>
              </w:rPr>
              <w:pPrChange w:id="12914" w:author="Fegie" w:date="2021-04-28T12:03:00Z">
                <w:pPr/>
              </w:pPrChange>
            </w:pPr>
            <w:bookmarkStart w:id="12915" w:name="_Toc71199689"/>
            <w:bookmarkEnd w:id="12915"/>
          </w:p>
        </w:tc>
        <w:tc>
          <w:tcPr>
            <w:tcW w:w="4252" w:type="dxa"/>
          </w:tcPr>
          <w:p w14:paraId="57FD0E83" w14:textId="5ABE8831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16" w:author="Fegie" w:date="2021-04-28T12:03:00Z"/>
                <w:rFonts w:hAnsi="標楷體"/>
              </w:rPr>
              <w:pPrChange w:id="12917" w:author="Fegie" w:date="2021-04-28T12:03:00Z">
                <w:pPr/>
              </w:pPrChange>
            </w:pPr>
            <w:del w:id="12918" w:author="Fegie" w:date="2021-04-28T12:03:00Z">
              <w:r w:rsidRPr="00115634" w:rsidDel="009661CB">
                <w:rPr>
                  <w:rFonts w:hAnsi="標楷體" w:hint="eastAsia"/>
                </w:rPr>
                <w:delText>資料型態長度</w:delText>
              </w:r>
              <w:bookmarkStart w:id="12919" w:name="_Toc71199690"/>
              <w:bookmarkEnd w:id="12919"/>
            </w:del>
          </w:p>
        </w:tc>
        <w:tc>
          <w:tcPr>
            <w:tcW w:w="2693" w:type="dxa"/>
            <w:vMerge/>
          </w:tcPr>
          <w:p w14:paraId="2222963B" w14:textId="5A7BA28E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20" w:author="Fegie" w:date="2021-04-28T12:03:00Z"/>
                <w:rFonts w:hAnsi="標楷體"/>
              </w:rPr>
              <w:pPrChange w:id="12921" w:author="Fegie" w:date="2021-04-28T12:03:00Z">
                <w:pPr/>
              </w:pPrChange>
            </w:pPr>
            <w:bookmarkStart w:id="12922" w:name="_Toc71199691"/>
            <w:bookmarkEnd w:id="12922"/>
          </w:p>
        </w:tc>
        <w:bookmarkStart w:id="12923" w:name="_Toc71199692"/>
        <w:bookmarkEnd w:id="12923"/>
      </w:tr>
      <w:tr w:rsidR="000D0030" w:rsidRPr="00115634" w:rsidDel="009661CB" w14:paraId="6554E226" w14:textId="43E9C654" w:rsidTr="00A67010">
        <w:trPr>
          <w:trHeight w:val="244"/>
          <w:jc w:val="center"/>
          <w:del w:id="12924" w:author="Fegie" w:date="2021-04-28T12:03:00Z"/>
        </w:trPr>
        <w:tc>
          <w:tcPr>
            <w:tcW w:w="558" w:type="dxa"/>
          </w:tcPr>
          <w:p w14:paraId="6475E38A" w14:textId="0544A3F0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25" w:author="Fegie" w:date="2021-04-28T12:03:00Z"/>
                <w:rFonts w:hAnsi="標楷體"/>
              </w:rPr>
              <w:pPrChange w:id="12926" w:author="Fegie" w:date="2021-04-28T12:03:00Z">
                <w:pPr/>
              </w:pPrChange>
            </w:pPr>
            <w:del w:id="12927" w:author="Fegie" w:date="2021-04-28T12:03:00Z">
              <w:r w:rsidRPr="00115634" w:rsidDel="009661CB">
                <w:rPr>
                  <w:rFonts w:hAnsi="標楷體" w:hint="eastAsia"/>
                </w:rPr>
                <w:delText>1.</w:delText>
              </w:r>
              <w:bookmarkStart w:id="12928" w:name="_Toc71199693"/>
              <w:bookmarkEnd w:id="12928"/>
            </w:del>
          </w:p>
        </w:tc>
        <w:tc>
          <w:tcPr>
            <w:tcW w:w="1854" w:type="dxa"/>
          </w:tcPr>
          <w:p w14:paraId="19A70C29" w14:textId="1F9EBBB4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29" w:author="Fegie" w:date="2021-04-28T12:03:00Z"/>
                <w:rFonts w:hAnsi="標楷體"/>
              </w:rPr>
              <w:pPrChange w:id="12930" w:author="Fegie" w:date="2021-04-28T12:03:00Z">
                <w:pPr/>
              </w:pPrChange>
            </w:pPr>
            <w:del w:id="12931" w:author="Fegie" w:date="2021-04-28T12:03:00Z">
              <w:r w:rsidRPr="009B2BD3" w:rsidDel="009661CB">
                <w:rPr>
                  <w:rFonts w:hAnsi="標楷體" w:hint="eastAsia"/>
                </w:rPr>
                <w:delText>統一編號</w:delText>
              </w:r>
              <w:bookmarkStart w:id="12932" w:name="_Toc71199694"/>
              <w:bookmarkEnd w:id="12932"/>
            </w:del>
          </w:p>
        </w:tc>
        <w:tc>
          <w:tcPr>
            <w:tcW w:w="4252" w:type="dxa"/>
          </w:tcPr>
          <w:p w14:paraId="388A515E" w14:textId="64C6C5B5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33" w:author="Fegie" w:date="2021-04-28T12:03:00Z"/>
                <w:rFonts w:hAnsi="標楷體"/>
              </w:rPr>
              <w:pPrChange w:id="12934" w:author="Fegie" w:date="2021-04-28T12:03:00Z">
                <w:pPr/>
              </w:pPrChange>
            </w:pPr>
            <w:del w:id="12935" w:author="Fegie" w:date="2021-04-28T12:03:00Z">
              <w:r w:rsidDel="009661CB">
                <w:rPr>
                  <w:rFonts w:hAnsi="標楷體" w:hint="eastAsia"/>
                </w:rPr>
                <w:delText>X(08)</w:delText>
              </w:r>
              <w:bookmarkStart w:id="12936" w:name="_Toc71199695"/>
              <w:bookmarkEnd w:id="12936"/>
            </w:del>
          </w:p>
        </w:tc>
        <w:tc>
          <w:tcPr>
            <w:tcW w:w="2693" w:type="dxa"/>
          </w:tcPr>
          <w:p w14:paraId="2D606023" w14:textId="389B9682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37" w:author="Fegie" w:date="2021-04-28T12:03:00Z"/>
                <w:rFonts w:hAnsi="標楷體"/>
              </w:rPr>
              <w:pPrChange w:id="12938" w:author="Fegie" w:date="2021-04-28T12:03:00Z">
                <w:pPr/>
              </w:pPrChange>
            </w:pPr>
            <w:bookmarkStart w:id="12939" w:name="_Toc71199696"/>
            <w:bookmarkEnd w:id="12939"/>
          </w:p>
        </w:tc>
        <w:bookmarkStart w:id="12940" w:name="_Toc71199697"/>
        <w:bookmarkEnd w:id="12940"/>
      </w:tr>
      <w:tr w:rsidR="000D0030" w:rsidRPr="00115634" w:rsidDel="009661CB" w14:paraId="0CC0DD10" w14:textId="5D2B80CF" w:rsidTr="00A67010">
        <w:trPr>
          <w:trHeight w:val="291"/>
          <w:jc w:val="center"/>
          <w:del w:id="12941" w:author="Fegie" w:date="2021-04-28T12:03:00Z"/>
        </w:trPr>
        <w:tc>
          <w:tcPr>
            <w:tcW w:w="9357" w:type="dxa"/>
            <w:gridSpan w:val="4"/>
          </w:tcPr>
          <w:p w14:paraId="0474B7EE" w14:textId="7A6A5AD4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42" w:author="Fegie" w:date="2021-04-28T12:03:00Z"/>
                <w:rFonts w:hAnsi="標楷體"/>
              </w:rPr>
              <w:pPrChange w:id="12943" w:author="Fegie" w:date="2021-04-28T12:03:00Z">
                <w:pPr/>
              </w:pPrChange>
            </w:pPr>
            <w:bookmarkStart w:id="12944" w:name="_Toc71199698"/>
            <w:bookmarkEnd w:id="12944"/>
          </w:p>
        </w:tc>
        <w:bookmarkStart w:id="12945" w:name="_Toc71199699"/>
        <w:bookmarkEnd w:id="12945"/>
      </w:tr>
      <w:tr w:rsidR="000D0030" w:rsidRPr="00115634" w:rsidDel="009661CB" w14:paraId="239C4002" w14:textId="03F8BF3F" w:rsidTr="00A67010">
        <w:trPr>
          <w:trHeight w:val="291"/>
          <w:jc w:val="center"/>
          <w:del w:id="12946" w:author="Fegie" w:date="2021-04-28T12:03:00Z"/>
        </w:trPr>
        <w:tc>
          <w:tcPr>
            <w:tcW w:w="2412" w:type="dxa"/>
            <w:gridSpan w:val="2"/>
          </w:tcPr>
          <w:p w14:paraId="5DED59BF" w14:textId="41F951B8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47" w:author="Fegie" w:date="2021-04-28T12:03:00Z"/>
                <w:rFonts w:hAnsi="標楷體" w:cs="新細明體"/>
              </w:rPr>
              <w:pPrChange w:id="12948" w:author="Fegie" w:date="2021-04-28T12:03:00Z">
                <w:pPr/>
              </w:pPrChange>
            </w:pPr>
            <w:del w:id="12949" w:author="Fegie" w:date="2021-04-28T12:03:00Z">
              <w:r w:rsidRPr="00115634" w:rsidDel="009661CB">
                <w:rPr>
                  <w:rFonts w:hAnsi="標楷體" w:hint="eastAsia"/>
                </w:rPr>
                <w:delText>多筆式明細資料</w:delText>
              </w:r>
              <w:bookmarkStart w:id="12950" w:name="_Toc71199700"/>
              <w:bookmarkEnd w:id="12950"/>
            </w:del>
          </w:p>
        </w:tc>
        <w:tc>
          <w:tcPr>
            <w:tcW w:w="4252" w:type="dxa"/>
          </w:tcPr>
          <w:p w14:paraId="7598D14B" w14:textId="14C0D38B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51" w:author="Fegie" w:date="2021-04-28T12:03:00Z"/>
                <w:rFonts w:hAnsi="標楷體" w:cs="新細明體"/>
              </w:rPr>
              <w:pPrChange w:id="12952" w:author="Fegie" w:date="2021-04-28T12:03:00Z">
                <w:pPr/>
              </w:pPrChange>
            </w:pPr>
            <w:bookmarkStart w:id="12953" w:name="_Toc71199701"/>
            <w:bookmarkEnd w:id="12953"/>
          </w:p>
        </w:tc>
        <w:tc>
          <w:tcPr>
            <w:tcW w:w="2693" w:type="dxa"/>
          </w:tcPr>
          <w:p w14:paraId="02A23372" w14:textId="44802ADA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54" w:author="Fegie" w:date="2021-04-28T12:03:00Z"/>
                <w:rFonts w:hAnsi="標楷體"/>
              </w:rPr>
              <w:pPrChange w:id="12955" w:author="Fegie" w:date="2021-04-28T12:03:00Z">
                <w:pPr/>
              </w:pPrChange>
            </w:pPr>
            <w:bookmarkStart w:id="12956" w:name="_Toc71199702"/>
            <w:bookmarkEnd w:id="12956"/>
          </w:p>
        </w:tc>
        <w:bookmarkStart w:id="12957" w:name="_Toc71199703"/>
        <w:bookmarkEnd w:id="12957"/>
      </w:tr>
      <w:tr w:rsidR="000D0030" w:rsidRPr="00115634" w:rsidDel="009661CB" w14:paraId="26D4E61F" w14:textId="33703C7C" w:rsidTr="00A67010">
        <w:trPr>
          <w:trHeight w:val="291"/>
          <w:jc w:val="center"/>
          <w:del w:id="12958" w:author="Fegie" w:date="2021-04-28T12:03:00Z"/>
        </w:trPr>
        <w:tc>
          <w:tcPr>
            <w:tcW w:w="2412" w:type="dxa"/>
            <w:gridSpan w:val="2"/>
          </w:tcPr>
          <w:p w14:paraId="3C504AEC" w14:textId="02CECD9F" w:rsidR="000D0030" w:rsidRPr="000D0030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59" w:author="Fegie" w:date="2021-04-28T12:03:00Z"/>
                <w:rFonts w:hAnsi="標楷體"/>
              </w:rPr>
              <w:pPrChange w:id="12960" w:author="Fegie" w:date="2021-04-28T12:03:00Z">
                <w:pPr/>
              </w:pPrChange>
            </w:pPr>
            <w:del w:id="12961" w:author="Fegie" w:date="2021-04-28T12:03:00Z">
              <w:r w:rsidRPr="000D0030" w:rsidDel="009661CB">
                <w:rPr>
                  <w:rFonts w:hAnsi="標楷體" w:hint="eastAsia"/>
                </w:rPr>
                <w:delText>[修改]</w:delText>
              </w:r>
              <w:bookmarkStart w:id="12962" w:name="_Toc71199704"/>
              <w:bookmarkEnd w:id="12962"/>
            </w:del>
          </w:p>
        </w:tc>
        <w:tc>
          <w:tcPr>
            <w:tcW w:w="4252" w:type="dxa"/>
          </w:tcPr>
          <w:p w14:paraId="6F570112" w14:textId="135282A9" w:rsidR="000D0030" w:rsidRPr="000D0030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63" w:author="Fegie" w:date="2021-04-28T12:03:00Z"/>
                <w:rFonts w:hAnsi="標楷體"/>
              </w:rPr>
              <w:pPrChange w:id="12964" w:author="Fegie" w:date="2021-04-28T12:03:00Z">
                <w:pPr/>
              </w:pPrChange>
            </w:pPr>
            <w:del w:id="12965" w:author="Fegie" w:date="2021-04-28T12:03:00Z">
              <w:r w:rsidRPr="000D0030" w:rsidDel="009661CB">
                <w:rPr>
                  <w:rFonts w:hAnsi="標楷體" w:hint="eastAsia"/>
                </w:rPr>
                <w:delText>連結[公司戶財務狀況管理-修改]</w:delText>
              </w:r>
              <w:bookmarkStart w:id="12966" w:name="_Toc71199705"/>
              <w:bookmarkEnd w:id="12966"/>
            </w:del>
          </w:p>
        </w:tc>
        <w:tc>
          <w:tcPr>
            <w:tcW w:w="2693" w:type="dxa"/>
          </w:tcPr>
          <w:p w14:paraId="77D0F85C" w14:textId="5F6B5387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67" w:author="Fegie" w:date="2021-04-28T12:03:00Z"/>
                <w:rFonts w:hAnsi="標楷體"/>
              </w:rPr>
              <w:pPrChange w:id="12968" w:author="Fegie" w:date="2021-04-28T12:03:00Z">
                <w:pPr/>
              </w:pPrChange>
            </w:pPr>
            <w:bookmarkStart w:id="12969" w:name="_Toc71199706"/>
            <w:bookmarkEnd w:id="12969"/>
          </w:p>
        </w:tc>
        <w:bookmarkStart w:id="12970" w:name="_Toc71199707"/>
        <w:bookmarkEnd w:id="12970"/>
      </w:tr>
      <w:tr w:rsidR="000D0030" w:rsidRPr="00115634" w:rsidDel="009661CB" w14:paraId="0FE6ACAB" w14:textId="7D90A1C6" w:rsidTr="00A67010">
        <w:trPr>
          <w:trHeight w:val="291"/>
          <w:jc w:val="center"/>
          <w:del w:id="12971" w:author="Fegie" w:date="2021-04-28T12:03:00Z"/>
        </w:trPr>
        <w:tc>
          <w:tcPr>
            <w:tcW w:w="2412" w:type="dxa"/>
            <w:gridSpan w:val="2"/>
          </w:tcPr>
          <w:p w14:paraId="508D011D" w14:textId="1956BB08" w:rsidR="000D0030" w:rsidRPr="000D0030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72" w:author="Fegie" w:date="2021-04-28T12:03:00Z"/>
                <w:rFonts w:hAnsi="標楷體"/>
              </w:rPr>
              <w:pPrChange w:id="12973" w:author="Fegie" w:date="2021-04-28T12:03:00Z">
                <w:pPr/>
              </w:pPrChange>
            </w:pPr>
            <w:del w:id="12974" w:author="Fegie" w:date="2021-04-28T12:03:00Z">
              <w:r w:rsidRPr="000D0030" w:rsidDel="009661CB">
                <w:rPr>
                  <w:rFonts w:hAnsi="標楷體" w:hint="eastAsia"/>
                </w:rPr>
                <w:delText>[拷貝]</w:delText>
              </w:r>
              <w:bookmarkStart w:id="12975" w:name="_Toc71199708"/>
              <w:bookmarkEnd w:id="12975"/>
            </w:del>
          </w:p>
        </w:tc>
        <w:tc>
          <w:tcPr>
            <w:tcW w:w="4252" w:type="dxa"/>
          </w:tcPr>
          <w:p w14:paraId="4C7084CF" w14:textId="7120E18D" w:rsidR="000D0030" w:rsidRPr="000D0030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76" w:author="Fegie" w:date="2021-04-28T12:03:00Z"/>
                <w:rFonts w:hAnsi="標楷體"/>
              </w:rPr>
              <w:pPrChange w:id="12977" w:author="Fegie" w:date="2021-04-28T12:03:00Z">
                <w:pPr/>
              </w:pPrChange>
            </w:pPr>
            <w:del w:id="12978" w:author="Fegie" w:date="2021-04-28T12:03:00Z">
              <w:r w:rsidRPr="000D0030" w:rsidDel="009661CB">
                <w:rPr>
                  <w:rFonts w:hAnsi="標楷體" w:hint="eastAsia"/>
                </w:rPr>
                <w:delText>連結[公司戶財務狀況管理-新增]</w:delText>
              </w:r>
              <w:bookmarkStart w:id="12979" w:name="_Toc71199709"/>
              <w:bookmarkEnd w:id="12979"/>
            </w:del>
          </w:p>
        </w:tc>
        <w:tc>
          <w:tcPr>
            <w:tcW w:w="2693" w:type="dxa"/>
          </w:tcPr>
          <w:p w14:paraId="13A3D9C9" w14:textId="1579D297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80" w:author="Fegie" w:date="2021-04-28T12:03:00Z"/>
                <w:rFonts w:hAnsi="標楷體"/>
              </w:rPr>
              <w:pPrChange w:id="12981" w:author="Fegie" w:date="2021-04-28T12:03:00Z">
                <w:pPr/>
              </w:pPrChange>
            </w:pPr>
            <w:bookmarkStart w:id="12982" w:name="_Toc71199710"/>
            <w:bookmarkEnd w:id="12982"/>
          </w:p>
        </w:tc>
        <w:bookmarkStart w:id="12983" w:name="_Toc71199711"/>
        <w:bookmarkEnd w:id="12983"/>
      </w:tr>
      <w:tr w:rsidR="000D0030" w:rsidRPr="00115634" w:rsidDel="009661CB" w14:paraId="49C132D8" w14:textId="3B9E39D5" w:rsidTr="00A67010">
        <w:trPr>
          <w:trHeight w:val="291"/>
          <w:jc w:val="center"/>
          <w:del w:id="12984" w:author="Fegie" w:date="2021-04-28T12:03:00Z"/>
        </w:trPr>
        <w:tc>
          <w:tcPr>
            <w:tcW w:w="2412" w:type="dxa"/>
            <w:gridSpan w:val="2"/>
          </w:tcPr>
          <w:p w14:paraId="1F7ADBE3" w14:textId="71207810" w:rsidR="000D0030" w:rsidRPr="000D0030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85" w:author="Fegie" w:date="2021-04-28T12:03:00Z"/>
                <w:rFonts w:hAnsi="標楷體"/>
              </w:rPr>
              <w:pPrChange w:id="12986" w:author="Fegie" w:date="2021-04-28T12:03:00Z">
                <w:pPr/>
              </w:pPrChange>
            </w:pPr>
            <w:del w:id="12987" w:author="Fegie" w:date="2021-04-28T12:03:00Z">
              <w:r w:rsidRPr="000D0030" w:rsidDel="009661CB">
                <w:rPr>
                  <w:rFonts w:hAnsi="標楷體" w:hint="eastAsia"/>
                </w:rPr>
                <w:delText>[刪除]</w:delText>
              </w:r>
              <w:bookmarkStart w:id="12988" w:name="_Toc71199712"/>
              <w:bookmarkEnd w:id="12988"/>
            </w:del>
          </w:p>
        </w:tc>
        <w:tc>
          <w:tcPr>
            <w:tcW w:w="4252" w:type="dxa"/>
          </w:tcPr>
          <w:p w14:paraId="47525D0B" w14:textId="7C26D13A" w:rsidR="000D0030" w:rsidRPr="000D0030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89" w:author="Fegie" w:date="2021-04-28T12:03:00Z"/>
                <w:rFonts w:hAnsi="標楷體"/>
              </w:rPr>
              <w:pPrChange w:id="12990" w:author="Fegie" w:date="2021-04-28T12:03:00Z">
                <w:pPr/>
              </w:pPrChange>
            </w:pPr>
            <w:del w:id="12991" w:author="Fegie" w:date="2021-04-28T12:03:00Z">
              <w:r w:rsidRPr="000D0030" w:rsidDel="009661CB">
                <w:rPr>
                  <w:rFonts w:hAnsi="標楷體" w:hint="eastAsia"/>
                </w:rPr>
                <w:delText>連結[公司戶財務狀況管理-刪除]</w:delText>
              </w:r>
              <w:bookmarkStart w:id="12992" w:name="_Toc71199713"/>
              <w:bookmarkEnd w:id="12992"/>
            </w:del>
          </w:p>
        </w:tc>
        <w:tc>
          <w:tcPr>
            <w:tcW w:w="2693" w:type="dxa"/>
          </w:tcPr>
          <w:p w14:paraId="3DC85712" w14:textId="78359B92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93" w:author="Fegie" w:date="2021-04-28T12:03:00Z"/>
                <w:rFonts w:hAnsi="標楷體"/>
              </w:rPr>
              <w:pPrChange w:id="12994" w:author="Fegie" w:date="2021-04-28T12:03:00Z">
                <w:pPr/>
              </w:pPrChange>
            </w:pPr>
            <w:bookmarkStart w:id="12995" w:name="_Toc71199714"/>
            <w:bookmarkEnd w:id="12995"/>
          </w:p>
        </w:tc>
        <w:bookmarkStart w:id="12996" w:name="_Toc71199715"/>
        <w:bookmarkEnd w:id="12996"/>
      </w:tr>
      <w:tr w:rsidR="000D0030" w:rsidRPr="00115634" w:rsidDel="009661CB" w14:paraId="389E3359" w14:textId="353BC9BA" w:rsidTr="00A67010">
        <w:trPr>
          <w:trHeight w:val="291"/>
          <w:jc w:val="center"/>
          <w:del w:id="12997" w:author="Fegie" w:date="2021-04-28T12:03:00Z"/>
        </w:trPr>
        <w:tc>
          <w:tcPr>
            <w:tcW w:w="2412" w:type="dxa"/>
            <w:gridSpan w:val="2"/>
          </w:tcPr>
          <w:p w14:paraId="13C85220" w14:textId="3C5AA2C0" w:rsidR="000D0030" w:rsidRPr="000D0030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2998" w:author="Fegie" w:date="2021-04-28T12:03:00Z"/>
                <w:rFonts w:hAnsi="標楷體"/>
              </w:rPr>
              <w:pPrChange w:id="12999" w:author="Fegie" w:date="2021-04-28T12:03:00Z">
                <w:pPr/>
              </w:pPrChange>
            </w:pPr>
            <w:del w:id="13000" w:author="Fegie" w:date="2021-04-28T12:03:00Z">
              <w:r w:rsidRPr="000D0030" w:rsidDel="009661CB">
                <w:rPr>
                  <w:rFonts w:hAnsi="標楷體" w:hint="eastAsia"/>
                </w:rPr>
                <w:delText>[查詢]</w:delText>
              </w:r>
              <w:bookmarkStart w:id="13001" w:name="_Toc71199716"/>
              <w:bookmarkEnd w:id="13001"/>
            </w:del>
          </w:p>
        </w:tc>
        <w:tc>
          <w:tcPr>
            <w:tcW w:w="4252" w:type="dxa"/>
          </w:tcPr>
          <w:p w14:paraId="07035E4F" w14:textId="5A4236AA" w:rsidR="000D0030" w:rsidRPr="000D0030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02" w:author="Fegie" w:date="2021-04-28T12:03:00Z"/>
                <w:rFonts w:hAnsi="標楷體"/>
              </w:rPr>
              <w:pPrChange w:id="13003" w:author="Fegie" w:date="2021-04-28T12:03:00Z">
                <w:pPr/>
              </w:pPrChange>
            </w:pPr>
            <w:del w:id="13004" w:author="Fegie" w:date="2021-04-28T12:03:00Z">
              <w:r w:rsidRPr="000D0030" w:rsidDel="009661CB">
                <w:rPr>
                  <w:rFonts w:hAnsi="標楷體" w:hint="eastAsia"/>
                </w:rPr>
                <w:delText>連結[公司戶財務狀況管理-查詢]</w:delText>
              </w:r>
              <w:bookmarkStart w:id="13005" w:name="_Toc71199717"/>
              <w:bookmarkEnd w:id="13005"/>
            </w:del>
          </w:p>
        </w:tc>
        <w:tc>
          <w:tcPr>
            <w:tcW w:w="2693" w:type="dxa"/>
          </w:tcPr>
          <w:p w14:paraId="2745B785" w14:textId="3938059A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06" w:author="Fegie" w:date="2021-04-28T12:03:00Z"/>
                <w:rFonts w:hAnsi="標楷體"/>
              </w:rPr>
              <w:pPrChange w:id="13007" w:author="Fegie" w:date="2021-04-28T12:03:00Z">
                <w:pPr/>
              </w:pPrChange>
            </w:pPr>
            <w:bookmarkStart w:id="13008" w:name="_Toc71199718"/>
            <w:bookmarkEnd w:id="13008"/>
          </w:p>
        </w:tc>
        <w:bookmarkStart w:id="13009" w:name="_Toc71199719"/>
        <w:bookmarkEnd w:id="13009"/>
      </w:tr>
      <w:tr w:rsidR="000D0030" w:rsidRPr="00115634" w:rsidDel="009661CB" w14:paraId="48FCB77F" w14:textId="65EE906C" w:rsidTr="00A67010">
        <w:trPr>
          <w:trHeight w:val="291"/>
          <w:jc w:val="center"/>
          <w:del w:id="13010" w:author="Fegie" w:date="2021-04-28T12:03:00Z"/>
        </w:trPr>
        <w:tc>
          <w:tcPr>
            <w:tcW w:w="2412" w:type="dxa"/>
            <w:gridSpan w:val="2"/>
          </w:tcPr>
          <w:p w14:paraId="2824A27E" w14:textId="66B721BA" w:rsidR="000D0030" w:rsidRPr="00BC126F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11" w:author="Fegie" w:date="2021-04-28T12:03:00Z"/>
                <w:rFonts w:hAnsi="標楷體"/>
              </w:rPr>
              <w:pPrChange w:id="13012" w:author="Fegie" w:date="2021-04-28T12:03:00Z">
                <w:pPr/>
              </w:pPrChange>
            </w:pPr>
            <w:del w:id="13013" w:author="Fegie" w:date="2021-04-28T12:03:00Z">
              <w:r w:rsidRPr="000D0030" w:rsidDel="009661CB">
                <w:rPr>
                  <w:rFonts w:hAnsi="標楷體" w:hint="eastAsia"/>
                </w:rPr>
                <w:delText>年度</w:delText>
              </w:r>
              <w:bookmarkStart w:id="13014" w:name="_Toc71199720"/>
              <w:bookmarkEnd w:id="13014"/>
            </w:del>
          </w:p>
        </w:tc>
        <w:tc>
          <w:tcPr>
            <w:tcW w:w="4252" w:type="dxa"/>
          </w:tcPr>
          <w:p w14:paraId="207A885A" w14:textId="7D38C3AA" w:rsidR="000D0030" w:rsidRPr="00BC126F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15" w:author="Fegie" w:date="2021-04-28T12:03:00Z"/>
                <w:rFonts w:hAnsi="標楷體"/>
              </w:rPr>
              <w:pPrChange w:id="13016" w:author="Fegie" w:date="2021-04-28T12:03:00Z">
                <w:pPr/>
              </w:pPrChange>
            </w:pPr>
            <w:del w:id="13017" w:author="Fegie" w:date="2021-04-28T12:03:00Z">
              <w:r w:rsidDel="009661CB">
                <w:rPr>
                  <w:rFonts w:hAnsi="標楷體" w:hint="eastAsia"/>
                </w:rPr>
                <w:delText>999</w:delText>
              </w:r>
              <w:bookmarkStart w:id="13018" w:name="_Toc71199721"/>
              <w:bookmarkEnd w:id="13018"/>
            </w:del>
          </w:p>
        </w:tc>
        <w:tc>
          <w:tcPr>
            <w:tcW w:w="2693" w:type="dxa"/>
          </w:tcPr>
          <w:p w14:paraId="17CDB09A" w14:textId="05B7596E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19" w:author="Fegie" w:date="2021-04-28T12:03:00Z"/>
                <w:rFonts w:hAnsi="標楷體"/>
              </w:rPr>
              <w:pPrChange w:id="13020" w:author="Fegie" w:date="2021-04-28T12:03:00Z">
                <w:pPr/>
              </w:pPrChange>
            </w:pPr>
            <w:bookmarkStart w:id="13021" w:name="_Toc71199722"/>
            <w:bookmarkEnd w:id="13021"/>
          </w:p>
        </w:tc>
        <w:bookmarkStart w:id="13022" w:name="_Toc71199723"/>
        <w:bookmarkEnd w:id="13022"/>
      </w:tr>
      <w:tr w:rsidR="000D0030" w:rsidRPr="00115634" w:rsidDel="009661CB" w14:paraId="2E93593D" w14:textId="66E10FE5" w:rsidTr="00A67010">
        <w:trPr>
          <w:trHeight w:val="291"/>
          <w:jc w:val="center"/>
          <w:del w:id="13023" w:author="Fegie" w:date="2021-04-28T12:03:00Z"/>
        </w:trPr>
        <w:tc>
          <w:tcPr>
            <w:tcW w:w="2412" w:type="dxa"/>
            <w:gridSpan w:val="2"/>
          </w:tcPr>
          <w:p w14:paraId="22185BC7" w14:textId="61736751" w:rsidR="000D0030" w:rsidRPr="00BC126F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24" w:author="Fegie" w:date="2021-04-28T12:03:00Z"/>
                <w:rFonts w:hAnsi="標楷體"/>
              </w:rPr>
              <w:pPrChange w:id="13025" w:author="Fegie" w:date="2021-04-28T12:03:00Z">
                <w:pPr/>
              </w:pPrChange>
            </w:pPr>
            <w:del w:id="13026" w:author="Fegie" w:date="2021-04-28T12:03:00Z">
              <w:r w:rsidRPr="000D0030" w:rsidDel="009661CB">
                <w:rPr>
                  <w:rFonts w:hAnsi="標楷體" w:hint="eastAsia"/>
                </w:rPr>
                <w:delText>資產總額</w:delText>
              </w:r>
              <w:bookmarkStart w:id="13027" w:name="_Toc71199724"/>
              <w:bookmarkEnd w:id="13027"/>
            </w:del>
          </w:p>
        </w:tc>
        <w:tc>
          <w:tcPr>
            <w:tcW w:w="4252" w:type="dxa"/>
          </w:tcPr>
          <w:p w14:paraId="1B85B690" w14:textId="39DE192D" w:rsidR="000D0030" w:rsidRPr="00BC126F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28" w:author="Fegie" w:date="2021-04-28T12:03:00Z"/>
                <w:rFonts w:hAnsi="標楷體"/>
              </w:rPr>
              <w:pPrChange w:id="13029" w:author="Fegie" w:date="2021-04-28T12:03:00Z">
                <w:pPr/>
              </w:pPrChange>
            </w:pPr>
            <w:del w:id="13030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3031" w:name="_Toc71199725"/>
              <w:bookmarkEnd w:id="13031"/>
            </w:del>
          </w:p>
        </w:tc>
        <w:tc>
          <w:tcPr>
            <w:tcW w:w="2693" w:type="dxa"/>
          </w:tcPr>
          <w:p w14:paraId="73B980E9" w14:textId="1878A1BA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32" w:author="Fegie" w:date="2021-04-28T12:03:00Z"/>
                <w:rFonts w:hAnsi="標楷體"/>
              </w:rPr>
              <w:pPrChange w:id="13033" w:author="Fegie" w:date="2021-04-28T12:03:00Z">
                <w:pPr/>
              </w:pPrChange>
            </w:pPr>
            <w:bookmarkStart w:id="13034" w:name="_Toc71199726"/>
            <w:bookmarkEnd w:id="13034"/>
          </w:p>
        </w:tc>
        <w:bookmarkStart w:id="13035" w:name="_Toc71199727"/>
        <w:bookmarkEnd w:id="13035"/>
      </w:tr>
      <w:tr w:rsidR="000D0030" w:rsidRPr="00115634" w:rsidDel="009661CB" w14:paraId="00A62539" w14:textId="04ECB8FC" w:rsidTr="00A67010">
        <w:trPr>
          <w:trHeight w:val="291"/>
          <w:jc w:val="center"/>
          <w:del w:id="13036" w:author="Fegie" w:date="2021-04-28T12:03:00Z"/>
        </w:trPr>
        <w:tc>
          <w:tcPr>
            <w:tcW w:w="2412" w:type="dxa"/>
            <w:gridSpan w:val="2"/>
          </w:tcPr>
          <w:p w14:paraId="65D356E5" w14:textId="1DCA2E84" w:rsidR="000D0030" w:rsidRPr="00BC126F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37" w:author="Fegie" w:date="2021-04-28T12:03:00Z"/>
                <w:rFonts w:hAnsi="標楷體"/>
              </w:rPr>
              <w:pPrChange w:id="13038" w:author="Fegie" w:date="2021-04-28T12:03:00Z">
                <w:pPr/>
              </w:pPrChange>
            </w:pPr>
            <w:del w:id="13039" w:author="Fegie" w:date="2021-04-28T12:03:00Z">
              <w:r w:rsidRPr="000D0030" w:rsidDel="009661CB">
                <w:rPr>
                  <w:rFonts w:hAnsi="標楷體" w:hint="eastAsia"/>
                </w:rPr>
                <w:delText>負債總額</w:delText>
              </w:r>
              <w:bookmarkStart w:id="13040" w:name="_Toc71199728"/>
              <w:bookmarkEnd w:id="13040"/>
            </w:del>
          </w:p>
        </w:tc>
        <w:tc>
          <w:tcPr>
            <w:tcW w:w="4252" w:type="dxa"/>
          </w:tcPr>
          <w:p w14:paraId="77B971F2" w14:textId="45C58DC2" w:rsidR="000D0030" w:rsidRPr="00BC126F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41" w:author="Fegie" w:date="2021-04-28T12:03:00Z"/>
                <w:rFonts w:hAnsi="標楷體"/>
              </w:rPr>
              <w:pPrChange w:id="13042" w:author="Fegie" w:date="2021-04-28T12:03:00Z">
                <w:pPr/>
              </w:pPrChange>
            </w:pPr>
            <w:del w:id="13043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3044" w:name="_Toc71199729"/>
              <w:bookmarkEnd w:id="13044"/>
            </w:del>
          </w:p>
        </w:tc>
        <w:tc>
          <w:tcPr>
            <w:tcW w:w="2693" w:type="dxa"/>
          </w:tcPr>
          <w:p w14:paraId="20553A31" w14:textId="46DC1A60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45" w:author="Fegie" w:date="2021-04-28T12:03:00Z"/>
                <w:rFonts w:hAnsi="標楷體"/>
              </w:rPr>
              <w:pPrChange w:id="13046" w:author="Fegie" w:date="2021-04-28T12:03:00Z">
                <w:pPr/>
              </w:pPrChange>
            </w:pPr>
            <w:bookmarkStart w:id="13047" w:name="_Toc71199730"/>
            <w:bookmarkEnd w:id="13047"/>
          </w:p>
        </w:tc>
        <w:bookmarkStart w:id="13048" w:name="_Toc71199731"/>
        <w:bookmarkEnd w:id="13048"/>
      </w:tr>
      <w:tr w:rsidR="000D0030" w:rsidRPr="00115634" w:rsidDel="009661CB" w14:paraId="326C18F6" w14:textId="6C129D46" w:rsidTr="00A67010">
        <w:trPr>
          <w:trHeight w:val="291"/>
          <w:jc w:val="center"/>
          <w:del w:id="13049" w:author="Fegie" w:date="2021-04-28T12:03:00Z"/>
        </w:trPr>
        <w:tc>
          <w:tcPr>
            <w:tcW w:w="2412" w:type="dxa"/>
            <w:gridSpan w:val="2"/>
          </w:tcPr>
          <w:p w14:paraId="00EEB0C3" w14:textId="61DE8094" w:rsidR="000D0030" w:rsidRPr="00BC126F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50" w:author="Fegie" w:date="2021-04-28T12:03:00Z"/>
                <w:rFonts w:hAnsi="標楷體"/>
              </w:rPr>
              <w:pPrChange w:id="13051" w:author="Fegie" w:date="2021-04-28T12:03:00Z">
                <w:pPr/>
              </w:pPrChange>
            </w:pPr>
            <w:del w:id="13052" w:author="Fegie" w:date="2021-04-28T12:03:00Z">
              <w:r w:rsidRPr="000D0030" w:rsidDel="009661CB">
                <w:rPr>
                  <w:rFonts w:hAnsi="標楷體" w:hint="eastAsia"/>
                </w:rPr>
                <w:delText>資本</w:delText>
              </w:r>
              <w:bookmarkStart w:id="13053" w:name="_Toc71199732"/>
              <w:bookmarkEnd w:id="13053"/>
            </w:del>
          </w:p>
        </w:tc>
        <w:tc>
          <w:tcPr>
            <w:tcW w:w="4252" w:type="dxa"/>
          </w:tcPr>
          <w:p w14:paraId="5FFFCD08" w14:textId="464DD4A7" w:rsidR="000D0030" w:rsidRPr="00BC126F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54" w:author="Fegie" w:date="2021-04-28T12:03:00Z"/>
                <w:rFonts w:hAnsi="標楷體"/>
              </w:rPr>
              <w:pPrChange w:id="13055" w:author="Fegie" w:date="2021-04-28T12:03:00Z">
                <w:pPr/>
              </w:pPrChange>
            </w:pPr>
            <w:del w:id="13056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3057" w:name="_Toc71199733"/>
              <w:bookmarkEnd w:id="13057"/>
            </w:del>
          </w:p>
        </w:tc>
        <w:tc>
          <w:tcPr>
            <w:tcW w:w="2693" w:type="dxa"/>
          </w:tcPr>
          <w:p w14:paraId="736986FA" w14:textId="32E3E69B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58" w:author="Fegie" w:date="2021-04-28T12:03:00Z"/>
                <w:rFonts w:hAnsi="標楷體"/>
              </w:rPr>
              <w:pPrChange w:id="13059" w:author="Fegie" w:date="2021-04-28T12:03:00Z">
                <w:pPr/>
              </w:pPrChange>
            </w:pPr>
            <w:bookmarkStart w:id="13060" w:name="_Toc71199734"/>
            <w:bookmarkEnd w:id="13060"/>
          </w:p>
        </w:tc>
        <w:bookmarkStart w:id="13061" w:name="_Toc71199735"/>
        <w:bookmarkEnd w:id="13061"/>
      </w:tr>
      <w:tr w:rsidR="000D0030" w:rsidRPr="00115634" w:rsidDel="009661CB" w14:paraId="5CBAE055" w14:textId="297DCB4A" w:rsidTr="00A67010">
        <w:trPr>
          <w:trHeight w:val="291"/>
          <w:jc w:val="center"/>
          <w:del w:id="13062" w:author="Fegie" w:date="2021-04-28T12:03:00Z"/>
        </w:trPr>
        <w:tc>
          <w:tcPr>
            <w:tcW w:w="2412" w:type="dxa"/>
            <w:gridSpan w:val="2"/>
          </w:tcPr>
          <w:p w14:paraId="78065DD2" w14:textId="2AA507E5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63" w:author="Fegie" w:date="2021-04-28T12:03:00Z"/>
                <w:rFonts w:hAnsi="標楷體"/>
              </w:rPr>
              <w:pPrChange w:id="13064" w:author="Fegie" w:date="2021-04-28T12:03:00Z">
                <w:pPr/>
              </w:pPrChange>
            </w:pPr>
            <w:del w:id="13065" w:author="Fegie" w:date="2021-04-28T12:03:00Z">
              <w:r w:rsidRPr="000D0030" w:rsidDel="009661CB">
                <w:rPr>
                  <w:rFonts w:hAnsi="標楷體" w:hint="eastAsia"/>
                </w:rPr>
                <w:delText>稅後淨利</w:delText>
              </w:r>
              <w:bookmarkStart w:id="13066" w:name="_Toc71199736"/>
              <w:bookmarkEnd w:id="13066"/>
            </w:del>
          </w:p>
        </w:tc>
        <w:tc>
          <w:tcPr>
            <w:tcW w:w="4252" w:type="dxa"/>
          </w:tcPr>
          <w:p w14:paraId="274A33EE" w14:textId="01F7B4A2" w:rsidR="000D0030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67" w:author="Fegie" w:date="2021-04-28T12:03:00Z"/>
                <w:rFonts w:hAnsi="標楷體"/>
              </w:rPr>
              <w:pPrChange w:id="13068" w:author="Fegie" w:date="2021-04-28T12:03:00Z">
                <w:pPr/>
              </w:pPrChange>
            </w:pPr>
            <w:del w:id="13069" w:author="Fegie" w:date="2021-04-28T12:03:00Z">
              <w:r w:rsidDel="009661CB">
                <w:rPr>
                  <w:rFonts w:hAnsi="標楷體" w:hint="eastAsia"/>
                </w:rPr>
                <w:delText>9(14)</w:delText>
              </w:r>
              <w:bookmarkStart w:id="13070" w:name="_Toc71199737"/>
              <w:bookmarkEnd w:id="13070"/>
            </w:del>
          </w:p>
        </w:tc>
        <w:tc>
          <w:tcPr>
            <w:tcW w:w="2693" w:type="dxa"/>
          </w:tcPr>
          <w:p w14:paraId="64B70800" w14:textId="16D94D79" w:rsidR="000D0030" w:rsidRPr="00115634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71" w:author="Fegie" w:date="2021-04-28T12:03:00Z"/>
                <w:rFonts w:hAnsi="標楷體"/>
              </w:rPr>
              <w:pPrChange w:id="13072" w:author="Fegie" w:date="2021-04-28T12:03:00Z">
                <w:pPr/>
              </w:pPrChange>
            </w:pPr>
            <w:bookmarkStart w:id="13073" w:name="_Toc71199738"/>
            <w:bookmarkEnd w:id="13073"/>
          </w:p>
        </w:tc>
        <w:bookmarkStart w:id="13074" w:name="_Toc71199739"/>
        <w:bookmarkEnd w:id="13074"/>
      </w:tr>
    </w:tbl>
    <w:p w14:paraId="083D1225" w14:textId="66B9ADEA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075" w:author="Fegie" w:date="2021-04-28T12:03:00Z"/>
          <w:rFonts w:hAnsi="標楷體"/>
        </w:rPr>
      </w:pPr>
      <w:del w:id="13076" w:author="Fegie" w:date="2021-04-28T12:03:00Z">
        <w:r w:rsidRPr="009B2BD3" w:rsidDel="009661CB">
          <w:rPr>
            <w:rFonts w:hAnsi="標楷體"/>
          </w:rPr>
          <w:br w:type="page"/>
        </w:r>
        <w:r w:rsidRPr="009B2BD3" w:rsidDel="009661CB">
          <w:rPr>
            <w:rFonts w:hAnsi="標楷體" w:hint="eastAsia"/>
          </w:rPr>
          <w:delText>L1108</w:delText>
        </w:r>
        <w:r w:rsidRPr="009B2BD3" w:rsidDel="009661CB">
          <w:rPr>
            <w:rFonts w:hAnsi="標楷體"/>
          </w:rPr>
          <w:delText xml:space="preserve"> </w:delText>
        </w:r>
        <w:r w:rsidRPr="009B2BD3" w:rsidDel="009661CB">
          <w:rPr>
            <w:rFonts w:hAnsi="標楷體" w:hint="eastAsia"/>
          </w:rPr>
          <w:delText>申請不列印書面通知書維護</w:delText>
        </w:r>
      </w:del>
    </w:p>
    <w:p w14:paraId="29EDD32F" w14:textId="78EB417F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077" w:author="Fegie" w:date="2021-04-28T12:03:00Z"/>
          <w:rFonts w:hAnsi="標楷體"/>
        </w:rPr>
        <w:pPrChange w:id="13078" w:author="Fegie" w:date="2021-04-28T12:03:00Z">
          <w:pPr>
            <w:pStyle w:val="a"/>
          </w:pPr>
        </w:pPrChange>
      </w:pPr>
      <w:del w:id="13079" w:author="Fegie" w:date="2021-04-28T12:03:00Z">
        <w:r w:rsidRPr="009B2BD3" w:rsidDel="009661CB">
          <w:rPr>
            <w:rFonts w:hAnsi="標楷體"/>
          </w:rPr>
          <w:delText>功能說明</w:delText>
        </w:r>
        <w:bookmarkStart w:id="13080" w:name="_Toc71199740"/>
        <w:bookmarkEnd w:id="13080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0C4AE9" w:rsidRPr="009B2BD3" w:rsidDel="009661CB" w14:paraId="2E3F251B" w14:textId="550BEC88" w:rsidTr="00951666">
        <w:trPr>
          <w:trHeight w:val="277"/>
          <w:del w:id="13081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3CB7F54" w14:textId="1E28A95A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82" w:author="Fegie" w:date="2021-04-28T12:03:00Z"/>
                <w:rFonts w:hAnsi="標楷體"/>
              </w:rPr>
              <w:pPrChange w:id="13083" w:author="Fegie" w:date="2021-04-28T12:03:00Z">
                <w:pPr/>
              </w:pPrChange>
            </w:pPr>
            <w:del w:id="13084" w:author="Fegie" w:date="2021-04-28T12:03:00Z">
              <w:r w:rsidRPr="009B2BD3" w:rsidDel="009661CB">
                <w:rPr>
                  <w:rFonts w:hAnsi="標楷體"/>
                </w:rPr>
                <w:delText xml:space="preserve">功能名稱 </w:delText>
              </w:r>
              <w:bookmarkStart w:id="13085" w:name="_Toc71199741"/>
              <w:bookmarkEnd w:id="1308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E07768" w14:textId="22319618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86" w:author="Fegie" w:date="2021-04-28T12:03:00Z"/>
                <w:rFonts w:hAnsi="標楷體"/>
              </w:rPr>
              <w:pPrChange w:id="13087" w:author="Fegie" w:date="2021-04-28T12:03:00Z">
                <w:pPr/>
              </w:pPrChange>
            </w:pPr>
            <w:del w:id="13088" w:author="Fegie" w:date="2021-04-28T12:03:00Z">
              <w:r w:rsidRPr="009B2BD3" w:rsidDel="009661CB">
                <w:rPr>
                  <w:rFonts w:hAnsi="標楷體" w:hint="eastAsia"/>
                </w:rPr>
                <w:delText>申請不列印書面通知書維護</w:delText>
              </w:r>
              <w:bookmarkStart w:id="13089" w:name="_Toc71199742"/>
              <w:bookmarkEnd w:id="13089"/>
            </w:del>
          </w:p>
          <w:p w14:paraId="4E51ABF8" w14:textId="410417A5" w:rsidR="000C4AE9" w:rsidRPr="009B2BD3" w:rsidDel="009661CB" w:rsidRDefault="000D0030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90" w:author="Fegie" w:date="2021-04-28T12:03:00Z"/>
                <w:rFonts w:hAnsi="標楷體"/>
              </w:rPr>
              <w:pPrChange w:id="13091" w:author="Fegie" w:date="2021-04-28T12:03:00Z">
                <w:pPr/>
              </w:pPrChange>
            </w:pPr>
            <w:del w:id="13092" w:author="Fegie" w:date="2021-04-28T12:03:00Z">
              <w:r w:rsidDel="009661CB">
                <w:rPr>
                  <w:rFonts w:hAnsi="標楷體" w:hint="eastAsia"/>
                  <w:lang w:eastAsia="zh-HK"/>
                </w:rPr>
                <w:delText>針</w:delText>
              </w:r>
              <w:r w:rsidDel="009661CB">
                <w:rPr>
                  <w:rFonts w:hAnsi="標楷體" w:hint="eastAsia"/>
                </w:rPr>
                <w:delText>對</w:delText>
              </w:r>
              <w:r w:rsidDel="009661CB">
                <w:rPr>
                  <w:rFonts w:hAnsi="標楷體" w:hint="eastAsia"/>
                  <w:lang w:eastAsia="zh-HK"/>
                </w:rPr>
                <w:delText>特</w:delText>
              </w:r>
              <w:r w:rsidDel="009661CB">
                <w:rPr>
                  <w:rFonts w:hAnsi="標楷體" w:hint="eastAsia"/>
                </w:rPr>
                <w:delText>定</w:delText>
              </w:r>
              <w:r w:rsidDel="009661CB">
                <w:rPr>
                  <w:rFonts w:hAnsi="標楷體" w:hint="eastAsia"/>
                  <w:lang w:eastAsia="zh-HK"/>
                </w:rPr>
                <w:delText>客</w:delText>
              </w:r>
              <w:r w:rsidDel="009661CB">
                <w:rPr>
                  <w:rFonts w:hAnsi="標楷體" w:hint="eastAsia"/>
                </w:rPr>
                <w:delText>戶</w:delText>
              </w:r>
              <w:r w:rsidDel="009661CB">
                <w:rPr>
                  <w:rFonts w:hAnsi="標楷體" w:hint="eastAsia"/>
                  <w:lang w:eastAsia="zh-HK"/>
                </w:rPr>
                <w:delText>不寄送書面</w:delText>
              </w:r>
              <w:r w:rsidR="00540E0A" w:rsidDel="009661CB">
                <w:rPr>
                  <w:rFonts w:hAnsi="標楷體" w:hint="eastAsia"/>
                  <w:lang w:eastAsia="zh-HK"/>
                </w:rPr>
                <w:delText>、不發送</w:delText>
              </w:r>
              <w:r w:rsidDel="009661CB">
                <w:rPr>
                  <w:rFonts w:hAnsi="標楷體" w:hint="eastAsia"/>
                  <w:lang w:eastAsia="zh-HK"/>
                </w:rPr>
                <w:delText>簡訊</w:delText>
              </w:r>
              <w:r w:rsidR="00540E0A" w:rsidDel="009661CB">
                <w:rPr>
                  <w:rFonts w:hAnsi="標楷體" w:hint="eastAsia"/>
                  <w:lang w:eastAsia="zh-HK"/>
                </w:rPr>
                <w:delText>/</w:delText>
              </w:r>
              <w:r w:rsidDel="009661CB">
                <w:rPr>
                  <w:rFonts w:hAnsi="標楷體" w:hint="eastAsia"/>
                </w:rPr>
                <w:delText>email</w:delText>
              </w:r>
              <w:r w:rsidR="00540E0A" w:rsidRPr="009B2BD3" w:rsidDel="009661CB">
                <w:rPr>
                  <w:rFonts w:hAnsi="標楷體" w:hint="eastAsia"/>
                </w:rPr>
                <w:delText>通知</w:delText>
              </w:r>
              <w:r w:rsidR="00540E0A" w:rsidDel="009661CB">
                <w:rPr>
                  <w:rFonts w:hAnsi="標楷體" w:hint="eastAsia"/>
                  <w:lang w:eastAsia="zh-HK"/>
                </w:rPr>
                <w:delText>時執行本交易。</w:delText>
              </w:r>
              <w:bookmarkStart w:id="13093" w:name="_Toc71199743"/>
              <w:bookmarkEnd w:id="13093"/>
            </w:del>
          </w:p>
        </w:tc>
        <w:bookmarkStart w:id="13094" w:name="_Toc71199744"/>
        <w:bookmarkEnd w:id="13094"/>
      </w:tr>
      <w:tr w:rsidR="000C4AE9" w:rsidRPr="009B2BD3" w:rsidDel="009661CB" w14:paraId="6F55B825" w14:textId="124B7AEA" w:rsidTr="00951666">
        <w:trPr>
          <w:trHeight w:val="277"/>
          <w:del w:id="13095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7F58BF" w14:textId="0E744730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096" w:author="Fegie" w:date="2021-04-28T12:03:00Z"/>
                <w:rFonts w:hAnsi="標楷體"/>
              </w:rPr>
              <w:pPrChange w:id="13097" w:author="Fegie" w:date="2021-04-28T12:03:00Z">
                <w:pPr/>
              </w:pPrChange>
            </w:pPr>
            <w:del w:id="13098" w:author="Fegie" w:date="2021-04-28T12:03:00Z">
              <w:r w:rsidRPr="009B2BD3" w:rsidDel="009661CB">
                <w:rPr>
                  <w:rFonts w:hAnsi="標楷體"/>
                </w:rPr>
                <w:delText>進入條件</w:delText>
              </w:r>
              <w:bookmarkStart w:id="13099" w:name="_Toc71199745"/>
              <w:bookmarkEnd w:id="1309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B7C6C5A" w14:textId="1DDBBF6D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00" w:author="Fegie" w:date="2021-04-28T12:03:00Z"/>
                <w:rFonts w:hAnsi="標楷體"/>
              </w:rPr>
              <w:pPrChange w:id="13101" w:author="Fegie" w:date="2021-04-28T12:03:00Z">
                <w:pPr/>
              </w:pPrChange>
            </w:pPr>
            <w:bookmarkStart w:id="13102" w:name="_Toc71199746"/>
            <w:bookmarkEnd w:id="13102"/>
          </w:p>
        </w:tc>
        <w:bookmarkStart w:id="13103" w:name="_Toc71199747"/>
        <w:bookmarkEnd w:id="13103"/>
      </w:tr>
      <w:tr w:rsidR="000C4AE9" w:rsidRPr="009B2BD3" w:rsidDel="009661CB" w14:paraId="762DAFD3" w14:textId="65D51FF5" w:rsidTr="00951666">
        <w:trPr>
          <w:trHeight w:val="773"/>
          <w:del w:id="13104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6866298" w14:textId="22C43832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05" w:author="Fegie" w:date="2021-04-28T12:03:00Z"/>
                <w:rFonts w:hAnsi="標楷體"/>
              </w:rPr>
              <w:pPrChange w:id="13106" w:author="Fegie" w:date="2021-04-28T12:03:00Z">
                <w:pPr/>
              </w:pPrChange>
            </w:pPr>
            <w:del w:id="13107" w:author="Fegie" w:date="2021-04-28T12:03:00Z">
              <w:r w:rsidRPr="009B2BD3" w:rsidDel="009661CB">
                <w:rPr>
                  <w:rFonts w:hAnsi="標楷體"/>
                </w:rPr>
                <w:delText xml:space="preserve">基本流程 </w:delText>
              </w:r>
              <w:bookmarkStart w:id="13108" w:name="_Toc71199748"/>
              <w:bookmarkEnd w:id="1310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814480" w14:textId="5CACA224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09" w:author="Fegie" w:date="2021-04-28T12:03:00Z"/>
                <w:rFonts w:hAnsi="標楷體"/>
              </w:rPr>
              <w:pPrChange w:id="13110" w:author="Fegie" w:date="2021-04-28T12:03:00Z">
                <w:pPr/>
              </w:pPrChange>
            </w:pPr>
            <w:bookmarkStart w:id="13111" w:name="_Toc71199749"/>
            <w:bookmarkEnd w:id="13111"/>
          </w:p>
        </w:tc>
        <w:bookmarkStart w:id="13112" w:name="_Toc71199750"/>
        <w:bookmarkEnd w:id="13112"/>
      </w:tr>
      <w:tr w:rsidR="000C4AE9" w:rsidRPr="009B2BD3" w:rsidDel="009661CB" w14:paraId="09256F50" w14:textId="0A43483E" w:rsidTr="00951666">
        <w:trPr>
          <w:trHeight w:val="321"/>
          <w:del w:id="13113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BF1CE0" w14:textId="49BA7E1C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14" w:author="Fegie" w:date="2021-04-28T12:03:00Z"/>
                <w:rFonts w:hAnsi="標楷體"/>
              </w:rPr>
              <w:pPrChange w:id="13115" w:author="Fegie" w:date="2021-04-28T12:03:00Z">
                <w:pPr/>
              </w:pPrChange>
            </w:pPr>
            <w:del w:id="13116" w:author="Fegie" w:date="2021-04-28T12:03:00Z">
              <w:r w:rsidRPr="009B2BD3" w:rsidDel="009661CB">
                <w:rPr>
                  <w:rFonts w:hAnsi="標楷體"/>
                </w:rPr>
                <w:delText>選用流程</w:delText>
              </w:r>
              <w:bookmarkStart w:id="13117" w:name="_Toc71199751"/>
              <w:bookmarkEnd w:id="1311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C39485" w14:textId="1284C341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18" w:author="Fegie" w:date="2021-04-28T12:03:00Z"/>
                <w:rFonts w:hAnsi="標楷體"/>
              </w:rPr>
              <w:pPrChange w:id="13119" w:author="Fegie" w:date="2021-04-28T12:03:00Z">
                <w:pPr/>
              </w:pPrChange>
            </w:pPr>
            <w:bookmarkStart w:id="13120" w:name="_Toc71199752"/>
            <w:bookmarkEnd w:id="13120"/>
          </w:p>
        </w:tc>
        <w:bookmarkStart w:id="13121" w:name="_Toc71199753"/>
        <w:bookmarkEnd w:id="13121"/>
      </w:tr>
      <w:tr w:rsidR="000C4AE9" w:rsidRPr="009B2BD3" w:rsidDel="009661CB" w14:paraId="489B9A51" w14:textId="56E51936" w:rsidTr="00951666">
        <w:trPr>
          <w:trHeight w:val="1311"/>
          <w:del w:id="13122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2BFDFD" w14:textId="2996F5B7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23" w:author="Fegie" w:date="2021-04-28T12:03:00Z"/>
                <w:rFonts w:hAnsi="標楷體"/>
              </w:rPr>
              <w:pPrChange w:id="13124" w:author="Fegie" w:date="2021-04-28T12:03:00Z">
                <w:pPr/>
              </w:pPrChange>
            </w:pPr>
            <w:del w:id="13125" w:author="Fegie" w:date="2021-04-28T12:03:00Z">
              <w:r w:rsidRPr="009B2BD3" w:rsidDel="009661CB">
                <w:rPr>
                  <w:rFonts w:hAnsi="標楷體"/>
                </w:rPr>
                <w:delText>例外流程</w:delText>
              </w:r>
              <w:bookmarkStart w:id="13126" w:name="_Toc71199754"/>
              <w:bookmarkEnd w:id="13126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BBE060" w14:textId="1F5D3C75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27" w:author="Fegie" w:date="2021-04-28T12:03:00Z"/>
                <w:rFonts w:hAnsi="標楷體"/>
              </w:rPr>
              <w:pPrChange w:id="13128" w:author="Fegie" w:date="2021-04-28T12:03:00Z">
                <w:pPr/>
              </w:pPrChange>
            </w:pPr>
            <w:bookmarkStart w:id="13129" w:name="_Toc71199755"/>
            <w:bookmarkEnd w:id="13129"/>
          </w:p>
        </w:tc>
        <w:bookmarkStart w:id="13130" w:name="_Toc71199756"/>
        <w:bookmarkEnd w:id="13130"/>
      </w:tr>
      <w:tr w:rsidR="000C4AE9" w:rsidRPr="009B2BD3" w:rsidDel="009661CB" w14:paraId="28F13CB0" w14:textId="34BAC8DC" w:rsidTr="00951666">
        <w:trPr>
          <w:trHeight w:val="278"/>
          <w:del w:id="13131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7BEE4B" w14:textId="45538A24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32" w:author="Fegie" w:date="2021-04-28T12:03:00Z"/>
                <w:rFonts w:hAnsi="標楷體"/>
              </w:rPr>
              <w:pPrChange w:id="13133" w:author="Fegie" w:date="2021-04-28T12:03:00Z">
                <w:pPr/>
              </w:pPrChange>
            </w:pPr>
            <w:del w:id="13134" w:author="Fegie" w:date="2021-04-28T12:03:00Z">
              <w:r w:rsidRPr="009B2BD3" w:rsidDel="009661CB">
                <w:rPr>
                  <w:rFonts w:hAnsi="標楷體"/>
                </w:rPr>
                <w:delText xml:space="preserve">執行後狀況 </w:delText>
              </w:r>
              <w:bookmarkStart w:id="13135" w:name="_Toc71199757"/>
              <w:bookmarkEnd w:id="1313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71770E" w14:textId="30E74E7C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36" w:author="Fegie" w:date="2021-04-28T12:03:00Z"/>
                <w:rFonts w:hAnsi="標楷體"/>
              </w:rPr>
              <w:pPrChange w:id="13137" w:author="Fegie" w:date="2021-04-28T12:03:00Z">
                <w:pPr/>
              </w:pPrChange>
            </w:pPr>
            <w:bookmarkStart w:id="13138" w:name="_Toc71199758"/>
            <w:bookmarkEnd w:id="13138"/>
          </w:p>
        </w:tc>
        <w:bookmarkStart w:id="13139" w:name="_Toc71199759"/>
        <w:bookmarkEnd w:id="13139"/>
      </w:tr>
      <w:tr w:rsidR="000C4AE9" w:rsidRPr="009B2BD3" w:rsidDel="009661CB" w14:paraId="0ED5012D" w14:textId="0738B753" w:rsidTr="00951666">
        <w:trPr>
          <w:trHeight w:val="358"/>
          <w:del w:id="1314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B1F54B" w14:textId="48C5A64F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41" w:author="Fegie" w:date="2021-04-28T12:03:00Z"/>
                <w:rFonts w:hAnsi="標楷體"/>
              </w:rPr>
              <w:pPrChange w:id="13142" w:author="Fegie" w:date="2021-04-28T12:03:00Z">
                <w:pPr/>
              </w:pPrChange>
            </w:pPr>
            <w:del w:id="13143" w:author="Fegie" w:date="2021-04-28T12:03:00Z">
              <w:r w:rsidRPr="009B2BD3" w:rsidDel="009661CB">
                <w:rPr>
                  <w:rFonts w:hAnsi="標楷體"/>
                </w:rPr>
                <w:delText>特別需求</w:delText>
              </w:r>
              <w:bookmarkStart w:id="13144" w:name="_Toc71199760"/>
              <w:bookmarkEnd w:id="1314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1C116B" w14:textId="618A06EE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45" w:author="Fegie" w:date="2021-04-28T12:03:00Z"/>
                <w:rFonts w:hAnsi="標楷體"/>
              </w:rPr>
              <w:pPrChange w:id="13146" w:author="Fegie" w:date="2021-04-28T12:03:00Z">
                <w:pPr/>
              </w:pPrChange>
            </w:pPr>
            <w:bookmarkStart w:id="13147" w:name="_Toc71199761"/>
            <w:bookmarkEnd w:id="13147"/>
          </w:p>
        </w:tc>
        <w:bookmarkStart w:id="13148" w:name="_Toc71199762"/>
        <w:bookmarkEnd w:id="13148"/>
      </w:tr>
      <w:tr w:rsidR="000C4AE9" w:rsidRPr="009B2BD3" w:rsidDel="009661CB" w14:paraId="0FC9F2D2" w14:textId="5FE31505" w:rsidTr="00951666">
        <w:trPr>
          <w:trHeight w:val="278"/>
          <w:del w:id="1314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9AE3E1" w14:textId="3404DCB1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50" w:author="Fegie" w:date="2021-04-28T12:03:00Z"/>
                <w:rFonts w:hAnsi="標楷體"/>
              </w:rPr>
              <w:pPrChange w:id="13151" w:author="Fegie" w:date="2021-04-28T12:03:00Z">
                <w:pPr/>
              </w:pPrChange>
            </w:pPr>
            <w:del w:id="13152" w:author="Fegie" w:date="2021-04-28T12:03:00Z">
              <w:r w:rsidRPr="009B2BD3" w:rsidDel="009661CB">
                <w:rPr>
                  <w:rFonts w:hAnsi="標楷體"/>
                </w:rPr>
                <w:delText xml:space="preserve">參考 </w:delText>
              </w:r>
              <w:bookmarkStart w:id="13153" w:name="_Toc71199763"/>
              <w:bookmarkEnd w:id="1315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D2501FB" w14:textId="39933849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154" w:author="Fegie" w:date="2021-04-28T12:03:00Z"/>
                <w:rFonts w:hAnsi="標楷體"/>
              </w:rPr>
              <w:pPrChange w:id="13155" w:author="Fegie" w:date="2021-04-28T12:03:00Z">
                <w:pPr/>
              </w:pPrChange>
            </w:pPr>
            <w:bookmarkStart w:id="13156" w:name="_Toc71199764"/>
            <w:bookmarkEnd w:id="13156"/>
          </w:p>
        </w:tc>
        <w:bookmarkStart w:id="13157" w:name="_Toc71199765"/>
        <w:bookmarkEnd w:id="13157"/>
      </w:tr>
    </w:tbl>
    <w:p w14:paraId="517526D9" w14:textId="25AA4C1E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158" w:author="Fegie" w:date="2021-04-28T12:03:00Z"/>
          <w:rFonts w:hAnsi="標楷體"/>
        </w:rPr>
        <w:pPrChange w:id="13159" w:author="Fegie" w:date="2021-04-28T12:03:00Z">
          <w:pPr/>
        </w:pPrChange>
      </w:pPr>
      <w:bookmarkStart w:id="13160" w:name="_Toc71199766"/>
      <w:bookmarkEnd w:id="13160"/>
    </w:p>
    <w:p w14:paraId="16603464" w14:textId="1136D293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161" w:author="Fegie" w:date="2021-04-28T12:03:00Z"/>
          <w:rFonts w:hAnsi="標楷體"/>
        </w:rPr>
        <w:pPrChange w:id="13162" w:author="Fegie" w:date="2021-04-28T12:03:00Z">
          <w:pPr/>
        </w:pPrChange>
      </w:pPr>
      <w:bookmarkStart w:id="13163" w:name="_Toc71199767"/>
      <w:bookmarkEnd w:id="13163"/>
    </w:p>
    <w:p w14:paraId="03C6A6D7" w14:textId="7F39034D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164" w:author="Fegie" w:date="2021-04-28T12:03:00Z"/>
          <w:rFonts w:hAnsi="標楷體"/>
        </w:rPr>
        <w:pPrChange w:id="13165" w:author="Fegie" w:date="2021-04-28T12:03:00Z">
          <w:pPr/>
        </w:pPrChange>
      </w:pPr>
      <w:bookmarkStart w:id="13166" w:name="_Toc71199768"/>
      <w:bookmarkEnd w:id="13166"/>
    </w:p>
    <w:p w14:paraId="76FB36A8" w14:textId="4940A020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167" w:author="Fegie" w:date="2021-04-28T12:03:00Z"/>
          <w:rFonts w:hAnsi="標楷體"/>
        </w:rPr>
        <w:pPrChange w:id="13168" w:author="Fegie" w:date="2021-04-28T12:03:00Z">
          <w:pPr/>
        </w:pPrChange>
      </w:pPr>
      <w:bookmarkStart w:id="13169" w:name="_Toc71199769"/>
      <w:bookmarkEnd w:id="13169"/>
    </w:p>
    <w:p w14:paraId="1E6CBFD9" w14:textId="4F4BCEE8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170" w:author="Fegie" w:date="2021-04-28T12:03:00Z"/>
          <w:rFonts w:hAnsi="標楷體"/>
        </w:rPr>
        <w:pPrChange w:id="13171" w:author="Fegie" w:date="2021-04-28T12:03:00Z">
          <w:pPr/>
        </w:pPrChange>
      </w:pPr>
      <w:bookmarkStart w:id="13172" w:name="_Toc71199770"/>
      <w:bookmarkEnd w:id="13172"/>
    </w:p>
    <w:p w14:paraId="4D08A233" w14:textId="2A4D679C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173" w:author="Fegie" w:date="2021-04-28T12:03:00Z"/>
          <w:rFonts w:hAnsi="標楷體"/>
        </w:rPr>
        <w:pPrChange w:id="13174" w:author="Fegie" w:date="2021-04-28T12:03:00Z">
          <w:pPr/>
        </w:pPrChange>
      </w:pPr>
      <w:bookmarkStart w:id="13175" w:name="_Toc71199771"/>
      <w:bookmarkEnd w:id="13175"/>
    </w:p>
    <w:p w14:paraId="5F436B79" w14:textId="768C9087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176" w:author="Fegie" w:date="2021-04-28T12:03:00Z"/>
          <w:rFonts w:hAnsi="標楷體"/>
        </w:rPr>
        <w:pPrChange w:id="13177" w:author="Fegie" w:date="2021-04-28T12:03:00Z">
          <w:pPr/>
        </w:pPrChange>
      </w:pPr>
      <w:bookmarkStart w:id="13178" w:name="_Toc71199772"/>
      <w:bookmarkEnd w:id="13178"/>
    </w:p>
    <w:p w14:paraId="387EDED8" w14:textId="2F2D667F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179" w:author="Fegie" w:date="2021-04-28T12:03:00Z"/>
          <w:rFonts w:hAnsi="標楷體"/>
        </w:rPr>
        <w:pPrChange w:id="13180" w:author="Fegie" w:date="2021-04-28T12:03:00Z">
          <w:pPr/>
        </w:pPrChange>
      </w:pPr>
      <w:del w:id="13181" w:author="Fegie" w:date="2021-04-28T12:03:00Z">
        <w:r w:rsidRPr="009B2BD3" w:rsidDel="009661CB">
          <w:rPr>
            <w:rFonts w:hAnsi="標楷體"/>
          </w:rPr>
          <w:br w:type="page"/>
        </w:r>
      </w:del>
    </w:p>
    <w:p w14:paraId="7637CECB" w14:textId="7FE6D5F5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182" w:author="Fegie" w:date="2021-04-28T12:03:00Z"/>
          <w:rFonts w:hAnsi="標楷體"/>
        </w:rPr>
        <w:pPrChange w:id="13183" w:author="Fegie" w:date="2021-04-28T12:03:00Z">
          <w:pPr>
            <w:pStyle w:val="a"/>
          </w:pPr>
        </w:pPrChange>
      </w:pPr>
      <w:del w:id="13184" w:author="Fegie" w:date="2021-04-28T12:03:00Z">
        <w:r w:rsidRPr="009B2BD3" w:rsidDel="009661CB">
          <w:rPr>
            <w:rFonts w:hAnsi="標楷體"/>
          </w:rPr>
          <w:delText>UI畫面</w:delText>
        </w:r>
        <w:bookmarkStart w:id="13185" w:name="_Toc71199773"/>
        <w:bookmarkEnd w:id="13185"/>
      </w:del>
    </w:p>
    <w:p w14:paraId="56054924" w14:textId="638ADCEE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186" w:author="Fegie" w:date="2021-04-28T12:03:00Z"/>
          <w:rFonts w:hAnsi="標楷體"/>
        </w:rPr>
        <w:pPrChange w:id="13187" w:author="Fegie" w:date="2021-04-28T12:03:00Z">
          <w:pPr>
            <w:pStyle w:val="42"/>
            <w:spacing w:after="72"/>
            <w:ind w:left="1133"/>
          </w:pPr>
        </w:pPrChange>
      </w:pPr>
      <w:del w:id="13188" w:author="Fegie" w:date="2021-04-28T12:03:00Z">
        <w:r w:rsidRPr="009B2BD3" w:rsidDel="009661CB">
          <w:rPr>
            <w:rFonts w:hAnsi="標楷體" w:hint="eastAsia"/>
          </w:rPr>
          <w:delText>輸入畫面：</w:delText>
        </w:r>
        <w:r w:rsidR="00014E2F" w:rsidRPr="009B2BD3" w:rsidDel="009661CB">
          <w:rPr>
            <w:rFonts w:hAnsi="標楷體" w:hint="eastAsia"/>
          </w:rPr>
          <w:delText xml:space="preserve"> </w:delText>
        </w:r>
        <w:bookmarkStart w:id="13189" w:name="_Toc71199774"/>
        <w:bookmarkEnd w:id="13189"/>
      </w:del>
    </w:p>
    <w:p w14:paraId="23D3CC9C" w14:textId="002917D4" w:rsidR="004E6356" w:rsidRPr="009B2BD3" w:rsidDel="009661CB" w:rsidRDefault="007E3AAD">
      <w:pPr>
        <w:pStyle w:val="3"/>
        <w:numPr>
          <w:ilvl w:val="5"/>
          <w:numId w:val="6"/>
        </w:numPr>
        <w:ind w:left="1701" w:hanging="1134"/>
        <w:rPr>
          <w:del w:id="13190" w:author="Fegie" w:date="2021-04-28T12:03:00Z"/>
          <w:rFonts w:hAnsi="標楷體"/>
        </w:rPr>
        <w:pPrChange w:id="13191" w:author="Fegie" w:date="2021-04-28T12:03:00Z">
          <w:pPr>
            <w:pStyle w:val="42"/>
            <w:spacing w:after="72"/>
            <w:ind w:leftChars="0" w:left="0"/>
          </w:pPr>
        </w:pPrChange>
      </w:pPr>
      <w:del w:id="13192" w:author="Fegie" w:date="2021-04-28T12:03:00Z">
        <w:r w:rsidRPr="009B2BD3" w:rsidDel="009661CB">
          <w:rPr>
            <w:rFonts w:hAnsi="標楷體"/>
            <w:noProof/>
          </w:rPr>
          <w:drawing>
            <wp:inline distT="0" distB="0" distL="0" distR="0" wp14:anchorId="26FF49BD" wp14:editId="2ABCAAFB">
              <wp:extent cx="6826250" cy="2711450"/>
              <wp:effectExtent l="0" t="0" r="0" b="0"/>
              <wp:docPr id="25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26250" cy="2711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9B2BD3" w:rsidDel="009661CB">
          <w:rPr>
            <w:rFonts w:hAnsi="標楷體"/>
            <w:noProof/>
          </w:rPr>
          <w:drawing>
            <wp:inline distT="0" distB="0" distL="0" distR="0" wp14:anchorId="22F8386D" wp14:editId="27996DE3">
              <wp:extent cx="6826250" cy="2216150"/>
              <wp:effectExtent l="0" t="0" r="0" b="0"/>
              <wp:docPr id="2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26250" cy="2216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Start w:id="13193" w:name="_Toc71199775"/>
        <w:bookmarkEnd w:id="13193"/>
      </w:del>
    </w:p>
    <w:p w14:paraId="0F5D510B" w14:textId="4383D4B1" w:rsidR="00540E0A" w:rsidDel="009661CB" w:rsidRDefault="00540E0A">
      <w:pPr>
        <w:pStyle w:val="3"/>
        <w:numPr>
          <w:ilvl w:val="5"/>
          <w:numId w:val="6"/>
        </w:numPr>
        <w:ind w:left="1701" w:hanging="1134"/>
        <w:rPr>
          <w:del w:id="13194" w:author="Fegie" w:date="2021-04-28T12:03:00Z"/>
          <w:rFonts w:hAnsi="標楷體"/>
        </w:rPr>
        <w:pPrChange w:id="13195" w:author="Fegie" w:date="2021-04-28T12:03:00Z">
          <w:pPr>
            <w:pStyle w:val="a"/>
            <w:numPr>
              <w:numId w:val="0"/>
            </w:numPr>
            <w:tabs>
              <w:tab w:val="clear" w:pos="1559"/>
            </w:tabs>
            <w:ind w:left="0" w:firstLine="0"/>
          </w:pPr>
        </w:pPrChange>
      </w:pPr>
      <w:bookmarkStart w:id="13196" w:name="_Toc71199776"/>
      <w:bookmarkEnd w:id="13196"/>
    </w:p>
    <w:p w14:paraId="09FADAB5" w14:textId="50E24D71" w:rsidR="00540E0A" w:rsidDel="009661CB" w:rsidRDefault="00540E0A">
      <w:pPr>
        <w:pStyle w:val="3"/>
        <w:numPr>
          <w:ilvl w:val="5"/>
          <w:numId w:val="6"/>
        </w:numPr>
        <w:ind w:left="1701" w:hanging="1134"/>
        <w:rPr>
          <w:del w:id="13197" w:author="Fegie" w:date="2021-04-28T12:03:00Z"/>
        </w:rPr>
        <w:pPrChange w:id="13198" w:author="Fegie" w:date="2021-04-28T12:03:00Z">
          <w:pPr>
            <w:widowControl/>
          </w:pPr>
        </w:pPrChange>
      </w:pPr>
      <w:del w:id="13199" w:author="Fegie" w:date="2021-04-28T12:03:00Z">
        <w:r w:rsidDel="009661CB">
          <w:br w:type="page"/>
        </w:r>
      </w:del>
    </w:p>
    <w:p w14:paraId="77A4FEB5" w14:textId="14C1B77A" w:rsidR="00540E0A" w:rsidRPr="00540E0A" w:rsidDel="009661CB" w:rsidRDefault="00540E0A">
      <w:pPr>
        <w:pStyle w:val="3"/>
        <w:numPr>
          <w:ilvl w:val="5"/>
          <w:numId w:val="6"/>
        </w:numPr>
        <w:ind w:left="1701" w:hanging="1134"/>
        <w:rPr>
          <w:del w:id="13200" w:author="Fegie" w:date="2021-04-28T12:03:00Z"/>
        </w:rPr>
        <w:pPrChange w:id="13201" w:author="Fegie" w:date="2021-04-28T12:03:00Z">
          <w:pPr/>
        </w:pPrChange>
      </w:pPr>
      <w:bookmarkStart w:id="13202" w:name="_Toc71199777"/>
      <w:bookmarkEnd w:id="13202"/>
    </w:p>
    <w:p w14:paraId="0FCC655C" w14:textId="51EC98DE" w:rsidR="000C4AE9" w:rsidRPr="009B2BD3" w:rsidDel="009661CB" w:rsidRDefault="00540E0A">
      <w:pPr>
        <w:pStyle w:val="3"/>
        <w:numPr>
          <w:ilvl w:val="5"/>
          <w:numId w:val="6"/>
        </w:numPr>
        <w:ind w:left="1701" w:hanging="1134"/>
        <w:rPr>
          <w:del w:id="13203" w:author="Fegie" w:date="2021-04-28T12:03:00Z"/>
          <w:rFonts w:hAnsi="標楷體"/>
        </w:rPr>
        <w:pPrChange w:id="13204" w:author="Fegie" w:date="2021-04-28T12:03:00Z">
          <w:pPr>
            <w:pStyle w:val="a"/>
          </w:pPr>
        </w:pPrChange>
      </w:pPr>
      <w:del w:id="13205" w:author="Fegie" w:date="2021-04-28T12:03:00Z">
        <w:r w:rsidRPr="009B2BD3" w:rsidDel="009661CB">
          <w:rPr>
            <w:rFonts w:hAnsi="標楷體" w:hint="eastAsia"/>
          </w:rPr>
          <w:delText>輸入</w:delText>
        </w:r>
        <w:r w:rsidR="000C4AE9" w:rsidRPr="009B2BD3" w:rsidDel="009661CB">
          <w:rPr>
            <w:rFonts w:hAnsi="標楷體"/>
          </w:rPr>
          <w:delText>畫面資料說明</w:delText>
        </w:r>
        <w:bookmarkStart w:id="13206" w:name="_Toc71199778"/>
        <w:bookmarkEnd w:id="13206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62"/>
        <w:gridCol w:w="1401"/>
        <w:gridCol w:w="2032"/>
        <w:gridCol w:w="1200"/>
        <w:gridCol w:w="1062"/>
        <w:gridCol w:w="1062"/>
        <w:gridCol w:w="1200"/>
        <w:gridCol w:w="1401"/>
      </w:tblGrid>
      <w:tr w:rsidR="00540E0A" w:rsidRPr="009B2BD3" w:rsidDel="009661CB" w14:paraId="5D6B04F0" w14:textId="684DF432" w:rsidTr="00540E0A">
        <w:trPr>
          <w:trHeight w:val="388"/>
          <w:jc w:val="center"/>
          <w:del w:id="13207" w:author="Fegie" w:date="2021-04-28T12:03:00Z"/>
        </w:trPr>
        <w:tc>
          <w:tcPr>
            <w:tcW w:w="558" w:type="dxa"/>
            <w:vMerge w:val="restart"/>
          </w:tcPr>
          <w:p w14:paraId="2F593AC9" w14:textId="3C9470F5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08" w:author="Fegie" w:date="2021-04-28T12:03:00Z"/>
                <w:rFonts w:hAnsi="標楷體"/>
              </w:rPr>
              <w:pPrChange w:id="13209" w:author="Fegie" w:date="2021-04-28T12:03:00Z">
                <w:pPr/>
              </w:pPrChange>
            </w:pPr>
            <w:del w:id="13210" w:author="Fegie" w:date="2021-04-28T12:03:00Z">
              <w:r w:rsidRPr="009B2BD3" w:rsidDel="009661CB">
                <w:rPr>
                  <w:rFonts w:hAnsi="標楷體"/>
                </w:rPr>
                <w:delText>序號</w:delText>
              </w:r>
              <w:bookmarkStart w:id="13211" w:name="_Toc71199779"/>
              <w:bookmarkEnd w:id="13211"/>
            </w:del>
          </w:p>
        </w:tc>
        <w:tc>
          <w:tcPr>
            <w:tcW w:w="2173" w:type="dxa"/>
            <w:vMerge w:val="restart"/>
          </w:tcPr>
          <w:p w14:paraId="0D310BFC" w14:textId="1073DD01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12" w:author="Fegie" w:date="2021-04-28T12:03:00Z"/>
                <w:rFonts w:hAnsi="標楷體"/>
              </w:rPr>
              <w:pPrChange w:id="13213" w:author="Fegie" w:date="2021-04-28T12:03:00Z">
                <w:pPr/>
              </w:pPrChange>
            </w:pPr>
            <w:del w:id="13214" w:author="Fegie" w:date="2021-04-28T12:03:00Z">
              <w:r w:rsidRPr="009B2BD3" w:rsidDel="009661CB">
                <w:rPr>
                  <w:rFonts w:hAnsi="標楷體"/>
                </w:rPr>
                <w:delText>欄位</w:delText>
              </w:r>
              <w:bookmarkStart w:id="13215" w:name="_Toc71199780"/>
              <w:bookmarkEnd w:id="13215"/>
            </w:del>
          </w:p>
        </w:tc>
        <w:tc>
          <w:tcPr>
            <w:tcW w:w="4898" w:type="dxa"/>
            <w:gridSpan w:val="5"/>
          </w:tcPr>
          <w:p w14:paraId="2DA589A8" w14:textId="2FB39DD4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16" w:author="Fegie" w:date="2021-04-28T12:03:00Z"/>
                <w:rFonts w:hAnsi="標楷體"/>
              </w:rPr>
              <w:pPrChange w:id="13217" w:author="Fegie" w:date="2021-04-28T12:03:00Z">
                <w:pPr>
                  <w:jc w:val="center"/>
                </w:pPr>
              </w:pPrChange>
            </w:pPr>
            <w:del w:id="13218" w:author="Fegie" w:date="2021-04-28T12:03:00Z">
              <w:r w:rsidRPr="009B2BD3" w:rsidDel="009661CB">
                <w:rPr>
                  <w:rFonts w:hAnsi="標楷體"/>
                </w:rPr>
                <w:delText>說明</w:delText>
              </w:r>
              <w:bookmarkStart w:id="13219" w:name="_Toc71199781"/>
              <w:bookmarkEnd w:id="13219"/>
            </w:del>
          </w:p>
        </w:tc>
        <w:tc>
          <w:tcPr>
            <w:tcW w:w="3393" w:type="dxa"/>
            <w:vMerge w:val="restart"/>
          </w:tcPr>
          <w:p w14:paraId="429EB3F8" w14:textId="4C0B4B20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20" w:author="Fegie" w:date="2021-04-28T12:03:00Z"/>
                <w:rFonts w:hAnsi="標楷體"/>
              </w:rPr>
              <w:pPrChange w:id="13221" w:author="Fegie" w:date="2021-04-28T12:03:00Z">
                <w:pPr/>
              </w:pPrChange>
            </w:pPr>
            <w:del w:id="13222" w:author="Fegie" w:date="2021-04-28T12:03:00Z">
              <w:r w:rsidRPr="009B2BD3" w:rsidDel="009661CB">
                <w:rPr>
                  <w:rFonts w:hAnsi="標楷體"/>
                </w:rPr>
                <w:delText>處理邏輯及注意事項</w:delText>
              </w:r>
              <w:bookmarkStart w:id="13223" w:name="_Toc71199782"/>
              <w:bookmarkEnd w:id="13223"/>
            </w:del>
          </w:p>
        </w:tc>
        <w:bookmarkStart w:id="13224" w:name="_Toc71199783"/>
        <w:bookmarkEnd w:id="13224"/>
      </w:tr>
      <w:tr w:rsidR="00540E0A" w:rsidRPr="009B2BD3" w:rsidDel="009661CB" w14:paraId="02CD4D5F" w14:textId="5C21BCBB" w:rsidTr="00540E0A">
        <w:trPr>
          <w:trHeight w:val="244"/>
          <w:jc w:val="center"/>
          <w:del w:id="13225" w:author="Fegie" w:date="2021-04-28T12:03:00Z"/>
        </w:trPr>
        <w:tc>
          <w:tcPr>
            <w:tcW w:w="558" w:type="dxa"/>
            <w:vMerge/>
          </w:tcPr>
          <w:p w14:paraId="6DA94ED7" w14:textId="119E1FBF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26" w:author="Fegie" w:date="2021-04-28T12:03:00Z"/>
                <w:rFonts w:hAnsi="標楷體"/>
              </w:rPr>
              <w:pPrChange w:id="13227" w:author="Fegie" w:date="2021-04-28T12:03:00Z">
                <w:pPr/>
              </w:pPrChange>
            </w:pPr>
            <w:bookmarkStart w:id="13228" w:name="_Toc71199784"/>
            <w:bookmarkEnd w:id="13228"/>
          </w:p>
        </w:tc>
        <w:tc>
          <w:tcPr>
            <w:tcW w:w="2173" w:type="dxa"/>
            <w:vMerge/>
          </w:tcPr>
          <w:p w14:paraId="13427E47" w14:textId="7A34A658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29" w:author="Fegie" w:date="2021-04-28T12:03:00Z"/>
                <w:rFonts w:hAnsi="標楷體"/>
              </w:rPr>
              <w:pPrChange w:id="13230" w:author="Fegie" w:date="2021-04-28T12:03:00Z">
                <w:pPr/>
              </w:pPrChange>
            </w:pPr>
            <w:bookmarkStart w:id="13231" w:name="_Toc71199785"/>
            <w:bookmarkEnd w:id="13231"/>
          </w:p>
        </w:tc>
        <w:tc>
          <w:tcPr>
            <w:tcW w:w="1506" w:type="dxa"/>
          </w:tcPr>
          <w:p w14:paraId="78F31A1E" w14:textId="0128607E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32" w:author="Fegie" w:date="2021-04-28T12:03:00Z"/>
                <w:rFonts w:hAnsi="標楷體"/>
              </w:rPr>
              <w:pPrChange w:id="13233" w:author="Fegie" w:date="2021-04-28T12:03:00Z">
                <w:pPr/>
              </w:pPrChange>
            </w:pPr>
            <w:del w:id="13234" w:author="Fegie" w:date="2021-04-28T12:03:00Z">
              <w:r w:rsidRPr="00A04243" w:rsidDel="009661CB">
                <w:rPr>
                  <w:rFonts w:hAnsi="標楷體" w:hint="eastAsia"/>
                </w:rPr>
                <w:delText>資料型態長度</w:delText>
              </w:r>
              <w:bookmarkStart w:id="13235" w:name="_Toc71199786"/>
              <w:bookmarkEnd w:id="13235"/>
            </w:del>
          </w:p>
        </w:tc>
        <w:tc>
          <w:tcPr>
            <w:tcW w:w="1134" w:type="dxa"/>
          </w:tcPr>
          <w:p w14:paraId="213DF72C" w14:textId="7E747C15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36" w:author="Fegie" w:date="2021-04-28T12:03:00Z"/>
                <w:rFonts w:hAnsi="標楷體"/>
              </w:rPr>
              <w:pPrChange w:id="13237" w:author="Fegie" w:date="2021-04-28T12:03:00Z">
                <w:pPr/>
              </w:pPrChange>
            </w:pPr>
            <w:del w:id="13238" w:author="Fegie" w:date="2021-04-28T12:03:00Z">
              <w:r w:rsidRPr="009B2BD3" w:rsidDel="009661CB">
                <w:rPr>
                  <w:rFonts w:hAnsi="標楷體"/>
                </w:rPr>
                <w:delText>預設值</w:delText>
              </w:r>
              <w:bookmarkStart w:id="13239" w:name="_Toc71199787"/>
              <w:bookmarkEnd w:id="13239"/>
            </w:del>
          </w:p>
        </w:tc>
        <w:tc>
          <w:tcPr>
            <w:tcW w:w="850" w:type="dxa"/>
          </w:tcPr>
          <w:p w14:paraId="614019A4" w14:textId="215A19BA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40" w:author="Fegie" w:date="2021-04-28T12:03:00Z"/>
                <w:rFonts w:hAnsi="標楷體"/>
              </w:rPr>
              <w:pPrChange w:id="13241" w:author="Fegie" w:date="2021-04-28T12:03:00Z">
                <w:pPr/>
              </w:pPrChange>
            </w:pPr>
            <w:del w:id="13242" w:author="Fegie" w:date="2021-04-28T12:03:00Z">
              <w:r w:rsidRPr="009B2BD3" w:rsidDel="009661CB">
                <w:rPr>
                  <w:rFonts w:hAnsi="標楷體"/>
                </w:rPr>
                <w:delText>選單內容</w:delText>
              </w:r>
              <w:bookmarkStart w:id="13243" w:name="_Toc71199788"/>
              <w:bookmarkEnd w:id="13243"/>
            </w:del>
          </w:p>
        </w:tc>
        <w:tc>
          <w:tcPr>
            <w:tcW w:w="832" w:type="dxa"/>
          </w:tcPr>
          <w:p w14:paraId="73248D6E" w14:textId="5EE6CB72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44" w:author="Fegie" w:date="2021-04-28T12:03:00Z"/>
                <w:rFonts w:hAnsi="標楷體"/>
              </w:rPr>
              <w:pPrChange w:id="13245" w:author="Fegie" w:date="2021-04-28T12:03:00Z">
                <w:pPr/>
              </w:pPrChange>
            </w:pPr>
            <w:del w:id="13246" w:author="Fegie" w:date="2021-04-28T12:03:00Z">
              <w:r w:rsidRPr="009B2BD3" w:rsidDel="009661CB">
                <w:rPr>
                  <w:rFonts w:hAnsi="標楷體"/>
                </w:rPr>
                <w:delText>必填</w:delText>
              </w:r>
              <w:bookmarkStart w:id="13247" w:name="_Toc71199789"/>
              <w:bookmarkEnd w:id="13247"/>
            </w:del>
          </w:p>
        </w:tc>
        <w:tc>
          <w:tcPr>
            <w:tcW w:w="576" w:type="dxa"/>
          </w:tcPr>
          <w:p w14:paraId="5C52A188" w14:textId="4464CFB0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48" w:author="Fegie" w:date="2021-04-28T12:03:00Z"/>
                <w:rFonts w:hAnsi="標楷體"/>
              </w:rPr>
              <w:pPrChange w:id="13249" w:author="Fegie" w:date="2021-04-28T12:03:00Z">
                <w:pPr/>
              </w:pPrChange>
            </w:pPr>
            <w:del w:id="13250" w:author="Fegie" w:date="2021-04-28T12:03:00Z">
              <w:r w:rsidRPr="009B2BD3" w:rsidDel="009661CB">
                <w:rPr>
                  <w:rFonts w:hAnsi="標楷體"/>
                </w:rPr>
                <w:delText>R/W</w:delText>
              </w:r>
              <w:bookmarkStart w:id="13251" w:name="_Toc71199790"/>
              <w:bookmarkEnd w:id="13251"/>
            </w:del>
          </w:p>
        </w:tc>
        <w:tc>
          <w:tcPr>
            <w:tcW w:w="3393" w:type="dxa"/>
            <w:vMerge/>
          </w:tcPr>
          <w:p w14:paraId="690BBFE3" w14:textId="6A806EA6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52" w:author="Fegie" w:date="2021-04-28T12:03:00Z"/>
                <w:rFonts w:hAnsi="標楷體"/>
              </w:rPr>
              <w:pPrChange w:id="13253" w:author="Fegie" w:date="2021-04-28T12:03:00Z">
                <w:pPr/>
              </w:pPrChange>
            </w:pPr>
            <w:bookmarkStart w:id="13254" w:name="_Toc71199791"/>
            <w:bookmarkEnd w:id="13254"/>
          </w:p>
        </w:tc>
        <w:bookmarkStart w:id="13255" w:name="_Toc71199792"/>
        <w:bookmarkEnd w:id="13255"/>
      </w:tr>
      <w:tr w:rsidR="00540E0A" w:rsidRPr="009B2BD3" w:rsidDel="009661CB" w14:paraId="69E525A3" w14:textId="12740DA5" w:rsidTr="00540E0A">
        <w:trPr>
          <w:trHeight w:val="244"/>
          <w:jc w:val="center"/>
          <w:del w:id="13256" w:author="Fegie" w:date="2021-04-28T12:03:00Z"/>
        </w:trPr>
        <w:tc>
          <w:tcPr>
            <w:tcW w:w="558" w:type="dxa"/>
          </w:tcPr>
          <w:p w14:paraId="191DEA30" w14:textId="0E23A88F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57" w:author="Fegie" w:date="2021-04-28T12:03:00Z"/>
                <w:rFonts w:hAnsi="標楷體"/>
              </w:rPr>
              <w:pPrChange w:id="13258" w:author="Fegie" w:date="2021-04-28T12:03:00Z">
                <w:pPr/>
              </w:pPrChange>
            </w:pPr>
            <w:del w:id="13259" w:author="Fegie" w:date="2021-04-28T12:03:00Z">
              <w:r w:rsidRPr="009B2BD3" w:rsidDel="009661CB">
                <w:rPr>
                  <w:rFonts w:hAnsi="標楷體" w:hint="eastAsia"/>
                </w:rPr>
                <w:delText>1.</w:delText>
              </w:r>
              <w:bookmarkStart w:id="13260" w:name="_Toc71199793"/>
              <w:bookmarkEnd w:id="13260"/>
            </w:del>
          </w:p>
        </w:tc>
        <w:tc>
          <w:tcPr>
            <w:tcW w:w="2173" w:type="dxa"/>
          </w:tcPr>
          <w:p w14:paraId="2BAE0184" w14:textId="4E6155E5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61" w:author="Fegie" w:date="2021-04-28T12:03:00Z"/>
                <w:rFonts w:hAnsi="標楷體"/>
              </w:rPr>
              <w:pPrChange w:id="13262" w:author="Fegie" w:date="2021-04-28T12:03:00Z">
                <w:pPr/>
              </w:pPrChange>
            </w:pPr>
            <w:del w:id="13263" w:author="Fegie" w:date="2021-04-28T12:03:00Z">
              <w:r w:rsidRPr="009B2BD3" w:rsidDel="009661CB">
                <w:rPr>
                  <w:rFonts w:hAnsi="標楷體" w:hint="eastAsia"/>
                </w:rPr>
                <w:delText>功能</w:delText>
              </w:r>
              <w:bookmarkStart w:id="13264" w:name="_Toc71199794"/>
              <w:bookmarkEnd w:id="13264"/>
            </w:del>
          </w:p>
        </w:tc>
        <w:tc>
          <w:tcPr>
            <w:tcW w:w="1506" w:type="dxa"/>
          </w:tcPr>
          <w:p w14:paraId="4D7CF9C5" w14:textId="4F1265CF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65" w:author="Fegie" w:date="2021-04-28T12:03:00Z"/>
                <w:rFonts w:hAnsi="標楷體"/>
              </w:rPr>
              <w:pPrChange w:id="13266" w:author="Fegie" w:date="2021-04-28T12:03:00Z">
                <w:pPr/>
              </w:pPrChange>
            </w:pPr>
            <w:del w:id="13267" w:author="Fegie" w:date="2021-04-28T12:03:00Z">
              <w:r w:rsidDel="009661CB">
                <w:rPr>
                  <w:rFonts w:hAnsi="標楷體"/>
                </w:rPr>
                <w:delText>9</w:delText>
              </w:r>
              <w:bookmarkStart w:id="13268" w:name="_Toc71199795"/>
              <w:bookmarkEnd w:id="13268"/>
            </w:del>
          </w:p>
        </w:tc>
        <w:tc>
          <w:tcPr>
            <w:tcW w:w="1134" w:type="dxa"/>
          </w:tcPr>
          <w:p w14:paraId="4E86EC15" w14:textId="0FD88687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69" w:author="Fegie" w:date="2021-04-28T12:03:00Z"/>
                <w:rFonts w:hAnsi="標楷體"/>
              </w:rPr>
              <w:pPrChange w:id="13270" w:author="Fegie" w:date="2021-04-28T12:03:00Z">
                <w:pPr/>
              </w:pPrChange>
            </w:pPr>
            <w:bookmarkStart w:id="13271" w:name="_Toc71199796"/>
            <w:bookmarkEnd w:id="13271"/>
          </w:p>
        </w:tc>
        <w:tc>
          <w:tcPr>
            <w:tcW w:w="850" w:type="dxa"/>
          </w:tcPr>
          <w:p w14:paraId="291BC296" w14:textId="1DBC7E9D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72" w:author="Fegie" w:date="2021-04-28T12:03:00Z"/>
                <w:rFonts w:hAnsi="標楷體"/>
              </w:rPr>
              <w:pPrChange w:id="13273" w:author="Fegie" w:date="2021-04-28T12:03:00Z">
                <w:pPr/>
              </w:pPrChange>
            </w:pPr>
            <w:del w:id="13274" w:author="Fegie" w:date="2021-04-28T12:03:00Z">
              <w:r w:rsidRPr="009B2BD3" w:rsidDel="009661CB">
                <w:rPr>
                  <w:rFonts w:hAnsi="標楷體" w:hint="eastAsia"/>
                </w:rPr>
                <w:delText>下拉式選單</w:delText>
              </w:r>
              <w:bookmarkStart w:id="13275" w:name="_Toc71199797"/>
              <w:bookmarkEnd w:id="13275"/>
            </w:del>
          </w:p>
        </w:tc>
        <w:tc>
          <w:tcPr>
            <w:tcW w:w="832" w:type="dxa"/>
          </w:tcPr>
          <w:p w14:paraId="2904CFFB" w14:textId="5E8B2080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76" w:author="Fegie" w:date="2021-04-28T12:03:00Z"/>
                <w:rFonts w:hAnsi="標楷體"/>
              </w:rPr>
              <w:pPrChange w:id="13277" w:author="Fegie" w:date="2021-04-28T12:03:00Z">
                <w:pPr/>
              </w:pPrChange>
            </w:pPr>
            <w:del w:id="13278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13279" w:name="_Toc71199798"/>
              <w:bookmarkEnd w:id="13279"/>
            </w:del>
          </w:p>
        </w:tc>
        <w:tc>
          <w:tcPr>
            <w:tcW w:w="576" w:type="dxa"/>
          </w:tcPr>
          <w:p w14:paraId="38ABA1B5" w14:textId="1A6AB142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80" w:author="Fegie" w:date="2021-04-28T12:03:00Z"/>
                <w:rFonts w:hAnsi="標楷體"/>
              </w:rPr>
              <w:pPrChange w:id="13281" w:author="Fegie" w:date="2021-04-28T12:03:00Z">
                <w:pPr/>
              </w:pPrChange>
            </w:pPr>
            <w:bookmarkStart w:id="13282" w:name="_Toc71199799"/>
            <w:bookmarkEnd w:id="13282"/>
          </w:p>
        </w:tc>
        <w:tc>
          <w:tcPr>
            <w:tcW w:w="3393" w:type="dxa"/>
          </w:tcPr>
          <w:p w14:paraId="2B676835" w14:textId="09F4C56F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83" w:author="Fegie" w:date="2021-04-28T12:03:00Z"/>
                <w:rFonts w:hAnsi="標楷體"/>
              </w:rPr>
              <w:pPrChange w:id="13284" w:author="Fegie" w:date="2021-04-28T12:03:00Z">
                <w:pPr/>
              </w:pPrChange>
            </w:pPr>
            <w:del w:id="13285" w:author="Fegie" w:date="2021-04-28T12:03:00Z">
              <w:r w:rsidRPr="009B2BD3" w:rsidDel="009661CB">
                <w:rPr>
                  <w:rFonts w:hAnsi="標楷體" w:hint="eastAsia"/>
                </w:rPr>
                <w:delText>i.必須輸入</w:delText>
              </w:r>
              <w:bookmarkStart w:id="13286" w:name="_Toc71199800"/>
              <w:bookmarkEnd w:id="13286"/>
            </w:del>
          </w:p>
          <w:p w14:paraId="39158FB9" w14:textId="68DC7B1F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87" w:author="Fegie" w:date="2021-04-28T12:03:00Z"/>
                <w:rFonts w:hAnsi="標楷體"/>
              </w:rPr>
              <w:pPrChange w:id="13288" w:author="Fegie" w:date="2021-04-28T12:03:00Z">
                <w:pPr/>
              </w:pPrChange>
            </w:pPr>
            <w:del w:id="13289" w:author="Fegie" w:date="2021-04-28T12:03:00Z">
              <w:r w:rsidRPr="009B2BD3" w:rsidDel="009661CB">
                <w:rPr>
                  <w:rFonts w:hAnsi="標楷體" w:hint="eastAsia"/>
                </w:rPr>
                <w:delText>1: 新增</w:delText>
              </w:r>
              <w:bookmarkStart w:id="13290" w:name="_Toc71199801"/>
              <w:bookmarkEnd w:id="13290"/>
            </w:del>
          </w:p>
          <w:p w14:paraId="0B377737" w14:textId="4EEA6D68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91" w:author="Fegie" w:date="2021-04-28T12:03:00Z"/>
                <w:rFonts w:hAnsi="標楷體"/>
                <w:strike/>
                <w:color w:val="FF0000"/>
              </w:rPr>
              <w:pPrChange w:id="13292" w:author="Fegie" w:date="2021-04-28T12:03:00Z">
                <w:pPr/>
              </w:pPrChange>
            </w:pPr>
            <w:del w:id="13293" w:author="Fegie" w:date="2021-04-28T12:03:00Z">
              <w:r w:rsidRPr="009B2BD3" w:rsidDel="009661CB">
                <w:rPr>
                  <w:rFonts w:hAnsi="標楷體" w:hint="eastAsia"/>
                </w:rPr>
                <w:delText>2</w:delText>
              </w:r>
              <w:r w:rsidRPr="009B2BD3" w:rsidDel="009661CB">
                <w:rPr>
                  <w:rFonts w:hAnsi="標楷體"/>
                </w:rPr>
                <w:delText>:</w:delText>
              </w:r>
              <w:r w:rsidRPr="009B2BD3" w:rsidDel="009661CB">
                <w:rPr>
                  <w:rFonts w:hAnsi="標楷體" w:hint="eastAsia"/>
                </w:rPr>
                <w:delText xml:space="preserve"> 修改</w:delText>
              </w:r>
              <w:bookmarkStart w:id="13294" w:name="_Toc71199802"/>
              <w:bookmarkEnd w:id="13294"/>
            </w:del>
          </w:p>
        </w:tc>
        <w:bookmarkStart w:id="13295" w:name="_Toc71199803"/>
        <w:bookmarkEnd w:id="13295"/>
      </w:tr>
      <w:tr w:rsidR="00540E0A" w:rsidRPr="009B2BD3" w:rsidDel="009661CB" w14:paraId="4C761573" w14:textId="4EABDA74" w:rsidTr="00540E0A">
        <w:trPr>
          <w:trHeight w:val="291"/>
          <w:jc w:val="center"/>
          <w:del w:id="13296" w:author="Fegie" w:date="2021-04-28T12:03:00Z"/>
        </w:trPr>
        <w:tc>
          <w:tcPr>
            <w:tcW w:w="558" w:type="dxa"/>
          </w:tcPr>
          <w:p w14:paraId="16E1C1F2" w14:textId="635B6B63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297" w:author="Fegie" w:date="2021-04-28T12:03:00Z"/>
                <w:rFonts w:hAnsi="標楷體"/>
              </w:rPr>
              <w:pPrChange w:id="13298" w:author="Fegie" w:date="2021-04-28T12:03:00Z">
                <w:pPr/>
              </w:pPrChange>
            </w:pPr>
            <w:del w:id="13299" w:author="Fegie" w:date="2021-04-28T12:03:00Z">
              <w:r w:rsidRPr="00540E0A" w:rsidDel="009661CB">
                <w:rPr>
                  <w:rFonts w:hAnsi="標楷體" w:hint="eastAsia"/>
                </w:rPr>
                <w:delText>2</w:delText>
              </w:r>
              <w:bookmarkStart w:id="13300" w:name="_Toc71199804"/>
              <w:bookmarkEnd w:id="13300"/>
            </w:del>
          </w:p>
        </w:tc>
        <w:tc>
          <w:tcPr>
            <w:tcW w:w="2173" w:type="dxa"/>
          </w:tcPr>
          <w:p w14:paraId="6DDA31AF" w14:textId="67FFAF3A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01" w:author="Fegie" w:date="2021-04-28T12:03:00Z"/>
                <w:rFonts w:hAnsi="標楷體"/>
              </w:rPr>
              <w:pPrChange w:id="13302" w:author="Fegie" w:date="2021-04-28T12:03:00Z">
                <w:pPr/>
              </w:pPrChange>
            </w:pPr>
            <w:del w:id="13303" w:author="Fegie" w:date="2021-04-28T12:03:00Z">
              <w:r w:rsidRPr="00540E0A" w:rsidDel="009661CB">
                <w:rPr>
                  <w:rFonts w:hAnsi="標楷體" w:hint="eastAsia"/>
                </w:rPr>
                <w:delText>戶號</w:delText>
              </w:r>
              <w:bookmarkStart w:id="13304" w:name="_Toc71199805"/>
              <w:bookmarkEnd w:id="13304"/>
            </w:del>
          </w:p>
        </w:tc>
        <w:tc>
          <w:tcPr>
            <w:tcW w:w="1506" w:type="dxa"/>
          </w:tcPr>
          <w:p w14:paraId="66B0FF6E" w14:textId="25325A20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05" w:author="Fegie" w:date="2021-04-28T12:03:00Z"/>
                <w:rFonts w:hAnsi="標楷體"/>
              </w:rPr>
              <w:pPrChange w:id="13306" w:author="Fegie" w:date="2021-04-28T12:03:00Z">
                <w:pPr/>
              </w:pPrChange>
            </w:pPr>
            <w:del w:id="13307" w:author="Fegie" w:date="2021-04-28T12:03:00Z">
              <w:r w:rsidDel="009661CB">
                <w:rPr>
                  <w:rFonts w:hAnsi="標楷體"/>
                </w:rPr>
                <w:delText>9999999</w:delText>
              </w:r>
              <w:bookmarkStart w:id="13308" w:name="_Toc71199806"/>
              <w:bookmarkEnd w:id="13308"/>
            </w:del>
          </w:p>
        </w:tc>
        <w:tc>
          <w:tcPr>
            <w:tcW w:w="1134" w:type="dxa"/>
          </w:tcPr>
          <w:p w14:paraId="2F441EB7" w14:textId="17B8354D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09" w:author="Fegie" w:date="2021-04-28T12:03:00Z"/>
                <w:rFonts w:hAnsi="標楷體"/>
              </w:rPr>
              <w:pPrChange w:id="13310" w:author="Fegie" w:date="2021-04-28T12:03:00Z">
                <w:pPr/>
              </w:pPrChange>
            </w:pPr>
            <w:bookmarkStart w:id="13311" w:name="_Toc71199807"/>
            <w:bookmarkEnd w:id="13311"/>
          </w:p>
        </w:tc>
        <w:tc>
          <w:tcPr>
            <w:tcW w:w="850" w:type="dxa"/>
          </w:tcPr>
          <w:p w14:paraId="635B20B4" w14:textId="10E17CE1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12" w:author="Fegie" w:date="2021-04-28T12:03:00Z"/>
                <w:rFonts w:hAnsi="標楷體"/>
              </w:rPr>
              <w:pPrChange w:id="13313" w:author="Fegie" w:date="2021-04-28T12:03:00Z">
                <w:pPr/>
              </w:pPrChange>
            </w:pPr>
            <w:bookmarkStart w:id="13314" w:name="_Toc71199808"/>
            <w:bookmarkEnd w:id="13314"/>
          </w:p>
        </w:tc>
        <w:tc>
          <w:tcPr>
            <w:tcW w:w="832" w:type="dxa"/>
          </w:tcPr>
          <w:p w14:paraId="3A028B82" w14:textId="1C420C77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15" w:author="Fegie" w:date="2021-04-28T12:03:00Z"/>
                <w:rFonts w:hAnsi="標楷體"/>
              </w:rPr>
              <w:pPrChange w:id="13316" w:author="Fegie" w:date="2021-04-28T12:03:00Z">
                <w:pPr/>
              </w:pPrChange>
            </w:pPr>
            <w:del w:id="13317" w:author="Fegie" w:date="2021-04-28T12:03:00Z">
              <w:r w:rsidRPr="00540E0A" w:rsidDel="009661CB">
                <w:rPr>
                  <w:rFonts w:hAnsi="標楷體" w:hint="eastAsia"/>
                </w:rPr>
                <w:delText>V</w:delText>
              </w:r>
              <w:bookmarkStart w:id="13318" w:name="_Toc71199809"/>
              <w:bookmarkEnd w:id="13318"/>
            </w:del>
          </w:p>
        </w:tc>
        <w:tc>
          <w:tcPr>
            <w:tcW w:w="576" w:type="dxa"/>
          </w:tcPr>
          <w:p w14:paraId="0EAEC635" w14:textId="2CE4F797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19" w:author="Fegie" w:date="2021-04-28T12:03:00Z"/>
                <w:rFonts w:hAnsi="標楷體"/>
              </w:rPr>
              <w:pPrChange w:id="13320" w:author="Fegie" w:date="2021-04-28T12:03:00Z">
                <w:pPr/>
              </w:pPrChange>
            </w:pPr>
            <w:bookmarkStart w:id="13321" w:name="_Toc71199810"/>
            <w:bookmarkEnd w:id="13321"/>
          </w:p>
        </w:tc>
        <w:tc>
          <w:tcPr>
            <w:tcW w:w="3393" w:type="dxa"/>
          </w:tcPr>
          <w:p w14:paraId="61F699C5" w14:textId="45A10E3B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22" w:author="Fegie" w:date="2021-04-28T12:03:00Z"/>
                <w:rFonts w:hAnsi="標楷體"/>
              </w:rPr>
              <w:pPrChange w:id="13323" w:author="Fegie" w:date="2021-04-28T12:03:00Z">
                <w:pPr/>
              </w:pPrChange>
            </w:pPr>
            <w:del w:id="13324" w:author="Fegie" w:date="2021-04-28T12:03:00Z">
              <w:r w:rsidRPr="00540E0A" w:rsidDel="009661CB">
                <w:rPr>
                  <w:rFonts w:hAnsi="標楷體" w:hint="eastAsia"/>
                </w:rPr>
                <w:delText>i.必須輸入</w:delText>
              </w:r>
              <w:bookmarkStart w:id="13325" w:name="_Toc71199811"/>
              <w:bookmarkEnd w:id="13325"/>
            </w:del>
          </w:p>
        </w:tc>
        <w:bookmarkStart w:id="13326" w:name="_Toc71199812"/>
        <w:bookmarkEnd w:id="13326"/>
      </w:tr>
      <w:tr w:rsidR="00540E0A" w:rsidRPr="009B2BD3" w:rsidDel="009661CB" w14:paraId="4C3BF951" w14:textId="49415609" w:rsidTr="00540E0A">
        <w:trPr>
          <w:trHeight w:val="291"/>
          <w:jc w:val="center"/>
          <w:del w:id="13327" w:author="Fegie" w:date="2021-04-28T12:03:00Z"/>
        </w:trPr>
        <w:tc>
          <w:tcPr>
            <w:tcW w:w="558" w:type="dxa"/>
          </w:tcPr>
          <w:p w14:paraId="6921B26B" w14:textId="31E878FF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28" w:author="Fegie" w:date="2021-04-28T12:03:00Z"/>
                <w:rFonts w:hAnsi="標楷體"/>
              </w:rPr>
              <w:pPrChange w:id="13329" w:author="Fegie" w:date="2021-04-28T12:03:00Z">
                <w:pPr/>
              </w:pPrChange>
            </w:pPr>
            <w:bookmarkStart w:id="13330" w:name="_Toc71199813"/>
            <w:bookmarkEnd w:id="13330"/>
          </w:p>
        </w:tc>
        <w:tc>
          <w:tcPr>
            <w:tcW w:w="2173" w:type="dxa"/>
          </w:tcPr>
          <w:p w14:paraId="4CC6A450" w14:textId="663903E0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31" w:author="Fegie" w:date="2021-04-28T12:03:00Z"/>
                <w:rFonts w:hAnsi="標楷體"/>
              </w:rPr>
              <w:pPrChange w:id="13332" w:author="Fegie" w:date="2021-04-28T12:03:00Z">
                <w:pPr/>
              </w:pPrChange>
            </w:pPr>
            <w:del w:id="13333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額度編號</w:delText>
              </w:r>
              <w:bookmarkStart w:id="13334" w:name="_Toc71199814"/>
              <w:bookmarkEnd w:id="13334"/>
            </w:del>
          </w:p>
        </w:tc>
        <w:tc>
          <w:tcPr>
            <w:tcW w:w="1506" w:type="dxa"/>
          </w:tcPr>
          <w:p w14:paraId="7B9A6B0C" w14:textId="7691C0DB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35" w:author="Fegie" w:date="2021-04-28T12:03:00Z"/>
                <w:rFonts w:hAnsi="標楷體"/>
              </w:rPr>
              <w:pPrChange w:id="13336" w:author="Fegie" w:date="2021-04-28T12:03:00Z">
                <w:pPr/>
              </w:pPrChange>
            </w:pPr>
            <w:del w:id="13337" w:author="Fegie" w:date="2021-04-28T12:03:00Z">
              <w:r w:rsidDel="009661CB">
                <w:rPr>
                  <w:rFonts w:hAnsi="標楷體"/>
                </w:rPr>
                <w:delText>999</w:delText>
              </w:r>
              <w:bookmarkStart w:id="13338" w:name="_Toc71199815"/>
              <w:bookmarkEnd w:id="13338"/>
            </w:del>
          </w:p>
        </w:tc>
        <w:tc>
          <w:tcPr>
            <w:tcW w:w="1134" w:type="dxa"/>
          </w:tcPr>
          <w:p w14:paraId="6E09B154" w14:textId="39330C8A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39" w:author="Fegie" w:date="2021-04-28T12:03:00Z"/>
                <w:rFonts w:hAnsi="標楷體"/>
              </w:rPr>
              <w:pPrChange w:id="13340" w:author="Fegie" w:date="2021-04-28T12:03:00Z">
                <w:pPr/>
              </w:pPrChange>
            </w:pPr>
            <w:del w:id="13341" w:author="Fegie" w:date="2021-04-28T12:03:00Z">
              <w:r w:rsidRPr="00540E0A" w:rsidDel="009661CB">
                <w:rPr>
                  <w:rFonts w:hAnsi="標楷體"/>
                </w:rPr>
                <w:delText>000</w:delText>
              </w:r>
              <w:bookmarkStart w:id="13342" w:name="_Toc71199816"/>
              <w:bookmarkEnd w:id="13342"/>
            </w:del>
          </w:p>
        </w:tc>
        <w:tc>
          <w:tcPr>
            <w:tcW w:w="850" w:type="dxa"/>
          </w:tcPr>
          <w:p w14:paraId="04E4DB08" w14:textId="7674D38F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43" w:author="Fegie" w:date="2021-04-28T12:03:00Z"/>
                <w:rFonts w:hAnsi="標楷體"/>
              </w:rPr>
              <w:pPrChange w:id="13344" w:author="Fegie" w:date="2021-04-28T12:03:00Z">
                <w:pPr/>
              </w:pPrChange>
            </w:pPr>
            <w:bookmarkStart w:id="13345" w:name="_Toc71199817"/>
            <w:bookmarkEnd w:id="13345"/>
          </w:p>
        </w:tc>
        <w:tc>
          <w:tcPr>
            <w:tcW w:w="832" w:type="dxa"/>
          </w:tcPr>
          <w:p w14:paraId="5AB36A97" w14:textId="4174CA66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46" w:author="Fegie" w:date="2021-04-28T12:03:00Z"/>
                <w:rFonts w:hAnsi="標楷體"/>
              </w:rPr>
              <w:pPrChange w:id="13347" w:author="Fegie" w:date="2021-04-28T12:03:00Z">
                <w:pPr/>
              </w:pPrChange>
            </w:pPr>
            <w:del w:id="13348" w:author="Fegie" w:date="2021-04-28T12:03:00Z">
              <w:r w:rsidRPr="00540E0A" w:rsidDel="009661CB">
                <w:rPr>
                  <w:rFonts w:hAnsi="標楷體" w:hint="eastAsia"/>
                </w:rPr>
                <w:delText>V</w:delText>
              </w:r>
              <w:bookmarkStart w:id="13349" w:name="_Toc71199818"/>
              <w:bookmarkEnd w:id="13349"/>
            </w:del>
          </w:p>
        </w:tc>
        <w:tc>
          <w:tcPr>
            <w:tcW w:w="576" w:type="dxa"/>
          </w:tcPr>
          <w:p w14:paraId="300D14E6" w14:textId="38857B01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50" w:author="Fegie" w:date="2021-04-28T12:03:00Z"/>
                <w:rFonts w:hAnsi="標楷體"/>
              </w:rPr>
              <w:pPrChange w:id="13351" w:author="Fegie" w:date="2021-04-28T12:03:00Z">
                <w:pPr/>
              </w:pPrChange>
            </w:pPr>
            <w:bookmarkStart w:id="13352" w:name="_Toc71199819"/>
            <w:bookmarkEnd w:id="13352"/>
          </w:p>
        </w:tc>
        <w:tc>
          <w:tcPr>
            <w:tcW w:w="3393" w:type="dxa"/>
          </w:tcPr>
          <w:p w14:paraId="00E78091" w14:textId="22F26CB6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53" w:author="Fegie" w:date="2021-04-28T12:03:00Z"/>
                <w:rFonts w:hAnsi="標楷體"/>
              </w:rPr>
              <w:pPrChange w:id="13354" w:author="Fegie" w:date="2021-04-28T12:03:00Z">
                <w:pPr/>
              </w:pPrChange>
            </w:pPr>
            <w:del w:id="13355" w:author="Fegie" w:date="2021-04-28T12:03:00Z">
              <w:r w:rsidRPr="00540E0A" w:rsidDel="009661CB">
                <w:rPr>
                  <w:rFonts w:hAnsi="標楷體" w:hint="eastAsia"/>
                </w:rPr>
                <w:delText>i.必須輸入; 輸入000</w:delText>
              </w:r>
              <w:r w:rsidRPr="00540E0A" w:rsidDel="009661CB">
                <w:rPr>
                  <w:rFonts w:hAnsi="標楷體" w:hint="eastAsia"/>
                  <w:lang w:eastAsia="zh-HK"/>
                </w:rPr>
                <w:delText>表示戶號下全部額度</w:delText>
              </w:r>
              <w:bookmarkStart w:id="13356" w:name="_Toc71199820"/>
              <w:bookmarkEnd w:id="13356"/>
            </w:del>
          </w:p>
        </w:tc>
        <w:bookmarkStart w:id="13357" w:name="_Toc71199821"/>
        <w:bookmarkEnd w:id="13357"/>
      </w:tr>
      <w:tr w:rsidR="00540E0A" w:rsidRPr="009B2BD3" w:rsidDel="009661CB" w14:paraId="400221CA" w14:textId="7F210B85" w:rsidTr="00540E0A">
        <w:trPr>
          <w:trHeight w:val="291"/>
          <w:jc w:val="center"/>
          <w:del w:id="13358" w:author="Fegie" w:date="2021-04-28T12:03:00Z"/>
        </w:trPr>
        <w:tc>
          <w:tcPr>
            <w:tcW w:w="558" w:type="dxa"/>
          </w:tcPr>
          <w:p w14:paraId="33D86C93" w14:textId="6A8E81E4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59" w:author="Fegie" w:date="2021-04-28T12:03:00Z"/>
                <w:rFonts w:hAnsi="標楷體"/>
              </w:rPr>
              <w:pPrChange w:id="13360" w:author="Fegie" w:date="2021-04-28T12:03:00Z">
                <w:pPr/>
              </w:pPrChange>
            </w:pPr>
            <w:bookmarkStart w:id="13361" w:name="_Toc71199822"/>
            <w:bookmarkEnd w:id="13361"/>
          </w:p>
        </w:tc>
        <w:tc>
          <w:tcPr>
            <w:tcW w:w="2173" w:type="dxa"/>
          </w:tcPr>
          <w:p w14:paraId="10CA01AC" w14:textId="16ADAF5F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62" w:author="Fegie" w:date="2021-04-28T12:03:00Z"/>
                <w:rFonts w:hAnsi="標楷體"/>
                <w:lang w:eastAsia="zh-HK"/>
              </w:rPr>
              <w:pPrChange w:id="13363" w:author="Fegie" w:date="2021-04-28T12:03:00Z">
                <w:pPr/>
              </w:pPrChange>
            </w:pPr>
            <w:del w:id="13364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申請日期</w:delText>
              </w:r>
              <w:bookmarkStart w:id="13365" w:name="_Toc71199823"/>
              <w:bookmarkEnd w:id="13365"/>
            </w:del>
          </w:p>
        </w:tc>
        <w:tc>
          <w:tcPr>
            <w:tcW w:w="1506" w:type="dxa"/>
          </w:tcPr>
          <w:p w14:paraId="30AED4CA" w14:textId="0C603D16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66" w:author="Fegie" w:date="2021-04-28T12:03:00Z"/>
                <w:rFonts w:hAnsi="標楷體"/>
                <w:lang w:eastAsia="zh-HK"/>
              </w:rPr>
              <w:pPrChange w:id="13367" w:author="Fegie" w:date="2021-04-28T12:03:00Z">
                <w:pPr/>
              </w:pPrChange>
            </w:pPr>
            <w:del w:id="13368" w:author="Fegie" w:date="2021-04-28T12:03:00Z">
              <w:r w:rsidDel="009661CB">
                <w:rPr>
                  <w:rFonts w:hAnsi="標楷體" w:hint="eastAsia"/>
                  <w:lang w:eastAsia="zh-HK"/>
                </w:rPr>
                <w:delText>999/99/99</w:delText>
              </w:r>
              <w:bookmarkStart w:id="13369" w:name="_Toc71199824"/>
              <w:bookmarkEnd w:id="13369"/>
            </w:del>
          </w:p>
        </w:tc>
        <w:tc>
          <w:tcPr>
            <w:tcW w:w="1134" w:type="dxa"/>
          </w:tcPr>
          <w:p w14:paraId="3E2610CA" w14:textId="18A346C9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70" w:author="Fegie" w:date="2021-04-28T12:03:00Z"/>
                <w:rFonts w:hAnsi="標楷體"/>
              </w:rPr>
              <w:pPrChange w:id="13371" w:author="Fegie" w:date="2021-04-28T12:03:00Z">
                <w:pPr/>
              </w:pPrChange>
            </w:pPr>
            <w:del w:id="13372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本營業日</w:delText>
              </w:r>
              <w:bookmarkStart w:id="13373" w:name="_Toc71199825"/>
              <w:bookmarkEnd w:id="13373"/>
            </w:del>
          </w:p>
        </w:tc>
        <w:tc>
          <w:tcPr>
            <w:tcW w:w="850" w:type="dxa"/>
          </w:tcPr>
          <w:p w14:paraId="555EF331" w14:textId="4ADF3ED9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74" w:author="Fegie" w:date="2021-04-28T12:03:00Z"/>
                <w:rFonts w:hAnsi="標楷體"/>
              </w:rPr>
              <w:pPrChange w:id="13375" w:author="Fegie" w:date="2021-04-28T12:03:00Z">
                <w:pPr/>
              </w:pPrChange>
            </w:pPr>
            <w:bookmarkStart w:id="13376" w:name="_Toc71199826"/>
            <w:bookmarkEnd w:id="13376"/>
          </w:p>
        </w:tc>
        <w:tc>
          <w:tcPr>
            <w:tcW w:w="832" w:type="dxa"/>
          </w:tcPr>
          <w:p w14:paraId="36A48887" w14:textId="116FD9FF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77" w:author="Fegie" w:date="2021-04-28T12:03:00Z"/>
                <w:rFonts w:hAnsi="標楷體"/>
              </w:rPr>
              <w:pPrChange w:id="13378" w:author="Fegie" w:date="2021-04-28T12:03:00Z">
                <w:pPr/>
              </w:pPrChange>
            </w:pPr>
            <w:del w:id="13379" w:author="Fegie" w:date="2021-04-28T12:03:00Z">
              <w:r w:rsidRPr="00540E0A" w:rsidDel="009661CB">
                <w:rPr>
                  <w:rFonts w:hAnsi="標楷體" w:hint="eastAsia"/>
                </w:rPr>
                <w:delText>V</w:delText>
              </w:r>
              <w:bookmarkStart w:id="13380" w:name="_Toc71199827"/>
              <w:bookmarkEnd w:id="13380"/>
            </w:del>
          </w:p>
        </w:tc>
        <w:tc>
          <w:tcPr>
            <w:tcW w:w="576" w:type="dxa"/>
          </w:tcPr>
          <w:p w14:paraId="611661D5" w14:textId="0B0AD1B3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81" w:author="Fegie" w:date="2021-04-28T12:03:00Z"/>
                <w:rFonts w:hAnsi="標楷體"/>
              </w:rPr>
              <w:pPrChange w:id="13382" w:author="Fegie" w:date="2021-04-28T12:03:00Z">
                <w:pPr/>
              </w:pPrChange>
            </w:pPr>
            <w:bookmarkStart w:id="13383" w:name="_Toc71199828"/>
            <w:bookmarkEnd w:id="13383"/>
          </w:p>
        </w:tc>
        <w:tc>
          <w:tcPr>
            <w:tcW w:w="3393" w:type="dxa"/>
          </w:tcPr>
          <w:p w14:paraId="32B40A76" w14:textId="7D7B52B6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84" w:author="Fegie" w:date="2021-04-28T12:03:00Z"/>
                <w:rFonts w:hAnsi="標楷體"/>
              </w:rPr>
              <w:pPrChange w:id="13385" w:author="Fegie" w:date="2021-04-28T12:03:00Z">
                <w:pPr/>
              </w:pPrChange>
            </w:pPr>
            <w:del w:id="13386" w:author="Fegie" w:date="2021-04-28T12:03:00Z">
              <w:r w:rsidRPr="00540E0A" w:rsidDel="009661CB">
                <w:rPr>
                  <w:rFonts w:hAnsi="標楷體" w:hint="eastAsia"/>
                </w:rPr>
                <w:delText>必須輸入，可</w:delText>
              </w:r>
              <w:r w:rsidRPr="00540E0A" w:rsidDel="009661CB">
                <w:rPr>
                  <w:rFonts w:hAnsi="標楷體" w:hint="eastAsia"/>
                  <w:lang w:eastAsia="zh-HK"/>
                </w:rPr>
                <w:delText>修</w:delText>
              </w:r>
              <w:r w:rsidRPr="00540E0A" w:rsidDel="009661CB">
                <w:rPr>
                  <w:rFonts w:hAnsi="標楷體" w:hint="eastAsia"/>
                </w:rPr>
                <w:delText>改</w:delText>
              </w:r>
              <w:r w:rsidRPr="00540E0A" w:rsidDel="009661CB">
                <w:rPr>
                  <w:rFonts w:hAnsi="標楷體" w:cs="新細明體" w:hint="eastAsia"/>
                </w:rPr>
                <w:delText>，不可大於</w:delText>
              </w:r>
              <w:r w:rsidRPr="00540E0A" w:rsidDel="009661CB">
                <w:rPr>
                  <w:rFonts w:hAnsi="標楷體" w:cs="新細明體" w:hint="eastAsia"/>
                  <w:lang w:eastAsia="zh-HK"/>
                </w:rPr>
                <w:delText>本</w:delText>
              </w:r>
              <w:r w:rsidRPr="00540E0A" w:rsidDel="009661CB">
                <w:rPr>
                  <w:rFonts w:hAnsi="標楷體" w:cs="新細明體" w:hint="eastAsia"/>
                </w:rPr>
                <w:delText>營業日</w:delText>
              </w:r>
              <w:bookmarkStart w:id="13387" w:name="_Toc71199829"/>
              <w:bookmarkEnd w:id="13387"/>
            </w:del>
          </w:p>
        </w:tc>
        <w:bookmarkStart w:id="13388" w:name="_Toc71199830"/>
        <w:bookmarkEnd w:id="13388"/>
      </w:tr>
      <w:tr w:rsidR="00540E0A" w:rsidRPr="009B2BD3" w:rsidDel="009661CB" w14:paraId="31AA3E6C" w14:textId="5DB6B25A" w:rsidTr="00540E0A">
        <w:trPr>
          <w:trHeight w:val="291"/>
          <w:jc w:val="center"/>
          <w:del w:id="13389" w:author="Fegie" w:date="2021-04-28T12:03:00Z"/>
        </w:trPr>
        <w:tc>
          <w:tcPr>
            <w:tcW w:w="558" w:type="dxa"/>
          </w:tcPr>
          <w:p w14:paraId="2CD722D1" w14:textId="456D4E33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90" w:author="Fegie" w:date="2021-04-28T12:03:00Z"/>
                <w:rFonts w:hAnsi="標楷體"/>
              </w:rPr>
              <w:pPrChange w:id="13391" w:author="Fegie" w:date="2021-04-28T12:03:00Z">
                <w:pPr/>
              </w:pPrChange>
            </w:pPr>
            <w:del w:id="13392" w:author="Fegie" w:date="2021-04-28T12:03:00Z">
              <w:r w:rsidRPr="00540E0A" w:rsidDel="009661CB">
                <w:rPr>
                  <w:rFonts w:hAnsi="標楷體" w:hint="eastAsia"/>
                </w:rPr>
                <w:delText>3</w:delText>
              </w:r>
              <w:bookmarkStart w:id="13393" w:name="_Toc71199831"/>
              <w:bookmarkEnd w:id="13393"/>
            </w:del>
          </w:p>
        </w:tc>
        <w:tc>
          <w:tcPr>
            <w:tcW w:w="2173" w:type="dxa"/>
          </w:tcPr>
          <w:p w14:paraId="545F7CFF" w14:textId="6480821E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94" w:author="Fegie" w:date="2021-04-28T12:03:00Z"/>
                <w:rFonts w:hAnsi="標楷體"/>
              </w:rPr>
              <w:pPrChange w:id="13395" w:author="Fegie" w:date="2021-04-28T12:03:00Z">
                <w:pPr/>
              </w:pPrChange>
            </w:pPr>
            <w:del w:id="13396" w:author="Fegie" w:date="2021-04-28T12:03:00Z">
              <w:r w:rsidRPr="00540E0A" w:rsidDel="009661CB">
                <w:rPr>
                  <w:rFonts w:hAnsi="標楷體" w:hint="eastAsia"/>
                </w:rPr>
                <w:delText>不寄送書面</w:delText>
              </w:r>
              <w:bookmarkStart w:id="13397" w:name="_Toc71199832"/>
              <w:bookmarkEnd w:id="13397"/>
            </w:del>
          </w:p>
        </w:tc>
        <w:tc>
          <w:tcPr>
            <w:tcW w:w="1506" w:type="dxa"/>
          </w:tcPr>
          <w:p w14:paraId="6E4B3101" w14:textId="4FC150A5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398" w:author="Fegie" w:date="2021-04-28T12:03:00Z"/>
                <w:rFonts w:hAnsi="標楷體"/>
              </w:rPr>
              <w:pPrChange w:id="13399" w:author="Fegie" w:date="2021-04-28T12:03:00Z">
                <w:pPr/>
              </w:pPrChange>
            </w:pPr>
            <w:del w:id="13400" w:author="Fegie" w:date="2021-04-28T12:03:00Z">
              <w:r w:rsidDel="009661CB">
                <w:rPr>
                  <w:rFonts w:hAnsi="標楷體"/>
                </w:rPr>
                <w:delText>X</w:delText>
              </w:r>
              <w:bookmarkStart w:id="13401" w:name="_Toc71199833"/>
              <w:bookmarkEnd w:id="13401"/>
            </w:del>
          </w:p>
        </w:tc>
        <w:tc>
          <w:tcPr>
            <w:tcW w:w="1134" w:type="dxa"/>
          </w:tcPr>
          <w:p w14:paraId="55A3E28E" w14:textId="463F9A1D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02" w:author="Fegie" w:date="2021-04-28T12:03:00Z"/>
                <w:rFonts w:hAnsi="標楷體"/>
              </w:rPr>
              <w:pPrChange w:id="13403" w:author="Fegie" w:date="2021-04-28T12:03:00Z">
                <w:pPr/>
              </w:pPrChange>
            </w:pPr>
            <w:bookmarkStart w:id="13404" w:name="_Toc71199834"/>
            <w:bookmarkEnd w:id="13404"/>
          </w:p>
        </w:tc>
        <w:tc>
          <w:tcPr>
            <w:tcW w:w="850" w:type="dxa"/>
          </w:tcPr>
          <w:p w14:paraId="0B3750B5" w14:textId="11083204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05" w:author="Fegie" w:date="2021-04-28T12:03:00Z"/>
                <w:rFonts w:hAnsi="標楷體"/>
              </w:rPr>
              <w:pPrChange w:id="13406" w:author="Fegie" w:date="2021-04-28T12:03:00Z">
                <w:pPr/>
              </w:pPrChange>
            </w:pPr>
            <w:bookmarkStart w:id="13407" w:name="_Toc71199835"/>
            <w:bookmarkEnd w:id="13407"/>
          </w:p>
        </w:tc>
        <w:tc>
          <w:tcPr>
            <w:tcW w:w="832" w:type="dxa"/>
          </w:tcPr>
          <w:p w14:paraId="641FF18A" w14:textId="5B21F661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08" w:author="Fegie" w:date="2021-04-28T12:03:00Z"/>
                <w:rFonts w:hAnsi="標楷體"/>
              </w:rPr>
              <w:pPrChange w:id="13409" w:author="Fegie" w:date="2021-04-28T12:03:00Z">
                <w:pPr/>
              </w:pPrChange>
            </w:pPr>
            <w:del w:id="13410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逐</w:delText>
              </w:r>
              <w:r w:rsidRPr="00540E0A" w:rsidDel="009661CB">
                <w:rPr>
                  <w:rFonts w:hAnsi="標楷體" w:hint="eastAsia"/>
                </w:rPr>
                <w:delText>一</w:delText>
              </w:r>
              <w:bookmarkStart w:id="13411" w:name="_Toc71199836"/>
              <w:bookmarkEnd w:id="13411"/>
            </w:del>
          </w:p>
          <w:p w14:paraId="38822768" w14:textId="32022B26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12" w:author="Fegie" w:date="2021-04-28T12:03:00Z"/>
                <w:rFonts w:hAnsi="標楷體"/>
              </w:rPr>
              <w:pPrChange w:id="13413" w:author="Fegie" w:date="2021-04-28T12:03:00Z">
                <w:pPr/>
              </w:pPrChange>
            </w:pPr>
            <w:del w:id="13414" w:author="Fegie" w:date="2021-04-28T12:03:00Z">
              <w:r w:rsidRPr="00540E0A" w:rsidDel="009661CB">
                <w:rPr>
                  <w:rFonts w:hAnsi="標楷體" w:hint="eastAsia"/>
                </w:rPr>
                <w:delText>輸入</w:delText>
              </w:r>
              <w:bookmarkStart w:id="13415" w:name="_Toc71199837"/>
              <w:bookmarkEnd w:id="13415"/>
            </w:del>
          </w:p>
        </w:tc>
        <w:tc>
          <w:tcPr>
            <w:tcW w:w="576" w:type="dxa"/>
          </w:tcPr>
          <w:p w14:paraId="742E8650" w14:textId="183E2E2B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16" w:author="Fegie" w:date="2021-04-28T12:03:00Z"/>
                <w:rFonts w:hAnsi="標楷體"/>
              </w:rPr>
              <w:pPrChange w:id="13417" w:author="Fegie" w:date="2021-04-28T12:03:00Z">
                <w:pPr/>
              </w:pPrChange>
            </w:pPr>
            <w:bookmarkStart w:id="13418" w:name="_Toc71199838"/>
            <w:bookmarkEnd w:id="13418"/>
          </w:p>
        </w:tc>
        <w:tc>
          <w:tcPr>
            <w:tcW w:w="3393" w:type="dxa"/>
          </w:tcPr>
          <w:p w14:paraId="37E39A7B" w14:textId="0D284A4A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19" w:author="Fegie" w:date="2021-04-28T12:03:00Z"/>
                <w:rFonts w:hAnsi="標楷體"/>
              </w:rPr>
              <w:pPrChange w:id="13420" w:author="Fegie" w:date="2021-04-28T12:03:00Z">
                <w:pPr/>
              </w:pPrChange>
            </w:pPr>
            <w:del w:id="13421" w:author="Fegie" w:date="2021-04-28T12:03:00Z">
              <w:r w:rsidRPr="00540E0A" w:rsidDel="009661CB">
                <w:rPr>
                  <w:rFonts w:hAnsi="標楷體" w:hint="eastAsia"/>
                </w:rPr>
                <w:delText>勾選不寄送書面之通知書名稱</w:delText>
              </w:r>
              <w:bookmarkStart w:id="13422" w:name="_Toc71199839"/>
              <w:bookmarkEnd w:id="13422"/>
            </w:del>
          </w:p>
        </w:tc>
        <w:bookmarkStart w:id="13423" w:name="_Toc71199840"/>
        <w:bookmarkEnd w:id="13423"/>
      </w:tr>
      <w:tr w:rsidR="00540E0A" w:rsidRPr="009B2BD3" w:rsidDel="009661CB" w14:paraId="1C103F0B" w14:textId="129199E3" w:rsidTr="00540E0A">
        <w:trPr>
          <w:trHeight w:val="291"/>
          <w:jc w:val="center"/>
          <w:del w:id="13424" w:author="Fegie" w:date="2021-04-28T12:03:00Z"/>
        </w:trPr>
        <w:tc>
          <w:tcPr>
            <w:tcW w:w="558" w:type="dxa"/>
          </w:tcPr>
          <w:p w14:paraId="6B2971A0" w14:textId="44E50CBF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25" w:author="Fegie" w:date="2021-04-28T12:03:00Z"/>
                <w:rFonts w:hAnsi="標楷體"/>
              </w:rPr>
              <w:pPrChange w:id="13426" w:author="Fegie" w:date="2021-04-28T12:03:00Z">
                <w:pPr/>
              </w:pPrChange>
            </w:pPr>
            <w:bookmarkStart w:id="13427" w:name="_Toc71199841"/>
            <w:bookmarkEnd w:id="13427"/>
          </w:p>
        </w:tc>
        <w:tc>
          <w:tcPr>
            <w:tcW w:w="2173" w:type="dxa"/>
          </w:tcPr>
          <w:p w14:paraId="2FF8F067" w14:textId="4913899E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28" w:author="Fegie" w:date="2021-04-28T12:03:00Z"/>
                <w:rFonts w:hAnsi="標楷體"/>
              </w:rPr>
              <w:pPrChange w:id="13429" w:author="Fegie" w:date="2021-04-28T12:03:00Z">
                <w:pPr/>
              </w:pPrChange>
            </w:pPr>
            <w:del w:id="13430" w:author="Fegie" w:date="2021-04-28T12:03:00Z">
              <w:r w:rsidRPr="00540E0A" w:rsidDel="009661CB">
                <w:rPr>
                  <w:rFonts w:hAnsi="標楷體" w:hint="eastAsia"/>
                </w:rPr>
                <w:delText>不發送簡訊</w:delText>
              </w:r>
              <w:bookmarkStart w:id="13431" w:name="_Toc71199842"/>
              <w:bookmarkEnd w:id="13431"/>
            </w:del>
          </w:p>
        </w:tc>
        <w:tc>
          <w:tcPr>
            <w:tcW w:w="1506" w:type="dxa"/>
          </w:tcPr>
          <w:p w14:paraId="7C2B5AD5" w14:textId="6889FEB1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32" w:author="Fegie" w:date="2021-04-28T12:03:00Z"/>
                <w:rFonts w:hAnsi="標楷體"/>
              </w:rPr>
              <w:pPrChange w:id="13433" w:author="Fegie" w:date="2021-04-28T12:03:00Z">
                <w:pPr/>
              </w:pPrChange>
            </w:pPr>
            <w:del w:id="13434" w:author="Fegie" w:date="2021-04-28T12:03:00Z">
              <w:r w:rsidDel="009661CB">
                <w:rPr>
                  <w:rFonts w:hAnsi="標楷體"/>
                </w:rPr>
                <w:delText>X</w:delText>
              </w:r>
              <w:bookmarkStart w:id="13435" w:name="_Toc71199843"/>
              <w:bookmarkEnd w:id="13435"/>
            </w:del>
          </w:p>
        </w:tc>
        <w:tc>
          <w:tcPr>
            <w:tcW w:w="1134" w:type="dxa"/>
          </w:tcPr>
          <w:p w14:paraId="26489F28" w14:textId="10FCA997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36" w:author="Fegie" w:date="2021-04-28T12:03:00Z"/>
                <w:rFonts w:hAnsi="標楷體"/>
              </w:rPr>
              <w:pPrChange w:id="13437" w:author="Fegie" w:date="2021-04-28T12:03:00Z">
                <w:pPr/>
              </w:pPrChange>
            </w:pPr>
            <w:bookmarkStart w:id="13438" w:name="_Toc71199844"/>
            <w:bookmarkEnd w:id="13438"/>
          </w:p>
        </w:tc>
        <w:tc>
          <w:tcPr>
            <w:tcW w:w="850" w:type="dxa"/>
          </w:tcPr>
          <w:p w14:paraId="4B0E8C16" w14:textId="4802BECD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39" w:author="Fegie" w:date="2021-04-28T12:03:00Z"/>
                <w:rFonts w:hAnsi="標楷體"/>
              </w:rPr>
              <w:pPrChange w:id="13440" w:author="Fegie" w:date="2021-04-28T12:03:00Z">
                <w:pPr/>
              </w:pPrChange>
            </w:pPr>
            <w:bookmarkStart w:id="13441" w:name="_Toc71199845"/>
            <w:bookmarkEnd w:id="13441"/>
          </w:p>
        </w:tc>
        <w:tc>
          <w:tcPr>
            <w:tcW w:w="832" w:type="dxa"/>
          </w:tcPr>
          <w:p w14:paraId="0820F792" w14:textId="0CD72111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42" w:author="Fegie" w:date="2021-04-28T12:03:00Z"/>
                <w:rFonts w:hAnsi="標楷體"/>
              </w:rPr>
              <w:pPrChange w:id="13443" w:author="Fegie" w:date="2021-04-28T12:03:00Z">
                <w:pPr/>
              </w:pPrChange>
            </w:pPr>
            <w:del w:id="13444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逐</w:delText>
              </w:r>
              <w:r w:rsidRPr="00540E0A" w:rsidDel="009661CB">
                <w:rPr>
                  <w:rFonts w:hAnsi="標楷體" w:hint="eastAsia"/>
                </w:rPr>
                <w:delText>一</w:delText>
              </w:r>
              <w:bookmarkStart w:id="13445" w:name="_Toc71199846"/>
              <w:bookmarkEnd w:id="13445"/>
            </w:del>
          </w:p>
          <w:p w14:paraId="73C64BC4" w14:textId="39EB08DE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46" w:author="Fegie" w:date="2021-04-28T12:03:00Z"/>
                <w:rFonts w:hAnsi="標楷體"/>
              </w:rPr>
              <w:pPrChange w:id="13447" w:author="Fegie" w:date="2021-04-28T12:03:00Z">
                <w:pPr/>
              </w:pPrChange>
            </w:pPr>
            <w:del w:id="13448" w:author="Fegie" w:date="2021-04-28T12:03:00Z">
              <w:r w:rsidRPr="00540E0A" w:rsidDel="009661CB">
                <w:rPr>
                  <w:rFonts w:hAnsi="標楷體" w:hint="eastAsia"/>
                </w:rPr>
                <w:delText>輸入</w:delText>
              </w:r>
              <w:bookmarkStart w:id="13449" w:name="_Toc71199847"/>
              <w:bookmarkEnd w:id="13449"/>
            </w:del>
          </w:p>
        </w:tc>
        <w:tc>
          <w:tcPr>
            <w:tcW w:w="576" w:type="dxa"/>
          </w:tcPr>
          <w:p w14:paraId="19559318" w14:textId="08BFFCD3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50" w:author="Fegie" w:date="2021-04-28T12:03:00Z"/>
                <w:rFonts w:hAnsi="標楷體"/>
              </w:rPr>
              <w:pPrChange w:id="13451" w:author="Fegie" w:date="2021-04-28T12:03:00Z">
                <w:pPr/>
              </w:pPrChange>
            </w:pPr>
            <w:bookmarkStart w:id="13452" w:name="_Toc71199848"/>
            <w:bookmarkEnd w:id="13452"/>
          </w:p>
        </w:tc>
        <w:tc>
          <w:tcPr>
            <w:tcW w:w="3393" w:type="dxa"/>
          </w:tcPr>
          <w:p w14:paraId="02F8C0FC" w14:textId="302B9220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53" w:author="Fegie" w:date="2021-04-28T12:03:00Z"/>
                <w:rFonts w:hAnsi="標楷體"/>
              </w:rPr>
              <w:pPrChange w:id="13454" w:author="Fegie" w:date="2021-04-28T12:03:00Z">
                <w:pPr/>
              </w:pPrChange>
            </w:pPr>
            <w:del w:id="13455" w:author="Fegie" w:date="2021-04-28T12:03:00Z">
              <w:r w:rsidRPr="00540E0A" w:rsidDel="009661CB">
                <w:rPr>
                  <w:rFonts w:hAnsi="標楷體" w:hint="eastAsia"/>
                </w:rPr>
                <w:delText>勾選不發送簡訊之通知書名稱</w:delText>
              </w:r>
              <w:bookmarkStart w:id="13456" w:name="_Toc71199849"/>
              <w:bookmarkEnd w:id="13456"/>
            </w:del>
          </w:p>
        </w:tc>
        <w:bookmarkStart w:id="13457" w:name="_Toc71199850"/>
        <w:bookmarkEnd w:id="13457"/>
      </w:tr>
      <w:tr w:rsidR="00540E0A" w:rsidRPr="009B2BD3" w:rsidDel="009661CB" w14:paraId="52F255E3" w14:textId="4841F08D" w:rsidTr="00540E0A">
        <w:trPr>
          <w:trHeight w:val="291"/>
          <w:jc w:val="center"/>
          <w:del w:id="13458" w:author="Fegie" w:date="2021-04-28T12:03:00Z"/>
        </w:trPr>
        <w:tc>
          <w:tcPr>
            <w:tcW w:w="558" w:type="dxa"/>
          </w:tcPr>
          <w:p w14:paraId="364F4504" w14:textId="76C95F25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59" w:author="Fegie" w:date="2021-04-28T12:03:00Z"/>
                <w:rFonts w:hAnsi="標楷體"/>
              </w:rPr>
              <w:pPrChange w:id="13460" w:author="Fegie" w:date="2021-04-28T12:03:00Z">
                <w:pPr/>
              </w:pPrChange>
            </w:pPr>
            <w:bookmarkStart w:id="13461" w:name="_Toc71199851"/>
            <w:bookmarkEnd w:id="13461"/>
          </w:p>
        </w:tc>
        <w:tc>
          <w:tcPr>
            <w:tcW w:w="2173" w:type="dxa"/>
          </w:tcPr>
          <w:p w14:paraId="1A1787E4" w14:textId="444E0573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62" w:author="Fegie" w:date="2021-04-28T12:03:00Z"/>
                <w:rFonts w:hAnsi="標楷體"/>
              </w:rPr>
              <w:pPrChange w:id="13463" w:author="Fegie" w:date="2021-04-28T12:03:00Z">
                <w:pPr/>
              </w:pPrChange>
            </w:pPr>
            <w:del w:id="13464" w:author="Fegie" w:date="2021-04-28T12:03:00Z">
              <w:r w:rsidRPr="00540E0A" w:rsidDel="009661CB">
                <w:rPr>
                  <w:rFonts w:hAnsi="標楷體" w:hint="eastAsia"/>
                </w:rPr>
                <w:delText>不發送email</w:delText>
              </w:r>
              <w:bookmarkStart w:id="13465" w:name="_Toc71199852"/>
              <w:bookmarkEnd w:id="13465"/>
            </w:del>
          </w:p>
        </w:tc>
        <w:tc>
          <w:tcPr>
            <w:tcW w:w="1506" w:type="dxa"/>
          </w:tcPr>
          <w:p w14:paraId="13C4FCB7" w14:textId="63650A0C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66" w:author="Fegie" w:date="2021-04-28T12:03:00Z"/>
                <w:rFonts w:hAnsi="標楷體"/>
              </w:rPr>
              <w:pPrChange w:id="13467" w:author="Fegie" w:date="2021-04-28T12:03:00Z">
                <w:pPr/>
              </w:pPrChange>
            </w:pPr>
            <w:del w:id="13468" w:author="Fegie" w:date="2021-04-28T12:03:00Z">
              <w:r w:rsidDel="009661CB">
                <w:rPr>
                  <w:rFonts w:hAnsi="標楷體"/>
                </w:rPr>
                <w:delText>X</w:delText>
              </w:r>
              <w:bookmarkStart w:id="13469" w:name="_Toc71199853"/>
              <w:bookmarkEnd w:id="13469"/>
            </w:del>
          </w:p>
        </w:tc>
        <w:tc>
          <w:tcPr>
            <w:tcW w:w="1134" w:type="dxa"/>
          </w:tcPr>
          <w:p w14:paraId="071FA584" w14:textId="363F64E6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70" w:author="Fegie" w:date="2021-04-28T12:03:00Z"/>
                <w:rFonts w:hAnsi="標楷體"/>
              </w:rPr>
              <w:pPrChange w:id="13471" w:author="Fegie" w:date="2021-04-28T12:03:00Z">
                <w:pPr/>
              </w:pPrChange>
            </w:pPr>
            <w:bookmarkStart w:id="13472" w:name="_Toc71199854"/>
            <w:bookmarkEnd w:id="13472"/>
          </w:p>
        </w:tc>
        <w:tc>
          <w:tcPr>
            <w:tcW w:w="850" w:type="dxa"/>
          </w:tcPr>
          <w:p w14:paraId="641D72CC" w14:textId="390E9B0E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73" w:author="Fegie" w:date="2021-04-28T12:03:00Z"/>
                <w:rFonts w:hAnsi="標楷體"/>
              </w:rPr>
              <w:pPrChange w:id="13474" w:author="Fegie" w:date="2021-04-28T12:03:00Z">
                <w:pPr/>
              </w:pPrChange>
            </w:pPr>
            <w:bookmarkStart w:id="13475" w:name="_Toc71199855"/>
            <w:bookmarkEnd w:id="13475"/>
          </w:p>
        </w:tc>
        <w:tc>
          <w:tcPr>
            <w:tcW w:w="832" w:type="dxa"/>
          </w:tcPr>
          <w:p w14:paraId="58C9DEA4" w14:textId="2BC92298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76" w:author="Fegie" w:date="2021-04-28T12:03:00Z"/>
                <w:rFonts w:hAnsi="標楷體"/>
              </w:rPr>
              <w:pPrChange w:id="13477" w:author="Fegie" w:date="2021-04-28T12:03:00Z">
                <w:pPr/>
              </w:pPrChange>
            </w:pPr>
            <w:del w:id="13478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逐</w:delText>
              </w:r>
              <w:r w:rsidRPr="00540E0A" w:rsidDel="009661CB">
                <w:rPr>
                  <w:rFonts w:hAnsi="標楷體" w:hint="eastAsia"/>
                </w:rPr>
                <w:delText>一</w:delText>
              </w:r>
              <w:bookmarkStart w:id="13479" w:name="_Toc71199856"/>
              <w:bookmarkEnd w:id="13479"/>
            </w:del>
          </w:p>
          <w:p w14:paraId="536F0DF2" w14:textId="7C0F1596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80" w:author="Fegie" w:date="2021-04-28T12:03:00Z"/>
                <w:rFonts w:hAnsi="標楷體"/>
              </w:rPr>
              <w:pPrChange w:id="13481" w:author="Fegie" w:date="2021-04-28T12:03:00Z">
                <w:pPr/>
              </w:pPrChange>
            </w:pPr>
            <w:del w:id="13482" w:author="Fegie" w:date="2021-04-28T12:03:00Z">
              <w:r w:rsidRPr="00540E0A" w:rsidDel="009661CB">
                <w:rPr>
                  <w:rFonts w:hAnsi="標楷體" w:hint="eastAsia"/>
                </w:rPr>
                <w:delText>輸入</w:delText>
              </w:r>
              <w:bookmarkStart w:id="13483" w:name="_Toc71199857"/>
              <w:bookmarkEnd w:id="13483"/>
            </w:del>
          </w:p>
        </w:tc>
        <w:tc>
          <w:tcPr>
            <w:tcW w:w="576" w:type="dxa"/>
          </w:tcPr>
          <w:p w14:paraId="6676EAFB" w14:textId="69BC14CD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84" w:author="Fegie" w:date="2021-04-28T12:03:00Z"/>
                <w:rFonts w:hAnsi="標楷體"/>
              </w:rPr>
              <w:pPrChange w:id="13485" w:author="Fegie" w:date="2021-04-28T12:03:00Z">
                <w:pPr/>
              </w:pPrChange>
            </w:pPr>
            <w:bookmarkStart w:id="13486" w:name="_Toc71199858"/>
            <w:bookmarkEnd w:id="13486"/>
          </w:p>
        </w:tc>
        <w:tc>
          <w:tcPr>
            <w:tcW w:w="3393" w:type="dxa"/>
          </w:tcPr>
          <w:p w14:paraId="7B2198DD" w14:textId="42D03304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87" w:author="Fegie" w:date="2021-04-28T12:03:00Z"/>
                <w:rFonts w:hAnsi="標楷體"/>
              </w:rPr>
              <w:pPrChange w:id="13488" w:author="Fegie" w:date="2021-04-28T12:03:00Z">
                <w:pPr/>
              </w:pPrChange>
            </w:pPr>
            <w:del w:id="13489" w:author="Fegie" w:date="2021-04-28T12:03:00Z">
              <w:r w:rsidRPr="00540E0A" w:rsidDel="009661CB">
                <w:rPr>
                  <w:rFonts w:hAnsi="標楷體" w:hint="eastAsia"/>
                </w:rPr>
                <w:delText>勾選不發送email之通知書名稱</w:delText>
              </w:r>
              <w:bookmarkStart w:id="13490" w:name="_Toc71199859"/>
              <w:bookmarkEnd w:id="13490"/>
            </w:del>
          </w:p>
        </w:tc>
        <w:bookmarkStart w:id="13491" w:name="_Toc71199860"/>
        <w:bookmarkEnd w:id="13491"/>
      </w:tr>
      <w:tr w:rsidR="00540E0A" w:rsidRPr="009B2BD3" w:rsidDel="009661CB" w14:paraId="78B699E8" w14:textId="313D7A8C" w:rsidTr="00540E0A">
        <w:trPr>
          <w:trHeight w:val="291"/>
          <w:jc w:val="center"/>
          <w:del w:id="13492" w:author="Fegie" w:date="2021-04-28T12:03:00Z"/>
        </w:trPr>
        <w:tc>
          <w:tcPr>
            <w:tcW w:w="558" w:type="dxa"/>
          </w:tcPr>
          <w:p w14:paraId="35D5CC31" w14:textId="24B631BB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93" w:author="Fegie" w:date="2021-04-28T12:03:00Z"/>
                <w:rFonts w:hAnsi="標楷體"/>
              </w:rPr>
              <w:pPrChange w:id="13494" w:author="Fegie" w:date="2021-04-28T12:03:00Z">
                <w:pPr/>
              </w:pPrChange>
            </w:pPr>
            <w:bookmarkStart w:id="13495" w:name="_Toc71199861"/>
            <w:bookmarkEnd w:id="13495"/>
          </w:p>
        </w:tc>
        <w:tc>
          <w:tcPr>
            <w:tcW w:w="2173" w:type="dxa"/>
          </w:tcPr>
          <w:p w14:paraId="66074EC3" w14:textId="7C9EAAF9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96" w:author="Fegie" w:date="2021-04-28T12:03:00Z"/>
                <w:rFonts w:hAnsi="標楷體"/>
              </w:rPr>
              <w:pPrChange w:id="13497" w:author="Fegie" w:date="2021-04-28T12:03:00Z">
                <w:pPr/>
              </w:pPrChange>
            </w:pPr>
            <w:bookmarkStart w:id="13498" w:name="_Toc71199862"/>
            <w:bookmarkEnd w:id="13498"/>
          </w:p>
        </w:tc>
        <w:tc>
          <w:tcPr>
            <w:tcW w:w="1506" w:type="dxa"/>
          </w:tcPr>
          <w:p w14:paraId="41657C4F" w14:textId="6E11FCB4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499" w:author="Fegie" w:date="2021-04-28T12:03:00Z"/>
                <w:rFonts w:hAnsi="標楷體"/>
              </w:rPr>
              <w:pPrChange w:id="13500" w:author="Fegie" w:date="2021-04-28T12:03:00Z">
                <w:pPr/>
              </w:pPrChange>
            </w:pPr>
            <w:bookmarkStart w:id="13501" w:name="_Toc71199863"/>
            <w:bookmarkEnd w:id="13501"/>
          </w:p>
        </w:tc>
        <w:tc>
          <w:tcPr>
            <w:tcW w:w="1134" w:type="dxa"/>
          </w:tcPr>
          <w:p w14:paraId="6D5ECAFF" w14:textId="4318751C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02" w:author="Fegie" w:date="2021-04-28T12:03:00Z"/>
                <w:rFonts w:hAnsi="標楷體"/>
              </w:rPr>
              <w:pPrChange w:id="13503" w:author="Fegie" w:date="2021-04-28T12:03:00Z">
                <w:pPr/>
              </w:pPrChange>
            </w:pPr>
            <w:bookmarkStart w:id="13504" w:name="_Toc71199864"/>
            <w:bookmarkEnd w:id="13504"/>
          </w:p>
        </w:tc>
        <w:tc>
          <w:tcPr>
            <w:tcW w:w="850" w:type="dxa"/>
          </w:tcPr>
          <w:p w14:paraId="689E92D8" w14:textId="1C51866B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05" w:author="Fegie" w:date="2021-04-28T12:03:00Z"/>
                <w:rFonts w:hAnsi="標楷體"/>
              </w:rPr>
              <w:pPrChange w:id="13506" w:author="Fegie" w:date="2021-04-28T12:03:00Z">
                <w:pPr/>
              </w:pPrChange>
            </w:pPr>
            <w:bookmarkStart w:id="13507" w:name="_Toc71199865"/>
            <w:bookmarkEnd w:id="13507"/>
          </w:p>
        </w:tc>
        <w:tc>
          <w:tcPr>
            <w:tcW w:w="832" w:type="dxa"/>
          </w:tcPr>
          <w:p w14:paraId="26744C33" w14:textId="7E9E8924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08" w:author="Fegie" w:date="2021-04-28T12:03:00Z"/>
                <w:rFonts w:hAnsi="標楷體"/>
              </w:rPr>
              <w:pPrChange w:id="13509" w:author="Fegie" w:date="2021-04-28T12:03:00Z">
                <w:pPr/>
              </w:pPrChange>
            </w:pPr>
            <w:bookmarkStart w:id="13510" w:name="_Toc71199866"/>
            <w:bookmarkEnd w:id="13510"/>
          </w:p>
        </w:tc>
        <w:tc>
          <w:tcPr>
            <w:tcW w:w="576" w:type="dxa"/>
          </w:tcPr>
          <w:p w14:paraId="569C114D" w14:textId="230014DA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11" w:author="Fegie" w:date="2021-04-28T12:03:00Z"/>
                <w:rFonts w:hAnsi="標楷體"/>
              </w:rPr>
              <w:pPrChange w:id="13512" w:author="Fegie" w:date="2021-04-28T12:03:00Z">
                <w:pPr/>
              </w:pPrChange>
            </w:pPr>
            <w:bookmarkStart w:id="13513" w:name="_Toc71199867"/>
            <w:bookmarkEnd w:id="13513"/>
          </w:p>
        </w:tc>
        <w:tc>
          <w:tcPr>
            <w:tcW w:w="3393" w:type="dxa"/>
          </w:tcPr>
          <w:p w14:paraId="3C508978" w14:textId="552CC2E4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14" w:author="Fegie" w:date="2021-04-28T12:03:00Z"/>
                <w:rFonts w:hAnsi="標楷體"/>
              </w:rPr>
              <w:pPrChange w:id="13515" w:author="Fegie" w:date="2021-04-28T12:03:00Z">
                <w:pPr/>
              </w:pPrChange>
            </w:pPr>
            <w:bookmarkStart w:id="13516" w:name="_Toc71199868"/>
            <w:bookmarkEnd w:id="13516"/>
          </w:p>
        </w:tc>
        <w:bookmarkStart w:id="13517" w:name="_Toc71199869"/>
        <w:bookmarkEnd w:id="13517"/>
      </w:tr>
    </w:tbl>
    <w:p w14:paraId="103B46E8" w14:textId="1E931EE9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518" w:author="Fegie" w:date="2021-04-28T12:03:00Z"/>
          <w:rFonts w:hAnsi="標楷體"/>
        </w:rPr>
        <w:pPrChange w:id="13519" w:author="Fegie" w:date="2021-04-28T12:03:00Z">
          <w:pPr/>
        </w:pPrChange>
      </w:pPr>
      <w:bookmarkStart w:id="13520" w:name="_Toc71199870"/>
      <w:bookmarkEnd w:id="13520"/>
    </w:p>
    <w:p w14:paraId="4D1BDBDE" w14:textId="0D158027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521" w:author="Fegie" w:date="2021-04-28T12:03:00Z"/>
          <w:rFonts w:hAnsi="標楷體"/>
        </w:rPr>
      </w:pPr>
      <w:del w:id="13522" w:author="Fegie" w:date="2021-04-28T12:03:00Z">
        <w:r w:rsidRPr="009B2BD3" w:rsidDel="009661CB">
          <w:rPr>
            <w:rFonts w:hAnsi="標楷體"/>
          </w:rPr>
          <w:br w:type="page"/>
        </w:r>
        <w:r w:rsidRPr="009B2BD3" w:rsidDel="009661CB">
          <w:rPr>
            <w:rFonts w:hAnsi="標楷體" w:hint="eastAsia"/>
          </w:rPr>
          <w:delText>L1908</w:delText>
        </w:r>
        <w:r w:rsidRPr="009B2BD3" w:rsidDel="009661CB">
          <w:rPr>
            <w:rFonts w:hAnsi="標楷體"/>
          </w:rPr>
          <w:delText xml:space="preserve"> </w:delText>
        </w:r>
        <w:r w:rsidRPr="009B2BD3" w:rsidDel="009661CB">
          <w:rPr>
            <w:rFonts w:hAnsi="標楷體" w:hint="eastAsia"/>
          </w:rPr>
          <w:delText>申請不列印書面通知書查詢</w:delText>
        </w:r>
      </w:del>
    </w:p>
    <w:p w14:paraId="40CEA638" w14:textId="7FF2939E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523" w:author="Fegie" w:date="2021-04-28T12:03:00Z"/>
          <w:rFonts w:hAnsi="標楷體"/>
        </w:rPr>
        <w:pPrChange w:id="13524" w:author="Fegie" w:date="2021-04-28T12:03:00Z">
          <w:pPr>
            <w:pStyle w:val="a"/>
          </w:pPr>
        </w:pPrChange>
      </w:pPr>
      <w:del w:id="13525" w:author="Fegie" w:date="2021-04-28T12:03:00Z">
        <w:r w:rsidRPr="009B2BD3" w:rsidDel="009661CB">
          <w:rPr>
            <w:rFonts w:hAnsi="標楷體"/>
          </w:rPr>
          <w:delText>功能說明</w:delText>
        </w:r>
        <w:bookmarkStart w:id="13526" w:name="_Toc71199871"/>
        <w:bookmarkEnd w:id="13526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0C4AE9" w:rsidRPr="00540E0A" w:rsidDel="009661CB" w14:paraId="540BA1F5" w14:textId="45BB95F9" w:rsidTr="00951666">
        <w:trPr>
          <w:trHeight w:val="277"/>
          <w:del w:id="1352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CB92A0" w14:textId="6959868D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28" w:author="Fegie" w:date="2021-04-28T12:03:00Z"/>
                <w:rFonts w:hAnsi="標楷體"/>
              </w:rPr>
              <w:pPrChange w:id="13529" w:author="Fegie" w:date="2021-04-28T12:03:00Z">
                <w:pPr/>
              </w:pPrChange>
            </w:pPr>
            <w:del w:id="13530" w:author="Fegie" w:date="2021-04-28T12:03:00Z">
              <w:r w:rsidRPr="009B2BD3" w:rsidDel="009661CB">
                <w:rPr>
                  <w:rFonts w:hAnsi="標楷體"/>
                </w:rPr>
                <w:delText xml:space="preserve">功能名稱 </w:delText>
              </w:r>
              <w:bookmarkStart w:id="13531" w:name="_Toc71199872"/>
              <w:bookmarkEnd w:id="1353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C4ED9F" w14:textId="4E7F32D7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32" w:author="Fegie" w:date="2021-04-28T12:03:00Z"/>
                <w:rFonts w:hAnsi="標楷體"/>
              </w:rPr>
              <w:pPrChange w:id="13533" w:author="Fegie" w:date="2021-04-28T12:03:00Z">
                <w:pPr/>
              </w:pPrChange>
            </w:pPr>
            <w:del w:id="13534" w:author="Fegie" w:date="2021-04-28T12:03:00Z">
              <w:r w:rsidRPr="009B2BD3" w:rsidDel="009661CB">
                <w:rPr>
                  <w:rFonts w:hAnsi="標楷體" w:hint="eastAsia"/>
                </w:rPr>
                <w:delText>申請不列印書面通知書查詢</w:delText>
              </w:r>
              <w:bookmarkStart w:id="13535" w:name="_Toc71199873"/>
              <w:bookmarkEnd w:id="13535"/>
            </w:del>
          </w:p>
          <w:p w14:paraId="2BDCE360" w14:textId="3FE4C08C" w:rsidR="000C4AE9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36" w:author="Fegie" w:date="2021-04-28T12:03:00Z"/>
                <w:rFonts w:hAnsi="標楷體"/>
              </w:rPr>
              <w:pPrChange w:id="13537" w:author="Fegie" w:date="2021-04-28T12:03:00Z">
                <w:pPr/>
              </w:pPrChange>
            </w:pPr>
            <w:del w:id="13538" w:author="Fegie" w:date="2021-04-28T12:03:00Z">
              <w:r w:rsidDel="009661CB">
                <w:rPr>
                  <w:rFonts w:hAnsi="標楷體" w:hint="eastAsia"/>
                  <w:lang w:eastAsia="zh-HK"/>
                </w:rPr>
                <w:delText>查詢客</w:delText>
              </w:r>
              <w:r w:rsidDel="009661CB">
                <w:rPr>
                  <w:rFonts w:hAnsi="標楷體" w:hint="eastAsia"/>
                </w:rPr>
                <w:delText>戶</w:delText>
              </w:r>
              <w:r w:rsidDel="009661CB">
                <w:rPr>
                  <w:rFonts w:hAnsi="標楷體" w:hint="eastAsia"/>
                  <w:lang w:eastAsia="zh-HK"/>
                </w:rPr>
                <w:delText>不寄送書面、不發送簡訊/</w:delText>
              </w:r>
              <w:r w:rsidDel="009661CB">
                <w:rPr>
                  <w:rFonts w:hAnsi="標楷體" w:hint="eastAsia"/>
                </w:rPr>
                <w:delText>email</w:delText>
              </w:r>
              <w:r w:rsidRPr="009B2BD3" w:rsidDel="009661CB">
                <w:rPr>
                  <w:rFonts w:hAnsi="標楷體" w:hint="eastAsia"/>
                </w:rPr>
                <w:delText>通知</w:delText>
              </w:r>
              <w:r w:rsidDel="009661CB">
                <w:rPr>
                  <w:rFonts w:hAnsi="標楷體" w:hint="eastAsia"/>
                  <w:lang w:eastAsia="zh-HK"/>
                </w:rPr>
                <w:delText>的</w:delText>
              </w:r>
              <w:r w:rsidRPr="009B2BD3" w:rsidDel="009661CB">
                <w:rPr>
                  <w:rFonts w:hAnsi="標楷體" w:hint="eastAsia"/>
                </w:rPr>
                <w:delText>通知書</w:delText>
              </w:r>
              <w:r w:rsidDel="009661CB">
                <w:rPr>
                  <w:rFonts w:hAnsi="標楷體" w:hint="eastAsia"/>
                  <w:lang w:eastAsia="zh-HK"/>
                </w:rPr>
                <w:delText>種類及申請日期。</w:delText>
              </w:r>
              <w:bookmarkStart w:id="13539" w:name="_Toc71199874"/>
              <w:bookmarkEnd w:id="13539"/>
            </w:del>
          </w:p>
        </w:tc>
        <w:bookmarkStart w:id="13540" w:name="_Toc71199875"/>
        <w:bookmarkEnd w:id="13540"/>
      </w:tr>
      <w:tr w:rsidR="000C4AE9" w:rsidRPr="009B2BD3" w:rsidDel="009661CB" w14:paraId="44FD761E" w14:textId="2FDB071C" w:rsidTr="00951666">
        <w:trPr>
          <w:trHeight w:val="277"/>
          <w:del w:id="13541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5103CD" w14:textId="561E7C8F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42" w:author="Fegie" w:date="2021-04-28T12:03:00Z"/>
                <w:rFonts w:hAnsi="標楷體"/>
              </w:rPr>
              <w:pPrChange w:id="13543" w:author="Fegie" w:date="2021-04-28T12:03:00Z">
                <w:pPr/>
              </w:pPrChange>
            </w:pPr>
            <w:del w:id="13544" w:author="Fegie" w:date="2021-04-28T12:03:00Z">
              <w:r w:rsidRPr="009B2BD3" w:rsidDel="009661CB">
                <w:rPr>
                  <w:rFonts w:hAnsi="標楷體"/>
                </w:rPr>
                <w:delText>進入條件</w:delText>
              </w:r>
              <w:bookmarkStart w:id="13545" w:name="_Toc71199876"/>
              <w:bookmarkEnd w:id="13545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0BBA79" w14:textId="6A9D4E8A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46" w:author="Fegie" w:date="2021-04-28T12:03:00Z"/>
                <w:rFonts w:hAnsi="標楷體"/>
              </w:rPr>
              <w:pPrChange w:id="13547" w:author="Fegie" w:date="2021-04-28T12:03:00Z">
                <w:pPr/>
              </w:pPrChange>
            </w:pPr>
            <w:bookmarkStart w:id="13548" w:name="_Toc71199877"/>
            <w:bookmarkEnd w:id="13548"/>
          </w:p>
        </w:tc>
        <w:bookmarkStart w:id="13549" w:name="_Toc71199878"/>
        <w:bookmarkEnd w:id="13549"/>
      </w:tr>
      <w:tr w:rsidR="000C4AE9" w:rsidRPr="009B2BD3" w:rsidDel="009661CB" w14:paraId="22D96083" w14:textId="43475831" w:rsidTr="00951666">
        <w:trPr>
          <w:trHeight w:val="773"/>
          <w:del w:id="13550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A945A6" w14:textId="75C118C8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51" w:author="Fegie" w:date="2021-04-28T12:03:00Z"/>
                <w:rFonts w:hAnsi="標楷體"/>
              </w:rPr>
              <w:pPrChange w:id="13552" w:author="Fegie" w:date="2021-04-28T12:03:00Z">
                <w:pPr/>
              </w:pPrChange>
            </w:pPr>
            <w:del w:id="13553" w:author="Fegie" w:date="2021-04-28T12:03:00Z">
              <w:r w:rsidRPr="009B2BD3" w:rsidDel="009661CB">
                <w:rPr>
                  <w:rFonts w:hAnsi="標楷體"/>
                </w:rPr>
                <w:delText xml:space="preserve">基本流程 </w:delText>
              </w:r>
              <w:bookmarkStart w:id="13554" w:name="_Toc71199879"/>
              <w:bookmarkEnd w:id="1355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E1C898" w14:textId="0BE09F2E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55" w:author="Fegie" w:date="2021-04-28T12:03:00Z"/>
                <w:rFonts w:hAnsi="標楷體"/>
              </w:rPr>
              <w:pPrChange w:id="13556" w:author="Fegie" w:date="2021-04-28T12:03:00Z">
                <w:pPr/>
              </w:pPrChange>
            </w:pPr>
            <w:bookmarkStart w:id="13557" w:name="_Toc71199880"/>
            <w:bookmarkEnd w:id="13557"/>
          </w:p>
        </w:tc>
        <w:bookmarkStart w:id="13558" w:name="_Toc71199881"/>
        <w:bookmarkEnd w:id="13558"/>
      </w:tr>
      <w:tr w:rsidR="000C4AE9" w:rsidRPr="009B2BD3" w:rsidDel="009661CB" w14:paraId="392A705C" w14:textId="38246A20" w:rsidTr="00951666">
        <w:trPr>
          <w:trHeight w:val="321"/>
          <w:del w:id="13559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584DA5" w14:textId="14FD09F0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60" w:author="Fegie" w:date="2021-04-28T12:03:00Z"/>
                <w:rFonts w:hAnsi="標楷體"/>
              </w:rPr>
              <w:pPrChange w:id="13561" w:author="Fegie" w:date="2021-04-28T12:03:00Z">
                <w:pPr/>
              </w:pPrChange>
            </w:pPr>
            <w:del w:id="13562" w:author="Fegie" w:date="2021-04-28T12:03:00Z">
              <w:r w:rsidRPr="009B2BD3" w:rsidDel="009661CB">
                <w:rPr>
                  <w:rFonts w:hAnsi="標楷體"/>
                </w:rPr>
                <w:delText>選用流程</w:delText>
              </w:r>
              <w:bookmarkStart w:id="13563" w:name="_Toc71199882"/>
              <w:bookmarkEnd w:id="1356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A7746E" w14:textId="4A72FB6D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64" w:author="Fegie" w:date="2021-04-28T12:03:00Z"/>
                <w:rFonts w:hAnsi="標楷體"/>
              </w:rPr>
              <w:pPrChange w:id="13565" w:author="Fegie" w:date="2021-04-28T12:03:00Z">
                <w:pPr/>
              </w:pPrChange>
            </w:pPr>
            <w:bookmarkStart w:id="13566" w:name="_Toc71199883"/>
            <w:bookmarkEnd w:id="13566"/>
          </w:p>
        </w:tc>
        <w:bookmarkStart w:id="13567" w:name="_Toc71199884"/>
        <w:bookmarkEnd w:id="13567"/>
      </w:tr>
      <w:tr w:rsidR="000C4AE9" w:rsidRPr="009B2BD3" w:rsidDel="009661CB" w14:paraId="03914B0F" w14:textId="2807B5B3" w:rsidTr="00951666">
        <w:trPr>
          <w:trHeight w:val="1311"/>
          <w:del w:id="13568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254F71" w14:textId="1C93E9C2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69" w:author="Fegie" w:date="2021-04-28T12:03:00Z"/>
                <w:rFonts w:hAnsi="標楷體"/>
              </w:rPr>
              <w:pPrChange w:id="13570" w:author="Fegie" w:date="2021-04-28T12:03:00Z">
                <w:pPr/>
              </w:pPrChange>
            </w:pPr>
            <w:del w:id="13571" w:author="Fegie" w:date="2021-04-28T12:03:00Z">
              <w:r w:rsidRPr="009B2BD3" w:rsidDel="009661CB">
                <w:rPr>
                  <w:rFonts w:hAnsi="標楷體"/>
                </w:rPr>
                <w:delText>例外流程</w:delText>
              </w:r>
              <w:bookmarkStart w:id="13572" w:name="_Toc71199885"/>
              <w:bookmarkEnd w:id="1357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E65699C" w14:textId="717B736B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73" w:author="Fegie" w:date="2021-04-28T12:03:00Z"/>
                <w:rFonts w:hAnsi="標楷體"/>
              </w:rPr>
              <w:pPrChange w:id="13574" w:author="Fegie" w:date="2021-04-28T12:03:00Z">
                <w:pPr/>
              </w:pPrChange>
            </w:pPr>
            <w:bookmarkStart w:id="13575" w:name="_Toc71199886"/>
            <w:bookmarkEnd w:id="13575"/>
          </w:p>
        </w:tc>
        <w:bookmarkStart w:id="13576" w:name="_Toc71199887"/>
        <w:bookmarkEnd w:id="13576"/>
      </w:tr>
      <w:tr w:rsidR="000C4AE9" w:rsidRPr="009B2BD3" w:rsidDel="009661CB" w14:paraId="5339E9CD" w14:textId="635462E6" w:rsidTr="00951666">
        <w:trPr>
          <w:trHeight w:val="278"/>
          <w:del w:id="13577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F93991" w14:textId="01E4467E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78" w:author="Fegie" w:date="2021-04-28T12:03:00Z"/>
                <w:rFonts w:hAnsi="標楷體"/>
              </w:rPr>
              <w:pPrChange w:id="13579" w:author="Fegie" w:date="2021-04-28T12:03:00Z">
                <w:pPr/>
              </w:pPrChange>
            </w:pPr>
            <w:del w:id="13580" w:author="Fegie" w:date="2021-04-28T12:03:00Z">
              <w:r w:rsidRPr="009B2BD3" w:rsidDel="009661CB">
                <w:rPr>
                  <w:rFonts w:hAnsi="標楷體"/>
                </w:rPr>
                <w:delText xml:space="preserve">執行後狀況 </w:delText>
              </w:r>
              <w:bookmarkStart w:id="13581" w:name="_Toc71199888"/>
              <w:bookmarkEnd w:id="1358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225594" w14:textId="2D710187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82" w:author="Fegie" w:date="2021-04-28T12:03:00Z"/>
                <w:rFonts w:hAnsi="標楷體"/>
              </w:rPr>
              <w:pPrChange w:id="13583" w:author="Fegie" w:date="2021-04-28T12:03:00Z">
                <w:pPr/>
              </w:pPrChange>
            </w:pPr>
            <w:bookmarkStart w:id="13584" w:name="_Toc71199889"/>
            <w:bookmarkEnd w:id="13584"/>
          </w:p>
        </w:tc>
        <w:bookmarkStart w:id="13585" w:name="_Toc71199890"/>
        <w:bookmarkEnd w:id="13585"/>
      </w:tr>
      <w:tr w:rsidR="000C4AE9" w:rsidRPr="009B2BD3" w:rsidDel="009661CB" w14:paraId="648DE1F2" w14:textId="563322A8" w:rsidTr="00951666">
        <w:trPr>
          <w:trHeight w:val="358"/>
          <w:del w:id="13586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FCB51E9" w14:textId="69438F7B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87" w:author="Fegie" w:date="2021-04-28T12:03:00Z"/>
                <w:rFonts w:hAnsi="標楷體"/>
              </w:rPr>
              <w:pPrChange w:id="13588" w:author="Fegie" w:date="2021-04-28T12:03:00Z">
                <w:pPr/>
              </w:pPrChange>
            </w:pPr>
            <w:del w:id="13589" w:author="Fegie" w:date="2021-04-28T12:03:00Z">
              <w:r w:rsidRPr="009B2BD3" w:rsidDel="009661CB">
                <w:rPr>
                  <w:rFonts w:hAnsi="標楷體"/>
                </w:rPr>
                <w:delText>特別需求</w:delText>
              </w:r>
              <w:bookmarkStart w:id="13590" w:name="_Toc71199891"/>
              <w:bookmarkEnd w:id="13590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123BD2" w14:textId="5FE458E5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91" w:author="Fegie" w:date="2021-04-28T12:03:00Z"/>
                <w:rFonts w:hAnsi="標楷體"/>
              </w:rPr>
              <w:pPrChange w:id="13592" w:author="Fegie" w:date="2021-04-28T12:03:00Z">
                <w:pPr/>
              </w:pPrChange>
            </w:pPr>
            <w:bookmarkStart w:id="13593" w:name="_Toc71199892"/>
            <w:bookmarkEnd w:id="13593"/>
          </w:p>
        </w:tc>
        <w:bookmarkStart w:id="13594" w:name="_Toc71199893"/>
        <w:bookmarkEnd w:id="13594"/>
      </w:tr>
      <w:tr w:rsidR="000C4AE9" w:rsidRPr="009B2BD3" w:rsidDel="009661CB" w14:paraId="6A98020E" w14:textId="29506D2D" w:rsidTr="00951666">
        <w:trPr>
          <w:trHeight w:val="278"/>
          <w:del w:id="13595" w:author="Fegie" w:date="2021-04-28T12:03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21E804" w14:textId="27A599BF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596" w:author="Fegie" w:date="2021-04-28T12:03:00Z"/>
                <w:rFonts w:hAnsi="標楷體"/>
              </w:rPr>
              <w:pPrChange w:id="13597" w:author="Fegie" w:date="2021-04-28T12:03:00Z">
                <w:pPr/>
              </w:pPrChange>
            </w:pPr>
            <w:del w:id="13598" w:author="Fegie" w:date="2021-04-28T12:03:00Z">
              <w:r w:rsidRPr="009B2BD3" w:rsidDel="009661CB">
                <w:rPr>
                  <w:rFonts w:hAnsi="標楷體"/>
                </w:rPr>
                <w:delText xml:space="preserve">參考 </w:delText>
              </w:r>
              <w:bookmarkStart w:id="13599" w:name="_Toc71199894"/>
              <w:bookmarkEnd w:id="1359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CEB8E5" w14:textId="17080264" w:rsidR="000C4AE9" w:rsidRPr="009B2BD3" w:rsidDel="009661CB" w:rsidRDefault="000C4AE9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00" w:author="Fegie" w:date="2021-04-28T12:03:00Z"/>
                <w:rFonts w:hAnsi="標楷體"/>
              </w:rPr>
              <w:pPrChange w:id="13601" w:author="Fegie" w:date="2021-04-28T12:03:00Z">
                <w:pPr/>
              </w:pPrChange>
            </w:pPr>
            <w:bookmarkStart w:id="13602" w:name="_Toc71199895"/>
            <w:bookmarkEnd w:id="13602"/>
          </w:p>
        </w:tc>
        <w:bookmarkStart w:id="13603" w:name="_Toc71199896"/>
        <w:bookmarkEnd w:id="13603"/>
      </w:tr>
    </w:tbl>
    <w:p w14:paraId="6493BD42" w14:textId="0D792FB1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604" w:author="Fegie" w:date="2021-04-28T12:03:00Z"/>
          <w:rFonts w:hAnsi="標楷體"/>
        </w:rPr>
        <w:pPrChange w:id="13605" w:author="Fegie" w:date="2021-04-28T12:03:00Z">
          <w:pPr/>
        </w:pPrChange>
      </w:pPr>
      <w:bookmarkStart w:id="13606" w:name="_Toc71199897"/>
      <w:bookmarkEnd w:id="13606"/>
    </w:p>
    <w:p w14:paraId="12D07594" w14:textId="7D2752B1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607" w:author="Fegie" w:date="2021-04-28T12:03:00Z"/>
          <w:rFonts w:hAnsi="標楷體"/>
        </w:rPr>
        <w:pPrChange w:id="13608" w:author="Fegie" w:date="2021-04-28T12:03:00Z">
          <w:pPr/>
        </w:pPrChange>
      </w:pPr>
      <w:bookmarkStart w:id="13609" w:name="_Toc71199898"/>
      <w:bookmarkEnd w:id="13609"/>
    </w:p>
    <w:p w14:paraId="623B781E" w14:textId="689C55BF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610" w:author="Fegie" w:date="2021-04-28T12:03:00Z"/>
          <w:rFonts w:hAnsi="標楷體"/>
        </w:rPr>
        <w:pPrChange w:id="13611" w:author="Fegie" w:date="2021-04-28T12:03:00Z">
          <w:pPr/>
        </w:pPrChange>
      </w:pPr>
      <w:bookmarkStart w:id="13612" w:name="_Toc71199899"/>
      <w:bookmarkEnd w:id="13612"/>
    </w:p>
    <w:p w14:paraId="1E7C106F" w14:textId="50926D8E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613" w:author="Fegie" w:date="2021-04-28T12:03:00Z"/>
          <w:rFonts w:hAnsi="標楷體"/>
        </w:rPr>
        <w:pPrChange w:id="13614" w:author="Fegie" w:date="2021-04-28T12:03:00Z">
          <w:pPr/>
        </w:pPrChange>
      </w:pPr>
      <w:bookmarkStart w:id="13615" w:name="_Toc71199900"/>
      <w:bookmarkEnd w:id="13615"/>
    </w:p>
    <w:p w14:paraId="188F3DA1" w14:textId="1C81D361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616" w:author="Fegie" w:date="2021-04-28T12:03:00Z"/>
          <w:rFonts w:hAnsi="標楷體"/>
        </w:rPr>
        <w:pPrChange w:id="13617" w:author="Fegie" w:date="2021-04-28T12:03:00Z">
          <w:pPr/>
        </w:pPrChange>
      </w:pPr>
      <w:bookmarkStart w:id="13618" w:name="_Toc71199901"/>
      <w:bookmarkEnd w:id="13618"/>
    </w:p>
    <w:p w14:paraId="4A3C1205" w14:textId="3B96EE34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619" w:author="Fegie" w:date="2021-04-28T12:03:00Z"/>
          <w:rFonts w:hAnsi="標楷體"/>
        </w:rPr>
        <w:pPrChange w:id="13620" w:author="Fegie" w:date="2021-04-28T12:03:00Z">
          <w:pPr/>
        </w:pPrChange>
      </w:pPr>
      <w:bookmarkStart w:id="13621" w:name="_Toc71199902"/>
      <w:bookmarkEnd w:id="13621"/>
    </w:p>
    <w:p w14:paraId="7D8C1D0F" w14:textId="283D230C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622" w:author="Fegie" w:date="2021-04-28T12:03:00Z"/>
          <w:rFonts w:hAnsi="標楷體"/>
        </w:rPr>
        <w:pPrChange w:id="13623" w:author="Fegie" w:date="2021-04-28T12:03:00Z">
          <w:pPr/>
        </w:pPrChange>
      </w:pPr>
      <w:bookmarkStart w:id="13624" w:name="_Toc71199903"/>
      <w:bookmarkEnd w:id="13624"/>
    </w:p>
    <w:p w14:paraId="0343C116" w14:textId="7397828F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625" w:author="Fegie" w:date="2021-04-28T12:03:00Z"/>
          <w:rFonts w:hAnsi="標楷體"/>
        </w:rPr>
        <w:pPrChange w:id="13626" w:author="Fegie" w:date="2021-04-28T12:03:00Z">
          <w:pPr/>
        </w:pPrChange>
      </w:pPr>
      <w:del w:id="13627" w:author="Fegie" w:date="2021-04-28T12:03:00Z">
        <w:r w:rsidRPr="009B2BD3" w:rsidDel="009661CB">
          <w:rPr>
            <w:rFonts w:hAnsi="標楷體"/>
          </w:rPr>
          <w:br w:type="page"/>
        </w:r>
      </w:del>
    </w:p>
    <w:p w14:paraId="59532D8D" w14:textId="0802EA9D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628" w:author="Fegie" w:date="2021-04-28T12:03:00Z"/>
          <w:rFonts w:hAnsi="標楷體"/>
        </w:rPr>
        <w:pPrChange w:id="13629" w:author="Fegie" w:date="2021-04-28T12:03:00Z">
          <w:pPr>
            <w:pStyle w:val="a"/>
          </w:pPr>
        </w:pPrChange>
      </w:pPr>
      <w:del w:id="13630" w:author="Fegie" w:date="2021-04-28T12:03:00Z">
        <w:r w:rsidRPr="009B2BD3" w:rsidDel="009661CB">
          <w:rPr>
            <w:rFonts w:hAnsi="標楷體"/>
          </w:rPr>
          <w:delText>UI畫面</w:delText>
        </w:r>
        <w:bookmarkStart w:id="13631" w:name="_Toc71199904"/>
        <w:bookmarkEnd w:id="13631"/>
      </w:del>
    </w:p>
    <w:p w14:paraId="67075BC8" w14:textId="51F1D6F5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632" w:author="Fegie" w:date="2021-04-28T12:03:00Z"/>
          <w:rFonts w:hAnsi="標楷體"/>
        </w:rPr>
        <w:pPrChange w:id="13633" w:author="Fegie" w:date="2021-04-28T12:03:00Z">
          <w:pPr>
            <w:pStyle w:val="42"/>
            <w:spacing w:after="72"/>
            <w:ind w:left="1133"/>
          </w:pPr>
        </w:pPrChange>
      </w:pPr>
      <w:del w:id="13634" w:author="Fegie" w:date="2021-04-28T12:03:00Z">
        <w:r w:rsidRPr="009B2BD3" w:rsidDel="009661CB">
          <w:rPr>
            <w:rFonts w:hAnsi="標楷體" w:hint="eastAsia"/>
          </w:rPr>
          <w:delText>輸入畫面：</w:delText>
        </w:r>
        <w:r w:rsidR="00014E2F" w:rsidRPr="009B2BD3" w:rsidDel="009661CB">
          <w:rPr>
            <w:rFonts w:hAnsi="標楷體" w:hint="eastAsia"/>
          </w:rPr>
          <w:delText xml:space="preserve"> </w:delText>
        </w:r>
        <w:bookmarkStart w:id="13635" w:name="_Toc71199905"/>
        <w:bookmarkEnd w:id="13635"/>
      </w:del>
    </w:p>
    <w:p w14:paraId="2058E52B" w14:textId="24455B76" w:rsidR="000C4AE9" w:rsidRPr="009B2BD3" w:rsidDel="009661CB" w:rsidRDefault="007E3AAD">
      <w:pPr>
        <w:pStyle w:val="3"/>
        <w:numPr>
          <w:ilvl w:val="5"/>
          <w:numId w:val="6"/>
        </w:numPr>
        <w:ind w:left="1701" w:hanging="1134"/>
        <w:rPr>
          <w:del w:id="13636" w:author="Fegie" w:date="2021-04-28T12:03:00Z"/>
          <w:rFonts w:hAnsi="標楷體"/>
        </w:rPr>
        <w:pPrChange w:id="13637" w:author="Fegie" w:date="2021-04-28T12:03:00Z">
          <w:pPr>
            <w:pStyle w:val="42"/>
            <w:spacing w:after="72"/>
            <w:ind w:leftChars="0" w:left="0"/>
          </w:pPr>
        </w:pPrChange>
      </w:pPr>
      <w:del w:id="13638" w:author="Fegie" w:date="2021-04-28T12:03:00Z">
        <w:r w:rsidRPr="009B2BD3" w:rsidDel="009661CB">
          <w:rPr>
            <w:rFonts w:hAnsi="標楷體"/>
            <w:noProof/>
          </w:rPr>
          <w:drawing>
            <wp:inline distT="0" distB="0" distL="0" distR="0" wp14:anchorId="44197176" wp14:editId="1F228719">
              <wp:extent cx="6775450" cy="1136650"/>
              <wp:effectExtent l="0" t="0" r="6350" b="6350"/>
              <wp:docPr id="2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75450" cy="1136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Start w:id="13639" w:name="_Toc71199906"/>
        <w:bookmarkEnd w:id="13639"/>
      </w:del>
    </w:p>
    <w:p w14:paraId="0D5C707A" w14:textId="13D28966" w:rsidR="00F95E69" w:rsidRPr="009B2BD3" w:rsidDel="009661CB" w:rsidRDefault="00F95E69">
      <w:pPr>
        <w:pStyle w:val="3"/>
        <w:numPr>
          <w:ilvl w:val="5"/>
          <w:numId w:val="6"/>
        </w:numPr>
        <w:ind w:left="1701" w:hanging="1134"/>
        <w:rPr>
          <w:del w:id="13640" w:author="Fegie" w:date="2021-04-28T12:03:00Z"/>
          <w:rFonts w:hAnsi="標楷體"/>
        </w:rPr>
        <w:pPrChange w:id="13641" w:author="Fegie" w:date="2021-04-28T12:03:00Z">
          <w:pPr>
            <w:pStyle w:val="42"/>
            <w:spacing w:after="72"/>
            <w:ind w:leftChars="0" w:left="0"/>
          </w:pPr>
        </w:pPrChange>
      </w:pPr>
      <w:bookmarkStart w:id="13642" w:name="_Toc71199907"/>
      <w:bookmarkEnd w:id="13642"/>
    </w:p>
    <w:p w14:paraId="2E53A13C" w14:textId="52B049DF" w:rsidR="000C4AE9" w:rsidRPr="009B2BD3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643" w:author="Fegie" w:date="2021-04-28T12:03:00Z"/>
          <w:rFonts w:hAnsi="標楷體"/>
        </w:rPr>
        <w:pPrChange w:id="13644" w:author="Fegie" w:date="2021-04-28T12:03:00Z">
          <w:pPr>
            <w:pStyle w:val="42"/>
            <w:spacing w:after="72"/>
            <w:ind w:left="1133"/>
          </w:pPr>
        </w:pPrChange>
      </w:pPr>
      <w:del w:id="13645" w:author="Fegie" w:date="2021-04-28T12:03:00Z">
        <w:r w:rsidRPr="009B2BD3" w:rsidDel="009661CB">
          <w:rPr>
            <w:rFonts w:hAnsi="標楷體" w:hint="eastAsia"/>
          </w:rPr>
          <w:delText>輸出畫面：</w:delText>
        </w:r>
        <w:bookmarkStart w:id="13646" w:name="_Toc71199908"/>
        <w:bookmarkEnd w:id="13646"/>
      </w:del>
    </w:p>
    <w:p w14:paraId="595D3504" w14:textId="112031B1" w:rsidR="000C4AE9" w:rsidRPr="009B2BD3" w:rsidDel="009661CB" w:rsidRDefault="007E3AAD">
      <w:pPr>
        <w:pStyle w:val="3"/>
        <w:numPr>
          <w:ilvl w:val="5"/>
          <w:numId w:val="6"/>
        </w:numPr>
        <w:ind w:left="1701" w:hanging="1134"/>
        <w:rPr>
          <w:del w:id="13647" w:author="Fegie" w:date="2021-04-28T12:03:00Z"/>
          <w:rFonts w:hAnsi="標楷體"/>
        </w:rPr>
        <w:pPrChange w:id="13648" w:author="Fegie" w:date="2021-04-28T12:03:00Z">
          <w:pPr>
            <w:pStyle w:val="a"/>
            <w:numPr>
              <w:numId w:val="0"/>
            </w:numPr>
            <w:tabs>
              <w:tab w:val="clear" w:pos="1559"/>
            </w:tabs>
            <w:ind w:left="0" w:firstLine="0"/>
          </w:pPr>
        </w:pPrChange>
      </w:pPr>
      <w:del w:id="13649" w:author="Fegie" w:date="2021-04-28T12:03:00Z">
        <w:r w:rsidRPr="009B2BD3" w:rsidDel="009661CB">
          <w:rPr>
            <w:rFonts w:hAnsi="標楷體"/>
            <w:noProof/>
          </w:rPr>
          <w:drawing>
            <wp:inline distT="0" distB="0" distL="0" distR="0" wp14:anchorId="0AA58BA6" wp14:editId="0BEB1050">
              <wp:extent cx="6800850" cy="2006600"/>
              <wp:effectExtent l="0" t="0" r="0" b="0"/>
              <wp:docPr id="28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00850" cy="2006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Start w:id="13650" w:name="_Toc71199909"/>
        <w:bookmarkEnd w:id="13650"/>
      </w:del>
    </w:p>
    <w:p w14:paraId="67C7B976" w14:textId="1B1F04E8" w:rsidR="00F95E69" w:rsidRPr="009B2BD3" w:rsidDel="009661CB" w:rsidRDefault="00F95E69">
      <w:pPr>
        <w:pStyle w:val="3"/>
        <w:numPr>
          <w:ilvl w:val="5"/>
          <w:numId w:val="6"/>
        </w:numPr>
        <w:ind w:left="1701" w:hanging="1134"/>
        <w:rPr>
          <w:del w:id="13651" w:author="Fegie" w:date="2021-04-28T12:03:00Z"/>
          <w:rFonts w:hAnsi="標楷體"/>
        </w:rPr>
        <w:pPrChange w:id="13652" w:author="Fegie" w:date="2021-04-28T12:03:00Z">
          <w:pPr/>
        </w:pPrChange>
      </w:pPr>
      <w:bookmarkStart w:id="13653" w:name="_Toc71199910"/>
      <w:bookmarkEnd w:id="13653"/>
    </w:p>
    <w:p w14:paraId="7422C9FE" w14:textId="32A5006B" w:rsidR="000C4AE9" w:rsidRPr="009B2BD3" w:rsidDel="009661CB" w:rsidRDefault="00540E0A">
      <w:pPr>
        <w:pStyle w:val="3"/>
        <w:numPr>
          <w:ilvl w:val="5"/>
          <w:numId w:val="6"/>
        </w:numPr>
        <w:ind w:left="1701" w:hanging="1134"/>
        <w:rPr>
          <w:del w:id="13654" w:author="Fegie" w:date="2021-04-28T12:03:00Z"/>
          <w:rFonts w:hAnsi="標楷體"/>
        </w:rPr>
        <w:pPrChange w:id="13655" w:author="Fegie" w:date="2021-04-28T12:03:00Z">
          <w:pPr>
            <w:pStyle w:val="a"/>
          </w:pPr>
        </w:pPrChange>
      </w:pPr>
      <w:del w:id="13656" w:author="Fegie" w:date="2021-04-28T12:03:00Z">
        <w:r w:rsidRPr="009B2BD3" w:rsidDel="009661CB">
          <w:rPr>
            <w:rFonts w:hAnsi="標楷體" w:hint="eastAsia"/>
          </w:rPr>
          <w:delText>輸入</w:delText>
        </w:r>
        <w:r w:rsidR="000C4AE9" w:rsidRPr="009B2BD3" w:rsidDel="009661CB">
          <w:rPr>
            <w:rFonts w:hAnsi="標楷體"/>
          </w:rPr>
          <w:delText>畫面資料說明</w:delText>
        </w:r>
        <w:bookmarkStart w:id="13657" w:name="_Toc71199911"/>
        <w:bookmarkEnd w:id="13657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59"/>
        <w:gridCol w:w="1159"/>
        <w:gridCol w:w="1931"/>
        <w:gridCol w:w="1313"/>
        <w:gridCol w:w="1159"/>
        <w:gridCol w:w="1159"/>
        <w:gridCol w:w="1313"/>
        <w:gridCol w:w="1227"/>
      </w:tblGrid>
      <w:tr w:rsidR="00540E0A" w:rsidRPr="009B2BD3" w:rsidDel="009661CB" w14:paraId="213E6887" w14:textId="5DFD7285" w:rsidTr="00A67010">
        <w:trPr>
          <w:trHeight w:val="388"/>
          <w:jc w:val="center"/>
          <w:del w:id="13658" w:author="Fegie" w:date="2021-04-28T12:03:00Z"/>
        </w:trPr>
        <w:tc>
          <w:tcPr>
            <w:tcW w:w="563" w:type="dxa"/>
            <w:vMerge w:val="restart"/>
          </w:tcPr>
          <w:p w14:paraId="75AC0537" w14:textId="5254D693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59" w:author="Fegie" w:date="2021-04-28T12:03:00Z"/>
                <w:rFonts w:hAnsi="標楷體"/>
              </w:rPr>
              <w:pPrChange w:id="13660" w:author="Fegie" w:date="2021-04-28T12:03:00Z">
                <w:pPr/>
              </w:pPrChange>
            </w:pPr>
            <w:del w:id="13661" w:author="Fegie" w:date="2021-04-28T12:03:00Z">
              <w:r w:rsidRPr="009B2BD3" w:rsidDel="009661CB">
                <w:rPr>
                  <w:rFonts w:hAnsi="標楷體"/>
                </w:rPr>
                <w:delText>序號</w:delText>
              </w:r>
              <w:bookmarkStart w:id="13662" w:name="_Toc71199912"/>
              <w:bookmarkEnd w:id="13662"/>
            </w:del>
          </w:p>
        </w:tc>
        <w:tc>
          <w:tcPr>
            <w:tcW w:w="2217" w:type="dxa"/>
            <w:vMerge w:val="restart"/>
          </w:tcPr>
          <w:p w14:paraId="6350F734" w14:textId="148E2187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63" w:author="Fegie" w:date="2021-04-28T12:03:00Z"/>
                <w:rFonts w:hAnsi="標楷體"/>
              </w:rPr>
              <w:pPrChange w:id="13664" w:author="Fegie" w:date="2021-04-28T12:03:00Z">
                <w:pPr/>
              </w:pPrChange>
            </w:pPr>
            <w:del w:id="13665" w:author="Fegie" w:date="2021-04-28T12:03:00Z">
              <w:r w:rsidRPr="009B2BD3" w:rsidDel="009661CB">
                <w:rPr>
                  <w:rFonts w:hAnsi="標楷體"/>
                </w:rPr>
                <w:delText>欄位</w:delText>
              </w:r>
              <w:bookmarkStart w:id="13666" w:name="_Toc71199913"/>
              <w:bookmarkEnd w:id="13666"/>
            </w:del>
          </w:p>
        </w:tc>
        <w:tc>
          <w:tcPr>
            <w:tcW w:w="4708" w:type="dxa"/>
            <w:gridSpan w:val="5"/>
          </w:tcPr>
          <w:p w14:paraId="34287935" w14:textId="09ED242A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67" w:author="Fegie" w:date="2021-04-28T12:03:00Z"/>
                <w:rFonts w:hAnsi="標楷體"/>
              </w:rPr>
              <w:pPrChange w:id="13668" w:author="Fegie" w:date="2021-04-28T12:03:00Z">
                <w:pPr>
                  <w:jc w:val="center"/>
                </w:pPr>
              </w:pPrChange>
            </w:pPr>
            <w:del w:id="13669" w:author="Fegie" w:date="2021-04-28T12:03:00Z">
              <w:r w:rsidRPr="009B2BD3" w:rsidDel="009661CB">
                <w:rPr>
                  <w:rFonts w:hAnsi="標楷體"/>
                </w:rPr>
                <w:delText>說明</w:delText>
              </w:r>
              <w:bookmarkStart w:id="13670" w:name="_Toc71199914"/>
              <w:bookmarkEnd w:id="13670"/>
            </w:del>
          </w:p>
        </w:tc>
        <w:tc>
          <w:tcPr>
            <w:tcW w:w="3534" w:type="dxa"/>
            <w:vMerge w:val="restart"/>
          </w:tcPr>
          <w:p w14:paraId="0FBEAEA3" w14:textId="7F2C3515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71" w:author="Fegie" w:date="2021-04-28T12:03:00Z"/>
                <w:rFonts w:hAnsi="標楷體"/>
              </w:rPr>
              <w:pPrChange w:id="13672" w:author="Fegie" w:date="2021-04-28T12:03:00Z">
                <w:pPr/>
              </w:pPrChange>
            </w:pPr>
            <w:del w:id="13673" w:author="Fegie" w:date="2021-04-28T12:03:00Z">
              <w:r w:rsidRPr="009B2BD3" w:rsidDel="009661CB">
                <w:rPr>
                  <w:rFonts w:hAnsi="標楷體"/>
                </w:rPr>
                <w:delText>處理邏輯及注意事項</w:delText>
              </w:r>
              <w:bookmarkStart w:id="13674" w:name="_Toc71199915"/>
              <w:bookmarkEnd w:id="13674"/>
            </w:del>
          </w:p>
        </w:tc>
        <w:bookmarkStart w:id="13675" w:name="_Toc71199916"/>
        <w:bookmarkEnd w:id="13675"/>
      </w:tr>
      <w:tr w:rsidR="00540E0A" w:rsidRPr="009B2BD3" w:rsidDel="009661CB" w14:paraId="5E6B896D" w14:textId="070A61EE" w:rsidTr="00540E0A">
        <w:trPr>
          <w:trHeight w:val="244"/>
          <w:jc w:val="center"/>
          <w:del w:id="13676" w:author="Fegie" w:date="2021-04-28T12:03:00Z"/>
        </w:trPr>
        <w:tc>
          <w:tcPr>
            <w:tcW w:w="563" w:type="dxa"/>
            <w:vMerge/>
          </w:tcPr>
          <w:p w14:paraId="723CB731" w14:textId="5F1F36F3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77" w:author="Fegie" w:date="2021-04-28T12:03:00Z"/>
                <w:rFonts w:hAnsi="標楷體"/>
              </w:rPr>
              <w:pPrChange w:id="13678" w:author="Fegie" w:date="2021-04-28T12:03:00Z">
                <w:pPr/>
              </w:pPrChange>
            </w:pPr>
            <w:bookmarkStart w:id="13679" w:name="_Toc71199917"/>
            <w:bookmarkEnd w:id="13679"/>
          </w:p>
        </w:tc>
        <w:tc>
          <w:tcPr>
            <w:tcW w:w="2217" w:type="dxa"/>
            <w:vMerge/>
          </w:tcPr>
          <w:p w14:paraId="1E4CBCD4" w14:textId="4B8BF1ED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80" w:author="Fegie" w:date="2021-04-28T12:03:00Z"/>
                <w:rFonts w:hAnsi="標楷體"/>
              </w:rPr>
              <w:pPrChange w:id="13681" w:author="Fegie" w:date="2021-04-28T12:03:00Z">
                <w:pPr/>
              </w:pPrChange>
            </w:pPr>
            <w:bookmarkStart w:id="13682" w:name="_Toc71199918"/>
            <w:bookmarkEnd w:id="13682"/>
          </w:p>
        </w:tc>
        <w:tc>
          <w:tcPr>
            <w:tcW w:w="1067" w:type="dxa"/>
          </w:tcPr>
          <w:p w14:paraId="00F4C565" w14:textId="1B04835C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83" w:author="Fegie" w:date="2021-04-28T12:03:00Z"/>
                <w:rFonts w:hAnsi="標楷體"/>
              </w:rPr>
              <w:pPrChange w:id="13684" w:author="Fegie" w:date="2021-04-28T12:03:00Z">
                <w:pPr/>
              </w:pPrChange>
            </w:pPr>
            <w:del w:id="13685" w:author="Fegie" w:date="2021-04-28T12:03:00Z">
              <w:r w:rsidRPr="00A04243" w:rsidDel="009661CB">
                <w:rPr>
                  <w:rFonts w:hAnsi="標楷體" w:hint="eastAsia"/>
                </w:rPr>
                <w:delText>資料型態長度</w:delText>
              </w:r>
              <w:bookmarkStart w:id="13686" w:name="_Toc71199919"/>
              <w:bookmarkEnd w:id="13686"/>
            </w:del>
          </w:p>
        </w:tc>
        <w:tc>
          <w:tcPr>
            <w:tcW w:w="1104" w:type="dxa"/>
          </w:tcPr>
          <w:p w14:paraId="494565E5" w14:textId="2ED37E0D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87" w:author="Fegie" w:date="2021-04-28T12:03:00Z"/>
                <w:rFonts w:hAnsi="標楷體"/>
              </w:rPr>
              <w:pPrChange w:id="13688" w:author="Fegie" w:date="2021-04-28T12:03:00Z">
                <w:pPr/>
              </w:pPrChange>
            </w:pPr>
            <w:del w:id="13689" w:author="Fegie" w:date="2021-04-28T12:03:00Z">
              <w:r w:rsidRPr="009B2BD3" w:rsidDel="009661CB">
                <w:rPr>
                  <w:rFonts w:hAnsi="標楷體"/>
                </w:rPr>
                <w:delText>預設值</w:delText>
              </w:r>
              <w:bookmarkStart w:id="13690" w:name="_Toc71199920"/>
              <w:bookmarkEnd w:id="13690"/>
            </w:del>
          </w:p>
        </w:tc>
        <w:tc>
          <w:tcPr>
            <w:tcW w:w="1169" w:type="dxa"/>
          </w:tcPr>
          <w:p w14:paraId="0662D07F" w14:textId="07E4DDC5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91" w:author="Fegie" w:date="2021-04-28T12:03:00Z"/>
                <w:rFonts w:hAnsi="標楷體"/>
              </w:rPr>
              <w:pPrChange w:id="13692" w:author="Fegie" w:date="2021-04-28T12:03:00Z">
                <w:pPr/>
              </w:pPrChange>
            </w:pPr>
            <w:del w:id="13693" w:author="Fegie" w:date="2021-04-28T12:03:00Z">
              <w:r w:rsidRPr="009B2BD3" w:rsidDel="009661CB">
                <w:rPr>
                  <w:rFonts w:hAnsi="標楷體"/>
                </w:rPr>
                <w:delText>選單內容</w:delText>
              </w:r>
              <w:bookmarkStart w:id="13694" w:name="_Toc71199921"/>
              <w:bookmarkEnd w:id="13694"/>
            </w:del>
          </w:p>
        </w:tc>
        <w:tc>
          <w:tcPr>
            <w:tcW w:w="673" w:type="dxa"/>
          </w:tcPr>
          <w:p w14:paraId="17E54FF6" w14:textId="4ACCC7A0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95" w:author="Fegie" w:date="2021-04-28T12:03:00Z"/>
                <w:rFonts w:hAnsi="標楷體"/>
              </w:rPr>
              <w:pPrChange w:id="13696" w:author="Fegie" w:date="2021-04-28T12:03:00Z">
                <w:pPr/>
              </w:pPrChange>
            </w:pPr>
            <w:del w:id="13697" w:author="Fegie" w:date="2021-04-28T12:03:00Z">
              <w:r w:rsidRPr="009B2BD3" w:rsidDel="009661CB">
                <w:rPr>
                  <w:rFonts w:hAnsi="標楷體"/>
                </w:rPr>
                <w:delText>必填</w:delText>
              </w:r>
              <w:bookmarkStart w:id="13698" w:name="_Toc71199922"/>
              <w:bookmarkEnd w:id="13698"/>
            </w:del>
          </w:p>
        </w:tc>
        <w:tc>
          <w:tcPr>
            <w:tcW w:w="695" w:type="dxa"/>
          </w:tcPr>
          <w:p w14:paraId="53395035" w14:textId="5471DA8D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699" w:author="Fegie" w:date="2021-04-28T12:03:00Z"/>
                <w:rFonts w:hAnsi="標楷體"/>
              </w:rPr>
              <w:pPrChange w:id="13700" w:author="Fegie" w:date="2021-04-28T12:03:00Z">
                <w:pPr/>
              </w:pPrChange>
            </w:pPr>
            <w:del w:id="13701" w:author="Fegie" w:date="2021-04-28T12:03:00Z">
              <w:r w:rsidRPr="009B2BD3" w:rsidDel="009661CB">
                <w:rPr>
                  <w:rFonts w:hAnsi="標楷體"/>
                </w:rPr>
                <w:delText>R/W</w:delText>
              </w:r>
              <w:bookmarkStart w:id="13702" w:name="_Toc71199923"/>
              <w:bookmarkEnd w:id="13702"/>
            </w:del>
          </w:p>
        </w:tc>
        <w:tc>
          <w:tcPr>
            <w:tcW w:w="3534" w:type="dxa"/>
            <w:vMerge/>
          </w:tcPr>
          <w:p w14:paraId="58C6D1CD" w14:textId="2EDA480A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03" w:author="Fegie" w:date="2021-04-28T12:03:00Z"/>
                <w:rFonts w:hAnsi="標楷體"/>
              </w:rPr>
              <w:pPrChange w:id="13704" w:author="Fegie" w:date="2021-04-28T12:03:00Z">
                <w:pPr/>
              </w:pPrChange>
            </w:pPr>
            <w:bookmarkStart w:id="13705" w:name="_Toc71199924"/>
            <w:bookmarkEnd w:id="13705"/>
          </w:p>
        </w:tc>
        <w:bookmarkStart w:id="13706" w:name="_Toc71199925"/>
        <w:bookmarkEnd w:id="13706"/>
      </w:tr>
      <w:tr w:rsidR="00540E0A" w:rsidRPr="009B2BD3" w:rsidDel="009661CB" w14:paraId="498BD2EB" w14:textId="26EF79D6" w:rsidTr="00540E0A">
        <w:trPr>
          <w:trHeight w:val="291"/>
          <w:jc w:val="center"/>
          <w:del w:id="13707" w:author="Fegie" w:date="2021-04-28T12:03:00Z"/>
        </w:trPr>
        <w:tc>
          <w:tcPr>
            <w:tcW w:w="563" w:type="dxa"/>
          </w:tcPr>
          <w:p w14:paraId="5E840046" w14:textId="3B2565E9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08" w:author="Fegie" w:date="2021-04-28T12:03:00Z"/>
                <w:rFonts w:hAnsi="標楷體"/>
              </w:rPr>
              <w:pPrChange w:id="13709" w:author="Fegie" w:date="2021-04-28T12:03:00Z">
                <w:pPr/>
              </w:pPrChange>
            </w:pPr>
            <w:del w:id="13710" w:author="Fegie" w:date="2021-04-28T12:03:00Z">
              <w:r w:rsidRPr="009B2BD3" w:rsidDel="009661CB">
                <w:rPr>
                  <w:rFonts w:hAnsi="標楷體" w:hint="eastAsia"/>
                </w:rPr>
                <w:delText>1</w:delText>
              </w:r>
              <w:bookmarkStart w:id="13711" w:name="_Toc71199926"/>
              <w:bookmarkEnd w:id="13711"/>
            </w:del>
          </w:p>
        </w:tc>
        <w:tc>
          <w:tcPr>
            <w:tcW w:w="2217" w:type="dxa"/>
          </w:tcPr>
          <w:p w14:paraId="090B69EE" w14:textId="771D8322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12" w:author="Fegie" w:date="2021-04-28T12:03:00Z"/>
                <w:rFonts w:hAnsi="標楷體"/>
              </w:rPr>
              <w:pPrChange w:id="13713" w:author="Fegie" w:date="2021-04-28T12:03:00Z">
                <w:pPr/>
              </w:pPrChange>
            </w:pPr>
            <w:del w:id="13714" w:author="Fegie" w:date="2021-04-28T12:03:00Z">
              <w:r w:rsidRPr="009B2BD3" w:rsidDel="009661CB">
                <w:rPr>
                  <w:rFonts w:hAnsi="標楷體" w:hint="eastAsia"/>
                </w:rPr>
                <w:delText>戶號</w:delText>
              </w:r>
              <w:bookmarkStart w:id="13715" w:name="_Toc71199927"/>
              <w:bookmarkEnd w:id="13715"/>
            </w:del>
          </w:p>
        </w:tc>
        <w:tc>
          <w:tcPr>
            <w:tcW w:w="1067" w:type="dxa"/>
          </w:tcPr>
          <w:p w14:paraId="15EB838A" w14:textId="2BC8FC1D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16" w:author="Fegie" w:date="2021-04-28T12:03:00Z"/>
                <w:rFonts w:hAnsi="標楷體"/>
              </w:rPr>
              <w:pPrChange w:id="13717" w:author="Fegie" w:date="2021-04-28T12:03:00Z">
                <w:pPr/>
              </w:pPrChange>
            </w:pPr>
            <w:del w:id="13718" w:author="Fegie" w:date="2021-04-28T12:03:00Z">
              <w:r w:rsidDel="009661CB">
                <w:rPr>
                  <w:rFonts w:hAnsi="標楷體" w:hint="eastAsia"/>
                </w:rPr>
                <w:delText>9999999</w:delText>
              </w:r>
              <w:bookmarkStart w:id="13719" w:name="_Toc71199928"/>
              <w:bookmarkEnd w:id="13719"/>
            </w:del>
          </w:p>
        </w:tc>
        <w:tc>
          <w:tcPr>
            <w:tcW w:w="1104" w:type="dxa"/>
          </w:tcPr>
          <w:p w14:paraId="072201D4" w14:textId="587CA293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20" w:author="Fegie" w:date="2021-04-28T12:03:00Z"/>
                <w:rFonts w:hAnsi="標楷體"/>
              </w:rPr>
              <w:pPrChange w:id="13721" w:author="Fegie" w:date="2021-04-28T12:03:00Z">
                <w:pPr/>
              </w:pPrChange>
            </w:pPr>
            <w:bookmarkStart w:id="13722" w:name="_Toc71199929"/>
            <w:bookmarkEnd w:id="13722"/>
          </w:p>
        </w:tc>
        <w:tc>
          <w:tcPr>
            <w:tcW w:w="1169" w:type="dxa"/>
          </w:tcPr>
          <w:p w14:paraId="3EACDA70" w14:textId="4075CA87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23" w:author="Fegie" w:date="2021-04-28T12:03:00Z"/>
                <w:rFonts w:hAnsi="標楷體"/>
              </w:rPr>
              <w:pPrChange w:id="13724" w:author="Fegie" w:date="2021-04-28T12:03:00Z">
                <w:pPr/>
              </w:pPrChange>
            </w:pPr>
            <w:bookmarkStart w:id="13725" w:name="_Toc71199930"/>
            <w:bookmarkEnd w:id="13725"/>
          </w:p>
        </w:tc>
        <w:tc>
          <w:tcPr>
            <w:tcW w:w="673" w:type="dxa"/>
          </w:tcPr>
          <w:p w14:paraId="0844CBEA" w14:textId="26DFB840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26" w:author="Fegie" w:date="2021-04-28T12:03:00Z"/>
                <w:rFonts w:hAnsi="標楷體"/>
              </w:rPr>
              <w:pPrChange w:id="13727" w:author="Fegie" w:date="2021-04-28T12:03:00Z">
                <w:pPr/>
              </w:pPrChange>
            </w:pPr>
            <w:del w:id="13728" w:author="Fegie" w:date="2021-04-28T12:03:00Z">
              <w:r w:rsidRPr="009B2BD3" w:rsidDel="009661CB">
                <w:rPr>
                  <w:rFonts w:hAnsi="標楷體" w:hint="eastAsia"/>
                </w:rPr>
                <w:delText>V</w:delText>
              </w:r>
              <w:bookmarkStart w:id="13729" w:name="_Toc71199931"/>
              <w:bookmarkEnd w:id="13729"/>
            </w:del>
          </w:p>
        </w:tc>
        <w:tc>
          <w:tcPr>
            <w:tcW w:w="695" w:type="dxa"/>
          </w:tcPr>
          <w:p w14:paraId="524F7F96" w14:textId="6FAC3D2D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30" w:author="Fegie" w:date="2021-04-28T12:03:00Z"/>
                <w:rFonts w:hAnsi="標楷體"/>
              </w:rPr>
              <w:pPrChange w:id="13731" w:author="Fegie" w:date="2021-04-28T12:03:00Z">
                <w:pPr/>
              </w:pPrChange>
            </w:pPr>
            <w:bookmarkStart w:id="13732" w:name="_Toc71199932"/>
            <w:bookmarkEnd w:id="13732"/>
          </w:p>
        </w:tc>
        <w:tc>
          <w:tcPr>
            <w:tcW w:w="3534" w:type="dxa"/>
          </w:tcPr>
          <w:p w14:paraId="4EDE8471" w14:textId="21AA8CFD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33" w:author="Fegie" w:date="2021-04-28T12:03:00Z"/>
                <w:rFonts w:hAnsi="標楷體"/>
              </w:rPr>
              <w:pPrChange w:id="13734" w:author="Fegie" w:date="2021-04-28T12:03:00Z">
                <w:pPr/>
              </w:pPrChange>
            </w:pPr>
            <w:del w:id="13735" w:author="Fegie" w:date="2021-04-28T12:03:00Z">
              <w:r w:rsidRPr="009B2BD3" w:rsidDel="009661CB">
                <w:rPr>
                  <w:rFonts w:hAnsi="標楷體" w:hint="eastAsia"/>
                </w:rPr>
                <w:delText>i.必須輸入</w:delText>
              </w:r>
              <w:bookmarkStart w:id="13736" w:name="_Toc71199933"/>
              <w:bookmarkEnd w:id="13736"/>
            </w:del>
          </w:p>
        </w:tc>
        <w:bookmarkStart w:id="13737" w:name="_Toc71199934"/>
        <w:bookmarkEnd w:id="13737"/>
      </w:tr>
      <w:tr w:rsidR="00540E0A" w:rsidRPr="009B2BD3" w:rsidDel="009661CB" w14:paraId="39002DAB" w14:textId="5BC86B63" w:rsidTr="00540E0A">
        <w:trPr>
          <w:trHeight w:val="291"/>
          <w:jc w:val="center"/>
          <w:del w:id="13738" w:author="Fegie" w:date="2021-04-28T12:03:00Z"/>
        </w:trPr>
        <w:tc>
          <w:tcPr>
            <w:tcW w:w="563" w:type="dxa"/>
          </w:tcPr>
          <w:p w14:paraId="1427627B" w14:textId="4C21DBDC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39" w:author="Fegie" w:date="2021-04-28T12:03:00Z"/>
                <w:rFonts w:hAnsi="標楷體"/>
              </w:rPr>
              <w:pPrChange w:id="13740" w:author="Fegie" w:date="2021-04-28T12:03:00Z">
                <w:pPr/>
              </w:pPrChange>
            </w:pPr>
            <w:bookmarkStart w:id="13741" w:name="_Toc71199935"/>
            <w:bookmarkEnd w:id="13741"/>
          </w:p>
        </w:tc>
        <w:tc>
          <w:tcPr>
            <w:tcW w:w="2217" w:type="dxa"/>
          </w:tcPr>
          <w:p w14:paraId="45F9CBBF" w14:textId="7412D3BF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42" w:author="Fegie" w:date="2021-04-28T12:03:00Z"/>
                <w:rFonts w:hAnsi="標楷體"/>
              </w:rPr>
              <w:pPrChange w:id="13743" w:author="Fegie" w:date="2021-04-28T12:03:00Z">
                <w:pPr/>
              </w:pPrChange>
            </w:pPr>
            <w:del w:id="13744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額度編號</w:delText>
              </w:r>
              <w:bookmarkStart w:id="13745" w:name="_Toc71199936"/>
              <w:bookmarkEnd w:id="13745"/>
            </w:del>
          </w:p>
        </w:tc>
        <w:tc>
          <w:tcPr>
            <w:tcW w:w="1067" w:type="dxa"/>
          </w:tcPr>
          <w:p w14:paraId="1B0A27AB" w14:textId="1CE39B2C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46" w:author="Fegie" w:date="2021-04-28T12:03:00Z"/>
                <w:rFonts w:hAnsi="標楷體"/>
              </w:rPr>
              <w:pPrChange w:id="13747" w:author="Fegie" w:date="2021-04-28T12:03:00Z">
                <w:pPr/>
              </w:pPrChange>
            </w:pPr>
            <w:del w:id="13748" w:author="Fegie" w:date="2021-04-28T12:03:00Z">
              <w:r w:rsidDel="009661CB">
                <w:rPr>
                  <w:rFonts w:hAnsi="標楷體" w:hint="eastAsia"/>
                </w:rPr>
                <w:delText>999</w:delText>
              </w:r>
              <w:bookmarkStart w:id="13749" w:name="_Toc71199937"/>
              <w:bookmarkEnd w:id="13749"/>
            </w:del>
          </w:p>
        </w:tc>
        <w:tc>
          <w:tcPr>
            <w:tcW w:w="1104" w:type="dxa"/>
          </w:tcPr>
          <w:p w14:paraId="6FA09752" w14:textId="2F2F26F5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50" w:author="Fegie" w:date="2021-04-28T12:03:00Z"/>
                <w:rFonts w:hAnsi="標楷體"/>
              </w:rPr>
              <w:pPrChange w:id="13751" w:author="Fegie" w:date="2021-04-28T12:03:00Z">
                <w:pPr/>
              </w:pPrChange>
            </w:pPr>
            <w:del w:id="13752" w:author="Fegie" w:date="2021-04-28T12:03:00Z">
              <w:r w:rsidRPr="00540E0A" w:rsidDel="009661CB">
                <w:rPr>
                  <w:rFonts w:hAnsi="標楷體"/>
                </w:rPr>
                <w:delText>000</w:delText>
              </w:r>
              <w:bookmarkStart w:id="13753" w:name="_Toc71199938"/>
              <w:bookmarkEnd w:id="13753"/>
            </w:del>
          </w:p>
        </w:tc>
        <w:tc>
          <w:tcPr>
            <w:tcW w:w="1169" w:type="dxa"/>
          </w:tcPr>
          <w:p w14:paraId="7EDA1A93" w14:textId="3EF656AD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54" w:author="Fegie" w:date="2021-04-28T12:03:00Z"/>
                <w:rFonts w:hAnsi="標楷體"/>
              </w:rPr>
              <w:pPrChange w:id="13755" w:author="Fegie" w:date="2021-04-28T12:03:00Z">
                <w:pPr/>
              </w:pPrChange>
            </w:pPr>
            <w:bookmarkStart w:id="13756" w:name="_Toc71199939"/>
            <w:bookmarkEnd w:id="13756"/>
          </w:p>
        </w:tc>
        <w:tc>
          <w:tcPr>
            <w:tcW w:w="673" w:type="dxa"/>
          </w:tcPr>
          <w:p w14:paraId="103A67ED" w14:textId="30776663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57" w:author="Fegie" w:date="2021-04-28T12:03:00Z"/>
                <w:rFonts w:hAnsi="標楷體"/>
              </w:rPr>
              <w:pPrChange w:id="13758" w:author="Fegie" w:date="2021-04-28T12:03:00Z">
                <w:pPr/>
              </w:pPrChange>
            </w:pPr>
            <w:del w:id="13759" w:author="Fegie" w:date="2021-04-28T12:03:00Z">
              <w:r w:rsidRPr="00540E0A" w:rsidDel="009661CB">
                <w:rPr>
                  <w:rFonts w:hAnsi="標楷體" w:hint="eastAsia"/>
                </w:rPr>
                <w:delText>V</w:delText>
              </w:r>
              <w:bookmarkStart w:id="13760" w:name="_Toc71199940"/>
              <w:bookmarkEnd w:id="13760"/>
            </w:del>
          </w:p>
        </w:tc>
        <w:tc>
          <w:tcPr>
            <w:tcW w:w="695" w:type="dxa"/>
          </w:tcPr>
          <w:p w14:paraId="2BB19F94" w14:textId="6F9FAFB7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61" w:author="Fegie" w:date="2021-04-28T12:03:00Z"/>
                <w:rFonts w:hAnsi="標楷體"/>
              </w:rPr>
              <w:pPrChange w:id="13762" w:author="Fegie" w:date="2021-04-28T12:03:00Z">
                <w:pPr/>
              </w:pPrChange>
            </w:pPr>
            <w:bookmarkStart w:id="13763" w:name="_Toc71199941"/>
            <w:bookmarkEnd w:id="13763"/>
          </w:p>
        </w:tc>
        <w:tc>
          <w:tcPr>
            <w:tcW w:w="3534" w:type="dxa"/>
          </w:tcPr>
          <w:p w14:paraId="5843B83F" w14:textId="12302357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64" w:author="Fegie" w:date="2021-04-28T12:03:00Z"/>
                <w:rFonts w:hAnsi="標楷體"/>
              </w:rPr>
              <w:pPrChange w:id="13765" w:author="Fegie" w:date="2021-04-28T12:03:00Z">
                <w:pPr/>
              </w:pPrChange>
            </w:pPr>
            <w:del w:id="13766" w:author="Fegie" w:date="2021-04-28T12:03:00Z">
              <w:r w:rsidRPr="00540E0A" w:rsidDel="009661CB">
                <w:rPr>
                  <w:rFonts w:hAnsi="標楷體" w:hint="eastAsia"/>
                </w:rPr>
                <w:delText>i.必須輸入; 輸入000</w:delText>
              </w:r>
              <w:r w:rsidRPr="00540E0A" w:rsidDel="009661CB">
                <w:rPr>
                  <w:rFonts w:hAnsi="標楷體" w:hint="eastAsia"/>
                  <w:lang w:eastAsia="zh-HK"/>
                </w:rPr>
                <w:delText>表示戶號下全部額度</w:delText>
              </w:r>
              <w:bookmarkStart w:id="13767" w:name="_Toc71199942"/>
              <w:bookmarkEnd w:id="13767"/>
            </w:del>
          </w:p>
        </w:tc>
        <w:bookmarkStart w:id="13768" w:name="_Toc71199943"/>
        <w:bookmarkEnd w:id="13768"/>
      </w:tr>
      <w:tr w:rsidR="00540E0A" w:rsidRPr="009B2BD3" w:rsidDel="009661CB" w14:paraId="7EA656E7" w14:textId="6C403DAC" w:rsidTr="00540E0A">
        <w:trPr>
          <w:trHeight w:val="291"/>
          <w:jc w:val="center"/>
          <w:del w:id="13769" w:author="Fegie" w:date="2021-04-28T12:03:00Z"/>
        </w:trPr>
        <w:tc>
          <w:tcPr>
            <w:tcW w:w="563" w:type="dxa"/>
          </w:tcPr>
          <w:p w14:paraId="56E4B85C" w14:textId="32CCAA4E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70" w:author="Fegie" w:date="2021-04-28T12:03:00Z"/>
                <w:rFonts w:hAnsi="標楷體"/>
              </w:rPr>
              <w:pPrChange w:id="13771" w:author="Fegie" w:date="2021-04-28T12:03:00Z">
                <w:pPr/>
              </w:pPrChange>
            </w:pPr>
            <w:bookmarkStart w:id="13772" w:name="_Toc71199944"/>
            <w:bookmarkEnd w:id="13772"/>
          </w:p>
        </w:tc>
        <w:tc>
          <w:tcPr>
            <w:tcW w:w="2217" w:type="dxa"/>
          </w:tcPr>
          <w:p w14:paraId="1F8186F4" w14:textId="70AE370B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73" w:author="Fegie" w:date="2021-04-28T12:03:00Z"/>
                <w:rFonts w:hAnsi="標楷體"/>
                <w:b/>
              </w:rPr>
              <w:pPrChange w:id="13774" w:author="Fegie" w:date="2021-04-28T12:03:00Z">
                <w:pPr/>
              </w:pPrChange>
            </w:pPr>
            <w:bookmarkStart w:id="13775" w:name="_Toc71199945"/>
            <w:bookmarkEnd w:id="13775"/>
          </w:p>
        </w:tc>
        <w:tc>
          <w:tcPr>
            <w:tcW w:w="1067" w:type="dxa"/>
          </w:tcPr>
          <w:p w14:paraId="4722F6D6" w14:textId="6682907D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76" w:author="Fegie" w:date="2021-04-28T12:03:00Z"/>
                <w:rFonts w:hAnsi="標楷體"/>
              </w:rPr>
              <w:pPrChange w:id="13777" w:author="Fegie" w:date="2021-04-28T12:03:00Z">
                <w:pPr/>
              </w:pPrChange>
            </w:pPr>
            <w:bookmarkStart w:id="13778" w:name="_Toc71199946"/>
            <w:bookmarkEnd w:id="13778"/>
          </w:p>
        </w:tc>
        <w:tc>
          <w:tcPr>
            <w:tcW w:w="1104" w:type="dxa"/>
          </w:tcPr>
          <w:p w14:paraId="2364526D" w14:textId="39EDF00A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79" w:author="Fegie" w:date="2021-04-28T12:03:00Z"/>
                <w:rFonts w:hAnsi="標楷體"/>
              </w:rPr>
              <w:pPrChange w:id="13780" w:author="Fegie" w:date="2021-04-28T12:03:00Z">
                <w:pPr/>
              </w:pPrChange>
            </w:pPr>
            <w:bookmarkStart w:id="13781" w:name="_Toc71199947"/>
            <w:bookmarkEnd w:id="13781"/>
          </w:p>
        </w:tc>
        <w:tc>
          <w:tcPr>
            <w:tcW w:w="1169" w:type="dxa"/>
          </w:tcPr>
          <w:p w14:paraId="5ABADB8A" w14:textId="781E874C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82" w:author="Fegie" w:date="2021-04-28T12:03:00Z"/>
                <w:rFonts w:hAnsi="標楷體"/>
              </w:rPr>
              <w:pPrChange w:id="13783" w:author="Fegie" w:date="2021-04-28T12:03:00Z">
                <w:pPr/>
              </w:pPrChange>
            </w:pPr>
            <w:bookmarkStart w:id="13784" w:name="_Toc71199948"/>
            <w:bookmarkEnd w:id="13784"/>
          </w:p>
        </w:tc>
        <w:tc>
          <w:tcPr>
            <w:tcW w:w="673" w:type="dxa"/>
          </w:tcPr>
          <w:p w14:paraId="4D8522F6" w14:textId="46395C61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85" w:author="Fegie" w:date="2021-04-28T12:03:00Z"/>
                <w:rFonts w:hAnsi="標楷體"/>
              </w:rPr>
              <w:pPrChange w:id="13786" w:author="Fegie" w:date="2021-04-28T12:03:00Z">
                <w:pPr/>
              </w:pPrChange>
            </w:pPr>
            <w:bookmarkStart w:id="13787" w:name="_Toc71199949"/>
            <w:bookmarkEnd w:id="13787"/>
          </w:p>
        </w:tc>
        <w:tc>
          <w:tcPr>
            <w:tcW w:w="695" w:type="dxa"/>
          </w:tcPr>
          <w:p w14:paraId="079B0B71" w14:textId="2199D320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88" w:author="Fegie" w:date="2021-04-28T12:03:00Z"/>
                <w:rFonts w:hAnsi="標楷體"/>
              </w:rPr>
              <w:pPrChange w:id="13789" w:author="Fegie" w:date="2021-04-28T12:03:00Z">
                <w:pPr/>
              </w:pPrChange>
            </w:pPr>
            <w:bookmarkStart w:id="13790" w:name="_Toc71199950"/>
            <w:bookmarkEnd w:id="13790"/>
          </w:p>
        </w:tc>
        <w:tc>
          <w:tcPr>
            <w:tcW w:w="3534" w:type="dxa"/>
          </w:tcPr>
          <w:p w14:paraId="621299E2" w14:textId="25453CF5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791" w:author="Fegie" w:date="2021-04-28T12:03:00Z"/>
                <w:rFonts w:hAnsi="標楷體"/>
                <w:b/>
              </w:rPr>
              <w:pPrChange w:id="13792" w:author="Fegie" w:date="2021-04-28T12:03:00Z">
                <w:pPr/>
              </w:pPrChange>
            </w:pPr>
            <w:bookmarkStart w:id="13793" w:name="_Toc71199951"/>
            <w:bookmarkEnd w:id="13793"/>
          </w:p>
        </w:tc>
        <w:bookmarkStart w:id="13794" w:name="_Toc71199952"/>
        <w:bookmarkEnd w:id="13794"/>
      </w:tr>
    </w:tbl>
    <w:p w14:paraId="4E60DA06" w14:textId="778AD1F0" w:rsidR="000C4AE9" w:rsidDel="009661CB" w:rsidRDefault="000C4AE9">
      <w:pPr>
        <w:pStyle w:val="3"/>
        <w:numPr>
          <w:ilvl w:val="5"/>
          <w:numId w:val="6"/>
        </w:numPr>
        <w:ind w:left="1701" w:hanging="1134"/>
        <w:rPr>
          <w:del w:id="13795" w:author="Fegie" w:date="2021-04-28T12:03:00Z"/>
          <w:rFonts w:hAnsi="標楷體"/>
        </w:rPr>
        <w:pPrChange w:id="13796" w:author="Fegie" w:date="2021-04-28T12:03:00Z">
          <w:pPr/>
        </w:pPrChange>
      </w:pPr>
      <w:bookmarkStart w:id="13797" w:name="_Toc71199953"/>
      <w:bookmarkEnd w:id="13797"/>
    </w:p>
    <w:p w14:paraId="7498E6A0" w14:textId="0603374A" w:rsidR="00C63232" w:rsidDel="009661CB" w:rsidRDefault="00C63232">
      <w:pPr>
        <w:pStyle w:val="3"/>
        <w:numPr>
          <w:ilvl w:val="5"/>
          <w:numId w:val="6"/>
        </w:numPr>
        <w:ind w:left="1701" w:hanging="1134"/>
        <w:rPr>
          <w:del w:id="13798" w:author="Fegie" w:date="2021-04-28T12:03:00Z"/>
          <w:rFonts w:hAnsi="標楷體"/>
        </w:rPr>
        <w:pPrChange w:id="13799" w:author="Fegie" w:date="2021-04-28T12:03:00Z">
          <w:pPr>
            <w:widowControl/>
          </w:pPr>
        </w:pPrChange>
      </w:pPr>
      <w:del w:id="13800" w:author="Fegie" w:date="2021-04-28T12:03:00Z">
        <w:r w:rsidDel="009661CB">
          <w:rPr>
            <w:rFonts w:hAnsi="標楷體"/>
          </w:rPr>
          <w:br w:type="page"/>
        </w:r>
      </w:del>
    </w:p>
    <w:p w14:paraId="28D48F26" w14:textId="446CBD31" w:rsidR="00C63232" w:rsidRPr="009B2BD3" w:rsidDel="009661CB" w:rsidRDefault="00C63232">
      <w:pPr>
        <w:pStyle w:val="3"/>
        <w:numPr>
          <w:ilvl w:val="5"/>
          <w:numId w:val="6"/>
        </w:numPr>
        <w:ind w:left="1701" w:hanging="1134"/>
        <w:rPr>
          <w:del w:id="13801" w:author="Fegie" w:date="2021-04-28T12:03:00Z"/>
          <w:rFonts w:hAnsi="標楷體"/>
        </w:rPr>
        <w:pPrChange w:id="13802" w:author="Fegie" w:date="2021-04-28T12:03:00Z">
          <w:pPr/>
        </w:pPrChange>
      </w:pPr>
      <w:bookmarkStart w:id="13803" w:name="_Toc71199954"/>
      <w:bookmarkEnd w:id="13803"/>
    </w:p>
    <w:p w14:paraId="7D846491" w14:textId="39D2D04C" w:rsidR="00540E0A" w:rsidDel="009661CB" w:rsidRDefault="00540E0A">
      <w:pPr>
        <w:pStyle w:val="3"/>
        <w:numPr>
          <w:ilvl w:val="5"/>
          <w:numId w:val="6"/>
        </w:numPr>
        <w:ind w:left="1701" w:hanging="1134"/>
        <w:rPr>
          <w:del w:id="13804" w:author="Fegie" w:date="2021-04-28T12:03:00Z"/>
        </w:rPr>
        <w:pPrChange w:id="13805" w:author="Fegie" w:date="2021-04-28T12:03:00Z">
          <w:pPr>
            <w:pStyle w:val="a"/>
          </w:pPr>
        </w:pPrChange>
      </w:pPr>
      <w:del w:id="13806" w:author="Fegie" w:date="2021-04-28T12:03:00Z">
        <w:r w:rsidDel="009661CB">
          <w:rPr>
            <w:rFonts w:hint="eastAsia"/>
          </w:rPr>
          <w:delText>輸出</w:delText>
        </w:r>
        <w:r w:rsidRPr="003972CE" w:rsidDel="009661CB">
          <w:delText>畫面資料說明</w:delText>
        </w:r>
        <w:bookmarkStart w:id="13807" w:name="_Toc71199955"/>
        <w:bookmarkEnd w:id="13807"/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2"/>
        <w:gridCol w:w="1854"/>
        <w:gridCol w:w="4252"/>
        <w:gridCol w:w="2693"/>
      </w:tblGrid>
      <w:tr w:rsidR="00540E0A" w:rsidRPr="00115634" w:rsidDel="009661CB" w14:paraId="72C223B9" w14:textId="0E142727" w:rsidTr="00A67010">
        <w:trPr>
          <w:trHeight w:val="388"/>
          <w:jc w:val="center"/>
          <w:del w:id="13808" w:author="Fegie" w:date="2021-04-28T12:03:00Z"/>
        </w:trPr>
        <w:tc>
          <w:tcPr>
            <w:tcW w:w="558" w:type="dxa"/>
            <w:vMerge w:val="restart"/>
          </w:tcPr>
          <w:p w14:paraId="5B12FE9E" w14:textId="43FE9E3F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09" w:author="Fegie" w:date="2021-04-28T12:03:00Z"/>
                <w:rFonts w:hAnsi="標楷體"/>
              </w:rPr>
              <w:pPrChange w:id="13810" w:author="Fegie" w:date="2021-04-28T12:03:00Z">
                <w:pPr/>
              </w:pPrChange>
            </w:pPr>
            <w:del w:id="13811" w:author="Fegie" w:date="2021-04-28T12:03:00Z">
              <w:r w:rsidRPr="00115634" w:rsidDel="009661CB">
                <w:rPr>
                  <w:rFonts w:hAnsi="標楷體"/>
                </w:rPr>
                <w:delText>序號</w:delText>
              </w:r>
              <w:bookmarkStart w:id="13812" w:name="_Toc71199956"/>
              <w:bookmarkEnd w:id="13812"/>
            </w:del>
          </w:p>
        </w:tc>
        <w:tc>
          <w:tcPr>
            <w:tcW w:w="1854" w:type="dxa"/>
            <w:vMerge w:val="restart"/>
          </w:tcPr>
          <w:p w14:paraId="02BEDBA1" w14:textId="7F637189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13" w:author="Fegie" w:date="2021-04-28T12:03:00Z"/>
                <w:rFonts w:hAnsi="標楷體"/>
              </w:rPr>
              <w:pPrChange w:id="13814" w:author="Fegie" w:date="2021-04-28T12:03:00Z">
                <w:pPr/>
              </w:pPrChange>
            </w:pPr>
            <w:del w:id="13815" w:author="Fegie" w:date="2021-04-28T12:03:00Z">
              <w:r w:rsidRPr="00115634" w:rsidDel="009661CB">
                <w:rPr>
                  <w:rFonts w:hAnsi="標楷體"/>
                </w:rPr>
                <w:delText>欄位</w:delText>
              </w:r>
              <w:bookmarkStart w:id="13816" w:name="_Toc71199957"/>
              <w:bookmarkEnd w:id="13816"/>
            </w:del>
          </w:p>
        </w:tc>
        <w:tc>
          <w:tcPr>
            <w:tcW w:w="4252" w:type="dxa"/>
          </w:tcPr>
          <w:p w14:paraId="6EFC5600" w14:textId="2C2D85C3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17" w:author="Fegie" w:date="2021-04-28T12:03:00Z"/>
                <w:rFonts w:hAnsi="標楷體"/>
              </w:rPr>
              <w:pPrChange w:id="13818" w:author="Fegie" w:date="2021-04-28T12:03:00Z">
                <w:pPr>
                  <w:jc w:val="center"/>
                </w:pPr>
              </w:pPrChange>
            </w:pPr>
            <w:del w:id="13819" w:author="Fegie" w:date="2021-04-28T12:03:00Z">
              <w:r w:rsidRPr="00115634" w:rsidDel="009661CB">
                <w:rPr>
                  <w:rFonts w:hAnsi="標楷體"/>
                </w:rPr>
                <w:delText>說明</w:delText>
              </w:r>
              <w:bookmarkStart w:id="13820" w:name="_Toc71199958"/>
              <w:bookmarkEnd w:id="13820"/>
            </w:del>
          </w:p>
        </w:tc>
        <w:tc>
          <w:tcPr>
            <w:tcW w:w="2693" w:type="dxa"/>
            <w:vMerge w:val="restart"/>
          </w:tcPr>
          <w:p w14:paraId="617C25C7" w14:textId="3A7AA4E1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21" w:author="Fegie" w:date="2021-04-28T12:03:00Z"/>
                <w:rFonts w:hAnsi="標楷體"/>
              </w:rPr>
              <w:pPrChange w:id="13822" w:author="Fegie" w:date="2021-04-28T12:03:00Z">
                <w:pPr/>
              </w:pPrChange>
            </w:pPr>
            <w:del w:id="13823" w:author="Fegie" w:date="2021-04-28T12:03:00Z">
              <w:r w:rsidRPr="00115634" w:rsidDel="009661CB">
                <w:rPr>
                  <w:rFonts w:hAnsi="標楷體"/>
                </w:rPr>
                <w:delText>處理邏輯及注意事項</w:delText>
              </w:r>
              <w:bookmarkStart w:id="13824" w:name="_Toc71199959"/>
              <w:bookmarkEnd w:id="13824"/>
            </w:del>
          </w:p>
        </w:tc>
        <w:bookmarkStart w:id="13825" w:name="_Toc71199960"/>
        <w:bookmarkEnd w:id="13825"/>
      </w:tr>
      <w:tr w:rsidR="00540E0A" w:rsidRPr="00115634" w:rsidDel="009661CB" w14:paraId="015185BC" w14:textId="78EAB6F0" w:rsidTr="00A67010">
        <w:trPr>
          <w:trHeight w:val="244"/>
          <w:jc w:val="center"/>
          <w:del w:id="13826" w:author="Fegie" w:date="2021-04-28T12:03:00Z"/>
        </w:trPr>
        <w:tc>
          <w:tcPr>
            <w:tcW w:w="558" w:type="dxa"/>
            <w:vMerge/>
          </w:tcPr>
          <w:p w14:paraId="1CE167A5" w14:textId="362ECDB9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27" w:author="Fegie" w:date="2021-04-28T12:03:00Z"/>
                <w:rFonts w:hAnsi="標楷體"/>
              </w:rPr>
              <w:pPrChange w:id="13828" w:author="Fegie" w:date="2021-04-28T12:03:00Z">
                <w:pPr/>
              </w:pPrChange>
            </w:pPr>
            <w:bookmarkStart w:id="13829" w:name="_Toc71199961"/>
            <w:bookmarkEnd w:id="13829"/>
          </w:p>
        </w:tc>
        <w:tc>
          <w:tcPr>
            <w:tcW w:w="1854" w:type="dxa"/>
            <w:vMerge/>
          </w:tcPr>
          <w:p w14:paraId="0E51ED1A" w14:textId="3C9701C8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30" w:author="Fegie" w:date="2021-04-28T12:03:00Z"/>
                <w:rFonts w:hAnsi="標楷體"/>
              </w:rPr>
              <w:pPrChange w:id="13831" w:author="Fegie" w:date="2021-04-28T12:03:00Z">
                <w:pPr/>
              </w:pPrChange>
            </w:pPr>
            <w:bookmarkStart w:id="13832" w:name="_Toc71199962"/>
            <w:bookmarkEnd w:id="13832"/>
          </w:p>
        </w:tc>
        <w:tc>
          <w:tcPr>
            <w:tcW w:w="4252" w:type="dxa"/>
          </w:tcPr>
          <w:p w14:paraId="7801AED9" w14:textId="21973347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33" w:author="Fegie" w:date="2021-04-28T12:03:00Z"/>
                <w:rFonts w:hAnsi="標楷體"/>
              </w:rPr>
              <w:pPrChange w:id="13834" w:author="Fegie" w:date="2021-04-28T12:03:00Z">
                <w:pPr/>
              </w:pPrChange>
            </w:pPr>
            <w:del w:id="13835" w:author="Fegie" w:date="2021-04-28T12:03:00Z">
              <w:r w:rsidRPr="00115634" w:rsidDel="009661CB">
                <w:rPr>
                  <w:rFonts w:hAnsi="標楷體" w:hint="eastAsia"/>
                </w:rPr>
                <w:delText>資料型態長度</w:delText>
              </w:r>
              <w:bookmarkStart w:id="13836" w:name="_Toc71199963"/>
              <w:bookmarkEnd w:id="13836"/>
            </w:del>
          </w:p>
        </w:tc>
        <w:tc>
          <w:tcPr>
            <w:tcW w:w="2693" w:type="dxa"/>
            <w:vMerge/>
          </w:tcPr>
          <w:p w14:paraId="739DA1B5" w14:textId="4096EC0E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37" w:author="Fegie" w:date="2021-04-28T12:03:00Z"/>
                <w:rFonts w:hAnsi="標楷體"/>
              </w:rPr>
              <w:pPrChange w:id="13838" w:author="Fegie" w:date="2021-04-28T12:03:00Z">
                <w:pPr/>
              </w:pPrChange>
            </w:pPr>
            <w:bookmarkStart w:id="13839" w:name="_Toc71199964"/>
            <w:bookmarkEnd w:id="13839"/>
          </w:p>
        </w:tc>
        <w:bookmarkStart w:id="13840" w:name="_Toc71199965"/>
        <w:bookmarkEnd w:id="13840"/>
      </w:tr>
      <w:tr w:rsidR="00540E0A" w:rsidRPr="00115634" w:rsidDel="009661CB" w14:paraId="62BCD037" w14:textId="2A8B6BDF" w:rsidTr="00A67010">
        <w:trPr>
          <w:trHeight w:val="244"/>
          <w:jc w:val="center"/>
          <w:del w:id="13841" w:author="Fegie" w:date="2021-04-28T12:03:00Z"/>
        </w:trPr>
        <w:tc>
          <w:tcPr>
            <w:tcW w:w="558" w:type="dxa"/>
          </w:tcPr>
          <w:p w14:paraId="2F841CD8" w14:textId="447E2055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42" w:author="Fegie" w:date="2021-04-28T12:03:00Z"/>
                <w:rFonts w:hAnsi="標楷體"/>
              </w:rPr>
              <w:pPrChange w:id="13843" w:author="Fegie" w:date="2021-04-28T12:03:00Z">
                <w:pPr/>
              </w:pPrChange>
            </w:pPr>
            <w:del w:id="13844" w:author="Fegie" w:date="2021-04-28T12:03:00Z">
              <w:r w:rsidRPr="00115634" w:rsidDel="009661CB">
                <w:rPr>
                  <w:rFonts w:hAnsi="標楷體" w:hint="eastAsia"/>
                </w:rPr>
                <w:delText>1.</w:delText>
              </w:r>
              <w:bookmarkStart w:id="13845" w:name="_Toc71199966"/>
              <w:bookmarkEnd w:id="13845"/>
            </w:del>
          </w:p>
        </w:tc>
        <w:tc>
          <w:tcPr>
            <w:tcW w:w="1854" w:type="dxa"/>
          </w:tcPr>
          <w:p w14:paraId="7A535000" w14:textId="03EEE790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46" w:author="Fegie" w:date="2021-04-28T12:03:00Z"/>
                <w:rFonts w:hAnsi="標楷體"/>
              </w:rPr>
              <w:pPrChange w:id="13847" w:author="Fegie" w:date="2021-04-28T12:03:00Z">
                <w:pPr/>
              </w:pPrChange>
            </w:pPr>
            <w:del w:id="13848" w:author="Fegie" w:date="2021-04-28T12:03:00Z">
              <w:r w:rsidRPr="009B2BD3" w:rsidDel="009661CB">
                <w:rPr>
                  <w:rFonts w:hAnsi="標楷體" w:hint="eastAsia"/>
                </w:rPr>
                <w:delText>戶號</w:delText>
              </w:r>
              <w:bookmarkStart w:id="13849" w:name="_Toc71199967"/>
              <w:bookmarkEnd w:id="13849"/>
            </w:del>
          </w:p>
        </w:tc>
        <w:tc>
          <w:tcPr>
            <w:tcW w:w="4252" w:type="dxa"/>
          </w:tcPr>
          <w:p w14:paraId="69310AEB" w14:textId="5E4CD549" w:rsidR="00540E0A" w:rsidRPr="009B2BD3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50" w:author="Fegie" w:date="2021-04-28T12:03:00Z"/>
                <w:rFonts w:hAnsi="標楷體"/>
              </w:rPr>
              <w:pPrChange w:id="13851" w:author="Fegie" w:date="2021-04-28T12:03:00Z">
                <w:pPr/>
              </w:pPrChange>
            </w:pPr>
            <w:del w:id="13852" w:author="Fegie" w:date="2021-04-28T12:03:00Z">
              <w:r w:rsidDel="009661CB">
                <w:rPr>
                  <w:rFonts w:hAnsi="標楷體" w:hint="eastAsia"/>
                </w:rPr>
                <w:delText>9999999</w:delText>
              </w:r>
              <w:bookmarkStart w:id="13853" w:name="_Toc71199968"/>
              <w:bookmarkEnd w:id="13853"/>
            </w:del>
          </w:p>
        </w:tc>
        <w:tc>
          <w:tcPr>
            <w:tcW w:w="2693" w:type="dxa"/>
          </w:tcPr>
          <w:p w14:paraId="197CC5CC" w14:textId="449F339A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54" w:author="Fegie" w:date="2021-04-28T12:03:00Z"/>
                <w:rFonts w:hAnsi="標楷體"/>
              </w:rPr>
              <w:pPrChange w:id="13855" w:author="Fegie" w:date="2021-04-28T12:03:00Z">
                <w:pPr/>
              </w:pPrChange>
            </w:pPr>
            <w:bookmarkStart w:id="13856" w:name="_Toc71199969"/>
            <w:bookmarkEnd w:id="13856"/>
          </w:p>
        </w:tc>
        <w:bookmarkStart w:id="13857" w:name="_Toc71199970"/>
        <w:bookmarkEnd w:id="13857"/>
      </w:tr>
      <w:tr w:rsidR="00540E0A" w:rsidRPr="00115634" w:rsidDel="009661CB" w14:paraId="5B7DCAF9" w14:textId="14EDB753" w:rsidTr="00A67010">
        <w:trPr>
          <w:trHeight w:val="244"/>
          <w:jc w:val="center"/>
          <w:del w:id="13858" w:author="Fegie" w:date="2021-04-28T12:03:00Z"/>
        </w:trPr>
        <w:tc>
          <w:tcPr>
            <w:tcW w:w="558" w:type="dxa"/>
          </w:tcPr>
          <w:p w14:paraId="008CB529" w14:textId="41B60415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59" w:author="Fegie" w:date="2021-04-28T12:03:00Z"/>
                <w:rFonts w:hAnsi="標楷體"/>
              </w:rPr>
              <w:pPrChange w:id="13860" w:author="Fegie" w:date="2021-04-28T12:03:00Z">
                <w:pPr/>
              </w:pPrChange>
            </w:pPr>
            <w:bookmarkStart w:id="13861" w:name="_Toc71199971"/>
            <w:bookmarkEnd w:id="13861"/>
          </w:p>
        </w:tc>
        <w:tc>
          <w:tcPr>
            <w:tcW w:w="1854" w:type="dxa"/>
          </w:tcPr>
          <w:p w14:paraId="310E9DF1" w14:textId="43554366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62" w:author="Fegie" w:date="2021-04-28T12:03:00Z"/>
                <w:rFonts w:hAnsi="標楷體"/>
              </w:rPr>
              <w:pPrChange w:id="13863" w:author="Fegie" w:date="2021-04-28T12:03:00Z">
                <w:pPr/>
              </w:pPrChange>
            </w:pPr>
            <w:del w:id="13864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額度編號</w:delText>
              </w:r>
              <w:bookmarkStart w:id="13865" w:name="_Toc71199972"/>
              <w:bookmarkEnd w:id="13865"/>
            </w:del>
          </w:p>
        </w:tc>
        <w:tc>
          <w:tcPr>
            <w:tcW w:w="4252" w:type="dxa"/>
          </w:tcPr>
          <w:p w14:paraId="18CDFB4C" w14:textId="6C527517" w:rsidR="00540E0A" w:rsidRPr="00540E0A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66" w:author="Fegie" w:date="2021-04-28T12:03:00Z"/>
                <w:rFonts w:hAnsi="標楷體"/>
              </w:rPr>
              <w:pPrChange w:id="13867" w:author="Fegie" w:date="2021-04-28T12:03:00Z">
                <w:pPr/>
              </w:pPrChange>
            </w:pPr>
            <w:del w:id="13868" w:author="Fegie" w:date="2021-04-28T12:03:00Z">
              <w:r w:rsidDel="009661CB">
                <w:rPr>
                  <w:rFonts w:hAnsi="標楷體" w:hint="eastAsia"/>
                </w:rPr>
                <w:delText>999</w:delText>
              </w:r>
              <w:bookmarkStart w:id="13869" w:name="_Toc71199973"/>
              <w:bookmarkEnd w:id="13869"/>
            </w:del>
          </w:p>
        </w:tc>
        <w:tc>
          <w:tcPr>
            <w:tcW w:w="2693" w:type="dxa"/>
          </w:tcPr>
          <w:p w14:paraId="312E624C" w14:textId="3262D763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70" w:author="Fegie" w:date="2021-04-28T12:03:00Z"/>
                <w:rFonts w:hAnsi="標楷體"/>
              </w:rPr>
              <w:pPrChange w:id="13871" w:author="Fegie" w:date="2021-04-28T12:03:00Z">
                <w:pPr/>
              </w:pPrChange>
            </w:pPr>
            <w:bookmarkStart w:id="13872" w:name="_Toc71199974"/>
            <w:bookmarkEnd w:id="13872"/>
          </w:p>
        </w:tc>
        <w:bookmarkStart w:id="13873" w:name="_Toc71199975"/>
        <w:bookmarkEnd w:id="13873"/>
      </w:tr>
      <w:tr w:rsidR="00540E0A" w:rsidRPr="00115634" w:rsidDel="009661CB" w14:paraId="58B3BE55" w14:textId="2971530C" w:rsidTr="00A67010">
        <w:trPr>
          <w:trHeight w:val="291"/>
          <w:jc w:val="center"/>
          <w:del w:id="13874" w:author="Fegie" w:date="2021-04-28T12:03:00Z"/>
        </w:trPr>
        <w:tc>
          <w:tcPr>
            <w:tcW w:w="9357" w:type="dxa"/>
            <w:gridSpan w:val="4"/>
          </w:tcPr>
          <w:p w14:paraId="03E08DFC" w14:textId="7E9EB421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75" w:author="Fegie" w:date="2021-04-28T12:03:00Z"/>
                <w:rFonts w:hAnsi="標楷體"/>
              </w:rPr>
              <w:pPrChange w:id="13876" w:author="Fegie" w:date="2021-04-28T12:03:00Z">
                <w:pPr/>
              </w:pPrChange>
            </w:pPr>
            <w:bookmarkStart w:id="13877" w:name="_Toc71199976"/>
            <w:bookmarkEnd w:id="13877"/>
          </w:p>
        </w:tc>
        <w:bookmarkStart w:id="13878" w:name="_Toc71199977"/>
        <w:bookmarkEnd w:id="13878"/>
      </w:tr>
      <w:tr w:rsidR="00540E0A" w:rsidRPr="00115634" w:rsidDel="009661CB" w14:paraId="5C9A3413" w14:textId="22BC99D2" w:rsidTr="00A67010">
        <w:trPr>
          <w:trHeight w:val="291"/>
          <w:jc w:val="center"/>
          <w:del w:id="13879" w:author="Fegie" w:date="2021-04-28T12:03:00Z"/>
        </w:trPr>
        <w:tc>
          <w:tcPr>
            <w:tcW w:w="2412" w:type="dxa"/>
            <w:gridSpan w:val="2"/>
          </w:tcPr>
          <w:p w14:paraId="0299AF28" w14:textId="3877E6CF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80" w:author="Fegie" w:date="2021-04-28T12:03:00Z"/>
                <w:rFonts w:hAnsi="標楷體" w:cs="新細明體"/>
              </w:rPr>
              <w:pPrChange w:id="13881" w:author="Fegie" w:date="2021-04-28T12:03:00Z">
                <w:pPr/>
              </w:pPrChange>
            </w:pPr>
            <w:del w:id="13882" w:author="Fegie" w:date="2021-04-28T12:03:00Z">
              <w:r w:rsidRPr="00115634" w:rsidDel="009661CB">
                <w:rPr>
                  <w:rFonts w:hAnsi="標楷體" w:hint="eastAsia"/>
                </w:rPr>
                <w:delText>多筆式明細資料</w:delText>
              </w:r>
              <w:bookmarkStart w:id="13883" w:name="_Toc71199978"/>
              <w:bookmarkEnd w:id="13883"/>
            </w:del>
          </w:p>
        </w:tc>
        <w:tc>
          <w:tcPr>
            <w:tcW w:w="4252" w:type="dxa"/>
          </w:tcPr>
          <w:p w14:paraId="5CE130B3" w14:textId="6ADE73EE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84" w:author="Fegie" w:date="2021-04-28T12:03:00Z"/>
                <w:rFonts w:hAnsi="標楷體" w:cs="新細明體"/>
              </w:rPr>
              <w:pPrChange w:id="13885" w:author="Fegie" w:date="2021-04-28T12:03:00Z">
                <w:pPr/>
              </w:pPrChange>
            </w:pPr>
            <w:bookmarkStart w:id="13886" w:name="_Toc71199979"/>
            <w:bookmarkEnd w:id="13886"/>
          </w:p>
        </w:tc>
        <w:tc>
          <w:tcPr>
            <w:tcW w:w="2693" w:type="dxa"/>
          </w:tcPr>
          <w:p w14:paraId="46163273" w14:textId="73125E67" w:rsidR="00540E0A" w:rsidRPr="00115634" w:rsidDel="009661CB" w:rsidRDefault="00540E0A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87" w:author="Fegie" w:date="2021-04-28T12:03:00Z"/>
                <w:rFonts w:hAnsi="標楷體"/>
              </w:rPr>
              <w:pPrChange w:id="13888" w:author="Fegie" w:date="2021-04-28T12:03:00Z">
                <w:pPr/>
              </w:pPrChange>
            </w:pPr>
            <w:bookmarkStart w:id="13889" w:name="_Toc71199980"/>
            <w:bookmarkEnd w:id="13889"/>
          </w:p>
        </w:tc>
        <w:bookmarkStart w:id="13890" w:name="_Toc71199981"/>
        <w:bookmarkEnd w:id="13890"/>
      </w:tr>
      <w:tr w:rsidR="00C63232" w:rsidRPr="00115634" w:rsidDel="009661CB" w14:paraId="5FD941DD" w14:textId="67DE9DEC" w:rsidTr="00A67010">
        <w:trPr>
          <w:trHeight w:val="291"/>
          <w:jc w:val="center"/>
          <w:del w:id="13891" w:author="Fegie" w:date="2021-04-28T12:03:00Z"/>
        </w:trPr>
        <w:tc>
          <w:tcPr>
            <w:tcW w:w="2412" w:type="dxa"/>
            <w:gridSpan w:val="2"/>
          </w:tcPr>
          <w:p w14:paraId="22CCB5FD" w14:textId="3E58DB60" w:rsidR="00C63232" w:rsidRPr="000D0030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92" w:author="Fegie" w:date="2021-04-28T12:03:00Z"/>
                <w:rFonts w:hAnsi="標楷體"/>
              </w:rPr>
              <w:pPrChange w:id="13893" w:author="Fegie" w:date="2021-04-28T12:03:00Z">
                <w:pPr/>
              </w:pPrChange>
            </w:pPr>
            <w:del w:id="13894" w:author="Fegie" w:date="2021-04-28T12:03:00Z">
              <w:r w:rsidRPr="000D0030" w:rsidDel="009661CB">
                <w:rPr>
                  <w:rFonts w:hAnsi="標楷體" w:hint="eastAsia"/>
                </w:rPr>
                <w:delText>[修改]</w:delText>
              </w:r>
              <w:bookmarkStart w:id="13895" w:name="_Toc71199982"/>
              <w:bookmarkEnd w:id="13895"/>
            </w:del>
          </w:p>
        </w:tc>
        <w:tc>
          <w:tcPr>
            <w:tcW w:w="4252" w:type="dxa"/>
          </w:tcPr>
          <w:p w14:paraId="226E72C5" w14:textId="4DDADE63" w:rsidR="00C63232" w:rsidRPr="00C63232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896" w:author="Fegie" w:date="2021-04-28T12:03:00Z"/>
                <w:rFonts w:hAnsi="標楷體"/>
              </w:rPr>
              <w:pPrChange w:id="13897" w:author="Fegie" w:date="2021-04-28T12:03:00Z">
                <w:pPr/>
              </w:pPrChange>
            </w:pPr>
            <w:del w:id="13898" w:author="Fegie" w:date="2021-04-28T12:03:00Z">
              <w:r w:rsidRPr="00C63232" w:rsidDel="009661CB">
                <w:rPr>
                  <w:rFonts w:hAnsi="標楷體" w:hint="eastAsia"/>
                </w:rPr>
                <w:delText>連結[L1108</w:delText>
              </w:r>
              <w:r w:rsidRPr="00C63232" w:rsidDel="009661CB">
                <w:rPr>
                  <w:rFonts w:hAnsi="標楷體" w:hint="eastAsia"/>
                  <w:bCs/>
                </w:rPr>
                <w:delText>申請不列印書面通知書</w:delText>
              </w:r>
              <w:r w:rsidRPr="00C63232" w:rsidDel="009661CB">
                <w:rPr>
                  <w:rFonts w:hAnsi="標楷體" w:hint="eastAsia"/>
                </w:rPr>
                <w:delText>維護-修改]</w:delText>
              </w:r>
              <w:bookmarkStart w:id="13899" w:name="_Toc71199983"/>
              <w:bookmarkEnd w:id="13899"/>
            </w:del>
          </w:p>
        </w:tc>
        <w:tc>
          <w:tcPr>
            <w:tcW w:w="2693" w:type="dxa"/>
          </w:tcPr>
          <w:p w14:paraId="0235AA77" w14:textId="60924E9C" w:rsidR="00C63232" w:rsidRPr="00115634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00" w:author="Fegie" w:date="2021-04-28T12:03:00Z"/>
                <w:rFonts w:hAnsi="標楷體"/>
              </w:rPr>
              <w:pPrChange w:id="13901" w:author="Fegie" w:date="2021-04-28T12:03:00Z">
                <w:pPr/>
              </w:pPrChange>
            </w:pPr>
            <w:bookmarkStart w:id="13902" w:name="_Toc71199984"/>
            <w:bookmarkEnd w:id="13902"/>
          </w:p>
        </w:tc>
        <w:bookmarkStart w:id="13903" w:name="_Toc71199985"/>
        <w:bookmarkEnd w:id="13903"/>
      </w:tr>
      <w:tr w:rsidR="00C63232" w:rsidRPr="00115634" w:rsidDel="009661CB" w14:paraId="2736D670" w14:textId="2D8AF0B0" w:rsidTr="00A67010">
        <w:trPr>
          <w:trHeight w:val="291"/>
          <w:jc w:val="center"/>
          <w:del w:id="13904" w:author="Fegie" w:date="2021-04-28T12:03:00Z"/>
        </w:trPr>
        <w:tc>
          <w:tcPr>
            <w:tcW w:w="2412" w:type="dxa"/>
            <w:gridSpan w:val="2"/>
          </w:tcPr>
          <w:p w14:paraId="2CC0A2B1" w14:textId="303DC529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05" w:author="Fegie" w:date="2021-04-28T12:03:00Z"/>
                <w:rFonts w:hAnsi="標楷體"/>
              </w:rPr>
              <w:pPrChange w:id="13906" w:author="Fegie" w:date="2021-04-28T12:03:00Z">
                <w:pPr/>
              </w:pPrChange>
            </w:pPr>
            <w:del w:id="13907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額度編號</w:delText>
              </w:r>
              <w:bookmarkStart w:id="13908" w:name="_Toc71199986"/>
              <w:bookmarkEnd w:id="13908"/>
            </w:del>
          </w:p>
        </w:tc>
        <w:tc>
          <w:tcPr>
            <w:tcW w:w="4252" w:type="dxa"/>
          </w:tcPr>
          <w:p w14:paraId="752E1DE4" w14:textId="358395B3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09" w:author="Fegie" w:date="2021-04-28T12:03:00Z"/>
                <w:rFonts w:hAnsi="標楷體"/>
              </w:rPr>
              <w:pPrChange w:id="13910" w:author="Fegie" w:date="2021-04-28T12:03:00Z">
                <w:pPr/>
              </w:pPrChange>
            </w:pPr>
            <w:del w:id="13911" w:author="Fegie" w:date="2021-04-28T12:03:00Z">
              <w:r w:rsidDel="009661CB">
                <w:rPr>
                  <w:rFonts w:hAnsi="標楷體" w:hint="eastAsia"/>
                </w:rPr>
                <w:delText>999</w:delText>
              </w:r>
              <w:bookmarkStart w:id="13912" w:name="_Toc71199987"/>
              <w:bookmarkEnd w:id="13912"/>
            </w:del>
          </w:p>
        </w:tc>
        <w:tc>
          <w:tcPr>
            <w:tcW w:w="2693" w:type="dxa"/>
          </w:tcPr>
          <w:p w14:paraId="053D9982" w14:textId="1412BA8A" w:rsidR="00C63232" w:rsidRPr="00115634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13" w:author="Fegie" w:date="2021-04-28T12:03:00Z"/>
                <w:rFonts w:hAnsi="標楷體"/>
              </w:rPr>
              <w:pPrChange w:id="13914" w:author="Fegie" w:date="2021-04-28T12:03:00Z">
                <w:pPr/>
              </w:pPrChange>
            </w:pPr>
            <w:bookmarkStart w:id="13915" w:name="_Toc71199988"/>
            <w:bookmarkEnd w:id="13915"/>
          </w:p>
        </w:tc>
        <w:bookmarkStart w:id="13916" w:name="_Toc71199989"/>
        <w:bookmarkEnd w:id="13916"/>
      </w:tr>
      <w:tr w:rsidR="00C63232" w:rsidRPr="00115634" w:rsidDel="009661CB" w14:paraId="565CB2C5" w14:textId="521FF533" w:rsidTr="00A67010">
        <w:trPr>
          <w:trHeight w:val="291"/>
          <w:jc w:val="center"/>
          <w:del w:id="13917" w:author="Fegie" w:date="2021-04-28T12:03:00Z"/>
        </w:trPr>
        <w:tc>
          <w:tcPr>
            <w:tcW w:w="2412" w:type="dxa"/>
            <w:gridSpan w:val="2"/>
          </w:tcPr>
          <w:p w14:paraId="7DCD41BA" w14:textId="2E71DCA0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18" w:author="Fegie" w:date="2021-04-28T12:03:00Z"/>
                <w:rFonts w:hAnsi="標楷體"/>
              </w:rPr>
              <w:pPrChange w:id="13919" w:author="Fegie" w:date="2021-04-28T12:03:00Z">
                <w:pPr/>
              </w:pPrChange>
            </w:pPr>
            <w:del w:id="13920" w:author="Fegie" w:date="2021-04-28T12:03:00Z">
              <w:r w:rsidRPr="00540E0A" w:rsidDel="009661CB">
                <w:rPr>
                  <w:rFonts w:hAnsi="標楷體" w:hint="eastAsia"/>
                </w:rPr>
                <w:delText>書面</w:delText>
              </w:r>
              <w:bookmarkStart w:id="13921" w:name="_Toc71199990"/>
              <w:bookmarkEnd w:id="13921"/>
            </w:del>
          </w:p>
        </w:tc>
        <w:tc>
          <w:tcPr>
            <w:tcW w:w="4252" w:type="dxa"/>
          </w:tcPr>
          <w:p w14:paraId="465F81DE" w14:textId="3A59DB13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22" w:author="Fegie" w:date="2021-04-28T12:03:00Z"/>
                <w:rFonts w:hAnsi="標楷體"/>
              </w:rPr>
              <w:pPrChange w:id="13923" w:author="Fegie" w:date="2021-04-28T12:03:00Z">
                <w:pPr/>
              </w:pPrChange>
            </w:pPr>
            <w:del w:id="13924" w:author="Fegie" w:date="2021-04-28T12:03:00Z">
              <w:r w:rsidDel="009661CB">
                <w:rPr>
                  <w:rFonts w:hAnsi="標楷體"/>
                </w:rPr>
                <w:delText>X</w:delText>
              </w:r>
              <w:r w:rsidDel="009661CB">
                <w:rPr>
                  <w:rFonts w:hAnsi="標楷體" w:hint="eastAsia"/>
                </w:rPr>
                <w:delText>(3)</w:delText>
              </w:r>
              <w:bookmarkStart w:id="13925" w:name="_Toc71199991"/>
              <w:bookmarkEnd w:id="13925"/>
            </w:del>
          </w:p>
        </w:tc>
        <w:tc>
          <w:tcPr>
            <w:tcW w:w="2693" w:type="dxa"/>
          </w:tcPr>
          <w:p w14:paraId="590600E2" w14:textId="24364C75" w:rsidR="00C63232" w:rsidRPr="00115634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26" w:author="Fegie" w:date="2021-04-28T12:03:00Z"/>
                <w:rFonts w:hAnsi="標楷體"/>
              </w:rPr>
              <w:pPrChange w:id="13927" w:author="Fegie" w:date="2021-04-28T12:03:00Z">
                <w:pPr/>
              </w:pPrChange>
            </w:pPr>
            <w:bookmarkStart w:id="13928" w:name="_Toc71199992"/>
            <w:bookmarkEnd w:id="13928"/>
          </w:p>
        </w:tc>
        <w:bookmarkStart w:id="13929" w:name="_Toc71199993"/>
        <w:bookmarkEnd w:id="13929"/>
      </w:tr>
      <w:tr w:rsidR="00C63232" w:rsidRPr="00115634" w:rsidDel="009661CB" w14:paraId="354E64FE" w14:textId="7494CA01" w:rsidTr="00A67010">
        <w:trPr>
          <w:trHeight w:val="291"/>
          <w:jc w:val="center"/>
          <w:del w:id="13930" w:author="Fegie" w:date="2021-04-28T12:03:00Z"/>
        </w:trPr>
        <w:tc>
          <w:tcPr>
            <w:tcW w:w="2412" w:type="dxa"/>
            <w:gridSpan w:val="2"/>
          </w:tcPr>
          <w:p w14:paraId="3D431326" w14:textId="5DD3C14E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31" w:author="Fegie" w:date="2021-04-28T12:03:00Z"/>
                <w:rFonts w:hAnsi="標楷體"/>
              </w:rPr>
              <w:pPrChange w:id="13932" w:author="Fegie" w:date="2021-04-28T12:03:00Z">
                <w:pPr/>
              </w:pPrChange>
            </w:pPr>
            <w:del w:id="13933" w:author="Fegie" w:date="2021-04-28T12:03:00Z">
              <w:r w:rsidRPr="00540E0A" w:rsidDel="009661CB">
                <w:rPr>
                  <w:rFonts w:hAnsi="標楷體" w:hint="eastAsia"/>
                </w:rPr>
                <w:delText>簡訊</w:delText>
              </w:r>
              <w:bookmarkStart w:id="13934" w:name="_Toc71199994"/>
              <w:bookmarkEnd w:id="13934"/>
            </w:del>
          </w:p>
        </w:tc>
        <w:tc>
          <w:tcPr>
            <w:tcW w:w="4252" w:type="dxa"/>
          </w:tcPr>
          <w:p w14:paraId="51425BA4" w14:textId="1AD729E4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35" w:author="Fegie" w:date="2021-04-28T12:03:00Z"/>
                <w:rFonts w:hAnsi="標楷體"/>
              </w:rPr>
              <w:pPrChange w:id="13936" w:author="Fegie" w:date="2021-04-28T12:03:00Z">
                <w:pPr/>
              </w:pPrChange>
            </w:pPr>
            <w:del w:id="13937" w:author="Fegie" w:date="2021-04-28T12:03:00Z">
              <w:r w:rsidDel="009661CB">
                <w:rPr>
                  <w:rFonts w:hAnsi="標楷體"/>
                </w:rPr>
                <w:delText>X</w:delText>
              </w:r>
              <w:r w:rsidDel="009661CB">
                <w:rPr>
                  <w:rFonts w:hAnsi="標楷體" w:hint="eastAsia"/>
                </w:rPr>
                <w:delText>(3)</w:delText>
              </w:r>
              <w:bookmarkStart w:id="13938" w:name="_Toc71199995"/>
              <w:bookmarkEnd w:id="13938"/>
            </w:del>
          </w:p>
        </w:tc>
        <w:tc>
          <w:tcPr>
            <w:tcW w:w="2693" w:type="dxa"/>
          </w:tcPr>
          <w:p w14:paraId="79C27D50" w14:textId="4B6ECBFF" w:rsidR="00C63232" w:rsidRPr="00115634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39" w:author="Fegie" w:date="2021-04-28T12:03:00Z"/>
                <w:rFonts w:hAnsi="標楷體"/>
              </w:rPr>
              <w:pPrChange w:id="13940" w:author="Fegie" w:date="2021-04-28T12:03:00Z">
                <w:pPr/>
              </w:pPrChange>
            </w:pPr>
            <w:bookmarkStart w:id="13941" w:name="_Toc71199996"/>
            <w:bookmarkEnd w:id="13941"/>
          </w:p>
        </w:tc>
        <w:bookmarkStart w:id="13942" w:name="_Toc71199997"/>
        <w:bookmarkEnd w:id="13942"/>
      </w:tr>
      <w:tr w:rsidR="00C63232" w:rsidRPr="00115634" w:rsidDel="009661CB" w14:paraId="10E57B59" w14:textId="7E19CC01" w:rsidTr="00A67010">
        <w:trPr>
          <w:trHeight w:val="291"/>
          <w:jc w:val="center"/>
          <w:del w:id="13943" w:author="Fegie" w:date="2021-04-28T12:03:00Z"/>
        </w:trPr>
        <w:tc>
          <w:tcPr>
            <w:tcW w:w="2412" w:type="dxa"/>
            <w:gridSpan w:val="2"/>
          </w:tcPr>
          <w:p w14:paraId="1B8532BA" w14:textId="77CA53B7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44" w:author="Fegie" w:date="2021-04-28T12:03:00Z"/>
                <w:rFonts w:hAnsi="標楷體"/>
              </w:rPr>
              <w:pPrChange w:id="13945" w:author="Fegie" w:date="2021-04-28T12:03:00Z">
                <w:pPr/>
              </w:pPrChange>
            </w:pPr>
            <w:del w:id="13946" w:author="Fegie" w:date="2021-04-28T12:03:00Z">
              <w:r w:rsidRPr="00540E0A" w:rsidDel="009661CB">
                <w:rPr>
                  <w:rFonts w:hAnsi="標楷體" w:hint="eastAsia"/>
                </w:rPr>
                <w:delText>email</w:delText>
              </w:r>
              <w:bookmarkStart w:id="13947" w:name="_Toc71199998"/>
              <w:bookmarkEnd w:id="13947"/>
            </w:del>
          </w:p>
        </w:tc>
        <w:tc>
          <w:tcPr>
            <w:tcW w:w="4252" w:type="dxa"/>
          </w:tcPr>
          <w:p w14:paraId="5FF7C3DD" w14:textId="708CDCFB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48" w:author="Fegie" w:date="2021-04-28T12:03:00Z"/>
                <w:rFonts w:hAnsi="標楷體"/>
              </w:rPr>
              <w:pPrChange w:id="13949" w:author="Fegie" w:date="2021-04-28T12:03:00Z">
                <w:pPr/>
              </w:pPrChange>
            </w:pPr>
            <w:del w:id="13950" w:author="Fegie" w:date="2021-04-28T12:03:00Z">
              <w:r w:rsidDel="009661CB">
                <w:rPr>
                  <w:rFonts w:hAnsi="標楷體"/>
                </w:rPr>
                <w:delText>X</w:delText>
              </w:r>
              <w:r w:rsidDel="009661CB">
                <w:rPr>
                  <w:rFonts w:hAnsi="標楷體" w:hint="eastAsia"/>
                </w:rPr>
                <w:delText>(3)</w:delText>
              </w:r>
              <w:bookmarkStart w:id="13951" w:name="_Toc71199999"/>
              <w:bookmarkEnd w:id="13951"/>
            </w:del>
          </w:p>
        </w:tc>
        <w:tc>
          <w:tcPr>
            <w:tcW w:w="2693" w:type="dxa"/>
          </w:tcPr>
          <w:p w14:paraId="3F21DB43" w14:textId="67067740" w:rsidR="00C63232" w:rsidRPr="00115634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52" w:author="Fegie" w:date="2021-04-28T12:03:00Z"/>
                <w:rFonts w:hAnsi="標楷體"/>
              </w:rPr>
              <w:pPrChange w:id="13953" w:author="Fegie" w:date="2021-04-28T12:03:00Z">
                <w:pPr/>
              </w:pPrChange>
            </w:pPr>
            <w:bookmarkStart w:id="13954" w:name="_Toc71200000"/>
            <w:bookmarkEnd w:id="13954"/>
          </w:p>
        </w:tc>
        <w:bookmarkStart w:id="13955" w:name="_Toc71200001"/>
        <w:bookmarkEnd w:id="13955"/>
      </w:tr>
      <w:tr w:rsidR="00C63232" w:rsidRPr="00115634" w:rsidDel="009661CB" w14:paraId="5C3A8C79" w14:textId="40BC2589" w:rsidTr="00A67010">
        <w:trPr>
          <w:trHeight w:val="291"/>
          <w:jc w:val="center"/>
          <w:del w:id="13956" w:author="Fegie" w:date="2021-04-28T12:03:00Z"/>
        </w:trPr>
        <w:tc>
          <w:tcPr>
            <w:tcW w:w="2412" w:type="dxa"/>
            <w:gridSpan w:val="2"/>
          </w:tcPr>
          <w:p w14:paraId="4EB9CF49" w14:textId="4312066E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57" w:author="Fegie" w:date="2021-04-28T12:03:00Z"/>
                <w:rFonts w:hAnsi="標楷體"/>
              </w:rPr>
              <w:pPrChange w:id="13958" w:author="Fegie" w:date="2021-04-28T12:03:00Z">
                <w:pPr/>
              </w:pPrChange>
            </w:pPr>
            <w:del w:id="13959" w:author="Fegie" w:date="2021-04-28T12:03:00Z">
              <w:r w:rsidRPr="00C63232" w:rsidDel="009661CB">
                <w:rPr>
                  <w:rFonts w:hAnsi="標楷體" w:hint="eastAsia"/>
                  <w:lang w:eastAsia="zh-HK"/>
                </w:rPr>
                <w:delText>通知書</w:delText>
              </w:r>
              <w:r w:rsidDel="009661CB">
                <w:rPr>
                  <w:rFonts w:hAnsi="標楷體" w:hint="eastAsia"/>
                  <w:lang w:eastAsia="zh-HK"/>
                </w:rPr>
                <w:delText>名稱</w:delText>
              </w:r>
              <w:bookmarkStart w:id="13960" w:name="_Toc71200002"/>
              <w:bookmarkEnd w:id="13960"/>
            </w:del>
          </w:p>
        </w:tc>
        <w:tc>
          <w:tcPr>
            <w:tcW w:w="4252" w:type="dxa"/>
          </w:tcPr>
          <w:p w14:paraId="49520813" w14:textId="3E4E8071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61" w:author="Fegie" w:date="2021-04-28T12:03:00Z"/>
                <w:rFonts w:hAnsi="標楷體"/>
                <w:lang w:eastAsia="zh-HK"/>
              </w:rPr>
              <w:pPrChange w:id="13962" w:author="Fegie" w:date="2021-04-28T12:03:00Z">
                <w:pPr/>
              </w:pPrChange>
            </w:pPr>
            <w:del w:id="13963" w:author="Fegie" w:date="2021-04-28T12:03:00Z">
              <w:r w:rsidDel="009661CB">
                <w:rPr>
                  <w:rFonts w:hAnsi="標楷體" w:hint="eastAsia"/>
                  <w:lang w:eastAsia="zh-HK"/>
                </w:rPr>
                <w:delText>X(20)</w:delText>
              </w:r>
              <w:bookmarkStart w:id="13964" w:name="_Toc71200003"/>
              <w:bookmarkEnd w:id="13964"/>
            </w:del>
          </w:p>
        </w:tc>
        <w:tc>
          <w:tcPr>
            <w:tcW w:w="2693" w:type="dxa"/>
          </w:tcPr>
          <w:p w14:paraId="6B0C9199" w14:textId="64A2484A" w:rsidR="00C63232" w:rsidRPr="00115634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65" w:author="Fegie" w:date="2021-04-28T12:03:00Z"/>
                <w:rFonts w:hAnsi="標楷體"/>
              </w:rPr>
              <w:pPrChange w:id="13966" w:author="Fegie" w:date="2021-04-28T12:03:00Z">
                <w:pPr/>
              </w:pPrChange>
            </w:pPr>
            <w:bookmarkStart w:id="13967" w:name="_Toc71200004"/>
            <w:bookmarkEnd w:id="13967"/>
          </w:p>
        </w:tc>
        <w:bookmarkStart w:id="13968" w:name="_Toc71200005"/>
        <w:bookmarkEnd w:id="13968"/>
      </w:tr>
      <w:tr w:rsidR="00C63232" w:rsidRPr="00115634" w:rsidDel="009661CB" w14:paraId="2412DC52" w14:textId="4D411CB9" w:rsidTr="00A67010">
        <w:trPr>
          <w:trHeight w:val="291"/>
          <w:jc w:val="center"/>
          <w:del w:id="13969" w:author="Fegie" w:date="2021-04-28T12:03:00Z"/>
        </w:trPr>
        <w:tc>
          <w:tcPr>
            <w:tcW w:w="2412" w:type="dxa"/>
            <w:gridSpan w:val="2"/>
          </w:tcPr>
          <w:p w14:paraId="4D2BDB64" w14:textId="3FD4466E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70" w:author="Fegie" w:date="2021-04-28T12:03:00Z"/>
                <w:rFonts w:hAnsi="標楷體"/>
                <w:lang w:eastAsia="zh-HK"/>
              </w:rPr>
              <w:pPrChange w:id="13971" w:author="Fegie" w:date="2021-04-28T12:03:00Z">
                <w:pPr/>
              </w:pPrChange>
            </w:pPr>
            <w:del w:id="13972" w:author="Fegie" w:date="2021-04-28T12:03:00Z">
              <w:r w:rsidRPr="00540E0A" w:rsidDel="009661CB">
                <w:rPr>
                  <w:rFonts w:hAnsi="標楷體" w:hint="eastAsia"/>
                  <w:lang w:eastAsia="zh-HK"/>
                </w:rPr>
                <w:delText>申請日期</w:delText>
              </w:r>
              <w:bookmarkStart w:id="13973" w:name="_Toc71200006"/>
              <w:bookmarkEnd w:id="13973"/>
            </w:del>
          </w:p>
        </w:tc>
        <w:tc>
          <w:tcPr>
            <w:tcW w:w="4252" w:type="dxa"/>
          </w:tcPr>
          <w:p w14:paraId="268C7893" w14:textId="60E6C8D4" w:rsidR="00C63232" w:rsidRPr="00540E0A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74" w:author="Fegie" w:date="2021-04-28T12:03:00Z"/>
                <w:rFonts w:hAnsi="標楷體"/>
                <w:lang w:eastAsia="zh-HK"/>
              </w:rPr>
              <w:pPrChange w:id="13975" w:author="Fegie" w:date="2021-04-28T12:03:00Z">
                <w:pPr/>
              </w:pPrChange>
            </w:pPr>
            <w:del w:id="13976" w:author="Fegie" w:date="2021-04-28T12:03:00Z">
              <w:r w:rsidDel="009661CB">
                <w:rPr>
                  <w:rFonts w:hAnsi="標楷體" w:hint="eastAsia"/>
                  <w:lang w:eastAsia="zh-HK"/>
                </w:rPr>
                <w:delText>999/99/99</w:delText>
              </w:r>
              <w:bookmarkStart w:id="13977" w:name="_Toc71200007"/>
              <w:bookmarkEnd w:id="13977"/>
            </w:del>
          </w:p>
        </w:tc>
        <w:tc>
          <w:tcPr>
            <w:tcW w:w="2693" w:type="dxa"/>
          </w:tcPr>
          <w:p w14:paraId="75FA72CB" w14:textId="10B36547" w:rsidR="00C63232" w:rsidRPr="00115634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78" w:author="Fegie" w:date="2021-04-28T12:03:00Z"/>
                <w:rFonts w:hAnsi="標楷體"/>
              </w:rPr>
              <w:pPrChange w:id="13979" w:author="Fegie" w:date="2021-04-28T12:03:00Z">
                <w:pPr/>
              </w:pPrChange>
            </w:pPr>
            <w:bookmarkStart w:id="13980" w:name="_Toc71200008"/>
            <w:bookmarkEnd w:id="13980"/>
          </w:p>
        </w:tc>
        <w:bookmarkStart w:id="13981" w:name="_Toc71200009"/>
        <w:bookmarkEnd w:id="13981"/>
      </w:tr>
      <w:tr w:rsidR="00C63232" w:rsidRPr="00115634" w:rsidDel="009661CB" w14:paraId="5B115871" w14:textId="11657DC5" w:rsidTr="00A67010">
        <w:trPr>
          <w:trHeight w:val="291"/>
          <w:jc w:val="center"/>
          <w:del w:id="13982" w:author="Fegie" w:date="2021-04-28T12:03:00Z"/>
        </w:trPr>
        <w:tc>
          <w:tcPr>
            <w:tcW w:w="2412" w:type="dxa"/>
            <w:gridSpan w:val="2"/>
          </w:tcPr>
          <w:p w14:paraId="029AF1F6" w14:textId="55F7CD6E" w:rsidR="00C63232" w:rsidRPr="009B2BD3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83" w:author="Fegie" w:date="2021-04-28T12:03:00Z"/>
                <w:rFonts w:hAnsi="標楷體"/>
              </w:rPr>
              <w:pPrChange w:id="13984" w:author="Fegie" w:date="2021-04-28T12:03:00Z">
                <w:pPr/>
              </w:pPrChange>
            </w:pPr>
            <w:bookmarkStart w:id="13985" w:name="_Toc71200010"/>
            <w:bookmarkEnd w:id="13985"/>
          </w:p>
        </w:tc>
        <w:tc>
          <w:tcPr>
            <w:tcW w:w="4252" w:type="dxa"/>
          </w:tcPr>
          <w:p w14:paraId="0D411860" w14:textId="1E90E834" w:rsidR="00C63232" w:rsidRPr="009B2BD3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86" w:author="Fegie" w:date="2021-04-28T12:03:00Z"/>
                <w:rFonts w:hAnsi="標楷體"/>
              </w:rPr>
              <w:pPrChange w:id="13987" w:author="Fegie" w:date="2021-04-28T12:03:00Z">
                <w:pPr/>
              </w:pPrChange>
            </w:pPr>
            <w:bookmarkStart w:id="13988" w:name="_Toc71200011"/>
            <w:bookmarkEnd w:id="13988"/>
          </w:p>
        </w:tc>
        <w:tc>
          <w:tcPr>
            <w:tcW w:w="2693" w:type="dxa"/>
          </w:tcPr>
          <w:p w14:paraId="1550E296" w14:textId="3828D44E" w:rsidR="00C63232" w:rsidRPr="00115634" w:rsidDel="009661CB" w:rsidRDefault="00C63232">
            <w:pPr>
              <w:pStyle w:val="3"/>
              <w:numPr>
                <w:ilvl w:val="5"/>
                <w:numId w:val="6"/>
              </w:numPr>
              <w:ind w:left="1701" w:hanging="1134"/>
              <w:rPr>
                <w:del w:id="13989" w:author="Fegie" w:date="2021-04-28T12:03:00Z"/>
                <w:rFonts w:hAnsi="標楷體"/>
              </w:rPr>
              <w:pPrChange w:id="13990" w:author="Fegie" w:date="2021-04-28T12:03:00Z">
                <w:pPr/>
              </w:pPrChange>
            </w:pPr>
            <w:bookmarkStart w:id="13991" w:name="_Toc71200012"/>
            <w:bookmarkEnd w:id="13991"/>
          </w:p>
        </w:tc>
        <w:bookmarkStart w:id="13992" w:name="_Toc71200013"/>
        <w:bookmarkEnd w:id="13992"/>
      </w:tr>
    </w:tbl>
    <w:p w14:paraId="57B5C3F0" w14:textId="3DF87B33" w:rsidR="000C4AE9" w:rsidRPr="00AC5033" w:rsidDel="00A22AE2" w:rsidRDefault="000C4AE9">
      <w:pPr>
        <w:pStyle w:val="60"/>
        <w:numPr>
          <w:ilvl w:val="2"/>
          <w:numId w:val="54"/>
        </w:numPr>
        <w:rPr>
          <w:del w:id="13993" w:author="Fegie" w:date="2021-04-26T14:38:00Z"/>
          <w:rFonts w:ascii="標楷體" w:hAnsi="標楷體"/>
        </w:rPr>
        <w:pPrChange w:id="13994" w:author="Fegie" w:date="2021-04-29T10:41:00Z">
          <w:pPr/>
        </w:pPrChange>
      </w:pPr>
      <w:bookmarkStart w:id="13995" w:name="_Toc71200014"/>
      <w:bookmarkEnd w:id="13995"/>
    </w:p>
    <w:p w14:paraId="3E1E3077" w14:textId="697DB9C1" w:rsidR="00924218" w:rsidRPr="001C13CA" w:rsidRDefault="00C1400F" w:rsidP="00C1400F">
      <w:pPr>
        <w:pStyle w:val="3"/>
        <w:numPr>
          <w:ilvl w:val="2"/>
          <w:numId w:val="54"/>
        </w:numPr>
        <w:rPr>
          <w:ins w:id="13996" w:author="Fegie" w:date="2021-05-02T17:40:00Z"/>
          <w:rFonts w:hAnsi="標楷體"/>
          <w:rPrChange w:id="13997" w:author="st1" w:date="2021-05-06T10:33:00Z">
            <w:rPr>
              <w:ins w:id="13998" w:author="Fegie" w:date="2021-05-02T17:40:00Z"/>
            </w:rPr>
          </w:rPrChange>
        </w:rPr>
      </w:pPr>
      <w:ins w:id="13999" w:author="Fegie" w:date="2021-04-29T10:41:00Z">
        <w:r w:rsidRPr="001C13CA">
          <w:rPr>
            <w:rFonts w:hAnsi="標楷體"/>
            <w:rPrChange w:id="14000" w:author="st1" w:date="2021-05-06T10:33:00Z">
              <w:rPr/>
            </w:rPrChange>
          </w:rPr>
          <w:t>L</w:t>
        </w:r>
      </w:ins>
      <w:ins w:id="14001" w:author="Fegie" w:date="2021-04-29T10:42:00Z">
        <w:r w:rsidRPr="001C13CA">
          <w:rPr>
            <w:rFonts w:hAnsi="標楷體"/>
            <w:rPrChange w:id="14002" w:author="st1" w:date="2021-05-06T10:33:00Z">
              <w:rPr/>
            </w:rPrChange>
          </w:rPr>
          <w:t xml:space="preserve">1101 </w:t>
        </w:r>
      </w:ins>
      <w:ins w:id="14003" w:author="Fegie" w:date="2021-04-29T10:43:00Z">
        <w:r w:rsidRPr="001C13CA">
          <w:rPr>
            <w:rFonts w:hAnsi="標楷體"/>
            <w:rPrChange w:id="14004" w:author="st1" w:date="2021-05-06T10:33:00Z">
              <w:rPr/>
            </w:rPrChange>
          </w:rPr>
          <w:t xml:space="preserve"> </w:t>
        </w:r>
      </w:ins>
      <w:ins w:id="14005" w:author="Fegie" w:date="2021-04-29T10:42:00Z">
        <w:r w:rsidRPr="001C13CA">
          <w:rPr>
            <w:rFonts w:hAnsi="標楷體" w:hint="eastAsia"/>
            <w:rPrChange w:id="14006" w:author="st1" w:date="2021-05-06T10:33:00Z">
              <w:rPr>
                <w:rFonts w:hint="eastAsia"/>
              </w:rPr>
            </w:rPrChange>
          </w:rPr>
          <w:t>顧客</w:t>
        </w:r>
      </w:ins>
      <w:ins w:id="14007" w:author="Fegie" w:date="2021-04-29T10:43:00Z">
        <w:r w:rsidRPr="001C13CA">
          <w:rPr>
            <w:rFonts w:hAnsi="標楷體" w:hint="eastAsia"/>
            <w:rPrChange w:id="14008" w:author="st1" w:date="2021-05-06T10:33:00Z">
              <w:rPr>
                <w:rFonts w:hint="eastAsia"/>
              </w:rPr>
            </w:rPrChange>
          </w:rPr>
          <w:t>基本</w:t>
        </w:r>
      </w:ins>
      <w:ins w:id="14009" w:author="Fegie" w:date="2021-04-29T10:44:00Z">
        <w:r w:rsidRPr="001C13CA">
          <w:rPr>
            <w:rFonts w:hAnsi="標楷體" w:hint="eastAsia"/>
            <w:rPrChange w:id="14010" w:author="st1" w:date="2021-05-06T10:33:00Z">
              <w:rPr>
                <w:rFonts w:hint="eastAsia"/>
              </w:rPr>
            </w:rPrChange>
          </w:rPr>
          <w:t>資料維護</w:t>
        </w:r>
        <w:r w:rsidRPr="001C13CA">
          <w:rPr>
            <w:rFonts w:hAnsi="標楷體"/>
            <w:rPrChange w:id="14011" w:author="st1" w:date="2021-05-06T10:33:00Z">
              <w:rPr/>
            </w:rPrChange>
          </w:rPr>
          <w:t>-</w:t>
        </w:r>
        <w:r w:rsidRPr="001C13CA">
          <w:rPr>
            <w:rFonts w:hAnsi="標楷體" w:hint="eastAsia"/>
            <w:rPrChange w:id="14012" w:author="st1" w:date="2021-05-06T10:33:00Z">
              <w:rPr>
                <w:rFonts w:hint="eastAsia"/>
              </w:rPr>
            </w:rPrChange>
          </w:rPr>
          <w:t>自然人</w:t>
        </w:r>
      </w:ins>
      <w:ins w:id="14013" w:author="Fegie" w:date="2021-05-05T16:25:00Z">
        <w:r w:rsidR="00C817AE" w:rsidRPr="001C13CA">
          <w:rPr>
            <w:rFonts w:hAnsi="標楷體"/>
          </w:rPr>
          <w:t>***</w:t>
        </w:r>
      </w:ins>
    </w:p>
    <w:p w14:paraId="12E407BB" w14:textId="77777777" w:rsidR="00F26477" w:rsidRDefault="00F26477" w:rsidP="00F26477">
      <w:pPr>
        <w:pStyle w:val="15"/>
        <w:numPr>
          <w:ilvl w:val="0"/>
          <w:numId w:val="55"/>
        </w:numPr>
        <w:ind w:left="1418"/>
        <w:rPr>
          <w:ins w:id="14014" w:author="Fegie" w:date="2021-05-02T17:41:00Z"/>
        </w:rPr>
      </w:pPr>
      <w:ins w:id="14015" w:author="Fegie" w:date="2021-05-02T17:41:00Z">
        <w:r>
          <w:rPr>
            <w:rFonts w:hint="eastAsia"/>
          </w:rPr>
          <w:t xml:space="preserve"> 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F26477" w14:paraId="5F3F1C1F" w14:textId="77777777" w:rsidTr="009D7F45">
        <w:trPr>
          <w:trHeight w:val="277"/>
          <w:ins w:id="14016" w:author="Fegie" w:date="2021-05-02T17:4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093C51" w14:textId="77777777" w:rsidR="00F26477" w:rsidRDefault="00F26477" w:rsidP="009D7F45">
            <w:pPr>
              <w:rPr>
                <w:ins w:id="14017" w:author="Fegie" w:date="2021-05-02T17:41:00Z"/>
                <w:rFonts w:ascii="標楷體" w:eastAsia="標楷體" w:hAnsi="標楷體"/>
              </w:rPr>
            </w:pPr>
            <w:ins w:id="14018" w:author="Fegie" w:date="2021-05-02T17:41:00Z">
              <w:r>
                <w:rPr>
                  <w:rFonts w:ascii="標楷體" w:eastAsia="標楷體" w:hAnsi="標楷體" w:hint="eastAsia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5BCFC8" w14:textId="73EC8501" w:rsidR="00F26477" w:rsidRDefault="00F26477" w:rsidP="009D7F45">
            <w:pPr>
              <w:rPr>
                <w:ins w:id="14019" w:author="Fegie" w:date="2021-05-02T17:41:00Z"/>
                <w:rFonts w:ascii="標楷體" w:eastAsia="標楷體" w:hAnsi="標楷體"/>
              </w:rPr>
            </w:pPr>
            <w:ins w:id="14020" w:author="Fegie" w:date="2021-05-02T17:41:00Z">
              <w:r>
                <w:rPr>
                  <w:rFonts w:ascii="標楷體" w:eastAsia="標楷體" w:hAnsi="標楷體" w:hint="eastAsia"/>
                </w:rPr>
                <w:t>顧客</w:t>
              </w:r>
            </w:ins>
            <w:ins w:id="14021" w:author="Fegie" w:date="2021-05-02T17:48:00Z">
              <w:r w:rsidR="00E148BD">
                <w:rPr>
                  <w:rFonts w:ascii="標楷體" w:eastAsia="標楷體" w:hAnsi="標楷體" w:hint="eastAsia"/>
                </w:rPr>
                <w:t>基本資料維護-自然人</w:t>
              </w:r>
            </w:ins>
          </w:p>
        </w:tc>
      </w:tr>
      <w:tr w:rsidR="00F26477" w14:paraId="671BF5D1" w14:textId="77777777" w:rsidTr="009D7F45">
        <w:trPr>
          <w:trHeight w:val="277"/>
          <w:ins w:id="14022" w:author="Fegie" w:date="2021-05-02T17:4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326C3C1" w14:textId="77777777" w:rsidR="00F26477" w:rsidRDefault="00F26477" w:rsidP="009D7F45">
            <w:pPr>
              <w:rPr>
                <w:ins w:id="14023" w:author="Fegie" w:date="2021-05-02T17:41:00Z"/>
                <w:rFonts w:ascii="標楷體" w:eastAsia="標楷體" w:hAnsi="標楷體"/>
              </w:rPr>
            </w:pPr>
            <w:ins w:id="14024" w:author="Fegie" w:date="2021-05-02T17:41:00Z">
              <w:r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08B91" w14:textId="6859A172" w:rsidR="00F26477" w:rsidRDefault="00F26477" w:rsidP="009D7F45">
            <w:pPr>
              <w:rPr>
                <w:ins w:id="14025" w:author="Fegie" w:date="2021-05-02T17:41:00Z"/>
                <w:rFonts w:ascii="標楷體" w:eastAsia="標楷體" w:hAnsi="標楷體"/>
              </w:rPr>
            </w:pPr>
            <w:ins w:id="14026" w:author="Fegie" w:date="2021-05-02T17:41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4027" w:author="Fegie" w:date="2021-05-02T17:49:00Z">
              <w:r w:rsidR="009D7F45">
                <w:rPr>
                  <w:rFonts w:ascii="標楷體" w:eastAsia="標楷體" w:hAnsi="標楷體" w:hint="eastAsia"/>
                </w:rPr>
                <w:t>新增自然人基本資料</w:t>
              </w:r>
            </w:ins>
            <w:ins w:id="14028" w:author="Fegie" w:date="2021-05-02T17:41:00Z"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4E672C51" w14:textId="79A40946" w:rsidR="00F26477" w:rsidRDefault="00F26477" w:rsidP="009D7F45">
            <w:pPr>
              <w:rPr>
                <w:ins w:id="14029" w:author="Fegie" w:date="2021-05-02T17:41:00Z"/>
                <w:rFonts w:ascii="標楷體" w:eastAsia="標楷體" w:hAnsi="標楷體"/>
              </w:rPr>
            </w:pPr>
            <w:ins w:id="14030" w:author="Fegie" w:date="2021-05-02T17:41:00Z">
              <w:r>
                <w:rPr>
                  <w:rFonts w:ascii="標楷體" w:eastAsia="標楷體" w:hAnsi="標楷體" w:hint="eastAsia"/>
                </w:rPr>
                <w:t>2.需由入口交易「L</w:t>
              </w:r>
            </w:ins>
            <w:ins w:id="14031" w:author="Fegie" w:date="2021-05-02T18:32:00Z">
              <w:r w:rsidR="007B4B42">
                <w:rPr>
                  <w:rFonts w:ascii="標楷體" w:eastAsia="標楷體" w:hAnsi="標楷體" w:hint="eastAsia"/>
                </w:rPr>
                <w:t>1001</w:t>
              </w:r>
            </w:ins>
            <w:ins w:id="14032" w:author="Fegie" w:date="2021-05-02T17:41:00Z">
              <w:r>
                <w:rPr>
                  <w:rFonts w:ascii="標楷體" w:eastAsia="標楷體" w:hAnsi="標楷體" w:hint="eastAsia"/>
                </w:rPr>
                <w:t xml:space="preserve"> 顧客</w:t>
              </w:r>
            </w:ins>
            <w:ins w:id="14033" w:author="Fegie" w:date="2021-05-02T18:33:00Z">
              <w:r w:rsidR="007B4B42">
                <w:rPr>
                  <w:rFonts w:ascii="標楷體" w:eastAsia="標楷體" w:hAnsi="標楷體" w:hint="eastAsia"/>
                </w:rPr>
                <w:t>明細資料</w:t>
              </w:r>
            </w:ins>
            <w:ins w:id="14034" w:author="Fegie" w:date="2021-05-02T17:41:00Z">
              <w:r>
                <w:rPr>
                  <w:rFonts w:ascii="標楷體" w:eastAsia="標楷體" w:hAnsi="標楷體" w:hint="eastAsia"/>
                </w:rPr>
                <w:t>查詢」進入</w:t>
              </w:r>
            </w:ins>
          </w:p>
        </w:tc>
      </w:tr>
      <w:tr w:rsidR="00F26477" w14:paraId="00EF29EE" w14:textId="77777777" w:rsidTr="009D7F45">
        <w:trPr>
          <w:trHeight w:val="773"/>
          <w:ins w:id="14035" w:author="Fegie" w:date="2021-05-02T17:4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6B23D53" w14:textId="77777777" w:rsidR="00F26477" w:rsidRDefault="00F26477" w:rsidP="009D7F45">
            <w:pPr>
              <w:rPr>
                <w:ins w:id="14036" w:author="Fegie" w:date="2021-05-02T17:41:00Z"/>
                <w:rFonts w:ascii="標楷體" w:eastAsia="標楷體" w:hAnsi="標楷體"/>
              </w:rPr>
            </w:pPr>
            <w:ins w:id="14037" w:author="Fegie" w:date="2021-05-02T17:41:00Z">
              <w:r>
                <w:rPr>
                  <w:rFonts w:ascii="標楷體" w:eastAsia="標楷體" w:hAnsi="標楷體" w:hint="eastAsia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79189" w14:textId="09DDD6EC" w:rsidR="001C13CA" w:rsidRPr="004B136D" w:rsidRDefault="00F26477" w:rsidP="001C13CA">
            <w:pPr>
              <w:rPr>
                <w:ins w:id="14038" w:author="st1" w:date="2021-05-06T10:34:00Z"/>
                <w:rFonts w:ascii="標楷體" w:eastAsia="標楷體" w:hAnsi="標楷體"/>
              </w:rPr>
            </w:pPr>
            <w:ins w:id="14039" w:author="Fegie" w:date="2021-05-02T17:41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4040" w:author="st1" w:date="2021-05-06T10:34:00Z">
              <w:r w:rsidR="001C13CA" w:rsidRPr="004B136D">
                <w:rPr>
                  <w:rFonts w:ascii="標楷體" w:eastAsia="標楷體" w:hAnsi="標楷體" w:hint="eastAsia"/>
                </w:rPr>
                <w:t>參考「作業流程.客戶作業」</w:t>
              </w:r>
            </w:ins>
          </w:p>
          <w:p w14:paraId="6EE7704B" w14:textId="2A0D0CFA" w:rsidR="00F26477" w:rsidDel="001C13CA" w:rsidRDefault="00F26477">
            <w:pPr>
              <w:rPr>
                <w:ins w:id="14041" w:author="Fegie" w:date="2021-05-02T17:41:00Z"/>
                <w:del w:id="14042" w:author="st1" w:date="2021-05-06T10:34:00Z"/>
                <w:rFonts w:ascii="標楷體" w:eastAsia="標楷體" w:hAnsi="標楷體"/>
              </w:rPr>
              <w:pPrChange w:id="14043" w:author="st1" w:date="2021-05-06T10:34:00Z">
                <w:pPr>
                  <w:ind w:left="240" w:hangingChars="100" w:hanging="240"/>
                </w:pPr>
              </w:pPrChange>
            </w:pPr>
            <w:ins w:id="14044" w:author="Fegie" w:date="2021-05-02T17:41:00Z">
              <w:del w:id="14045" w:author="st1" w:date="2021-05-06T10:34:00Z">
                <w:r w:rsidRPr="00F15B2B" w:rsidDel="001C13CA">
                  <w:rPr>
                    <w:rFonts w:ascii="標楷體" w:eastAsia="標楷體" w:hAnsi="標楷體" w:hint="eastAsia"/>
                    <w:color w:val="FF0000"/>
                  </w:rPr>
                  <w:delText>參考流程</w:delText>
                </w:r>
                <w:r w:rsidDel="001C13CA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</w:ins>
          </w:p>
          <w:p w14:paraId="3FCBD09A" w14:textId="7E656CAF" w:rsidR="00F26477" w:rsidRDefault="00F26477" w:rsidP="009D7F45">
            <w:pPr>
              <w:rPr>
                <w:ins w:id="14046" w:author="Fegie" w:date="2021-05-02T17:41:00Z"/>
                <w:rFonts w:ascii="標楷體" w:eastAsia="標楷體" w:hAnsi="標楷體"/>
              </w:rPr>
            </w:pPr>
            <w:ins w:id="14047" w:author="Fegie" w:date="2021-05-02T17:41:00Z">
              <w:r>
                <w:rPr>
                  <w:rFonts w:ascii="標楷體" w:eastAsia="標楷體" w:hAnsi="標楷體" w:hint="eastAsia"/>
                </w:rPr>
                <w:t>2.維護客戶</w:t>
              </w:r>
            </w:ins>
            <w:ins w:id="14048" w:author="Fegie" w:date="2021-05-02T18:35:00Z">
              <w:r w:rsidR="007B4B42">
                <w:rPr>
                  <w:rFonts w:ascii="標楷體" w:eastAsia="標楷體" w:hAnsi="標楷體" w:hint="eastAsia"/>
                </w:rPr>
                <w:t>資料主</w:t>
              </w:r>
            </w:ins>
            <w:ins w:id="14049" w:author="Fegie" w:date="2021-05-02T17:41:00Z">
              <w:r>
                <w:rPr>
                  <w:rFonts w:ascii="標楷體" w:eastAsia="標楷體" w:hAnsi="標楷體" w:hint="eastAsia"/>
                </w:rPr>
                <w:t>檔(</w:t>
              </w:r>
            </w:ins>
            <w:ins w:id="14050" w:author="Fegie" w:date="2021-05-02T18:36:00Z">
              <w:r w:rsidR="007B4B42">
                <w:rPr>
                  <w:rFonts w:ascii="標楷體" w:eastAsia="標楷體" w:hAnsi="標楷體" w:hint="eastAsia"/>
                </w:rPr>
                <w:t>Cu</w:t>
              </w:r>
              <w:r w:rsidR="007B4B42">
                <w:rPr>
                  <w:rFonts w:ascii="標楷體" w:eastAsia="標楷體" w:hAnsi="標楷體"/>
                </w:rPr>
                <w:t>stMain</w:t>
              </w:r>
            </w:ins>
            <w:ins w:id="14051" w:author="Fegie" w:date="2021-05-02T17:41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090E7865" w14:textId="77777777" w:rsidR="00F26477" w:rsidRDefault="00F26477" w:rsidP="009D7F45">
            <w:pPr>
              <w:rPr>
                <w:ins w:id="14052" w:author="Fegie" w:date="2021-05-02T17:41:00Z"/>
                <w:rFonts w:ascii="標楷體" w:eastAsia="標楷體" w:hAnsi="標楷體"/>
                <w:lang w:eastAsia="zh-HK"/>
              </w:rPr>
            </w:pPr>
            <w:ins w:id="14053" w:author="Fegie" w:date="2021-05-02T17:41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0B2D6302" w14:textId="6B2B9DDC" w:rsidR="00F26477" w:rsidRDefault="00F26477" w:rsidP="009D7F45">
            <w:pPr>
              <w:rPr>
                <w:ins w:id="14054" w:author="Fegie" w:date="2021-05-02T17:41:00Z"/>
                <w:rFonts w:ascii="標楷體" w:eastAsia="標楷體" w:hAnsi="標楷體"/>
                <w:lang w:eastAsia="zh-HK"/>
              </w:rPr>
            </w:pPr>
            <w:ins w:id="14055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(1).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新增:新增</w:t>
              </w:r>
            </w:ins>
            <w:ins w:id="14056" w:author="Fegie" w:date="2021-05-02T18:48:00Z">
              <w:r w:rsidR="007D3683">
                <w:rPr>
                  <w:rFonts w:ascii="標楷體" w:eastAsia="標楷體" w:hAnsi="標楷體" w:hint="eastAsia"/>
                  <w:lang w:eastAsia="zh-HK"/>
                </w:rPr>
                <w:t>自然人</w:t>
              </w:r>
            </w:ins>
            <w:ins w:id="14057" w:author="Fegie" w:date="2021-05-02T18:42:00Z">
              <w:r w:rsidR="007B4B42">
                <w:rPr>
                  <w:rFonts w:ascii="標楷體" w:eastAsia="標楷體" w:hAnsi="標楷體" w:hint="eastAsia"/>
                  <w:lang w:eastAsia="zh-HK"/>
                </w:rPr>
                <w:t>基本資料</w:t>
              </w:r>
            </w:ins>
          </w:p>
          <w:p w14:paraId="673BEC8F" w14:textId="0B1D4307" w:rsidR="00F26477" w:rsidRDefault="00F26477" w:rsidP="009D7F45">
            <w:pPr>
              <w:rPr>
                <w:ins w:id="14058" w:author="Fegie" w:date="2021-05-02T17:41:00Z"/>
                <w:rFonts w:ascii="標楷體" w:eastAsia="標楷體" w:hAnsi="標楷體"/>
                <w:lang w:eastAsia="zh-HK"/>
              </w:rPr>
            </w:pPr>
            <w:ins w:id="14059" w:author="Fegie" w:date="2021-05-02T17:41:00Z">
              <w:r>
                <w:rPr>
                  <w:rFonts w:ascii="標楷體" w:eastAsia="標楷體" w:hAnsi="標楷體" w:hint="eastAsia"/>
                </w:rPr>
                <w:t xml:space="preserve">  (2).</w:t>
              </w:r>
            </w:ins>
            <w:ins w:id="14060" w:author="Fegie" w:date="2021-05-02T18:41:00Z">
              <w:r w:rsidR="007B4B42"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  <w:ins w:id="14061" w:author="Fegie" w:date="2021-05-02T17:41:00Z">
              <w:r>
                <w:rPr>
                  <w:rFonts w:ascii="標楷體" w:eastAsia="標楷體" w:hAnsi="標楷體" w:hint="eastAsia"/>
                </w:rPr>
                <w:t>:</w:t>
              </w:r>
            </w:ins>
            <w:ins w:id="14062" w:author="Fegie" w:date="2021-05-02T18:41:00Z">
              <w:r w:rsidR="007B4B42"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  <w:ins w:id="14063" w:author="Fegie" w:date="2021-05-02T18:48:00Z">
              <w:r w:rsidR="007D3683">
                <w:rPr>
                  <w:rFonts w:ascii="標楷體" w:eastAsia="標楷體" w:hAnsi="標楷體" w:hint="eastAsia"/>
                  <w:lang w:eastAsia="zh-HK"/>
                </w:rPr>
                <w:t>自然人</w:t>
              </w:r>
            </w:ins>
            <w:ins w:id="14064" w:author="Fegie" w:date="2021-05-02T18:42:00Z">
              <w:r w:rsidR="007D3683">
                <w:rPr>
                  <w:rFonts w:ascii="標楷體" w:eastAsia="標楷體" w:hAnsi="標楷體" w:hint="eastAsia"/>
                  <w:lang w:eastAsia="zh-HK"/>
                </w:rPr>
                <w:t>基本資料</w:t>
              </w:r>
            </w:ins>
          </w:p>
        </w:tc>
      </w:tr>
      <w:tr w:rsidR="00F26477" w14:paraId="3C07A14B" w14:textId="77777777" w:rsidTr="009D7F45">
        <w:trPr>
          <w:trHeight w:val="321"/>
          <w:ins w:id="14065" w:author="Fegie" w:date="2021-05-02T17:4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284C3A" w14:textId="77777777" w:rsidR="00F26477" w:rsidRDefault="00F26477" w:rsidP="009D7F45">
            <w:pPr>
              <w:rPr>
                <w:ins w:id="14066" w:author="Fegie" w:date="2021-05-02T17:41:00Z"/>
                <w:rFonts w:ascii="標楷體" w:eastAsia="標楷體" w:hAnsi="標楷體"/>
              </w:rPr>
            </w:pPr>
            <w:ins w:id="14067" w:author="Fegie" w:date="2021-05-02T17:41:00Z">
              <w:r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32D4" w14:textId="77777777" w:rsidR="00F26477" w:rsidRDefault="00F26477" w:rsidP="009D7F45">
            <w:pPr>
              <w:rPr>
                <w:ins w:id="14068" w:author="Fegie" w:date="2021-05-02T17:41:00Z"/>
                <w:rFonts w:ascii="標楷體" w:eastAsia="標楷體" w:hAnsi="標楷體"/>
              </w:rPr>
            </w:pPr>
          </w:p>
        </w:tc>
      </w:tr>
      <w:tr w:rsidR="00F26477" w14:paraId="1A5AD4D2" w14:textId="77777777" w:rsidTr="009D7F45">
        <w:trPr>
          <w:trHeight w:val="1311"/>
          <w:ins w:id="14069" w:author="Fegie" w:date="2021-05-02T17:4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C38F85" w14:textId="77777777" w:rsidR="00F26477" w:rsidRDefault="00F26477" w:rsidP="009D7F45">
            <w:pPr>
              <w:rPr>
                <w:ins w:id="14070" w:author="Fegie" w:date="2021-05-02T17:41:00Z"/>
                <w:rFonts w:ascii="標楷體" w:eastAsia="標楷體" w:hAnsi="標楷體"/>
              </w:rPr>
            </w:pPr>
            <w:ins w:id="14071" w:author="Fegie" w:date="2021-05-02T17:41:00Z">
              <w:r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5898D" w14:textId="77777777" w:rsidR="00F26477" w:rsidRDefault="00F26477" w:rsidP="009D7F45">
            <w:pPr>
              <w:rPr>
                <w:ins w:id="14072" w:author="Fegie" w:date="2021-05-02T17:41:00Z"/>
                <w:rFonts w:ascii="標楷體" w:eastAsia="標楷體" w:hAnsi="標楷體"/>
              </w:rPr>
            </w:pPr>
          </w:p>
        </w:tc>
      </w:tr>
      <w:tr w:rsidR="00F26477" w14:paraId="5EC24414" w14:textId="77777777" w:rsidTr="009D7F45">
        <w:trPr>
          <w:trHeight w:val="278"/>
          <w:ins w:id="14073" w:author="Fegie" w:date="2021-05-02T17:4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A333AA" w14:textId="77777777" w:rsidR="00F26477" w:rsidRDefault="00F26477" w:rsidP="009D7F45">
            <w:pPr>
              <w:rPr>
                <w:ins w:id="14074" w:author="Fegie" w:date="2021-05-02T17:41:00Z"/>
                <w:rFonts w:ascii="標楷體" w:eastAsia="標楷體" w:hAnsi="標楷體"/>
              </w:rPr>
            </w:pPr>
            <w:ins w:id="14075" w:author="Fegie" w:date="2021-05-02T17:41:00Z">
              <w:r>
                <w:rPr>
                  <w:rFonts w:ascii="標楷體" w:eastAsia="標楷體" w:hAnsi="標楷體" w:hint="eastAsia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1BD26" w14:textId="13EBF305" w:rsidR="00F26477" w:rsidRDefault="00F52B74" w:rsidP="009D7F45">
            <w:pPr>
              <w:rPr>
                <w:ins w:id="14076" w:author="Fegie" w:date="2021-05-02T17:41:00Z"/>
                <w:rFonts w:ascii="標楷體" w:eastAsia="標楷體" w:hAnsi="標楷體"/>
              </w:rPr>
            </w:pPr>
            <w:ins w:id="14077" w:author="Fegie" w:date="2021-05-04T15:33:00Z">
              <w:r>
                <w:rPr>
                  <w:rFonts w:ascii="標楷體" w:eastAsia="標楷體" w:hAnsi="標楷體" w:hint="eastAsia"/>
                </w:rPr>
                <w:t>連結</w:t>
              </w:r>
            </w:ins>
            <w:ins w:id="14078" w:author="Fegie" w:date="2021-05-02T18:44:00Z">
              <w:r w:rsidR="007D3683">
                <w:rPr>
                  <w:rFonts w:ascii="標楷體" w:eastAsia="標楷體" w:hAnsi="標楷體" w:hint="eastAsia"/>
                </w:rPr>
                <w:t>【L1905 顧客聯</w:t>
              </w:r>
            </w:ins>
            <w:ins w:id="14079" w:author="Fegie" w:date="2021-05-02T18:45:00Z">
              <w:r w:rsidR="007D3683">
                <w:rPr>
                  <w:rFonts w:ascii="標楷體" w:eastAsia="標楷體" w:hAnsi="標楷體" w:hint="eastAsia"/>
                </w:rPr>
                <w:t>絡</w:t>
              </w:r>
            </w:ins>
            <w:ins w:id="14080" w:author="Fegie" w:date="2021-05-02T18:44:00Z">
              <w:r w:rsidR="007D3683">
                <w:rPr>
                  <w:rFonts w:ascii="標楷體" w:eastAsia="標楷體" w:hAnsi="標楷體" w:hint="eastAsia"/>
                </w:rPr>
                <w:t>電話查詢】</w:t>
              </w:r>
            </w:ins>
          </w:p>
        </w:tc>
      </w:tr>
      <w:tr w:rsidR="00F26477" w14:paraId="1EC71E7C" w14:textId="77777777" w:rsidTr="009D7F45">
        <w:trPr>
          <w:trHeight w:val="358"/>
          <w:ins w:id="14081" w:author="Fegie" w:date="2021-05-02T17:4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A950C" w14:textId="77777777" w:rsidR="00F26477" w:rsidRDefault="00F26477" w:rsidP="009D7F45">
            <w:pPr>
              <w:rPr>
                <w:ins w:id="14082" w:author="Fegie" w:date="2021-05-02T17:41:00Z"/>
                <w:rFonts w:ascii="標楷體" w:eastAsia="標楷體" w:hAnsi="標楷體"/>
              </w:rPr>
            </w:pPr>
            <w:ins w:id="14083" w:author="Fegie" w:date="2021-05-02T17:41:00Z">
              <w:r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F4C8C5" w14:textId="780DC0DA" w:rsidR="00F26477" w:rsidRDefault="00F26477" w:rsidP="009D7F45">
            <w:pPr>
              <w:rPr>
                <w:ins w:id="14084" w:author="Fegie" w:date="2021-05-02T17:41:00Z"/>
                <w:rFonts w:ascii="標楷體" w:eastAsia="標楷體" w:hAnsi="標楷體"/>
              </w:rPr>
            </w:pPr>
          </w:p>
        </w:tc>
      </w:tr>
      <w:tr w:rsidR="00F26477" w14:paraId="60621F15" w14:textId="77777777" w:rsidTr="009D7F45">
        <w:trPr>
          <w:trHeight w:val="278"/>
          <w:ins w:id="14085" w:author="Fegie" w:date="2021-05-02T17:4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E94A9F" w14:textId="77777777" w:rsidR="00F26477" w:rsidRDefault="00F26477" w:rsidP="009D7F45">
            <w:pPr>
              <w:rPr>
                <w:ins w:id="14086" w:author="Fegie" w:date="2021-05-02T17:41:00Z"/>
                <w:rFonts w:ascii="標楷體" w:eastAsia="標楷體" w:hAnsi="標楷體"/>
              </w:rPr>
            </w:pPr>
            <w:ins w:id="14087" w:author="Fegie" w:date="2021-05-02T17:41:00Z">
              <w:r>
                <w:rPr>
                  <w:rFonts w:ascii="標楷體" w:eastAsia="標楷體" w:hAnsi="標楷體" w:hint="eastAsia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08BDB" w14:textId="77777777" w:rsidR="00F26477" w:rsidRDefault="00F26477" w:rsidP="009D7F45">
            <w:pPr>
              <w:rPr>
                <w:ins w:id="14088" w:author="Fegie" w:date="2021-05-02T17:41:00Z"/>
                <w:rFonts w:ascii="標楷體" w:eastAsia="標楷體" w:hAnsi="標楷體"/>
              </w:rPr>
            </w:pPr>
          </w:p>
        </w:tc>
      </w:tr>
    </w:tbl>
    <w:p w14:paraId="2F4F5042" w14:textId="77777777" w:rsidR="00F26477" w:rsidRDefault="00F26477" w:rsidP="00F26477">
      <w:pPr>
        <w:rPr>
          <w:ins w:id="14089" w:author="Fegie" w:date="2021-05-02T17:41:00Z"/>
          <w:rFonts w:ascii="標楷體" w:eastAsia="標楷體" w:hAnsi="標楷體"/>
        </w:rPr>
      </w:pPr>
    </w:p>
    <w:p w14:paraId="10C6AF79" w14:textId="77777777" w:rsidR="00F26477" w:rsidRDefault="00F26477" w:rsidP="00F26477">
      <w:pPr>
        <w:pStyle w:val="a"/>
        <w:numPr>
          <w:ilvl w:val="0"/>
          <w:numId w:val="55"/>
        </w:numPr>
        <w:spacing w:before="0"/>
        <w:ind w:left="1418"/>
        <w:rPr>
          <w:ins w:id="14090" w:author="Fegie" w:date="2021-05-02T17:41:00Z"/>
        </w:rPr>
      </w:pPr>
      <w:ins w:id="14091" w:author="Fegie" w:date="2021-05-02T17:41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26477" w14:paraId="0D9CB4F6" w14:textId="77777777" w:rsidTr="009D7F45">
        <w:trPr>
          <w:ins w:id="14092" w:author="Fegie" w:date="2021-05-02T17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14670FA" w14:textId="77777777" w:rsidR="00F26477" w:rsidRDefault="00F26477" w:rsidP="009D7F45">
            <w:pPr>
              <w:jc w:val="center"/>
              <w:rPr>
                <w:ins w:id="14093" w:author="Fegie" w:date="2021-05-02T17:41:00Z"/>
                <w:rFonts w:ascii="標楷體" w:eastAsia="標楷體" w:hAnsi="標楷體"/>
              </w:rPr>
            </w:pPr>
            <w:ins w:id="14094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668ED40" w14:textId="77777777" w:rsidR="00F26477" w:rsidRDefault="00F26477" w:rsidP="009D7F45">
            <w:pPr>
              <w:jc w:val="center"/>
              <w:rPr>
                <w:ins w:id="14095" w:author="Fegie" w:date="2021-05-02T17:41:00Z"/>
                <w:rFonts w:ascii="標楷體" w:eastAsia="標楷體" w:hAnsi="標楷體"/>
              </w:rPr>
            </w:pPr>
            <w:ins w:id="14096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262A690" w14:textId="77777777" w:rsidR="00F26477" w:rsidRDefault="00F26477" w:rsidP="009D7F45">
            <w:pPr>
              <w:jc w:val="center"/>
              <w:rPr>
                <w:ins w:id="14097" w:author="Fegie" w:date="2021-05-02T17:41:00Z"/>
                <w:rFonts w:ascii="標楷體" w:eastAsia="標楷體" w:hAnsi="標楷體"/>
              </w:rPr>
            </w:pPr>
            <w:ins w:id="14098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F26477" w14:paraId="110CD81E" w14:textId="77777777" w:rsidTr="009D7F45">
        <w:trPr>
          <w:ins w:id="14099" w:author="Fegie" w:date="2021-05-02T17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0241" w14:textId="77777777" w:rsidR="00F26477" w:rsidRDefault="00F26477" w:rsidP="009D7F45">
            <w:pPr>
              <w:jc w:val="center"/>
              <w:rPr>
                <w:ins w:id="14100" w:author="Fegie" w:date="2021-05-02T17:41:00Z"/>
                <w:rFonts w:ascii="標楷體" w:eastAsia="標楷體" w:hAnsi="標楷體"/>
              </w:rPr>
            </w:pPr>
            <w:ins w:id="14101" w:author="Fegie" w:date="2021-05-02T17:41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E5CFF" w14:textId="77777777" w:rsidR="00F26477" w:rsidRDefault="00F26477" w:rsidP="009D7F45">
            <w:pPr>
              <w:rPr>
                <w:ins w:id="14102" w:author="Fegie" w:date="2021-05-02T17:41:00Z"/>
                <w:rFonts w:ascii="標楷體" w:eastAsia="標楷體" w:hAnsi="標楷體"/>
              </w:rPr>
            </w:pPr>
            <w:ins w:id="14103" w:author="Fegie" w:date="2021-05-02T17:41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24CE6" w14:textId="77777777" w:rsidR="00F26477" w:rsidRDefault="00F26477" w:rsidP="009D7F45">
            <w:pPr>
              <w:rPr>
                <w:ins w:id="14104" w:author="Fegie" w:date="2021-05-02T17:41:00Z"/>
                <w:rFonts w:ascii="標楷體" w:eastAsia="標楷體" w:hAnsi="標楷體"/>
              </w:rPr>
            </w:pPr>
            <w:ins w:id="14105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</w:p>
        </w:tc>
      </w:tr>
    </w:tbl>
    <w:p w14:paraId="52DDAE15" w14:textId="77777777" w:rsidR="00F26477" w:rsidRDefault="00F26477" w:rsidP="00F26477">
      <w:pPr>
        <w:rPr>
          <w:ins w:id="14106" w:author="Fegie" w:date="2021-05-02T17:41:00Z"/>
          <w:rFonts w:ascii="標楷體" w:eastAsia="標楷體" w:hAnsi="標楷體"/>
        </w:rPr>
      </w:pPr>
    </w:p>
    <w:p w14:paraId="1D6C3240" w14:textId="77777777" w:rsidR="00F26477" w:rsidRDefault="00F26477" w:rsidP="00F26477">
      <w:pPr>
        <w:pStyle w:val="15"/>
        <w:numPr>
          <w:ilvl w:val="0"/>
          <w:numId w:val="55"/>
        </w:numPr>
        <w:ind w:left="1418"/>
        <w:rPr>
          <w:ins w:id="14107" w:author="Fegie" w:date="2021-05-02T17:41:00Z"/>
        </w:rPr>
      </w:pPr>
      <w:ins w:id="14108" w:author="Fegie" w:date="2021-05-02T17:41:00Z">
        <w:r>
          <w:rPr>
            <w:rFonts w:hint="eastAsia"/>
          </w:rPr>
          <w:t>UI畫面</w:t>
        </w:r>
      </w:ins>
    </w:p>
    <w:p w14:paraId="5AD073D3" w14:textId="20BFDB08" w:rsidR="00F26477" w:rsidRDefault="00F26477" w:rsidP="00F26477">
      <w:pPr>
        <w:rPr>
          <w:ins w:id="14109" w:author="Fegie" w:date="2021-05-02T17:41:00Z"/>
          <w:noProof/>
        </w:rPr>
      </w:pPr>
      <w:ins w:id="14110" w:author="Fegie" w:date="2021-05-02T17:41:00Z">
        <w:r>
          <w:rPr>
            <w:noProof/>
          </w:rPr>
          <w:t xml:space="preserve"> </w:t>
        </w:r>
      </w:ins>
      <w:ins w:id="14111" w:author="Fegie" w:date="2021-05-02T19:02:00Z">
        <w:r w:rsidR="0066287A">
          <w:rPr>
            <w:noProof/>
          </w:rPr>
          <w:drawing>
            <wp:inline distT="0" distB="0" distL="0" distR="0" wp14:anchorId="7B4287F6" wp14:editId="66353311">
              <wp:extent cx="6479540" cy="3020695"/>
              <wp:effectExtent l="0" t="0" r="0" b="0"/>
              <wp:docPr id="64" name="圖片 6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0206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14112" w:author="Fegie" w:date="2021-05-02T18:56:00Z">
        <w:r w:rsidR="007D3683">
          <w:rPr>
            <w:noProof/>
          </w:rPr>
          <w:lastRenderedPageBreak/>
          <w:drawing>
            <wp:inline distT="0" distB="0" distL="0" distR="0" wp14:anchorId="344C2EC6" wp14:editId="2F168C0B">
              <wp:extent cx="6479540" cy="3185160"/>
              <wp:effectExtent l="0" t="0" r="0" b="0"/>
              <wp:docPr id="62" name="圖片 6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1851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7D3683">
          <w:rPr>
            <w:noProof/>
          </w:rPr>
          <w:drawing>
            <wp:inline distT="0" distB="0" distL="0" distR="0" wp14:anchorId="6AA631BB" wp14:editId="3F67C6C1">
              <wp:extent cx="6479540" cy="1503680"/>
              <wp:effectExtent l="0" t="0" r="0" b="0"/>
              <wp:docPr id="63" name="圖片 6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5036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9F856CC" w14:textId="77777777" w:rsidR="00F26477" w:rsidRDefault="00F26477" w:rsidP="00F26477">
      <w:pPr>
        <w:pStyle w:val="a"/>
        <w:numPr>
          <w:ilvl w:val="0"/>
          <w:numId w:val="55"/>
        </w:numPr>
        <w:spacing w:before="0"/>
        <w:ind w:left="1418"/>
        <w:rPr>
          <w:ins w:id="14113" w:author="Fegie" w:date="2021-05-02T17:41:00Z"/>
        </w:rPr>
      </w:pPr>
      <w:ins w:id="14114" w:author="Fegie" w:date="2021-05-02T17:41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17268E3A" w14:textId="77777777" w:rsidR="00F26477" w:rsidRDefault="00F26477" w:rsidP="00F26477">
      <w:pPr>
        <w:rPr>
          <w:ins w:id="14115" w:author="Fegie" w:date="2021-05-02T17:41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F26477" w14:paraId="00AE8C8F" w14:textId="77777777" w:rsidTr="009D7F45">
        <w:trPr>
          <w:ins w:id="14116" w:author="Fegie" w:date="2021-05-02T17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D2B10CD" w14:textId="77777777" w:rsidR="00F26477" w:rsidRDefault="00F26477" w:rsidP="009D7F45">
            <w:pPr>
              <w:jc w:val="center"/>
              <w:rPr>
                <w:ins w:id="14117" w:author="Fegie" w:date="2021-05-02T17:41:00Z"/>
                <w:rFonts w:ascii="標楷體" w:eastAsia="標楷體" w:hAnsi="標楷體"/>
              </w:rPr>
            </w:pPr>
            <w:ins w:id="14118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830581F" w14:textId="77777777" w:rsidR="00F26477" w:rsidRDefault="00F26477" w:rsidP="009D7F45">
            <w:pPr>
              <w:jc w:val="center"/>
              <w:rPr>
                <w:ins w:id="14119" w:author="Fegie" w:date="2021-05-02T17:41:00Z"/>
                <w:rFonts w:ascii="標楷體" w:eastAsia="標楷體" w:hAnsi="標楷體"/>
              </w:rPr>
            </w:pPr>
            <w:ins w:id="14120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1B17A53" w14:textId="77777777" w:rsidR="00F26477" w:rsidRDefault="00F26477" w:rsidP="009D7F45">
            <w:pPr>
              <w:jc w:val="center"/>
              <w:rPr>
                <w:ins w:id="14121" w:author="Fegie" w:date="2021-05-02T17:41:00Z"/>
                <w:rFonts w:ascii="標楷體" w:eastAsia="標楷體" w:hAnsi="標楷體"/>
              </w:rPr>
            </w:pPr>
            <w:ins w:id="14122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F26477" w14:paraId="640059B2" w14:textId="77777777" w:rsidTr="009D7F45">
        <w:trPr>
          <w:ins w:id="14123" w:author="Fegie" w:date="2021-05-02T17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0B96" w14:textId="77777777" w:rsidR="00F26477" w:rsidRDefault="00F26477" w:rsidP="009D7F45">
            <w:pPr>
              <w:jc w:val="center"/>
              <w:rPr>
                <w:ins w:id="14124" w:author="Fegie" w:date="2021-05-02T17:41:00Z"/>
                <w:rFonts w:ascii="標楷體" w:eastAsia="標楷體" w:hAnsi="標楷體"/>
                <w:lang w:eastAsia="zh-HK"/>
              </w:rPr>
            </w:pPr>
            <w:ins w:id="14125" w:author="Fegie" w:date="2021-05-02T17:41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057D4" w14:textId="77777777" w:rsidR="00F26477" w:rsidRDefault="00F26477" w:rsidP="009D7F45">
            <w:pPr>
              <w:rPr>
                <w:ins w:id="14126" w:author="Fegie" w:date="2021-05-02T17:41:00Z"/>
                <w:rFonts w:ascii="標楷體" w:eastAsia="標楷體" w:hAnsi="標楷體"/>
                <w:lang w:eastAsia="zh-HK"/>
              </w:rPr>
            </w:pPr>
            <w:ins w:id="14127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63942" w14:textId="5A560E63" w:rsidR="00F26477" w:rsidRDefault="00F26477" w:rsidP="009D7F45">
            <w:pPr>
              <w:rPr>
                <w:ins w:id="14128" w:author="Fegie" w:date="2021-05-02T17:41:00Z"/>
                <w:rFonts w:ascii="標楷體" w:eastAsia="標楷體" w:hAnsi="標楷體"/>
                <w:lang w:eastAsia="zh-HK"/>
              </w:rPr>
            </w:pPr>
            <w:ins w:id="14129" w:author="Fegie" w:date="2021-05-02T17:41:00Z">
              <w:r>
                <w:rPr>
                  <w:rFonts w:ascii="標楷體" w:eastAsia="標楷體" w:hAnsi="標楷體" w:hint="eastAsia"/>
                </w:rPr>
                <w:t>1.【L1</w:t>
              </w:r>
            </w:ins>
            <w:ins w:id="14130" w:author="Fegie" w:date="2021-05-02T18:57:00Z">
              <w:r w:rsidR="0066287A">
                <w:rPr>
                  <w:rFonts w:ascii="標楷體" w:eastAsia="標楷體" w:hAnsi="標楷體" w:hint="eastAsia"/>
                </w:rPr>
                <w:t>001</w:t>
              </w:r>
            </w:ins>
            <w:ins w:id="14131" w:author="Fegie" w:date="2021-05-02T17:41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 w:hint="eastAsia"/>
                  <w:lang w:eastAsia="zh-HK"/>
                </w:rPr>
                <w:t>顧客</w:t>
              </w:r>
            </w:ins>
            <w:ins w:id="14132" w:author="Fegie" w:date="2021-05-02T18:57:00Z">
              <w:r w:rsidR="0066287A">
                <w:rPr>
                  <w:rFonts w:ascii="標楷體" w:eastAsia="標楷體" w:hAnsi="標楷體" w:hint="eastAsia"/>
                  <w:lang w:eastAsia="zh-HK"/>
                </w:rPr>
                <w:t>明細資料</w:t>
              </w:r>
            </w:ins>
            <w:ins w:id="14133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  <w:ins w:id="14134" w:author="Fegie" w:date="2021-05-02T18:57:00Z">
              <w:r w:rsidR="0066287A">
                <w:rPr>
                  <w:rFonts w:ascii="標楷體" w:eastAsia="標楷體" w:hAnsi="標楷體" w:hint="eastAsia"/>
                  <w:lang w:eastAsia="zh-HK"/>
                </w:rPr>
                <w:t>自然人</w:t>
              </w:r>
            </w:ins>
            <w:ins w:id="14135" w:author="Fegie" w:date="2021-05-02T17:41:00Z"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6AAF5943" w14:textId="275F5FAD" w:rsidR="00F26477" w:rsidRDefault="00F26477" w:rsidP="009D7F45">
            <w:pPr>
              <w:rPr>
                <w:ins w:id="14136" w:author="Fegie" w:date="2021-05-02T17:41:00Z"/>
                <w:rFonts w:ascii="標楷體" w:eastAsia="標楷體" w:hAnsi="標楷體"/>
                <w:lang w:eastAsia="zh-HK"/>
              </w:rPr>
            </w:pPr>
            <w:ins w:id="14137" w:author="Fegie" w:date="2021-05-02T17:41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執行新增</w:t>
              </w:r>
            </w:ins>
            <w:ins w:id="14138" w:author="Fegie" w:date="2021-05-05T14:13:00Z">
              <w:r w:rsidR="00144AE6">
                <w:rPr>
                  <w:rFonts w:ascii="標楷體" w:eastAsia="標楷體" w:hAnsi="標楷體" w:hint="eastAsia"/>
                  <w:lang w:eastAsia="zh-HK"/>
                </w:rPr>
                <w:t>自然人</w:t>
              </w:r>
            </w:ins>
            <w:ins w:id="14139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F26477" w14:paraId="7F5CF69E" w14:textId="77777777" w:rsidTr="009D7F45">
        <w:trPr>
          <w:ins w:id="14140" w:author="Fegie" w:date="2021-05-02T17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E10FA" w14:textId="6BBC179E" w:rsidR="00F26477" w:rsidRDefault="0066287A" w:rsidP="009D7F45">
            <w:pPr>
              <w:jc w:val="center"/>
              <w:rPr>
                <w:ins w:id="14141" w:author="Fegie" w:date="2021-05-02T17:41:00Z"/>
                <w:rFonts w:ascii="標楷體" w:eastAsia="標楷體" w:hAnsi="標楷體"/>
              </w:rPr>
            </w:pPr>
            <w:ins w:id="14142" w:author="Fegie" w:date="2021-05-02T18:57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E102C" w14:textId="77777777" w:rsidR="00F26477" w:rsidRDefault="00F26477" w:rsidP="009D7F45">
            <w:pPr>
              <w:rPr>
                <w:ins w:id="14143" w:author="Fegie" w:date="2021-05-02T17:41:00Z"/>
                <w:rFonts w:ascii="標楷體" w:eastAsia="標楷體" w:hAnsi="標楷體"/>
                <w:lang w:eastAsia="zh-HK"/>
              </w:rPr>
            </w:pPr>
            <w:ins w:id="14144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F6186" w14:textId="77777777" w:rsidR="00F26477" w:rsidRDefault="00F26477" w:rsidP="009D7F45">
            <w:pPr>
              <w:rPr>
                <w:ins w:id="14145" w:author="Fegie" w:date="2021-05-02T17:41:00Z"/>
                <w:rFonts w:ascii="標楷體" w:eastAsia="標楷體" w:hAnsi="標楷體"/>
                <w:lang w:eastAsia="zh-HK"/>
              </w:rPr>
            </w:pPr>
            <w:ins w:id="14146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  <w:tr w:rsidR="00F26477" w14:paraId="7B7566C4" w14:textId="77777777" w:rsidTr="009D7F45">
        <w:trPr>
          <w:ins w:id="14147" w:author="Fegie" w:date="2021-05-02T17:4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DFA4B" w14:textId="4C3784F7" w:rsidR="00F26477" w:rsidRDefault="0066287A" w:rsidP="009D7F45">
            <w:pPr>
              <w:jc w:val="center"/>
              <w:rPr>
                <w:ins w:id="14148" w:author="Fegie" w:date="2021-05-02T17:41:00Z"/>
                <w:rFonts w:ascii="標楷體" w:eastAsia="標楷體" w:hAnsi="標楷體"/>
              </w:rPr>
            </w:pPr>
            <w:ins w:id="14149" w:author="Fegie" w:date="2021-05-02T18:57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7E27F" w14:textId="77777777" w:rsidR="00F26477" w:rsidRDefault="00F26477" w:rsidP="009D7F45">
            <w:pPr>
              <w:rPr>
                <w:ins w:id="14150" w:author="Fegie" w:date="2021-05-02T17:41:00Z"/>
                <w:rFonts w:ascii="標楷體" w:eastAsia="標楷體" w:hAnsi="標楷體"/>
                <w:lang w:eastAsia="zh-HK"/>
              </w:rPr>
            </w:pPr>
            <w:ins w:id="14151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8CE0C" w14:textId="0AD9A824" w:rsidR="00F26477" w:rsidRDefault="00F26477" w:rsidP="009D7F45">
            <w:pPr>
              <w:rPr>
                <w:ins w:id="14152" w:author="Fegie" w:date="2021-05-02T17:41:00Z"/>
                <w:rFonts w:ascii="標楷體" w:eastAsia="標楷體" w:hAnsi="標楷體"/>
                <w:lang w:eastAsia="zh-HK"/>
              </w:rPr>
            </w:pPr>
            <w:ins w:id="14153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功能新增且交易成功時顯示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重新輸入另一筆新增</w:t>
              </w:r>
            </w:ins>
            <w:ins w:id="14154" w:author="Fegie" w:date="2021-05-02T18:57:00Z">
              <w:r w:rsidR="0066287A">
                <w:rPr>
                  <w:rFonts w:ascii="標楷體" w:eastAsia="標楷體" w:hAnsi="標楷體" w:hint="eastAsia"/>
                  <w:lang w:eastAsia="zh-HK"/>
                </w:rPr>
                <w:t>自然人</w:t>
              </w:r>
            </w:ins>
            <w:ins w:id="14155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</w:tbl>
    <w:p w14:paraId="61F4672F" w14:textId="77777777" w:rsidR="00F26477" w:rsidRDefault="00F26477" w:rsidP="00F26477">
      <w:pPr>
        <w:rPr>
          <w:ins w:id="14156" w:author="Fegie" w:date="2021-05-02T17:41:00Z"/>
          <w:rFonts w:ascii="標楷體" w:eastAsia="標楷體" w:hAnsi="標楷體"/>
        </w:rPr>
      </w:pPr>
    </w:p>
    <w:p w14:paraId="78276B2F" w14:textId="77777777" w:rsidR="00F26477" w:rsidRDefault="00F26477" w:rsidP="00F26477">
      <w:pPr>
        <w:pStyle w:val="15"/>
        <w:numPr>
          <w:ilvl w:val="0"/>
          <w:numId w:val="55"/>
        </w:numPr>
        <w:ind w:left="1418"/>
        <w:rPr>
          <w:ins w:id="14157" w:author="Fegie" w:date="2021-05-02T17:41:00Z"/>
        </w:rPr>
      </w:pPr>
      <w:ins w:id="14158" w:author="Fegie" w:date="2021-05-02T17:41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5"/>
        <w:gridCol w:w="575"/>
        <w:gridCol w:w="1655"/>
        <w:gridCol w:w="456"/>
        <w:gridCol w:w="2914"/>
        <w:gridCol w:w="456"/>
        <w:gridCol w:w="576"/>
        <w:gridCol w:w="3333"/>
      </w:tblGrid>
      <w:tr w:rsidR="00E52176" w14:paraId="2B7C8B10" w14:textId="77777777" w:rsidTr="009E35DB">
        <w:trPr>
          <w:trHeight w:val="388"/>
          <w:jc w:val="center"/>
          <w:ins w:id="14159" w:author="Fegie" w:date="2021-05-02T17:41:00Z"/>
        </w:trPr>
        <w:tc>
          <w:tcPr>
            <w:tcW w:w="5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B47E69C" w14:textId="77777777" w:rsidR="00F26477" w:rsidRDefault="00F26477" w:rsidP="009D7F45">
            <w:pPr>
              <w:rPr>
                <w:ins w:id="14160" w:author="Fegie" w:date="2021-05-02T17:41:00Z"/>
                <w:rFonts w:ascii="標楷體" w:eastAsia="標楷體" w:hAnsi="標楷體"/>
              </w:rPr>
            </w:pPr>
            <w:ins w:id="14161" w:author="Fegie" w:date="2021-05-02T17:41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7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0669DF4" w14:textId="77777777" w:rsidR="00F26477" w:rsidRDefault="00F26477" w:rsidP="009D7F45">
            <w:pPr>
              <w:rPr>
                <w:ins w:id="14162" w:author="Fegie" w:date="2021-05-02T17:41:00Z"/>
                <w:rFonts w:ascii="標楷體" w:eastAsia="標楷體" w:hAnsi="標楷體"/>
              </w:rPr>
            </w:pPr>
            <w:ins w:id="14163" w:author="Fegie" w:date="2021-05-02T17:41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62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BC664B7" w14:textId="77777777" w:rsidR="00F26477" w:rsidRDefault="00F26477" w:rsidP="009D7F45">
            <w:pPr>
              <w:jc w:val="center"/>
              <w:rPr>
                <w:ins w:id="14164" w:author="Fegie" w:date="2021-05-02T17:41:00Z"/>
                <w:rFonts w:ascii="標楷體" w:eastAsia="標楷體" w:hAnsi="標楷體"/>
              </w:rPr>
            </w:pPr>
            <w:ins w:id="14165" w:author="Fegie" w:date="2021-05-02T17:41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29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512C0D5" w14:textId="77777777" w:rsidR="00F26477" w:rsidRDefault="00F26477" w:rsidP="009D7F45">
            <w:pPr>
              <w:rPr>
                <w:ins w:id="14166" w:author="Fegie" w:date="2021-05-02T17:41:00Z"/>
                <w:rFonts w:ascii="標楷體" w:eastAsia="標楷體" w:hAnsi="標楷體"/>
              </w:rPr>
            </w:pPr>
            <w:ins w:id="14167" w:author="Fegie" w:date="2021-05-02T17:41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702FE3" w14:paraId="723173E9" w14:textId="77777777" w:rsidTr="009E35DB">
        <w:trPr>
          <w:trHeight w:val="244"/>
          <w:jc w:val="center"/>
          <w:ins w:id="14168" w:author="Fegie" w:date="2021-05-02T17:41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FBCED" w14:textId="77777777" w:rsidR="00F26477" w:rsidRDefault="00F26477" w:rsidP="009D7F45">
            <w:pPr>
              <w:widowControl/>
              <w:rPr>
                <w:ins w:id="14169" w:author="Fegie" w:date="2021-05-02T17:41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FC150" w14:textId="77777777" w:rsidR="00F26477" w:rsidRDefault="00F26477" w:rsidP="009D7F45">
            <w:pPr>
              <w:widowControl/>
              <w:rPr>
                <w:ins w:id="14170" w:author="Fegie" w:date="2021-05-02T17:41:00Z"/>
                <w:rFonts w:ascii="標楷體" w:eastAsia="標楷體" w:hAnsi="標楷體"/>
              </w:rPr>
            </w:pP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6180582" w14:textId="77777777" w:rsidR="00F26477" w:rsidRDefault="00F26477" w:rsidP="009D7F45">
            <w:pPr>
              <w:rPr>
                <w:ins w:id="14171" w:author="Fegie" w:date="2021-05-02T17:41:00Z"/>
                <w:rFonts w:ascii="標楷體" w:eastAsia="標楷體" w:hAnsi="標楷體"/>
              </w:rPr>
            </w:pPr>
            <w:ins w:id="14172" w:author="Fegie" w:date="2021-05-02T17:41:00Z">
              <w:r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2983859" w14:textId="77777777" w:rsidR="00F26477" w:rsidRDefault="00F26477" w:rsidP="009D7F45">
            <w:pPr>
              <w:rPr>
                <w:ins w:id="14173" w:author="Fegie" w:date="2021-05-02T17:41:00Z"/>
                <w:rFonts w:ascii="標楷體" w:eastAsia="標楷體" w:hAnsi="標楷體"/>
              </w:rPr>
            </w:pPr>
            <w:ins w:id="14174" w:author="Fegie" w:date="2021-05-02T17:41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4B68C4A" w14:textId="77777777" w:rsidR="00F26477" w:rsidRDefault="00F26477" w:rsidP="009D7F45">
            <w:pPr>
              <w:rPr>
                <w:ins w:id="14175" w:author="Fegie" w:date="2021-05-02T17:41:00Z"/>
                <w:rFonts w:ascii="標楷體" w:eastAsia="標楷體" w:hAnsi="標楷體"/>
              </w:rPr>
            </w:pPr>
            <w:ins w:id="14176" w:author="Fegie" w:date="2021-05-02T17:41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A30EA8B" w14:textId="77777777" w:rsidR="00F26477" w:rsidRDefault="00F26477" w:rsidP="009D7F45">
            <w:pPr>
              <w:rPr>
                <w:ins w:id="14177" w:author="Fegie" w:date="2021-05-02T17:41:00Z"/>
                <w:rFonts w:ascii="標楷體" w:eastAsia="標楷體" w:hAnsi="標楷體"/>
              </w:rPr>
            </w:pPr>
            <w:ins w:id="14178" w:author="Fegie" w:date="2021-05-02T17:41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1A2B368" w14:textId="77777777" w:rsidR="00F26477" w:rsidRDefault="00F26477" w:rsidP="009D7F45">
            <w:pPr>
              <w:rPr>
                <w:ins w:id="14179" w:author="Fegie" w:date="2021-05-02T17:41:00Z"/>
                <w:rFonts w:ascii="標楷體" w:eastAsia="標楷體" w:hAnsi="標楷體"/>
              </w:rPr>
            </w:pPr>
            <w:ins w:id="14180" w:author="Fegie" w:date="2021-05-02T17:41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97F9C" w14:textId="77777777" w:rsidR="00F26477" w:rsidRDefault="00F26477" w:rsidP="009D7F45">
            <w:pPr>
              <w:widowControl/>
              <w:rPr>
                <w:ins w:id="14181" w:author="Fegie" w:date="2021-05-02T17:41:00Z"/>
                <w:rFonts w:ascii="標楷體" w:eastAsia="標楷體" w:hAnsi="標楷體"/>
              </w:rPr>
            </w:pPr>
          </w:p>
        </w:tc>
      </w:tr>
      <w:tr w:rsidR="00702FE3" w14:paraId="65D38632" w14:textId="77777777" w:rsidTr="009E35DB">
        <w:trPr>
          <w:trHeight w:val="291"/>
          <w:jc w:val="center"/>
          <w:ins w:id="14182" w:author="Fegie" w:date="2021-05-02T17:41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8B597" w14:textId="77777777" w:rsidR="00F26477" w:rsidRDefault="00F26477" w:rsidP="009D7F45">
            <w:pPr>
              <w:rPr>
                <w:ins w:id="14183" w:author="Fegie" w:date="2021-05-02T17:41:00Z"/>
                <w:rFonts w:ascii="標楷體" w:eastAsia="標楷體" w:hAnsi="標楷體"/>
              </w:rPr>
            </w:pPr>
            <w:ins w:id="14184" w:author="Fegie" w:date="2021-05-02T17:41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B5D1E" w14:textId="77777777" w:rsidR="00F26477" w:rsidRDefault="00F26477" w:rsidP="009D7F45">
            <w:pPr>
              <w:rPr>
                <w:ins w:id="14185" w:author="Fegie" w:date="2021-05-02T17:41:00Z"/>
                <w:rFonts w:ascii="標楷體" w:eastAsia="標楷體" w:hAnsi="標楷體"/>
              </w:rPr>
            </w:pPr>
            <w:ins w:id="14186" w:author="Fegie" w:date="2021-05-02T17:41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FF3BC" w14:textId="77777777" w:rsidR="00F26477" w:rsidRDefault="00F26477" w:rsidP="009D7F45">
            <w:pPr>
              <w:rPr>
                <w:ins w:id="14187" w:author="Fegie" w:date="2021-05-02T17:41:00Z"/>
                <w:rFonts w:ascii="標楷體" w:eastAsia="標楷體" w:hAnsi="標楷體"/>
              </w:rPr>
            </w:pP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630BE" w14:textId="77777777" w:rsidR="00F26477" w:rsidRDefault="00F26477" w:rsidP="009D7F45">
            <w:pPr>
              <w:rPr>
                <w:ins w:id="14188" w:author="Fegie" w:date="2021-05-02T17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89A67" w14:textId="77777777" w:rsidR="00F26477" w:rsidRDefault="00F26477" w:rsidP="009D7F45">
            <w:pPr>
              <w:rPr>
                <w:ins w:id="14189" w:author="Fegie" w:date="2021-05-02T17:41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2FCB" w14:textId="77777777" w:rsidR="00F26477" w:rsidRDefault="00F26477" w:rsidP="009D7F45">
            <w:pPr>
              <w:rPr>
                <w:ins w:id="14190" w:author="Fegie" w:date="2021-05-02T17:41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E5870" w14:textId="77777777" w:rsidR="00F26477" w:rsidRDefault="00F26477" w:rsidP="009D7F45">
            <w:pPr>
              <w:rPr>
                <w:ins w:id="14191" w:author="Fegie" w:date="2021-05-02T17:41:00Z"/>
                <w:rFonts w:ascii="標楷體" w:eastAsia="標楷體" w:hAnsi="標楷體"/>
              </w:rPr>
            </w:pPr>
            <w:ins w:id="14192" w:author="Fegie" w:date="2021-05-02T17:41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3846B" w14:textId="77777777" w:rsidR="00F26477" w:rsidRDefault="00F26477" w:rsidP="009D7F45">
            <w:pPr>
              <w:rPr>
                <w:ins w:id="14193" w:author="Fegie" w:date="2021-05-02T17:41:00Z"/>
                <w:rFonts w:ascii="標楷體" w:eastAsia="標楷體" w:hAnsi="標楷體"/>
              </w:rPr>
            </w:pPr>
            <w:ins w:id="14194" w:author="Fegie" w:date="2021-05-02T17:41:00Z">
              <w:r>
                <w:rPr>
                  <w:rFonts w:ascii="標楷體" w:eastAsia="標楷體" w:hAnsi="標楷體" w:hint="eastAsia"/>
                </w:rPr>
                <w:t>自動顯示</w:t>
              </w:r>
            </w:ins>
          </w:p>
          <w:p w14:paraId="397C04DE" w14:textId="77777777" w:rsidR="00F26477" w:rsidRDefault="00F26477" w:rsidP="009D7F45">
            <w:pPr>
              <w:rPr>
                <w:ins w:id="14195" w:author="Fegie" w:date="2021-05-02T17:41:00Z"/>
                <w:rFonts w:ascii="標楷體" w:eastAsia="標楷體" w:hAnsi="標楷體"/>
              </w:rPr>
            </w:pPr>
            <w:ins w:id="14196" w:author="Fegie" w:date="2021-05-02T17:41:00Z">
              <w:r>
                <w:rPr>
                  <w:rFonts w:ascii="標楷體" w:eastAsia="標楷體" w:hAnsi="標楷體" w:hint="eastAsia"/>
                  <w:lang w:eastAsia="zh-HK"/>
                </w:rPr>
                <w:t>新增、修改</w:t>
              </w:r>
            </w:ins>
          </w:p>
        </w:tc>
      </w:tr>
      <w:tr w:rsidR="00702FE3" w14:paraId="751C442E" w14:textId="77777777" w:rsidTr="009E35DB">
        <w:trPr>
          <w:trHeight w:val="291"/>
          <w:jc w:val="center"/>
          <w:ins w:id="14197" w:author="Fegie" w:date="2021-05-02T17:41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02C4A" w14:textId="77777777" w:rsidR="00E52176" w:rsidRDefault="00E52176" w:rsidP="00E52176">
            <w:pPr>
              <w:rPr>
                <w:ins w:id="14198" w:author="Fegie" w:date="2021-05-02T17:41:00Z"/>
                <w:rFonts w:ascii="標楷體" w:eastAsia="標楷體" w:hAnsi="標楷體"/>
              </w:rPr>
            </w:pPr>
            <w:ins w:id="14199" w:author="Fegie" w:date="2021-05-02T17:41:00Z">
              <w:r>
                <w:rPr>
                  <w:rFonts w:ascii="標楷體" w:eastAsia="標楷體" w:hAnsi="標楷體" w:hint="eastAsia"/>
                </w:rPr>
                <w:lastRenderedPageBreak/>
                <w:t>2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003F4" w14:textId="766BA484" w:rsidR="00E52176" w:rsidRDefault="00E52176" w:rsidP="00E52176">
            <w:pPr>
              <w:rPr>
                <w:ins w:id="14200" w:author="Fegie" w:date="2021-05-02T17:41:00Z"/>
                <w:rFonts w:ascii="標楷體" w:eastAsia="標楷體" w:hAnsi="標楷體"/>
              </w:rPr>
            </w:pPr>
            <w:ins w:id="14201" w:author="Fegie" w:date="2021-05-02T19:27:00Z">
              <w:r>
                <w:rPr>
                  <w:rFonts w:ascii="標楷體" w:eastAsia="標楷體" w:hAnsi="標楷體" w:hint="eastAsia"/>
                </w:rPr>
                <w:t>身分證字號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45EDE" w14:textId="7B143E86" w:rsidR="00E52176" w:rsidRDefault="00E52176" w:rsidP="00E52176">
            <w:pPr>
              <w:rPr>
                <w:ins w:id="14202" w:author="Fegie" w:date="2021-05-02T17:41:00Z"/>
                <w:rFonts w:ascii="標楷體" w:eastAsia="標楷體" w:hAnsi="標楷體"/>
              </w:rPr>
            </w:pPr>
            <w:ins w:id="14203" w:author="Fegie" w:date="2021-05-02T19:27:00Z">
              <w:del w:id="14204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X(10)</w:delText>
                </w:r>
              </w:del>
            </w:ins>
            <w:ins w:id="14205" w:author="家榮 張" w:date="2021-05-06T18:42:00Z">
              <w:r w:rsidR="00237236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8191A" w14:textId="77777777" w:rsidR="00E52176" w:rsidRDefault="00E52176" w:rsidP="00E52176">
            <w:pPr>
              <w:rPr>
                <w:ins w:id="14206" w:author="Fegie" w:date="2021-05-02T17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7EBF6" w14:textId="77777777" w:rsidR="00E52176" w:rsidRDefault="00E52176" w:rsidP="00E52176">
            <w:pPr>
              <w:rPr>
                <w:ins w:id="14207" w:author="Fegie" w:date="2021-05-02T17:41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5741D53" w14:textId="3E6441FA" w:rsidR="00E52176" w:rsidRDefault="00E52176" w:rsidP="00E52176">
            <w:pPr>
              <w:rPr>
                <w:ins w:id="14208" w:author="Fegie" w:date="2021-05-02T17:41:00Z"/>
                <w:rFonts w:ascii="標楷體" w:eastAsia="標楷體" w:hAnsi="標楷體"/>
              </w:rPr>
            </w:pPr>
            <w:ins w:id="14209" w:author="Fegie" w:date="2021-05-02T19:30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295D4A4" w14:textId="53DE732B" w:rsidR="00E52176" w:rsidRDefault="00E52176" w:rsidP="00E52176">
            <w:pPr>
              <w:rPr>
                <w:ins w:id="14210" w:author="Fegie" w:date="2021-05-02T17:41:00Z"/>
                <w:rFonts w:ascii="標楷體" w:eastAsia="標楷體" w:hAnsi="標楷體"/>
              </w:rPr>
            </w:pPr>
            <w:ins w:id="14211" w:author="Fegie" w:date="2021-05-02T19:3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3B6FDA1" w14:textId="77777777" w:rsidR="00E52176" w:rsidRDefault="00E52176" w:rsidP="00E52176">
            <w:pPr>
              <w:rPr>
                <w:ins w:id="14212" w:author="Fegie" w:date="2021-05-02T19:30:00Z"/>
                <w:rFonts w:ascii="標楷體" w:eastAsia="標楷體" w:hAnsi="標楷體"/>
              </w:rPr>
            </w:pPr>
            <w:ins w:id="14213" w:author="Fegie" w:date="2021-05-02T19:30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2A27A187" w14:textId="77777777" w:rsidR="00E52176" w:rsidRDefault="00E52176" w:rsidP="00C811A4">
            <w:pPr>
              <w:rPr>
                <w:ins w:id="14214" w:author="Fegie" w:date="2021-05-02T20:09:00Z"/>
                <w:rFonts w:ascii="標楷體" w:eastAsia="標楷體" w:hAnsi="標楷體"/>
              </w:rPr>
            </w:pPr>
            <w:ins w:id="14215" w:author="Fegie" w:date="2021-05-02T19:30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77D9AF05" w14:textId="5AADDFF7" w:rsidR="00C811A4" w:rsidRPr="00C811A4" w:rsidRDefault="00C811A4">
            <w:pPr>
              <w:rPr>
                <w:ins w:id="14216" w:author="Fegie" w:date="2021-05-02T17:41:00Z"/>
                <w:rFonts w:ascii="標楷體" w:eastAsia="標楷體" w:hAnsi="標楷體"/>
              </w:rPr>
            </w:pPr>
            <w:ins w:id="14217" w:author="Fegie" w:date="2021-05-02T20:09:00Z">
              <w:r>
                <w:rPr>
                  <w:rFonts w:ascii="標楷體" w:eastAsia="標楷體" w:hAnsi="標楷體"/>
                </w:rPr>
                <w:t>3.</w:t>
              </w:r>
            </w:ins>
            <w:ins w:id="14218" w:author="Fegie" w:date="2021-05-02T20:10:00Z">
              <w:r>
                <w:rPr>
                  <w:rFonts w:ascii="標楷體" w:eastAsia="標楷體" w:hAnsi="標楷體"/>
                </w:rPr>
                <w:t>CustMain.</w:t>
              </w:r>
            </w:ins>
            <w:ins w:id="14219" w:author="Fegie" w:date="2021-05-02T20:13:00Z">
              <w:r w:rsidR="00702FE3">
                <w:rPr>
                  <w:rFonts w:ascii="標楷體" w:eastAsia="標楷體" w:hAnsi="標楷體"/>
                </w:rPr>
                <w:t>CustId</w:t>
              </w:r>
            </w:ins>
          </w:p>
        </w:tc>
      </w:tr>
      <w:tr w:rsidR="00702FE3" w14:paraId="47A142B5" w14:textId="77777777" w:rsidTr="009E35DB">
        <w:trPr>
          <w:trHeight w:val="291"/>
          <w:jc w:val="center"/>
          <w:ins w:id="14220" w:author="Fegie" w:date="2021-05-02T17:41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0922B" w14:textId="77777777" w:rsidR="00E52176" w:rsidRDefault="00E52176" w:rsidP="00E52176">
            <w:pPr>
              <w:rPr>
                <w:ins w:id="14221" w:author="Fegie" w:date="2021-05-02T17:41:00Z"/>
                <w:rFonts w:ascii="標楷體" w:eastAsia="標楷體" w:hAnsi="標楷體"/>
              </w:rPr>
            </w:pPr>
            <w:ins w:id="14222" w:author="Fegie" w:date="2021-05-02T17:41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46664" w14:textId="39B43311" w:rsidR="00E52176" w:rsidRDefault="00E52176" w:rsidP="00E52176">
            <w:pPr>
              <w:rPr>
                <w:ins w:id="14223" w:author="Fegie" w:date="2021-05-02T17:41:00Z"/>
                <w:rFonts w:ascii="標楷體" w:eastAsia="標楷體" w:hAnsi="標楷體"/>
              </w:rPr>
            </w:pPr>
            <w:ins w:id="14224" w:author="Fegie" w:date="2021-05-02T19:28:00Z">
              <w:r>
                <w:rPr>
                  <w:rFonts w:ascii="標楷體" w:eastAsia="標楷體" w:hAnsi="標楷體" w:hint="eastAsia"/>
                </w:rPr>
                <w:t>戶名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90450" w14:textId="782AEA4D" w:rsidR="00E52176" w:rsidRDefault="00E52176" w:rsidP="00E52176">
            <w:pPr>
              <w:rPr>
                <w:ins w:id="14225" w:author="Fegie" w:date="2021-05-02T17:41:00Z"/>
                <w:rFonts w:ascii="標楷體" w:eastAsia="標楷體" w:hAnsi="標楷體"/>
              </w:rPr>
            </w:pPr>
            <w:ins w:id="14226" w:author="Fegie" w:date="2021-05-02T19:29:00Z">
              <w:del w:id="14227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X(100)</w:delText>
                </w:r>
              </w:del>
            </w:ins>
            <w:ins w:id="14228" w:author="家榮 張" w:date="2021-05-06T18:42:00Z">
              <w:r w:rsidR="00237236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73FD0" w14:textId="77777777" w:rsidR="00E52176" w:rsidRDefault="00E52176" w:rsidP="00E52176">
            <w:pPr>
              <w:rPr>
                <w:ins w:id="14229" w:author="Fegie" w:date="2021-05-02T17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E4BB" w14:textId="77777777" w:rsidR="00E52176" w:rsidRDefault="00E52176" w:rsidP="00E52176">
            <w:pPr>
              <w:rPr>
                <w:ins w:id="14230" w:author="Fegie" w:date="2021-05-02T17:41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EAF6D" w14:textId="28D77B9D" w:rsidR="00E52176" w:rsidRDefault="00E52176" w:rsidP="00E52176">
            <w:pPr>
              <w:rPr>
                <w:ins w:id="14231" w:author="Fegie" w:date="2021-05-02T17:41:00Z"/>
                <w:rFonts w:ascii="標楷體" w:eastAsia="標楷體" w:hAnsi="標楷體"/>
              </w:rPr>
            </w:pPr>
            <w:ins w:id="14232" w:author="Fegie" w:date="2021-05-02T19:30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CC1A" w14:textId="1A827475" w:rsidR="00E52176" w:rsidRDefault="00E52176" w:rsidP="00E52176">
            <w:pPr>
              <w:rPr>
                <w:ins w:id="14233" w:author="Fegie" w:date="2021-05-02T17:41:00Z"/>
                <w:rFonts w:ascii="標楷體" w:eastAsia="標楷體" w:hAnsi="標楷體"/>
              </w:rPr>
            </w:pPr>
            <w:ins w:id="14234" w:author="Fegie" w:date="2021-05-02T19:3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1E4A9" w14:textId="77777777" w:rsidR="00E52176" w:rsidRDefault="00E52176" w:rsidP="00E52176">
            <w:pPr>
              <w:rPr>
                <w:ins w:id="14235" w:author="Fegie" w:date="2021-05-02T19:30:00Z"/>
                <w:rFonts w:ascii="標楷體" w:eastAsia="標楷體" w:hAnsi="標楷體"/>
              </w:rPr>
            </w:pPr>
            <w:ins w:id="14236" w:author="Fegie" w:date="2021-05-02T19:30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5B2814B6" w14:textId="77777777" w:rsidR="00E52176" w:rsidRDefault="00E52176" w:rsidP="00E52176">
            <w:pPr>
              <w:rPr>
                <w:ins w:id="14237" w:author="Fegie" w:date="2021-05-02T20:10:00Z"/>
                <w:rFonts w:ascii="標楷體" w:eastAsia="標楷體" w:hAnsi="標楷體"/>
              </w:rPr>
            </w:pPr>
            <w:ins w:id="14238" w:author="Fegie" w:date="2021-05-02T19:30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60EEE3AD" w14:textId="79C66DCC" w:rsidR="00C811A4" w:rsidRDefault="00C811A4">
            <w:pPr>
              <w:rPr>
                <w:ins w:id="14239" w:author="Fegie" w:date="2021-05-02T17:41:00Z"/>
                <w:rFonts w:ascii="標楷體" w:eastAsia="標楷體" w:hAnsi="標楷體"/>
              </w:rPr>
            </w:pPr>
            <w:ins w:id="14240" w:author="Fegie" w:date="2021-05-02T20:10:00Z">
              <w:r>
                <w:rPr>
                  <w:rFonts w:ascii="標楷體" w:eastAsia="標楷體" w:hAnsi="標楷體"/>
                </w:rPr>
                <w:t>3.CustMain.</w:t>
              </w:r>
            </w:ins>
            <w:ins w:id="14241" w:author="Fegie" w:date="2021-05-02T20:13:00Z">
              <w:r w:rsidR="00702FE3">
                <w:rPr>
                  <w:rFonts w:ascii="標楷體" w:eastAsia="標楷體" w:hAnsi="標楷體"/>
                </w:rPr>
                <w:t>CustName</w:t>
              </w:r>
            </w:ins>
          </w:p>
        </w:tc>
      </w:tr>
      <w:tr w:rsidR="00702FE3" w14:paraId="0B233924" w14:textId="77777777" w:rsidTr="009E35DB">
        <w:trPr>
          <w:trHeight w:val="291"/>
          <w:jc w:val="center"/>
          <w:ins w:id="14242" w:author="Fegie" w:date="2021-05-02T17:41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8F1F3" w14:textId="77777777" w:rsidR="00E52176" w:rsidRDefault="00E52176" w:rsidP="00E52176">
            <w:pPr>
              <w:rPr>
                <w:ins w:id="14243" w:author="Fegie" w:date="2021-05-02T17:41:00Z"/>
                <w:rFonts w:ascii="標楷體" w:eastAsia="標楷體" w:hAnsi="標楷體"/>
              </w:rPr>
            </w:pPr>
            <w:ins w:id="14244" w:author="Fegie" w:date="2021-05-02T17:41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6A2BC" w14:textId="330C43B6" w:rsidR="00E52176" w:rsidRDefault="00E52176" w:rsidP="00E52176">
            <w:pPr>
              <w:rPr>
                <w:ins w:id="14245" w:author="Fegie" w:date="2021-05-02T17:41:00Z"/>
                <w:rFonts w:ascii="標楷體" w:eastAsia="標楷體" w:hAnsi="標楷體"/>
              </w:rPr>
            </w:pPr>
            <w:ins w:id="14246" w:author="Fegie" w:date="2021-05-02T19:31:00Z">
              <w:r>
                <w:rPr>
                  <w:rFonts w:ascii="標楷體" w:eastAsia="標楷體" w:hAnsi="標楷體" w:hint="eastAsia"/>
                </w:rPr>
                <w:t>出生年月日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DEDA0" w14:textId="6C59A086" w:rsidR="00E52176" w:rsidRDefault="00E52176" w:rsidP="00E52176">
            <w:pPr>
              <w:rPr>
                <w:ins w:id="14247" w:author="Fegie" w:date="2021-05-02T17:41:00Z"/>
                <w:rFonts w:ascii="標楷體" w:eastAsia="標楷體" w:hAnsi="標楷體"/>
              </w:rPr>
            </w:pPr>
            <w:ins w:id="14248" w:author="Fegie" w:date="2021-05-02T19:31:00Z">
              <w:del w:id="14249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  <w:ins w:id="14250" w:author="家榮 張" w:date="2021-05-06T18:42:00Z">
              <w:r w:rsidR="00237236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1D92F" w14:textId="77777777" w:rsidR="00E52176" w:rsidRDefault="00E52176" w:rsidP="00E52176">
            <w:pPr>
              <w:rPr>
                <w:ins w:id="14251" w:author="Fegie" w:date="2021-05-02T17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5B38C" w14:textId="029595F9" w:rsidR="00E52176" w:rsidRPr="00F15B2B" w:rsidRDefault="00E52176" w:rsidP="00E52176">
            <w:pPr>
              <w:rPr>
                <w:ins w:id="14252" w:author="Fegie" w:date="2021-05-02T17:41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5C2AD" w14:textId="44F2AEC0" w:rsidR="00E52176" w:rsidRDefault="00E52176" w:rsidP="00E52176">
            <w:pPr>
              <w:rPr>
                <w:ins w:id="14253" w:author="Fegie" w:date="2021-05-02T17:41:00Z"/>
                <w:rFonts w:ascii="標楷體" w:eastAsia="標楷體" w:hAnsi="標楷體"/>
              </w:rPr>
            </w:pPr>
            <w:ins w:id="14254" w:author="Fegie" w:date="2021-05-02T19:3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A1EE5" w14:textId="7B2BAE79" w:rsidR="00E52176" w:rsidRDefault="00E52176" w:rsidP="00E52176">
            <w:pPr>
              <w:rPr>
                <w:ins w:id="14255" w:author="Fegie" w:date="2021-05-02T17:41:00Z"/>
                <w:rFonts w:ascii="標楷體" w:eastAsia="標楷體" w:hAnsi="標楷體"/>
              </w:rPr>
            </w:pPr>
            <w:ins w:id="14256" w:author="Fegie" w:date="2021-05-02T19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B0697" w14:textId="77777777" w:rsidR="00E52176" w:rsidRDefault="00E52176" w:rsidP="00E52176">
            <w:pPr>
              <w:rPr>
                <w:ins w:id="14257" w:author="Fegie" w:date="2021-05-02T19:30:00Z"/>
                <w:rFonts w:ascii="標楷體" w:eastAsia="標楷體" w:hAnsi="標楷體"/>
              </w:rPr>
            </w:pPr>
            <w:ins w:id="14258" w:author="Fegie" w:date="2021-05-02T19:30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3FD39CA6" w14:textId="77777777" w:rsidR="00E52176" w:rsidRDefault="00E52176" w:rsidP="00E52176">
            <w:pPr>
              <w:rPr>
                <w:ins w:id="14259" w:author="Fegie" w:date="2021-05-02T20:10:00Z"/>
                <w:rFonts w:ascii="標楷體" w:eastAsia="標楷體" w:hAnsi="標楷體"/>
              </w:rPr>
            </w:pPr>
            <w:ins w:id="14260" w:author="Fegie" w:date="2021-05-02T19:30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5AEE82F8" w14:textId="713C3EC5" w:rsidR="00C811A4" w:rsidRPr="00F15B2B" w:rsidRDefault="00C811A4">
            <w:pPr>
              <w:rPr>
                <w:ins w:id="14261" w:author="Fegie" w:date="2021-05-02T17:41:00Z"/>
                <w:rFonts w:ascii="標楷體" w:eastAsia="標楷體" w:hAnsi="標楷體"/>
                <w:color w:val="000000" w:themeColor="text1"/>
              </w:rPr>
            </w:pPr>
            <w:ins w:id="14262" w:author="Fegie" w:date="2021-05-02T20:10:00Z">
              <w:r>
                <w:rPr>
                  <w:rFonts w:ascii="標楷體" w:eastAsia="標楷體" w:hAnsi="標楷體"/>
                </w:rPr>
                <w:t>3.CustMain.</w:t>
              </w:r>
            </w:ins>
            <w:ins w:id="14263" w:author="Fegie" w:date="2021-05-02T20:13:00Z">
              <w:r w:rsidR="00702FE3">
                <w:rPr>
                  <w:rFonts w:ascii="標楷體" w:eastAsia="標楷體" w:hAnsi="標楷體"/>
                </w:rPr>
                <w:t>Birthday</w:t>
              </w:r>
            </w:ins>
          </w:p>
        </w:tc>
      </w:tr>
      <w:tr w:rsidR="00702FE3" w14:paraId="3ADFF188" w14:textId="77777777" w:rsidTr="009E35DB">
        <w:trPr>
          <w:trHeight w:val="291"/>
          <w:jc w:val="center"/>
          <w:ins w:id="14264" w:author="Fegie" w:date="2021-05-02T17:41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D3C5" w14:textId="77777777" w:rsidR="00E52176" w:rsidRDefault="00E52176" w:rsidP="00E52176">
            <w:pPr>
              <w:rPr>
                <w:ins w:id="14265" w:author="Fegie" w:date="2021-05-02T17:41:00Z"/>
                <w:rFonts w:ascii="標楷體" w:eastAsia="標楷體" w:hAnsi="標楷體"/>
              </w:rPr>
            </w:pPr>
            <w:ins w:id="14266" w:author="Fegie" w:date="2021-05-02T17:41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2786" w14:textId="5ABE8A8B" w:rsidR="00E52176" w:rsidRDefault="00E52176" w:rsidP="00E52176">
            <w:pPr>
              <w:rPr>
                <w:ins w:id="14267" w:author="Fegie" w:date="2021-05-02T17:41:00Z"/>
                <w:rFonts w:ascii="標楷體" w:eastAsia="標楷體" w:hAnsi="標楷體"/>
              </w:rPr>
            </w:pPr>
            <w:ins w:id="14268" w:author="Fegie" w:date="2021-05-02T19:31:00Z">
              <w:r>
                <w:rPr>
                  <w:rFonts w:ascii="標楷體" w:eastAsia="標楷體" w:hAnsi="標楷體" w:hint="eastAsia"/>
                </w:rPr>
                <w:t>性別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91C4C" w14:textId="75038C38" w:rsidR="00E52176" w:rsidRDefault="00E52176" w:rsidP="00E52176">
            <w:pPr>
              <w:rPr>
                <w:ins w:id="14269" w:author="Fegie" w:date="2021-05-02T17:41:00Z"/>
                <w:rFonts w:ascii="標楷體" w:eastAsia="標楷體" w:hAnsi="標楷體"/>
              </w:rPr>
            </w:pPr>
            <w:ins w:id="14270" w:author="Fegie" w:date="2021-05-02T19:31:00Z">
              <w:del w:id="14271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9(01)</w:delText>
                </w:r>
              </w:del>
            </w:ins>
            <w:ins w:id="14272" w:author="家榮 張" w:date="2021-05-06T18:42:00Z">
              <w:r w:rsidR="00237236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F3034" w14:textId="77777777" w:rsidR="00E52176" w:rsidRDefault="00E52176" w:rsidP="00E52176">
            <w:pPr>
              <w:rPr>
                <w:ins w:id="14273" w:author="Fegie" w:date="2021-05-02T17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91542" w14:textId="1E48123F" w:rsidR="00E52176" w:rsidRDefault="00E52176" w:rsidP="00E52176">
            <w:pPr>
              <w:rPr>
                <w:ins w:id="14274" w:author="Fegie" w:date="2021-05-02T17:41:00Z"/>
                <w:rFonts w:ascii="標楷體" w:eastAsia="標楷體" w:hAnsi="標楷體"/>
              </w:rPr>
            </w:pPr>
            <w:ins w:id="14275" w:author="Fegie" w:date="2021-05-02T19:3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下拉選單(Se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x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4276" w:author="家榮 張" w:date="2021-05-06T19:29:00Z">
              <w:r w:rsidR="003602D1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3602D1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"_(1).附件1" </w:instrText>
              </w:r>
              <w:r w:rsidR="003602D1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E62E46" w:rsidRPr="003602D1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3602D1" w:rsidRPr="003602D1" w:rsidDel="003602D1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14277" w:author="家榮 張" w:date="2021-05-06T19:29:00Z">
                <w:r w:rsidRPr="003602D1" w:rsidDel="003602D1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E62E46" w:rsidRPr="003602D1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</w:t>
              </w:r>
              <w:r w:rsidR="003602D1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4278" w:author="Fegie" w:date="2021-05-02T19:3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151B4" w14:textId="422F60D6" w:rsidR="00E52176" w:rsidRDefault="00E52176" w:rsidP="00E52176">
            <w:pPr>
              <w:rPr>
                <w:ins w:id="14279" w:author="Fegie" w:date="2021-05-02T17:41:00Z"/>
                <w:rFonts w:ascii="標楷體" w:eastAsia="標楷體" w:hAnsi="標楷體"/>
              </w:rPr>
            </w:pPr>
            <w:ins w:id="14280" w:author="Fegie" w:date="2021-05-02T19:3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8403B" w14:textId="568E151D" w:rsidR="00E52176" w:rsidRDefault="00E52176" w:rsidP="00E52176">
            <w:pPr>
              <w:rPr>
                <w:ins w:id="14281" w:author="Fegie" w:date="2021-05-02T17:41:00Z"/>
                <w:rFonts w:ascii="標楷體" w:eastAsia="標楷體" w:hAnsi="標楷體"/>
              </w:rPr>
            </w:pPr>
            <w:ins w:id="14282" w:author="Fegie" w:date="2021-05-02T19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555CE6A" w14:textId="77777777" w:rsidR="00E52176" w:rsidRDefault="00E52176" w:rsidP="00E52176">
            <w:pPr>
              <w:rPr>
                <w:ins w:id="14283" w:author="Fegie" w:date="2021-05-02T19:30:00Z"/>
                <w:rFonts w:ascii="標楷體" w:eastAsia="標楷體" w:hAnsi="標楷體"/>
              </w:rPr>
            </w:pPr>
            <w:ins w:id="14284" w:author="Fegie" w:date="2021-05-02T19:30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48F5440D" w14:textId="77777777" w:rsidR="00E52176" w:rsidRDefault="00E52176" w:rsidP="00E52176">
            <w:pPr>
              <w:rPr>
                <w:ins w:id="14285" w:author="Fegie" w:date="2021-05-02T20:10:00Z"/>
                <w:rFonts w:ascii="標楷體" w:eastAsia="標楷體" w:hAnsi="標楷體"/>
              </w:rPr>
            </w:pPr>
            <w:ins w:id="14286" w:author="Fegie" w:date="2021-05-02T19:30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4F9FA73F" w14:textId="1C769F0A" w:rsidR="00C811A4" w:rsidRDefault="00C811A4">
            <w:pPr>
              <w:rPr>
                <w:ins w:id="14287" w:author="Fegie" w:date="2021-05-02T17:41:00Z"/>
                <w:rFonts w:ascii="標楷體" w:eastAsia="標楷體" w:hAnsi="標楷體"/>
              </w:rPr>
            </w:pPr>
            <w:ins w:id="14288" w:author="Fegie" w:date="2021-05-02T20:10:00Z">
              <w:r>
                <w:rPr>
                  <w:rFonts w:ascii="標楷體" w:eastAsia="標楷體" w:hAnsi="標楷體"/>
                </w:rPr>
                <w:t>3.CustMain.</w:t>
              </w:r>
            </w:ins>
          </w:p>
        </w:tc>
      </w:tr>
      <w:tr w:rsidR="00702FE3" w14:paraId="5A69DD3E" w14:textId="77777777" w:rsidTr="009E35DB">
        <w:trPr>
          <w:trHeight w:val="291"/>
          <w:jc w:val="center"/>
          <w:ins w:id="14289" w:author="Fegie" w:date="2021-05-02T17:41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1B97C" w14:textId="77777777" w:rsidR="00E52176" w:rsidRDefault="00E52176" w:rsidP="00E52176">
            <w:pPr>
              <w:rPr>
                <w:ins w:id="14290" w:author="Fegie" w:date="2021-05-02T17:41:00Z"/>
                <w:rFonts w:ascii="標楷體" w:eastAsia="標楷體" w:hAnsi="標楷體"/>
              </w:rPr>
            </w:pPr>
            <w:ins w:id="14291" w:author="Fegie" w:date="2021-05-02T17:41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5A409" w14:textId="2611B069" w:rsidR="00E52176" w:rsidRDefault="00E52176" w:rsidP="00E52176">
            <w:pPr>
              <w:rPr>
                <w:ins w:id="14292" w:author="Fegie" w:date="2021-05-02T17:41:00Z"/>
                <w:rFonts w:ascii="標楷體" w:eastAsia="標楷體" w:hAnsi="標楷體"/>
              </w:rPr>
            </w:pPr>
            <w:ins w:id="14293" w:author="Fegie" w:date="2021-05-02T19:34:00Z">
              <w:r>
                <w:rPr>
                  <w:rFonts w:ascii="標楷體" w:eastAsia="標楷體" w:hAnsi="標楷體" w:hint="eastAsia"/>
                </w:rPr>
                <w:t>客戶別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2CCE0" w14:textId="3F6E95A1" w:rsidR="00E52176" w:rsidRDefault="00E52176" w:rsidP="00E52176">
            <w:pPr>
              <w:rPr>
                <w:ins w:id="14294" w:author="Fegie" w:date="2021-05-02T17:41:00Z"/>
                <w:rFonts w:ascii="標楷體" w:eastAsia="標楷體" w:hAnsi="標楷體"/>
              </w:rPr>
            </w:pPr>
            <w:ins w:id="14295" w:author="Fegie" w:date="2021-05-02T19:35:00Z">
              <w:del w:id="14296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14297" w:author="家榮 張" w:date="2021-05-06T18:42:00Z">
              <w:r w:rsidR="00237236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AA4E2" w14:textId="77777777" w:rsidR="00E52176" w:rsidRDefault="00E52176" w:rsidP="00E52176">
            <w:pPr>
              <w:rPr>
                <w:ins w:id="14298" w:author="Fegie" w:date="2021-05-02T17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6784" w14:textId="4648F6C8" w:rsidR="00E52176" w:rsidRDefault="00E52176" w:rsidP="00E52176">
            <w:pPr>
              <w:rPr>
                <w:ins w:id="14299" w:author="Fegie" w:date="2021-05-02T17:41:00Z"/>
                <w:rFonts w:ascii="標楷體" w:eastAsia="標楷體" w:hAnsi="標楷體"/>
              </w:rPr>
            </w:pPr>
            <w:ins w:id="14300" w:author="Fegie" w:date="2021-05-02T19:34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下拉選單(C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us</w:t>
              </w:r>
            </w:ins>
            <w:ins w:id="14301" w:author="Fegie" w:date="2021-05-05T16:33:00Z">
              <w:r w:rsidR="00E62E46"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t</w:t>
              </w:r>
            </w:ins>
            <w:ins w:id="14302" w:author="Fegie" w:date="2021-05-02T19:34:00Z"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TypeCod</w:t>
              </w:r>
            </w:ins>
            <w:ins w:id="14303" w:author="Fegie" w:date="2021-05-02T19:35:00Z"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e</w:t>
              </w:r>
            </w:ins>
            <w:ins w:id="14304" w:author="Fegie" w:date="2021-05-02T19:34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4305" w:author="家榮 張" w:date="2021-05-06T19:30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"_(2).附件2"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E62E46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</w:t>
              </w:r>
              <w:r w:rsidR="003602D1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-</w:t>
              </w:r>
              <w:del w:id="14306" w:author="家榮 張" w:date="2021-05-06T19:30:00Z">
                <w:r w:rsidR="00E62E46" w:rsidRPr="00831FEB" w:rsidDel="003602D1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</w:rPr>
                  <w:delText>-</w:delText>
                </w:r>
                <w:r w:rsidRPr="00831FEB" w:rsidDel="003602D1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E62E46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2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4307" w:author="Fegie" w:date="2021-05-02T19:34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FEA1" w14:textId="3C639A36" w:rsidR="00E52176" w:rsidRDefault="00E52176" w:rsidP="00E52176">
            <w:pPr>
              <w:rPr>
                <w:ins w:id="14308" w:author="Fegie" w:date="2021-05-02T17:41:00Z"/>
                <w:rFonts w:ascii="標楷體" w:eastAsia="標楷體" w:hAnsi="標楷體"/>
              </w:rPr>
            </w:pPr>
            <w:ins w:id="14309" w:author="Fegie" w:date="2021-05-02T19:3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C51DC" w14:textId="72557E97" w:rsidR="00E52176" w:rsidRDefault="00E52176" w:rsidP="00E52176">
            <w:pPr>
              <w:rPr>
                <w:ins w:id="14310" w:author="Fegie" w:date="2021-05-02T17:41:00Z"/>
                <w:rFonts w:ascii="標楷體" w:eastAsia="標楷體" w:hAnsi="標楷體"/>
              </w:rPr>
            </w:pPr>
            <w:ins w:id="14311" w:author="Fegie" w:date="2021-05-02T19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left w:val="single" w:sz="4" w:space="0" w:color="auto"/>
              <w:right w:val="single" w:sz="4" w:space="0" w:color="auto"/>
            </w:tcBorders>
          </w:tcPr>
          <w:p w14:paraId="72BE7B3C" w14:textId="77777777" w:rsidR="00E52176" w:rsidRDefault="00E52176" w:rsidP="00E52176">
            <w:pPr>
              <w:rPr>
                <w:ins w:id="14312" w:author="Fegie" w:date="2021-05-02T19:30:00Z"/>
                <w:rFonts w:ascii="標楷體" w:eastAsia="標楷體" w:hAnsi="標楷體"/>
              </w:rPr>
            </w:pPr>
            <w:ins w:id="14313" w:author="Fegie" w:date="2021-05-02T19:30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01841F1D" w14:textId="77777777" w:rsidR="00E52176" w:rsidRDefault="00E52176" w:rsidP="00E52176">
            <w:pPr>
              <w:rPr>
                <w:ins w:id="14314" w:author="Fegie" w:date="2021-05-02T20:10:00Z"/>
                <w:rFonts w:ascii="標楷體" w:eastAsia="標楷體" w:hAnsi="標楷體"/>
              </w:rPr>
            </w:pPr>
            <w:ins w:id="14315" w:author="Fegie" w:date="2021-05-02T19:30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0EDD49EE" w14:textId="6110A7DD" w:rsidR="00C811A4" w:rsidRDefault="00C811A4">
            <w:pPr>
              <w:rPr>
                <w:ins w:id="14316" w:author="Fegie" w:date="2021-05-02T17:41:00Z"/>
                <w:rFonts w:ascii="標楷體" w:eastAsia="標楷體" w:hAnsi="標楷體"/>
              </w:rPr>
            </w:pPr>
            <w:ins w:id="14317" w:author="Fegie" w:date="2021-05-02T20:10:00Z">
              <w:r>
                <w:rPr>
                  <w:rFonts w:ascii="標楷體" w:eastAsia="標楷體" w:hAnsi="標楷體"/>
                </w:rPr>
                <w:t>3.CustMain.</w:t>
              </w:r>
            </w:ins>
            <w:ins w:id="14318" w:author="Fegie" w:date="2021-05-02T20:13:00Z">
              <w:r w:rsidR="00702FE3">
                <w:rPr>
                  <w:rFonts w:ascii="標楷體" w:eastAsia="標楷體" w:hAnsi="標楷體"/>
                </w:rPr>
                <w:t>CustTypeC</w:t>
              </w:r>
            </w:ins>
            <w:ins w:id="14319" w:author="Fegie" w:date="2021-05-02T20:14:00Z">
              <w:r w:rsidR="00702FE3">
                <w:rPr>
                  <w:rFonts w:ascii="標楷體" w:eastAsia="標楷體" w:hAnsi="標楷體"/>
                </w:rPr>
                <w:t>ode</w:t>
              </w:r>
            </w:ins>
          </w:p>
        </w:tc>
      </w:tr>
      <w:tr w:rsidR="00702FE3" w14:paraId="719FEFBB" w14:textId="77777777" w:rsidTr="009E35DB">
        <w:trPr>
          <w:trHeight w:val="291"/>
          <w:jc w:val="center"/>
          <w:ins w:id="14320" w:author="Fegie" w:date="2021-05-02T17:41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96CB1" w14:textId="77777777" w:rsidR="00E52176" w:rsidRDefault="00E52176" w:rsidP="00E52176">
            <w:pPr>
              <w:rPr>
                <w:ins w:id="14321" w:author="Fegie" w:date="2021-05-02T17:41:00Z"/>
                <w:rFonts w:ascii="標楷體" w:eastAsia="標楷體" w:hAnsi="標楷體"/>
              </w:rPr>
            </w:pPr>
            <w:ins w:id="14322" w:author="Fegie" w:date="2021-05-02T17:41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7B9F" w14:textId="4931C34D" w:rsidR="00E52176" w:rsidRDefault="00E52176" w:rsidP="00E52176">
            <w:pPr>
              <w:rPr>
                <w:ins w:id="14323" w:author="Fegie" w:date="2021-05-02T17:41:00Z"/>
                <w:rFonts w:ascii="標楷體" w:eastAsia="標楷體" w:hAnsi="標楷體"/>
              </w:rPr>
            </w:pPr>
            <w:ins w:id="14324" w:author="Fegie" w:date="2021-05-02T19:36:00Z">
              <w:r>
                <w:rPr>
                  <w:rFonts w:ascii="標楷體" w:eastAsia="標楷體" w:hAnsi="標楷體" w:hint="eastAsia"/>
                </w:rPr>
                <w:t>行業別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25AE1" w14:textId="1A7BFA99" w:rsidR="00E52176" w:rsidRDefault="00237236" w:rsidP="00E52176">
            <w:pPr>
              <w:rPr>
                <w:ins w:id="14325" w:author="Fegie" w:date="2021-05-02T17:41:00Z"/>
                <w:rFonts w:ascii="標楷體" w:eastAsia="標楷體" w:hAnsi="標楷體"/>
              </w:rPr>
            </w:pPr>
            <w:ins w:id="14326" w:author="家榮 張" w:date="2021-05-06T18:42:00Z">
              <w:r>
                <w:rPr>
                  <w:rFonts w:ascii="標楷體" w:eastAsia="標楷體" w:hAnsi="標楷體" w:hint="eastAsia"/>
                </w:rPr>
                <w:t>6</w:t>
              </w:r>
            </w:ins>
            <w:ins w:id="14327" w:author="Fegie" w:date="2021-05-02T19:36:00Z">
              <w:del w:id="14328" w:author="家榮 張" w:date="2021-05-06T18:42:00Z">
                <w:r w:rsidR="00E52176" w:rsidDel="00237236">
                  <w:rPr>
                    <w:rFonts w:ascii="標楷體" w:eastAsia="標楷體" w:hAnsi="標楷體" w:hint="eastAsia"/>
                  </w:rPr>
                  <w:delText>X</w:delText>
                </w:r>
                <w:r w:rsidR="00E52176" w:rsidDel="00237236">
                  <w:rPr>
                    <w:rFonts w:ascii="標楷體" w:eastAsia="標楷體" w:hAnsi="標楷體"/>
                  </w:rPr>
                  <w:delText>(0</w:delText>
                </w:r>
                <w:r w:rsidR="00E52176" w:rsidDel="00237236">
                  <w:rPr>
                    <w:rFonts w:ascii="標楷體" w:eastAsia="標楷體" w:hAnsi="標楷體" w:hint="eastAsia"/>
                  </w:rPr>
                  <w:delText>6</w:delText>
                </w:r>
                <w:r w:rsidR="00E52176" w:rsidDel="00237236">
                  <w:rPr>
                    <w:rFonts w:ascii="標楷體" w:eastAsia="標楷體" w:hAnsi="標楷體"/>
                  </w:rPr>
                  <w:delText>)</w:delText>
                </w:r>
              </w:del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3497" w14:textId="77777777" w:rsidR="00E52176" w:rsidRDefault="00E52176" w:rsidP="00E52176">
            <w:pPr>
              <w:rPr>
                <w:ins w:id="14329" w:author="Fegie" w:date="2021-05-02T17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704E" w14:textId="77777777" w:rsidR="00E52176" w:rsidRDefault="00E52176" w:rsidP="00E52176">
            <w:pPr>
              <w:rPr>
                <w:ins w:id="14330" w:author="Fegie" w:date="2021-05-02T17:41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425F2" w14:textId="696AD8B6" w:rsidR="00E52176" w:rsidRDefault="00E52176" w:rsidP="00E52176">
            <w:pPr>
              <w:rPr>
                <w:ins w:id="14331" w:author="Fegie" w:date="2021-05-02T17:41:00Z"/>
                <w:rFonts w:ascii="標楷體" w:eastAsia="標楷體" w:hAnsi="標楷體"/>
              </w:rPr>
            </w:pPr>
            <w:ins w:id="14332" w:author="Fegie" w:date="2021-05-02T19:3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84F1" w14:textId="6633A83F" w:rsidR="00E52176" w:rsidRDefault="00E52176" w:rsidP="00E52176">
            <w:pPr>
              <w:rPr>
                <w:ins w:id="14333" w:author="Fegie" w:date="2021-05-02T17:41:00Z"/>
                <w:rFonts w:ascii="標楷體" w:eastAsia="標楷體" w:hAnsi="標楷體"/>
              </w:rPr>
            </w:pPr>
            <w:ins w:id="14334" w:author="Fegie" w:date="2021-05-02T19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B65F1" w14:textId="77777777" w:rsidR="00E52176" w:rsidRDefault="00E52176" w:rsidP="00E52176">
            <w:pPr>
              <w:rPr>
                <w:ins w:id="14335" w:author="Fegie" w:date="2021-05-02T19:30:00Z"/>
                <w:rFonts w:ascii="標楷體" w:eastAsia="標楷體" w:hAnsi="標楷體"/>
              </w:rPr>
            </w:pPr>
            <w:ins w:id="14336" w:author="Fegie" w:date="2021-05-02T19:30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6A76DE4D" w14:textId="77777777" w:rsidR="00E52176" w:rsidRDefault="00E52176" w:rsidP="00E52176">
            <w:pPr>
              <w:rPr>
                <w:ins w:id="14337" w:author="Fegie" w:date="2021-05-02T20:10:00Z"/>
                <w:rFonts w:ascii="標楷體" w:eastAsia="標楷體" w:hAnsi="標楷體"/>
              </w:rPr>
            </w:pPr>
            <w:ins w:id="14338" w:author="Fegie" w:date="2021-05-02T19:30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5BF8C4BA" w14:textId="4430321A" w:rsidR="00C811A4" w:rsidRDefault="00C811A4">
            <w:pPr>
              <w:rPr>
                <w:ins w:id="14339" w:author="Fegie" w:date="2021-05-02T17:41:00Z"/>
                <w:rFonts w:ascii="標楷體" w:eastAsia="標楷體" w:hAnsi="標楷體"/>
              </w:rPr>
            </w:pPr>
            <w:ins w:id="14340" w:author="Fegie" w:date="2021-05-02T20:10:00Z">
              <w:r>
                <w:rPr>
                  <w:rFonts w:ascii="標楷體" w:eastAsia="標楷體" w:hAnsi="標楷體"/>
                </w:rPr>
                <w:t>3.CustMain.</w:t>
              </w:r>
            </w:ins>
            <w:ins w:id="14341" w:author="Fegie" w:date="2021-05-02T20:14:00Z">
              <w:r w:rsidR="00702FE3">
                <w:rPr>
                  <w:rFonts w:ascii="標楷體" w:eastAsia="標楷體" w:hAnsi="標楷體"/>
                </w:rPr>
                <w:t>IndustryCode</w:t>
              </w:r>
            </w:ins>
          </w:p>
        </w:tc>
      </w:tr>
      <w:tr w:rsidR="00D27D38" w14:paraId="48BA9FEB" w14:textId="77777777" w:rsidTr="009E35DB">
        <w:trPr>
          <w:trHeight w:val="291"/>
          <w:jc w:val="center"/>
          <w:ins w:id="14342" w:author="Fegie" w:date="2021-05-05T15:25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ED98A" w14:textId="77777777" w:rsidR="00D27D38" w:rsidRDefault="00D27D38" w:rsidP="00E52176">
            <w:pPr>
              <w:rPr>
                <w:ins w:id="14343" w:author="Fegie" w:date="2021-05-05T15:25:00Z"/>
                <w:rFonts w:ascii="標楷體" w:eastAsia="標楷體" w:hAnsi="標楷體"/>
              </w:rPr>
            </w:pPr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C7926" w14:textId="155298EB" w:rsidR="00D27D38" w:rsidRDefault="00D27D38" w:rsidP="00E52176">
            <w:pPr>
              <w:rPr>
                <w:ins w:id="14344" w:author="Fegie" w:date="2021-05-05T15:25:00Z"/>
                <w:rFonts w:ascii="標楷體" w:eastAsia="標楷體" w:hAnsi="標楷體"/>
              </w:rPr>
            </w:pPr>
            <w:ins w:id="14345" w:author="Fegie" w:date="2021-05-05T15:28:00Z">
              <w:r>
                <w:rPr>
                  <w:rFonts w:ascii="標楷體" w:eastAsia="標楷體" w:hAnsi="標楷體" w:hint="eastAsia"/>
                </w:rPr>
                <w:t>行業別代碼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05D80" w14:textId="482F7DEA" w:rsidR="00D27D38" w:rsidRDefault="00D27D38" w:rsidP="00E52176">
            <w:pPr>
              <w:rPr>
                <w:ins w:id="14346" w:author="Fegie" w:date="2021-05-05T15:25:00Z"/>
                <w:rFonts w:ascii="標楷體" w:eastAsia="標楷體" w:hAnsi="標楷體"/>
              </w:rPr>
            </w:pPr>
            <w:ins w:id="14347" w:author="Fegie" w:date="2021-05-05T15:28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E845" w14:textId="77777777" w:rsidR="00D27D38" w:rsidRDefault="00D27D38" w:rsidP="00E52176">
            <w:pPr>
              <w:rPr>
                <w:ins w:id="14348" w:author="Fegie" w:date="2021-05-05T15:25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E60B4" w14:textId="77777777" w:rsidR="00D27D38" w:rsidRDefault="00D27D38" w:rsidP="00E52176">
            <w:pPr>
              <w:rPr>
                <w:ins w:id="14349" w:author="Fegie" w:date="2021-05-05T15:25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0B7BB" w14:textId="77777777" w:rsidR="00D27D38" w:rsidRDefault="00D27D38" w:rsidP="00E52176">
            <w:pPr>
              <w:rPr>
                <w:ins w:id="14350" w:author="Fegie" w:date="2021-05-05T15:25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52859" w14:textId="77777777" w:rsidR="00D27D38" w:rsidRDefault="00D27D38" w:rsidP="00E52176">
            <w:pPr>
              <w:rPr>
                <w:ins w:id="14351" w:author="Fegie" w:date="2021-05-05T15:25:00Z"/>
                <w:rFonts w:ascii="標楷體" w:eastAsia="標楷體" w:hAnsi="標楷體"/>
              </w:rPr>
            </w:pPr>
          </w:p>
        </w:tc>
        <w:tc>
          <w:tcPr>
            <w:tcW w:w="290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9A6A4" w14:textId="102CC79C" w:rsidR="00D27D38" w:rsidRDefault="00D27D38" w:rsidP="00E52176">
            <w:pPr>
              <w:rPr>
                <w:ins w:id="14352" w:author="Fegie" w:date="2021-05-05T15:25:00Z"/>
                <w:rFonts w:ascii="標楷體" w:eastAsia="標楷體" w:hAnsi="標楷體"/>
              </w:rPr>
            </w:pPr>
            <w:ins w:id="14353" w:author="Fegie" w:date="2021-05-05T15:28:00Z">
              <w:r>
                <w:rPr>
                  <w:rFonts w:ascii="標楷體" w:eastAsia="標楷體" w:hAnsi="標楷體" w:hint="eastAsia"/>
                </w:rPr>
                <w:t>連結至【L6062行業別代號資料查詢】，供查詢並帶回「</w:t>
              </w:r>
            </w:ins>
            <w:ins w:id="14354" w:author="Fegie" w:date="2021-05-05T15:29:00Z">
              <w:r>
                <w:rPr>
                  <w:rFonts w:ascii="標楷體" w:eastAsia="標楷體" w:hAnsi="標楷體" w:hint="eastAsia"/>
                </w:rPr>
                <w:t>行業</w:t>
              </w:r>
            </w:ins>
            <w:ins w:id="14355" w:author="Fegie" w:date="2021-05-05T15:28:00Z">
              <w:r>
                <w:rPr>
                  <w:rFonts w:ascii="標楷體" w:eastAsia="標楷體" w:hAnsi="標楷體" w:hint="eastAsia"/>
                </w:rPr>
                <w:t>代號」</w:t>
              </w:r>
            </w:ins>
          </w:p>
        </w:tc>
      </w:tr>
      <w:tr w:rsidR="00702FE3" w14:paraId="122783FF" w14:textId="77777777" w:rsidTr="009E35DB">
        <w:trPr>
          <w:trHeight w:val="291"/>
          <w:jc w:val="center"/>
          <w:ins w:id="14356" w:author="Fegie" w:date="2021-05-02T17:41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CC2CF" w14:textId="77777777" w:rsidR="00E52176" w:rsidRDefault="00E52176" w:rsidP="00E52176">
            <w:pPr>
              <w:rPr>
                <w:ins w:id="14357" w:author="Fegie" w:date="2021-05-02T17:41:00Z"/>
                <w:rFonts w:ascii="標楷體" w:eastAsia="標楷體" w:hAnsi="標楷體"/>
              </w:rPr>
            </w:pPr>
            <w:ins w:id="14358" w:author="Fegie" w:date="2021-05-02T17:41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A4C01" w14:textId="4EA08540" w:rsidR="00E52176" w:rsidRDefault="00E52176" w:rsidP="00E52176">
            <w:pPr>
              <w:rPr>
                <w:ins w:id="14359" w:author="Fegie" w:date="2021-05-02T17:41:00Z"/>
                <w:rFonts w:ascii="標楷體" w:eastAsia="標楷體" w:hAnsi="標楷體"/>
              </w:rPr>
            </w:pPr>
            <w:ins w:id="14360" w:author="Fegie" w:date="2021-05-02T19:37:00Z">
              <w:r>
                <w:rPr>
                  <w:rFonts w:ascii="標楷體" w:eastAsia="標楷體" w:hAnsi="標楷體" w:hint="eastAsia"/>
                </w:rPr>
                <w:t>國籍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27CCE" w14:textId="6A4DC326" w:rsidR="00E52176" w:rsidRDefault="00E52176" w:rsidP="00E52176">
            <w:pPr>
              <w:rPr>
                <w:ins w:id="14361" w:author="Fegie" w:date="2021-05-02T17:41:00Z"/>
                <w:rFonts w:ascii="標楷體" w:eastAsia="標楷體" w:hAnsi="標楷體"/>
              </w:rPr>
            </w:pPr>
            <w:ins w:id="14362" w:author="Fegie" w:date="2021-05-02T19:38:00Z">
              <w:del w:id="14363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14364" w:author="家榮 張" w:date="2021-05-06T18:42:00Z">
              <w:r w:rsidR="00237236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ADEC0" w14:textId="77777777" w:rsidR="00E52176" w:rsidRDefault="00E52176" w:rsidP="00E52176">
            <w:pPr>
              <w:rPr>
                <w:ins w:id="14365" w:author="Fegie" w:date="2021-05-02T17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04597" w14:textId="3E1623C6" w:rsidR="00E52176" w:rsidRDefault="00E52176" w:rsidP="00E52176">
            <w:pPr>
              <w:rPr>
                <w:ins w:id="14366" w:author="Fegie" w:date="2021-05-02T17:41:00Z"/>
                <w:rFonts w:ascii="標楷體" w:eastAsia="標楷體" w:hAnsi="標楷體"/>
              </w:rPr>
            </w:pPr>
            <w:ins w:id="14367" w:author="Fegie" w:date="2021-05-02T19:3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NationalityCode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4368" w:author="家榮 張" w:date="2021-05-06T19:30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"_(3).附件3"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14369" w:author="家榮 張" w:date="2021-05-06T19:30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E62E46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3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4370" w:author="Fegie" w:date="2021-05-02T19:3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A8387" w14:textId="5ADB3D00" w:rsidR="00E52176" w:rsidRDefault="00E52176" w:rsidP="00E52176">
            <w:pPr>
              <w:rPr>
                <w:ins w:id="14371" w:author="Fegie" w:date="2021-05-02T17:41:00Z"/>
                <w:rFonts w:ascii="標楷體" w:eastAsia="標楷體" w:hAnsi="標楷體"/>
              </w:rPr>
            </w:pPr>
            <w:ins w:id="14372" w:author="Fegie" w:date="2021-05-02T19:3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4AB6E" w14:textId="5FC460CB" w:rsidR="00E52176" w:rsidRDefault="00E52176" w:rsidP="00E52176">
            <w:pPr>
              <w:rPr>
                <w:ins w:id="14373" w:author="Fegie" w:date="2021-05-02T17:41:00Z"/>
                <w:rFonts w:ascii="標楷體" w:eastAsia="標楷體" w:hAnsi="標楷體"/>
              </w:rPr>
            </w:pPr>
            <w:ins w:id="14374" w:author="Fegie" w:date="2021-05-02T19:3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23390" w14:textId="77777777" w:rsidR="00E52176" w:rsidRDefault="00E52176" w:rsidP="00E52176">
            <w:pPr>
              <w:rPr>
                <w:ins w:id="14375" w:author="Fegie" w:date="2021-05-02T19:30:00Z"/>
                <w:rFonts w:ascii="標楷體" w:eastAsia="標楷體" w:hAnsi="標楷體"/>
              </w:rPr>
            </w:pPr>
            <w:ins w:id="14376" w:author="Fegie" w:date="2021-05-02T19:30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6F038FAE" w14:textId="77777777" w:rsidR="00E52176" w:rsidRDefault="00E52176" w:rsidP="00E52176">
            <w:pPr>
              <w:rPr>
                <w:ins w:id="14377" w:author="Fegie" w:date="2021-05-02T20:10:00Z"/>
                <w:rFonts w:ascii="標楷體" w:eastAsia="標楷體" w:hAnsi="標楷體"/>
              </w:rPr>
            </w:pPr>
            <w:ins w:id="14378" w:author="Fegie" w:date="2021-05-02T19:30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6AE945CC" w14:textId="30E12B5B" w:rsidR="00C811A4" w:rsidRDefault="00C811A4">
            <w:pPr>
              <w:rPr>
                <w:ins w:id="14379" w:author="Fegie" w:date="2021-05-02T17:41:00Z"/>
                <w:rFonts w:ascii="標楷體" w:eastAsia="標楷體" w:hAnsi="標楷體"/>
              </w:rPr>
            </w:pPr>
            <w:ins w:id="14380" w:author="Fegie" w:date="2021-05-02T20:10:00Z">
              <w:r>
                <w:rPr>
                  <w:rFonts w:ascii="標楷體" w:eastAsia="標楷體" w:hAnsi="標楷體"/>
                </w:rPr>
                <w:t>3.CustMain.</w:t>
              </w:r>
            </w:ins>
            <w:ins w:id="14381" w:author="Fegie" w:date="2021-05-02T20:14:00Z">
              <w:r w:rsidR="00702FE3">
                <w:rPr>
                  <w:rFonts w:ascii="標楷體" w:eastAsia="標楷體" w:hAnsi="標楷體"/>
                </w:rPr>
                <w:t>Nation</w:t>
              </w:r>
              <w:r w:rsidR="00702FE3">
                <w:rPr>
                  <w:rFonts w:ascii="標楷體" w:eastAsia="標楷體" w:hAnsi="標楷體" w:hint="eastAsia"/>
                </w:rPr>
                <w:t>a</w:t>
              </w:r>
              <w:r w:rsidR="00702FE3">
                <w:rPr>
                  <w:rFonts w:ascii="標楷體" w:eastAsia="標楷體" w:hAnsi="標楷體"/>
                </w:rPr>
                <w:t>lityCod</w:t>
              </w:r>
            </w:ins>
            <w:ins w:id="14382" w:author="Fegie" w:date="2021-05-02T20:15:00Z">
              <w:r w:rsidR="00702FE3">
                <w:rPr>
                  <w:rFonts w:ascii="標楷體" w:eastAsia="標楷體" w:hAnsi="標楷體"/>
                </w:rPr>
                <w:t>e</w:t>
              </w:r>
            </w:ins>
          </w:p>
        </w:tc>
      </w:tr>
      <w:tr w:rsidR="00702FE3" w14:paraId="691E777A" w14:textId="77777777" w:rsidTr="009E35DB">
        <w:trPr>
          <w:trHeight w:val="291"/>
          <w:jc w:val="center"/>
          <w:ins w:id="14383" w:author="Fegie" w:date="2021-05-02T17:41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F7BDF" w14:textId="77777777" w:rsidR="00E52176" w:rsidRDefault="00E52176" w:rsidP="00E52176">
            <w:pPr>
              <w:rPr>
                <w:ins w:id="14384" w:author="Fegie" w:date="2021-05-02T17:41:00Z"/>
                <w:rFonts w:ascii="標楷體" w:eastAsia="標楷體" w:hAnsi="標楷體"/>
              </w:rPr>
            </w:pPr>
            <w:ins w:id="14385" w:author="Fegie" w:date="2021-05-02T17:41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D043" w14:textId="223CA703" w:rsidR="00E52176" w:rsidRDefault="009E35DB" w:rsidP="00E52176">
            <w:pPr>
              <w:rPr>
                <w:ins w:id="14386" w:author="Fegie" w:date="2021-05-02T17:41:00Z"/>
                <w:rFonts w:ascii="標楷體" w:eastAsia="標楷體" w:hAnsi="標楷體"/>
              </w:rPr>
            </w:pPr>
            <w:ins w:id="14387" w:author="Fegie" w:date="2021-05-02T19:40:00Z">
              <w:r>
                <w:rPr>
                  <w:rFonts w:ascii="標楷體" w:eastAsia="標楷體" w:hAnsi="標楷體" w:hint="eastAsia"/>
                </w:rPr>
                <w:t>配偶</w:t>
              </w:r>
              <w:r>
                <w:rPr>
                  <w:rFonts w:ascii="標楷體" w:eastAsia="標楷體" w:hAnsi="標楷體" w:hint="eastAsia"/>
                </w:rPr>
                <w:lastRenderedPageBreak/>
                <w:t>身份證字號</w:t>
              </w:r>
            </w:ins>
            <w:ins w:id="14388" w:author="Fegie" w:date="2021-05-02T19:38:00Z">
              <w:r w:rsidR="00E52176">
                <w:rPr>
                  <w:rFonts w:ascii="標楷體" w:eastAsia="標楷體" w:hAnsi="標楷體"/>
                </w:rPr>
                <w:t xml:space="preserve"> 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5614D" w14:textId="1FA1EFB6" w:rsidR="00E52176" w:rsidRDefault="009E35DB" w:rsidP="00E52176">
            <w:pPr>
              <w:rPr>
                <w:ins w:id="14389" w:author="Fegie" w:date="2021-05-02T17:41:00Z"/>
                <w:rFonts w:ascii="標楷體" w:eastAsia="標楷體" w:hAnsi="標楷體"/>
              </w:rPr>
            </w:pPr>
            <w:ins w:id="14390" w:author="Fegie" w:date="2021-05-02T19:40:00Z">
              <w:del w:id="14391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lastRenderedPageBreak/>
                  <w:delText>X(10)</w:delText>
                </w:r>
              </w:del>
            </w:ins>
            <w:ins w:id="14392" w:author="家榮 張" w:date="2021-05-06T18:42:00Z">
              <w:r w:rsidR="00237236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27AFA" w14:textId="77777777" w:rsidR="00E52176" w:rsidRDefault="00E52176" w:rsidP="00E52176">
            <w:pPr>
              <w:rPr>
                <w:ins w:id="14393" w:author="Fegie" w:date="2021-05-02T17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47E8B" w14:textId="77476573" w:rsidR="00E52176" w:rsidRDefault="00E52176" w:rsidP="00E52176">
            <w:pPr>
              <w:rPr>
                <w:ins w:id="14394" w:author="Fegie" w:date="2021-05-02T17:41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77D68" w14:textId="77777777" w:rsidR="00E52176" w:rsidRDefault="00E52176" w:rsidP="00E52176">
            <w:pPr>
              <w:rPr>
                <w:ins w:id="14395" w:author="Fegie" w:date="2021-05-02T17:41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A943" w14:textId="21F25D2D" w:rsidR="00E52176" w:rsidRDefault="009E35DB" w:rsidP="00E52176">
            <w:pPr>
              <w:rPr>
                <w:ins w:id="14396" w:author="Fegie" w:date="2021-05-02T17:41:00Z"/>
                <w:rFonts w:ascii="標楷體" w:eastAsia="標楷體" w:hAnsi="標楷體"/>
              </w:rPr>
            </w:pPr>
            <w:ins w:id="14397" w:author="Fegie" w:date="2021-05-02T19:4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CB51" w14:textId="67D73360" w:rsidR="00E52176" w:rsidRDefault="00E52176" w:rsidP="00E52176">
            <w:pPr>
              <w:rPr>
                <w:ins w:id="14398" w:author="Fegie" w:date="2021-05-02T19:30:00Z"/>
                <w:rFonts w:ascii="標楷體" w:eastAsia="標楷體" w:hAnsi="標楷體"/>
              </w:rPr>
            </w:pPr>
            <w:ins w:id="14399" w:author="Fegie" w:date="2021-05-02T19:30:00Z">
              <w:r>
                <w:rPr>
                  <w:rFonts w:ascii="標楷體" w:eastAsia="標楷體" w:hAnsi="標楷體" w:hint="eastAsia"/>
                </w:rPr>
                <w:t>1.「新增」時</w:t>
              </w:r>
            </w:ins>
            <w:ins w:id="14400" w:author="Fegie" w:date="2021-05-02T19:40:00Z">
              <w:r w:rsidR="009E35DB">
                <w:rPr>
                  <w:rFonts w:ascii="標楷體" w:eastAsia="標楷體" w:hAnsi="標楷體" w:hint="eastAsia"/>
                </w:rPr>
                <w:t>可以</w:t>
              </w:r>
            </w:ins>
            <w:ins w:id="14401" w:author="Fegie" w:date="2021-05-02T19:30:00Z">
              <w:r>
                <w:rPr>
                  <w:rFonts w:ascii="標楷體" w:eastAsia="標楷體" w:hAnsi="標楷體" w:hint="eastAsia"/>
                </w:rPr>
                <w:t>輸入</w:t>
              </w:r>
            </w:ins>
          </w:p>
          <w:p w14:paraId="012B09C9" w14:textId="77777777" w:rsidR="00E52176" w:rsidRDefault="00E52176" w:rsidP="00E52176">
            <w:pPr>
              <w:rPr>
                <w:ins w:id="14402" w:author="Fegie" w:date="2021-05-02T20:10:00Z"/>
                <w:rFonts w:ascii="標楷體" w:eastAsia="標楷體" w:hAnsi="標楷體"/>
              </w:rPr>
            </w:pPr>
            <w:ins w:id="14403" w:author="Fegie" w:date="2021-05-02T19:30:00Z">
              <w:r>
                <w:rPr>
                  <w:rFonts w:ascii="標楷體" w:eastAsia="標楷體" w:hAnsi="標楷體" w:hint="eastAsia"/>
                </w:rPr>
                <w:t>2.其他功能時，自動帶出原</w:t>
              </w:r>
              <w:r>
                <w:rPr>
                  <w:rFonts w:ascii="標楷體" w:eastAsia="標楷體" w:hAnsi="標楷體" w:hint="eastAsia"/>
                </w:rPr>
                <w:lastRenderedPageBreak/>
                <w:t>值，不可修改</w:t>
              </w:r>
            </w:ins>
          </w:p>
          <w:p w14:paraId="65B8443B" w14:textId="4A3DF7EF" w:rsidR="00C811A4" w:rsidRDefault="00C811A4">
            <w:pPr>
              <w:rPr>
                <w:ins w:id="14404" w:author="Fegie" w:date="2021-05-02T17:41:00Z"/>
                <w:rFonts w:ascii="標楷體" w:eastAsia="標楷體" w:hAnsi="標楷體"/>
              </w:rPr>
            </w:pPr>
            <w:ins w:id="14405" w:author="Fegie" w:date="2021-05-02T20:10:00Z">
              <w:r>
                <w:rPr>
                  <w:rFonts w:ascii="標楷體" w:eastAsia="標楷體" w:hAnsi="標楷體"/>
                </w:rPr>
                <w:t>3.CustMain.</w:t>
              </w:r>
            </w:ins>
            <w:ins w:id="14406" w:author="Fegie" w:date="2021-05-02T20:15:00Z">
              <w:r w:rsidR="00702FE3">
                <w:rPr>
                  <w:rFonts w:ascii="標楷體" w:eastAsia="標楷體" w:hAnsi="標楷體"/>
                </w:rPr>
                <w:t>SpouseId</w:t>
              </w:r>
            </w:ins>
          </w:p>
        </w:tc>
      </w:tr>
      <w:tr w:rsidR="00702FE3" w14:paraId="41C4BFD4" w14:textId="77777777" w:rsidTr="009E35DB">
        <w:trPr>
          <w:trHeight w:val="291"/>
          <w:jc w:val="center"/>
          <w:ins w:id="14407" w:author="Fegie" w:date="2021-05-02T17:41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A80AD" w14:textId="77777777" w:rsidR="00E52176" w:rsidRDefault="00E52176" w:rsidP="00E52176">
            <w:pPr>
              <w:rPr>
                <w:ins w:id="14408" w:author="Fegie" w:date="2021-05-02T17:41:00Z"/>
                <w:rFonts w:ascii="標楷體" w:eastAsia="標楷體" w:hAnsi="標楷體"/>
              </w:rPr>
            </w:pPr>
            <w:ins w:id="14409" w:author="Fegie" w:date="2021-05-02T17:41:00Z">
              <w:r>
                <w:rPr>
                  <w:rFonts w:ascii="標楷體" w:eastAsia="標楷體" w:hAnsi="標楷體" w:hint="eastAsia"/>
                </w:rPr>
                <w:lastRenderedPageBreak/>
                <w:t>10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74244" w14:textId="5AC1F8AE" w:rsidR="00E52176" w:rsidRDefault="009E35DB" w:rsidP="00E52176">
            <w:pPr>
              <w:rPr>
                <w:ins w:id="14410" w:author="Fegie" w:date="2021-05-02T17:41:00Z"/>
                <w:rFonts w:ascii="標楷體" w:eastAsia="標楷體" w:hAnsi="標楷體"/>
              </w:rPr>
            </w:pPr>
            <w:ins w:id="14411" w:author="Fegie" w:date="2021-05-02T19:41:00Z">
              <w:r>
                <w:rPr>
                  <w:rFonts w:ascii="標楷體" w:eastAsia="標楷體" w:hAnsi="標楷體" w:hint="eastAsia"/>
                </w:rPr>
                <w:t>配偶姓名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6073E" w14:textId="2CFC5F1C" w:rsidR="00E52176" w:rsidRDefault="009E35DB" w:rsidP="00E52176">
            <w:pPr>
              <w:rPr>
                <w:ins w:id="14412" w:author="Fegie" w:date="2021-05-02T17:41:00Z"/>
                <w:rFonts w:ascii="標楷體" w:eastAsia="標楷體" w:hAnsi="標楷體"/>
              </w:rPr>
            </w:pPr>
            <w:ins w:id="14413" w:author="Fegie" w:date="2021-05-02T19:41:00Z">
              <w:del w:id="14414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X(100)</w:delText>
                </w:r>
              </w:del>
            </w:ins>
            <w:ins w:id="14415" w:author="家榮 張" w:date="2021-05-06T18:42:00Z">
              <w:r w:rsidR="00237236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09583" w14:textId="77777777" w:rsidR="00E52176" w:rsidRDefault="00E52176" w:rsidP="00E52176">
            <w:pPr>
              <w:rPr>
                <w:ins w:id="14416" w:author="Fegie" w:date="2021-05-02T17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4A113" w14:textId="77777777" w:rsidR="00E52176" w:rsidRDefault="00E52176" w:rsidP="00E52176">
            <w:pPr>
              <w:rPr>
                <w:ins w:id="14417" w:author="Fegie" w:date="2021-05-02T17:41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4319D" w14:textId="77777777" w:rsidR="00E52176" w:rsidRDefault="00E52176" w:rsidP="00E52176">
            <w:pPr>
              <w:rPr>
                <w:ins w:id="14418" w:author="Fegie" w:date="2021-05-02T17:41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03A76" w14:textId="2E034743" w:rsidR="00E52176" w:rsidRDefault="009E35DB" w:rsidP="00E52176">
            <w:pPr>
              <w:rPr>
                <w:ins w:id="14419" w:author="Fegie" w:date="2021-05-02T17:41:00Z"/>
                <w:rFonts w:ascii="標楷體" w:eastAsia="標楷體" w:hAnsi="標楷體"/>
              </w:rPr>
            </w:pPr>
            <w:ins w:id="14420" w:author="Fegie" w:date="2021-05-02T19:4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89C9E" w14:textId="4E8BA6E0" w:rsidR="00E52176" w:rsidRDefault="00E52176" w:rsidP="00E52176">
            <w:pPr>
              <w:rPr>
                <w:ins w:id="14421" w:author="Fegie" w:date="2021-05-02T19:30:00Z"/>
                <w:rFonts w:ascii="標楷體" w:eastAsia="標楷體" w:hAnsi="標楷體"/>
              </w:rPr>
            </w:pPr>
            <w:ins w:id="14422" w:author="Fegie" w:date="2021-05-02T19:30:00Z">
              <w:r>
                <w:rPr>
                  <w:rFonts w:ascii="標楷體" w:eastAsia="標楷體" w:hAnsi="標楷體" w:hint="eastAsia"/>
                </w:rPr>
                <w:t>1.「新增」時</w:t>
              </w:r>
            </w:ins>
            <w:ins w:id="14423" w:author="Fegie" w:date="2021-05-02T19:42:00Z">
              <w:r w:rsidR="009E35DB">
                <w:rPr>
                  <w:rFonts w:ascii="標楷體" w:eastAsia="標楷體" w:hAnsi="標楷體" w:hint="eastAsia"/>
                </w:rPr>
                <w:t>可以</w:t>
              </w:r>
            </w:ins>
            <w:ins w:id="14424" w:author="Fegie" w:date="2021-05-02T19:30:00Z">
              <w:r>
                <w:rPr>
                  <w:rFonts w:ascii="標楷體" w:eastAsia="標楷體" w:hAnsi="標楷體" w:hint="eastAsia"/>
                </w:rPr>
                <w:t>輸入</w:t>
              </w:r>
            </w:ins>
          </w:p>
          <w:p w14:paraId="4FD86F42" w14:textId="77777777" w:rsidR="00E52176" w:rsidRDefault="00E52176" w:rsidP="00E52176">
            <w:pPr>
              <w:rPr>
                <w:ins w:id="14425" w:author="Fegie" w:date="2021-05-02T20:11:00Z"/>
                <w:rFonts w:ascii="標楷體" w:eastAsia="標楷體" w:hAnsi="標楷體"/>
              </w:rPr>
            </w:pPr>
            <w:ins w:id="14426" w:author="Fegie" w:date="2021-05-02T19:30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5D9BEC4A" w14:textId="5B128EE2" w:rsidR="00C811A4" w:rsidRDefault="00C811A4">
            <w:pPr>
              <w:rPr>
                <w:ins w:id="14427" w:author="Fegie" w:date="2021-05-02T17:41:00Z"/>
                <w:rFonts w:ascii="標楷體" w:eastAsia="標楷體" w:hAnsi="標楷體"/>
              </w:rPr>
            </w:pPr>
            <w:ins w:id="14428" w:author="Fegie" w:date="2021-05-02T20:11:00Z">
              <w:r>
                <w:rPr>
                  <w:rFonts w:ascii="標楷體" w:eastAsia="標楷體" w:hAnsi="標楷體"/>
                </w:rPr>
                <w:t>3.CustMain.</w:t>
              </w:r>
            </w:ins>
            <w:ins w:id="14429" w:author="Fegie" w:date="2021-05-02T20:15:00Z">
              <w:r w:rsidR="00702FE3">
                <w:rPr>
                  <w:rFonts w:ascii="標楷體" w:eastAsia="標楷體" w:hAnsi="標楷體"/>
                </w:rPr>
                <w:t>SpouseName</w:t>
              </w:r>
            </w:ins>
          </w:p>
        </w:tc>
      </w:tr>
      <w:tr w:rsidR="00702FE3" w14:paraId="695921A8" w14:textId="77777777" w:rsidTr="009E35DB">
        <w:trPr>
          <w:trHeight w:val="291"/>
          <w:jc w:val="center"/>
          <w:ins w:id="14430" w:author="Fegie" w:date="2021-05-02T17:41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005E7" w14:textId="77777777" w:rsidR="00E52176" w:rsidRDefault="00E52176" w:rsidP="00E52176">
            <w:pPr>
              <w:rPr>
                <w:ins w:id="14431" w:author="Fegie" w:date="2021-05-02T17:41:00Z"/>
                <w:rFonts w:ascii="標楷體" w:eastAsia="標楷體" w:hAnsi="標楷體"/>
              </w:rPr>
            </w:pPr>
            <w:ins w:id="14432" w:author="Fegie" w:date="2021-05-02T17:41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F393E" w14:textId="52BC7293" w:rsidR="00E52176" w:rsidRDefault="009E35DB" w:rsidP="00E52176">
            <w:pPr>
              <w:rPr>
                <w:ins w:id="14433" w:author="Fegie" w:date="2021-05-02T17:41:00Z"/>
                <w:rFonts w:ascii="標楷體" w:eastAsia="標楷體" w:hAnsi="標楷體"/>
              </w:rPr>
            </w:pPr>
            <w:ins w:id="14434" w:author="Fegie" w:date="2021-05-02T19:43:00Z">
              <w:r>
                <w:rPr>
                  <w:rFonts w:ascii="標楷體" w:eastAsia="標楷體" w:hAnsi="標楷體" w:hint="eastAsia"/>
                </w:rPr>
                <w:t>戶籍-郵遞區號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406EC" w14:textId="7129A1DF" w:rsidR="00E52176" w:rsidRDefault="009E35DB" w:rsidP="00E52176">
            <w:pPr>
              <w:rPr>
                <w:ins w:id="14435" w:author="Fegie" w:date="2021-05-02T17:41:00Z"/>
                <w:rFonts w:ascii="標楷體" w:eastAsia="標楷體" w:hAnsi="標楷體"/>
              </w:rPr>
            </w:pPr>
            <w:ins w:id="14436" w:author="Fegie" w:date="2021-05-02T19:43:00Z">
              <w:del w:id="14437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X(03)+X(03)</w:delText>
                </w:r>
              </w:del>
            </w:ins>
            <w:ins w:id="14438" w:author="家榮 張" w:date="2021-05-06T18:42:00Z">
              <w:r w:rsidR="00237236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47E7" w14:textId="77777777" w:rsidR="00E52176" w:rsidRDefault="00E52176" w:rsidP="00E52176">
            <w:pPr>
              <w:rPr>
                <w:ins w:id="14439" w:author="Fegie" w:date="2021-05-02T17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53D4A" w14:textId="77777777" w:rsidR="00E52176" w:rsidRDefault="00E52176" w:rsidP="00E52176">
            <w:pPr>
              <w:rPr>
                <w:ins w:id="14440" w:author="Fegie" w:date="2021-05-02T17:41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0798" w14:textId="3568036C" w:rsidR="00E52176" w:rsidRDefault="009E35DB" w:rsidP="00E52176">
            <w:pPr>
              <w:rPr>
                <w:ins w:id="14441" w:author="Fegie" w:date="2021-05-02T17:41:00Z"/>
                <w:rFonts w:ascii="標楷體" w:eastAsia="標楷體" w:hAnsi="標楷體"/>
              </w:rPr>
            </w:pPr>
            <w:ins w:id="14442" w:author="Fegie" w:date="2021-05-02T19:44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8FF2D" w14:textId="6C8DE5BD" w:rsidR="00E52176" w:rsidRDefault="009E35DB" w:rsidP="00E52176">
            <w:pPr>
              <w:rPr>
                <w:ins w:id="14443" w:author="Fegie" w:date="2021-05-02T17:41:00Z"/>
                <w:rFonts w:ascii="標楷體" w:eastAsia="標楷體" w:hAnsi="標楷體"/>
              </w:rPr>
            </w:pPr>
            <w:ins w:id="14444" w:author="Fegie" w:date="2021-05-02T19:4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836D3" w14:textId="77777777" w:rsidR="00E52176" w:rsidRDefault="00E52176" w:rsidP="00E52176">
            <w:pPr>
              <w:rPr>
                <w:ins w:id="14445" w:author="Fegie" w:date="2021-05-02T19:30:00Z"/>
                <w:rFonts w:ascii="標楷體" w:eastAsia="標楷體" w:hAnsi="標楷體"/>
              </w:rPr>
            </w:pPr>
            <w:ins w:id="14446" w:author="Fegie" w:date="2021-05-02T19:30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0AE93CEE" w14:textId="77777777" w:rsidR="00E52176" w:rsidRDefault="00E52176" w:rsidP="00E52176">
            <w:pPr>
              <w:rPr>
                <w:ins w:id="14447" w:author="Fegie" w:date="2021-05-02T20:11:00Z"/>
                <w:rFonts w:ascii="標楷體" w:eastAsia="標楷體" w:hAnsi="標楷體"/>
              </w:rPr>
            </w:pPr>
            <w:ins w:id="14448" w:author="Fegie" w:date="2021-05-02T19:30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2B075B9C" w14:textId="77777777" w:rsidR="00C811A4" w:rsidRDefault="00C811A4" w:rsidP="00E52176">
            <w:pPr>
              <w:rPr>
                <w:ins w:id="14449" w:author="Fegie" w:date="2021-05-02T20:16:00Z"/>
                <w:rFonts w:ascii="標楷體" w:eastAsia="標楷體" w:hAnsi="標楷體"/>
              </w:rPr>
            </w:pPr>
            <w:ins w:id="14450" w:author="Fegie" w:date="2021-05-02T20:11:00Z">
              <w:r>
                <w:rPr>
                  <w:rFonts w:ascii="標楷體" w:eastAsia="標楷體" w:hAnsi="標楷體"/>
                </w:rPr>
                <w:t>3.CustMain.</w:t>
              </w:r>
            </w:ins>
            <w:ins w:id="14451" w:author="Fegie" w:date="2021-05-02T20:15:00Z">
              <w:r w:rsidR="00702FE3">
                <w:rPr>
                  <w:rFonts w:ascii="標楷體" w:eastAsia="標楷體" w:hAnsi="標楷體" w:hint="eastAsia"/>
                </w:rPr>
                <w:t>R</w:t>
              </w:r>
              <w:r w:rsidR="00702FE3">
                <w:rPr>
                  <w:rFonts w:ascii="標楷體" w:eastAsia="標楷體" w:hAnsi="標楷體"/>
                </w:rPr>
                <w:t>egZip3</w:t>
              </w:r>
            </w:ins>
          </w:p>
          <w:p w14:paraId="5A542696" w14:textId="401775E8" w:rsidR="00702FE3" w:rsidRDefault="00702FE3">
            <w:pPr>
              <w:rPr>
                <w:ins w:id="14452" w:author="Fegie" w:date="2021-05-02T17:41:00Z"/>
                <w:rFonts w:ascii="標楷體" w:eastAsia="標楷體" w:hAnsi="標楷體"/>
              </w:rPr>
            </w:pPr>
            <w:ins w:id="14453" w:author="Fegie" w:date="2021-05-02T20:16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RegZip2</w:t>
              </w:r>
            </w:ins>
          </w:p>
        </w:tc>
      </w:tr>
      <w:tr w:rsidR="00702FE3" w14:paraId="3E13ACC8" w14:textId="77777777" w:rsidTr="009E35DB">
        <w:trPr>
          <w:trHeight w:val="291"/>
          <w:jc w:val="center"/>
          <w:ins w:id="14454" w:author="Fegie" w:date="2021-05-02T17:41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6D09B8" w14:textId="77777777" w:rsidR="00E52176" w:rsidRDefault="00E52176" w:rsidP="00E52176">
            <w:pPr>
              <w:rPr>
                <w:ins w:id="14455" w:author="Fegie" w:date="2021-05-02T17:41:00Z"/>
                <w:rFonts w:ascii="標楷體" w:eastAsia="標楷體" w:hAnsi="標楷體"/>
              </w:rPr>
            </w:pPr>
            <w:ins w:id="14456" w:author="Fegie" w:date="2021-05-02T17:41:00Z">
              <w:r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A8999" w14:textId="22050C50" w:rsidR="00E52176" w:rsidRDefault="009E35DB" w:rsidP="00E52176">
            <w:pPr>
              <w:rPr>
                <w:ins w:id="14457" w:author="Fegie" w:date="2021-05-02T17:41:00Z"/>
                <w:rFonts w:ascii="標楷體" w:eastAsia="標楷體" w:hAnsi="標楷體"/>
              </w:rPr>
            </w:pPr>
            <w:ins w:id="14458" w:author="Fegie" w:date="2021-05-02T19:43:00Z">
              <w:r>
                <w:rPr>
                  <w:rFonts w:ascii="標楷體" w:eastAsia="標楷體" w:hAnsi="標楷體" w:hint="eastAsia"/>
                </w:rPr>
                <w:t>戶籍-地址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7D70" w14:textId="26C82271" w:rsidR="00E52176" w:rsidRDefault="009E35DB" w:rsidP="00E52176">
            <w:pPr>
              <w:rPr>
                <w:ins w:id="14459" w:author="Fegie" w:date="2021-05-02T17:41:00Z"/>
                <w:rFonts w:ascii="標楷體" w:eastAsia="標楷體" w:hAnsi="標楷體"/>
              </w:rPr>
            </w:pPr>
            <w:ins w:id="14460" w:author="Fegie" w:date="2021-05-02T19:44:00Z">
              <w:del w:id="14461" w:author="家榮 張" w:date="2021-05-06T18:42:00Z">
                <w:r w:rsidDel="00237236">
                  <w:rPr>
                    <w:rFonts w:ascii="標楷體" w:eastAsia="標楷體" w:hAnsi="標楷體" w:hint="eastAsia"/>
                  </w:rPr>
                  <w:delText>X(115)</w:delText>
                </w:r>
              </w:del>
            </w:ins>
            <w:ins w:id="14462" w:author="家榮 張" w:date="2021-05-06T18:42:00Z">
              <w:r w:rsidR="00237236">
                <w:rPr>
                  <w:rFonts w:ascii="標楷體" w:eastAsia="標楷體" w:hAnsi="標楷體" w:hint="eastAsia"/>
                </w:rPr>
                <w:t>115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F6C6" w14:textId="77777777" w:rsidR="00E52176" w:rsidRDefault="00E52176" w:rsidP="00E52176">
            <w:pPr>
              <w:rPr>
                <w:ins w:id="14463" w:author="Fegie" w:date="2021-05-02T17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CF8A" w14:textId="1785289A" w:rsidR="00E52176" w:rsidRDefault="00E52176" w:rsidP="00E52176">
            <w:pPr>
              <w:rPr>
                <w:ins w:id="14464" w:author="Fegie" w:date="2021-05-02T17:41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AB129" w14:textId="3BE92EA6" w:rsidR="00E52176" w:rsidRDefault="009E35DB" w:rsidP="00E52176">
            <w:pPr>
              <w:rPr>
                <w:ins w:id="14465" w:author="Fegie" w:date="2021-05-02T17:41:00Z"/>
                <w:rFonts w:ascii="標楷體" w:eastAsia="標楷體" w:hAnsi="標楷體"/>
              </w:rPr>
            </w:pPr>
            <w:ins w:id="14466" w:author="Fegie" w:date="2021-05-02T19:44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2513" w14:textId="60DDB7E3" w:rsidR="00E52176" w:rsidRDefault="009E35DB" w:rsidP="00E52176">
            <w:pPr>
              <w:rPr>
                <w:ins w:id="14467" w:author="Fegie" w:date="2021-05-02T17:41:00Z"/>
                <w:rFonts w:ascii="標楷體" w:eastAsia="標楷體" w:hAnsi="標楷體"/>
              </w:rPr>
            </w:pPr>
            <w:ins w:id="14468" w:author="Fegie" w:date="2021-05-02T19:4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9EC60" w14:textId="77777777" w:rsidR="00E52176" w:rsidRDefault="00E52176" w:rsidP="00E52176">
            <w:pPr>
              <w:rPr>
                <w:ins w:id="14469" w:author="Fegie" w:date="2021-05-02T19:30:00Z"/>
                <w:rFonts w:ascii="標楷體" w:eastAsia="標楷體" w:hAnsi="標楷體"/>
              </w:rPr>
            </w:pPr>
            <w:ins w:id="14470" w:author="Fegie" w:date="2021-05-02T19:30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1240B451" w14:textId="77777777" w:rsidR="00E52176" w:rsidRDefault="00E52176" w:rsidP="00E52176">
            <w:pPr>
              <w:rPr>
                <w:ins w:id="14471" w:author="Fegie" w:date="2021-05-02T20:11:00Z"/>
                <w:rFonts w:ascii="標楷體" w:eastAsia="標楷體" w:hAnsi="標楷體"/>
              </w:rPr>
            </w:pPr>
            <w:ins w:id="14472" w:author="Fegie" w:date="2021-05-02T19:30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1781283A" w14:textId="7A4DC97C" w:rsidR="00702FE3" w:rsidRDefault="00C811A4" w:rsidP="00E52176">
            <w:pPr>
              <w:rPr>
                <w:ins w:id="14473" w:author="Fegie" w:date="2021-05-02T20:16:00Z"/>
                <w:rFonts w:ascii="標楷體" w:eastAsia="標楷體" w:hAnsi="標楷體"/>
              </w:rPr>
            </w:pPr>
            <w:ins w:id="14474" w:author="Fegie" w:date="2021-05-02T20:11:00Z">
              <w:r>
                <w:rPr>
                  <w:rFonts w:ascii="標楷體" w:eastAsia="標楷體" w:hAnsi="標楷體"/>
                </w:rPr>
                <w:t>3.CustMain.</w:t>
              </w:r>
            </w:ins>
            <w:ins w:id="14475" w:author="Fegie" w:date="2021-05-02T20:19:00Z">
              <w:r w:rsidR="00702FE3">
                <w:rPr>
                  <w:rFonts w:ascii="標楷體" w:eastAsia="標楷體" w:hAnsi="標楷體"/>
                </w:rPr>
                <w:t>Reg</w:t>
              </w:r>
            </w:ins>
            <w:ins w:id="14476" w:author="Fegie" w:date="2021-05-02T20:16:00Z">
              <w:r w:rsidR="00702FE3">
                <w:rPr>
                  <w:rFonts w:ascii="標楷體" w:eastAsia="標楷體" w:hAnsi="標楷體"/>
                </w:rPr>
                <w:t>CityCode</w:t>
              </w:r>
            </w:ins>
          </w:p>
          <w:p w14:paraId="2B233C40" w14:textId="34EB2713" w:rsidR="00702FE3" w:rsidRDefault="00702FE3" w:rsidP="00E52176">
            <w:pPr>
              <w:rPr>
                <w:ins w:id="14477" w:author="Fegie" w:date="2021-05-02T20:16:00Z"/>
                <w:rFonts w:ascii="標楷體" w:eastAsia="標楷體" w:hAnsi="標楷體"/>
              </w:rPr>
            </w:pPr>
            <w:ins w:id="14478" w:author="Fegie" w:date="2021-05-02T20:16:00Z">
              <w:r>
                <w:rPr>
                  <w:rFonts w:ascii="標楷體" w:eastAsia="標楷體" w:hAnsi="標楷體"/>
                </w:rPr>
                <w:t>4</w:t>
              </w:r>
              <w:r>
                <w:rPr>
                  <w:rFonts w:ascii="標楷體" w:eastAsia="標楷體" w:hAnsi="標楷體" w:hint="eastAsia"/>
                </w:rPr>
                <w:t>.CustMain.</w:t>
              </w:r>
            </w:ins>
            <w:ins w:id="14479" w:author="Fegie" w:date="2021-05-02T20:19:00Z">
              <w:r>
                <w:rPr>
                  <w:rFonts w:ascii="標楷體" w:eastAsia="標楷體" w:hAnsi="標楷體"/>
                </w:rPr>
                <w:t>Reg</w:t>
              </w:r>
            </w:ins>
            <w:ins w:id="14480" w:author="Fegie" w:date="2021-05-02T20:16:00Z">
              <w:r>
                <w:rPr>
                  <w:rFonts w:ascii="標楷體" w:eastAsia="標楷體" w:hAnsi="標楷體"/>
                </w:rPr>
                <w:t>AreaCode</w:t>
              </w:r>
            </w:ins>
          </w:p>
          <w:p w14:paraId="234C6C78" w14:textId="77777777" w:rsidR="00702FE3" w:rsidRDefault="00702FE3" w:rsidP="00E52176">
            <w:pPr>
              <w:rPr>
                <w:ins w:id="14481" w:author="Fegie" w:date="2021-05-02T20:17:00Z"/>
                <w:rFonts w:ascii="標楷體" w:eastAsia="標楷體" w:hAnsi="標楷體"/>
              </w:rPr>
            </w:pPr>
            <w:ins w:id="14482" w:author="Fegie" w:date="2021-05-02T20:16:00Z">
              <w:r>
                <w:rPr>
                  <w:rFonts w:ascii="標楷體" w:eastAsia="標楷體" w:hAnsi="標楷體" w:hint="eastAsia"/>
                </w:rPr>
                <w:t>5</w:t>
              </w:r>
              <w:r>
                <w:rPr>
                  <w:rFonts w:ascii="標楷體" w:eastAsia="標楷體" w:hAnsi="標楷體"/>
                </w:rPr>
                <w:t>.CustMain.</w:t>
              </w:r>
            </w:ins>
            <w:ins w:id="14483" w:author="Fegie" w:date="2021-05-02T20:17:00Z">
              <w:r>
                <w:rPr>
                  <w:rFonts w:ascii="標楷體" w:eastAsia="標楷體" w:hAnsi="標楷體"/>
                </w:rPr>
                <w:t>RegRoad</w:t>
              </w:r>
            </w:ins>
          </w:p>
          <w:p w14:paraId="1B94ACC4" w14:textId="77777777" w:rsidR="00702FE3" w:rsidRDefault="00702FE3" w:rsidP="00E52176">
            <w:pPr>
              <w:rPr>
                <w:ins w:id="14484" w:author="Fegie" w:date="2021-05-02T20:17:00Z"/>
                <w:rFonts w:ascii="標楷體" w:eastAsia="標楷體" w:hAnsi="標楷體"/>
              </w:rPr>
            </w:pPr>
            <w:ins w:id="14485" w:author="Fegie" w:date="2021-05-02T20:17:00Z">
              <w:r>
                <w:rPr>
                  <w:rFonts w:ascii="標楷體" w:eastAsia="標楷體" w:hAnsi="標楷體" w:hint="eastAsia"/>
                </w:rPr>
                <w:t>6</w:t>
              </w:r>
              <w:r>
                <w:rPr>
                  <w:rFonts w:ascii="標楷體" w:eastAsia="標楷體" w:hAnsi="標楷體"/>
                </w:rPr>
                <w:t>.CustMain.RegSection</w:t>
              </w:r>
            </w:ins>
          </w:p>
          <w:p w14:paraId="3562DE06" w14:textId="77777777" w:rsidR="00702FE3" w:rsidRDefault="00702FE3" w:rsidP="00E52176">
            <w:pPr>
              <w:rPr>
                <w:ins w:id="14486" w:author="Fegie" w:date="2021-05-02T20:17:00Z"/>
                <w:rFonts w:ascii="標楷體" w:eastAsia="標楷體" w:hAnsi="標楷體"/>
              </w:rPr>
            </w:pPr>
            <w:ins w:id="14487" w:author="Fegie" w:date="2021-05-02T20:17:00Z">
              <w:r>
                <w:rPr>
                  <w:rFonts w:ascii="標楷體" w:eastAsia="標楷體" w:hAnsi="標楷體" w:hint="eastAsia"/>
                </w:rPr>
                <w:t>7</w:t>
              </w:r>
              <w:r>
                <w:rPr>
                  <w:rFonts w:ascii="標楷體" w:eastAsia="標楷體" w:hAnsi="標楷體"/>
                </w:rPr>
                <w:t>.CustMain.RegAlley</w:t>
              </w:r>
            </w:ins>
          </w:p>
          <w:p w14:paraId="6042B505" w14:textId="77777777" w:rsidR="00702FE3" w:rsidRDefault="00702FE3" w:rsidP="00E52176">
            <w:pPr>
              <w:rPr>
                <w:ins w:id="14488" w:author="Fegie" w:date="2021-05-02T20:17:00Z"/>
                <w:rFonts w:ascii="標楷體" w:eastAsia="標楷體" w:hAnsi="標楷體"/>
              </w:rPr>
            </w:pPr>
            <w:ins w:id="14489" w:author="Fegie" w:date="2021-05-02T20:17:00Z">
              <w:r>
                <w:rPr>
                  <w:rFonts w:ascii="標楷體" w:eastAsia="標楷體" w:hAnsi="標楷體" w:hint="eastAsia"/>
                </w:rPr>
                <w:t>8</w:t>
              </w:r>
              <w:r>
                <w:rPr>
                  <w:rFonts w:ascii="標楷體" w:eastAsia="標楷體" w:hAnsi="標楷體"/>
                </w:rPr>
                <w:t>.CustMain.RegLane</w:t>
              </w:r>
            </w:ins>
          </w:p>
          <w:p w14:paraId="589CF7B2" w14:textId="77777777" w:rsidR="00702FE3" w:rsidRDefault="00702FE3" w:rsidP="00E52176">
            <w:pPr>
              <w:rPr>
                <w:ins w:id="14490" w:author="Fegie" w:date="2021-05-02T20:17:00Z"/>
                <w:rFonts w:ascii="標楷體" w:eastAsia="標楷體" w:hAnsi="標楷體"/>
              </w:rPr>
            </w:pPr>
            <w:ins w:id="14491" w:author="Fegie" w:date="2021-05-02T20:17:00Z">
              <w:r>
                <w:rPr>
                  <w:rFonts w:ascii="標楷體" w:eastAsia="標楷體" w:hAnsi="標楷體" w:hint="eastAsia"/>
                </w:rPr>
                <w:t>9</w:t>
              </w:r>
              <w:r>
                <w:rPr>
                  <w:rFonts w:ascii="標楷體" w:eastAsia="標楷體" w:hAnsi="標楷體"/>
                </w:rPr>
                <w:t>.CustMain.RegNum</w:t>
              </w:r>
            </w:ins>
          </w:p>
          <w:p w14:paraId="4082743A" w14:textId="77777777" w:rsidR="00702FE3" w:rsidRDefault="00702FE3" w:rsidP="00E52176">
            <w:pPr>
              <w:rPr>
                <w:ins w:id="14492" w:author="Fegie" w:date="2021-05-02T20:18:00Z"/>
                <w:rFonts w:ascii="標楷體" w:eastAsia="標楷體" w:hAnsi="標楷體"/>
              </w:rPr>
            </w:pPr>
            <w:ins w:id="14493" w:author="Fegie" w:date="2021-05-02T20:18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0.CustMain.RegDash</w:t>
              </w:r>
            </w:ins>
          </w:p>
          <w:p w14:paraId="716D5FBD" w14:textId="77777777" w:rsidR="00702FE3" w:rsidRDefault="00702FE3" w:rsidP="00E52176">
            <w:pPr>
              <w:rPr>
                <w:ins w:id="14494" w:author="Fegie" w:date="2021-05-02T20:18:00Z"/>
                <w:rFonts w:ascii="標楷體" w:eastAsia="標楷體" w:hAnsi="標楷體"/>
              </w:rPr>
            </w:pPr>
            <w:ins w:id="14495" w:author="Fegie" w:date="2021-05-02T20:18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1.CustMain.RegFloor</w:t>
              </w:r>
            </w:ins>
          </w:p>
          <w:p w14:paraId="7272EDA4" w14:textId="5F2262F4" w:rsidR="00702FE3" w:rsidRDefault="00702FE3">
            <w:pPr>
              <w:rPr>
                <w:ins w:id="14496" w:author="Fegie" w:date="2021-05-02T17:41:00Z"/>
                <w:rFonts w:ascii="標楷體" w:eastAsia="標楷體" w:hAnsi="標楷體"/>
              </w:rPr>
            </w:pPr>
            <w:ins w:id="14497" w:author="Fegie" w:date="2021-05-02T20:18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2.CustMain.RegFloorDash</w:t>
              </w:r>
            </w:ins>
          </w:p>
        </w:tc>
      </w:tr>
      <w:tr w:rsidR="005E5C59" w14:paraId="741469F7" w14:textId="77777777" w:rsidTr="009E35DB">
        <w:trPr>
          <w:trHeight w:val="291"/>
          <w:jc w:val="center"/>
          <w:ins w:id="14498" w:author="Fegie" w:date="2021-05-05T15:29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02B60" w14:textId="77777777" w:rsidR="005E5C59" w:rsidRDefault="005E5C59" w:rsidP="00E52176">
            <w:pPr>
              <w:rPr>
                <w:ins w:id="14499" w:author="Fegie" w:date="2021-05-05T15:29:00Z"/>
                <w:rFonts w:ascii="標楷體" w:eastAsia="標楷體" w:hAnsi="標楷體"/>
              </w:rPr>
            </w:pPr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CC0AB" w14:textId="4F9816C8" w:rsidR="005E5C59" w:rsidRDefault="005E5C59" w:rsidP="00E52176">
            <w:pPr>
              <w:rPr>
                <w:ins w:id="14500" w:author="Fegie" w:date="2021-05-05T15:29:00Z"/>
                <w:rFonts w:ascii="標楷體" w:eastAsia="標楷體" w:hAnsi="標楷體"/>
              </w:rPr>
            </w:pPr>
            <w:ins w:id="14501" w:author="Fegie" w:date="2021-05-05T15:29:00Z">
              <w:r>
                <w:rPr>
                  <w:rFonts w:ascii="標楷體" w:eastAsia="標楷體" w:hAnsi="標楷體" w:hint="eastAsia"/>
                </w:rPr>
                <w:t>同戶籍地址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81BD7" w14:textId="58E1F46B" w:rsidR="005E5C59" w:rsidRDefault="005E5C59" w:rsidP="00E52176">
            <w:pPr>
              <w:rPr>
                <w:ins w:id="14502" w:author="Fegie" w:date="2021-05-05T15:29:00Z"/>
                <w:rFonts w:ascii="標楷體" w:eastAsia="標楷體" w:hAnsi="標楷體"/>
              </w:rPr>
            </w:pPr>
            <w:ins w:id="14503" w:author="Fegie" w:date="2021-05-05T15:29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0D807" w14:textId="77777777" w:rsidR="005E5C59" w:rsidRDefault="005E5C59" w:rsidP="00E52176">
            <w:pPr>
              <w:rPr>
                <w:ins w:id="14504" w:author="Fegie" w:date="2021-05-05T15:2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C735C" w14:textId="77777777" w:rsidR="005E5C59" w:rsidRDefault="005E5C59" w:rsidP="00E52176">
            <w:pPr>
              <w:rPr>
                <w:ins w:id="14505" w:author="Fegie" w:date="2021-05-05T15:29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28322" w14:textId="77777777" w:rsidR="005E5C59" w:rsidRDefault="005E5C59" w:rsidP="00E52176">
            <w:pPr>
              <w:rPr>
                <w:ins w:id="14506" w:author="Fegie" w:date="2021-05-05T15:29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DB314" w14:textId="77777777" w:rsidR="005E5C59" w:rsidRDefault="005E5C59" w:rsidP="00E52176">
            <w:pPr>
              <w:rPr>
                <w:ins w:id="14507" w:author="Fegie" w:date="2021-05-05T15:29:00Z"/>
                <w:rFonts w:ascii="標楷體" w:eastAsia="標楷體" w:hAnsi="標楷體"/>
              </w:rPr>
            </w:pPr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BC654" w14:textId="79F1FA5A" w:rsidR="005E5C59" w:rsidRDefault="005E5C59" w:rsidP="00E52176">
            <w:pPr>
              <w:rPr>
                <w:ins w:id="14508" w:author="Fegie" w:date="2021-05-05T15:29:00Z"/>
                <w:rFonts w:ascii="標楷體" w:eastAsia="標楷體" w:hAnsi="標楷體"/>
              </w:rPr>
            </w:pPr>
            <w:ins w:id="14509" w:author="Fegie" w:date="2021-05-05T15:29:00Z">
              <w:r>
                <w:rPr>
                  <w:rFonts w:ascii="標楷體" w:eastAsia="標楷體" w:hAnsi="標楷體" w:hint="eastAsia"/>
                </w:rPr>
                <w:t>供帶入</w:t>
              </w:r>
            </w:ins>
            <w:ins w:id="14510" w:author="Fegie" w:date="2021-05-05T15:30:00Z">
              <w:r>
                <w:rPr>
                  <w:rFonts w:ascii="標楷體" w:eastAsia="標楷體" w:hAnsi="標楷體" w:hint="eastAsia"/>
                </w:rPr>
                <w:t>「戶籍-郵遞區號」與「戶籍-地址」至「通訊-郵遞區號」與「</w:t>
              </w:r>
              <w:r w:rsidR="006C6F86">
                <w:rPr>
                  <w:rFonts w:ascii="標楷體" w:eastAsia="標楷體" w:hAnsi="標楷體" w:hint="eastAsia"/>
                </w:rPr>
                <w:t>通訊</w:t>
              </w:r>
              <w:r>
                <w:rPr>
                  <w:rFonts w:ascii="標楷體" w:eastAsia="標楷體" w:hAnsi="標楷體" w:hint="eastAsia"/>
                </w:rPr>
                <w:t>-地址」</w:t>
              </w:r>
            </w:ins>
          </w:p>
        </w:tc>
      </w:tr>
      <w:tr w:rsidR="00702FE3" w14:paraId="66F29413" w14:textId="77777777" w:rsidTr="009E35DB">
        <w:trPr>
          <w:trHeight w:val="291"/>
          <w:jc w:val="center"/>
          <w:ins w:id="14511" w:author="Fegie" w:date="2021-05-02T17:41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D84668" w14:textId="77777777" w:rsidR="009E35DB" w:rsidRDefault="009E35DB" w:rsidP="009E35DB">
            <w:pPr>
              <w:rPr>
                <w:ins w:id="14512" w:author="Fegie" w:date="2021-05-02T17:41:00Z"/>
                <w:rFonts w:ascii="標楷體" w:eastAsia="標楷體" w:hAnsi="標楷體"/>
              </w:rPr>
            </w:pPr>
            <w:ins w:id="14513" w:author="Fegie" w:date="2021-05-02T17:41:00Z">
              <w:r>
                <w:rPr>
                  <w:rFonts w:ascii="標楷體" w:eastAsia="標楷體" w:hAnsi="標楷體" w:hint="eastAsia"/>
                </w:rPr>
                <w:t>13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1BDC6" w14:textId="0720E1A3" w:rsidR="009E35DB" w:rsidRDefault="009E35DB" w:rsidP="009E35DB">
            <w:pPr>
              <w:rPr>
                <w:ins w:id="14514" w:author="Fegie" w:date="2021-05-02T17:41:00Z"/>
                <w:rFonts w:ascii="標楷體" w:eastAsia="標楷體" w:hAnsi="標楷體"/>
              </w:rPr>
            </w:pPr>
            <w:ins w:id="14515" w:author="Fegie" w:date="2021-05-02T19:47:00Z">
              <w:r>
                <w:rPr>
                  <w:rFonts w:ascii="標楷體" w:eastAsia="標楷體" w:hAnsi="標楷體" w:hint="eastAsia"/>
                </w:rPr>
                <w:t>通訊-郵</w:t>
              </w:r>
              <w:r>
                <w:rPr>
                  <w:rFonts w:ascii="標楷體" w:eastAsia="標楷體" w:hAnsi="標楷體" w:hint="eastAsia"/>
                </w:rPr>
                <w:lastRenderedPageBreak/>
                <w:t>遞區號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A4566" w14:textId="343CDE84" w:rsidR="009E35DB" w:rsidRDefault="009E35DB" w:rsidP="009E35DB">
            <w:pPr>
              <w:rPr>
                <w:ins w:id="14516" w:author="Fegie" w:date="2021-05-02T17:41:00Z"/>
                <w:rFonts w:ascii="標楷體" w:eastAsia="標楷體" w:hAnsi="標楷體"/>
              </w:rPr>
            </w:pPr>
            <w:ins w:id="14517" w:author="Fegie" w:date="2021-05-02T19:47:00Z">
              <w:del w:id="14518" w:author="家榮 張" w:date="2021-05-06T18:43:00Z">
                <w:r w:rsidDel="00237236">
                  <w:rPr>
                    <w:rFonts w:ascii="標楷體" w:eastAsia="標楷體" w:hAnsi="標楷體" w:hint="eastAsia"/>
                  </w:rPr>
                  <w:lastRenderedPageBreak/>
                  <w:delText>X(03)+X(03)</w:delText>
                </w:r>
              </w:del>
            </w:ins>
            <w:ins w:id="14519" w:author="家榮 張" w:date="2021-05-06T18:43:00Z">
              <w:r w:rsidR="00237236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2641" w14:textId="77777777" w:rsidR="009E35DB" w:rsidRDefault="009E35DB" w:rsidP="009E35DB">
            <w:pPr>
              <w:rPr>
                <w:ins w:id="14520" w:author="Fegie" w:date="2021-05-02T17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98168" w14:textId="77777777" w:rsidR="009E35DB" w:rsidRDefault="009E35DB" w:rsidP="009E35DB">
            <w:pPr>
              <w:rPr>
                <w:ins w:id="14521" w:author="Fegie" w:date="2021-05-02T17:41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1494" w14:textId="09FC2DB9" w:rsidR="009E35DB" w:rsidRDefault="009773C5" w:rsidP="009E35DB">
            <w:pPr>
              <w:rPr>
                <w:ins w:id="14522" w:author="Fegie" w:date="2021-05-02T17:41:00Z"/>
                <w:rFonts w:ascii="標楷體" w:eastAsia="標楷體" w:hAnsi="標楷體"/>
              </w:rPr>
            </w:pPr>
            <w:ins w:id="14523" w:author="Fegie" w:date="2021-05-02T19:49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0222B" w14:textId="303973D8" w:rsidR="009E35DB" w:rsidRDefault="009773C5" w:rsidP="009E35DB">
            <w:pPr>
              <w:rPr>
                <w:ins w:id="14524" w:author="Fegie" w:date="2021-05-02T17:41:00Z"/>
                <w:rFonts w:ascii="標楷體" w:eastAsia="標楷體" w:hAnsi="標楷體"/>
              </w:rPr>
            </w:pPr>
            <w:ins w:id="14525" w:author="Fegie" w:date="2021-05-02T19:4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C7813" w14:textId="77777777" w:rsidR="009E35DB" w:rsidRDefault="009E35DB" w:rsidP="009E35DB">
            <w:pPr>
              <w:rPr>
                <w:ins w:id="14526" w:author="Fegie" w:date="2021-05-02T19:30:00Z"/>
                <w:rFonts w:ascii="標楷體" w:eastAsia="標楷體" w:hAnsi="標楷體"/>
              </w:rPr>
            </w:pPr>
            <w:ins w:id="14527" w:author="Fegie" w:date="2021-05-02T19:30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38798916" w14:textId="77777777" w:rsidR="009E35DB" w:rsidRDefault="009E35DB" w:rsidP="009E35DB">
            <w:pPr>
              <w:rPr>
                <w:ins w:id="14528" w:author="Fegie" w:date="2021-05-02T20:11:00Z"/>
                <w:rFonts w:ascii="標楷體" w:eastAsia="標楷體" w:hAnsi="標楷體"/>
              </w:rPr>
            </w:pPr>
            <w:ins w:id="14529" w:author="Fegie" w:date="2021-05-02T19:30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315B5CAD" w14:textId="156036ED" w:rsidR="00702FE3" w:rsidRDefault="00702FE3" w:rsidP="00702FE3">
            <w:pPr>
              <w:rPr>
                <w:ins w:id="14530" w:author="Fegie" w:date="2021-05-02T20:19:00Z"/>
                <w:rFonts w:ascii="標楷體" w:eastAsia="標楷體" w:hAnsi="標楷體"/>
              </w:rPr>
            </w:pPr>
            <w:ins w:id="14531" w:author="Fegie" w:date="2021-05-02T20:19:00Z">
              <w:r>
                <w:rPr>
                  <w:rFonts w:ascii="標楷體" w:eastAsia="標楷體" w:hAnsi="標楷體"/>
                </w:rPr>
                <w:t>3.CustMain.</w:t>
              </w:r>
            </w:ins>
            <w:ins w:id="14532" w:author="Fegie" w:date="2021-05-02T20:20:00Z">
              <w:r>
                <w:rPr>
                  <w:rFonts w:ascii="標楷體" w:eastAsia="標楷體" w:hAnsi="標楷體"/>
                </w:rPr>
                <w:t>Curr</w:t>
              </w:r>
            </w:ins>
            <w:ins w:id="14533" w:author="Fegie" w:date="2021-05-02T20:19:00Z">
              <w:r>
                <w:rPr>
                  <w:rFonts w:ascii="標楷體" w:eastAsia="標楷體" w:hAnsi="標楷體"/>
                </w:rPr>
                <w:t>Zip3</w:t>
              </w:r>
            </w:ins>
          </w:p>
          <w:p w14:paraId="2D6A6D5F" w14:textId="00990D86" w:rsidR="00C811A4" w:rsidRDefault="00702FE3">
            <w:pPr>
              <w:rPr>
                <w:ins w:id="14534" w:author="Fegie" w:date="2021-05-02T17:41:00Z"/>
                <w:rFonts w:ascii="標楷體" w:eastAsia="標楷體" w:hAnsi="標楷體"/>
              </w:rPr>
            </w:pPr>
            <w:ins w:id="14535" w:author="Fegie" w:date="2021-05-02T20:19:00Z">
              <w:r>
                <w:rPr>
                  <w:rFonts w:ascii="標楷體" w:eastAsia="標楷體" w:hAnsi="標楷體" w:hint="eastAsia"/>
                </w:rPr>
                <w:lastRenderedPageBreak/>
                <w:t>4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</w:ins>
            <w:ins w:id="14536" w:author="Fegie" w:date="2021-05-02T20:20:00Z">
              <w:r>
                <w:rPr>
                  <w:rFonts w:ascii="標楷體" w:eastAsia="標楷體" w:hAnsi="標楷體"/>
                </w:rPr>
                <w:t>Curr</w:t>
              </w:r>
            </w:ins>
            <w:ins w:id="14537" w:author="Fegie" w:date="2021-05-02T20:19:00Z">
              <w:r>
                <w:rPr>
                  <w:rFonts w:ascii="標楷體" w:eastAsia="標楷體" w:hAnsi="標楷體"/>
                </w:rPr>
                <w:t>Zip2</w:t>
              </w:r>
            </w:ins>
          </w:p>
        </w:tc>
      </w:tr>
      <w:tr w:rsidR="009E35DB" w14:paraId="4C967300" w14:textId="77777777" w:rsidTr="009E35DB">
        <w:trPr>
          <w:trHeight w:val="291"/>
          <w:jc w:val="center"/>
          <w:ins w:id="14538" w:author="Fegie" w:date="2021-05-02T19:47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6EAE4" w14:textId="75F1C6B3" w:rsidR="009E35DB" w:rsidRDefault="009E35DB" w:rsidP="009E35DB">
            <w:pPr>
              <w:rPr>
                <w:ins w:id="14539" w:author="Fegie" w:date="2021-05-02T19:47:00Z"/>
                <w:rFonts w:ascii="標楷體" w:eastAsia="標楷體" w:hAnsi="標楷體"/>
              </w:rPr>
            </w:pPr>
            <w:ins w:id="14540" w:author="Fegie" w:date="2021-05-02T19:47:00Z">
              <w:r>
                <w:rPr>
                  <w:rFonts w:ascii="標楷體" w:eastAsia="標楷體" w:hAnsi="標楷體" w:hint="eastAsia"/>
                </w:rPr>
                <w:lastRenderedPageBreak/>
                <w:t>14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DDD01" w14:textId="17645C4E" w:rsidR="009E35DB" w:rsidRDefault="009E35DB" w:rsidP="009E35DB">
            <w:pPr>
              <w:rPr>
                <w:ins w:id="14541" w:author="Fegie" w:date="2021-05-02T19:47:00Z"/>
                <w:rFonts w:ascii="標楷體" w:eastAsia="標楷體" w:hAnsi="標楷體"/>
              </w:rPr>
            </w:pPr>
            <w:ins w:id="14542" w:author="Fegie" w:date="2021-05-02T19:47:00Z">
              <w:r>
                <w:rPr>
                  <w:rFonts w:ascii="標楷體" w:eastAsia="標楷體" w:hAnsi="標楷體" w:hint="eastAsia"/>
                </w:rPr>
                <w:t>通訊-地址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467B2" w14:textId="5AE5FB0F" w:rsidR="009E35DB" w:rsidRDefault="009E35DB" w:rsidP="009E35DB">
            <w:pPr>
              <w:rPr>
                <w:ins w:id="14543" w:author="Fegie" w:date="2021-05-02T19:47:00Z"/>
                <w:rFonts w:ascii="標楷體" w:eastAsia="標楷體" w:hAnsi="標楷體"/>
              </w:rPr>
            </w:pPr>
            <w:ins w:id="14544" w:author="Fegie" w:date="2021-05-02T19:47:00Z">
              <w:del w:id="14545" w:author="家榮 張" w:date="2021-05-06T18:43:00Z">
                <w:r w:rsidDel="00A27B8E">
                  <w:rPr>
                    <w:rFonts w:ascii="標楷體" w:eastAsia="標楷體" w:hAnsi="標楷體" w:hint="eastAsia"/>
                  </w:rPr>
                  <w:delText>X(115)</w:delText>
                </w:r>
              </w:del>
            </w:ins>
            <w:ins w:id="14546" w:author="家榮 張" w:date="2021-05-06T18:43:00Z">
              <w:r w:rsidR="00A27B8E">
                <w:rPr>
                  <w:rFonts w:ascii="標楷體" w:eastAsia="標楷體" w:hAnsi="標楷體" w:hint="eastAsia"/>
                </w:rPr>
                <w:t>115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0D14" w14:textId="77777777" w:rsidR="009E35DB" w:rsidRDefault="009E35DB" w:rsidP="009E35DB">
            <w:pPr>
              <w:rPr>
                <w:ins w:id="14547" w:author="Fegie" w:date="2021-05-02T19:4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183F2" w14:textId="77777777" w:rsidR="009E35DB" w:rsidRDefault="009E35DB" w:rsidP="009E35DB">
            <w:pPr>
              <w:rPr>
                <w:ins w:id="14548" w:author="Fegie" w:date="2021-05-02T19:47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9FEC" w14:textId="0C8A999E" w:rsidR="009E35DB" w:rsidRDefault="009E35DB" w:rsidP="009E35DB">
            <w:pPr>
              <w:rPr>
                <w:ins w:id="14549" w:author="Fegie" w:date="2021-05-02T19:47:00Z"/>
                <w:rFonts w:ascii="標楷體" w:eastAsia="標楷體" w:hAnsi="標楷體"/>
              </w:rPr>
            </w:pPr>
            <w:ins w:id="14550" w:author="Fegie" w:date="2021-05-02T19:47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05BD" w14:textId="3C33F7AC" w:rsidR="009E35DB" w:rsidRDefault="009E35DB" w:rsidP="009E35DB">
            <w:pPr>
              <w:rPr>
                <w:ins w:id="14551" w:author="Fegie" w:date="2021-05-02T19:47:00Z"/>
                <w:rFonts w:ascii="標楷體" w:eastAsia="標楷體" w:hAnsi="標楷體"/>
              </w:rPr>
            </w:pPr>
            <w:ins w:id="14552" w:author="Fegie" w:date="2021-05-02T19:4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60F2" w14:textId="77777777" w:rsidR="009E35DB" w:rsidRDefault="009E35DB" w:rsidP="009E35DB">
            <w:pPr>
              <w:rPr>
                <w:ins w:id="14553" w:author="Fegie" w:date="2021-05-02T19:47:00Z"/>
                <w:rFonts w:ascii="標楷體" w:eastAsia="標楷體" w:hAnsi="標楷體"/>
              </w:rPr>
            </w:pPr>
            <w:ins w:id="14554" w:author="Fegie" w:date="2021-05-02T19:47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5F29C12A" w14:textId="77777777" w:rsidR="009E35DB" w:rsidRDefault="009E35DB" w:rsidP="009E35DB">
            <w:pPr>
              <w:rPr>
                <w:ins w:id="14555" w:author="Fegie" w:date="2021-05-02T20:11:00Z"/>
                <w:rFonts w:ascii="標楷體" w:eastAsia="標楷體" w:hAnsi="標楷體"/>
              </w:rPr>
            </w:pPr>
            <w:ins w:id="14556" w:author="Fegie" w:date="2021-05-02T19:47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1E214A01" w14:textId="77777777" w:rsidR="00702FE3" w:rsidRPr="00702FE3" w:rsidRDefault="00702FE3" w:rsidP="00702FE3">
            <w:pPr>
              <w:rPr>
                <w:ins w:id="14557" w:author="Fegie" w:date="2021-05-02T20:19:00Z"/>
                <w:rFonts w:ascii="標楷體" w:eastAsia="標楷體" w:hAnsi="標楷體"/>
              </w:rPr>
            </w:pPr>
            <w:ins w:id="14558" w:author="Fegie" w:date="2021-05-02T20:19:00Z">
              <w:r w:rsidRPr="00702FE3">
                <w:rPr>
                  <w:rFonts w:ascii="標楷體" w:eastAsia="標楷體" w:hAnsi="標楷體"/>
                </w:rPr>
                <w:t>3.CustMain.CurrCityCode</w:t>
              </w:r>
            </w:ins>
          </w:p>
          <w:p w14:paraId="7E20C5BA" w14:textId="77777777" w:rsidR="00702FE3" w:rsidRPr="00702FE3" w:rsidRDefault="00702FE3" w:rsidP="00702FE3">
            <w:pPr>
              <w:rPr>
                <w:ins w:id="14559" w:author="Fegie" w:date="2021-05-02T20:19:00Z"/>
                <w:rFonts w:ascii="標楷體" w:eastAsia="標楷體" w:hAnsi="標楷體"/>
              </w:rPr>
            </w:pPr>
            <w:ins w:id="14560" w:author="Fegie" w:date="2021-05-02T20:19:00Z">
              <w:r w:rsidRPr="00702FE3">
                <w:rPr>
                  <w:rFonts w:ascii="標楷體" w:eastAsia="標楷體" w:hAnsi="標楷體"/>
                </w:rPr>
                <w:t>4.CustMain.CurrAreaCode</w:t>
              </w:r>
            </w:ins>
          </w:p>
          <w:p w14:paraId="4A4E67B5" w14:textId="77777777" w:rsidR="00702FE3" w:rsidRPr="00702FE3" w:rsidRDefault="00702FE3" w:rsidP="00702FE3">
            <w:pPr>
              <w:rPr>
                <w:ins w:id="14561" w:author="Fegie" w:date="2021-05-02T20:19:00Z"/>
                <w:rFonts w:ascii="標楷體" w:eastAsia="標楷體" w:hAnsi="標楷體"/>
              </w:rPr>
            </w:pPr>
            <w:ins w:id="14562" w:author="Fegie" w:date="2021-05-02T20:19:00Z">
              <w:r w:rsidRPr="00702FE3">
                <w:rPr>
                  <w:rFonts w:ascii="標楷體" w:eastAsia="標楷體" w:hAnsi="標楷體"/>
                </w:rPr>
                <w:t>5.CustMain.CurrRoad</w:t>
              </w:r>
            </w:ins>
          </w:p>
          <w:p w14:paraId="3CED5D66" w14:textId="77777777" w:rsidR="00702FE3" w:rsidRPr="00702FE3" w:rsidRDefault="00702FE3" w:rsidP="00702FE3">
            <w:pPr>
              <w:rPr>
                <w:ins w:id="14563" w:author="Fegie" w:date="2021-05-02T20:19:00Z"/>
                <w:rFonts w:ascii="標楷體" w:eastAsia="標楷體" w:hAnsi="標楷體"/>
              </w:rPr>
            </w:pPr>
            <w:ins w:id="14564" w:author="Fegie" w:date="2021-05-02T20:19:00Z">
              <w:r w:rsidRPr="00702FE3">
                <w:rPr>
                  <w:rFonts w:ascii="標楷體" w:eastAsia="標楷體" w:hAnsi="標楷體"/>
                </w:rPr>
                <w:t>6.CustMain.CurrSection</w:t>
              </w:r>
            </w:ins>
          </w:p>
          <w:p w14:paraId="7924F94D" w14:textId="77777777" w:rsidR="00702FE3" w:rsidRPr="00702FE3" w:rsidRDefault="00702FE3" w:rsidP="00702FE3">
            <w:pPr>
              <w:rPr>
                <w:ins w:id="14565" w:author="Fegie" w:date="2021-05-02T20:19:00Z"/>
                <w:rFonts w:ascii="標楷體" w:eastAsia="標楷體" w:hAnsi="標楷體"/>
              </w:rPr>
            </w:pPr>
            <w:ins w:id="14566" w:author="Fegie" w:date="2021-05-02T20:19:00Z">
              <w:r w:rsidRPr="00702FE3">
                <w:rPr>
                  <w:rFonts w:ascii="標楷體" w:eastAsia="標楷體" w:hAnsi="標楷體"/>
                </w:rPr>
                <w:t>7.CustMain.CurrAlley</w:t>
              </w:r>
            </w:ins>
          </w:p>
          <w:p w14:paraId="1A7D0AB7" w14:textId="77777777" w:rsidR="00702FE3" w:rsidRPr="00702FE3" w:rsidRDefault="00702FE3" w:rsidP="00702FE3">
            <w:pPr>
              <w:rPr>
                <w:ins w:id="14567" w:author="Fegie" w:date="2021-05-02T20:19:00Z"/>
                <w:rFonts w:ascii="標楷體" w:eastAsia="標楷體" w:hAnsi="標楷體"/>
              </w:rPr>
            </w:pPr>
            <w:ins w:id="14568" w:author="Fegie" w:date="2021-05-02T20:19:00Z">
              <w:r w:rsidRPr="00702FE3">
                <w:rPr>
                  <w:rFonts w:ascii="標楷體" w:eastAsia="標楷體" w:hAnsi="標楷體"/>
                </w:rPr>
                <w:t>8.CustMain.CurrLane</w:t>
              </w:r>
            </w:ins>
          </w:p>
          <w:p w14:paraId="4A10DF2E" w14:textId="77777777" w:rsidR="00702FE3" w:rsidRPr="00702FE3" w:rsidRDefault="00702FE3" w:rsidP="00702FE3">
            <w:pPr>
              <w:rPr>
                <w:ins w:id="14569" w:author="Fegie" w:date="2021-05-02T20:19:00Z"/>
                <w:rFonts w:ascii="標楷體" w:eastAsia="標楷體" w:hAnsi="標楷體"/>
              </w:rPr>
            </w:pPr>
            <w:ins w:id="14570" w:author="Fegie" w:date="2021-05-02T20:19:00Z">
              <w:r w:rsidRPr="00702FE3">
                <w:rPr>
                  <w:rFonts w:ascii="標楷體" w:eastAsia="標楷體" w:hAnsi="標楷體"/>
                </w:rPr>
                <w:t>9.CustMain.CurrNum</w:t>
              </w:r>
            </w:ins>
          </w:p>
          <w:p w14:paraId="044EB33E" w14:textId="77777777" w:rsidR="00702FE3" w:rsidRPr="00702FE3" w:rsidRDefault="00702FE3" w:rsidP="00702FE3">
            <w:pPr>
              <w:rPr>
                <w:ins w:id="14571" w:author="Fegie" w:date="2021-05-02T20:19:00Z"/>
                <w:rFonts w:ascii="標楷體" w:eastAsia="標楷體" w:hAnsi="標楷體"/>
              </w:rPr>
            </w:pPr>
            <w:ins w:id="14572" w:author="Fegie" w:date="2021-05-02T20:19:00Z">
              <w:r w:rsidRPr="00702FE3">
                <w:rPr>
                  <w:rFonts w:ascii="標楷體" w:eastAsia="標楷體" w:hAnsi="標楷體"/>
                </w:rPr>
                <w:t>10.CustMain.CurrDash</w:t>
              </w:r>
            </w:ins>
          </w:p>
          <w:p w14:paraId="5A3F0898" w14:textId="77777777" w:rsidR="00702FE3" w:rsidRPr="00702FE3" w:rsidRDefault="00702FE3" w:rsidP="00702FE3">
            <w:pPr>
              <w:rPr>
                <w:ins w:id="14573" w:author="Fegie" w:date="2021-05-02T20:19:00Z"/>
                <w:rFonts w:ascii="標楷體" w:eastAsia="標楷體" w:hAnsi="標楷體"/>
              </w:rPr>
            </w:pPr>
            <w:ins w:id="14574" w:author="Fegie" w:date="2021-05-02T20:19:00Z">
              <w:r w:rsidRPr="00702FE3">
                <w:rPr>
                  <w:rFonts w:ascii="標楷體" w:eastAsia="標楷體" w:hAnsi="標楷體"/>
                </w:rPr>
                <w:t>11.CustMain.CurrFloor</w:t>
              </w:r>
            </w:ins>
          </w:p>
          <w:p w14:paraId="4993F7CE" w14:textId="3F399C77" w:rsidR="00C811A4" w:rsidRDefault="00702FE3" w:rsidP="00702FE3">
            <w:pPr>
              <w:rPr>
                <w:ins w:id="14575" w:author="Fegie" w:date="2021-05-02T19:47:00Z"/>
                <w:rFonts w:ascii="標楷體" w:eastAsia="標楷體" w:hAnsi="標楷體"/>
              </w:rPr>
            </w:pPr>
            <w:ins w:id="14576" w:author="Fegie" w:date="2021-05-02T20:19:00Z">
              <w:r w:rsidRPr="00702FE3">
                <w:rPr>
                  <w:rFonts w:ascii="標楷體" w:eastAsia="標楷體" w:hAnsi="標楷體"/>
                </w:rPr>
                <w:t>12.CustMain.CurrFloorDash</w:t>
              </w:r>
            </w:ins>
          </w:p>
        </w:tc>
      </w:tr>
      <w:tr w:rsidR="009773C5" w14:paraId="74A408AF" w14:textId="77777777" w:rsidTr="009E35DB">
        <w:trPr>
          <w:trHeight w:val="291"/>
          <w:jc w:val="center"/>
          <w:ins w:id="14577" w:author="Fegie" w:date="2021-05-02T19:48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5E49C" w14:textId="2FAC9427" w:rsidR="009773C5" w:rsidRDefault="009773C5" w:rsidP="009773C5">
            <w:pPr>
              <w:rPr>
                <w:ins w:id="14578" w:author="Fegie" w:date="2021-05-02T19:48:00Z"/>
                <w:rFonts w:ascii="標楷體" w:eastAsia="標楷體" w:hAnsi="標楷體"/>
              </w:rPr>
            </w:pPr>
            <w:ins w:id="14579" w:author="Fegie" w:date="2021-05-02T19:48:00Z">
              <w:r>
                <w:rPr>
                  <w:rFonts w:ascii="標楷體" w:eastAsia="標楷體" w:hAnsi="標楷體" w:hint="eastAsia"/>
                </w:rPr>
                <w:t>15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00539" w14:textId="2239ADBD" w:rsidR="009773C5" w:rsidRDefault="009773C5" w:rsidP="009773C5">
            <w:pPr>
              <w:rPr>
                <w:ins w:id="14580" w:author="Fegie" w:date="2021-05-02T19:48:00Z"/>
                <w:rFonts w:ascii="標楷體" w:eastAsia="標楷體" w:hAnsi="標楷體"/>
              </w:rPr>
            </w:pPr>
            <w:ins w:id="14581" w:author="Fegie" w:date="2021-05-02T19:48:00Z">
              <w:r>
                <w:rPr>
                  <w:rFonts w:ascii="標楷體" w:eastAsia="標楷體" w:hAnsi="標楷體" w:hint="eastAsia"/>
                </w:rPr>
                <w:t>電子信箱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5194C" w14:textId="7DD0DF6C" w:rsidR="009773C5" w:rsidRDefault="009773C5" w:rsidP="009773C5">
            <w:pPr>
              <w:rPr>
                <w:ins w:id="14582" w:author="Fegie" w:date="2021-05-02T19:48:00Z"/>
                <w:rFonts w:ascii="標楷體" w:eastAsia="標楷體" w:hAnsi="標楷體"/>
              </w:rPr>
            </w:pPr>
            <w:ins w:id="14583" w:author="Fegie" w:date="2021-05-02T19:48:00Z">
              <w:del w:id="14584" w:author="家榮 張" w:date="2021-05-06T18:43:00Z">
                <w:r w:rsidDel="00A27B8E">
                  <w:rPr>
                    <w:rFonts w:ascii="標楷體" w:eastAsia="標楷體" w:hAnsi="標楷體" w:hint="eastAsia"/>
                  </w:rPr>
                  <w:delText>X(</w:delText>
                </w:r>
              </w:del>
            </w:ins>
            <w:ins w:id="14585" w:author="Fegie" w:date="2021-05-02T19:49:00Z">
              <w:del w:id="14586" w:author="家榮 張" w:date="2021-05-06T18:43:00Z">
                <w:r w:rsidDel="00A27B8E">
                  <w:rPr>
                    <w:rFonts w:ascii="標楷體" w:eastAsia="標楷體" w:hAnsi="標楷體" w:hint="eastAsia"/>
                  </w:rPr>
                  <w:delText>50</w:delText>
                </w:r>
              </w:del>
            </w:ins>
            <w:ins w:id="14587" w:author="Fegie" w:date="2021-05-02T19:48:00Z">
              <w:del w:id="14588" w:author="家榮 張" w:date="2021-05-06T18:43:00Z">
                <w:r w:rsidDel="00A27B8E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14589" w:author="家榮 張" w:date="2021-05-06T18:43:00Z">
              <w:r w:rsidR="00A27B8E">
                <w:rPr>
                  <w:rFonts w:ascii="標楷體" w:eastAsia="標楷體" w:hAnsi="標楷體" w:hint="eastAsia"/>
                </w:rPr>
                <w:t>50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85E4A" w14:textId="77777777" w:rsidR="009773C5" w:rsidRDefault="009773C5" w:rsidP="009773C5">
            <w:pPr>
              <w:rPr>
                <w:ins w:id="14590" w:author="Fegie" w:date="2021-05-02T19:4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0303" w14:textId="77777777" w:rsidR="009773C5" w:rsidRDefault="009773C5" w:rsidP="009773C5">
            <w:pPr>
              <w:rPr>
                <w:ins w:id="14591" w:author="Fegie" w:date="2021-05-02T19:48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E8AE4" w14:textId="77777777" w:rsidR="009773C5" w:rsidRDefault="009773C5" w:rsidP="009773C5">
            <w:pPr>
              <w:rPr>
                <w:ins w:id="14592" w:author="Fegie" w:date="2021-05-02T19:48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32FE2" w14:textId="67CB370B" w:rsidR="009773C5" w:rsidRDefault="009773C5" w:rsidP="009773C5">
            <w:pPr>
              <w:rPr>
                <w:ins w:id="14593" w:author="Fegie" w:date="2021-05-02T19:48:00Z"/>
                <w:rFonts w:ascii="標楷體" w:eastAsia="標楷體" w:hAnsi="標楷體"/>
              </w:rPr>
            </w:pPr>
            <w:ins w:id="14594" w:author="Fegie" w:date="2021-05-02T19:4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7D18E" w14:textId="77777777" w:rsidR="009773C5" w:rsidRDefault="009773C5" w:rsidP="009773C5">
            <w:pPr>
              <w:rPr>
                <w:ins w:id="14595" w:author="Fegie" w:date="2021-05-02T19:49:00Z"/>
                <w:rFonts w:ascii="標楷體" w:eastAsia="標楷體" w:hAnsi="標楷體"/>
              </w:rPr>
            </w:pPr>
            <w:ins w:id="14596" w:author="Fegie" w:date="2021-05-02T19:49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09466148" w14:textId="77777777" w:rsidR="009773C5" w:rsidRDefault="009773C5" w:rsidP="009773C5">
            <w:pPr>
              <w:rPr>
                <w:ins w:id="14597" w:author="Fegie" w:date="2021-05-02T20:11:00Z"/>
                <w:rFonts w:ascii="標楷體" w:eastAsia="標楷體" w:hAnsi="標楷體"/>
              </w:rPr>
            </w:pPr>
            <w:ins w:id="14598" w:author="Fegie" w:date="2021-05-02T19:49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1D30CFE3" w14:textId="1B1B2076" w:rsidR="00C811A4" w:rsidRDefault="00C811A4" w:rsidP="009773C5">
            <w:pPr>
              <w:rPr>
                <w:ins w:id="14599" w:author="Fegie" w:date="2021-05-02T19:48:00Z"/>
                <w:rFonts w:ascii="標楷體" w:eastAsia="標楷體" w:hAnsi="標楷體"/>
              </w:rPr>
            </w:pPr>
            <w:ins w:id="14600" w:author="Fegie" w:date="2021-05-02T20:11:00Z">
              <w:r>
                <w:rPr>
                  <w:rFonts w:ascii="標楷體" w:eastAsia="標楷體" w:hAnsi="標楷體"/>
                </w:rPr>
                <w:t>3.CustMain.</w:t>
              </w:r>
            </w:ins>
            <w:ins w:id="14601" w:author="Fegie" w:date="2021-05-02T20:20:00Z">
              <w:r w:rsidR="0039143D">
                <w:rPr>
                  <w:rFonts w:ascii="標楷體" w:eastAsia="標楷體" w:hAnsi="標楷體"/>
                </w:rPr>
                <w:t>Email</w:t>
              </w:r>
            </w:ins>
          </w:p>
        </w:tc>
      </w:tr>
      <w:tr w:rsidR="009773C5" w14:paraId="36381938" w14:textId="77777777" w:rsidTr="009E35DB">
        <w:trPr>
          <w:trHeight w:val="291"/>
          <w:jc w:val="center"/>
          <w:ins w:id="14602" w:author="Fegie" w:date="2021-05-02T19:50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48FE8" w14:textId="4A3461B1" w:rsidR="009773C5" w:rsidRDefault="009773C5" w:rsidP="009773C5">
            <w:pPr>
              <w:rPr>
                <w:ins w:id="14603" w:author="Fegie" w:date="2021-05-02T19:50:00Z"/>
                <w:rFonts w:ascii="標楷體" w:eastAsia="標楷體" w:hAnsi="標楷體"/>
              </w:rPr>
            </w:pPr>
            <w:ins w:id="14604" w:author="Fegie" w:date="2021-05-02T19:50:00Z">
              <w:r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1A306" w14:textId="7D2AC65D" w:rsidR="009773C5" w:rsidRDefault="009773C5" w:rsidP="009773C5">
            <w:pPr>
              <w:rPr>
                <w:ins w:id="14605" w:author="Fegie" w:date="2021-05-02T19:50:00Z"/>
                <w:rFonts w:ascii="標楷體" w:eastAsia="標楷體" w:hAnsi="標楷體"/>
              </w:rPr>
            </w:pPr>
            <w:ins w:id="14606" w:author="Fegie" w:date="2021-05-02T19:50:00Z">
              <w:r>
                <w:rPr>
                  <w:rFonts w:ascii="標楷體" w:eastAsia="標楷體" w:hAnsi="標楷體" w:hint="eastAsia"/>
                </w:rPr>
                <w:t>企金別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2506" w14:textId="596885D0" w:rsidR="009773C5" w:rsidRDefault="009773C5" w:rsidP="009773C5">
            <w:pPr>
              <w:rPr>
                <w:ins w:id="14607" w:author="Fegie" w:date="2021-05-02T19:50:00Z"/>
                <w:rFonts w:ascii="標楷體" w:eastAsia="標楷體" w:hAnsi="標楷體"/>
              </w:rPr>
            </w:pPr>
            <w:ins w:id="14608" w:author="Fegie" w:date="2021-05-02T19:51:00Z">
              <w:del w:id="14609" w:author="家榮 張" w:date="2021-05-06T18:43:00Z">
                <w:r w:rsidDel="00A27B8E">
                  <w:rPr>
                    <w:rFonts w:ascii="標楷體" w:eastAsia="標楷體" w:hAnsi="標楷體" w:hint="eastAsia"/>
                  </w:rPr>
                  <w:delText>X(01)</w:delText>
                </w:r>
              </w:del>
            </w:ins>
            <w:ins w:id="14610" w:author="家榮 張" w:date="2021-05-06T18:43:00Z">
              <w:r w:rsidR="00A27B8E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13D28" w14:textId="77777777" w:rsidR="009773C5" w:rsidRDefault="009773C5" w:rsidP="009773C5">
            <w:pPr>
              <w:rPr>
                <w:ins w:id="14611" w:author="Fegie" w:date="2021-05-02T19:5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AD7CA" w14:textId="77777777" w:rsidR="009773C5" w:rsidRDefault="009773C5" w:rsidP="009773C5">
            <w:pPr>
              <w:rPr>
                <w:ins w:id="14612" w:author="st1" w:date="2021-05-06T10:38:00Z"/>
                <w:rFonts w:ascii="標楷體" w:eastAsia="標楷體" w:hAnsi="標楷體"/>
              </w:rPr>
            </w:pPr>
            <w:ins w:id="14613" w:author="Fegie" w:date="2021-05-02T19:52:00Z">
              <w:del w:id="14614" w:author="st1" w:date="2021-05-06T10:38:00Z">
                <w:r w:rsidDel="000B427A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下拉選單(EntCode)[</w:delText>
                </w:r>
              </w:del>
            </w:ins>
            <w:ins w:id="14615" w:author="Fegie" w:date="2021-05-05T16:39:00Z">
              <w:del w:id="14616" w:author="st1" w:date="2021-05-06T10:38:00Z">
                <w:r w:rsidR="001C4A50" w:rsidDel="000B427A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附件-</w:delText>
                </w:r>
              </w:del>
            </w:ins>
            <w:ins w:id="14617" w:author="Fegie" w:date="2021-05-02T19:52:00Z">
              <w:del w:id="14618" w:author="st1" w:date="2021-05-06T10:38:00Z">
                <w:r w:rsidDel="000B427A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選單</w:delText>
                </w:r>
              </w:del>
            </w:ins>
            <w:ins w:id="14619" w:author="Fegie" w:date="2021-05-05T16:36:00Z">
              <w:del w:id="14620" w:author="st1" w:date="2021-05-06T10:38:00Z">
                <w:r w:rsidR="00E62E46" w:rsidDel="000B427A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4</w:delText>
                </w:r>
              </w:del>
            </w:ins>
            <w:ins w:id="14621" w:author="Fegie" w:date="2021-05-02T19:52:00Z">
              <w:del w:id="14622" w:author="st1" w:date="2021-05-06T10:38:00Z">
                <w:r w:rsidDel="000B427A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/L6064]</w:delText>
                </w:r>
              </w:del>
            </w:ins>
            <w:ins w:id="14623" w:author="st1" w:date="2021-05-06T10:38:00Z">
              <w:r w:rsidR="000B427A">
                <w:rPr>
                  <w:rFonts w:ascii="標楷體" w:eastAsia="標楷體" w:hAnsi="標楷體" w:hint="eastAsia"/>
                </w:rPr>
                <w:t>0.</w:t>
              </w:r>
              <w:r w:rsidR="000B427A">
                <w:rPr>
                  <w:rFonts w:ascii="標楷體" w:eastAsia="標楷體" w:hAnsi="標楷體" w:hint="eastAsia"/>
                  <w:lang w:eastAsia="zh-HK"/>
                </w:rPr>
                <w:t>個金</w:t>
              </w:r>
            </w:ins>
          </w:p>
          <w:p w14:paraId="1934098A" w14:textId="7837D6BE" w:rsidR="000B427A" w:rsidRDefault="000B427A" w:rsidP="009773C5">
            <w:pPr>
              <w:rPr>
                <w:ins w:id="14624" w:author="Fegie" w:date="2021-05-02T19:50:00Z"/>
                <w:rFonts w:ascii="標楷體" w:eastAsia="標楷體" w:hAnsi="標楷體"/>
              </w:rPr>
            </w:pPr>
            <w:ins w:id="14625" w:author="st1" w:date="2021-05-06T10:38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企金自然人</w:t>
              </w:r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EBD15" w14:textId="5C4C1104" w:rsidR="009773C5" w:rsidRDefault="009773C5" w:rsidP="009773C5">
            <w:pPr>
              <w:rPr>
                <w:ins w:id="14626" w:author="Fegie" w:date="2021-05-02T19:50:00Z"/>
                <w:rFonts w:ascii="標楷體" w:eastAsia="標楷體" w:hAnsi="標楷體"/>
              </w:rPr>
            </w:pPr>
            <w:ins w:id="14627" w:author="Fegie" w:date="2021-05-02T19:52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8D98B" w14:textId="0F01B0AF" w:rsidR="009773C5" w:rsidRDefault="009773C5" w:rsidP="009773C5">
            <w:pPr>
              <w:rPr>
                <w:ins w:id="14628" w:author="Fegie" w:date="2021-05-02T19:50:00Z"/>
                <w:rFonts w:ascii="標楷體" w:eastAsia="標楷體" w:hAnsi="標楷體"/>
              </w:rPr>
            </w:pPr>
            <w:ins w:id="14629" w:author="Fegie" w:date="2021-05-02T19:52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99BC" w14:textId="77777777" w:rsidR="009773C5" w:rsidRDefault="009773C5" w:rsidP="009773C5">
            <w:pPr>
              <w:rPr>
                <w:ins w:id="14630" w:author="Fegie" w:date="2021-05-02T19:52:00Z"/>
                <w:rFonts w:ascii="標楷體" w:eastAsia="標楷體" w:hAnsi="標楷體"/>
              </w:rPr>
            </w:pPr>
            <w:ins w:id="14631" w:author="Fegie" w:date="2021-05-02T19:52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720F1355" w14:textId="77777777" w:rsidR="009773C5" w:rsidRDefault="009773C5" w:rsidP="009773C5">
            <w:pPr>
              <w:rPr>
                <w:ins w:id="14632" w:author="Fegie" w:date="2021-05-02T20:11:00Z"/>
                <w:rFonts w:ascii="標楷體" w:eastAsia="標楷體" w:hAnsi="標楷體"/>
              </w:rPr>
            </w:pPr>
            <w:ins w:id="14633" w:author="Fegie" w:date="2021-05-02T19:52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720EA0B4" w14:textId="3F4F411E" w:rsidR="00C811A4" w:rsidRDefault="00C811A4" w:rsidP="009773C5">
            <w:pPr>
              <w:rPr>
                <w:ins w:id="14634" w:author="Fegie" w:date="2021-05-02T19:50:00Z"/>
                <w:rFonts w:ascii="標楷體" w:eastAsia="標楷體" w:hAnsi="標楷體"/>
              </w:rPr>
            </w:pPr>
            <w:ins w:id="14635" w:author="Fegie" w:date="2021-05-02T20:11:00Z">
              <w:r>
                <w:rPr>
                  <w:rFonts w:ascii="標楷體" w:eastAsia="標楷體" w:hAnsi="標楷體"/>
                </w:rPr>
                <w:t>3.CustMain.</w:t>
              </w:r>
            </w:ins>
            <w:ins w:id="14636" w:author="Fegie" w:date="2021-05-02T20:20:00Z">
              <w:r w:rsidR="0039143D">
                <w:rPr>
                  <w:rFonts w:ascii="標楷體" w:eastAsia="標楷體" w:hAnsi="標楷體"/>
                </w:rPr>
                <w:t>EntCode</w:t>
              </w:r>
            </w:ins>
          </w:p>
        </w:tc>
      </w:tr>
      <w:tr w:rsidR="007455F0" w14:paraId="663BCDB9" w14:textId="77777777" w:rsidTr="009E35DB">
        <w:trPr>
          <w:trHeight w:val="291"/>
          <w:jc w:val="center"/>
          <w:ins w:id="14637" w:author="Fegie" w:date="2021-05-02T19:50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AACBF" w14:textId="7784799A" w:rsidR="007455F0" w:rsidRDefault="007455F0" w:rsidP="007455F0">
            <w:pPr>
              <w:rPr>
                <w:ins w:id="14638" w:author="Fegie" w:date="2021-05-02T19:50:00Z"/>
                <w:rFonts w:ascii="標楷體" w:eastAsia="標楷體" w:hAnsi="標楷體"/>
              </w:rPr>
            </w:pPr>
            <w:ins w:id="14639" w:author="Fegie" w:date="2021-05-02T20:01:00Z">
              <w:r>
                <w:rPr>
                  <w:rFonts w:ascii="標楷體" w:eastAsia="標楷體" w:hAnsi="標楷體" w:hint="eastAsia"/>
                </w:rPr>
                <w:t>17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211D9" w14:textId="4A67E2BC" w:rsidR="007455F0" w:rsidRDefault="007455F0" w:rsidP="007455F0">
            <w:pPr>
              <w:rPr>
                <w:ins w:id="14640" w:author="Fegie" w:date="2021-05-02T19:50:00Z"/>
                <w:rFonts w:ascii="標楷體" w:eastAsia="標楷體" w:hAnsi="標楷體"/>
              </w:rPr>
            </w:pPr>
            <w:ins w:id="14641" w:author="Fegie" w:date="2021-05-02T19:54:00Z">
              <w:r>
                <w:rPr>
                  <w:rFonts w:ascii="標楷體" w:eastAsia="標楷體" w:hAnsi="標楷體" w:hint="eastAsia"/>
                </w:rPr>
                <w:t>員工代號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926B" w14:textId="3290351D" w:rsidR="007455F0" w:rsidRDefault="007455F0" w:rsidP="007455F0">
            <w:pPr>
              <w:rPr>
                <w:ins w:id="14642" w:author="Fegie" w:date="2021-05-02T19:50:00Z"/>
                <w:rFonts w:ascii="標楷體" w:eastAsia="標楷體" w:hAnsi="標楷體"/>
              </w:rPr>
            </w:pPr>
            <w:ins w:id="14643" w:author="Fegie" w:date="2021-05-02T20:04:00Z">
              <w:del w:id="14644" w:author="家榮 張" w:date="2021-05-06T18:44:00Z">
                <w:r w:rsidDel="00A27B8E">
                  <w:rPr>
                    <w:rFonts w:ascii="標楷體" w:eastAsia="標楷體" w:hAnsi="標楷體" w:hint="eastAsia"/>
                  </w:rPr>
                  <w:delText>X(06)</w:delText>
                </w:r>
              </w:del>
            </w:ins>
            <w:ins w:id="14645" w:author="家榮 張" w:date="2021-05-06T18:44:00Z">
              <w:r w:rsidR="00A27B8E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4CB85" w14:textId="77777777" w:rsidR="007455F0" w:rsidRDefault="007455F0" w:rsidP="007455F0">
            <w:pPr>
              <w:rPr>
                <w:ins w:id="14646" w:author="Fegie" w:date="2021-05-02T19:5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6D14" w14:textId="77777777" w:rsidR="007455F0" w:rsidRDefault="007455F0" w:rsidP="007455F0">
            <w:pPr>
              <w:rPr>
                <w:ins w:id="14647" w:author="Fegie" w:date="2021-05-02T19:50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8835" w14:textId="77777777" w:rsidR="007455F0" w:rsidRDefault="007455F0" w:rsidP="007455F0">
            <w:pPr>
              <w:rPr>
                <w:ins w:id="14648" w:author="Fegie" w:date="2021-05-02T19:5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7417A" w14:textId="4CA3A7C7" w:rsidR="007455F0" w:rsidRDefault="007455F0" w:rsidP="007455F0">
            <w:pPr>
              <w:rPr>
                <w:ins w:id="14649" w:author="Fegie" w:date="2021-05-02T19:50:00Z"/>
                <w:rFonts w:ascii="標楷體" w:eastAsia="標楷體" w:hAnsi="標楷體"/>
              </w:rPr>
            </w:pPr>
            <w:ins w:id="14650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9F890" w14:textId="77777777" w:rsidR="007455F0" w:rsidRDefault="007455F0" w:rsidP="007455F0">
            <w:pPr>
              <w:rPr>
                <w:ins w:id="14651" w:author="Fegie" w:date="2021-05-02T20:02:00Z"/>
                <w:rFonts w:ascii="標楷體" w:eastAsia="標楷體" w:hAnsi="標楷體"/>
              </w:rPr>
            </w:pPr>
            <w:ins w:id="14652" w:author="Fegie" w:date="2021-05-02T20:02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77EABC5A" w14:textId="2EC488B3" w:rsidR="007455F0" w:rsidRDefault="007455F0" w:rsidP="007455F0">
            <w:pPr>
              <w:rPr>
                <w:ins w:id="14653" w:author="st1" w:date="2021-05-06T10:39:00Z"/>
                <w:rFonts w:ascii="標楷體" w:eastAsia="標楷體" w:hAnsi="標楷體"/>
              </w:rPr>
            </w:pPr>
            <w:ins w:id="14654" w:author="Fegie" w:date="2021-05-02T20:02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44BD1205" w14:textId="626529D9" w:rsidR="00832D82" w:rsidRDefault="00832D82" w:rsidP="007455F0">
            <w:pPr>
              <w:rPr>
                <w:ins w:id="14655" w:author="Fegie" w:date="2021-05-02T20:11:00Z"/>
                <w:rFonts w:ascii="標楷體" w:eastAsia="標楷體" w:hAnsi="標楷體"/>
              </w:rPr>
            </w:pPr>
            <w:ins w:id="14656" w:author="st1" w:date="2021-05-06T10:39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不會檢查是否存在員工檔</w:t>
              </w:r>
              <w:r>
                <w:rPr>
                  <w:rFonts w:ascii="標楷體" w:eastAsia="標楷體" w:hAnsi="標楷體" w:hint="eastAsia"/>
                </w:rPr>
                <w:t>(CdEmp)</w:t>
              </w:r>
            </w:ins>
          </w:p>
          <w:p w14:paraId="53F7D88F" w14:textId="0FCB7080" w:rsidR="00C811A4" w:rsidRDefault="00C811A4" w:rsidP="007455F0">
            <w:pPr>
              <w:rPr>
                <w:ins w:id="14657" w:author="Fegie" w:date="2021-05-02T19:50:00Z"/>
                <w:rFonts w:ascii="標楷體" w:eastAsia="標楷體" w:hAnsi="標楷體"/>
              </w:rPr>
            </w:pPr>
            <w:ins w:id="14658" w:author="Fegie" w:date="2021-05-02T20:11:00Z">
              <w:del w:id="14659" w:author="st1" w:date="2021-05-06T10:39:00Z">
                <w:r w:rsidDel="00832D82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  <w:ins w:id="14660" w:author="st1" w:date="2021-05-06T10:39:00Z">
              <w:r w:rsidR="00832D82">
                <w:rPr>
                  <w:rFonts w:ascii="標楷體" w:eastAsia="標楷體" w:hAnsi="標楷體" w:hint="eastAsia"/>
                </w:rPr>
                <w:t>4</w:t>
              </w:r>
            </w:ins>
            <w:ins w:id="14661" w:author="Fegie" w:date="2021-05-02T20:11:00Z">
              <w:r>
                <w:rPr>
                  <w:rFonts w:ascii="標楷體" w:eastAsia="標楷體" w:hAnsi="標楷體" w:hint="eastAsia"/>
                </w:rPr>
                <w:t>.CustMain.</w:t>
              </w:r>
            </w:ins>
            <w:ins w:id="14662" w:author="Fegie" w:date="2021-05-02T20:39:00Z">
              <w:r w:rsidR="000B398A">
                <w:rPr>
                  <w:rFonts w:ascii="標楷體" w:eastAsia="標楷體" w:hAnsi="標楷體" w:hint="eastAsia"/>
                </w:rPr>
                <w:t>Em</w:t>
              </w:r>
              <w:r w:rsidR="000B398A">
                <w:rPr>
                  <w:rFonts w:ascii="標楷體" w:eastAsia="標楷體" w:hAnsi="標楷體"/>
                </w:rPr>
                <w:t>pNo</w:t>
              </w:r>
            </w:ins>
          </w:p>
        </w:tc>
      </w:tr>
      <w:tr w:rsidR="007455F0" w14:paraId="00E655C9" w14:textId="77777777" w:rsidTr="009E35DB">
        <w:trPr>
          <w:trHeight w:val="291"/>
          <w:jc w:val="center"/>
          <w:ins w:id="14663" w:author="Fegie" w:date="2021-05-02T19:50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1233" w14:textId="0B56612C" w:rsidR="007455F0" w:rsidRDefault="007455F0" w:rsidP="007455F0">
            <w:pPr>
              <w:rPr>
                <w:ins w:id="14664" w:author="Fegie" w:date="2021-05-02T19:50:00Z"/>
                <w:rFonts w:ascii="標楷體" w:eastAsia="標楷體" w:hAnsi="標楷體"/>
              </w:rPr>
            </w:pPr>
            <w:ins w:id="14665" w:author="Fegie" w:date="2021-05-02T20:01:00Z">
              <w:r>
                <w:rPr>
                  <w:rFonts w:ascii="標楷體" w:eastAsia="標楷體" w:hAnsi="標楷體" w:hint="eastAsia"/>
                </w:rPr>
                <w:t>18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52031" w14:textId="2267EB2C" w:rsidR="007455F0" w:rsidRDefault="007455F0" w:rsidP="007455F0">
            <w:pPr>
              <w:rPr>
                <w:ins w:id="14666" w:author="Fegie" w:date="2021-05-02T19:50:00Z"/>
                <w:rFonts w:ascii="標楷體" w:eastAsia="標楷體" w:hAnsi="標楷體"/>
              </w:rPr>
            </w:pPr>
            <w:ins w:id="14667" w:author="Fegie" w:date="2021-05-02T19:54:00Z">
              <w:r>
                <w:rPr>
                  <w:rFonts w:ascii="標楷體" w:eastAsia="標楷體" w:hAnsi="標楷體" w:hint="eastAsia"/>
                </w:rPr>
                <w:t>英文姓名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0E6B3" w14:textId="23C3CBBC" w:rsidR="007455F0" w:rsidRDefault="007455F0" w:rsidP="007455F0">
            <w:pPr>
              <w:rPr>
                <w:ins w:id="14668" w:author="Fegie" w:date="2021-05-02T19:50:00Z"/>
                <w:rFonts w:ascii="標楷體" w:eastAsia="標楷體" w:hAnsi="標楷體"/>
              </w:rPr>
            </w:pPr>
            <w:ins w:id="14669" w:author="Fegie" w:date="2021-05-02T20:04:00Z">
              <w:del w:id="14670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X(2)</w:delText>
                </w:r>
              </w:del>
            </w:ins>
            <w:ins w:id="14671" w:author="家榮 張" w:date="2021-05-06T18:45:00Z">
              <w:r w:rsidR="00A27B8E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0DE8" w14:textId="77777777" w:rsidR="007455F0" w:rsidRDefault="007455F0" w:rsidP="007455F0">
            <w:pPr>
              <w:rPr>
                <w:ins w:id="14672" w:author="Fegie" w:date="2021-05-02T19:5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575EA" w14:textId="77777777" w:rsidR="007455F0" w:rsidRDefault="007455F0" w:rsidP="007455F0">
            <w:pPr>
              <w:rPr>
                <w:ins w:id="14673" w:author="Fegie" w:date="2021-05-02T19:50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98853" w14:textId="77777777" w:rsidR="007455F0" w:rsidRDefault="007455F0" w:rsidP="007455F0">
            <w:pPr>
              <w:rPr>
                <w:ins w:id="14674" w:author="Fegie" w:date="2021-05-02T19:5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F8470" w14:textId="3D684885" w:rsidR="007455F0" w:rsidRDefault="007455F0" w:rsidP="007455F0">
            <w:pPr>
              <w:rPr>
                <w:ins w:id="14675" w:author="Fegie" w:date="2021-05-02T19:50:00Z"/>
                <w:rFonts w:ascii="標楷體" w:eastAsia="標楷體" w:hAnsi="標楷體"/>
              </w:rPr>
            </w:pPr>
            <w:ins w:id="14676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C31BB" w14:textId="77777777" w:rsidR="007455F0" w:rsidRDefault="007455F0" w:rsidP="007455F0">
            <w:pPr>
              <w:rPr>
                <w:ins w:id="14677" w:author="Fegie" w:date="2021-05-02T20:02:00Z"/>
                <w:rFonts w:ascii="標楷體" w:eastAsia="標楷體" w:hAnsi="標楷體"/>
              </w:rPr>
            </w:pPr>
            <w:ins w:id="14678" w:author="Fegie" w:date="2021-05-02T20:02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558CC8E2" w14:textId="77777777" w:rsidR="007455F0" w:rsidRDefault="007455F0" w:rsidP="007455F0">
            <w:pPr>
              <w:rPr>
                <w:ins w:id="14679" w:author="Fegie" w:date="2021-05-02T20:11:00Z"/>
                <w:rFonts w:ascii="標楷體" w:eastAsia="標楷體" w:hAnsi="標楷體"/>
              </w:rPr>
            </w:pPr>
            <w:ins w:id="14680" w:author="Fegie" w:date="2021-05-02T20:02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5EA87D93" w14:textId="1376A97E" w:rsidR="00C811A4" w:rsidRDefault="00C811A4" w:rsidP="007455F0">
            <w:pPr>
              <w:rPr>
                <w:ins w:id="14681" w:author="Fegie" w:date="2021-05-02T19:50:00Z"/>
                <w:rFonts w:ascii="標楷體" w:eastAsia="標楷體" w:hAnsi="標楷體"/>
              </w:rPr>
            </w:pPr>
            <w:ins w:id="14682" w:author="Fegie" w:date="2021-05-02T20:11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683" w:author="Fegie" w:date="2021-05-02T20:21:00Z">
              <w:r w:rsidR="0039143D">
                <w:rPr>
                  <w:rFonts w:ascii="標楷體" w:eastAsia="標楷體" w:hAnsi="標楷體"/>
                </w:rPr>
                <w:t>E</w:t>
              </w:r>
            </w:ins>
            <w:ins w:id="14684" w:author="Fegie" w:date="2021-05-02T20:39:00Z">
              <w:r w:rsidR="000B398A">
                <w:rPr>
                  <w:rFonts w:ascii="標楷體" w:eastAsia="標楷體" w:hAnsi="標楷體"/>
                </w:rPr>
                <w:t>Name</w:t>
              </w:r>
            </w:ins>
          </w:p>
        </w:tc>
      </w:tr>
      <w:tr w:rsidR="007455F0" w14:paraId="0B3F4D0A" w14:textId="77777777" w:rsidTr="009E35DB">
        <w:trPr>
          <w:trHeight w:val="291"/>
          <w:jc w:val="center"/>
          <w:ins w:id="14685" w:author="Fegie" w:date="2021-05-02T19:50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71324" w14:textId="24FC6198" w:rsidR="007455F0" w:rsidRDefault="007455F0" w:rsidP="007455F0">
            <w:pPr>
              <w:rPr>
                <w:ins w:id="14686" w:author="Fegie" w:date="2021-05-02T19:50:00Z"/>
                <w:rFonts w:ascii="標楷體" w:eastAsia="標楷體" w:hAnsi="標楷體"/>
              </w:rPr>
            </w:pPr>
            <w:ins w:id="14687" w:author="Fegie" w:date="2021-05-02T20:01:00Z">
              <w:r>
                <w:rPr>
                  <w:rFonts w:ascii="標楷體" w:eastAsia="標楷體" w:hAnsi="標楷體" w:hint="eastAsia"/>
                </w:rPr>
                <w:t>19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1EF3" w14:textId="090B4F14" w:rsidR="007455F0" w:rsidRDefault="007455F0" w:rsidP="007455F0">
            <w:pPr>
              <w:rPr>
                <w:ins w:id="14688" w:author="Fegie" w:date="2021-05-02T19:50:00Z"/>
                <w:rFonts w:ascii="標楷體" w:eastAsia="標楷體" w:hAnsi="標楷體"/>
              </w:rPr>
            </w:pPr>
            <w:ins w:id="14689" w:author="Fegie" w:date="2021-05-02T19:55:00Z">
              <w:r>
                <w:rPr>
                  <w:rFonts w:ascii="標楷體" w:eastAsia="標楷體" w:hAnsi="標楷體" w:hint="eastAsia"/>
                </w:rPr>
                <w:t>教育程度</w:t>
              </w:r>
              <w:r>
                <w:rPr>
                  <w:rFonts w:ascii="標楷體" w:eastAsia="標楷體" w:hAnsi="標楷體" w:hint="eastAsia"/>
                </w:rPr>
                <w:lastRenderedPageBreak/>
                <w:t>代號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2613" w14:textId="4C69AAAA" w:rsidR="007455F0" w:rsidRDefault="007455F0" w:rsidP="007455F0">
            <w:pPr>
              <w:rPr>
                <w:ins w:id="14690" w:author="Fegie" w:date="2021-05-02T19:50:00Z"/>
                <w:rFonts w:ascii="標楷體" w:eastAsia="標楷體" w:hAnsi="標楷體"/>
              </w:rPr>
            </w:pPr>
            <w:ins w:id="14691" w:author="Fegie" w:date="2021-05-02T20:04:00Z">
              <w:del w:id="14692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lastRenderedPageBreak/>
                  <w:delText>X(01)</w:delText>
                </w:r>
              </w:del>
            </w:ins>
            <w:ins w:id="14693" w:author="家榮 張" w:date="2021-05-06T18:45:00Z">
              <w:r w:rsidR="00A27B8E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7598D" w14:textId="77777777" w:rsidR="007455F0" w:rsidRDefault="007455F0" w:rsidP="007455F0">
            <w:pPr>
              <w:rPr>
                <w:ins w:id="14694" w:author="Fegie" w:date="2021-05-02T19:5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36E55" w14:textId="0DEB8F55" w:rsidR="007455F0" w:rsidRDefault="00415F28" w:rsidP="007455F0">
            <w:pPr>
              <w:rPr>
                <w:ins w:id="14695" w:author="Fegie" w:date="2021-05-02T19:50:00Z"/>
                <w:rFonts w:ascii="標楷體" w:eastAsia="標楷體" w:hAnsi="標楷體"/>
              </w:rPr>
            </w:pPr>
            <w:ins w:id="14696" w:author="Fegie" w:date="2021-05-02T20:0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下拉選單(E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duCode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4697" w:author="家榮 張" w:date="2021-05-06T19:30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"_(5).附件5"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14698" w:author="家榮 張" w:date="2021-05-06T19:30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E62E46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5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4699" w:author="Fegie" w:date="2021-05-02T20:0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C9350" w14:textId="77777777" w:rsidR="007455F0" w:rsidRDefault="007455F0" w:rsidP="007455F0">
            <w:pPr>
              <w:rPr>
                <w:ins w:id="14700" w:author="Fegie" w:date="2021-05-02T19:5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C3522" w14:textId="64B2FE3D" w:rsidR="007455F0" w:rsidRDefault="007455F0" w:rsidP="007455F0">
            <w:pPr>
              <w:rPr>
                <w:ins w:id="14701" w:author="Fegie" w:date="2021-05-02T19:50:00Z"/>
                <w:rFonts w:ascii="標楷體" w:eastAsia="標楷體" w:hAnsi="標楷體"/>
              </w:rPr>
            </w:pPr>
            <w:ins w:id="14702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B2D28" w14:textId="77777777" w:rsidR="007455F0" w:rsidRDefault="007455F0" w:rsidP="007455F0">
            <w:pPr>
              <w:rPr>
                <w:ins w:id="14703" w:author="Fegie" w:date="2021-05-02T20:02:00Z"/>
                <w:rFonts w:ascii="標楷體" w:eastAsia="標楷體" w:hAnsi="標楷體"/>
              </w:rPr>
            </w:pPr>
            <w:ins w:id="14704" w:author="Fegie" w:date="2021-05-02T20:02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22DB7176" w14:textId="77777777" w:rsidR="007455F0" w:rsidRDefault="007455F0" w:rsidP="007455F0">
            <w:pPr>
              <w:rPr>
                <w:ins w:id="14705" w:author="Fegie" w:date="2021-05-02T20:11:00Z"/>
                <w:rFonts w:ascii="標楷體" w:eastAsia="標楷體" w:hAnsi="標楷體"/>
              </w:rPr>
            </w:pPr>
            <w:ins w:id="14706" w:author="Fegie" w:date="2021-05-02T20:02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5E0F47B8" w14:textId="5991CB91" w:rsidR="00C811A4" w:rsidRDefault="00C811A4" w:rsidP="007455F0">
            <w:pPr>
              <w:rPr>
                <w:ins w:id="14707" w:author="Fegie" w:date="2021-05-02T19:50:00Z"/>
                <w:rFonts w:ascii="標楷體" w:eastAsia="標楷體" w:hAnsi="標楷體"/>
              </w:rPr>
            </w:pPr>
            <w:ins w:id="14708" w:author="Fegie" w:date="2021-05-02T20:11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709" w:author="Fegie" w:date="2021-05-02T20:21:00Z">
              <w:r w:rsidR="0039143D">
                <w:rPr>
                  <w:rFonts w:ascii="標楷體" w:eastAsia="標楷體" w:hAnsi="標楷體"/>
                </w:rPr>
                <w:t>EduCode</w:t>
              </w:r>
            </w:ins>
          </w:p>
        </w:tc>
      </w:tr>
      <w:tr w:rsidR="007455F0" w14:paraId="2EA26779" w14:textId="77777777" w:rsidTr="009E35DB">
        <w:trPr>
          <w:trHeight w:val="291"/>
          <w:jc w:val="center"/>
          <w:ins w:id="14710" w:author="Fegie" w:date="2021-05-02T19:50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029CF" w14:textId="53BB68C2" w:rsidR="007455F0" w:rsidRDefault="007455F0" w:rsidP="007455F0">
            <w:pPr>
              <w:rPr>
                <w:ins w:id="14711" w:author="Fegie" w:date="2021-05-02T19:50:00Z"/>
                <w:rFonts w:ascii="標楷體" w:eastAsia="標楷體" w:hAnsi="標楷體"/>
              </w:rPr>
            </w:pPr>
            <w:ins w:id="14712" w:author="Fegie" w:date="2021-05-02T20:01:00Z">
              <w:r>
                <w:rPr>
                  <w:rFonts w:ascii="標楷體" w:eastAsia="標楷體" w:hAnsi="標楷體" w:hint="eastAsia"/>
                </w:rPr>
                <w:lastRenderedPageBreak/>
                <w:t>20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0A671" w14:textId="3CE01798" w:rsidR="007455F0" w:rsidRDefault="007455F0" w:rsidP="007455F0">
            <w:pPr>
              <w:rPr>
                <w:ins w:id="14713" w:author="Fegie" w:date="2021-05-02T19:50:00Z"/>
                <w:rFonts w:ascii="標楷體" w:eastAsia="標楷體" w:hAnsi="標楷體"/>
              </w:rPr>
            </w:pPr>
            <w:ins w:id="14714" w:author="Fegie" w:date="2021-05-02T19:55:00Z">
              <w:r>
                <w:rPr>
                  <w:rFonts w:ascii="標楷體" w:eastAsia="標楷體" w:hAnsi="標楷體" w:hint="eastAsia"/>
                </w:rPr>
                <w:t>自有住宅有無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E1863" w14:textId="0FA20F47" w:rsidR="007455F0" w:rsidRDefault="007455F0" w:rsidP="007455F0">
            <w:pPr>
              <w:rPr>
                <w:ins w:id="14715" w:author="Fegie" w:date="2021-05-02T19:50:00Z"/>
                <w:rFonts w:ascii="標楷體" w:eastAsia="標楷體" w:hAnsi="標楷體"/>
              </w:rPr>
            </w:pPr>
            <w:ins w:id="14716" w:author="Fegie" w:date="2021-05-02T20:04:00Z">
              <w:del w:id="14717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X(01)</w:delText>
                </w:r>
              </w:del>
            </w:ins>
            <w:ins w:id="14718" w:author="家榮 張" w:date="2021-05-06T18:45:00Z">
              <w:r w:rsidR="00A27B8E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A77EA" w14:textId="77777777" w:rsidR="007455F0" w:rsidRDefault="007455F0" w:rsidP="007455F0">
            <w:pPr>
              <w:rPr>
                <w:ins w:id="14719" w:author="Fegie" w:date="2021-05-02T19:5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71FB3" w14:textId="499BEAAE" w:rsidR="007455F0" w:rsidRDefault="00415F28" w:rsidP="007455F0">
            <w:pPr>
              <w:rPr>
                <w:ins w:id="14720" w:author="Fegie" w:date="2021-05-02T19:50:00Z"/>
                <w:rFonts w:ascii="標楷體" w:eastAsia="標楷體" w:hAnsi="標楷體"/>
              </w:rPr>
            </w:pPr>
            <w:ins w:id="14721" w:author="Fegie" w:date="2021-05-02T20:08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YesNo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4722" w:author="家榮 張" w:date="2021-05-06T19:31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"_(6).附件6"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14723" w:author="家榮 張" w:date="2021-05-06T19:30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6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4724" w:author="Fegie" w:date="2021-05-02T20:08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8121B" w14:textId="77777777" w:rsidR="007455F0" w:rsidRDefault="007455F0" w:rsidP="007455F0">
            <w:pPr>
              <w:rPr>
                <w:ins w:id="14725" w:author="Fegie" w:date="2021-05-02T19:5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8E37" w14:textId="41D067E4" w:rsidR="007455F0" w:rsidRDefault="007455F0" w:rsidP="007455F0">
            <w:pPr>
              <w:rPr>
                <w:ins w:id="14726" w:author="Fegie" w:date="2021-05-02T19:50:00Z"/>
                <w:rFonts w:ascii="標楷體" w:eastAsia="標楷體" w:hAnsi="標楷體"/>
              </w:rPr>
            </w:pPr>
            <w:ins w:id="14727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FEF7" w14:textId="77777777" w:rsidR="007455F0" w:rsidRDefault="007455F0" w:rsidP="007455F0">
            <w:pPr>
              <w:rPr>
                <w:ins w:id="14728" w:author="Fegie" w:date="2021-05-02T20:02:00Z"/>
                <w:rFonts w:ascii="標楷體" w:eastAsia="標楷體" w:hAnsi="標楷體"/>
              </w:rPr>
            </w:pPr>
            <w:ins w:id="14729" w:author="Fegie" w:date="2021-05-02T20:02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2BE143F0" w14:textId="77777777" w:rsidR="007455F0" w:rsidRDefault="007455F0" w:rsidP="007455F0">
            <w:pPr>
              <w:rPr>
                <w:ins w:id="14730" w:author="Fegie" w:date="2021-05-02T20:11:00Z"/>
                <w:rFonts w:ascii="標楷體" w:eastAsia="標楷體" w:hAnsi="標楷體"/>
              </w:rPr>
            </w:pPr>
            <w:ins w:id="14731" w:author="Fegie" w:date="2021-05-02T20:02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61EBD049" w14:textId="29A5998E" w:rsidR="00C811A4" w:rsidRDefault="00C811A4" w:rsidP="007455F0">
            <w:pPr>
              <w:rPr>
                <w:ins w:id="14732" w:author="Fegie" w:date="2021-05-02T19:50:00Z"/>
                <w:rFonts w:ascii="標楷體" w:eastAsia="標楷體" w:hAnsi="標楷體"/>
              </w:rPr>
            </w:pPr>
            <w:ins w:id="14733" w:author="Fegie" w:date="2021-05-02T20:11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734" w:author="Fegie" w:date="2021-05-02T20:21:00Z">
              <w:r w:rsidR="0039143D">
                <w:rPr>
                  <w:rFonts w:ascii="標楷體" w:eastAsia="標楷體" w:hAnsi="標楷體"/>
                </w:rPr>
                <w:t>OwnedHome</w:t>
              </w:r>
            </w:ins>
          </w:p>
        </w:tc>
      </w:tr>
      <w:tr w:rsidR="007455F0" w14:paraId="315CAB73" w14:textId="77777777" w:rsidTr="009E35DB">
        <w:trPr>
          <w:trHeight w:val="291"/>
          <w:jc w:val="center"/>
          <w:ins w:id="14735" w:author="Fegie" w:date="2021-05-02T19:50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DA210" w14:textId="10EED7C2" w:rsidR="007455F0" w:rsidRDefault="007455F0" w:rsidP="007455F0">
            <w:pPr>
              <w:rPr>
                <w:ins w:id="14736" w:author="Fegie" w:date="2021-05-02T19:50:00Z"/>
                <w:rFonts w:ascii="標楷體" w:eastAsia="標楷體" w:hAnsi="標楷體"/>
              </w:rPr>
            </w:pPr>
            <w:ins w:id="14737" w:author="Fegie" w:date="2021-05-02T20:02:00Z">
              <w:r>
                <w:rPr>
                  <w:rFonts w:ascii="標楷體" w:eastAsia="標楷體" w:hAnsi="標楷體" w:hint="eastAsia"/>
                </w:rPr>
                <w:t>21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F1801" w14:textId="14C842F6" w:rsidR="007455F0" w:rsidRDefault="007455F0" w:rsidP="007455F0">
            <w:pPr>
              <w:rPr>
                <w:ins w:id="14738" w:author="Fegie" w:date="2021-05-02T19:50:00Z"/>
                <w:rFonts w:ascii="標楷體" w:eastAsia="標楷體" w:hAnsi="標楷體"/>
              </w:rPr>
            </w:pPr>
            <w:ins w:id="14739" w:author="Fegie" w:date="2021-05-02T19:56:00Z">
              <w:r>
                <w:rPr>
                  <w:rFonts w:ascii="標楷體" w:eastAsia="標楷體" w:hAnsi="標楷體" w:hint="eastAsia"/>
                </w:rPr>
                <w:t>任職機構統編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8B02E" w14:textId="73C2A5C2" w:rsidR="007455F0" w:rsidRDefault="007455F0" w:rsidP="007455F0">
            <w:pPr>
              <w:rPr>
                <w:ins w:id="14740" w:author="Fegie" w:date="2021-05-02T19:50:00Z"/>
                <w:rFonts w:ascii="標楷體" w:eastAsia="標楷體" w:hAnsi="標楷體"/>
              </w:rPr>
            </w:pPr>
            <w:ins w:id="14741" w:author="Fegie" w:date="2021-05-02T20:04:00Z">
              <w:del w:id="14742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X(08)</w:delText>
                </w:r>
              </w:del>
            </w:ins>
            <w:ins w:id="14743" w:author="家榮 張" w:date="2021-05-06T18:45:00Z">
              <w:r w:rsidR="00A27B8E"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BE266" w14:textId="77777777" w:rsidR="007455F0" w:rsidRDefault="007455F0" w:rsidP="007455F0">
            <w:pPr>
              <w:rPr>
                <w:ins w:id="14744" w:author="Fegie" w:date="2021-05-02T19:5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94F79" w14:textId="77777777" w:rsidR="007455F0" w:rsidRDefault="007455F0" w:rsidP="007455F0">
            <w:pPr>
              <w:rPr>
                <w:ins w:id="14745" w:author="Fegie" w:date="2021-05-02T19:50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ACECB" w14:textId="77777777" w:rsidR="007455F0" w:rsidRDefault="007455F0" w:rsidP="007455F0">
            <w:pPr>
              <w:rPr>
                <w:ins w:id="14746" w:author="Fegie" w:date="2021-05-02T19:5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C02B6" w14:textId="732E67B9" w:rsidR="007455F0" w:rsidRDefault="007455F0" w:rsidP="007455F0">
            <w:pPr>
              <w:rPr>
                <w:ins w:id="14747" w:author="Fegie" w:date="2021-05-02T19:50:00Z"/>
                <w:rFonts w:ascii="標楷體" w:eastAsia="標楷體" w:hAnsi="標楷體"/>
              </w:rPr>
            </w:pPr>
            <w:ins w:id="14748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7C40F" w14:textId="77777777" w:rsidR="007455F0" w:rsidRDefault="007455F0" w:rsidP="007455F0">
            <w:pPr>
              <w:rPr>
                <w:ins w:id="14749" w:author="Fegie" w:date="2021-05-02T20:02:00Z"/>
                <w:rFonts w:ascii="標楷體" w:eastAsia="標楷體" w:hAnsi="標楷體"/>
              </w:rPr>
            </w:pPr>
            <w:ins w:id="14750" w:author="Fegie" w:date="2021-05-02T20:02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1874BBA2" w14:textId="77777777" w:rsidR="007455F0" w:rsidRDefault="007455F0" w:rsidP="007455F0">
            <w:pPr>
              <w:rPr>
                <w:ins w:id="14751" w:author="Fegie" w:date="2021-05-02T20:11:00Z"/>
                <w:rFonts w:ascii="標楷體" w:eastAsia="標楷體" w:hAnsi="標楷體"/>
              </w:rPr>
            </w:pPr>
            <w:ins w:id="14752" w:author="Fegie" w:date="2021-05-02T20:02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1120C61B" w14:textId="6FF328A9" w:rsidR="00C811A4" w:rsidRDefault="00C811A4" w:rsidP="007455F0">
            <w:pPr>
              <w:rPr>
                <w:ins w:id="14753" w:author="Fegie" w:date="2021-05-02T19:50:00Z"/>
                <w:rFonts w:ascii="標楷體" w:eastAsia="標楷體" w:hAnsi="標楷體"/>
              </w:rPr>
            </w:pPr>
            <w:ins w:id="14754" w:author="Fegie" w:date="2021-05-02T20:11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755" w:author="Fegie" w:date="2021-05-02T20:21:00Z">
              <w:r w:rsidR="0039143D">
                <w:rPr>
                  <w:rFonts w:ascii="標楷體" w:eastAsia="標楷體" w:hAnsi="標楷體"/>
                </w:rPr>
                <w:t>CurrCompId</w:t>
              </w:r>
            </w:ins>
          </w:p>
        </w:tc>
      </w:tr>
      <w:tr w:rsidR="007455F0" w14:paraId="6A3C0D85" w14:textId="77777777" w:rsidTr="009E35DB">
        <w:trPr>
          <w:trHeight w:val="291"/>
          <w:jc w:val="center"/>
          <w:ins w:id="14756" w:author="Fegie" w:date="2021-05-02T19:50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19FC2" w14:textId="43C871A3" w:rsidR="007455F0" w:rsidRDefault="007455F0" w:rsidP="007455F0">
            <w:pPr>
              <w:rPr>
                <w:ins w:id="14757" w:author="Fegie" w:date="2021-05-02T19:50:00Z"/>
                <w:rFonts w:ascii="標楷體" w:eastAsia="標楷體" w:hAnsi="標楷體"/>
              </w:rPr>
            </w:pPr>
            <w:ins w:id="14758" w:author="Fegie" w:date="2021-05-02T20:02:00Z">
              <w:r>
                <w:rPr>
                  <w:rFonts w:ascii="標楷體" w:eastAsia="標楷體" w:hAnsi="標楷體" w:hint="eastAsia"/>
                </w:rPr>
                <w:t>22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AA6DA" w14:textId="2DF99ECE" w:rsidR="007455F0" w:rsidRDefault="007455F0" w:rsidP="007455F0">
            <w:pPr>
              <w:rPr>
                <w:ins w:id="14759" w:author="Fegie" w:date="2021-05-02T19:50:00Z"/>
                <w:rFonts w:ascii="標楷體" w:eastAsia="標楷體" w:hAnsi="標楷體"/>
              </w:rPr>
            </w:pPr>
            <w:ins w:id="14760" w:author="Fegie" w:date="2021-05-02T19:56:00Z">
              <w:r>
                <w:rPr>
                  <w:rFonts w:ascii="標楷體" w:eastAsia="標楷體" w:hAnsi="標楷體" w:hint="eastAsia"/>
                </w:rPr>
                <w:t>任職機構名稱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B6B5" w14:textId="6D175A81" w:rsidR="007455F0" w:rsidRDefault="007455F0" w:rsidP="007455F0">
            <w:pPr>
              <w:rPr>
                <w:ins w:id="14761" w:author="Fegie" w:date="2021-05-02T19:50:00Z"/>
                <w:rFonts w:ascii="標楷體" w:eastAsia="標楷體" w:hAnsi="標楷體"/>
              </w:rPr>
            </w:pPr>
            <w:ins w:id="14762" w:author="Fegie" w:date="2021-05-02T20:05:00Z">
              <w:del w:id="14763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X(60)</w:delText>
                </w:r>
              </w:del>
            </w:ins>
            <w:ins w:id="14764" w:author="家榮 張" w:date="2021-05-06T18:45:00Z">
              <w:r w:rsidR="00A27B8E">
                <w:rPr>
                  <w:rFonts w:ascii="標楷體" w:eastAsia="標楷體" w:hAnsi="標楷體" w:hint="eastAsia"/>
                </w:rPr>
                <w:t>60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142D4" w14:textId="77777777" w:rsidR="007455F0" w:rsidRDefault="007455F0" w:rsidP="007455F0">
            <w:pPr>
              <w:rPr>
                <w:ins w:id="14765" w:author="Fegie" w:date="2021-05-02T19:5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D8944" w14:textId="77777777" w:rsidR="007455F0" w:rsidRDefault="007455F0" w:rsidP="007455F0">
            <w:pPr>
              <w:rPr>
                <w:ins w:id="14766" w:author="Fegie" w:date="2021-05-02T19:50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F622" w14:textId="77777777" w:rsidR="007455F0" w:rsidRDefault="007455F0" w:rsidP="007455F0">
            <w:pPr>
              <w:rPr>
                <w:ins w:id="14767" w:author="Fegie" w:date="2021-05-02T19:5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A36B8" w14:textId="564E1280" w:rsidR="007455F0" w:rsidRDefault="007455F0" w:rsidP="007455F0">
            <w:pPr>
              <w:rPr>
                <w:ins w:id="14768" w:author="Fegie" w:date="2021-05-02T19:50:00Z"/>
                <w:rFonts w:ascii="標楷體" w:eastAsia="標楷體" w:hAnsi="標楷體"/>
              </w:rPr>
            </w:pPr>
            <w:ins w:id="14769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1193" w14:textId="77777777" w:rsidR="007455F0" w:rsidRDefault="007455F0" w:rsidP="007455F0">
            <w:pPr>
              <w:rPr>
                <w:ins w:id="14770" w:author="Fegie" w:date="2021-05-02T20:02:00Z"/>
                <w:rFonts w:ascii="標楷體" w:eastAsia="標楷體" w:hAnsi="標楷體"/>
              </w:rPr>
            </w:pPr>
            <w:ins w:id="14771" w:author="Fegie" w:date="2021-05-02T20:02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209A66B1" w14:textId="77777777" w:rsidR="007455F0" w:rsidRDefault="007455F0" w:rsidP="007455F0">
            <w:pPr>
              <w:rPr>
                <w:ins w:id="14772" w:author="Fegie" w:date="2021-05-02T20:12:00Z"/>
                <w:rFonts w:ascii="標楷體" w:eastAsia="標楷體" w:hAnsi="標楷體"/>
              </w:rPr>
            </w:pPr>
            <w:ins w:id="14773" w:author="Fegie" w:date="2021-05-02T20:02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5931E571" w14:textId="3C8B9A15" w:rsidR="00C811A4" w:rsidRDefault="00C811A4" w:rsidP="007455F0">
            <w:pPr>
              <w:rPr>
                <w:ins w:id="14774" w:author="Fegie" w:date="2021-05-02T19:50:00Z"/>
                <w:rFonts w:ascii="標楷體" w:eastAsia="標楷體" w:hAnsi="標楷體"/>
              </w:rPr>
            </w:pPr>
            <w:ins w:id="14775" w:author="Fegie" w:date="2021-05-02T20:12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776" w:author="Fegie" w:date="2021-05-02T20:21:00Z">
              <w:r w:rsidR="0039143D">
                <w:rPr>
                  <w:rFonts w:ascii="標楷體" w:eastAsia="標楷體" w:hAnsi="標楷體"/>
                </w:rPr>
                <w:t>CurrCom</w:t>
              </w:r>
            </w:ins>
            <w:ins w:id="14777" w:author="Fegie" w:date="2021-05-02T20:22:00Z">
              <w:r w:rsidR="0039143D">
                <w:rPr>
                  <w:rFonts w:ascii="標楷體" w:eastAsia="標楷體" w:hAnsi="標楷體"/>
                </w:rPr>
                <w:t>p</w:t>
              </w:r>
            </w:ins>
            <w:ins w:id="14778" w:author="Fegie" w:date="2021-05-02T20:21:00Z">
              <w:r w:rsidR="0039143D">
                <w:rPr>
                  <w:rFonts w:ascii="標楷體" w:eastAsia="標楷體" w:hAnsi="標楷體"/>
                </w:rPr>
                <w:t>Name</w:t>
              </w:r>
            </w:ins>
          </w:p>
        </w:tc>
      </w:tr>
      <w:tr w:rsidR="007455F0" w14:paraId="64D3572F" w14:textId="77777777" w:rsidTr="009E35DB">
        <w:trPr>
          <w:trHeight w:val="291"/>
          <w:jc w:val="center"/>
          <w:ins w:id="14779" w:author="Fegie" w:date="2021-05-02T19:50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8E330" w14:textId="36D804B8" w:rsidR="007455F0" w:rsidRDefault="007455F0" w:rsidP="007455F0">
            <w:pPr>
              <w:rPr>
                <w:ins w:id="14780" w:author="Fegie" w:date="2021-05-02T19:50:00Z"/>
                <w:rFonts w:ascii="標楷體" w:eastAsia="標楷體" w:hAnsi="標楷體"/>
              </w:rPr>
            </w:pPr>
            <w:ins w:id="14781" w:author="Fegie" w:date="2021-05-02T20:02:00Z">
              <w:r>
                <w:rPr>
                  <w:rFonts w:ascii="標楷體" w:eastAsia="標楷體" w:hAnsi="標楷體" w:hint="eastAsia"/>
                </w:rPr>
                <w:t>23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5638" w14:textId="5F837ABC" w:rsidR="007455F0" w:rsidRDefault="007455F0" w:rsidP="007455F0">
            <w:pPr>
              <w:rPr>
                <w:ins w:id="14782" w:author="Fegie" w:date="2021-05-02T19:50:00Z"/>
                <w:rFonts w:ascii="標楷體" w:eastAsia="標楷體" w:hAnsi="標楷體"/>
              </w:rPr>
            </w:pPr>
            <w:ins w:id="14783" w:author="Fegie" w:date="2021-05-02T19:57:00Z">
              <w:r>
                <w:rPr>
                  <w:rFonts w:ascii="標楷體" w:eastAsia="標楷體" w:hAnsi="標楷體" w:hint="eastAsia"/>
                </w:rPr>
                <w:t>任職機構電話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87B82" w14:textId="7100BECA" w:rsidR="007455F0" w:rsidRDefault="007455F0" w:rsidP="007455F0">
            <w:pPr>
              <w:rPr>
                <w:ins w:id="14784" w:author="Fegie" w:date="2021-05-02T19:50:00Z"/>
                <w:rFonts w:ascii="標楷體" w:eastAsia="標楷體" w:hAnsi="標楷體"/>
              </w:rPr>
            </w:pPr>
            <w:ins w:id="14785" w:author="Fegie" w:date="2021-05-02T20:05:00Z">
              <w:del w:id="14786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X(16)</w:delText>
                </w:r>
              </w:del>
            </w:ins>
            <w:ins w:id="14787" w:author="家榮 張" w:date="2021-05-06T18:45:00Z">
              <w:r w:rsidR="00A27B8E"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9EA" w14:textId="77777777" w:rsidR="007455F0" w:rsidRDefault="007455F0" w:rsidP="007455F0">
            <w:pPr>
              <w:rPr>
                <w:ins w:id="14788" w:author="Fegie" w:date="2021-05-02T19:5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407C3" w14:textId="77777777" w:rsidR="007455F0" w:rsidRDefault="007455F0" w:rsidP="007455F0">
            <w:pPr>
              <w:rPr>
                <w:ins w:id="14789" w:author="Fegie" w:date="2021-05-02T19:50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A8EB1" w14:textId="77777777" w:rsidR="007455F0" w:rsidRDefault="007455F0" w:rsidP="007455F0">
            <w:pPr>
              <w:rPr>
                <w:ins w:id="14790" w:author="Fegie" w:date="2021-05-02T19:5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107C0" w14:textId="0C28A0BB" w:rsidR="007455F0" w:rsidRDefault="007455F0" w:rsidP="007455F0">
            <w:pPr>
              <w:rPr>
                <w:ins w:id="14791" w:author="Fegie" w:date="2021-05-02T19:50:00Z"/>
                <w:rFonts w:ascii="標楷體" w:eastAsia="標楷體" w:hAnsi="標楷體"/>
              </w:rPr>
            </w:pPr>
            <w:ins w:id="14792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C947" w14:textId="77777777" w:rsidR="007455F0" w:rsidRDefault="007455F0" w:rsidP="007455F0">
            <w:pPr>
              <w:rPr>
                <w:ins w:id="14793" w:author="Fegie" w:date="2021-05-02T20:02:00Z"/>
                <w:rFonts w:ascii="標楷體" w:eastAsia="標楷體" w:hAnsi="標楷體"/>
              </w:rPr>
            </w:pPr>
            <w:ins w:id="14794" w:author="Fegie" w:date="2021-05-02T20:02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117B8CA0" w14:textId="77777777" w:rsidR="007455F0" w:rsidRDefault="007455F0" w:rsidP="007455F0">
            <w:pPr>
              <w:rPr>
                <w:ins w:id="14795" w:author="Fegie" w:date="2021-05-02T20:12:00Z"/>
                <w:rFonts w:ascii="標楷體" w:eastAsia="標楷體" w:hAnsi="標楷體"/>
              </w:rPr>
            </w:pPr>
            <w:ins w:id="14796" w:author="Fegie" w:date="2021-05-02T20:02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4B931682" w14:textId="0F4A40F1" w:rsidR="00C811A4" w:rsidRDefault="00C811A4" w:rsidP="007455F0">
            <w:pPr>
              <w:rPr>
                <w:ins w:id="14797" w:author="Fegie" w:date="2021-05-02T19:50:00Z"/>
                <w:rFonts w:ascii="標楷體" w:eastAsia="標楷體" w:hAnsi="標楷體"/>
              </w:rPr>
            </w:pPr>
            <w:ins w:id="14798" w:author="Fegie" w:date="2021-05-02T20:12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799" w:author="Fegie" w:date="2021-05-02T20:21:00Z">
              <w:r w:rsidR="0039143D">
                <w:rPr>
                  <w:rFonts w:ascii="標楷體" w:eastAsia="標楷體" w:hAnsi="標楷體"/>
                </w:rPr>
                <w:t>Curr</w:t>
              </w:r>
            </w:ins>
            <w:ins w:id="14800" w:author="Fegie" w:date="2021-05-02T20:22:00Z">
              <w:r w:rsidR="0039143D">
                <w:rPr>
                  <w:rFonts w:ascii="標楷體" w:eastAsia="標楷體" w:hAnsi="標楷體"/>
                </w:rPr>
                <w:t>CompTel</w:t>
              </w:r>
            </w:ins>
          </w:p>
        </w:tc>
      </w:tr>
      <w:tr w:rsidR="007455F0" w14:paraId="5501B931" w14:textId="77777777" w:rsidTr="009E35DB">
        <w:trPr>
          <w:trHeight w:val="291"/>
          <w:jc w:val="center"/>
          <w:ins w:id="14801" w:author="Fegie" w:date="2021-05-02T19:50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785D" w14:textId="51B2EC7A" w:rsidR="007455F0" w:rsidRDefault="007455F0" w:rsidP="007455F0">
            <w:pPr>
              <w:rPr>
                <w:ins w:id="14802" w:author="Fegie" w:date="2021-05-02T19:50:00Z"/>
                <w:rFonts w:ascii="標楷體" w:eastAsia="標楷體" w:hAnsi="標楷體"/>
              </w:rPr>
            </w:pPr>
            <w:ins w:id="14803" w:author="Fegie" w:date="2021-05-02T20:02:00Z">
              <w:r>
                <w:rPr>
                  <w:rFonts w:ascii="標楷體" w:eastAsia="標楷體" w:hAnsi="標楷體" w:hint="eastAsia"/>
                </w:rPr>
                <w:t>24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C3EC8" w14:textId="7F31ABD8" w:rsidR="007455F0" w:rsidRDefault="007455F0" w:rsidP="007455F0">
            <w:pPr>
              <w:rPr>
                <w:ins w:id="14804" w:author="Fegie" w:date="2021-05-02T19:50:00Z"/>
                <w:rFonts w:ascii="標楷體" w:eastAsia="標楷體" w:hAnsi="標楷體"/>
              </w:rPr>
            </w:pPr>
            <w:ins w:id="14805" w:author="Fegie" w:date="2021-05-02T19:57:00Z">
              <w:r>
                <w:rPr>
                  <w:rFonts w:ascii="標楷體" w:eastAsia="標楷體" w:hAnsi="標楷體" w:hint="eastAsia"/>
                </w:rPr>
                <w:t>職位名稱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164EF" w14:textId="1CD6448E" w:rsidR="007455F0" w:rsidRDefault="007455F0" w:rsidP="007455F0">
            <w:pPr>
              <w:rPr>
                <w:ins w:id="14806" w:author="Fegie" w:date="2021-05-02T19:50:00Z"/>
                <w:rFonts w:ascii="標楷體" w:eastAsia="標楷體" w:hAnsi="標楷體"/>
              </w:rPr>
            </w:pPr>
            <w:ins w:id="14807" w:author="Fegie" w:date="2021-05-02T20:05:00Z">
              <w:del w:id="14808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X(20)</w:delText>
                </w:r>
              </w:del>
            </w:ins>
            <w:ins w:id="14809" w:author="家榮 張" w:date="2021-05-06T18:45:00Z">
              <w:r w:rsidR="00A27B8E"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9FC6B" w14:textId="77777777" w:rsidR="007455F0" w:rsidRDefault="007455F0" w:rsidP="007455F0">
            <w:pPr>
              <w:rPr>
                <w:ins w:id="14810" w:author="Fegie" w:date="2021-05-02T19:5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55550" w14:textId="77777777" w:rsidR="007455F0" w:rsidRDefault="007455F0" w:rsidP="007455F0">
            <w:pPr>
              <w:rPr>
                <w:ins w:id="14811" w:author="Fegie" w:date="2021-05-02T19:50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699A1" w14:textId="77777777" w:rsidR="007455F0" w:rsidRDefault="007455F0" w:rsidP="007455F0">
            <w:pPr>
              <w:rPr>
                <w:ins w:id="14812" w:author="Fegie" w:date="2021-05-02T19:5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9ED7" w14:textId="0DAACC73" w:rsidR="007455F0" w:rsidRDefault="007455F0" w:rsidP="007455F0">
            <w:pPr>
              <w:rPr>
                <w:ins w:id="14813" w:author="Fegie" w:date="2021-05-02T19:50:00Z"/>
                <w:rFonts w:ascii="標楷體" w:eastAsia="標楷體" w:hAnsi="標楷體"/>
              </w:rPr>
            </w:pPr>
            <w:ins w:id="14814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1673" w14:textId="77777777" w:rsidR="007455F0" w:rsidRDefault="007455F0" w:rsidP="007455F0">
            <w:pPr>
              <w:rPr>
                <w:ins w:id="14815" w:author="Fegie" w:date="2021-05-02T20:02:00Z"/>
                <w:rFonts w:ascii="標楷體" w:eastAsia="標楷體" w:hAnsi="標楷體"/>
              </w:rPr>
            </w:pPr>
            <w:ins w:id="14816" w:author="Fegie" w:date="2021-05-02T20:02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01F62DF5" w14:textId="77777777" w:rsidR="007455F0" w:rsidRDefault="007455F0" w:rsidP="007455F0">
            <w:pPr>
              <w:rPr>
                <w:ins w:id="14817" w:author="Fegie" w:date="2021-05-02T20:12:00Z"/>
                <w:rFonts w:ascii="標楷體" w:eastAsia="標楷體" w:hAnsi="標楷體"/>
              </w:rPr>
            </w:pPr>
            <w:ins w:id="14818" w:author="Fegie" w:date="2021-05-02T20:02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5D6A606A" w14:textId="660F0F57" w:rsidR="00C811A4" w:rsidRDefault="00C811A4" w:rsidP="007455F0">
            <w:pPr>
              <w:rPr>
                <w:ins w:id="14819" w:author="Fegie" w:date="2021-05-02T19:50:00Z"/>
                <w:rFonts w:ascii="標楷體" w:eastAsia="標楷體" w:hAnsi="標楷體"/>
              </w:rPr>
            </w:pPr>
            <w:ins w:id="14820" w:author="Fegie" w:date="2021-05-02T20:12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821" w:author="Fegie" w:date="2021-05-02T20:22:00Z">
              <w:r w:rsidR="0039143D">
                <w:rPr>
                  <w:rFonts w:ascii="標楷體" w:eastAsia="標楷體" w:hAnsi="標楷體"/>
                </w:rPr>
                <w:t>JobTitle</w:t>
              </w:r>
            </w:ins>
          </w:p>
        </w:tc>
      </w:tr>
      <w:tr w:rsidR="007455F0" w14:paraId="7E64F18A" w14:textId="77777777" w:rsidTr="009E35DB">
        <w:trPr>
          <w:trHeight w:val="291"/>
          <w:jc w:val="center"/>
          <w:ins w:id="14822" w:author="Fegie" w:date="2021-05-02T19:50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ECD27" w14:textId="45D5C7AE" w:rsidR="007455F0" w:rsidRDefault="007455F0" w:rsidP="007455F0">
            <w:pPr>
              <w:rPr>
                <w:ins w:id="14823" w:author="Fegie" w:date="2021-05-02T19:50:00Z"/>
                <w:rFonts w:ascii="標楷體" w:eastAsia="標楷體" w:hAnsi="標楷體"/>
              </w:rPr>
            </w:pPr>
            <w:ins w:id="14824" w:author="Fegie" w:date="2021-05-02T20:02:00Z">
              <w:r>
                <w:rPr>
                  <w:rFonts w:ascii="標楷體" w:eastAsia="標楷體" w:hAnsi="標楷體" w:hint="eastAsia"/>
                </w:rPr>
                <w:t>25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14A7B" w14:textId="16109E5D" w:rsidR="007455F0" w:rsidRDefault="007455F0" w:rsidP="007455F0">
            <w:pPr>
              <w:rPr>
                <w:ins w:id="14825" w:author="Fegie" w:date="2021-05-02T19:50:00Z"/>
                <w:rFonts w:ascii="標楷體" w:eastAsia="標楷體" w:hAnsi="標楷體"/>
              </w:rPr>
            </w:pPr>
            <w:ins w:id="14826" w:author="Fegie" w:date="2021-05-02T19:58:00Z">
              <w:r>
                <w:rPr>
                  <w:rFonts w:ascii="標楷體" w:eastAsia="標楷體" w:hAnsi="標楷體" w:hint="eastAsia"/>
                </w:rPr>
                <w:t>服務年資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0729" w14:textId="16497E79" w:rsidR="007455F0" w:rsidRDefault="007455F0" w:rsidP="007455F0">
            <w:pPr>
              <w:rPr>
                <w:ins w:id="14827" w:author="Fegie" w:date="2021-05-02T19:50:00Z"/>
                <w:rFonts w:ascii="標楷體" w:eastAsia="標楷體" w:hAnsi="標楷體"/>
              </w:rPr>
            </w:pPr>
            <w:ins w:id="14828" w:author="Fegie" w:date="2021-05-02T20:05:00Z">
              <w:del w:id="14829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14830" w:author="家榮 張" w:date="2021-05-06T18:45:00Z">
              <w:r w:rsidR="00A27B8E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6565" w14:textId="77777777" w:rsidR="007455F0" w:rsidRDefault="007455F0" w:rsidP="007455F0">
            <w:pPr>
              <w:rPr>
                <w:ins w:id="14831" w:author="Fegie" w:date="2021-05-02T19:5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CAD32" w14:textId="77777777" w:rsidR="007455F0" w:rsidRDefault="007455F0" w:rsidP="007455F0">
            <w:pPr>
              <w:rPr>
                <w:ins w:id="14832" w:author="Fegie" w:date="2021-05-02T19:50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D1CB2" w14:textId="77777777" w:rsidR="007455F0" w:rsidRDefault="007455F0" w:rsidP="007455F0">
            <w:pPr>
              <w:rPr>
                <w:ins w:id="14833" w:author="Fegie" w:date="2021-05-02T19:5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2C816" w14:textId="6C721930" w:rsidR="007455F0" w:rsidRDefault="007455F0" w:rsidP="007455F0">
            <w:pPr>
              <w:rPr>
                <w:ins w:id="14834" w:author="Fegie" w:date="2021-05-02T19:50:00Z"/>
                <w:rFonts w:ascii="標楷體" w:eastAsia="標楷體" w:hAnsi="標楷體"/>
              </w:rPr>
            </w:pPr>
            <w:ins w:id="14835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5045A" w14:textId="77777777" w:rsidR="007455F0" w:rsidRDefault="007455F0" w:rsidP="007455F0">
            <w:pPr>
              <w:rPr>
                <w:ins w:id="14836" w:author="Fegie" w:date="2021-05-02T20:03:00Z"/>
                <w:rFonts w:ascii="標楷體" w:eastAsia="標楷體" w:hAnsi="標楷體"/>
              </w:rPr>
            </w:pPr>
            <w:ins w:id="14837" w:author="Fegie" w:date="2021-05-02T20:03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2C62C14A" w14:textId="77777777" w:rsidR="007455F0" w:rsidRDefault="007455F0" w:rsidP="007455F0">
            <w:pPr>
              <w:rPr>
                <w:ins w:id="14838" w:author="Fegie" w:date="2021-05-02T20:12:00Z"/>
                <w:rFonts w:ascii="標楷體" w:eastAsia="標楷體" w:hAnsi="標楷體"/>
              </w:rPr>
            </w:pPr>
            <w:ins w:id="14839" w:author="Fegie" w:date="2021-05-02T20:03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41B2AB5D" w14:textId="365DD6A9" w:rsidR="00702FE3" w:rsidRDefault="00702FE3" w:rsidP="007455F0">
            <w:pPr>
              <w:rPr>
                <w:ins w:id="14840" w:author="Fegie" w:date="2021-05-02T19:50:00Z"/>
                <w:rFonts w:ascii="標楷體" w:eastAsia="標楷體" w:hAnsi="標楷體"/>
              </w:rPr>
            </w:pPr>
            <w:ins w:id="14841" w:author="Fegie" w:date="2021-05-02T20:12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842" w:author="Fegie" w:date="2021-05-02T20:22:00Z">
              <w:r w:rsidR="0039143D">
                <w:rPr>
                  <w:rFonts w:ascii="標楷體" w:eastAsia="標楷體" w:hAnsi="標楷體"/>
                </w:rPr>
                <w:t>JobTen</w:t>
              </w:r>
              <w:r w:rsidR="0039143D">
                <w:rPr>
                  <w:rFonts w:ascii="標楷體" w:eastAsia="標楷體" w:hAnsi="標楷體" w:hint="eastAsia"/>
                </w:rPr>
                <w:t>u</w:t>
              </w:r>
              <w:r w:rsidR="0039143D">
                <w:rPr>
                  <w:rFonts w:ascii="標楷體" w:eastAsia="標楷體" w:hAnsi="標楷體"/>
                </w:rPr>
                <w:t>re</w:t>
              </w:r>
            </w:ins>
          </w:p>
        </w:tc>
      </w:tr>
      <w:tr w:rsidR="007455F0" w14:paraId="7EA17A77" w14:textId="77777777" w:rsidTr="009E35DB">
        <w:trPr>
          <w:trHeight w:val="291"/>
          <w:jc w:val="center"/>
          <w:ins w:id="14843" w:author="Fegie" w:date="2021-05-02T19:50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77CB" w14:textId="651025C2" w:rsidR="007455F0" w:rsidRDefault="007455F0" w:rsidP="007455F0">
            <w:pPr>
              <w:rPr>
                <w:ins w:id="14844" w:author="Fegie" w:date="2021-05-02T19:50:00Z"/>
                <w:rFonts w:ascii="標楷體" w:eastAsia="標楷體" w:hAnsi="標楷體"/>
              </w:rPr>
            </w:pPr>
            <w:ins w:id="14845" w:author="Fegie" w:date="2021-05-02T20:02:00Z">
              <w:r>
                <w:rPr>
                  <w:rFonts w:ascii="標楷體" w:eastAsia="標楷體" w:hAnsi="標楷體" w:hint="eastAsia"/>
                </w:rPr>
                <w:t>26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25FB2" w14:textId="753ABDB1" w:rsidR="007455F0" w:rsidRDefault="007455F0" w:rsidP="007455F0">
            <w:pPr>
              <w:rPr>
                <w:ins w:id="14846" w:author="Fegie" w:date="2021-05-02T19:50:00Z"/>
                <w:rFonts w:ascii="標楷體" w:eastAsia="標楷體" w:hAnsi="標楷體"/>
              </w:rPr>
            </w:pPr>
            <w:ins w:id="14847" w:author="Fegie" w:date="2021-05-02T19:58:00Z">
              <w:r>
                <w:rPr>
                  <w:rFonts w:ascii="標楷體" w:eastAsia="標楷體" w:hAnsi="標楷體" w:hint="eastAsia"/>
                </w:rPr>
                <w:t>年收入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DE4F0" w14:textId="2E7DE1FC" w:rsidR="007455F0" w:rsidRDefault="007455F0" w:rsidP="007455F0">
            <w:pPr>
              <w:rPr>
                <w:ins w:id="14848" w:author="Fegie" w:date="2021-05-02T19:50:00Z"/>
                <w:rFonts w:ascii="標楷體" w:eastAsia="標楷體" w:hAnsi="標楷體"/>
              </w:rPr>
            </w:pPr>
            <w:ins w:id="14849" w:author="Fegie" w:date="2021-05-02T20:06:00Z">
              <w:del w:id="14850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9(09)</w:delText>
                </w:r>
              </w:del>
            </w:ins>
            <w:ins w:id="14851" w:author="家榮 張" w:date="2021-05-06T18:45:00Z">
              <w:r w:rsidR="00A27B8E"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4AAA5" w14:textId="77777777" w:rsidR="007455F0" w:rsidRDefault="007455F0" w:rsidP="007455F0">
            <w:pPr>
              <w:rPr>
                <w:ins w:id="14852" w:author="Fegie" w:date="2021-05-02T19:5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36584" w14:textId="77777777" w:rsidR="007455F0" w:rsidRDefault="007455F0" w:rsidP="007455F0">
            <w:pPr>
              <w:rPr>
                <w:ins w:id="14853" w:author="Fegie" w:date="2021-05-02T19:50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A502B" w14:textId="77777777" w:rsidR="007455F0" w:rsidRDefault="007455F0" w:rsidP="007455F0">
            <w:pPr>
              <w:rPr>
                <w:ins w:id="14854" w:author="Fegie" w:date="2021-05-02T19:5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6BF2" w14:textId="703D363A" w:rsidR="007455F0" w:rsidRDefault="007455F0" w:rsidP="007455F0">
            <w:pPr>
              <w:rPr>
                <w:ins w:id="14855" w:author="Fegie" w:date="2021-05-02T19:50:00Z"/>
                <w:rFonts w:ascii="標楷體" w:eastAsia="標楷體" w:hAnsi="標楷體"/>
              </w:rPr>
            </w:pPr>
            <w:ins w:id="14856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DA9F9" w14:textId="77777777" w:rsidR="007455F0" w:rsidRDefault="007455F0" w:rsidP="007455F0">
            <w:pPr>
              <w:rPr>
                <w:ins w:id="14857" w:author="Fegie" w:date="2021-05-02T20:03:00Z"/>
                <w:rFonts w:ascii="標楷體" w:eastAsia="標楷體" w:hAnsi="標楷體"/>
              </w:rPr>
            </w:pPr>
            <w:ins w:id="14858" w:author="Fegie" w:date="2021-05-02T20:03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6C7D4C31" w14:textId="77777777" w:rsidR="007455F0" w:rsidRDefault="007455F0" w:rsidP="007455F0">
            <w:pPr>
              <w:rPr>
                <w:ins w:id="14859" w:author="Fegie" w:date="2021-05-02T20:12:00Z"/>
                <w:rFonts w:ascii="標楷體" w:eastAsia="標楷體" w:hAnsi="標楷體"/>
              </w:rPr>
            </w:pPr>
            <w:ins w:id="14860" w:author="Fegie" w:date="2021-05-02T20:03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1B53F317" w14:textId="0EE86EEB" w:rsidR="00702FE3" w:rsidRDefault="00702FE3" w:rsidP="007455F0">
            <w:pPr>
              <w:rPr>
                <w:ins w:id="14861" w:author="Fegie" w:date="2021-05-02T19:50:00Z"/>
                <w:rFonts w:ascii="標楷體" w:eastAsia="標楷體" w:hAnsi="標楷體"/>
              </w:rPr>
            </w:pPr>
            <w:ins w:id="14862" w:author="Fegie" w:date="2021-05-02T20:12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863" w:author="Fegie" w:date="2021-05-02T20:22:00Z">
              <w:r w:rsidR="0039143D">
                <w:rPr>
                  <w:rFonts w:ascii="標楷體" w:eastAsia="標楷體" w:hAnsi="標楷體"/>
                </w:rPr>
                <w:t>IncomeOfYearly</w:t>
              </w:r>
            </w:ins>
          </w:p>
        </w:tc>
      </w:tr>
      <w:tr w:rsidR="007455F0" w14:paraId="6587F8D3" w14:textId="77777777" w:rsidTr="009E35DB">
        <w:trPr>
          <w:trHeight w:val="291"/>
          <w:jc w:val="center"/>
          <w:ins w:id="14864" w:author="Fegie" w:date="2021-05-02T19:58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E32E0" w14:textId="46E4E65F" w:rsidR="007455F0" w:rsidRDefault="007455F0" w:rsidP="007455F0">
            <w:pPr>
              <w:rPr>
                <w:ins w:id="14865" w:author="Fegie" w:date="2021-05-02T19:58:00Z"/>
                <w:rFonts w:ascii="標楷體" w:eastAsia="標楷體" w:hAnsi="標楷體"/>
              </w:rPr>
            </w:pPr>
            <w:ins w:id="14866" w:author="Fegie" w:date="2021-05-02T20:02:00Z">
              <w:r>
                <w:rPr>
                  <w:rFonts w:ascii="標楷體" w:eastAsia="標楷體" w:hAnsi="標楷體" w:hint="eastAsia"/>
                </w:rPr>
                <w:lastRenderedPageBreak/>
                <w:t>27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29B82" w14:textId="43573FDC" w:rsidR="007455F0" w:rsidRDefault="007455F0" w:rsidP="007455F0">
            <w:pPr>
              <w:rPr>
                <w:ins w:id="14867" w:author="Fegie" w:date="2021-05-02T19:58:00Z"/>
                <w:rFonts w:ascii="標楷體" w:eastAsia="標楷體" w:hAnsi="標楷體"/>
              </w:rPr>
            </w:pPr>
            <w:ins w:id="14868" w:author="Fegie" w:date="2021-05-02T19:59:00Z">
              <w:r>
                <w:rPr>
                  <w:rFonts w:ascii="標楷體" w:eastAsia="標楷體" w:hAnsi="標楷體" w:hint="eastAsia"/>
                </w:rPr>
                <w:t>年收入資料年月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4A5C9" w14:textId="2E85A5A2" w:rsidR="007455F0" w:rsidRDefault="007455F0" w:rsidP="007455F0">
            <w:pPr>
              <w:rPr>
                <w:ins w:id="14869" w:author="Fegie" w:date="2021-05-02T19:58:00Z"/>
                <w:rFonts w:ascii="標楷體" w:eastAsia="標楷體" w:hAnsi="標楷體"/>
              </w:rPr>
            </w:pPr>
            <w:ins w:id="14870" w:author="Fegie" w:date="2021-05-02T20:06:00Z">
              <w:del w:id="14871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X(05)</w:delText>
                </w:r>
              </w:del>
            </w:ins>
            <w:ins w:id="14872" w:author="家榮 張" w:date="2021-05-06T18:45:00Z">
              <w:r w:rsidR="00A27B8E"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90EE0" w14:textId="77777777" w:rsidR="007455F0" w:rsidRDefault="007455F0" w:rsidP="007455F0">
            <w:pPr>
              <w:rPr>
                <w:ins w:id="14873" w:author="Fegie" w:date="2021-05-02T19:5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C6EC8" w14:textId="77777777" w:rsidR="007455F0" w:rsidRDefault="007455F0" w:rsidP="007455F0">
            <w:pPr>
              <w:rPr>
                <w:ins w:id="14874" w:author="Fegie" w:date="2021-05-02T19:58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2CC78" w14:textId="77777777" w:rsidR="007455F0" w:rsidRDefault="007455F0" w:rsidP="007455F0">
            <w:pPr>
              <w:rPr>
                <w:ins w:id="14875" w:author="Fegie" w:date="2021-05-02T19:58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ADAF4" w14:textId="77564F92" w:rsidR="007455F0" w:rsidRDefault="007455F0" w:rsidP="007455F0">
            <w:pPr>
              <w:rPr>
                <w:ins w:id="14876" w:author="Fegie" w:date="2021-05-02T19:58:00Z"/>
                <w:rFonts w:ascii="標楷體" w:eastAsia="標楷體" w:hAnsi="標楷體"/>
              </w:rPr>
            </w:pPr>
            <w:ins w:id="14877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E6E0E" w14:textId="77777777" w:rsidR="007455F0" w:rsidRDefault="007455F0" w:rsidP="007455F0">
            <w:pPr>
              <w:rPr>
                <w:ins w:id="14878" w:author="Fegie" w:date="2021-05-02T20:03:00Z"/>
                <w:rFonts w:ascii="標楷體" w:eastAsia="標楷體" w:hAnsi="標楷體"/>
              </w:rPr>
            </w:pPr>
            <w:ins w:id="14879" w:author="Fegie" w:date="2021-05-02T20:03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7B27D729" w14:textId="77777777" w:rsidR="007455F0" w:rsidRDefault="007455F0" w:rsidP="007455F0">
            <w:pPr>
              <w:rPr>
                <w:ins w:id="14880" w:author="Fegie" w:date="2021-05-02T20:12:00Z"/>
                <w:rFonts w:ascii="標楷體" w:eastAsia="標楷體" w:hAnsi="標楷體"/>
              </w:rPr>
            </w:pPr>
            <w:ins w:id="14881" w:author="Fegie" w:date="2021-05-02T20:03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754EA7CA" w14:textId="0651D06B" w:rsidR="00702FE3" w:rsidRDefault="00702FE3" w:rsidP="007455F0">
            <w:pPr>
              <w:rPr>
                <w:ins w:id="14882" w:author="Fegie" w:date="2021-05-02T19:58:00Z"/>
                <w:rFonts w:ascii="標楷體" w:eastAsia="標楷體" w:hAnsi="標楷體"/>
              </w:rPr>
            </w:pPr>
            <w:ins w:id="14883" w:author="Fegie" w:date="2021-05-02T20:12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884" w:author="Fegie" w:date="2021-05-02T20:22:00Z">
              <w:r w:rsidR="0039143D">
                <w:rPr>
                  <w:rFonts w:ascii="標楷體" w:eastAsia="標楷體" w:hAnsi="標楷體"/>
                </w:rPr>
                <w:t>DataDate</w:t>
              </w:r>
            </w:ins>
          </w:p>
        </w:tc>
      </w:tr>
      <w:tr w:rsidR="007455F0" w14:paraId="269B5C2B" w14:textId="77777777" w:rsidTr="009E35DB">
        <w:trPr>
          <w:trHeight w:val="291"/>
          <w:jc w:val="center"/>
          <w:ins w:id="14885" w:author="Fegie" w:date="2021-05-02T19:58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3A0F" w14:textId="5B0A866B" w:rsidR="007455F0" w:rsidRDefault="007455F0" w:rsidP="007455F0">
            <w:pPr>
              <w:rPr>
                <w:ins w:id="14886" w:author="Fegie" w:date="2021-05-02T19:58:00Z"/>
                <w:rFonts w:ascii="標楷體" w:eastAsia="標楷體" w:hAnsi="標楷體"/>
              </w:rPr>
            </w:pPr>
            <w:ins w:id="14887" w:author="Fegie" w:date="2021-05-02T20:02:00Z">
              <w:r>
                <w:rPr>
                  <w:rFonts w:ascii="標楷體" w:eastAsia="標楷體" w:hAnsi="標楷體" w:hint="eastAsia"/>
                </w:rPr>
                <w:t>28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26B8" w14:textId="46F1250A" w:rsidR="007455F0" w:rsidRDefault="007455F0" w:rsidP="007455F0">
            <w:pPr>
              <w:rPr>
                <w:ins w:id="14888" w:author="Fegie" w:date="2021-05-02T19:58:00Z"/>
                <w:rFonts w:ascii="標楷體" w:eastAsia="標楷體" w:hAnsi="標楷體"/>
              </w:rPr>
            </w:pPr>
            <w:ins w:id="14889" w:author="Fegie" w:date="2021-05-02T19:59:00Z">
              <w:r>
                <w:rPr>
                  <w:rFonts w:ascii="標楷體" w:eastAsia="標楷體" w:hAnsi="標楷體" w:hint="eastAsia"/>
                </w:rPr>
                <w:t>護照號碼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2F72" w14:textId="294C178B" w:rsidR="007455F0" w:rsidRDefault="00A27B8E" w:rsidP="007455F0">
            <w:pPr>
              <w:rPr>
                <w:ins w:id="14890" w:author="Fegie" w:date="2021-05-02T19:58:00Z"/>
                <w:rFonts w:ascii="標楷體" w:eastAsia="標楷體" w:hAnsi="標楷體"/>
              </w:rPr>
            </w:pPr>
            <w:ins w:id="14891" w:author="家榮 張" w:date="2021-05-06T18:45:00Z">
              <w:r>
                <w:rPr>
                  <w:rFonts w:ascii="標楷體" w:eastAsia="標楷體" w:hAnsi="標楷體" w:hint="eastAsia"/>
                </w:rPr>
                <w:t>20</w:t>
              </w:r>
            </w:ins>
            <w:ins w:id="14892" w:author="Fegie" w:date="2021-05-02T20:06:00Z">
              <w:del w:id="14893" w:author="家榮 張" w:date="2021-05-06T18:45:00Z">
                <w:r w:rsidR="007455F0" w:rsidDel="00A27B8E">
                  <w:rPr>
                    <w:rFonts w:ascii="標楷體" w:eastAsia="標楷體" w:hAnsi="標楷體" w:hint="eastAsia"/>
                  </w:rPr>
                  <w:delText>X(</w:delText>
                </w:r>
                <w:r w:rsidR="007455F0" w:rsidDel="00A27B8E">
                  <w:rPr>
                    <w:rFonts w:ascii="標楷體" w:eastAsia="標楷體" w:hAnsi="標楷體"/>
                  </w:rPr>
                  <w:delText>20</w:delText>
                </w:r>
                <w:r w:rsidR="007455F0" w:rsidDel="00A27B8E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2F0A5" w14:textId="77777777" w:rsidR="007455F0" w:rsidRDefault="007455F0" w:rsidP="007455F0">
            <w:pPr>
              <w:rPr>
                <w:ins w:id="14894" w:author="Fegie" w:date="2021-05-02T19:5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6C7AE" w14:textId="77777777" w:rsidR="007455F0" w:rsidRDefault="007455F0" w:rsidP="007455F0">
            <w:pPr>
              <w:rPr>
                <w:ins w:id="14895" w:author="Fegie" w:date="2021-05-02T19:58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71A9A" w14:textId="77777777" w:rsidR="007455F0" w:rsidRDefault="007455F0" w:rsidP="007455F0">
            <w:pPr>
              <w:rPr>
                <w:ins w:id="14896" w:author="Fegie" w:date="2021-05-02T19:58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46F38" w14:textId="453781A9" w:rsidR="007455F0" w:rsidRDefault="007455F0" w:rsidP="007455F0">
            <w:pPr>
              <w:rPr>
                <w:ins w:id="14897" w:author="Fegie" w:date="2021-05-02T19:58:00Z"/>
                <w:rFonts w:ascii="標楷體" w:eastAsia="標楷體" w:hAnsi="標楷體"/>
              </w:rPr>
            </w:pPr>
            <w:ins w:id="14898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3D64C" w14:textId="77777777" w:rsidR="007455F0" w:rsidRDefault="007455F0" w:rsidP="007455F0">
            <w:pPr>
              <w:rPr>
                <w:ins w:id="14899" w:author="Fegie" w:date="2021-05-02T20:03:00Z"/>
                <w:rFonts w:ascii="標楷體" w:eastAsia="標楷體" w:hAnsi="標楷體"/>
              </w:rPr>
            </w:pPr>
            <w:ins w:id="14900" w:author="Fegie" w:date="2021-05-02T20:03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6A5BAD52" w14:textId="77777777" w:rsidR="007455F0" w:rsidRDefault="007455F0" w:rsidP="007455F0">
            <w:pPr>
              <w:rPr>
                <w:ins w:id="14901" w:author="Fegie" w:date="2021-05-02T20:12:00Z"/>
                <w:rFonts w:ascii="標楷體" w:eastAsia="標楷體" w:hAnsi="標楷體"/>
              </w:rPr>
            </w:pPr>
            <w:ins w:id="14902" w:author="Fegie" w:date="2021-05-02T20:03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5F2B990C" w14:textId="640A129C" w:rsidR="00702FE3" w:rsidRDefault="00702FE3" w:rsidP="007455F0">
            <w:pPr>
              <w:rPr>
                <w:ins w:id="14903" w:author="Fegie" w:date="2021-05-02T19:58:00Z"/>
                <w:rFonts w:ascii="標楷體" w:eastAsia="標楷體" w:hAnsi="標楷體"/>
              </w:rPr>
            </w:pPr>
            <w:ins w:id="14904" w:author="Fegie" w:date="2021-05-02T20:12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905" w:author="Fegie" w:date="2021-05-02T20:23:00Z">
              <w:r w:rsidR="001075FA">
                <w:rPr>
                  <w:rFonts w:ascii="標楷體" w:eastAsia="標楷體" w:hAnsi="標楷體"/>
                </w:rPr>
                <w:t>PassportNo</w:t>
              </w:r>
            </w:ins>
          </w:p>
        </w:tc>
      </w:tr>
      <w:tr w:rsidR="007455F0" w14:paraId="5D118D49" w14:textId="77777777" w:rsidTr="009E35DB">
        <w:trPr>
          <w:trHeight w:val="291"/>
          <w:jc w:val="center"/>
          <w:ins w:id="14906" w:author="Fegie" w:date="2021-05-02T19:58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A3226" w14:textId="61A6636B" w:rsidR="007455F0" w:rsidRDefault="007455F0" w:rsidP="007455F0">
            <w:pPr>
              <w:rPr>
                <w:ins w:id="14907" w:author="Fegie" w:date="2021-05-02T19:58:00Z"/>
                <w:rFonts w:ascii="標楷體" w:eastAsia="標楷體" w:hAnsi="標楷體"/>
              </w:rPr>
            </w:pPr>
            <w:ins w:id="14908" w:author="Fegie" w:date="2021-05-02T20:02:00Z">
              <w:r>
                <w:rPr>
                  <w:rFonts w:ascii="標楷體" w:eastAsia="標楷體" w:hAnsi="標楷體" w:hint="eastAsia"/>
                </w:rPr>
                <w:t>29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C872" w14:textId="3360BB6F" w:rsidR="007455F0" w:rsidRDefault="007455F0" w:rsidP="007455F0">
            <w:pPr>
              <w:rPr>
                <w:ins w:id="14909" w:author="Fegie" w:date="2021-05-02T19:58:00Z"/>
                <w:rFonts w:ascii="標楷體" w:eastAsia="標楷體" w:hAnsi="標楷體"/>
              </w:rPr>
            </w:pPr>
            <w:ins w:id="14910" w:author="Fegie" w:date="2021-05-02T20:00:00Z">
              <w:r>
                <w:rPr>
                  <w:rFonts w:ascii="標楷體" w:eastAsia="標楷體" w:hAnsi="標楷體" w:hint="eastAsia"/>
                </w:rPr>
                <w:t>AML職業別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CC27" w14:textId="3FCD36FA" w:rsidR="007455F0" w:rsidRDefault="007455F0" w:rsidP="007455F0">
            <w:pPr>
              <w:rPr>
                <w:ins w:id="14911" w:author="Fegie" w:date="2021-05-02T19:58:00Z"/>
                <w:rFonts w:ascii="標楷體" w:eastAsia="標楷體" w:hAnsi="標楷體"/>
              </w:rPr>
            </w:pPr>
            <w:ins w:id="14912" w:author="Fegie" w:date="2021-05-02T20:06:00Z">
              <w:del w:id="14913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X(03)</w:delText>
                </w:r>
              </w:del>
            </w:ins>
            <w:ins w:id="14914" w:author="家榮 張" w:date="2021-05-06T18:45:00Z">
              <w:r w:rsidR="00A27B8E"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4CF0E" w14:textId="77777777" w:rsidR="007455F0" w:rsidRDefault="007455F0" w:rsidP="007455F0">
            <w:pPr>
              <w:rPr>
                <w:ins w:id="14915" w:author="Fegie" w:date="2021-05-02T19:5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83297" w14:textId="649623E2" w:rsidR="007455F0" w:rsidRDefault="00415F28" w:rsidP="007455F0">
            <w:pPr>
              <w:rPr>
                <w:ins w:id="14916" w:author="Fegie" w:date="2021-05-02T19:58:00Z"/>
                <w:rFonts w:ascii="標楷體" w:eastAsia="標楷體" w:hAnsi="標楷體"/>
              </w:rPr>
            </w:pPr>
            <w:ins w:id="14917" w:author="Fegie" w:date="2021-05-02T20:08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AMLJobCode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4918" w:author="家榮 張" w:date="2021-05-06T19:31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"_(7).附件7"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14919" w:author="家榮 張" w:date="2021-05-06T19:31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E62E46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7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4920" w:author="Fegie" w:date="2021-05-02T20:08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990E9" w14:textId="77777777" w:rsidR="007455F0" w:rsidRDefault="007455F0" w:rsidP="007455F0">
            <w:pPr>
              <w:rPr>
                <w:ins w:id="14921" w:author="Fegie" w:date="2021-05-02T19:58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9347A" w14:textId="7D760057" w:rsidR="007455F0" w:rsidRDefault="007455F0" w:rsidP="007455F0">
            <w:pPr>
              <w:rPr>
                <w:ins w:id="14922" w:author="Fegie" w:date="2021-05-02T19:58:00Z"/>
                <w:rFonts w:ascii="標楷體" w:eastAsia="標楷體" w:hAnsi="標楷體"/>
              </w:rPr>
            </w:pPr>
            <w:ins w:id="14923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BCF81" w14:textId="77777777" w:rsidR="007455F0" w:rsidRDefault="007455F0" w:rsidP="007455F0">
            <w:pPr>
              <w:rPr>
                <w:ins w:id="14924" w:author="Fegie" w:date="2021-05-02T20:03:00Z"/>
                <w:rFonts w:ascii="標楷體" w:eastAsia="標楷體" w:hAnsi="標楷體"/>
              </w:rPr>
            </w:pPr>
            <w:ins w:id="14925" w:author="Fegie" w:date="2021-05-02T20:03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1ED6A9AE" w14:textId="77777777" w:rsidR="007455F0" w:rsidRDefault="007455F0" w:rsidP="007455F0">
            <w:pPr>
              <w:rPr>
                <w:ins w:id="14926" w:author="Fegie" w:date="2021-05-02T20:12:00Z"/>
                <w:rFonts w:ascii="標楷體" w:eastAsia="標楷體" w:hAnsi="標楷體"/>
              </w:rPr>
            </w:pPr>
            <w:ins w:id="14927" w:author="Fegie" w:date="2021-05-02T20:03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442F13A6" w14:textId="50A6BDBE" w:rsidR="00702FE3" w:rsidRDefault="00702FE3" w:rsidP="007455F0">
            <w:pPr>
              <w:rPr>
                <w:ins w:id="14928" w:author="Fegie" w:date="2021-05-02T19:58:00Z"/>
                <w:rFonts w:ascii="標楷體" w:eastAsia="標楷體" w:hAnsi="標楷體"/>
              </w:rPr>
            </w:pPr>
            <w:ins w:id="14929" w:author="Fegie" w:date="2021-05-02T20:12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930" w:author="Fegie" w:date="2021-05-02T20:23:00Z">
              <w:r w:rsidR="001075FA">
                <w:rPr>
                  <w:rFonts w:ascii="標楷體" w:eastAsia="標楷體" w:hAnsi="標楷體"/>
                </w:rPr>
                <w:t>AMLJobCode</w:t>
              </w:r>
            </w:ins>
          </w:p>
        </w:tc>
      </w:tr>
      <w:tr w:rsidR="007455F0" w14:paraId="342CEBD7" w14:textId="77777777" w:rsidTr="009E35DB">
        <w:trPr>
          <w:trHeight w:val="291"/>
          <w:jc w:val="center"/>
          <w:ins w:id="14931" w:author="Fegie" w:date="2021-05-02T19:59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47D5" w14:textId="256DC247" w:rsidR="007455F0" w:rsidRDefault="007455F0" w:rsidP="007455F0">
            <w:pPr>
              <w:rPr>
                <w:ins w:id="14932" w:author="Fegie" w:date="2021-05-02T19:59:00Z"/>
                <w:rFonts w:ascii="標楷體" w:eastAsia="標楷體" w:hAnsi="標楷體"/>
              </w:rPr>
            </w:pPr>
            <w:ins w:id="14933" w:author="Fegie" w:date="2021-05-02T20:02:00Z">
              <w:r>
                <w:rPr>
                  <w:rFonts w:ascii="標楷體" w:eastAsia="標楷體" w:hAnsi="標楷體" w:hint="eastAsia"/>
                </w:rPr>
                <w:t>30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D81C2" w14:textId="515ECA38" w:rsidR="007455F0" w:rsidRDefault="007455F0" w:rsidP="007455F0">
            <w:pPr>
              <w:rPr>
                <w:ins w:id="14934" w:author="Fegie" w:date="2021-05-02T19:59:00Z"/>
                <w:rFonts w:ascii="標楷體" w:eastAsia="標楷體" w:hAnsi="標楷體"/>
              </w:rPr>
            </w:pPr>
            <w:ins w:id="14935" w:author="Fegie" w:date="2021-05-02T20:00:00Z">
              <w:r>
                <w:rPr>
                  <w:rFonts w:ascii="標楷體" w:eastAsia="標楷體" w:hAnsi="標楷體" w:hint="eastAsia"/>
                </w:rPr>
                <w:t>AML組織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BEF9" w14:textId="5D6F3691" w:rsidR="007455F0" w:rsidRDefault="007455F0" w:rsidP="007455F0">
            <w:pPr>
              <w:rPr>
                <w:ins w:id="14936" w:author="Fegie" w:date="2021-05-02T19:59:00Z"/>
                <w:rFonts w:ascii="標楷體" w:eastAsia="標楷體" w:hAnsi="標楷體"/>
              </w:rPr>
            </w:pPr>
            <w:ins w:id="14937" w:author="Fegie" w:date="2021-05-02T20:06:00Z">
              <w:del w:id="14938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X(0</w:delText>
                </w:r>
              </w:del>
            </w:ins>
            <w:ins w:id="14939" w:author="Fegie" w:date="2021-05-02T20:07:00Z">
              <w:del w:id="14940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  <w:ins w:id="14941" w:author="Fegie" w:date="2021-05-02T20:06:00Z">
              <w:del w:id="14942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14943" w:author="家榮 張" w:date="2021-05-06T18:45:00Z">
              <w:r w:rsidR="00A27B8E"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64BF2" w14:textId="77777777" w:rsidR="007455F0" w:rsidRDefault="007455F0" w:rsidP="007455F0">
            <w:pPr>
              <w:rPr>
                <w:ins w:id="14944" w:author="Fegie" w:date="2021-05-02T19:5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C558F" w14:textId="77777777" w:rsidR="007455F0" w:rsidRDefault="007455F0" w:rsidP="007455F0">
            <w:pPr>
              <w:rPr>
                <w:ins w:id="14945" w:author="Fegie" w:date="2021-05-02T19:59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B3633" w14:textId="77777777" w:rsidR="007455F0" w:rsidRDefault="007455F0" w:rsidP="007455F0">
            <w:pPr>
              <w:rPr>
                <w:ins w:id="14946" w:author="Fegie" w:date="2021-05-02T19:59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B27E8" w14:textId="32F8028A" w:rsidR="007455F0" w:rsidRDefault="007455F0" w:rsidP="007455F0">
            <w:pPr>
              <w:rPr>
                <w:ins w:id="14947" w:author="Fegie" w:date="2021-05-02T19:59:00Z"/>
                <w:rFonts w:ascii="標楷體" w:eastAsia="標楷體" w:hAnsi="標楷體"/>
              </w:rPr>
            </w:pPr>
            <w:ins w:id="14948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B9DB" w14:textId="77777777" w:rsidR="007455F0" w:rsidRDefault="007455F0" w:rsidP="007455F0">
            <w:pPr>
              <w:rPr>
                <w:ins w:id="14949" w:author="Fegie" w:date="2021-05-02T20:03:00Z"/>
                <w:rFonts w:ascii="標楷體" w:eastAsia="標楷體" w:hAnsi="標楷體"/>
              </w:rPr>
            </w:pPr>
            <w:ins w:id="14950" w:author="Fegie" w:date="2021-05-02T20:03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774B13EC" w14:textId="77777777" w:rsidR="007455F0" w:rsidRDefault="007455F0" w:rsidP="007455F0">
            <w:pPr>
              <w:rPr>
                <w:ins w:id="14951" w:author="Fegie" w:date="2021-05-02T20:12:00Z"/>
                <w:rFonts w:ascii="標楷體" w:eastAsia="標楷體" w:hAnsi="標楷體"/>
              </w:rPr>
            </w:pPr>
            <w:ins w:id="14952" w:author="Fegie" w:date="2021-05-02T20:03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2BF6BFE8" w14:textId="09193657" w:rsidR="00702FE3" w:rsidRDefault="00702FE3" w:rsidP="007455F0">
            <w:pPr>
              <w:rPr>
                <w:ins w:id="14953" w:author="Fegie" w:date="2021-05-02T19:59:00Z"/>
                <w:rFonts w:ascii="標楷體" w:eastAsia="標楷體" w:hAnsi="標楷體"/>
              </w:rPr>
            </w:pPr>
            <w:ins w:id="14954" w:author="Fegie" w:date="2021-05-02T20:12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955" w:author="Fegie" w:date="2021-05-02T20:23:00Z">
              <w:r w:rsidR="001075FA">
                <w:rPr>
                  <w:rFonts w:ascii="標楷體" w:eastAsia="標楷體" w:hAnsi="標楷體"/>
                </w:rPr>
                <w:t>AMLGrouop</w:t>
              </w:r>
            </w:ins>
          </w:p>
        </w:tc>
      </w:tr>
      <w:tr w:rsidR="007455F0" w14:paraId="14AAC623" w14:textId="77777777" w:rsidTr="009E35DB">
        <w:trPr>
          <w:trHeight w:val="291"/>
          <w:jc w:val="center"/>
          <w:ins w:id="14956" w:author="Fegie" w:date="2021-05-02T19:59:00Z"/>
        </w:trPr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4F41" w14:textId="13C3B490" w:rsidR="007455F0" w:rsidRDefault="007455F0" w:rsidP="007455F0">
            <w:pPr>
              <w:rPr>
                <w:ins w:id="14957" w:author="Fegie" w:date="2021-05-02T19:59:00Z"/>
                <w:rFonts w:ascii="標楷體" w:eastAsia="標楷體" w:hAnsi="標楷體"/>
              </w:rPr>
            </w:pPr>
            <w:ins w:id="14958" w:author="Fegie" w:date="2021-05-02T20:02:00Z">
              <w:r>
                <w:rPr>
                  <w:rFonts w:ascii="標楷體" w:eastAsia="標楷體" w:hAnsi="標楷體" w:hint="eastAsia"/>
                </w:rPr>
                <w:t>31</w:t>
              </w:r>
            </w:ins>
          </w:p>
        </w:tc>
        <w:tc>
          <w:tcPr>
            <w:tcW w:w="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F1A80" w14:textId="4251DAD4" w:rsidR="007455F0" w:rsidRDefault="007455F0" w:rsidP="007455F0">
            <w:pPr>
              <w:rPr>
                <w:ins w:id="14959" w:author="Fegie" w:date="2021-05-02T19:59:00Z"/>
                <w:rFonts w:ascii="標楷體" w:eastAsia="標楷體" w:hAnsi="標楷體"/>
              </w:rPr>
            </w:pPr>
            <w:ins w:id="14960" w:author="Fegie" w:date="2021-05-02T20:01:00Z">
              <w:r>
                <w:rPr>
                  <w:rFonts w:ascii="標楷體" w:eastAsia="標楷體" w:hAnsi="標楷體" w:hint="eastAsia"/>
                </w:rPr>
                <w:t>原住民姓名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86895" w14:textId="7A2C46B1" w:rsidR="007455F0" w:rsidRDefault="007455F0" w:rsidP="007455F0">
            <w:pPr>
              <w:rPr>
                <w:ins w:id="14961" w:author="Fegie" w:date="2021-05-02T19:59:00Z"/>
                <w:rFonts w:ascii="標楷體" w:eastAsia="標楷體" w:hAnsi="標楷體"/>
              </w:rPr>
            </w:pPr>
            <w:ins w:id="14962" w:author="Fegie" w:date="2021-05-02T20:07:00Z">
              <w:del w:id="14963" w:author="家榮 張" w:date="2021-05-06T18:45:00Z">
                <w:r w:rsidDel="00A27B8E">
                  <w:rPr>
                    <w:rFonts w:ascii="標楷體" w:eastAsia="標楷體" w:hAnsi="標楷體" w:hint="eastAsia"/>
                  </w:rPr>
                  <w:delText>X(100)</w:delText>
                </w:r>
              </w:del>
            </w:ins>
            <w:ins w:id="14964" w:author="家榮 張" w:date="2021-05-06T18:45:00Z">
              <w:r w:rsidR="00A27B8E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0EBED" w14:textId="77777777" w:rsidR="007455F0" w:rsidRDefault="007455F0" w:rsidP="007455F0">
            <w:pPr>
              <w:rPr>
                <w:ins w:id="14965" w:author="Fegie" w:date="2021-05-02T19:5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7CE18" w14:textId="77777777" w:rsidR="007455F0" w:rsidRDefault="007455F0" w:rsidP="007455F0">
            <w:pPr>
              <w:rPr>
                <w:ins w:id="14966" w:author="Fegie" w:date="2021-05-02T19:59:00Z"/>
                <w:rFonts w:ascii="標楷體" w:eastAsia="標楷體" w:hAnsi="標楷體"/>
              </w:rPr>
            </w:pPr>
          </w:p>
        </w:tc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A573F" w14:textId="77777777" w:rsidR="007455F0" w:rsidRDefault="007455F0" w:rsidP="007455F0">
            <w:pPr>
              <w:rPr>
                <w:ins w:id="14967" w:author="Fegie" w:date="2021-05-02T19:59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1CE46" w14:textId="6F864890" w:rsidR="007455F0" w:rsidRDefault="007455F0" w:rsidP="007455F0">
            <w:pPr>
              <w:rPr>
                <w:ins w:id="14968" w:author="Fegie" w:date="2021-05-02T19:59:00Z"/>
                <w:rFonts w:ascii="標楷體" w:eastAsia="標楷體" w:hAnsi="標楷體"/>
              </w:rPr>
            </w:pPr>
            <w:ins w:id="14969" w:author="Fegie" w:date="2021-05-02T20:04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560E" w14:textId="77777777" w:rsidR="007455F0" w:rsidRDefault="007455F0" w:rsidP="007455F0">
            <w:pPr>
              <w:rPr>
                <w:ins w:id="14970" w:author="Fegie" w:date="2021-05-02T20:03:00Z"/>
                <w:rFonts w:ascii="標楷體" w:eastAsia="標楷體" w:hAnsi="標楷體"/>
              </w:rPr>
            </w:pPr>
            <w:ins w:id="14971" w:author="Fegie" w:date="2021-05-02T20:03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48F7CE27" w14:textId="77777777" w:rsidR="007455F0" w:rsidRDefault="007455F0" w:rsidP="007455F0">
            <w:pPr>
              <w:rPr>
                <w:ins w:id="14972" w:author="Fegie" w:date="2021-05-02T20:12:00Z"/>
                <w:rFonts w:ascii="標楷體" w:eastAsia="標楷體" w:hAnsi="標楷體"/>
              </w:rPr>
            </w:pPr>
            <w:ins w:id="14973" w:author="Fegie" w:date="2021-05-02T20:03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3EA32AB9" w14:textId="1D518B4D" w:rsidR="00702FE3" w:rsidRDefault="001075FA" w:rsidP="007455F0">
            <w:pPr>
              <w:rPr>
                <w:ins w:id="14974" w:author="Fegie" w:date="2021-05-02T19:59:00Z"/>
                <w:rFonts w:ascii="標楷體" w:eastAsia="標楷體" w:hAnsi="標楷體"/>
              </w:rPr>
            </w:pPr>
            <w:ins w:id="14975" w:author="Fegie" w:date="2021-05-02T20:23:00Z">
              <w:r>
                <w:rPr>
                  <w:rFonts w:ascii="標楷體" w:eastAsia="標楷體" w:hAnsi="標楷體" w:hint="eastAsia"/>
                </w:rPr>
                <w:t>3.CustMain.</w:t>
              </w:r>
            </w:ins>
            <w:ins w:id="14976" w:author="Fegie" w:date="2021-05-02T20:24:00Z">
              <w:r>
                <w:rPr>
                  <w:rFonts w:ascii="標楷體" w:eastAsia="標楷體" w:hAnsi="標楷體"/>
                </w:rPr>
                <w:t>IndigenousName</w:t>
              </w:r>
            </w:ins>
          </w:p>
        </w:tc>
      </w:tr>
    </w:tbl>
    <w:p w14:paraId="03279072" w14:textId="77777777" w:rsidR="00F26477" w:rsidRDefault="00F26477" w:rsidP="00F26477">
      <w:pPr>
        <w:rPr>
          <w:ins w:id="14977" w:author="Fegie" w:date="2021-05-02T17:41:00Z"/>
          <w:rFonts w:ascii="標楷體" w:eastAsia="標楷體" w:hAnsi="標楷體"/>
        </w:rPr>
      </w:pPr>
    </w:p>
    <w:p w14:paraId="729CD354" w14:textId="1A6F01BD" w:rsidR="00924218" w:rsidRDefault="00F26477">
      <w:pPr>
        <w:rPr>
          <w:ins w:id="14978" w:author="Fegie" w:date="2021-04-29T10:53:00Z"/>
          <w:rFonts w:eastAsia="標楷體"/>
          <w:sz w:val="32"/>
          <w:szCs w:val="20"/>
        </w:rPr>
        <w:pPrChange w:id="14979" w:author="Fegie" w:date="2021-05-02T17:42:00Z">
          <w:pPr>
            <w:widowControl/>
          </w:pPr>
        </w:pPrChange>
      </w:pPr>
      <w:ins w:id="14980" w:author="Fegie" w:date="2021-05-02T17:41:00Z">
        <w:r>
          <w:rPr>
            <w:rFonts w:ascii="標楷體" w:eastAsia="標楷體" w:hAnsi="標楷體" w:hint="eastAsia"/>
          </w:rPr>
          <w:br w:type="page"/>
        </w:r>
      </w:ins>
    </w:p>
    <w:p w14:paraId="27CC3B0D" w14:textId="7E4E3848" w:rsidR="00C1400F" w:rsidRDefault="00C1400F" w:rsidP="00C1400F">
      <w:pPr>
        <w:pStyle w:val="3"/>
        <w:numPr>
          <w:ilvl w:val="2"/>
          <w:numId w:val="54"/>
        </w:numPr>
        <w:rPr>
          <w:ins w:id="14981" w:author="Fegie" w:date="2021-05-02T17:42:00Z"/>
        </w:rPr>
      </w:pPr>
      <w:ins w:id="14982" w:author="Fegie" w:date="2021-04-29T10:45:00Z">
        <w:r>
          <w:rPr>
            <w:rFonts w:hint="eastAsia"/>
          </w:rPr>
          <w:lastRenderedPageBreak/>
          <w:t>L1</w:t>
        </w:r>
        <w:r>
          <w:t>10</w:t>
        </w:r>
      </w:ins>
      <w:ins w:id="14983" w:author="Fegie" w:date="2021-04-29T10:46:00Z">
        <w:r>
          <w:t>3</w:t>
        </w:r>
      </w:ins>
      <w:ins w:id="14984" w:author="Fegie" w:date="2021-04-29T10:45:00Z">
        <w:r>
          <w:t xml:space="preserve"> </w:t>
        </w:r>
        <w:r>
          <w:rPr>
            <w:rFonts w:hint="eastAsia"/>
          </w:rPr>
          <w:t xml:space="preserve"> 顧客基本資</w:t>
        </w:r>
      </w:ins>
      <w:ins w:id="14985" w:author="Fegie" w:date="2021-04-29T10:48:00Z">
        <w:r>
          <w:rPr>
            <w:rFonts w:hint="eastAsia"/>
          </w:rPr>
          <w:t>料</w:t>
        </w:r>
      </w:ins>
      <w:ins w:id="14986" w:author="Fegie" w:date="2021-04-29T10:47:00Z">
        <w:r>
          <w:rPr>
            <w:rFonts w:hint="eastAsia"/>
          </w:rPr>
          <w:t>修改</w:t>
        </w:r>
      </w:ins>
      <w:ins w:id="14987" w:author="Fegie" w:date="2021-04-29T10:45:00Z">
        <w:r>
          <w:rPr>
            <w:rFonts w:hint="eastAsia"/>
          </w:rPr>
          <w:t>-自然人</w:t>
        </w:r>
      </w:ins>
      <w:ins w:id="14988" w:author="Fegie" w:date="2021-05-05T16:25:00Z">
        <w:r w:rsidR="00C817AE">
          <w:rPr>
            <w:rFonts w:hAnsi="標楷體" w:hint="eastAsia"/>
          </w:rPr>
          <w:t>***</w:t>
        </w:r>
      </w:ins>
    </w:p>
    <w:p w14:paraId="506CA933" w14:textId="77777777" w:rsidR="007370E3" w:rsidRDefault="00F26477" w:rsidP="007370E3">
      <w:pPr>
        <w:pStyle w:val="15"/>
        <w:numPr>
          <w:ilvl w:val="0"/>
          <w:numId w:val="55"/>
        </w:numPr>
        <w:ind w:left="1418"/>
        <w:rPr>
          <w:ins w:id="14989" w:author="Fegie" w:date="2021-05-02T20:43:00Z"/>
        </w:rPr>
      </w:pPr>
      <w:ins w:id="14990" w:author="Fegie" w:date="2021-05-02T17:42:00Z">
        <w:r>
          <w:rPr>
            <w:rFonts w:hint="eastAsia"/>
          </w:rPr>
          <w:t xml:space="preserve">     </w:t>
        </w:r>
      </w:ins>
      <w:ins w:id="14991" w:author="Fegie" w:date="2021-05-02T20:43:00Z">
        <w:r w:rsidR="007370E3">
          <w:rPr>
            <w:rFonts w:hint="eastAsia"/>
          </w:rPr>
          <w:t>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7370E3" w14:paraId="274D28B4" w14:textId="77777777" w:rsidTr="001C13CA">
        <w:trPr>
          <w:trHeight w:val="277"/>
          <w:ins w:id="14992" w:author="Fegie" w:date="2021-05-02T20:4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A3E2C4" w14:textId="77777777" w:rsidR="007370E3" w:rsidRDefault="007370E3" w:rsidP="001C13CA">
            <w:pPr>
              <w:rPr>
                <w:ins w:id="14993" w:author="Fegie" w:date="2021-05-02T20:43:00Z"/>
                <w:rFonts w:ascii="標楷體" w:eastAsia="標楷體" w:hAnsi="標楷體"/>
              </w:rPr>
            </w:pPr>
            <w:ins w:id="14994" w:author="Fegie" w:date="2021-05-02T20:43:00Z">
              <w:r>
                <w:rPr>
                  <w:rFonts w:ascii="標楷體" w:eastAsia="標楷體" w:hAnsi="標楷體" w:hint="eastAsia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3F5FDA" w14:textId="5D76658A" w:rsidR="007370E3" w:rsidRDefault="007370E3" w:rsidP="001C13CA">
            <w:pPr>
              <w:rPr>
                <w:ins w:id="14995" w:author="Fegie" w:date="2021-05-02T20:43:00Z"/>
                <w:rFonts w:ascii="標楷體" w:eastAsia="標楷體" w:hAnsi="標楷體"/>
              </w:rPr>
            </w:pPr>
            <w:ins w:id="14996" w:author="Fegie" w:date="2021-05-02T20:43:00Z">
              <w:r>
                <w:rPr>
                  <w:rFonts w:ascii="標楷體" w:eastAsia="標楷體" w:hAnsi="標楷體" w:hint="eastAsia"/>
                </w:rPr>
                <w:t>顧客基本資料</w:t>
              </w:r>
            </w:ins>
            <w:ins w:id="14997" w:author="Fegie" w:date="2021-05-02T20:44:00Z">
              <w:r>
                <w:rPr>
                  <w:rFonts w:ascii="標楷體" w:eastAsia="標楷體" w:hAnsi="標楷體" w:hint="eastAsia"/>
                </w:rPr>
                <w:t>修改</w:t>
              </w:r>
            </w:ins>
            <w:ins w:id="14998" w:author="Fegie" w:date="2021-05-02T20:43:00Z">
              <w:r>
                <w:rPr>
                  <w:rFonts w:ascii="標楷體" w:eastAsia="標楷體" w:hAnsi="標楷體" w:hint="eastAsia"/>
                </w:rPr>
                <w:t>-自然人</w:t>
              </w:r>
            </w:ins>
          </w:p>
        </w:tc>
      </w:tr>
      <w:tr w:rsidR="007370E3" w14:paraId="5F4E9A21" w14:textId="77777777" w:rsidTr="001C13CA">
        <w:trPr>
          <w:trHeight w:val="277"/>
          <w:ins w:id="14999" w:author="Fegie" w:date="2021-05-02T20:4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61F5AA1" w14:textId="77777777" w:rsidR="007370E3" w:rsidRDefault="007370E3" w:rsidP="001C13CA">
            <w:pPr>
              <w:rPr>
                <w:ins w:id="15000" w:author="Fegie" w:date="2021-05-02T20:43:00Z"/>
                <w:rFonts w:ascii="標楷體" w:eastAsia="標楷體" w:hAnsi="標楷體"/>
              </w:rPr>
            </w:pPr>
            <w:ins w:id="15001" w:author="Fegie" w:date="2021-05-02T20:43:00Z">
              <w:r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E4B925" w14:textId="081E5954" w:rsidR="007370E3" w:rsidRDefault="007370E3" w:rsidP="001C13CA">
            <w:pPr>
              <w:rPr>
                <w:ins w:id="15002" w:author="Fegie" w:date="2021-05-02T20:43:00Z"/>
                <w:rFonts w:ascii="標楷體" w:eastAsia="標楷體" w:hAnsi="標楷體"/>
              </w:rPr>
            </w:pPr>
            <w:ins w:id="15003" w:author="Fegie" w:date="2021-05-02T20:4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5004" w:author="Fegie" w:date="2021-05-02T20:44:00Z">
              <w:r>
                <w:rPr>
                  <w:rFonts w:ascii="標楷體" w:eastAsia="標楷體" w:hAnsi="標楷體" w:hint="eastAsia"/>
                </w:rPr>
                <w:t>修改</w:t>
              </w:r>
            </w:ins>
            <w:ins w:id="15005" w:author="Fegie" w:date="2021-05-02T20:43:00Z">
              <w:r>
                <w:rPr>
                  <w:rFonts w:ascii="標楷體" w:eastAsia="標楷體" w:hAnsi="標楷體" w:hint="eastAsia"/>
                </w:rPr>
                <w:t>自然人基本資料。</w:t>
              </w:r>
            </w:ins>
          </w:p>
          <w:p w14:paraId="609F6E12" w14:textId="77777777" w:rsidR="007370E3" w:rsidRDefault="007370E3" w:rsidP="001C13CA">
            <w:pPr>
              <w:rPr>
                <w:ins w:id="15006" w:author="Fegie" w:date="2021-05-02T20:43:00Z"/>
                <w:rFonts w:ascii="標楷體" w:eastAsia="標楷體" w:hAnsi="標楷體"/>
              </w:rPr>
            </w:pPr>
            <w:ins w:id="15007" w:author="Fegie" w:date="2021-05-02T20:43:00Z">
              <w:r>
                <w:rPr>
                  <w:rFonts w:ascii="標楷體" w:eastAsia="標楷體" w:hAnsi="標楷體" w:hint="eastAsia"/>
                </w:rPr>
                <w:t>2.需由入口交易「L1001 顧客明細資料查詢」進入</w:t>
              </w:r>
            </w:ins>
          </w:p>
        </w:tc>
      </w:tr>
      <w:tr w:rsidR="007370E3" w14:paraId="1185EEFD" w14:textId="77777777" w:rsidTr="001C13CA">
        <w:trPr>
          <w:trHeight w:val="773"/>
          <w:ins w:id="15008" w:author="Fegie" w:date="2021-05-02T20:4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7BCBE9" w14:textId="77777777" w:rsidR="007370E3" w:rsidRDefault="007370E3" w:rsidP="001C13CA">
            <w:pPr>
              <w:rPr>
                <w:ins w:id="15009" w:author="Fegie" w:date="2021-05-02T20:43:00Z"/>
                <w:rFonts w:ascii="標楷體" w:eastAsia="標楷體" w:hAnsi="標楷體"/>
              </w:rPr>
            </w:pPr>
            <w:ins w:id="15010" w:author="Fegie" w:date="2021-05-02T20:43:00Z">
              <w:r>
                <w:rPr>
                  <w:rFonts w:ascii="標楷體" w:eastAsia="標楷體" w:hAnsi="標楷體" w:hint="eastAsia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4AA75F" w14:textId="5875B613" w:rsidR="007370E3" w:rsidRDefault="007370E3" w:rsidP="001C13CA">
            <w:pPr>
              <w:ind w:left="240" w:hangingChars="100" w:hanging="240"/>
              <w:rPr>
                <w:ins w:id="15011" w:author="Fegie" w:date="2021-05-02T20:43:00Z"/>
                <w:rFonts w:ascii="標楷體" w:eastAsia="標楷體" w:hAnsi="標楷體"/>
              </w:rPr>
            </w:pPr>
            <w:ins w:id="15012" w:author="Fegie" w:date="2021-05-02T20:4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5013" w:author="st1" w:date="2021-05-06T10:57:00Z">
              <w:r w:rsidR="00D85B3E" w:rsidRPr="004B136D">
                <w:rPr>
                  <w:rFonts w:ascii="標楷體" w:eastAsia="標楷體" w:hAnsi="標楷體" w:hint="eastAsia"/>
                </w:rPr>
                <w:t>參考「作業流程.客戶作業」</w:t>
              </w:r>
            </w:ins>
            <w:ins w:id="15014" w:author="Fegie" w:date="2021-05-02T20:43:00Z">
              <w:del w:id="15015" w:author="st1" w:date="2021-05-06T10:57:00Z">
                <w:r w:rsidRPr="00F15B2B" w:rsidDel="00D85B3E">
                  <w:rPr>
                    <w:rFonts w:ascii="標楷體" w:eastAsia="標楷體" w:hAnsi="標楷體" w:hint="eastAsia"/>
                    <w:color w:val="FF0000"/>
                  </w:rPr>
                  <w:delText>參考流程</w:delText>
                </w:r>
              </w:del>
              <w:r>
                <w:rPr>
                  <w:rFonts w:ascii="標楷體" w:eastAsia="標楷體" w:hAnsi="標楷體" w:hint="eastAsia"/>
                </w:rPr>
                <w:t xml:space="preserve"> </w:t>
              </w:r>
            </w:ins>
          </w:p>
          <w:p w14:paraId="2003DFC6" w14:textId="77777777" w:rsidR="007370E3" w:rsidRDefault="007370E3" w:rsidP="001C13CA">
            <w:pPr>
              <w:rPr>
                <w:ins w:id="15016" w:author="Fegie" w:date="2021-05-02T20:43:00Z"/>
                <w:rFonts w:ascii="標楷體" w:eastAsia="標楷體" w:hAnsi="標楷體"/>
              </w:rPr>
            </w:pPr>
            <w:ins w:id="15017" w:author="Fegie" w:date="2021-05-02T20:43:00Z">
              <w:r>
                <w:rPr>
                  <w:rFonts w:ascii="標楷體" w:eastAsia="標楷體" w:hAnsi="標楷體" w:hint="eastAsia"/>
                </w:rPr>
                <w:t>2.維護客戶資料主檔(Cu</w:t>
              </w:r>
              <w:r>
                <w:rPr>
                  <w:rFonts w:ascii="標楷體" w:eastAsia="標楷體" w:hAnsi="標楷體"/>
                </w:rPr>
                <w:t>stMain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4FAC76DC" w14:textId="77777777" w:rsidR="007370E3" w:rsidRDefault="007370E3" w:rsidP="001C13CA">
            <w:pPr>
              <w:rPr>
                <w:ins w:id="15018" w:author="Fegie" w:date="2021-05-02T20:43:00Z"/>
                <w:rFonts w:ascii="標楷體" w:eastAsia="標楷體" w:hAnsi="標楷體"/>
                <w:lang w:eastAsia="zh-HK"/>
              </w:rPr>
            </w:pPr>
            <w:ins w:id="15019" w:author="Fegie" w:date="2021-05-02T20:43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358384AF" w14:textId="5B3A0D82" w:rsidR="007370E3" w:rsidRDefault="007370E3" w:rsidP="001C13CA">
            <w:pPr>
              <w:rPr>
                <w:ins w:id="15020" w:author="Fegie" w:date="2021-05-02T20:43:00Z"/>
                <w:rFonts w:ascii="標楷體" w:eastAsia="標楷體" w:hAnsi="標楷體"/>
                <w:lang w:eastAsia="zh-HK"/>
              </w:rPr>
            </w:pPr>
            <w:ins w:id="15021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(1).</w:t>
              </w:r>
            </w:ins>
            <w:ins w:id="15022" w:author="Fegie" w:date="2021-05-02T20:44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15023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:</w:t>
              </w:r>
            </w:ins>
            <w:ins w:id="15024" w:author="Fegie" w:date="2021-05-02T20:44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15025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自然人基本資料</w:t>
              </w:r>
            </w:ins>
          </w:p>
        </w:tc>
      </w:tr>
      <w:tr w:rsidR="007370E3" w14:paraId="44C60E92" w14:textId="77777777" w:rsidTr="001C13CA">
        <w:trPr>
          <w:trHeight w:val="321"/>
          <w:ins w:id="15026" w:author="Fegie" w:date="2021-05-02T20:4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A2E2957" w14:textId="77777777" w:rsidR="007370E3" w:rsidRDefault="007370E3" w:rsidP="001C13CA">
            <w:pPr>
              <w:rPr>
                <w:ins w:id="15027" w:author="Fegie" w:date="2021-05-02T20:43:00Z"/>
                <w:rFonts w:ascii="標楷體" w:eastAsia="標楷體" w:hAnsi="標楷體"/>
              </w:rPr>
            </w:pPr>
            <w:ins w:id="15028" w:author="Fegie" w:date="2021-05-02T20:43:00Z">
              <w:r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F4C8BF" w14:textId="77777777" w:rsidR="007370E3" w:rsidRDefault="007370E3" w:rsidP="001C13CA">
            <w:pPr>
              <w:rPr>
                <w:ins w:id="15029" w:author="Fegie" w:date="2021-05-02T20:43:00Z"/>
                <w:rFonts w:ascii="標楷體" w:eastAsia="標楷體" w:hAnsi="標楷體"/>
              </w:rPr>
            </w:pPr>
          </w:p>
        </w:tc>
      </w:tr>
      <w:tr w:rsidR="007370E3" w14:paraId="5D952F3E" w14:textId="77777777" w:rsidTr="001C13CA">
        <w:trPr>
          <w:trHeight w:val="1311"/>
          <w:ins w:id="15030" w:author="Fegie" w:date="2021-05-02T20:4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D29BFF1" w14:textId="77777777" w:rsidR="007370E3" w:rsidRDefault="007370E3" w:rsidP="001C13CA">
            <w:pPr>
              <w:rPr>
                <w:ins w:id="15031" w:author="Fegie" w:date="2021-05-02T20:43:00Z"/>
                <w:rFonts w:ascii="標楷體" w:eastAsia="標楷體" w:hAnsi="標楷體"/>
              </w:rPr>
            </w:pPr>
            <w:ins w:id="15032" w:author="Fegie" w:date="2021-05-02T20:43:00Z">
              <w:r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B576A3" w14:textId="77777777" w:rsidR="007370E3" w:rsidRDefault="007370E3" w:rsidP="001C13CA">
            <w:pPr>
              <w:rPr>
                <w:ins w:id="15033" w:author="Fegie" w:date="2021-05-02T20:43:00Z"/>
                <w:rFonts w:ascii="標楷體" w:eastAsia="標楷體" w:hAnsi="標楷體"/>
              </w:rPr>
            </w:pPr>
          </w:p>
        </w:tc>
      </w:tr>
      <w:tr w:rsidR="007370E3" w14:paraId="221E8074" w14:textId="77777777" w:rsidTr="001C13CA">
        <w:trPr>
          <w:trHeight w:val="278"/>
          <w:ins w:id="15034" w:author="Fegie" w:date="2021-05-02T20:4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F424A2B" w14:textId="77777777" w:rsidR="007370E3" w:rsidRDefault="007370E3" w:rsidP="001C13CA">
            <w:pPr>
              <w:rPr>
                <w:ins w:id="15035" w:author="Fegie" w:date="2021-05-02T20:43:00Z"/>
                <w:rFonts w:ascii="標楷體" w:eastAsia="標楷體" w:hAnsi="標楷體"/>
              </w:rPr>
            </w:pPr>
            <w:ins w:id="15036" w:author="Fegie" w:date="2021-05-02T20:43:00Z">
              <w:r>
                <w:rPr>
                  <w:rFonts w:ascii="標楷體" w:eastAsia="標楷體" w:hAnsi="標楷體" w:hint="eastAsia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243BFE" w14:textId="509680C9" w:rsidR="007370E3" w:rsidRDefault="007370E3" w:rsidP="001C13CA">
            <w:pPr>
              <w:rPr>
                <w:ins w:id="15037" w:author="Fegie" w:date="2021-05-02T20:43:00Z"/>
                <w:rFonts w:ascii="標楷體" w:eastAsia="標楷體" w:hAnsi="標楷體"/>
              </w:rPr>
            </w:pPr>
            <w:ins w:id="15038" w:author="Fegie" w:date="2021-05-02T20:44:00Z">
              <w:r>
                <w:rPr>
                  <w:rFonts w:ascii="標楷體" w:eastAsia="標楷體" w:hAnsi="標楷體" w:hint="eastAsia"/>
                </w:rPr>
                <w:t>需要主管放行</w:t>
              </w:r>
            </w:ins>
          </w:p>
        </w:tc>
      </w:tr>
      <w:tr w:rsidR="007370E3" w14:paraId="48CB1B9E" w14:textId="77777777" w:rsidTr="001C13CA">
        <w:trPr>
          <w:trHeight w:val="358"/>
          <w:ins w:id="15039" w:author="Fegie" w:date="2021-05-02T20:4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7329B51" w14:textId="77777777" w:rsidR="007370E3" w:rsidRDefault="007370E3" w:rsidP="001C13CA">
            <w:pPr>
              <w:rPr>
                <w:ins w:id="15040" w:author="Fegie" w:date="2021-05-02T20:43:00Z"/>
                <w:rFonts w:ascii="標楷體" w:eastAsia="標楷體" w:hAnsi="標楷體"/>
              </w:rPr>
            </w:pPr>
            <w:ins w:id="15041" w:author="Fegie" w:date="2021-05-02T20:43:00Z">
              <w:r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7D163E" w14:textId="3E1EB0AE" w:rsidR="007370E3" w:rsidRDefault="00572608" w:rsidP="001C13CA">
            <w:pPr>
              <w:rPr>
                <w:ins w:id="15042" w:author="Fegie" w:date="2021-05-02T20:43:00Z"/>
                <w:rFonts w:ascii="標楷體" w:eastAsia="標楷體" w:hAnsi="標楷體"/>
              </w:rPr>
            </w:pPr>
            <w:ins w:id="15043" w:author="st1" w:date="2021-05-06T11:03:00Z">
              <w:r>
                <w:rPr>
                  <w:rFonts w:ascii="標楷體" w:eastAsia="標楷體" w:hAnsi="標楷體" w:hint="eastAsia"/>
                  <w:color w:val="222222"/>
                </w:rPr>
                <w:t>修改時,異動原因及內容會記錄於「資料變更紀錄檔(TxDataLog)」,可至「L6932 資料變更交易查詢」查詢異動內容記錄內容</w:t>
              </w:r>
            </w:ins>
          </w:p>
        </w:tc>
      </w:tr>
      <w:tr w:rsidR="007370E3" w14:paraId="7AD05D2A" w14:textId="77777777" w:rsidTr="001C13CA">
        <w:trPr>
          <w:trHeight w:val="278"/>
          <w:ins w:id="15044" w:author="Fegie" w:date="2021-05-02T20:4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2EF6719" w14:textId="77777777" w:rsidR="007370E3" w:rsidRDefault="007370E3" w:rsidP="001C13CA">
            <w:pPr>
              <w:rPr>
                <w:ins w:id="15045" w:author="Fegie" w:date="2021-05-02T20:43:00Z"/>
                <w:rFonts w:ascii="標楷體" w:eastAsia="標楷體" w:hAnsi="標楷體"/>
              </w:rPr>
            </w:pPr>
            <w:ins w:id="15046" w:author="Fegie" w:date="2021-05-02T20:43:00Z">
              <w:r>
                <w:rPr>
                  <w:rFonts w:ascii="標楷體" w:eastAsia="標楷體" w:hAnsi="標楷體" w:hint="eastAsia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52F6BC" w14:textId="77777777" w:rsidR="007370E3" w:rsidRDefault="007370E3" w:rsidP="001C13CA">
            <w:pPr>
              <w:rPr>
                <w:ins w:id="15047" w:author="Fegie" w:date="2021-05-02T20:43:00Z"/>
                <w:rFonts w:ascii="標楷體" w:eastAsia="標楷體" w:hAnsi="標楷體"/>
              </w:rPr>
            </w:pPr>
          </w:p>
        </w:tc>
      </w:tr>
    </w:tbl>
    <w:p w14:paraId="2693106A" w14:textId="77777777" w:rsidR="007370E3" w:rsidRDefault="007370E3" w:rsidP="007370E3">
      <w:pPr>
        <w:rPr>
          <w:ins w:id="15048" w:author="Fegie" w:date="2021-05-02T20:43:00Z"/>
          <w:rFonts w:ascii="標楷體" w:eastAsia="標楷體" w:hAnsi="標楷體"/>
        </w:rPr>
      </w:pPr>
    </w:p>
    <w:p w14:paraId="72E98B98" w14:textId="77777777" w:rsidR="007370E3" w:rsidRDefault="007370E3" w:rsidP="007370E3">
      <w:pPr>
        <w:pStyle w:val="a"/>
        <w:numPr>
          <w:ilvl w:val="0"/>
          <w:numId w:val="55"/>
        </w:numPr>
        <w:spacing w:before="0"/>
        <w:ind w:left="1418"/>
        <w:rPr>
          <w:ins w:id="15049" w:author="Fegie" w:date="2021-05-02T20:43:00Z"/>
        </w:rPr>
      </w:pPr>
      <w:ins w:id="15050" w:author="Fegie" w:date="2021-05-02T20:43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7370E3" w14:paraId="35CF48AB" w14:textId="77777777" w:rsidTr="001C13CA">
        <w:trPr>
          <w:ins w:id="15051" w:author="Fegie" w:date="2021-05-02T20:4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49D454D" w14:textId="77777777" w:rsidR="007370E3" w:rsidRDefault="007370E3" w:rsidP="001C13CA">
            <w:pPr>
              <w:jc w:val="center"/>
              <w:rPr>
                <w:ins w:id="15052" w:author="Fegie" w:date="2021-05-02T20:43:00Z"/>
                <w:rFonts w:ascii="標楷體" w:eastAsia="標楷體" w:hAnsi="標楷體"/>
              </w:rPr>
            </w:pPr>
            <w:ins w:id="15053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07850D9" w14:textId="77777777" w:rsidR="007370E3" w:rsidRDefault="007370E3" w:rsidP="001C13CA">
            <w:pPr>
              <w:jc w:val="center"/>
              <w:rPr>
                <w:ins w:id="15054" w:author="Fegie" w:date="2021-05-02T20:43:00Z"/>
                <w:rFonts w:ascii="標楷體" w:eastAsia="標楷體" w:hAnsi="標楷體"/>
              </w:rPr>
            </w:pPr>
            <w:ins w:id="15055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2C25F50" w14:textId="77777777" w:rsidR="007370E3" w:rsidRDefault="007370E3" w:rsidP="001C13CA">
            <w:pPr>
              <w:jc w:val="center"/>
              <w:rPr>
                <w:ins w:id="15056" w:author="Fegie" w:date="2021-05-02T20:43:00Z"/>
                <w:rFonts w:ascii="標楷體" w:eastAsia="標楷體" w:hAnsi="標楷體"/>
              </w:rPr>
            </w:pPr>
            <w:ins w:id="15057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7370E3" w14:paraId="5FAA064A" w14:textId="77777777" w:rsidTr="001C13CA">
        <w:trPr>
          <w:ins w:id="15058" w:author="Fegie" w:date="2021-05-02T20:4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3A255" w14:textId="77777777" w:rsidR="007370E3" w:rsidRDefault="007370E3" w:rsidP="001C13CA">
            <w:pPr>
              <w:jc w:val="center"/>
              <w:rPr>
                <w:ins w:id="15059" w:author="Fegie" w:date="2021-05-02T20:43:00Z"/>
                <w:rFonts w:ascii="標楷體" w:eastAsia="標楷體" w:hAnsi="標楷體"/>
              </w:rPr>
            </w:pPr>
            <w:ins w:id="15060" w:author="Fegie" w:date="2021-05-02T20:43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78B65" w14:textId="77777777" w:rsidR="007370E3" w:rsidRDefault="007370E3" w:rsidP="001C13CA">
            <w:pPr>
              <w:rPr>
                <w:ins w:id="15061" w:author="Fegie" w:date="2021-05-02T20:43:00Z"/>
                <w:rFonts w:ascii="標楷體" w:eastAsia="標楷體" w:hAnsi="標楷體"/>
              </w:rPr>
            </w:pPr>
            <w:ins w:id="15062" w:author="Fegie" w:date="2021-05-02T20:43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B668D" w14:textId="77777777" w:rsidR="007370E3" w:rsidRDefault="007370E3" w:rsidP="001C13CA">
            <w:pPr>
              <w:rPr>
                <w:ins w:id="15063" w:author="Fegie" w:date="2021-05-02T20:43:00Z"/>
                <w:rFonts w:ascii="標楷體" w:eastAsia="標楷體" w:hAnsi="標楷體"/>
              </w:rPr>
            </w:pPr>
            <w:ins w:id="15064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</w:p>
        </w:tc>
      </w:tr>
    </w:tbl>
    <w:p w14:paraId="18C02146" w14:textId="77777777" w:rsidR="007370E3" w:rsidRDefault="007370E3" w:rsidP="007370E3">
      <w:pPr>
        <w:rPr>
          <w:ins w:id="15065" w:author="Fegie" w:date="2021-05-02T20:43:00Z"/>
          <w:rFonts w:ascii="標楷體" w:eastAsia="標楷體" w:hAnsi="標楷體"/>
        </w:rPr>
      </w:pPr>
    </w:p>
    <w:p w14:paraId="1DC92C7C" w14:textId="77777777" w:rsidR="007370E3" w:rsidRDefault="007370E3" w:rsidP="007370E3">
      <w:pPr>
        <w:pStyle w:val="15"/>
        <w:numPr>
          <w:ilvl w:val="0"/>
          <w:numId w:val="55"/>
        </w:numPr>
        <w:ind w:left="1418"/>
        <w:rPr>
          <w:ins w:id="15066" w:author="Fegie" w:date="2021-05-02T20:43:00Z"/>
        </w:rPr>
      </w:pPr>
      <w:ins w:id="15067" w:author="Fegie" w:date="2021-05-02T20:43:00Z">
        <w:r>
          <w:rPr>
            <w:rFonts w:hint="eastAsia"/>
          </w:rPr>
          <w:t>UI畫面</w:t>
        </w:r>
      </w:ins>
    </w:p>
    <w:p w14:paraId="49BC5169" w14:textId="63BFE580" w:rsidR="007370E3" w:rsidRDefault="007370E3" w:rsidP="007370E3">
      <w:pPr>
        <w:rPr>
          <w:ins w:id="15068" w:author="Fegie" w:date="2021-05-02T20:46:00Z"/>
          <w:noProof/>
        </w:rPr>
      </w:pPr>
      <w:ins w:id="15069" w:author="Fegie" w:date="2021-05-02T20:43:00Z">
        <w:r>
          <w:rPr>
            <w:noProof/>
          </w:rPr>
          <w:t xml:space="preserve"> </w:t>
        </w:r>
      </w:ins>
      <w:ins w:id="15070" w:author="Fegie" w:date="2021-05-02T20:45:00Z">
        <w:r>
          <w:rPr>
            <w:noProof/>
          </w:rPr>
          <w:drawing>
            <wp:inline distT="0" distB="0" distL="0" distR="0" wp14:anchorId="4C2C17C4" wp14:editId="35CE65B9">
              <wp:extent cx="6479540" cy="2729865"/>
              <wp:effectExtent l="0" t="0" r="0" b="0"/>
              <wp:docPr id="73" name="圖片 7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7298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15071" w:author="Fegie" w:date="2021-05-02T20:46:00Z">
        <w:r w:rsidRPr="007370E3">
          <w:rPr>
            <w:noProof/>
          </w:rPr>
          <w:t xml:space="preserve"> </w:t>
        </w:r>
        <w:r>
          <w:rPr>
            <w:noProof/>
          </w:rPr>
          <w:lastRenderedPageBreak/>
          <w:drawing>
            <wp:inline distT="0" distB="0" distL="0" distR="0" wp14:anchorId="76C82B3E" wp14:editId="1F59D17D">
              <wp:extent cx="6479540" cy="2907665"/>
              <wp:effectExtent l="0" t="0" r="0" b="0"/>
              <wp:docPr id="74" name="圖片 7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9076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3D448A0" w14:textId="6A684F91" w:rsidR="007370E3" w:rsidRDefault="007370E3" w:rsidP="007370E3">
      <w:pPr>
        <w:rPr>
          <w:ins w:id="15072" w:author="Fegie" w:date="2021-05-02T20:46:00Z"/>
          <w:noProof/>
        </w:rPr>
      </w:pPr>
      <w:ins w:id="15073" w:author="Fegie" w:date="2021-05-02T20:46:00Z">
        <w:r>
          <w:rPr>
            <w:noProof/>
          </w:rPr>
          <w:drawing>
            <wp:inline distT="0" distB="0" distL="0" distR="0" wp14:anchorId="239A0201" wp14:editId="1AC69D84">
              <wp:extent cx="6479540" cy="2698750"/>
              <wp:effectExtent l="0" t="0" r="0" b="0"/>
              <wp:docPr id="75" name="圖片 7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6987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EC160D7" w14:textId="429F2902" w:rsidR="007370E3" w:rsidRDefault="007370E3" w:rsidP="007370E3">
      <w:pPr>
        <w:rPr>
          <w:ins w:id="15074" w:author="Fegie" w:date="2021-05-02T20:43:00Z"/>
          <w:noProof/>
        </w:rPr>
      </w:pPr>
      <w:ins w:id="15075" w:author="Fegie" w:date="2021-05-02T20:46:00Z">
        <w:r>
          <w:rPr>
            <w:noProof/>
          </w:rPr>
          <w:drawing>
            <wp:inline distT="0" distB="0" distL="0" distR="0" wp14:anchorId="6EF4FEFA" wp14:editId="69378A6F">
              <wp:extent cx="6479540" cy="1711325"/>
              <wp:effectExtent l="0" t="0" r="0" b="0"/>
              <wp:docPr id="76" name="圖片 7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7113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88C041B" w14:textId="77777777" w:rsidR="007370E3" w:rsidRDefault="007370E3" w:rsidP="007370E3">
      <w:pPr>
        <w:pStyle w:val="a"/>
        <w:numPr>
          <w:ilvl w:val="0"/>
          <w:numId w:val="55"/>
        </w:numPr>
        <w:spacing w:before="0"/>
        <w:ind w:left="1418"/>
        <w:rPr>
          <w:ins w:id="15076" w:author="Fegie" w:date="2021-05-02T20:43:00Z"/>
        </w:rPr>
      </w:pPr>
      <w:ins w:id="15077" w:author="Fegie" w:date="2021-05-02T20:43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0E866D48" w14:textId="77777777" w:rsidR="007370E3" w:rsidRDefault="007370E3" w:rsidP="007370E3">
      <w:pPr>
        <w:rPr>
          <w:ins w:id="15078" w:author="Fegie" w:date="2021-05-02T20:43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7370E3" w14:paraId="6A71B3E5" w14:textId="77777777" w:rsidTr="001C13CA">
        <w:trPr>
          <w:ins w:id="15079" w:author="Fegie" w:date="2021-05-02T20:4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1B2518" w14:textId="77777777" w:rsidR="007370E3" w:rsidRDefault="007370E3" w:rsidP="001C13CA">
            <w:pPr>
              <w:jc w:val="center"/>
              <w:rPr>
                <w:ins w:id="15080" w:author="Fegie" w:date="2021-05-02T20:43:00Z"/>
                <w:rFonts w:ascii="標楷體" w:eastAsia="標楷體" w:hAnsi="標楷體"/>
              </w:rPr>
            </w:pPr>
            <w:ins w:id="15081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A6ADD90" w14:textId="77777777" w:rsidR="007370E3" w:rsidRDefault="007370E3" w:rsidP="001C13CA">
            <w:pPr>
              <w:jc w:val="center"/>
              <w:rPr>
                <w:ins w:id="15082" w:author="Fegie" w:date="2021-05-02T20:43:00Z"/>
                <w:rFonts w:ascii="標楷體" w:eastAsia="標楷體" w:hAnsi="標楷體"/>
              </w:rPr>
            </w:pPr>
            <w:ins w:id="15083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0C2C0F8" w14:textId="77777777" w:rsidR="007370E3" w:rsidRDefault="007370E3" w:rsidP="001C13CA">
            <w:pPr>
              <w:jc w:val="center"/>
              <w:rPr>
                <w:ins w:id="15084" w:author="Fegie" w:date="2021-05-02T20:43:00Z"/>
                <w:rFonts w:ascii="標楷體" w:eastAsia="標楷體" w:hAnsi="標楷體"/>
              </w:rPr>
            </w:pPr>
            <w:ins w:id="15085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7370E3" w14:paraId="4A87EF4A" w14:textId="77777777" w:rsidTr="001C13CA">
        <w:trPr>
          <w:ins w:id="15086" w:author="Fegie" w:date="2021-05-02T20:4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F552C" w14:textId="77777777" w:rsidR="007370E3" w:rsidRDefault="007370E3" w:rsidP="001C13CA">
            <w:pPr>
              <w:jc w:val="center"/>
              <w:rPr>
                <w:ins w:id="15087" w:author="Fegie" w:date="2021-05-02T20:43:00Z"/>
                <w:rFonts w:ascii="標楷體" w:eastAsia="標楷體" w:hAnsi="標楷體"/>
                <w:lang w:eastAsia="zh-HK"/>
              </w:rPr>
            </w:pPr>
            <w:ins w:id="15088" w:author="Fegie" w:date="2021-05-02T20:43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351ED" w14:textId="12C48B65" w:rsidR="007370E3" w:rsidRDefault="007370E3" w:rsidP="001C13CA">
            <w:pPr>
              <w:rPr>
                <w:ins w:id="15089" w:author="Fegie" w:date="2021-05-02T20:43:00Z"/>
                <w:rFonts w:ascii="標楷體" w:eastAsia="標楷體" w:hAnsi="標楷體"/>
                <w:lang w:eastAsia="zh-HK"/>
              </w:rPr>
            </w:pPr>
            <w:ins w:id="15090" w:author="Fegie" w:date="2021-05-02T20:46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ABBE0" w14:textId="7871C530" w:rsidR="007370E3" w:rsidRDefault="007370E3" w:rsidP="001C13CA">
            <w:pPr>
              <w:rPr>
                <w:ins w:id="15091" w:author="Fegie" w:date="2021-05-02T20:43:00Z"/>
                <w:rFonts w:ascii="標楷體" w:eastAsia="標楷體" w:hAnsi="標楷體"/>
                <w:lang w:eastAsia="zh-HK"/>
              </w:rPr>
            </w:pPr>
            <w:ins w:id="15092" w:author="Fegie" w:date="2021-05-02T20:43:00Z">
              <w:r>
                <w:rPr>
                  <w:rFonts w:ascii="標楷體" w:eastAsia="標楷體" w:hAnsi="標楷體" w:hint="eastAsia"/>
                </w:rPr>
                <w:t xml:space="preserve">1.【L1001 </w:t>
              </w:r>
              <w:r>
                <w:rPr>
                  <w:rFonts w:ascii="標楷體" w:eastAsia="標楷體" w:hAnsi="標楷體" w:hint="eastAsia"/>
                  <w:lang w:eastAsia="zh-HK"/>
                </w:rPr>
                <w:t>顧客明細資料查詢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</w:ins>
            <w:ins w:id="15093" w:author="Fegie" w:date="2021-05-02T20:46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15094" w:author="Fegie" w:date="2021-05-02T20:43:00Z"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1FF664DB" w14:textId="7DD43BA0" w:rsidR="007370E3" w:rsidRDefault="007370E3" w:rsidP="001C13CA">
            <w:pPr>
              <w:rPr>
                <w:ins w:id="15095" w:author="Fegie" w:date="2021-05-02T20:43:00Z"/>
                <w:rFonts w:ascii="標楷體" w:eastAsia="標楷體" w:hAnsi="標楷體"/>
                <w:lang w:eastAsia="zh-HK"/>
              </w:rPr>
            </w:pPr>
            <w:ins w:id="15096" w:author="Fegie" w:date="2021-05-02T20:43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</w:t>
              </w:r>
            </w:ins>
            <w:ins w:id="15097" w:author="Fegie" w:date="2021-05-02T20:46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15098" w:author="Fegie" w:date="2021-05-02T20:47:00Z">
              <w:r>
                <w:rPr>
                  <w:rFonts w:ascii="標楷體" w:eastAsia="標楷體" w:hAnsi="標楷體" w:hint="eastAsia"/>
                  <w:lang w:eastAsia="zh-HK"/>
                </w:rPr>
                <w:t>自然人</w:t>
              </w:r>
            </w:ins>
            <w:ins w:id="15099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7370E3" w14:paraId="4FC8FAA3" w14:textId="77777777" w:rsidTr="001C13CA">
        <w:trPr>
          <w:ins w:id="15100" w:author="Fegie" w:date="2021-05-02T20:4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F3B988" w14:textId="77777777" w:rsidR="007370E3" w:rsidRDefault="007370E3" w:rsidP="001C13CA">
            <w:pPr>
              <w:jc w:val="center"/>
              <w:rPr>
                <w:ins w:id="15101" w:author="Fegie" w:date="2021-05-02T20:43:00Z"/>
                <w:rFonts w:ascii="標楷體" w:eastAsia="標楷體" w:hAnsi="標楷體"/>
              </w:rPr>
            </w:pPr>
            <w:ins w:id="15102" w:author="Fegie" w:date="2021-05-02T20:43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17378" w14:textId="77777777" w:rsidR="007370E3" w:rsidRDefault="007370E3" w:rsidP="001C13CA">
            <w:pPr>
              <w:rPr>
                <w:ins w:id="15103" w:author="Fegie" w:date="2021-05-02T20:43:00Z"/>
                <w:rFonts w:ascii="標楷體" w:eastAsia="標楷體" w:hAnsi="標楷體"/>
                <w:lang w:eastAsia="zh-HK"/>
              </w:rPr>
            </w:pPr>
            <w:ins w:id="15104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78D00" w14:textId="77777777" w:rsidR="007370E3" w:rsidRDefault="007370E3" w:rsidP="001C13CA">
            <w:pPr>
              <w:rPr>
                <w:ins w:id="15105" w:author="Fegie" w:date="2021-05-02T20:43:00Z"/>
                <w:rFonts w:ascii="標楷體" w:eastAsia="標楷體" w:hAnsi="標楷體"/>
                <w:lang w:eastAsia="zh-HK"/>
              </w:rPr>
            </w:pPr>
            <w:ins w:id="15106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</w:tbl>
    <w:p w14:paraId="2EE77D80" w14:textId="77777777" w:rsidR="007370E3" w:rsidRDefault="007370E3" w:rsidP="007370E3">
      <w:pPr>
        <w:pStyle w:val="15"/>
        <w:numPr>
          <w:ilvl w:val="0"/>
          <w:numId w:val="55"/>
        </w:numPr>
        <w:ind w:left="1418"/>
        <w:rPr>
          <w:ins w:id="15107" w:author="Fegie" w:date="2021-05-02T20:43:00Z"/>
        </w:rPr>
      </w:pPr>
      <w:ins w:id="15108" w:author="Fegie" w:date="2021-05-02T20:43:00Z">
        <w:r>
          <w:rPr>
            <w:rFonts w:hint="eastAsia"/>
          </w:rPr>
          <w:lastRenderedPageBreak/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15109" w:author="st1" w:date="2021-05-06T11:00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455"/>
        <w:gridCol w:w="575"/>
        <w:gridCol w:w="1655"/>
        <w:gridCol w:w="456"/>
        <w:gridCol w:w="2914"/>
        <w:gridCol w:w="456"/>
        <w:gridCol w:w="576"/>
        <w:gridCol w:w="3333"/>
        <w:tblGridChange w:id="15110">
          <w:tblGrid>
            <w:gridCol w:w="465"/>
            <w:gridCol w:w="620"/>
            <w:gridCol w:w="1536"/>
            <w:gridCol w:w="500"/>
            <w:gridCol w:w="2916"/>
            <w:gridCol w:w="471"/>
            <w:gridCol w:w="576"/>
            <w:gridCol w:w="3336"/>
          </w:tblGrid>
        </w:tblGridChange>
      </w:tblGrid>
      <w:tr w:rsidR="007370E3" w14:paraId="25087C27" w14:textId="77777777" w:rsidTr="00D85B3E">
        <w:trPr>
          <w:trHeight w:val="388"/>
          <w:tblHeader/>
          <w:jc w:val="center"/>
          <w:ins w:id="15111" w:author="Fegie" w:date="2021-05-02T20:43:00Z"/>
          <w:trPrChange w:id="15112" w:author="st1" w:date="2021-05-06T11:00:00Z">
            <w:trPr>
              <w:trHeight w:val="388"/>
              <w:jc w:val="center"/>
            </w:trPr>
          </w:trPrChange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5113" w:author="st1" w:date="2021-05-06T11:00:00Z">
              <w:tcPr>
                <w:tcW w:w="465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01C66667" w14:textId="77777777" w:rsidR="007370E3" w:rsidRDefault="007370E3" w:rsidP="001C13CA">
            <w:pPr>
              <w:rPr>
                <w:ins w:id="15114" w:author="Fegie" w:date="2021-05-02T20:43:00Z"/>
                <w:rFonts w:ascii="標楷體" w:eastAsia="標楷體" w:hAnsi="標楷體"/>
              </w:rPr>
            </w:pPr>
            <w:ins w:id="15115" w:author="Fegie" w:date="2021-05-02T20:43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0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5116" w:author="st1" w:date="2021-05-06T11:00:00Z">
              <w:tcPr>
                <w:tcW w:w="620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33533B29" w14:textId="77777777" w:rsidR="007370E3" w:rsidRDefault="007370E3" w:rsidP="001C13CA">
            <w:pPr>
              <w:rPr>
                <w:ins w:id="15117" w:author="Fegie" w:date="2021-05-02T20:43:00Z"/>
                <w:rFonts w:ascii="標楷體" w:eastAsia="標楷體" w:hAnsi="標楷體"/>
              </w:rPr>
            </w:pPr>
            <w:ins w:id="15118" w:author="Fegie" w:date="2021-05-02T20:43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55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5119" w:author="st1" w:date="2021-05-06T11:00:00Z">
              <w:tcPr>
                <w:tcW w:w="5999" w:type="dxa"/>
                <w:gridSpan w:val="5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1B116127" w14:textId="77777777" w:rsidR="007370E3" w:rsidRDefault="007370E3" w:rsidP="001C13CA">
            <w:pPr>
              <w:jc w:val="center"/>
              <w:rPr>
                <w:ins w:id="15120" w:author="Fegie" w:date="2021-05-02T20:43:00Z"/>
                <w:rFonts w:ascii="標楷體" w:eastAsia="標楷體" w:hAnsi="標楷體"/>
              </w:rPr>
            </w:pPr>
            <w:ins w:id="15121" w:author="Fegie" w:date="2021-05-02T20:43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5122" w:author="st1" w:date="2021-05-06T11:00:00Z">
              <w:tcPr>
                <w:tcW w:w="3336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04C8C3B4" w14:textId="77777777" w:rsidR="007370E3" w:rsidRDefault="007370E3" w:rsidP="001C13CA">
            <w:pPr>
              <w:rPr>
                <w:ins w:id="15123" w:author="Fegie" w:date="2021-05-02T20:43:00Z"/>
                <w:rFonts w:ascii="標楷體" w:eastAsia="標楷體" w:hAnsi="標楷體"/>
              </w:rPr>
            </w:pPr>
            <w:ins w:id="15124" w:author="Fegie" w:date="2021-05-02T20:43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7370E3" w14:paraId="632D431B" w14:textId="77777777" w:rsidTr="00D85B3E">
        <w:trPr>
          <w:trHeight w:val="244"/>
          <w:tblHeader/>
          <w:jc w:val="center"/>
          <w:ins w:id="15125" w:author="Fegie" w:date="2021-05-02T20:43:00Z"/>
          <w:trPrChange w:id="15126" w:author="st1" w:date="2021-05-06T11:00:00Z">
            <w:trPr>
              <w:trHeight w:val="244"/>
              <w:jc w:val="center"/>
            </w:trPr>
          </w:trPrChange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  <w:tcPrChange w:id="15127" w:author="st1" w:date="2021-05-06T11:00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518F9AA4" w14:textId="77777777" w:rsidR="007370E3" w:rsidRDefault="007370E3" w:rsidP="001C13CA">
            <w:pPr>
              <w:widowControl/>
              <w:rPr>
                <w:ins w:id="15128" w:author="Fegie" w:date="2021-05-02T20:43:00Z"/>
                <w:rFonts w:ascii="標楷體" w:eastAsia="標楷體" w:hAnsi="標楷體"/>
              </w:rPr>
            </w:pPr>
          </w:p>
        </w:tc>
        <w:tc>
          <w:tcPr>
            <w:tcW w:w="10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  <w:tcPrChange w:id="15129" w:author="st1" w:date="2021-05-06T11:00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0D2C6172" w14:textId="77777777" w:rsidR="007370E3" w:rsidRDefault="007370E3" w:rsidP="001C13CA">
            <w:pPr>
              <w:widowControl/>
              <w:rPr>
                <w:ins w:id="15130" w:author="Fegie" w:date="2021-05-02T20:43:00Z"/>
                <w:rFonts w:ascii="標楷體" w:eastAsia="標楷體" w:hAnsi="標楷體"/>
              </w:rPr>
            </w:pP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5131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7AA2FA0C" w14:textId="77777777" w:rsidR="007370E3" w:rsidRDefault="007370E3" w:rsidP="001C13CA">
            <w:pPr>
              <w:rPr>
                <w:ins w:id="15132" w:author="Fegie" w:date="2021-05-02T20:43:00Z"/>
                <w:rFonts w:ascii="標楷體" w:eastAsia="標楷體" w:hAnsi="標楷體"/>
              </w:rPr>
            </w:pPr>
            <w:ins w:id="15133" w:author="Fegie" w:date="2021-05-02T20:43:00Z">
              <w:r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5134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595FA1EF" w14:textId="77777777" w:rsidR="007370E3" w:rsidRDefault="007370E3" w:rsidP="001C13CA">
            <w:pPr>
              <w:rPr>
                <w:ins w:id="15135" w:author="Fegie" w:date="2021-05-02T20:43:00Z"/>
                <w:rFonts w:ascii="標楷體" w:eastAsia="標楷體" w:hAnsi="標楷體"/>
              </w:rPr>
            </w:pPr>
            <w:ins w:id="15136" w:author="Fegie" w:date="2021-05-02T20:43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5137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44D4262A" w14:textId="77777777" w:rsidR="007370E3" w:rsidRDefault="007370E3" w:rsidP="001C13CA">
            <w:pPr>
              <w:rPr>
                <w:ins w:id="15138" w:author="Fegie" w:date="2021-05-02T20:43:00Z"/>
                <w:rFonts w:ascii="標楷體" w:eastAsia="標楷體" w:hAnsi="標楷體"/>
              </w:rPr>
            </w:pPr>
            <w:ins w:id="15139" w:author="Fegie" w:date="2021-05-02T20:43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5140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19C8F905" w14:textId="77777777" w:rsidR="007370E3" w:rsidRDefault="007370E3" w:rsidP="001C13CA">
            <w:pPr>
              <w:rPr>
                <w:ins w:id="15141" w:author="Fegie" w:date="2021-05-02T20:43:00Z"/>
                <w:rFonts w:ascii="標楷體" w:eastAsia="標楷體" w:hAnsi="標楷體"/>
              </w:rPr>
            </w:pPr>
            <w:ins w:id="15142" w:author="Fegie" w:date="2021-05-02T20:43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5143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4E05ED89" w14:textId="77777777" w:rsidR="007370E3" w:rsidRDefault="007370E3" w:rsidP="001C13CA">
            <w:pPr>
              <w:rPr>
                <w:ins w:id="15144" w:author="Fegie" w:date="2021-05-02T20:43:00Z"/>
                <w:rFonts w:ascii="標楷體" w:eastAsia="標楷體" w:hAnsi="標楷體"/>
              </w:rPr>
            </w:pPr>
            <w:ins w:id="15145" w:author="Fegie" w:date="2021-05-02T20:43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  <w:tcPrChange w:id="15146" w:author="st1" w:date="2021-05-06T11:00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54768DDD" w14:textId="77777777" w:rsidR="007370E3" w:rsidRDefault="007370E3" w:rsidP="001C13CA">
            <w:pPr>
              <w:widowControl/>
              <w:rPr>
                <w:ins w:id="15147" w:author="Fegie" w:date="2021-05-02T20:43:00Z"/>
                <w:rFonts w:ascii="標楷體" w:eastAsia="標楷體" w:hAnsi="標楷體"/>
              </w:rPr>
            </w:pPr>
          </w:p>
        </w:tc>
      </w:tr>
      <w:tr w:rsidR="007370E3" w14:paraId="3AF4224F" w14:textId="77777777" w:rsidTr="00D85B3E">
        <w:trPr>
          <w:trHeight w:val="291"/>
          <w:jc w:val="center"/>
          <w:ins w:id="15148" w:author="Fegie" w:date="2021-05-02T20:43:00Z"/>
          <w:trPrChange w:id="15149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150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A744B42" w14:textId="77777777" w:rsidR="007370E3" w:rsidRDefault="007370E3" w:rsidP="001C13CA">
            <w:pPr>
              <w:rPr>
                <w:ins w:id="15151" w:author="Fegie" w:date="2021-05-02T20:43:00Z"/>
                <w:rFonts w:ascii="標楷體" w:eastAsia="標楷體" w:hAnsi="標楷體"/>
              </w:rPr>
            </w:pPr>
            <w:ins w:id="15152" w:author="Fegie" w:date="2021-05-02T20:43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153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A7804C2" w14:textId="77777777" w:rsidR="007370E3" w:rsidRDefault="007370E3" w:rsidP="001C13CA">
            <w:pPr>
              <w:rPr>
                <w:ins w:id="15154" w:author="Fegie" w:date="2021-05-02T20:43:00Z"/>
                <w:rFonts w:ascii="標楷體" w:eastAsia="標楷體" w:hAnsi="標楷體"/>
              </w:rPr>
            </w:pPr>
            <w:ins w:id="15155" w:author="Fegie" w:date="2021-05-02T20:43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56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95B61E4" w14:textId="77777777" w:rsidR="007370E3" w:rsidRDefault="007370E3" w:rsidP="001C13CA">
            <w:pPr>
              <w:rPr>
                <w:ins w:id="15157" w:author="Fegie" w:date="2021-05-02T20:43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58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C73262" w14:textId="77777777" w:rsidR="007370E3" w:rsidRDefault="007370E3" w:rsidP="001C13CA">
            <w:pPr>
              <w:rPr>
                <w:ins w:id="15159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60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1E4A92D" w14:textId="77777777" w:rsidR="007370E3" w:rsidRDefault="007370E3" w:rsidP="001C13CA">
            <w:pPr>
              <w:rPr>
                <w:ins w:id="15161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62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3AF970" w14:textId="77777777" w:rsidR="007370E3" w:rsidRDefault="007370E3" w:rsidP="001C13CA">
            <w:pPr>
              <w:rPr>
                <w:ins w:id="15163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164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D803292" w14:textId="77777777" w:rsidR="007370E3" w:rsidRDefault="007370E3" w:rsidP="001C13CA">
            <w:pPr>
              <w:rPr>
                <w:ins w:id="15165" w:author="Fegie" w:date="2021-05-02T20:43:00Z"/>
                <w:rFonts w:ascii="標楷體" w:eastAsia="標楷體" w:hAnsi="標楷體"/>
              </w:rPr>
            </w:pPr>
            <w:ins w:id="15166" w:author="Fegie" w:date="2021-05-02T20:43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167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A211907" w14:textId="77777777" w:rsidR="007370E3" w:rsidRDefault="007370E3" w:rsidP="001C13CA">
            <w:pPr>
              <w:rPr>
                <w:ins w:id="15168" w:author="Fegie" w:date="2021-05-02T20:43:00Z"/>
                <w:rFonts w:ascii="標楷體" w:eastAsia="標楷體" w:hAnsi="標楷體"/>
              </w:rPr>
            </w:pPr>
            <w:ins w:id="15169" w:author="Fegie" w:date="2021-05-02T20:43:00Z">
              <w:r>
                <w:rPr>
                  <w:rFonts w:ascii="標楷體" w:eastAsia="標楷體" w:hAnsi="標楷體" w:hint="eastAsia"/>
                </w:rPr>
                <w:t>自動顯示</w:t>
              </w:r>
            </w:ins>
          </w:p>
          <w:p w14:paraId="22CA037A" w14:textId="77777777" w:rsidR="007370E3" w:rsidRDefault="007370E3" w:rsidP="001C13CA">
            <w:pPr>
              <w:rPr>
                <w:ins w:id="15170" w:author="Fegie" w:date="2021-05-02T20:43:00Z"/>
                <w:rFonts w:ascii="標楷體" w:eastAsia="標楷體" w:hAnsi="標楷體"/>
              </w:rPr>
            </w:pPr>
            <w:ins w:id="15171" w:author="Fegie" w:date="2021-05-02T20:43:00Z">
              <w:r>
                <w:rPr>
                  <w:rFonts w:ascii="標楷體" w:eastAsia="標楷體" w:hAnsi="標楷體" w:hint="eastAsia"/>
                  <w:lang w:eastAsia="zh-HK"/>
                </w:rPr>
                <w:t>新增、修改</w:t>
              </w:r>
            </w:ins>
          </w:p>
        </w:tc>
      </w:tr>
      <w:tr w:rsidR="00C40BE6" w14:paraId="38D18153" w14:textId="77777777" w:rsidTr="00D85B3E">
        <w:trPr>
          <w:trHeight w:val="291"/>
          <w:jc w:val="center"/>
          <w:ins w:id="15172" w:author="Fegie" w:date="2021-05-04T19:27:00Z"/>
          <w:trPrChange w:id="15173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74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227EEEF" w14:textId="403B7AD0" w:rsidR="00C40BE6" w:rsidRDefault="009D78F5" w:rsidP="00C40BE6">
            <w:pPr>
              <w:rPr>
                <w:ins w:id="15175" w:author="Fegie" w:date="2021-05-04T19:27:00Z"/>
                <w:rFonts w:ascii="標楷體" w:eastAsia="標楷體" w:hAnsi="標楷體"/>
              </w:rPr>
            </w:pPr>
            <w:ins w:id="15176" w:author="Fegie" w:date="2021-05-04T19:53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77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05F91A" w14:textId="0DA0DD9E" w:rsidR="00C40BE6" w:rsidRDefault="00C40BE6" w:rsidP="00C40BE6">
            <w:pPr>
              <w:rPr>
                <w:ins w:id="15178" w:author="Fegie" w:date="2021-05-04T19:27:00Z"/>
                <w:rFonts w:ascii="標楷體" w:eastAsia="標楷體" w:hAnsi="標楷體"/>
              </w:rPr>
            </w:pPr>
            <w:ins w:id="15179" w:author="Fegie" w:date="2021-05-04T19:27:00Z">
              <w:r>
                <w:rPr>
                  <w:rFonts w:ascii="標楷體" w:eastAsia="標楷體" w:hAnsi="標楷體" w:hint="eastAsia"/>
                </w:rPr>
                <w:t>身分證字號-修改前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80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322FB6" w14:textId="77777777" w:rsidR="00C40BE6" w:rsidRDefault="00C40BE6" w:rsidP="00C40BE6">
            <w:pPr>
              <w:rPr>
                <w:ins w:id="15181" w:author="Fegie" w:date="2021-05-04T19:27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82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5D4E15" w14:textId="77777777" w:rsidR="00C40BE6" w:rsidRDefault="00C40BE6" w:rsidP="00C40BE6">
            <w:pPr>
              <w:rPr>
                <w:ins w:id="15183" w:author="Fegie" w:date="2021-05-04T19:2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84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8943EF" w14:textId="77777777" w:rsidR="00C40BE6" w:rsidRDefault="00C40BE6" w:rsidP="00C40BE6">
            <w:pPr>
              <w:rPr>
                <w:ins w:id="15185" w:author="Fegie" w:date="2021-05-04T19:27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86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000C87" w14:textId="77777777" w:rsidR="00C40BE6" w:rsidRDefault="00C40BE6" w:rsidP="00C40BE6">
            <w:pPr>
              <w:rPr>
                <w:ins w:id="15187" w:author="Fegie" w:date="2021-05-04T19:2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88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8ED75AD" w14:textId="506E415B" w:rsidR="00C40BE6" w:rsidRDefault="00C40BE6" w:rsidP="00C40BE6">
            <w:pPr>
              <w:rPr>
                <w:ins w:id="15189" w:author="Fegie" w:date="2021-05-04T19:27:00Z"/>
                <w:rFonts w:ascii="標楷體" w:eastAsia="標楷體" w:hAnsi="標楷體"/>
              </w:rPr>
            </w:pPr>
            <w:ins w:id="15190" w:author="Fegie" w:date="2021-05-04T19:27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91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CE18B3" w14:textId="0CC1F5BB" w:rsidR="00C40BE6" w:rsidRDefault="00C40BE6" w:rsidP="00C40BE6">
            <w:pPr>
              <w:rPr>
                <w:ins w:id="15192" w:author="Fegie" w:date="2021-05-04T19:27:00Z"/>
                <w:rFonts w:ascii="標楷體" w:eastAsia="標楷體" w:hAnsi="標楷體"/>
              </w:rPr>
            </w:pPr>
            <w:ins w:id="15193" w:author="Fegie" w:date="2021-05-04T19:27:00Z">
              <w:r>
                <w:rPr>
                  <w:rFonts w:ascii="標楷體" w:eastAsia="標楷體" w:hAnsi="標楷體" w:hint="eastAsia"/>
                </w:rPr>
                <w:t>1.自動顯示不</w:t>
              </w:r>
            </w:ins>
            <w:ins w:id="15194" w:author="Fegie" w:date="2021-05-04T19:29:00Z">
              <w:r>
                <w:rPr>
                  <w:rFonts w:ascii="標楷體" w:eastAsia="標楷體" w:hAnsi="標楷體" w:hint="eastAsia"/>
                </w:rPr>
                <w:t>可修改</w:t>
              </w:r>
            </w:ins>
          </w:p>
          <w:p w14:paraId="78C8577E" w14:textId="6D96604B" w:rsidR="00C40BE6" w:rsidRDefault="00C40BE6" w:rsidP="00C40BE6">
            <w:pPr>
              <w:rPr>
                <w:ins w:id="15195" w:author="Fegie" w:date="2021-05-04T19:27:00Z"/>
                <w:rFonts w:ascii="標楷體" w:eastAsia="標楷體" w:hAnsi="標楷體"/>
              </w:rPr>
            </w:pPr>
            <w:ins w:id="15196" w:author="Fegie" w:date="2021-05-04T19:27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.CustMain.CustId</w:t>
              </w:r>
            </w:ins>
          </w:p>
        </w:tc>
      </w:tr>
      <w:tr w:rsidR="00C40BE6" w14:paraId="1D0A1C83" w14:textId="77777777" w:rsidTr="00D85B3E">
        <w:trPr>
          <w:trHeight w:val="291"/>
          <w:jc w:val="center"/>
          <w:ins w:id="15197" w:author="Fegie" w:date="2021-05-02T20:43:00Z"/>
          <w:trPrChange w:id="15198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199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2D4F303" w14:textId="36BBE9BE" w:rsidR="00C40BE6" w:rsidRDefault="009D78F5" w:rsidP="00C40BE6">
            <w:pPr>
              <w:rPr>
                <w:ins w:id="15200" w:author="Fegie" w:date="2021-05-02T20:43:00Z"/>
                <w:rFonts w:ascii="標楷體" w:eastAsia="標楷體" w:hAnsi="標楷體"/>
              </w:rPr>
            </w:pPr>
            <w:ins w:id="15201" w:author="Fegie" w:date="2021-05-04T19:53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02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E7B8A69" w14:textId="19F194E4" w:rsidR="00C40BE6" w:rsidRDefault="00C40BE6" w:rsidP="00C40BE6">
            <w:pPr>
              <w:rPr>
                <w:ins w:id="15203" w:author="Fegie" w:date="2021-05-02T20:43:00Z"/>
                <w:rFonts w:ascii="標楷體" w:eastAsia="標楷體" w:hAnsi="標楷體"/>
              </w:rPr>
            </w:pPr>
            <w:ins w:id="15204" w:author="Fegie" w:date="2021-05-02T20:43:00Z">
              <w:r>
                <w:rPr>
                  <w:rFonts w:ascii="標楷體" w:eastAsia="標楷體" w:hAnsi="標楷體" w:hint="eastAsia"/>
                </w:rPr>
                <w:t>身分證字號</w:t>
              </w:r>
            </w:ins>
            <w:ins w:id="15205" w:author="Fegie" w:date="2021-05-04T19:27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06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479D38E" w14:textId="43919652" w:rsidR="00C40BE6" w:rsidRDefault="00C40BE6" w:rsidP="00C40BE6">
            <w:pPr>
              <w:rPr>
                <w:ins w:id="15207" w:author="Fegie" w:date="2021-05-02T20:43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08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B5E0B4" w14:textId="77777777" w:rsidR="00C40BE6" w:rsidRDefault="00C40BE6" w:rsidP="00C40BE6">
            <w:pPr>
              <w:rPr>
                <w:ins w:id="15209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10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C7A255E" w14:textId="77777777" w:rsidR="00C40BE6" w:rsidRDefault="00C40BE6" w:rsidP="00C40BE6">
            <w:pPr>
              <w:rPr>
                <w:ins w:id="15211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15212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04F86809" w14:textId="1A7ABE8D" w:rsidR="00C40BE6" w:rsidRDefault="00C40BE6" w:rsidP="00C40BE6">
            <w:pPr>
              <w:rPr>
                <w:ins w:id="15213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15214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48BBCF6D" w14:textId="242A1646" w:rsidR="00C40BE6" w:rsidRDefault="00C40BE6" w:rsidP="00C40BE6">
            <w:pPr>
              <w:rPr>
                <w:ins w:id="15215" w:author="Fegie" w:date="2021-05-02T20:43:00Z"/>
                <w:rFonts w:ascii="標楷體" w:eastAsia="標楷體" w:hAnsi="標楷體"/>
              </w:rPr>
            </w:pPr>
            <w:ins w:id="15216" w:author="Fegie" w:date="2021-05-02T20:5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15217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3A0166EF" w14:textId="77777777" w:rsidR="00C40BE6" w:rsidRDefault="00C40BE6" w:rsidP="00C40BE6">
            <w:pPr>
              <w:rPr>
                <w:ins w:id="15218" w:author="Fegie" w:date="2021-05-04T19:29:00Z"/>
                <w:rFonts w:ascii="標楷體" w:eastAsia="標楷體" w:hAnsi="標楷體"/>
              </w:rPr>
            </w:pPr>
            <w:ins w:id="15219" w:author="Fegie" w:date="2021-05-04T19:29:00Z">
              <w:r>
                <w:rPr>
                  <w:rFonts w:ascii="標楷體" w:eastAsia="標楷體" w:hAnsi="標楷體" w:hint="eastAsia"/>
                </w:rPr>
                <w:t>1.自動顯示不可修改</w:t>
              </w:r>
            </w:ins>
          </w:p>
          <w:p w14:paraId="63505CEF" w14:textId="3B519783" w:rsidR="00C40BE6" w:rsidRPr="004E5117" w:rsidRDefault="00C40BE6" w:rsidP="00C40BE6">
            <w:pPr>
              <w:rPr>
                <w:ins w:id="15220" w:author="Fegie" w:date="2021-05-02T20:43:00Z"/>
                <w:rFonts w:ascii="標楷體" w:eastAsia="標楷體" w:hAnsi="標楷體"/>
              </w:rPr>
            </w:pPr>
            <w:ins w:id="15221" w:author="Fegie" w:date="2021-05-02T20:47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5222" w:author="Fegie" w:date="2021-05-02T20:43:00Z">
              <w:r>
                <w:rPr>
                  <w:rFonts w:ascii="標楷體" w:eastAsia="標楷體" w:hAnsi="標楷體"/>
                </w:rPr>
                <w:t>.CustMain.CustId</w:t>
              </w:r>
            </w:ins>
          </w:p>
        </w:tc>
      </w:tr>
      <w:tr w:rsidR="00C40BE6" w14:paraId="184B6F07" w14:textId="77777777" w:rsidTr="00D85B3E">
        <w:trPr>
          <w:trHeight w:val="291"/>
          <w:jc w:val="center"/>
          <w:ins w:id="15223" w:author="Fegie" w:date="2021-05-02T20:43:00Z"/>
          <w:trPrChange w:id="15224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225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7F47F58" w14:textId="695D1E03" w:rsidR="00C40BE6" w:rsidRDefault="009D78F5" w:rsidP="00C40BE6">
            <w:pPr>
              <w:rPr>
                <w:ins w:id="15226" w:author="Fegie" w:date="2021-05-02T20:43:00Z"/>
                <w:rFonts w:ascii="標楷體" w:eastAsia="標楷體" w:hAnsi="標楷體"/>
              </w:rPr>
            </w:pPr>
            <w:ins w:id="15227" w:author="Fegie" w:date="2021-05-04T19:53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28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9C61DD2" w14:textId="13C6C7E0" w:rsidR="00C40BE6" w:rsidRDefault="00C40BE6" w:rsidP="00C40BE6">
            <w:pPr>
              <w:rPr>
                <w:ins w:id="15229" w:author="Fegie" w:date="2021-05-02T20:43:00Z"/>
                <w:rFonts w:ascii="標楷體" w:eastAsia="標楷體" w:hAnsi="標楷體"/>
              </w:rPr>
            </w:pPr>
            <w:ins w:id="15230" w:author="Fegie" w:date="2021-05-02T20:43:00Z">
              <w:r>
                <w:rPr>
                  <w:rFonts w:ascii="標楷體" w:eastAsia="標楷體" w:hAnsi="標楷體" w:hint="eastAsia"/>
                </w:rPr>
                <w:t>戶名</w:t>
              </w:r>
            </w:ins>
            <w:ins w:id="15231" w:author="Fegie" w:date="2021-05-04T19:28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32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72ECBC" w14:textId="49C5A2CB" w:rsidR="00C40BE6" w:rsidRDefault="00C40BE6" w:rsidP="00C40BE6">
            <w:pPr>
              <w:rPr>
                <w:ins w:id="15233" w:author="Fegie" w:date="2021-05-02T20:43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34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F0D446" w14:textId="77777777" w:rsidR="00C40BE6" w:rsidRDefault="00C40BE6" w:rsidP="00C40BE6">
            <w:pPr>
              <w:rPr>
                <w:ins w:id="15235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36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0C2B2A" w14:textId="77777777" w:rsidR="00C40BE6" w:rsidRDefault="00C40BE6" w:rsidP="00C40BE6">
            <w:pPr>
              <w:rPr>
                <w:ins w:id="15237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38" w:author="st1" w:date="2021-05-06T11:00:00Z">
              <w:tcPr>
                <w:tcW w:w="471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2E0CAC3" w14:textId="5B8C10A8" w:rsidR="00C40BE6" w:rsidRDefault="00C40BE6" w:rsidP="00C40BE6">
            <w:pPr>
              <w:rPr>
                <w:ins w:id="15239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40" w:author="st1" w:date="2021-05-06T11:00:00Z">
              <w:tcPr>
                <w:tcW w:w="576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CF993F" w14:textId="33E1D06C" w:rsidR="00C40BE6" w:rsidRDefault="00C40BE6" w:rsidP="00C40BE6">
            <w:pPr>
              <w:rPr>
                <w:ins w:id="15241" w:author="Fegie" w:date="2021-05-02T20:43:00Z"/>
                <w:rFonts w:ascii="標楷體" w:eastAsia="標楷體" w:hAnsi="標楷體"/>
              </w:rPr>
            </w:pPr>
            <w:ins w:id="15242" w:author="Fegie" w:date="2021-05-04T19:28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43" w:author="st1" w:date="2021-05-06T11:00:00Z">
              <w:tcPr>
                <w:tcW w:w="3336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BAAD32C" w14:textId="77777777" w:rsidR="00C40BE6" w:rsidRDefault="00C40BE6" w:rsidP="00C40BE6">
            <w:pPr>
              <w:rPr>
                <w:ins w:id="15244" w:author="Fegie" w:date="2021-05-04T19:29:00Z"/>
                <w:rFonts w:ascii="標楷體" w:eastAsia="標楷體" w:hAnsi="標楷體"/>
              </w:rPr>
            </w:pPr>
            <w:ins w:id="15245" w:author="Fegie" w:date="2021-05-04T19:29:00Z">
              <w:r>
                <w:rPr>
                  <w:rFonts w:ascii="標楷體" w:eastAsia="標楷體" w:hAnsi="標楷體" w:hint="eastAsia"/>
                </w:rPr>
                <w:t>1.自動顯示不可修改</w:t>
              </w:r>
            </w:ins>
          </w:p>
          <w:p w14:paraId="7C8BBFD6" w14:textId="0F4A2CF1" w:rsidR="00C40BE6" w:rsidRDefault="00C40BE6" w:rsidP="00C40BE6">
            <w:pPr>
              <w:rPr>
                <w:ins w:id="15246" w:author="Fegie" w:date="2021-05-02T20:43:00Z"/>
                <w:rFonts w:ascii="標楷體" w:eastAsia="標楷體" w:hAnsi="標楷體"/>
              </w:rPr>
            </w:pPr>
            <w:ins w:id="15247" w:author="Fegie" w:date="2021-05-02T20:48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5248" w:author="Fegie" w:date="2021-05-02T20:43:00Z">
              <w:r>
                <w:rPr>
                  <w:rFonts w:ascii="標楷體" w:eastAsia="標楷體" w:hAnsi="標楷體"/>
                </w:rPr>
                <w:t>.CustMain.CustName</w:t>
              </w:r>
            </w:ins>
          </w:p>
        </w:tc>
      </w:tr>
      <w:tr w:rsidR="00C40BE6" w14:paraId="522ED2DA" w14:textId="77777777" w:rsidTr="00D85B3E">
        <w:trPr>
          <w:trHeight w:val="291"/>
          <w:jc w:val="center"/>
          <w:ins w:id="15249" w:author="Fegie" w:date="2021-05-04T19:28:00Z"/>
          <w:trPrChange w:id="15250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51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79D9D6C" w14:textId="0349B2F8" w:rsidR="00C40BE6" w:rsidRDefault="009D78F5" w:rsidP="00C40BE6">
            <w:pPr>
              <w:rPr>
                <w:ins w:id="15252" w:author="Fegie" w:date="2021-05-04T19:28:00Z"/>
                <w:rFonts w:ascii="標楷體" w:eastAsia="標楷體" w:hAnsi="標楷體"/>
              </w:rPr>
            </w:pPr>
            <w:ins w:id="15253" w:author="Fegie" w:date="2021-05-04T19:54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54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AD0928" w14:textId="512F3943" w:rsidR="00C40BE6" w:rsidRDefault="00C40BE6" w:rsidP="00C40BE6">
            <w:pPr>
              <w:rPr>
                <w:ins w:id="15255" w:author="Fegie" w:date="2021-05-04T19:28:00Z"/>
                <w:rFonts w:ascii="標楷體" w:eastAsia="標楷體" w:hAnsi="標楷體"/>
              </w:rPr>
            </w:pPr>
            <w:ins w:id="15256" w:author="Fegie" w:date="2021-05-04T19:28:00Z">
              <w:r>
                <w:rPr>
                  <w:rFonts w:ascii="標楷體" w:eastAsia="標楷體" w:hAnsi="標楷體" w:hint="eastAsia"/>
                </w:rPr>
                <w:t>戶名-修改</w:t>
              </w:r>
              <w:r>
                <w:rPr>
                  <w:rFonts w:ascii="標楷體" w:eastAsia="標楷體" w:hAnsi="標楷體" w:hint="eastAsia"/>
                </w:rPr>
                <w:lastRenderedPageBreak/>
                <w:t>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57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D4523F6" w14:textId="7AB26AE0" w:rsidR="00C40BE6" w:rsidRDefault="00C40BE6" w:rsidP="00C40BE6">
            <w:pPr>
              <w:rPr>
                <w:ins w:id="15258" w:author="Fegie" w:date="2021-05-04T19:28:00Z"/>
                <w:rFonts w:ascii="標楷體" w:eastAsia="標楷體" w:hAnsi="標楷體"/>
              </w:rPr>
            </w:pPr>
            <w:ins w:id="15259" w:author="Fegie" w:date="2021-05-04T19:28:00Z">
              <w:del w:id="15260" w:author="家榮 張" w:date="2021-05-06T18:46:00Z">
                <w:r w:rsidDel="00A27B8E">
                  <w:rPr>
                    <w:rFonts w:ascii="標楷體" w:eastAsia="標楷體" w:hAnsi="標楷體" w:hint="eastAsia"/>
                  </w:rPr>
                  <w:lastRenderedPageBreak/>
                  <w:delText>X(100)</w:delText>
                </w:r>
              </w:del>
            </w:ins>
            <w:ins w:id="15261" w:author="家榮 張" w:date="2021-05-06T18:46:00Z">
              <w:r w:rsidR="00A27B8E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62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818BCE" w14:textId="77777777" w:rsidR="00C40BE6" w:rsidRDefault="00C40BE6" w:rsidP="00C40BE6">
            <w:pPr>
              <w:rPr>
                <w:ins w:id="15263" w:author="Fegie" w:date="2021-05-04T19:2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64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DD25FE" w14:textId="77777777" w:rsidR="00C40BE6" w:rsidRDefault="00C40BE6" w:rsidP="00C40BE6">
            <w:pPr>
              <w:rPr>
                <w:ins w:id="15265" w:author="Fegie" w:date="2021-05-04T19:28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66" w:author="st1" w:date="2021-05-06T11:00:00Z">
              <w:tcPr>
                <w:tcW w:w="471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07580A" w14:textId="14D5DF69" w:rsidR="00C40BE6" w:rsidRDefault="00C40BE6" w:rsidP="00C40BE6">
            <w:pPr>
              <w:rPr>
                <w:ins w:id="15267" w:author="Fegie" w:date="2021-05-04T19:28:00Z"/>
                <w:rFonts w:ascii="標楷體" w:eastAsia="標楷體" w:hAnsi="標楷體"/>
              </w:rPr>
            </w:pPr>
            <w:ins w:id="15268" w:author="Fegie" w:date="2021-05-04T19:2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69" w:author="st1" w:date="2021-05-06T11:00:00Z">
              <w:tcPr>
                <w:tcW w:w="576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BC95E83" w14:textId="6BE87D7C" w:rsidR="00C40BE6" w:rsidRDefault="00C40BE6" w:rsidP="00C40BE6">
            <w:pPr>
              <w:rPr>
                <w:ins w:id="15270" w:author="Fegie" w:date="2021-05-04T19:28:00Z"/>
                <w:rFonts w:ascii="標楷體" w:eastAsia="標楷體" w:hAnsi="標楷體"/>
              </w:rPr>
            </w:pPr>
            <w:ins w:id="15271" w:author="Fegie" w:date="2021-05-04T19:2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72" w:author="st1" w:date="2021-05-06T11:00:00Z">
              <w:tcPr>
                <w:tcW w:w="3336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3B8A20" w14:textId="5122DCAE" w:rsidR="00C40BE6" w:rsidRDefault="00C40BE6" w:rsidP="00C40BE6">
            <w:pPr>
              <w:rPr>
                <w:ins w:id="15273" w:author="Fegie" w:date="2021-05-04T19:28:00Z"/>
                <w:rFonts w:ascii="標楷體" w:eastAsia="標楷體" w:hAnsi="標楷體"/>
              </w:rPr>
            </w:pPr>
            <w:ins w:id="15274" w:author="Fegie" w:date="2021-05-04T19:28:00Z">
              <w:r>
                <w:rPr>
                  <w:rFonts w:ascii="標楷體" w:eastAsia="標楷體" w:hAnsi="標楷體" w:hint="eastAsia"/>
                </w:rPr>
                <w:t>1.自動顯示可以修改2</w:t>
              </w:r>
              <w:r>
                <w:rPr>
                  <w:rFonts w:ascii="標楷體" w:eastAsia="標楷體" w:hAnsi="標楷體"/>
                </w:rPr>
                <w:t>.CustMain.CustName</w:t>
              </w:r>
            </w:ins>
          </w:p>
        </w:tc>
      </w:tr>
      <w:tr w:rsidR="00C40BE6" w14:paraId="17745FD7" w14:textId="77777777" w:rsidTr="00D85B3E">
        <w:trPr>
          <w:trHeight w:val="291"/>
          <w:jc w:val="center"/>
          <w:ins w:id="15275" w:author="Fegie" w:date="2021-05-04T19:28:00Z"/>
          <w:trPrChange w:id="15276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77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385B661" w14:textId="508CC371" w:rsidR="00C40BE6" w:rsidRDefault="009D78F5" w:rsidP="00C40BE6">
            <w:pPr>
              <w:rPr>
                <w:ins w:id="15278" w:author="Fegie" w:date="2021-05-04T19:28:00Z"/>
                <w:rFonts w:ascii="標楷體" w:eastAsia="標楷體" w:hAnsi="標楷體"/>
              </w:rPr>
            </w:pPr>
            <w:ins w:id="15279" w:author="Fegie" w:date="2021-05-04T19:54:00Z">
              <w:r>
                <w:rPr>
                  <w:rFonts w:ascii="標楷體" w:eastAsia="標楷體" w:hAnsi="標楷體" w:hint="eastAsia"/>
                </w:rPr>
                <w:lastRenderedPageBreak/>
                <w:t>6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80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B2AF88" w14:textId="22D21802" w:rsidR="00C40BE6" w:rsidRDefault="00C40BE6" w:rsidP="00C40BE6">
            <w:pPr>
              <w:rPr>
                <w:ins w:id="15281" w:author="Fegie" w:date="2021-05-04T19:28:00Z"/>
                <w:rFonts w:ascii="標楷體" w:eastAsia="標楷體" w:hAnsi="標楷體"/>
              </w:rPr>
            </w:pPr>
            <w:ins w:id="15282" w:author="Fegie" w:date="2021-05-04T19:29:00Z">
              <w:r>
                <w:rPr>
                  <w:rFonts w:ascii="標楷體" w:eastAsia="標楷體" w:hAnsi="標楷體" w:hint="eastAsia"/>
                </w:rPr>
                <w:t>出生年月日-修改前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83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104DDD5" w14:textId="77777777" w:rsidR="00C40BE6" w:rsidRDefault="00C40BE6" w:rsidP="00C40BE6">
            <w:pPr>
              <w:rPr>
                <w:ins w:id="15284" w:author="Fegie" w:date="2021-05-04T19:28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85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2BEFDBB" w14:textId="77777777" w:rsidR="00C40BE6" w:rsidRDefault="00C40BE6" w:rsidP="00C40BE6">
            <w:pPr>
              <w:rPr>
                <w:ins w:id="15286" w:author="Fegie" w:date="2021-05-04T19:2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87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18E878" w14:textId="77777777" w:rsidR="00C40BE6" w:rsidRDefault="00C40BE6" w:rsidP="00C40BE6">
            <w:pPr>
              <w:rPr>
                <w:ins w:id="15288" w:author="Fegie" w:date="2021-05-04T19:28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89" w:author="st1" w:date="2021-05-06T11:00:00Z">
              <w:tcPr>
                <w:tcW w:w="471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9B0F0B" w14:textId="77777777" w:rsidR="00C40BE6" w:rsidRDefault="00C40BE6" w:rsidP="00C40BE6">
            <w:pPr>
              <w:rPr>
                <w:ins w:id="15290" w:author="Fegie" w:date="2021-05-04T19:28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91" w:author="st1" w:date="2021-05-06T11:00:00Z">
              <w:tcPr>
                <w:tcW w:w="576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99D15D3" w14:textId="4D3108C5" w:rsidR="00C40BE6" w:rsidRDefault="00C40BE6" w:rsidP="00C40BE6">
            <w:pPr>
              <w:rPr>
                <w:ins w:id="15292" w:author="Fegie" w:date="2021-05-04T19:28:00Z"/>
                <w:rFonts w:ascii="標楷體" w:eastAsia="標楷體" w:hAnsi="標楷體"/>
              </w:rPr>
            </w:pPr>
            <w:ins w:id="15293" w:author="Fegie" w:date="2021-05-04T19:29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94" w:author="st1" w:date="2021-05-06T11:00:00Z">
              <w:tcPr>
                <w:tcW w:w="3336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26129F" w14:textId="77777777" w:rsidR="00C40BE6" w:rsidRDefault="00C40BE6" w:rsidP="00C40BE6">
            <w:pPr>
              <w:rPr>
                <w:ins w:id="15295" w:author="Fegie" w:date="2021-05-04T19:29:00Z"/>
                <w:rFonts w:ascii="標楷體" w:eastAsia="標楷體" w:hAnsi="標楷體"/>
              </w:rPr>
            </w:pPr>
            <w:ins w:id="15296" w:author="Fegie" w:date="2021-05-04T19:29:00Z">
              <w:r>
                <w:rPr>
                  <w:rFonts w:ascii="標楷體" w:eastAsia="標楷體" w:hAnsi="標楷體" w:hint="eastAsia"/>
                </w:rPr>
                <w:t>1.自動顯示不可修改</w:t>
              </w:r>
            </w:ins>
          </w:p>
          <w:p w14:paraId="7A5B3104" w14:textId="29539446" w:rsidR="00C40BE6" w:rsidRDefault="00C40BE6" w:rsidP="00C40BE6">
            <w:pPr>
              <w:rPr>
                <w:ins w:id="15297" w:author="Fegie" w:date="2021-05-04T19:28:00Z"/>
                <w:rFonts w:ascii="標楷體" w:eastAsia="標楷體" w:hAnsi="標楷體"/>
              </w:rPr>
            </w:pPr>
            <w:ins w:id="15298" w:author="Fegie" w:date="2021-05-04T19:30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.CustMain.Birthday</w:t>
              </w:r>
            </w:ins>
          </w:p>
        </w:tc>
      </w:tr>
      <w:tr w:rsidR="00C40BE6" w14:paraId="7BF20876" w14:textId="77777777" w:rsidTr="00D85B3E">
        <w:trPr>
          <w:trHeight w:val="291"/>
          <w:jc w:val="center"/>
          <w:ins w:id="15299" w:author="Fegie" w:date="2021-05-02T20:43:00Z"/>
          <w:trPrChange w:id="15300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301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0EF23CE" w14:textId="67681466" w:rsidR="00C40BE6" w:rsidRDefault="009D78F5" w:rsidP="00C40BE6">
            <w:pPr>
              <w:rPr>
                <w:ins w:id="15302" w:author="Fegie" w:date="2021-05-02T20:43:00Z"/>
                <w:rFonts w:ascii="標楷體" w:eastAsia="標楷體" w:hAnsi="標楷體"/>
              </w:rPr>
            </w:pPr>
            <w:ins w:id="15303" w:author="Fegie" w:date="2021-05-04T19:54:00Z">
              <w:r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04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3D5B86" w14:textId="1AD56C28" w:rsidR="00C40BE6" w:rsidRDefault="00C40BE6" w:rsidP="00C40BE6">
            <w:pPr>
              <w:rPr>
                <w:ins w:id="15305" w:author="Fegie" w:date="2021-05-02T20:43:00Z"/>
                <w:rFonts w:ascii="標楷體" w:eastAsia="標楷體" w:hAnsi="標楷體"/>
              </w:rPr>
            </w:pPr>
            <w:ins w:id="15306" w:author="Fegie" w:date="2021-05-02T20:43:00Z">
              <w:r>
                <w:rPr>
                  <w:rFonts w:ascii="標楷體" w:eastAsia="標楷體" w:hAnsi="標楷體" w:hint="eastAsia"/>
                </w:rPr>
                <w:t>出生年月日</w:t>
              </w:r>
            </w:ins>
            <w:ins w:id="15307" w:author="Fegie" w:date="2021-05-04T19:29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08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9ECD44E" w14:textId="5AF27091" w:rsidR="00C40BE6" w:rsidRDefault="00C40BE6" w:rsidP="00C40BE6">
            <w:pPr>
              <w:rPr>
                <w:ins w:id="15309" w:author="Fegie" w:date="2021-05-02T20:43:00Z"/>
                <w:rFonts w:ascii="標楷體" w:eastAsia="標楷體" w:hAnsi="標楷體"/>
              </w:rPr>
            </w:pPr>
            <w:ins w:id="15310" w:author="Fegie" w:date="2021-05-02T20:43:00Z">
              <w:del w:id="15311" w:author="家榮 張" w:date="2021-05-06T18:46:00Z">
                <w:r w:rsidDel="00A27B8E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  <w:ins w:id="15312" w:author="家榮 張" w:date="2021-05-06T18:46:00Z">
              <w:r w:rsidR="00A27B8E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13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99B01F" w14:textId="77777777" w:rsidR="00C40BE6" w:rsidRDefault="00C40BE6" w:rsidP="00C40BE6">
            <w:pPr>
              <w:rPr>
                <w:ins w:id="15314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15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064B6F" w14:textId="77777777" w:rsidR="00C40BE6" w:rsidRPr="00F15B2B" w:rsidRDefault="00C40BE6" w:rsidP="00C40BE6">
            <w:pPr>
              <w:rPr>
                <w:ins w:id="15316" w:author="Fegie" w:date="2021-05-02T20:43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17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88C7AC" w14:textId="77777777" w:rsidR="00C40BE6" w:rsidRDefault="00C40BE6" w:rsidP="00C40BE6">
            <w:pPr>
              <w:rPr>
                <w:ins w:id="15318" w:author="Fegie" w:date="2021-05-02T20:43:00Z"/>
                <w:rFonts w:ascii="標楷體" w:eastAsia="標楷體" w:hAnsi="標楷體"/>
              </w:rPr>
            </w:pPr>
            <w:ins w:id="15319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20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2611655" w14:textId="77777777" w:rsidR="00C40BE6" w:rsidRDefault="00C40BE6" w:rsidP="00C40BE6">
            <w:pPr>
              <w:rPr>
                <w:ins w:id="15321" w:author="Fegie" w:date="2021-05-02T20:43:00Z"/>
                <w:rFonts w:ascii="標楷體" w:eastAsia="標楷體" w:hAnsi="標楷體"/>
              </w:rPr>
            </w:pPr>
            <w:ins w:id="15322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23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6B5EA80" w14:textId="5412D838" w:rsidR="00C40BE6" w:rsidRPr="00F15B2B" w:rsidRDefault="00C40BE6" w:rsidP="00C40BE6">
            <w:pPr>
              <w:rPr>
                <w:ins w:id="15324" w:author="Fegie" w:date="2021-05-02T20:43:00Z"/>
                <w:rFonts w:ascii="標楷體" w:eastAsia="標楷體" w:hAnsi="標楷體"/>
                <w:color w:val="000000" w:themeColor="text1"/>
              </w:rPr>
            </w:pPr>
            <w:ins w:id="15325" w:author="Fegie" w:date="2021-05-02T20:48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5326" w:author="Fegie" w:date="2021-05-02T20:43:00Z">
              <w:r>
                <w:rPr>
                  <w:rFonts w:ascii="標楷體" w:eastAsia="標楷體" w:hAnsi="標楷體"/>
                </w:rPr>
                <w:t>.CustMain.Birthday</w:t>
              </w:r>
            </w:ins>
          </w:p>
        </w:tc>
      </w:tr>
      <w:tr w:rsidR="00C40BE6" w14:paraId="4C26A6A8" w14:textId="77777777" w:rsidTr="00D85B3E">
        <w:trPr>
          <w:trHeight w:val="291"/>
          <w:jc w:val="center"/>
          <w:ins w:id="15327" w:author="Fegie" w:date="2021-05-04T19:29:00Z"/>
          <w:trPrChange w:id="15328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29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8A2779" w14:textId="629B6AEE" w:rsidR="00C40BE6" w:rsidRDefault="009D78F5" w:rsidP="00C40BE6">
            <w:pPr>
              <w:rPr>
                <w:ins w:id="15330" w:author="Fegie" w:date="2021-05-04T19:29:00Z"/>
                <w:rFonts w:ascii="標楷體" w:eastAsia="標楷體" w:hAnsi="標楷體"/>
              </w:rPr>
            </w:pPr>
            <w:ins w:id="15331" w:author="Fegie" w:date="2021-05-04T19:54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32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193A20" w14:textId="6FA78F15" w:rsidR="00C40BE6" w:rsidRDefault="00C40BE6" w:rsidP="00C40BE6">
            <w:pPr>
              <w:rPr>
                <w:ins w:id="15333" w:author="Fegie" w:date="2021-05-04T19:29:00Z"/>
                <w:rFonts w:ascii="標楷體" w:eastAsia="標楷體" w:hAnsi="標楷體"/>
              </w:rPr>
            </w:pPr>
            <w:ins w:id="15334" w:author="Fegie" w:date="2021-05-04T19:29:00Z">
              <w:r>
                <w:rPr>
                  <w:rFonts w:ascii="標楷體" w:eastAsia="標楷體" w:hAnsi="標楷體" w:hint="eastAsia"/>
                </w:rPr>
                <w:t>性別-修改前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35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D7D07D" w14:textId="5F9DCF22" w:rsidR="00C40BE6" w:rsidRDefault="00C40BE6" w:rsidP="00C40BE6">
            <w:pPr>
              <w:rPr>
                <w:ins w:id="15336" w:author="Fegie" w:date="2021-05-04T19:29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37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6636B4" w14:textId="77777777" w:rsidR="00C40BE6" w:rsidRDefault="00C40BE6" w:rsidP="00C40BE6">
            <w:pPr>
              <w:rPr>
                <w:ins w:id="15338" w:author="Fegie" w:date="2021-05-04T19:2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39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4D9BCB" w14:textId="0EDD8FCA" w:rsidR="00C40BE6" w:rsidRPr="00F15B2B" w:rsidRDefault="00C40BE6" w:rsidP="00C40BE6">
            <w:pPr>
              <w:rPr>
                <w:ins w:id="15340" w:author="Fegie" w:date="2021-05-04T19:29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41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F5E6CBA" w14:textId="6ABA35A3" w:rsidR="00C40BE6" w:rsidRDefault="00C40BE6" w:rsidP="00C40BE6">
            <w:pPr>
              <w:rPr>
                <w:ins w:id="15342" w:author="Fegie" w:date="2021-05-04T19:29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43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7DD4F7" w14:textId="1102DB99" w:rsidR="00C40BE6" w:rsidRDefault="00C40BE6" w:rsidP="00C40BE6">
            <w:pPr>
              <w:rPr>
                <w:ins w:id="15344" w:author="Fegie" w:date="2021-05-04T19:29:00Z"/>
                <w:rFonts w:ascii="標楷體" w:eastAsia="標楷體" w:hAnsi="標楷體"/>
              </w:rPr>
            </w:pPr>
            <w:ins w:id="15345" w:author="Fegie" w:date="2021-05-04T19:3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46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61799CF" w14:textId="708D4D53" w:rsidR="00C40BE6" w:rsidRPr="00C40BE6" w:rsidRDefault="00C40BE6">
            <w:pPr>
              <w:rPr>
                <w:ins w:id="15347" w:author="Fegie" w:date="2021-05-04T19:31:00Z"/>
                <w:rFonts w:ascii="標楷體" w:eastAsia="標楷體" w:hAnsi="標楷體"/>
                <w:rPrChange w:id="15348" w:author="Fegie" w:date="2021-05-04T19:31:00Z">
                  <w:rPr>
                    <w:ins w:id="15349" w:author="Fegie" w:date="2021-05-04T19:31:00Z"/>
                  </w:rPr>
                </w:rPrChange>
              </w:rPr>
            </w:pPr>
            <w:ins w:id="15350" w:author="Fegie" w:date="2021-05-04T19:31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.</w:t>
              </w:r>
            </w:ins>
            <w:ins w:id="15351" w:author="Fegie" w:date="2021-05-04T19:29:00Z">
              <w:r w:rsidRPr="00C40BE6">
                <w:rPr>
                  <w:rFonts w:ascii="標楷體" w:eastAsia="標楷體" w:hAnsi="標楷體" w:hint="eastAsia"/>
                  <w:rPrChange w:id="15352" w:author="Fegie" w:date="2021-05-04T19:31:00Z">
                    <w:rPr>
                      <w:rFonts w:hint="eastAsia"/>
                    </w:rPr>
                  </w:rPrChange>
                </w:rPr>
                <w:t>自動顯示</w:t>
              </w:r>
            </w:ins>
            <w:ins w:id="15353" w:author="Fegie" w:date="2021-05-04T19:30:00Z">
              <w:r w:rsidRPr="00C40BE6">
                <w:rPr>
                  <w:rFonts w:ascii="標楷體" w:eastAsia="標楷體" w:hAnsi="標楷體" w:hint="eastAsia"/>
                  <w:rPrChange w:id="15354" w:author="Fegie" w:date="2021-05-04T19:31:00Z">
                    <w:rPr>
                      <w:rFonts w:hint="eastAsia"/>
                    </w:rPr>
                  </w:rPrChange>
                </w:rPr>
                <w:t>不可修改</w:t>
              </w:r>
            </w:ins>
          </w:p>
          <w:p w14:paraId="7A5FE6D0" w14:textId="11DDA98E" w:rsidR="00C40BE6" w:rsidRPr="00C40BE6" w:rsidRDefault="00C40BE6">
            <w:pPr>
              <w:rPr>
                <w:ins w:id="15355" w:author="Fegie" w:date="2021-05-04T19:29:00Z"/>
                <w:rFonts w:ascii="標楷體" w:eastAsia="標楷體" w:hAnsi="標楷體"/>
                <w:rPrChange w:id="15356" w:author="Fegie" w:date="2021-05-04T19:31:00Z">
                  <w:rPr>
                    <w:ins w:id="15357" w:author="Fegie" w:date="2021-05-04T19:29:00Z"/>
                  </w:rPr>
                </w:rPrChange>
              </w:rPr>
            </w:pPr>
            <w:ins w:id="15358" w:author="Fegie" w:date="2021-05-04T19:31:00Z">
              <w:r w:rsidRPr="00C40BE6">
                <w:rPr>
                  <w:rFonts w:ascii="標楷體" w:eastAsia="標楷體" w:hAnsi="標楷體"/>
                  <w:rPrChange w:id="15359" w:author="Fegie" w:date="2021-05-04T19:31:00Z">
                    <w:rPr/>
                  </w:rPrChange>
                </w:rPr>
                <w:t>2.CustMain.Sex</w:t>
              </w:r>
            </w:ins>
          </w:p>
        </w:tc>
      </w:tr>
      <w:tr w:rsidR="00C40BE6" w14:paraId="32ECC9D7" w14:textId="77777777" w:rsidTr="00D85B3E">
        <w:trPr>
          <w:trHeight w:val="291"/>
          <w:jc w:val="center"/>
          <w:ins w:id="15360" w:author="Fegie" w:date="2021-05-02T20:43:00Z"/>
          <w:trPrChange w:id="15361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62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3BA084" w14:textId="779769F4" w:rsidR="00C40BE6" w:rsidRDefault="009D78F5" w:rsidP="00C40BE6">
            <w:pPr>
              <w:rPr>
                <w:ins w:id="15363" w:author="Fegie" w:date="2021-05-02T20:43:00Z"/>
                <w:rFonts w:ascii="標楷體" w:eastAsia="標楷體" w:hAnsi="標楷體"/>
              </w:rPr>
            </w:pPr>
            <w:ins w:id="15364" w:author="Fegie" w:date="2021-05-04T19:54:00Z">
              <w:r>
                <w:rPr>
                  <w:rFonts w:ascii="標楷體" w:eastAsia="標楷體" w:hAnsi="標楷體"/>
                </w:rPr>
                <w:t>9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65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898EFD" w14:textId="3DF29C60" w:rsidR="00C40BE6" w:rsidRDefault="00C40BE6" w:rsidP="00C40BE6">
            <w:pPr>
              <w:rPr>
                <w:ins w:id="15366" w:author="Fegie" w:date="2021-05-02T20:43:00Z"/>
                <w:rFonts w:ascii="標楷體" w:eastAsia="標楷體" w:hAnsi="標楷體"/>
              </w:rPr>
            </w:pPr>
            <w:ins w:id="15367" w:author="Fegie" w:date="2021-05-02T20:43:00Z">
              <w:r>
                <w:rPr>
                  <w:rFonts w:ascii="標楷體" w:eastAsia="標楷體" w:hAnsi="標楷體" w:hint="eastAsia"/>
                </w:rPr>
                <w:t>性別</w:t>
              </w:r>
            </w:ins>
            <w:ins w:id="15368" w:author="Fegie" w:date="2021-05-04T19:30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69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3F721A" w14:textId="0FCBC159" w:rsidR="00C40BE6" w:rsidRDefault="00C40BE6" w:rsidP="00C40BE6">
            <w:pPr>
              <w:rPr>
                <w:ins w:id="15370" w:author="Fegie" w:date="2021-05-02T20:43:00Z"/>
                <w:rFonts w:ascii="標楷體" w:eastAsia="標楷體" w:hAnsi="標楷體"/>
              </w:rPr>
            </w:pPr>
            <w:ins w:id="15371" w:author="Fegie" w:date="2021-05-02T20:43:00Z">
              <w:del w:id="15372" w:author="家榮 張" w:date="2021-05-06T18:46:00Z">
                <w:r w:rsidDel="00A27B8E">
                  <w:rPr>
                    <w:rFonts w:ascii="標楷體" w:eastAsia="標楷體" w:hAnsi="標楷體" w:hint="eastAsia"/>
                  </w:rPr>
                  <w:delText>9(01)</w:delText>
                </w:r>
              </w:del>
            </w:ins>
            <w:ins w:id="15373" w:author="家榮 張" w:date="2021-05-06T18:46:00Z">
              <w:r w:rsidR="00A27B8E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74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092265" w14:textId="77777777" w:rsidR="00C40BE6" w:rsidRDefault="00C40BE6" w:rsidP="00C40BE6">
            <w:pPr>
              <w:rPr>
                <w:ins w:id="15375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76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793316" w14:textId="0A562A98" w:rsidR="00C40BE6" w:rsidRDefault="00C40BE6" w:rsidP="00C40BE6">
            <w:pPr>
              <w:rPr>
                <w:ins w:id="15377" w:author="Fegie" w:date="2021-05-02T20:43:00Z"/>
                <w:rFonts w:ascii="標楷體" w:eastAsia="標楷體" w:hAnsi="標楷體"/>
              </w:rPr>
            </w:pPr>
            <w:ins w:id="15378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下拉選單(Se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x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5379" w:author="家榮 張" w:date="2021-05-06T19:31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"_(1).附件1"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15380" w:author="家榮 張" w:date="2021-05-06T19:31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>1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5381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82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A9CE40" w14:textId="77777777" w:rsidR="00C40BE6" w:rsidRDefault="00C40BE6" w:rsidP="00C40BE6">
            <w:pPr>
              <w:rPr>
                <w:ins w:id="15383" w:author="Fegie" w:date="2021-05-02T20:43:00Z"/>
                <w:rFonts w:ascii="標楷體" w:eastAsia="標楷體" w:hAnsi="標楷體"/>
              </w:rPr>
            </w:pPr>
            <w:ins w:id="15384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85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5A3F72" w14:textId="77777777" w:rsidR="00C40BE6" w:rsidRDefault="00C40BE6" w:rsidP="00C40BE6">
            <w:pPr>
              <w:rPr>
                <w:ins w:id="15386" w:author="Fegie" w:date="2021-05-02T20:43:00Z"/>
                <w:rFonts w:ascii="標楷體" w:eastAsia="標楷體" w:hAnsi="標楷體"/>
              </w:rPr>
            </w:pPr>
            <w:ins w:id="15387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15388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0F07A25F" w14:textId="25960271" w:rsidR="00C40BE6" w:rsidRDefault="00C40BE6" w:rsidP="00C40BE6">
            <w:pPr>
              <w:rPr>
                <w:ins w:id="15389" w:author="Fegie" w:date="2021-05-02T20:43:00Z"/>
                <w:rFonts w:ascii="標楷體" w:eastAsia="標楷體" w:hAnsi="標楷體"/>
              </w:rPr>
            </w:pPr>
            <w:ins w:id="15390" w:author="Fegie" w:date="2021-05-02T20:48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5391" w:author="Fegie" w:date="2021-05-02T20:43:00Z">
              <w:r>
                <w:rPr>
                  <w:rFonts w:ascii="標楷體" w:eastAsia="標楷體" w:hAnsi="標楷體"/>
                </w:rPr>
                <w:t>.CustMain.</w:t>
              </w:r>
            </w:ins>
            <w:ins w:id="15392" w:author="Fegie" w:date="2021-05-04T19:31:00Z">
              <w:r>
                <w:rPr>
                  <w:rFonts w:ascii="標楷體" w:eastAsia="標楷體" w:hAnsi="標楷體"/>
                </w:rPr>
                <w:t>Sex</w:t>
              </w:r>
            </w:ins>
          </w:p>
        </w:tc>
      </w:tr>
      <w:tr w:rsidR="00C40BE6" w14:paraId="42257F94" w14:textId="77777777" w:rsidTr="00D85B3E">
        <w:trPr>
          <w:trHeight w:val="291"/>
          <w:jc w:val="center"/>
          <w:ins w:id="15393" w:author="Fegie" w:date="2021-05-04T19:32:00Z"/>
          <w:trPrChange w:id="15394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95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1259315" w14:textId="736EEBF6" w:rsidR="00C40BE6" w:rsidRDefault="009D78F5" w:rsidP="00C40BE6">
            <w:pPr>
              <w:rPr>
                <w:ins w:id="15396" w:author="Fegie" w:date="2021-05-04T19:32:00Z"/>
                <w:rFonts w:ascii="標楷體" w:eastAsia="標楷體" w:hAnsi="標楷體"/>
              </w:rPr>
            </w:pPr>
            <w:ins w:id="15397" w:author="Fegie" w:date="2021-05-04T19:54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98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9883B50" w14:textId="37C88B7A" w:rsidR="00C40BE6" w:rsidRDefault="00C40BE6" w:rsidP="00C40BE6">
            <w:pPr>
              <w:rPr>
                <w:ins w:id="15399" w:author="Fegie" w:date="2021-05-04T19:32:00Z"/>
                <w:rFonts w:ascii="標楷體" w:eastAsia="標楷體" w:hAnsi="標楷體"/>
              </w:rPr>
            </w:pPr>
            <w:ins w:id="15400" w:author="Fegie" w:date="2021-05-04T19:32:00Z">
              <w:r>
                <w:rPr>
                  <w:rFonts w:ascii="標楷體" w:eastAsia="標楷體" w:hAnsi="標楷體" w:hint="eastAsia"/>
                </w:rPr>
                <w:t>客戶別</w:t>
              </w:r>
              <w:r>
                <w:rPr>
                  <w:rFonts w:ascii="標楷體" w:eastAsia="標楷體" w:hAnsi="標楷體" w:hint="eastAsia"/>
                </w:rPr>
                <w:lastRenderedPageBreak/>
                <w:t>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01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5825C3" w14:textId="2D6C9C7E" w:rsidR="00C40BE6" w:rsidRDefault="00C40BE6" w:rsidP="00C40BE6">
            <w:pPr>
              <w:rPr>
                <w:ins w:id="15402" w:author="Fegie" w:date="2021-05-04T19:32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03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2AD6392" w14:textId="77777777" w:rsidR="00C40BE6" w:rsidRDefault="00C40BE6" w:rsidP="00C40BE6">
            <w:pPr>
              <w:rPr>
                <w:ins w:id="15404" w:author="Fegie" w:date="2021-05-04T19:32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05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D1C34D" w14:textId="375CFC7A" w:rsidR="00C40BE6" w:rsidRDefault="00C40BE6" w:rsidP="00C40BE6">
            <w:pPr>
              <w:rPr>
                <w:ins w:id="15406" w:author="Fegie" w:date="2021-05-04T19:32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07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A3E284E" w14:textId="5EA41D1C" w:rsidR="00C40BE6" w:rsidRDefault="00C40BE6" w:rsidP="00C40BE6">
            <w:pPr>
              <w:rPr>
                <w:ins w:id="15408" w:author="Fegie" w:date="2021-05-04T19:32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09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D9D0F2E" w14:textId="2D72CE32" w:rsidR="00C40BE6" w:rsidRDefault="00C40BE6" w:rsidP="00C40BE6">
            <w:pPr>
              <w:rPr>
                <w:ins w:id="15410" w:author="Fegie" w:date="2021-05-04T19:32:00Z"/>
                <w:rFonts w:ascii="標楷體" w:eastAsia="標楷體" w:hAnsi="標楷體"/>
              </w:rPr>
            </w:pPr>
            <w:ins w:id="15411" w:author="Fegie" w:date="2021-05-04T19:3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15412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2D5C1F32" w14:textId="243C8C1A" w:rsidR="00C40BE6" w:rsidRDefault="00C40BE6" w:rsidP="00C40BE6">
            <w:pPr>
              <w:rPr>
                <w:ins w:id="15413" w:author="Fegie" w:date="2021-05-04T19:32:00Z"/>
                <w:rFonts w:ascii="標楷體" w:eastAsia="標楷體" w:hAnsi="標楷體"/>
              </w:rPr>
            </w:pPr>
            <w:ins w:id="15414" w:author="Fegie" w:date="2021-05-04T19:32:00Z">
              <w:r>
                <w:rPr>
                  <w:rFonts w:ascii="標楷體" w:eastAsia="標楷體" w:hAnsi="標楷體" w:hint="eastAsia"/>
                </w:rPr>
                <w:t>1.自動顯示不可修改2</w:t>
              </w:r>
              <w:r>
                <w:rPr>
                  <w:rFonts w:ascii="標楷體" w:eastAsia="標楷體" w:hAnsi="標楷體"/>
                </w:rPr>
                <w:t>.CustMain.CustTypeCode</w:t>
              </w:r>
            </w:ins>
          </w:p>
        </w:tc>
      </w:tr>
      <w:tr w:rsidR="00C40BE6" w14:paraId="3E65F2F2" w14:textId="77777777" w:rsidTr="00D85B3E">
        <w:trPr>
          <w:trHeight w:val="291"/>
          <w:jc w:val="center"/>
          <w:ins w:id="15415" w:author="Fegie" w:date="2021-05-02T20:43:00Z"/>
          <w:trPrChange w:id="15416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417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10800D7" w14:textId="6E47AD3B" w:rsidR="00C40BE6" w:rsidRDefault="009D78F5" w:rsidP="00C40BE6">
            <w:pPr>
              <w:rPr>
                <w:ins w:id="15418" w:author="Fegie" w:date="2021-05-02T20:43:00Z"/>
                <w:rFonts w:ascii="標楷體" w:eastAsia="標楷體" w:hAnsi="標楷體"/>
              </w:rPr>
            </w:pPr>
            <w:ins w:id="15419" w:author="Fegie" w:date="2021-05-04T19:54:00Z">
              <w:r>
                <w:rPr>
                  <w:rFonts w:ascii="標楷體" w:eastAsia="標楷體" w:hAnsi="標楷體"/>
                </w:rPr>
                <w:lastRenderedPageBreak/>
                <w:t>11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20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1519BC" w14:textId="405110B6" w:rsidR="00C40BE6" w:rsidRDefault="00C40BE6" w:rsidP="00C40BE6">
            <w:pPr>
              <w:rPr>
                <w:ins w:id="15421" w:author="Fegie" w:date="2021-05-02T20:43:00Z"/>
                <w:rFonts w:ascii="標楷體" w:eastAsia="標楷體" w:hAnsi="標楷體"/>
              </w:rPr>
            </w:pPr>
            <w:ins w:id="15422" w:author="Fegie" w:date="2021-05-02T20:43:00Z">
              <w:r>
                <w:rPr>
                  <w:rFonts w:ascii="標楷體" w:eastAsia="標楷體" w:hAnsi="標楷體" w:hint="eastAsia"/>
                </w:rPr>
                <w:t>客戶別</w:t>
              </w:r>
            </w:ins>
            <w:ins w:id="15423" w:author="Fegie" w:date="2021-05-04T19:32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24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893523" w14:textId="7AAEC8A0" w:rsidR="00C40BE6" w:rsidRDefault="00C40BE6" w:rsidP="00C40BE6">
            <w:pPr>
              <w:rPr>
                <w:ins w:id="15425" w:author="Fegie" w:date="2021-05-02T20:43:00Z"/>
                <w:rFonts w:ascii="標楷體" w:eastAsia="標楷體" w:hAnsi="標楷體"/>
              </w:rPr>
            </w:pPr>
            <w:ins w:id="15426" w:author="Fegie" w:date="2021-05-02T20:43:00Z">
              <w:del w:id="15427" w:author="家榮 張" w:date="2021-05-06T18:46:00Z">
                <w:r w:rsidDel="00A27B8E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15428" w:author="家榮 張" w:date="2021-05-06T18:46:00Z">
              <w:r w:rsidR="00A27B8E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29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1C852A9" w14:textId="77777777" w:rsidR="00C40BE6" w:rsidRDefault="00C40BE6" w:rsidP="00C40BE6">
            <w:pPr>
              <w:rPr>
                <w:ins w:id="15430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31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17FA28" w14:textId="3078A983" w:rsidR="00C40BE6" w:rsidRDefault="00C40BE6" w:rsidP="00C40BE6">
            <w:pPr>
              <w:rPr>
                <w:ins w:id="15432" w:author="Fegie" w:date="2021-05-02T20:43:00Z"/>
                <w:rFonts w:ascii="標楷體" w:eastAsia="標楷體" w:hAnsi="標楷體"/>
              </w:rPr>
            </w:pPr>
            <w:ins w:id="15433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下拉選單(C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us</w:t>
              </w:r>
            </w:ins>
            <w:ins w:id="15434" w:author="Fegie" w:date="2021-05-05T16:41:00Z">
              <w:r w:rsidR="001C4A50"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t</w:t>
              </w:r>
            </w:ins>
            <w:ins w:id="15435" w:author="Fegie" w:date="2021-05-02T20:43:00Z"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TypeCode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5436" w:author="家榮 張" w:date="2021-05-06T19:32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"_(2).附件2"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15437" w:author="家榮 張" w:date="2021-05-06T19:31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1C4A50" w:rsidRPr="00831FEB">
                <w:rPr>
                  <w:rStyle w:val="a7"/>
                  <w:rFonts w:ascii="標楷體" w:eastAsia="標楷體" w:hAnsi="標楷體" w:cs="細明體"/>
                  <w:spacing w:val="15"/>
                  <w:kern w:val="0"/>
                </w:rPr>
                <w:t>2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5438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39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BE4A56C" w14:textId="77777777" w:rsidR="00C40BE6" w:rsidRDefault="00C40BE6" w:rsidP="00C40BE6">
            <w:pPr>
              <w:rPr>
                <w:ins w:id="15440" w:author="Fegie" w:date="2021-05-02T20:43:00Z"/>
                <w:rFonts w:ascii="標楷體" w:eastAsia="標楷體" w:hAnsi="標楷體"/>
              </w:rPr>
            </w:pPr>
            <w:ins w:id="15441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42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AB18B9" w14:textId="77777777" w:rsidR="00C40BE6" w:rsidRDefault="00C40BE6" w:rsidP="00C40BE6">
            <w:pPr>
              <w:rPr>
                <w:ins w:id="15443" w:author="Fegie" w:date="2021-05-02T20:43:00Z"/>
                <w:rFonts w:ascii="標楷體" w:eastAsia="標楷體" w:hAnsi="標楷體"/>
              </w:rPr>
            </w:pPr>
            <w:ins w:id="15444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  <w:tcPrChange w:id="15445" w:author="st1" w:date="2021-05-06T11:00:00Z">
              <w:tcPr>
                <w:tcW w:w="3336" w:type="dxa"/>
                <w:tcBorders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7478190D" w14:textId="16329BF1" w:rsidR="00C40BE6" w:rsidRDefault="00C40BE6" w:rsidP="00C40BE6">
            <w:pPr>
              <w:rPr>
                <w:ins w:id="15446" w:author="Fegie" w:date="2021-05-02T20:43:00Z"/>
                <w:rFonts w:ascii="標楷體" w:eastAsia="標楷體" w:hAnsi="標楷體"/>
              </w:rPr>
            </w:pPr>
            <w:ins w:id="15447" w:author="Fegie" w:date="2021-05-02T20:48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5448" w:author="Fegie" w:date="2021-05-02T20:43:00Z">
              <w:r>
                <w:rPr>
                  <w:rFonts w:ascii="標楷體" w:eastAsia="標楷體" w:hAnsi="標楷體"/>
                </w:rPr>
                <w:t>.CustMain.CustTypeCode</w:t>
              </w:r>
            </w:ins>
          </w:p>
        </w:tc>
      </w:tr>
      <w:tr w:rsidR="00C40BE6" w14:paraId="049327B1" w14:textId="77777777" w:rsidTr="00D85B3E">
        <w:trPr>
          <w:trHeight w:val="291"/>
          <w:jc w:val="center"/>
          <w:ins w:id="15449" w:author="Fegie" w:date="2021-05-04T19:32:00Z"/>
          <w:trPrChange w:id="15450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51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53A4F3A" w14:textId="677DB182" w:rsidR="00C40BE6" w:rsidRDefault="009D78F5" w:rsidP="00C40BE6">
            <w:pPr>
              <w:rPr>
                <w:ins w:id="15452" w:author="Fegie" w:date="2021-05-04T19:32:00Z"/>
                <w:rFonts w:ascii="標楷體" w:eastAsia="標楷體" w:hAnsi="標楷體"/>
              </w:rPr>
            </w:pPr>
            <w:ins w:id="15453" w:author="Fegie" w:date="2021-05-04T19:54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54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8FE390A" w14:textId="709F7D7C" w:rsidR="00C40BE6" w:rsidRDefault="00C40BE6" w:rsidP="00C40BE6">
            <w:pPr>
              <w:rPr>
                <w:ins w:id="15455" w:author="Fegie" w:date="2021-05-04T19:32:00Z"/>
                <w:rFonts w:ascii="標楷體" w:eastAsia="標楷體" w:hAnsi="標楷體"/>
              </w:rPr>
            </w:pPr>
            <w:ins w:id="15456" w:author="Fegie" w:date="2021-05-04T19:32:00Z">
              <w:r>
                <w:rPr>
                  <w:rFonts w:ascii="標楷體" w:eastAsia="標楷體" w:hAnsi="標楷體" w:hint="eastAsia"/>
                </w:rPr>
                <w:t>行業別-修改前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57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DF0DB9" w14:textId="0EA03FF5" w:rsidR="00C40BE6" w:rsidRDefault="00C40BE6" w:rsidP="00C40BE6">
            <w:pPr>
              <w:rPr>
                <w:ins w:id="15458" w:author="Fegie" w:date="2021-05-04T19:32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59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71E4AED" w14:textId="77777777" w:rsidR="00C40BE6" w:rsidRDefault="00C40BE6" w:rsidP="00C40BE6">
            <w:pPr>
              <w:rPr>
                <w:ins w:id="15460" w:author="Fegie" w:date="2021-05-04T19:32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61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2D1BFA" w14:textId="77777777" w:rsidR="00C40BE6" w:rsidRDefault="00C40BE6" w:rsidP="00C40BE6">
            <w:pPr>
              <w:rPr>
                <w:ins w:id="15462" w:author="Fegie" w:date="2021-05-04T19:32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63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96E9EF" w14:textId="24903954" w:rsidR="00C40BE6" w:rsidRDefault="00C40BE6" w:rsidP="00C40BE6">
            <w:pPr>
              <w:rPr>
                <w:ins w:id="15464" w:author="Fegie" w:date="2021-05-04T19:32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65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19964CC" w14:textId="2A2B4A91" w:rsidR="00C40BE6" w:rsidRDefault="00C40BE6" w:rsidP="00C40BE6">
            <w:pPr>
              <w:rPr>
                <w:ins w:id="15466" w:author="Fegie" w:date="2021-05-04T19:32:00Z"/>
                <w:rFonts w:ascii="標楷體" w:eastAsia="標楷體" w:hAnsi="標楷體"/>
              </w:rPr>
            </w:pPr>
            <w:ins w:id="15467" w:author="Fegie" w:date="2021-05-04T19:3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  <w:tcPrChange w:id="15468" w:author="st1" w:date="2021-05-06T11:00:00Z">
              <w:tcPr>
                <w:tcW w:w="3336" w:type="dxa"/>
                <w:tcBorders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74BCA858" w14:textId="411CFE03" w:rsidR="00C40BE6" w:rsidRDefault="00C40BE6" w:rsidP="00C40BE6">
            <w:pPr>
              <w:rPr>
                <w:ins w:id="15469" w:author="Fegie" w:date="2021-05-04T19:32:00Z"/>
                <w:rFonts w:ascii="標楷體" w:eastAsia="標楷體" w:hAnsi="標楷體"/>
              </w:rPr>
            </w:pPr>
            <w:ins w:id="15470" w:author="Fegie" w:date="2021-05-04T19:32:00Z">
              <w:r>
                <w:rPr>
                  <w:rFonts w:ascii="標楷體" w:eastAsia="標楷體" w:hAnsi="標楷體" w:hint="eastAsia"/>
                </w:rPr>
                <w:t>1.自動顯示不可修改2</w:t>
              </w:r>
              <w:r>
                <w:rPr>
                  <w:rFonts w:ascii="標楷體" w:eastAsia="標楷體" w:hAnsi="標楷體"/>
                </w:rPr>
                <w:t>.CustMain.IndustryCode</w:t>
              </w:r>
            </w:ins>
          </w:p>
        </w:tc>
      </w:tr>
      <w:tr w:rsidR="00C40BE6" w14:paraId="4939D683" w14:textId="77777777" w:rsidTr="00D85B3E">
        <w:trPr>
          <w:trHeight w:val="291"/>
          <w:jc w:val="center"/>
          <w:ins w:id="15471" w:author="Fegie" w:date="2021-05-02T20:43:00Z"/>
          <w:trPrChange w:id="15472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73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826050E" w14:textId="008E4F77" w:rsidR="00C40BE6" w:rsidRDefault="009D78F5" w:rsidP="00C40BE6">
            <w:pPr>
              <w:rPr>
                <w:ins w:id="15474" w:author="Fegie" w:date="2021-05-02T20:43:00Z"/>
                <w:rFonts w:ascii="標楷體" w:eastAsia="標楷體" w:hAnsi="標楷體"/>
              </w:rPr>
            </w:pPr>
            <w:ins w:id="15475" w:author="Fegie" w:date="2021-05-04T19:55:00Z">
              <w:r>
                <w:rPr>
                  <w:rFonts w:ascii="標楷體" w:eastAsia="標楷體" w:hAnsi="標楷體"/>
                </w:rPr>
                <w:t>13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76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59CCD72" w14:textId="30D24A52" w:rsidR="00C40BE6" w:rsidRDefault="00C40BE6" w:rsidP="00C40BE6">
            <w:pPr>
              <w:rPr>
                <w:ins w:id="15477" w:author="Fegie" w:date="2021-05-02T20:43:00Z"/>
                <w:rFonts w:ascii="標楷體" w:eastAsia="標楷體" w:hAnsi="標楷體"/>
              </w:rPr>
            </w:pPr>
            <w:ins w:id="15478" w:author="Fegie" w:date="2021-05-02T20:43:00Z">
              <w:r>
                <w:rPr>
                  <w:rFonts w:ascii="標楷體" w:eastAsia="標楷體" w:hAnsi="標楷體" w:hint="eastAsia"/>
                </w:rPr>
                <w:t>行業別</w:t>
              </w:r>
            </w:ins>
            <w:ins w:id="15479" w:author="Fegie" w:date="2021-05-04T19:33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80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823C59" w14:textId="0DCAD3CF" w:rsidR="00C40BE6" w:rsidRDefault="00C40BE6" w:rsidP="00C40BE6">
            <w:pPr>
              <w:rPr>
                <w:ins w:id="15481" w:author="Fegie" w:date="2021-05-02T20:43:00Z"/>
                <w:rFonts w:ascii="標楷體" w:eastAsia="標楷體" w:hAnsi="標楷體"/>
              </w:rPr>
            </w:pPr>
            <w:ins w:id="15482" w:author="Fegie" w:date="2021-05-02T20:43:00Z">
              <w:del w:id="15483" w:author="家榮 張" w:date="2021-05-06T18:46:00Z">
                <w:r w:rsidDel="00A27B8E">
                  <w:rPr>
                    <w:rFonts w:ascii="標楷體" w:eastAsia="標楷體" w:hAnsi="標楷體" w:hint="eastAsia"/>
                  </w:rPr>
                  <w:delText>X(06)</w:delText>
                </w:r>
              </w:del>
            </w:ins>
            <w:ins w:id="15484" w:author="家榮 張" w:date="2021-05-06T18:46:00Z">
              <w:r w:rsidR="00A27B8E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85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E51E313" w14:textId="77777777" w:rsidR="00C40BE6" w:rsidRDefault="00C40BE6" w:rsidP="00C40BE6">
            <w:pPr>
              <w:rPr>
                <w:ins w:id="15486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87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68100FA" w14:textId="77777777" w:rsidR="00C40BE6" w:rsidRDefault="00C40BE6" w:rsidP="00C40BE6">
            <w:pPr>
              <w:rPr>
                <w:ins w:id="15488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89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E0F760C" w14:textId="77777777" w:rsidR="00C40BE6" w:rsidRDefault="00C40BE6" w:rsidP="00C40BE6">
            <w:pPr>
              <w:rPr>
                <w:ins w:id="15490" w:author="Fegie" w:date="2021-05-02T20:43:00Z"/>
                <w:rFonts w:ascii="標楷體" w:eastAsia="標楷體" w:hAnsi="標楷體"/>
              </w:rPr>
            </w:pPr>
            <w:ins w:id="15491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92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23094AF" w14:textId="77777777" w:rsidR="00C40BE6" w:rsidRDefault="00C40BE6" w:rsidP="00C40BE6">
            <w:pPr>
              <w:rPr>
                <w:ins w:id="15493" w:author="Fegie" w:date="2021-05-02T20:43:00Z"/>
                <w:rFonts w:ascii="標楷體" w:eastAsia="標楷體" w:hAnsi="標楷體"/>
              </w:rPr>
            </w:pPr>
            <w:ins w:id="15494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95" w:author="st1" w:date="2021-05-06T11:00:00Z">
              <w:tcPr>
                <w:tcW w:w="3336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8059535" w14:textId="555D6990" w:rsidR="00C40BE6" w:rsidRDefault="00C40BE6" w:rsidP="00C40BE6">
            <w:pPr>
              <w:rPr>
                <w:ins w:id="15496" w:author="Fegie" w:date="2021-05-02T20:43:00Z"/>
                <w:rFonts w:ascii="標楷體" w:eastAsia="標楷體" w:hAnsi="標楷體"/>
              </w:rPr>
            </w:pPr>
            <w:ins w:id="15497" w:author="Fegie" w:date="2021-05-02T20:48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5498" w:author="Fegie" w:date="2021-05-02T20:43:00Z">
              <w:r>
                <w:rPr>
                  <w:rFonts w:ascii="標楷體" w:eastAsia="標楷體" w:hAnsi="標楷體"/>
                </w:rPr>
                <w:t>.CustMain.IndustryCode</w:t>
              </w:r>
            </w:ins>
          </w:p>
        </w:tc>
      </w:tr>
      <w:tr w:rsidR="00497F19" w14:paraId="29031CA0" w14:textId="77777777" w:rsidTr="00D85B3E">
        <w:trPr>
          <w:trHeight w:val="291"/>
          <w:jc w:val="center"/>
          <w:ins w:id="15499" w:author="Fegie" w:date="2021-05-05T15:37:00Z"/>
          <w:trPrChange w:id="15500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01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E675C4" w14:textId="77777777" w:rsidR="00497F19" w:rsidRDefault="00497F19" w:rsidP="00497F19">
            <w:pPr>
              <w:rPr>
                <w:ins w:id="15502" w:author="Fegie" w:date="2021-05-05T15:37:00Z"/>
                <w:rFonts w:ascii="標楷體" w:eastAsia="標楷體" w:hAnsi="標楷體"/>
              </w:rPr>
            </w:pP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03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409FD1" w14:textId="62CA8B51" w:rsidR="00497F19" w:rsidRDefault="00497F19" w:rsidP="00497F19">
            <w:pPr>
              <w:rPr>
                <w:ins w:id="15504" w:author="Fegie" w:date="2021-05-05T15:37:00Z"/>
                <w:rFonts w:ascii="標楷體" w:eastAsia="標楷體" w:hAnsi="標楷體"/>
              </w:rPr>
            </w:pPr>
            <w:ins w:id="15505" w:author="Fegie" w:date="2021-05-05T15:37:00Z">
              <w:r>
                <w:rPr>
                  <w:rFonts w:ascii="標楷體" w:eastAsia="標楷體" w:hAnsi="標楷體" w:hint="eastAsia"/>
                </w:rPr>
                <w:t>行業別代碼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06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400DEF" w14:textId="0F4F9DFC" w:rsidR="00497F19" w:rsidRDefault="00497F19" w:rsidP="00497F19">
            <w:pPr>
              <w:rPr>
                <w:ins w:id="15507" w:author="Fegie" w:date="2021-05-05T15:37:00Z"/>
                <w:rFonts w:ascii="標楷體" w:eastAsia="標楷體" w:hAnsi="標楷體"/>
              </w:rPr>
            </w:pPr>
            <w:ins w:id="15508" w:author="Fegie" w:date="2021-05-05T15:37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09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637126" w14:textId="77777777" w:rsidR="00497F19" w:rsidRDefault="00497F19" w:rsidP="00497F19">
            <w:pPr>
              <w:rPr>
                <w:ins w:id="15510" w:author="Fegie" w:date="2021-05-05T15:3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11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F8AB27" w14:textId="77777777" w:rsidR="00497F19" w:rsidRDefault="00497F19" w:rsidP="00497F19">
            <w:pPr>
              <w:rPr>
                <w:ins w:id="15512" w:author="Fegie" w:date="2021-05-05T15:37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13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2CAC3AB" w14:textId="77777777" w:rsidR="00497F19" w:rsidRDefault="00497F19" w:rsidP="00497F19">
            <w:pPr>
              <w:rPr>
                <w:ins w:id="15514" w:author="Fegie" w:date="2021-05-05T15:3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15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7C1626A" w14:textId="77777777" w:rsidR="00497F19" w:rsidRDefault="00497F19" w:rsidP="00497F19">
            <w:pPr>
              <w:rPr>
                <w:ins w:id="15516" w:author="Fegie" w:date="2021-05-05T15:37:00Z"/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17" w:author="st1" w:date="2021-05-06T11:00:00Z">
              <w:tcPr>
                <w:tcW w:w="3336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0E980E8" w14:textId="7C6C942D" w:rsidR="00497F19" w:rsidRDefault="00497F19" w:rsidP="00497F19">
            <w:pPr>
              <w:rPr>
                <w:ins w:id="15518" w:author="Fegie" w:date="2021-05-05T15:37:00Z"/>
                <w:rFonts w:ascii="標楷體" w:eastAsia="標楷體" w:hAnsi="標楷體"/>
              </w:rPr>
            </w:pPr>
            <w:ins w:id="15519" w:author="Fegie" w:date="2021-05-05T15:37:00Z">
              <w:r>
                <w:rPr>
                  <w:rFonts w:ascii="標楷體" w:eastAsia="標楷體" w:hAnsi="標楷體" w:hint="eastAsia"/>
                </w:rPr>
                <w:t>連結至【L6062行業別代號資料查詢】，供查詢並帶回「行業代號」</w:t>
              </w:r>
            </w:ins>
          </w:p>
        </w:tc>
      </w:tr>
      <w:tr w:rsidR="00497F19" w14:paraId="13760DF7" w14:textId="77777777" w:rsidTr="00D85B3E">
        <w:trPr>
          <w:trHeight w:val="291"/>
          <w:jc w:val="center"/>
          <w:ins w:id="15520" w:author="Fegie" w:date="2021-05-04T19:33:00Z"/>
          <w:trPrChange w:id="15521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22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B042960" w14:textId="5B3CB33D" w:rsidR="00497F19" w:rsidRDefault="00497F19" w:rsidP="00497F19">
            <w:pPr>
              <w:rPr>
                <w:ins w:id="15523" w:author="Fegie" w:date="2021-05-04T19:33:00Z"/>
                <w:rFonts w:ascii="標楷體" w:eastAsia="標楷體" w:hAnsi="標楷體"/>
              </w:rPr>
            </w:pPr>
            <w:ins w:id="15524" w:author="Fegie" w:date="2021-05-04T19:55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25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9B415B9" w14:textId="3E68EAA8" w:rsidR="00497F19" w:rsidRDefault="00497F19" w:rsidP="00497F19">
            <w:pPr>
              <w:rPr>
                <w:ins w:id="15526" w:author="Fegie" w:date="2021-05-04T19:33:00Z"/>
                <w:rFonts w:ascii="標楷體" w:eastAsia="標楷體" w:hAnsi="標楷體"/>
              </w:rPr>
            </w:pPr>
            <w:ins w:id="15527" w:author="Fegie" w:date="2021-05-04T19:33:00Z">
              <w:r>
                <w:rPr>
                  <w:rFonts w:ascii="標楷體" w:eastAsia="標楷體" w:hAnsi="標楷體" w:hint="eastAsia"/>
                </w:rPr>
                <w:t>國籍-修</w:t>
              </w:r>
              <w:r>
                <w:rPr>
                  <w:rFonts w:ascii="標楷體" w:eastAsia="標楷體" w:hAnsi="標楷體" w:hint="eastAsia"/>
                </w:rPr>
                <w:lastRenderedPageBreak/>
                <w:t>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28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B24FD8" w14:textId="2B17D152" w:rsidR="00497F19" w:rsidRDefault="00497F19" w:rsidP="00497F19">
            <w:pPr>
              <w:rPr>
                <w:ins w:id="15529" w:author="Fegie" w:date="2021-05-04T19:33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30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ADF20E" w14:textId="77777777" w:rsidR="00497F19" w:rsidRDefault="00497F19" w:rsidP="00497F19">
            <w:pPr>
              <w:rPr>
                <w:ins w:id="15531" w:author="Fegie" w:date="2021-05-04T19:3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32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F2BBBCF" w14:textId="7D86517E" w:rsidR="00497F19" w:rsidRDefault="00497F19" w:rsidP="00497F19">
            <w:pPr>
              <w:rPr>
                <w:ins w:id="15533" w:author="Fegie" w:date="2021-05-04T19:3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34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D0BAEE" w14:textId="5C1B605A" w:rsidR="00497F19" w:rsidRDefault="00497F19" w:rsidP="00497F19">
            <w:pPr>
              <w:rPr>
                <w:ins w:id="15535" w:author="Fegie" w:date="2021-05-04T19:3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36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1A02848" w14:textId="10191AB1" w:rsidR="00497F19" w:rsidRDefault="00497F19" w:rsidP="00497F19">
            <w:pPr>
              <w:rPr>
                <w:ins w:id="15537" w:author="Fegie" w:date="2021-05-04T19:33:00Z"/>
                <w:rFonts w:ascii="標楷體" w:eastAsia="標楷體" w:hAnsi="標楷體"/>
              </w:rPr>
            </w:pPr>
            <w:ins w:id="15538" w:author="Fegie" w:date="2021-05-04T19:33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39" w:author="st1" w:date="2021-05-06T11:00:00Z">
              <w:tcPr>
                <w:tcW w:w="3336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8363AAF" w14:textId="1D99D1AD" w:rsidR="00497F19" w:rsidRDefault="00497F19" w:rsidP="00497F19">
            <w:pPr>
              <w:rPr>
                <w:ins w:id="15540" w:author="Fegie" w:date="2021-05-04T19:33:00Z"/>
                <w:rFonts w:ascii="標楷體" w:eastAsia="標楷體" w:hAnsi="標楷體"/>
              </w:rPr>
            </w:pPr>
            <w:ins w:id="15541" w:author="Fegie" w:date="2021-05-04T19:33:00Z">
              <w:r>
                <w:rPr>
                  <w:rFonts w:ascii="標楷體" w:eastAsia="標楷體" w:hAnsi="標楷體" w:hint="eastAsia"/>
                </w:rPr>
                <w:t>1.自動顯示不可修改2</w:t>
              </w:r>
              <w:r>
                <w:rPr>
                  <w:rFonts w:ascii="標楷體" w:eastAsia="標楷體" w:hAnsi="標楷體"/>
                </w:rPr>
                <w:t>.CustMain.Nation</w:t>
              </w:r>
              <w:r>
                <w:rPr>
                  <w:rFonts w:ascii="標楷體" w:eastAsia="標楷體" w:hAnsi="標楷體" w:hint="eastAsia"/>
                </w:rPr>
                <w:t>a</w:t>
              </w:r>
              <w:r>
                <w:rPr>
                  <w:rFonts w:ascii="標楷體" w:eastAsia="標楷體" w:hAnsi="標楷體"/>
                </w:rPr>
                <w:t>lityCode</w:t>
              </w:r>
            </w:ins>
          </w:p>
        </w:tc>
      </w:tr>
      <w:tr w:rsidR="00497F19" w14:paraId="02107F31" w14:textId="77777777" w:rsidTr="00D85B3E">
        <w:trPr>
          <w:trHeight w:val="291"/>
          <w:jc w:val="center"/>
          <w:ins w:id="15542" w:author="Fegie" w:date="2021-05-02T20:43:00Z"/>
          <w:trPrChange w:id="15543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544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AE74BA3" w14:textId="35CEB341" w:rsidR="00497F19" w:rsidRDefault="00497F19" w:rsidP="00497F19">
            <w:pPr>
              <w:rPr>
                <w:ins w:id="15545" w:author="Fegie" w:date="2021-05-02T20:43:00Z"/>
                <w:rFonts w:ascii="標楷體" w:eastAsia="標楷體" w:hAnsi="標楷體"/>
              </w:rPr>
            </w:pPr>
            <w:ins w:id="15546" w:author="Fegie" w:date="2021-05-04T19:55:00Z">
              <w:r>
                <w:rPr>
                  <w:rFonts w:ascii="標楷體" w:eastAsia="標楷體" w:hAnsi="標楷體"/>
                </w:rPr>
                <w:lastRenderedPageBreak/>
                <w:t>15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47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4D8335" w14:textId="76F975E6" w:rsidR="00497F19" w:rsidRDefault="00497F19" w:rsidP="00497F19">
            <w:pPr>
              <w:rPr>
                <w:ins w:id="15548" w:author="Fegie" w:date="2021-05-02T20:43:00Z"/>
                <w:rFonts w:ascii="標楷體" w:eastAsia="標楷體" w:hAnsi="標楷體"/>
              </w:rPr>
            </w:pPr>
            <w:ins w:id="15549" w:author="Fegie" w:date="2021-05-02T20:43:00Z">
              <w:r>
                <w:rPr>
                  <w:rFonts w:ascii="標楷體" w:eastAsia="標楷體" w:hAnsi="標楷體" w:hint="eastAsia"/>
                </w:rPr>
                <w:t>國籍</w:t>
              </w:r>
            </w:ins>
            <w:ins w:id="15550" w:author="Fegie" w:date="2021-05-04T19:33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51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6AF5DAD" w14:textId="5A1209EB" w:rsidR="00497F19" w:rsidRDefault="00497F19" w:rsidP="00497F19">
            <w:pPr>
              <w:rPr>
                <w:ins w:id="15552" w:author="Fegie" w:date="2021-05-02T20:43:00Z"/>
                <w:rFonts w:ascii="標楷體" w:eastAsia="標楷體" w:hAnsi="標楷體"/>
              </w:rPr>
            </w:pPr>
            <w:ins w:id="15553" w:author="Fegie" w:date="2021-05-02T20:43:00Z">
              <w:del w:id="15554" w:author="家榮 張" w:date="2021-05-06T18:46:00Z">
                <w:r w:rsidDel="00A27B8E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15555" w:author="家榮 張" w:date="2021-05-06T18:46:00Z">
              <w:r w:rsidR="00A27B8E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56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A96C06" w14:textId="77777777" w:rsidR="00497F19" w:rsidRDefault="00497F19" w:rsidP="00497F19">
            <w:pPr>
              <w:rPr>
                <w:ins w:id="15557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58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EA1E22B" w14:textId="5041F52E" w:rsidR="00497F19" w:rsidRDefault="00497F19" w:rsidP="00497F19">
            <w:pPr>
              <w:rPr>
                <w:ins w:id="15559" w:author="Fegie" w:date="2021-05-02T20:43:00Z"/>
                <w:rFonts w:ascii="標楷體" w:eastAsia="標楷體" w:hAnsi="標楷體"/>
              </w:rPr>
            </w:pPr>
            <w:ins w:id="15560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NationalityCode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5561" w:author="家榮 張" w:date="2021-05-06T19:32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"_(3).附件3"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15562" w:author="家榮 張" w:date="2021-05-06T19:32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1C4A50" w:rsidRPr="00831FEB">
                <w:rPr>
                  <w:rStyle w:val="a7"/>
                  <w:rFonts w:ascii="標楷體" w:eastAsia="標楷體" w:hAnsi="標楷體" w:cs="細明體"/>
                  <w:spacing w:val="15"/>
                  <w:kern w:val="0"/>
                </w:rPr>
                <w:t>3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5563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64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36E6A1B" w14:textId="77777777" w:rsidR="00497F19" w:rsidRDefault="00497F19" w:rsidP="00497F19">
            <w:pPr>
              <w:rPr>
                <w:ins w:id="15565" w:author="Fegie" w:date="2021-05-02T20:43:00Z"/>
                <w:rFonts w:ascii="標楷體" w:eastAsia="標楷體" w:hAnsi="標楷體"/>
              </w:rPr>
            </w:pPr>
            <w:ins w:id="15566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67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DE96986" w14:textId="77777777" w:rsidR="00497F19" w:rsidRDefault="00497F19" w:rsidP="00497F19">
            <w:pPr>
              <w:rPr>
                <w:ins w:id="15568" w:author="Fegie" w:date="2021-05-02T20:43:00Z"/>
                <w:rFonts w:ascii="標楷體" w:eastAsia="標楷體" w:hAnsi="標楷體"/>
              </w:rPr>
            </w:pPr>
            <w:ins w:id="15569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70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CFBC710" w14:textId="3EB7B850" w:rsidR="00497F19" w:rsidRDefault="00497F19" w:rsidP="00497F19">
            <w:pPr>
              <w:rPr>
                <w:ins w:id="15571" w:author="Fegie" w:date="2021-05-02T20:43:00Z"/>
                <w:rFonts w:ascii="標楷體" w:eastAsia="標楷體" w:hAnsi="標楷體"/>
              </w:rPr>
            </w:pPr>
            <w:ins w:id="15572" w:author="Fegie" w:date="2021-05-02T20:48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5573" w:author="Fegie" w:date="2021-05-02T20:43:00Z">
              <w:r>
                <w:rPr>
                  <w:rFonts w:ascii="標楷體" w:eastAsia="標楷體" w:hAnsi="標楷體"/>
                </w:rPr>
                <w:t>.CustMain.Nation</w:t>
              </w:r>
              <w:r>
                <w:rPr>
                  <w:rFonts w:ascii="標楷體" w:eastAsia="標楷體" w:hAnsi="標楷體" w:hint="eastAsia"/>
                </w:rPr>
                <w:t>a</w:t>
              </w:r>
              <w:r>
                <w:rPr>
                  <w:rFonts w:ascii="標楷體" w:eastAsia="標楷體" w:hAnsi="標楷體"/>
                </w:rPr>
                <w:t>lityCode</w:t>
              </w:r>
            </w:ins>
          </w:p>
        </w:tc>
      </w:tr>
      <w:tr w:rsidR="00497F19" w14:paraId="441B1B64" w14:textId="77777777" w:rsidTr="00D85B3E">
        <w:trPr>
          <w:trHeight w:val="291"/>
          <w:jc w:val="center"/>
          <w:ins w:id="15574" w:author="Fegie" w:date="2021-05-04T19:33:00Z"/>
          <w:trPrChange w:id="15575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76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D995156" w14:textId="5FF60158" w:rsidR="00497F19" w:rsidRDefault="00497F19" w:rsidP="00497F19">
            <w:pPr>
              <w:rPr>
                <w:ins w:id="15577" w:author="Fegie" w:date="2021-05-04T19:33:00Z"/>
                <w:rFonts w:ascii="標楷體" w:eastAsia="標楷體" w:hAnsi="標楷體"/>
              </w:rPr>
            </w:pPr>
            <w:ins w:id="15578" w:author="Fegie" w:date="2021-05-04T19:55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79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D2394C" w14:textId="629114C2" w:rsidR="00497F19" w:rsidRDefault="00497F19" w:rsidP="00497F19">
            <w:pPr>
              <w:rPr>
                <w:ins w:id="15580" w:author="Fegie" w:date="2021-05-04T19:33:00Z"/>
                <w:rFonts w:ascii="標楷體" w:eastAsia="標楷體" w:hAnsi="標楷體"/>
              </w:rPr>
            </w:pPr>
            <w:ins w:id="15581" w:author="Fegie" w:date="2021-05-04T19:33:00Z">
              <w:r>
                <w:rPr>
                  <w:rFonts w:ascii="標楷體" w:eastAsia="標楷體" w:hAnsi="標楷體" w:hint="eastAsia"/>
                </w:rPr>
                <w:t>配偶身份證字號-</w:t>
              </w:r>
            </w:ins>
            <w:ins w:id="15582" w:author="Fegie" w:date="2021-05-04T19:34:00Z">
              <w:r>
                <w:rPr>
                  <w:rFonts w:ascii="標楷體" w:eastAsia="標楷體" w:hAnsi="標楷體" w:hint="eastAsia"/>
                </w:rPr>
                <w:t>修改前</w:t>
              </w:r>
            </w:ins>
            <w:ins w:id="15583" w:author="Fegie" w:date="2021-05-04T19:33:00Z">
              <w:r>
                <w:rPr>
                  <w:rFonts w:ascii="標楷體" w:eastAsia="標楷體" w:hAnsi="標楷體"/>
                </w:rPr>
                <w:t xml:space="preserve"> 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84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ECBF0C" w14:textId="77777777" w:rsidR="00497F19" w:rsidRDefault="00497F19" w:rsidP="00497F19">
            <w:pPr>
              <w:rPr>
                <w:ins w:id="15585" w:author="Fegie" w:date="2021-05-04T19:33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86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96A102B" w14:textId="77777777" w:rsidR="00497F19" w:rsidRDefault="00497F19" w:rsidP="00497F19">
            <w:pPr>
              <w:rPr>
                <w:ins w:id="15587" w:author="Fegie" w:date="2021-05-04T19:3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88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4FB0F2D" w14:textId="77777777" w:rsidR="00497F19" w:rsidRDefault="00497F19" w:rsidP="00497F19">
            <w:pPr>
              <w:rPr>
                <w:ins w:id="15589" w:author="Fegie" w:date="2021-05-04T19:33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90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E81E4BF" w14:textId="77777777" w:rsidR="00497F19" w:rsidRDefault="00497F19" w:rsidP="00497F19">
            <w:pPr>
              <w:rPr>
                <w:ins w:id="15591" w:author="Fegie" w:date="2021-05-04T19:3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92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316474" w14:textId="4CE6A56B" w:rsidR="00497F19" w:rsidRDefault="00497F19" w:rsidP="00497F19">
            <w:pPr>
              <w:rPr>
                <w:ins w:id="15593" w:author="Fegie" w:date="2021-05-04T19:33:00Z"/>
                <w:rFonts w:ascii="標楷體" w:eastAsia="標楷體" w:hAnsi="標楷體"/>
              </w:rPr>
            </w:pPr>
            <w:ins w:id="15594" w:author="Fegie" w:date="2021-05-04T19:34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95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9E793B9" w14:textId="53D52E04" w:rsidR="00497F19" w:rsidRDefault="00497F19" w:rsidP="00497F19">
            <w:pPr>
              <w:rPr>
                <w:ins w:id="15596" w:author="Fegie" w:date="2021-05-04T19:33:00Z"/>
                <w:rFonts w:ascii="標楷體" w:eastAsia="標楷體" w:hAnsi="標楷體"/>
              </w:rPr>
            </w:pPr>
            <w:ins w:id="15597" w:author="Fegie" w:date="2021-05-04T19:34:00Z">
              <w:r>
                <w:rPr>
                  <w:rFonts w:ascii="標楷體" w:eastAsia="標楷體" w:hAnsi="標楷體" w:hint="eastAsia"/>
                </w:rPr>
                <w:t>1.自動顯示不可修改2</w:t>
              </w:r>
              <w:r>
                <w:rPr>
                  <w:rFonts w:ascii="標楷體" w:eastAsia="標楷體" w:hAnsi="標楷體"/>
                </w:rPr>
                <w:t>.CustMain.SpouseId</w:t>
              </w:r>
            </w:ins>
          </w:p>
        </w:tc>
      </w:tr>
      <w:tr w:rsidR="00497F19" w14:paraId="37CF86C0" w14:textId="77777777" w:rsidTr="00D85B3E">
        <w:trPr>
          <w:trHeight w:val="291"/>
          <w:jc w:val="center"/>
          <w:ins w:id="15598" w:author="Fegie" w:date="2021-05-02T20:43:00Z"/>
          <w:trPrChange w:id="15599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600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DEC2E20" w14:textId="3BDCCE0E" w:rsidR="00497F19" w:rsidRDefault="00497F19" w:rsidP="00497F19">
            <w:pPr>
              <w:rPr>
                <w:ins w:id="15601" w:author="Fegie" w:date="2021-05-02T20:43:00Z"/>
                <w:rFonts w:ascii="標楷體" w:eastAsia="標楷體" w:hAnsi="標楷體"/>
              </w:rPr>
            </w:pPr>
            <w:ins w:id="15602" w:author="Fegie" w:date="2021-05-04T19:55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03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B26BB9" w14:textId="0D1D4A75" w:rsidR="00497F19" w:rsidRDefault="00497F19" w:rsidP="00497F19">
            <w:pPr>
              <w:rPr>
                <w:ins w:id="15604" w:author="Fegie" w:date="2021-05-02T20:43:00Z"/>
                <w:rFonts w:ascii="標楷體" w:eastAsia="標楷體" w:hAnsi="標楷體"/>
              </w:rPr>
            </w:pPr>
            <w:ins w:id="15605" w:author="Fegie" w:date="2021-05-02T20:43:00Z">
              <w:r>
                <w:rPr>
                  <w:rFonts w:ascii="標楷體" w:eastAsia="標楷體" w:hAnsi="標楷體" w:hint="eastAsia"/>
                </w:rPr>
                <w:t>配偶身份證字號</w:t>
              </w:r>
              <w:r>
                <w:rPr>
                  <w:rFonts w:ascii="標楷體" w:eastAsia="標楷體" w:hAnsi="標楷體"/>
                </w:rPr>
                <w:t xml:space="preserve"> </w:t>
              </w:r>
            </w:ins>
            <w:ins w:id="15606" w:author="Fegie" w:date="2021-05-04T19:34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07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DB90D7" w14:textId="6CD249AD" w:rsidR="00497F19" w:rsidRDefault="00497F19" w:rsidP="00497F19">
            <w:pPr>
              <w:rPr>
                <w:ins w:id="15608" w:author="Fegie" w:date="2021-05-02T20:43:00Z"/>
                <w:rFonts w:ascii="標楷體" w:eastAsia="標楷體" w:hAnsi="標楷體"/>
              </w:rPr>
            </w:pPr>
            <w:ins w:id="15609" w:author="Fegie" w:date="2021-05-02T20:43:00Z">
              <w:del w:id="15610" w:author="家榮 張" w:date="2021-05-06T18:46:00Z">
                <w:r w:rsidDel="00A27B8E">
                  <w:rPr>
                    <w:rFonts w:ascii="標楷體" w:eastAsia="標楷體" w:hAnsi="標楷體" w:hint="eastAsia"/>
                  </w:rPr>
                  <w:delText>X(10)</w:delText>
                </w:r>
              </w:del>
            </w:ins>
            <w:ins w:id="15611" w:author="家榮 張" w:date="2021-05-06T18:46:00Z">
              <w:r w:rsidR="00A27B8E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12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5507307" w14:textId="77777777" w:rsidR="00497F19" w:rsidRDefault="00497F19" w:rsidP="00497F19">
            <w:pPr>
              <w:rPr>
                <w:ins w:id="15613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14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59B52E" w14:textId="77777777" w:rsidR="00497F19" w:rsidRDefault="00497F19" w:rsidP="00497F19">
            <w:pPr>
              <w:rPr>
                <w:ins w:id="15615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16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E884CD3" w14:textId="77777777" w:rsidR="00497F19" w:rsidRDefault="00497F19" w:rsidP="00497F19">
            <w:pPr>
              <w:rPr>
                <w:ins w:id="15617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18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F80D73" w14:textId="77777777" w:rsidR="00497F19" w:rsidRDefault="00497F19" w:rsidP="00497F19">
            <w:pPr>
              <w:rPr>
                <w:ins w:id="15619" w:author="Fegie" w:date="2021-05-02T20:43:00Z"/>
                <w:rFonts w:ascii="標楷體" w:eastAsia="標楷體" w:hAnsi="標楷體"/>
              </w:rPr>
            </w:pPr>
            <w:ins w:id="15620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21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DC9F13" w14:textId="51DC62D8" w:rsidR="00497F19" w:rsidRDefault="00497F19" w:rsidP="00497F19">
            <w:pPr>
              <w:rPr>
                <w:ins w:id="15622" w:author="Fegie" w:date="2021-05-02T20:43:00Z"/>
                <w:rFonts w:ascii="標楷體" w:eastAsia="標楷體" w:hAnsi="標楷體"/>
              </w:rPr>
            </w:pPr>
            <w:ins w:id="15623" w:author="Fegie" w:date="2021-05-02T20:48:00Z">
              <w:r>
                <w:rPr>
                  <w:rFonts w:ascii="標楷體" w:eastAsia="標楷體" w:hAnsi="標楷體" w:hint="eastAsia"/>
                </w:rPr>
                <w:t>1.自動顯示可以修改</w:t>
              </w:r>
            </w:ins>
            <w:ins w:id="15624" w:author="Fegie" w:date="2021-05-02T20:49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5625" w:author="Fegie" w:date="2021-05-02T20:43:00Z">
              <w:r>
                <w:rPr>
                  <w:rFonts w:ascii="標楷體" w:eastAsia="標楷體" w:hAnsi="標楷體"/>
                </w:rPr>
                <w:t>.CustMain.SpouseId</w:t>
              </w:r>
            </w:ins>
          </w:p>
        </w:tc>
      </w:tr>
      <w:tr w:rsidR="00497F19" w14:paraId="06D18229" w14:textId="77777777" w:rsidTr="00D85B3E">
        <w:trPr>
          <w:trHeight w:val="291"/>
          <w:jc w:val="center"/>
          <w:ins w:id="15626" w:author="Fegie" w:date="2021-05-02T20:43:00Z"/>
          <w:trPrChange w:id="15627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628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F714E7D" w14:textId="1BFED2B8" w:rsidR="00497F19" w:rsidRDefault="00497F19" w:rsidP="00497F19">
            <w:pPr>
              <w:rPr>
                <w:ins w:id="15629" w:author="Fegie" w:date="2021-05-02T20:43:00Z"/>
                <w:rFonts w:ascii="標楷體" w:eastAsia="標楷體" w:hAnsi="標楷體"/>
              </w:rPr>
            </w:pPr>
            <w:ins w:id="15630" w:author="Fegie" w:date="2021-05-02T20:43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5631" w:author="Fegie" w:date="2021-05-04T19:55:00Z">
              <w:r>
                <w:rPr>
                  <w:rFonts w:ascii="標楷體" w:eastAsia="標楷體" w:hAnsi="標楷體"/>
                </w:rPr>
                <w:t>8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32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DCE9FA" w14:textId="7C3CC153" w:rsidR="00497F19" w:rsidRDefault="00497F19" w:rsidP="00497F19">
            <w:pPr>
              <w:rPr>
                <w:ins w:id="15633" w:author="Fegie" w:date="2021-05-02T20:43:00Z"/>
                <w:rFonts w:ascii="標楷體" w:eastAsia="標楷體" w:hAnsi="標楷體"/>
              </w:rPr>
            </w:pPr>
            <w:ins w:id="15634" w:author="Fegie" w:date="2021-05-02T20:43:00Z">
              <w:r>
                <w:rPr>
                  <w:rFonts w:ascii="標楷體" w:eastAsia="標楷體" w:hAnsi="標楷體" w:hint="eastAsia"/>
                </w:rPr>
                <w:t>配偶姓名</w:t>
              </w:r>
            </w:ins>
            <w:ins w:id="15635" w:author="Fegie" w:date="2021-05-04T19:34:00Z">
              <w:r>
                <w:rPr>
                  <w:rFonts w:ascii="標楷體" w:eastAsia="標楷體" w:hAnsi="標楷體" w:hint="eastAsia"/>
                </w:rPr>
                <w:lastRenderedPageBreak/>
                <w:t>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36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08EA1F" w14:textId="67B13B21" w:rsidR="00497F19" w:rsidRDefault="00497F19" w:rsidP="00497F19">
            <w:pPr>
              <w:rPr>
                <w:ins w:id="15637" w:author="Fegie" w:date="2021-05-02T20:43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38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70A79FB" w14:textId="77777777" w:rsidR="00497F19" w:rsidRDefault="00497F19" w:rsidP="00497F19">
            <w:pPr>
              <w:rPr>
                <w:ins w:id="15639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40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F68067" w14:textId="77777777" w:rsidR="00497F19" w:rsidRDefault="00497F19" w:rsidP="00497F19">
            <w:pPr>
              <w:rPr>
                <w:ins w:id="15641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42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6A8D0BF" w14:textId="77777777" w:rsidR="00497F19" w:rsidRDefault="00497F19" w:rsidP="00497F19">
            <w:pPr>
              <w:rPr>
                <w:ins w:id="15643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44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5D2DB7" w14:textId="14F2A292" w:rsidR="00497F19" w:rsidRDefault="00497F19" w:rsidP="00497F19">
            <w:pPr>
              <w:rPr>
                <w:ins w:id="15645" w:author="Fegie" w:date="2021-05-02T20:43:00Z"/>
                <w:rFonts w:ascii="標楷體" w:eastAsia="標楷體" w:hAnsi="標楷體"/>
              </w:rPr>
            </w:pPr>
            <w:ins w:id="15646" w:author="Fegie" w:date="2021-05-04T19:35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47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5BB2043" w14:textId="72D299FE" w:rsidR="00497F19" w:rsidRDefault="00497F19" w:rsidP="00497F19">
            <w:pPr>
              <w:rPr>
                <w:ins w:id="15648" w:author="Fegie" w:date="2021-05-02T20:43:00Z"/>
                <w:rFonts w:ascii="標楷體" w:eastAsia="標楷體" w:hAnsi="標楷體"/>
              </w:rPr>
            </w:pPr>
            <w:ins w:id="15649" w:author="Fegie" w:date="2021-05-02T20:49:00Z">
              <w:r>
                <w:rPr>
                  <w:rFonts w:ascii="標楷體" w:eastAsia="標楷體" w:hAnsi="標楷體" w:hint="eastAsia"/>
                </w:rPr>
                <w:t>1.自動顯示</w:t>
              </w:r>
            </w:ins>
            <w:ins w:id="15650" w:author="Fegie" w:date="2021-05-04T19:35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5651" w:author="Fegie" w:date="2021-05-02T20:49:00Z">
              <w:r>
                <w:rPr>
                  <w:rFonts w:ascii="標楷體" w:eastAsia="標楷體" w:hAnsi="標楷體" w:hint="eastAsia"/>
                </w:rPr>
                <w:t>修改2</w:t>
              </w:r>
            </w:ins>
            <w:ins w:id="15652" w:author="Fegie" w:date="2021-05-02T20:43:00Z">
              <w:r>
                <w:rPr>
                  <w:rFonts w:ascii="標楷體" w:eastAsia="標楷體" w:hAnsi="標楷體"/>
                </w:rPr>
                <w:t>.CustMain.SpouseName</w:t>
              </w:r>
            </w:ins>
          </w:p>
        </w:tc>
      </w:tr>
      <w:tr w:rsidR="00497F19" w14:paraId="56D4B3F3" w14:textId="77777777" w:rsidTr="00D85B3E">
        <w:trPr>
          <w:trHeight w:val="291"/>
          <w:jc w:val="center"/>
          <w:ins w:id="15653" w:author="Fegie" w:date="2021-05-04T19:34:00Z"/>
          <w:trPrChange w:id="15654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55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EA7799C" w14:textId="37554EFE" w:rsidR="00497F19" w:rsidRDefault="00497F19" w:rsidP="00497F19">
            <w:pPr>
              <w:rPr>
                <w:ins w:id="15656" w:author="Fegie" w:date="2021-05-04T19:34:00Z"/>
                <w:rFonts w:ascii="標楷體" w:eastAsia="標楷體" w:hAnsi="標楷體"/>
              </w:rPr>
            </w:pPr>
            <w:ins w:id="15657" w:author="Fegie" w:date="2021-05-04T19:55:00Z">
              <w:r>
                <w:rPr>
                  <w:rFonts w:ascii="標楷體" w:eastAsia="標楷體" w:hAnsi="標楷體" w:hint="eastAsia"/>
                </w:rPr>
                <w:lastRenderedPageBreak/>
                <w:t>1</w:t>
              </w:r>
              <w:r>
                <w:rPr>
                  <w:rFonts w:ascii="標楷體" w:eastAsia="標楷體" w:hAnsi="標楷體"/>
                </w:rPr>
                <w:t>9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58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F0FB83" w14:textId="6D062C5E" w:rsidR="00497F19" w:rsidRDefault="00497F19" w:rsidP="00497F19">
            <w:pPr>
              <w:rPr>
                <w:ins w:id="15659" w:author="Fegie" w:date="2021-05-04T19:34:00Z"/>
                <w:rFonts w:ascii="標楷體" w:eastAsia="標楷體" w:hAnsi="標楷體"/>
              </w:rPr>
            </w:pPr>
            <w:ins w:id="15660" w:author="Fegie" w:date="2021-05-04T19:34:00Z">
              <w:r>
                <w:rPr>
                  <w:rFonts w:ascii="標楷體" w:eastAsia="標楷體" w:hAnsi="標楷體" w:hint="eastAsia"/>
                </w:rPr>
                <w:t>配偶姓名-修改後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61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EDA004" w14:textId="561516D2" w:rsidR="00497F19" w:rsidRDefault="00497F19" w:rsidP="00497F19">
            <w:pPr>
              <w:rPr>
                <w:ins w:id="15662" w:author="Fegie" w:date="2021-05-04T19:34:00Z"/>
                <w:rFonts w:ascii="標楷體" w:eastAsia="標楷體" w:hAnsi="標楷體"/>
              </w:rPr>
            </w:pPr>
            <w:ins w:id="15663" w:author="Fegie" w:date="2021-05-04T19:34:00Z">
              <w:del w:id="15664" w:author="家榮 張" w:date="2021-05-06T18:46:00Z">
                <w:r w:rsidDel="00A27B8E">
                  <w:rPr>
                    <w:rFonts w:ascii="標楷體" w:eastAsia="標楷體" w:hAnsi="標楷體" w:hint="eastAsia"/>
                  </w:rPr>
                  <w:delText>X(100)</w:delText>
                </w:r>
              </w:del>
            </w:ins>
            <w:ins w:id="15665" w:author="家榮 張" w:date="2021-05-06T18:46:00Z">
              <w:r w:rsidR="00A27B8E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66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20819D" w14:textId="77777777" w:rsidR="00497F19" w:rsidRDefault="00497F19" w:rsidP="00497F19">
            <w:pPr>
              <w:rPr>
                <w:ins w:id="15667" w:author="Fegie" w:date="2021-05-04T19:3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68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191471" w14:textId="77777777" w:rsidR="00497F19" w:rsidRDefault="00497F19" w:rsidP="00497F19">
            <w:pPr>
              <w:rPr>
                <w:ins w:id="15669" w:author="Fegie" w:date="2021-05-04T19:34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70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31F392" w14:textId="77777777" w:rsidR="00497F19" w:rsidRDefault="00497F19" w:rsidP="00497F19">
            <w:pPr>
              <w:rPr>
                <w:ins w:id="15671" w:author="Fegie" w:date="2021-05-04T19:3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72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959DB37" w14:textId="07D7B4CD" w:rsidR="00497F19" w:rsidRDefault="00497F19" w:rsidP="00497F19">
            <w:pPr>
              <w:rPr>
                <w:ins w:id="15673" w:author="Fegie" w:date="2021-05-04T19:34:00Z"/>
                <w:rFonts w:ascii="標楷體" w:eastAsia="標楷體" w:hAnsi="標楷體"/>
              </w:rPr>
            </w:pPr>
            <w:ins w:id="15674" w:author="Fegie" w:date="2021-05-04T19:3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75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3BA924" w14:textId="793FD1E5" w:rsidR="00497F19" w:rsidRDefault="00497F19" w:rsidP="00497F19">
            <w:pPr>
              <w:rPr>
                <w:ins w:id="15676" w:author="Fegie" w:date="2021-05-04T19:34:00Z"/>
                <w:rFonts w:ascii="標楷體" w:eastAsia="標楷體" w:hAnsi="標楷體"/>
              </w:rPr>
            </w:pPr>
            <w:ins w:id="15677" w:author="Fegie" w:date="2021-05-04T19:34:00Z">
              <w:r>
                <w:rPr>
                  <w:rFonts w:ascii="標楷體" w:eastAsia="標楷體" w:hAnsi="標楷體" w:hint="eastAsia"/>
                </w:rPr>
                <w:t>1.自動顯示可以修改2</w:t>
              </w:r>
              <w:r>
                <w:rPr>
                  <w:rFonts w:ascii="標楷體" w:eastAsia="標楷體" w:hAnsi="標楷體"/>
                </w:rPr>
                <w:t>.CustMain.SpouseName</w:t>
              </w:r>
            </w:ins>
          </w:p>
        </w:tc>
      </w:tr>
      <w:tr w:rsidR="00497F19" w14:paraId="1290AFDE" w14:textId="77777777" w:rsidTr="00D85B3E">
        <w:trPr>
          <w:trHeight w:val="291"/>
          <w:jc w:val="center"/>
          <w:ins w:id="15678" w:author="Fegie" w:date="2021-05-04T19:35:00Z"/>
          <w:trPrChange w:id="15679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80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BFE1A8" w14:textId="7F7183FE" w:rsidR="00497F19" w:rsidRDefault="00497F19" w:rsidP="00497F19">
            <w:pPr>
              <w:rPr>
                <w:ins w:id="15681" w:author="Fegie" w:date="2021-05-04T19:35:00Z"/>
                <w:rFonts w:ascii="標楷體" w:eastAsia="標楷體" w:hAnsi="標楷體"/>
              </w:rPr>
            </w:pPr>
            <w:ins w:id="15682" w:author="Fegie" w:date="2021-05-04T19:55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83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F40DF25" w14:textId="2351AAD2" w:rsidR="00497F19" w:rsidRDefault="00497F19" w:rsidP="00497F19">
            <w:pPr>
              <w:rPr>
                <w:ins w:id="15684" w:author="Fegie" w:date="2021-05-04T19:35:00Z"/>
                <w:rFonts w:ascii="標楷體" w:eastAsia="標楷體" w:hAnsi="標楷體"/>
              </w:rPr>
            </w:pPr>
            <w:ins w:id="15685" w:author="Fegie" w:date="2021-05-04T19:35:00Z">
              <w:r>
                <w:rPr>
                  <w:rFonts w:ascii="標楷體" w:eastAsia="標楷體" w:hAnsi="標楷體" w:hint="eastAsia"/>
                </w:rPr>
                <w:t>戶籍-郵遞區號-修改前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86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BD64AF" w14:textId="219FD8CC" w:rsidR="00497F19" w:rsidRDefault="00497F19" w:rsidP="00497F19">
            <w:pPr>
              <w:rPr>
                <w:ins w:id="15687" w:author="Fegie" w:date="2021-05-04T19:35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88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CC6A0A" w14:textId="77777777" w:rsidR="00497F19" w:rsidRDefault="00497F19" w:rsidP="00497F19">
            <w:pPr>
              <w:rPr>
                <w:ins w:id="15689" w:author="Fegie" w:date="2021-05-04T19:35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90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0CBAA7" w14:textId="77777777" w:rsidR="00497F19" w:rsidRDefault="00497F19" w:rsidP="00497F19">
            <w:pPr>
              <w:rPr>
                <w:ins w:id="15691" w:author="Fegie" w:date="2021-05-04T19:35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92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6617B47" w14:textId="00A450CE" w:rsidR="00497F19" w:rsidRDefault="00497F19" w:rsidP="00497F19">
            <w:pPr>
              <w:rPr>
                <w:ins w:id="15693" w:author="Fegie" w:date="2021-05-04T19:35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94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4C307C4" w14:textId="7B432F23" w:rsidR="00497F19" w:rsidRDefault="00497F19" w:rsidP="00497F19">
            <w:pPr>
              <w:rPr>
                <w:ins w:id="15695" w:author="Fegie" w:date="2021-05-04T19:35:00Z"/>
                <w:rFonts w:ascii="標楷體" w:eastAsia="標楷體" w:hAnsi="標楷體"/>
              </w:rPr>
            </w:pPr>
            <w:ins w:id="15696" w:author="Fegie" w:date="2021-05-04T19:35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97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B1623C" w14:textId="14E69B45" w:rsidR="00497F19" w:rsidRDefault="00497F19" w:rsidP="00497F19">
            <w:pPr>
              <w:rPr>
                <w:ins w:id="15698" w:author="Fegie" w:date="2021-05-04T19:35:00Z"/>
                <w:rFonts w:ascii="標楷體" w:eastAsia="標楷體" w:hAnsi="標楷體"/>
              </w:rPr>
            </w:pPr>
            <w:ins w:id="15699" w:author="Fegie" w:date="2021-05-04T19:35:00Z">
              <w:r>
                <w:rPr>
                  <w:rFonts w:ascii="標楷體" w:eastAsia="標楷體" w:hAnsi="標楷體" w:hint="eastAsia"/>
                </w:rPr>
                <w:t>1.自動顯示不可修改2</w:t>
              </w:r>
              <w:r>
                <w:rPr>
                  <w:rFonts w:ascii="標楷體" w:eastAsia="標楷體" w:hAnsi="標楷體"/>
                </w:rPr>
                <w:t>.CustMain.</w:t>
              </w:r>
              <w:r>
                <w:rPr>
                  <w:rFonts w:ascii="標楷體" w:eastAsia="標楷體" w:hAnsi="標楷體" w:hint="eastAsia"/>
                </w:rPr>
                <w:t>R</w:t>
              </w:r>
              <w:r>
                <w:rPr>
                  <w:rFonts w:ascii="標楷體" w:eastAsia="標楷體" w:hAnsi="標楷體"/>
                </w:rPr>
                <w:t>egZip3</w:t>
              </w:r>
            </w:ins>
          </w:p>
          <w:p w14:paraId="290DD427" w14:textId="01123A7E" w:rsidR="00497F19" w:rsidRDefault="00497F19" w:rsidP="00497F19">
            <w:pPr>
              <w:rPr>
                <w:ins w:id="15700" w:author="Fegie" w:date="2021-05-04T19:35:00Z"/>
                <w:rFonts w:ascii="標楷體" w:eastAsia="標楷體" w:hAnsi="標楷體"/>
              </w:rPr>
            </w:pPr>
            <w:ins w:id="15701" w:author="Fegie" w:date="2021-05-04T19:35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RegZip2</w:t>
              </w:r>
            </w:ins>
          </w:p>
        </w:tc>
      </w:tr>
      <w:tr w:rsidR="00497F19" w14:paraId="03AE78C1" w14:textId="77777777" w:rsidTr="00D85B3E">
        <w:trPr>
          <w:trHeight w:val="291"/>
          <w:jc w:val="center"/>
          <w:ins w:id="15702" w:author="Fegie" w:date="2021-05-02T20:43:00Z"/>
          <w:trPrChange w:id="15703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704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E7B0DE0" w14:textId="51EF414A" w:rsidR="00497F19" w:rsidRDefault="00497F19" w:rsidP="00497F19">
            <w:pPr>
              <w:rPr>
                <w:ins w:id="15705" w:author="Fegie" w:date="2021-05-02T20:43:00Z"/>
                <w:rFonts w:ascii="標楷體" w:eastAsia="標楷體" w:hAnsi="標楷體"/>
              </w:rPr>
            </w:pPr>
            <w:ins w:id="15706" w:author="Fegie" w:date="2021-05-04T19:55:00Z">
              <w:r>
                <w:rPr>
                  <w:rFonts w:ascii="標楷體" w:eastAsia="標楷體" w:hAnsi="標楷體"/>
                </w:rPr>
                <w:t>2</w:t>
              </w:r>
            </w:ins>
            <w:ins w:id="15707" w:author="Fegie" w:date="2021-05-02T20:43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08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1D01FF1" w14:textId="08EBAA59" w:rsidR="00497F19" w:rsidRDefault="00497F19" w:rsidP="00497F19">
            <w:pPr>
              <w:rPr>
                <w:ins w:id="15709" w:author="Fegie" w:date="2021-05-02T20:43:00Z"/>
                <w:rFonts w:ascii="標楷體" w:eastAsia="標楷體" w:hAnsi="標楷體"/>
              </w:rPr>
            </w:pPr>
            <w:ins w:id="15710" w:author="Fegie" w:date="2021-05-02T20:43:00Z">
              <w:r>
                <w:rPr>
                  <w:rFonts w:ascii="標楷體" w:eastAsia="標楷體" w:hAnsi="標楷體" w:hint="eastAsia"/>
                </w:rPr>
                <w:t>戶籍-郵遞區號</w:t>
              </w:r>
            </w:ins>
            <w:ins w:id="15711" w:author="Fegie" w:date="2021-05-04T19:35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12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8664B06" w14:textId="41A38E20" w:rsidR="00497F19" w:rsidRDefault="00497F19" w:rsidP="00497F19">
            <w:pPr>
              <w:rPr>
                <w:ins w:id="15713" w:author="Fegie" w:date="2021-05-02T20:43:00Z"/>
                <w:rFonts w:ascii="標楷體" w:eastAsia="標楷體" w:hAnsi="標楷體"/>
              </w:rPr>
            </w:pPr>
            <w:ins w:id="15714" w:author="Fegie" w:date="2021-05-02T20:43:00Z">
              <w:del w:id="15715" w:author="家榮 張" w:date="2021-05-06T18:46:00Z">
                <w:r w:rsidDel="00A27B8E">
                  <w:rPr>
                    <w:rFonts w:ascii="標楷體" w:eastAsia="標楷體" w:hAnsi="標楷體" w:hint="eastAsia"/>
                  </w:rPr>
                  <w:delText>X(03)+X(03)</w:delText>
                </w:r>
              </w:del>
            </w:ins>
            <w:ins w:id="15716" w:author="家榮 張" w:date="2021-05-06T18:46:00Z">
              <w:r w:rsidR="00A27B8E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17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759034A" w14:textId="77777777" w:rsidR="00497F19" w:rsidRDefault="00497F19" w:rsidP="00497F19">
            <w:pPr>
              <w:rPr>
                <w:ins w:id="15718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19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E00D1D" w14:textId="77777777" w:rsidR="00497F19" w:rsidRDefault="00497F19" w:rsidP="00497F19">
            <w:pPr>
              <w:rPr>
                <w:ins w:id="15720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21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640C91" w14:textId="77777777" w:rsidR="00497F19" w:rsidRDefault="00497F19" w:rsidP="00497F19">
            <w:pPr>
              <w:rPr>
                <w:ins w:id="15722" w:author="Fegie" w:date="2021-05-02T20:43:00Z"/>
                <w:rFonts w:ascii="標楷體" w:eastAsia="標楷體" w:hAnsi="標楷體"/>
              </w:rPr>
            </w:pPr>
            <w:ins w:id="15723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24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B42FA68" w14:textId="77777777" w:rsidR="00497F19" w:rsidRDefault="00497F19" w:rsidP="00497F19">
            <w:pPr>
              <w:rPr>
                <w:ins w:id="15725" w:author="Fegie" w:date="2021-05-02T20:43:00Z"/>
                <w:rFonts w:ascii="標楷體" w:eastAsia="標楷體" w:hAnsi="標楷體"/>
              </w:rPr>
            </w:pPr>
            <w:ins w:id="15726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27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A886905" w14:textId="41547F69" w:rsidR="00497F19" w:rsidRDefault="00497F19" w:rsidP="00497F19">
            <w:pPr>
              <w:rPr>
                <w:ins w:id="15728" w:author="Fegie" w:date="2021-05-02T20:43:00Z"/>
                <w:rFonts w:ascii="標楷體" w:eastAsia="標楷體" w:hAnsi="標楷體"/>
              </w:rPr>
            </w:pPr>
            <w:ins w:id="15729" w:author="Fegie" w:date="2021-05-02T20:49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5730" w:author="Fegie" w:date="2021-05-02T20:43:00Z">
              <w:r>
                <w:rPr>
                  <w:rFonts w:ascii="標楷體" w:eastAsia="標楷體" w:hAnsi="標楷體"/>
                </w:rPr>
                <w:t>.CustMain.</w:t>
              </w:r>
              <w:r>
                <w:rPr>
                  <w:rFonts w:ascii="標楷體" w:eastAsia="標楷體" w:hAnsi="標楷體" w:hint="eastAsia"/>
                </w:rPr>
                <w:t>R</w:t>
              </w:r>
              <w:r>
                <w:rPr>
                  <w:rFonts w:ascii="標楷體" w:eastAsia="標楷體" w:hAnsi="標楷體"/>
                </w:rPr>
                <w:t>egZip3</w:t>
              </w:r>
            </w:ins>
          </w:p>
          <w:p w14:paraId="6E31B30A" w14:textId="529378EB" w:rsidR="00497F19" w:rsidRDefault="00497F19" w:rsidP="00497F19">
            <w:pPr>
              <w:rPr>
                <w:ins w:id="15731" w:author="Fegie" w:date="2021-05-02T20:43:00Z"/>
                <w:rFonts w:ascii="標楷體" w:eastAsia="標楷體" w:hAnsi="標楷體"/>
              </w:rPr>
            </w:pPr>
            <w:ins w:id="15732" w:author="Fegie" w:date="2021-05-02T20:49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15733" w:author="Fegie" w:date="2021-05-02T20:43:00Z"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RegZip2</w:t>
              </w:r>
            </w:ins>
          </w:p>
        </w:tc>
      </w:tr>
      <w:tr w:rsidR="00497F19" w14:paraId="44B454C7" w14:textId="77777777" w:rsidTr="00D85B3E">
        <w:trPr>
          <w:trHeight w:val="291"/>
          <w:jc w:val="center"/>
          <w:ins w:id="15734" w:author="Fegie" w:date="2021-05-04T19:35:00Z"/>
          <w:trPrChange w:id="15735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36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0F85B6" w14:textId="03BCD5DD" w:rsidR="00497F19" w:rsidRDefault="00497F19" w:rsidP="00497F19">
            <w:pPr>
              <w:rPr>
                <w:ins w:id="15737" w:author="Fegie" w:date="2021-05-04T19:35:00Z"/>
                <w:rFonts w:ascii="標楷體" w:eastAsia="標楷體" w:hAnsi="標楷體"/>
              </w:rPr>
            </w:pPr>
            <w:ins w:id="15738" w:author="Fegie" w:date="2021-05-04T19:55:00Z">
              <w:r>
                <w:rPr>
                  <w:rFonts w:ascii="標楷體" w:eastAsia="標楷體" w:hAnsi="標楷體" w:hint="eastAsia"/>
                </w:rPr>
                <w:lastRenderedPageBreak/>
                <w:t>2</w:t>
              </w:r>
              <w:r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39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5896831" w14:textId="5B604814" w:rsidR="00497F19" w:rsidRDefault="00497F19" w:rsidP="00497F19">
            <w:pPr>
              <w:rPr>
                <w:ins w:id="15740" w:author="Fegie" w:date="2021-05-04T19:35:00Z"/>
                <w:rFonts w:ascii="標楷體" w:eastAsia="標楷體" w:hAnsi="標楷體"/>
              </w:rPr>
            </w:pPr>
            <w:ins w:id="15741" w:author="Fegie" w:date="2021-05-04T19:36:00Z">
              <w:r>
                <w:rPr>
                  <w:rFonts w:ascii="標楷體" w:eastAsia="標楷體" w:hAnsi="標楷體" w:hint="eastAsia"/>
                </w:rPr>
                <w:t>戶籍-地址-修改前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42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6EE7CF" w14:textId="4323716B" w:rsidR="00497F19" w:rsidRDefault="00497F19" w:rsidP="00497F19">
            <w:pPr>
              <w:rPr>
                <w:ins w:id="15743" w:author="Fegie" w:date="2021-05-04T19:35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44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BFB907" w14:textId="77777777" w:rsidR="00497F19" w:rsidRDefault="00497F19" w:rsidP="00497F19">
            <w:pPr>
              <w:rPr>
                <w:ins w:id="15745" w:author="Fegie" w:date="2021-05-04T19:35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46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62A30AA" w14:textId="77777777" w:rsidR="00497F19" w:rsidRDefault="00497F19" w:rsidP="00497F19">
            <w:pPr>
              <w:rPr>
                <w:ins w:id="15747" w:author="Fegie" w:date="2021-05-04T19:35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48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B99AB9F" w14:textId="4386A2A1" w:rsidR="00497F19" w:rsidRDefault="00497F19" w:rsidP="00497F19">
            <w:pPr>
              <w:rPr>
                <w:ins w:id="15749" w:author="Fegie" w:date="2021-05-04T19:35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50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59BFA3" w14:textId="0880E12A" w:rsidR="00497F19" w:rsidRDefault="00497F19" w:rsidP="00497F19">
            <w:pPr>
              <w:rPr>
                <w:ins w:id="15751" w:author="Fegie" w:date="2021-05-04T19:35:00Z"/>
                <w:rFonts w:ascii="標楷體" w:eastAsia="標楷體" w:hAnsi="標楷體"/>
              </w:rPr>
            </w:pPr>
            <w:ins w:id="15752" w:author="Fegie" w:date="2021-05-04T19:3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53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A4F6FAC" w14:textId="325189D2" w:rsidR="00497F19" w:rsidRDefault="00497F19" w:rsidP="00497F19">
            <w:pPr>
              <w:rPr>
                <w:ins w:id="15754" w:author="Fegie" w:date="2021-05-04T19:36:00Z"/>
                <w:rFonts w:ascii="標楷體" w:eastAsia="標楷體" w:hAnsi="標楷體"/>
              </w:rPr>
            </w:pPr>
            <w:ins w:id="15755" w:author="Fegie" w:date="2021-05-04T19:36:00Z">
              <w:r>
                <w:rPr>
                  <w:rFonts w:ascii="標楷體" w:eastAsia="標楷體" w:hAnsi="標楷體" w:hint="eastAsia"/>
                </w:rPr>
                <w:t>1.自動顯示不可修改2</w:t>
              </w:r>
              <w:r>
                <w:rPr>
                  <w:rFonts w:ascii="標楷體" w:eastAsia="標楷體" w:hAnsi="標楷體"/>
                </w:rPr>
                <w:t>.CustMain.RegCityCode</w:t>
              </w:r>
            </w:ins>
          </w:p>
          <w:p w14:paraId="547C0E26" w14:textId="77777777" w:rsidR="00497F19" w:rsidRDefault="00497F19" w:rsidP="00497F19">
            <w:pPr>
              <w:rPr>
                <w:ins w:id="15756" w:author="Fegie" w:date="2021-05-04T19:36:00Z"/>
                <w:rFonts w:ascii="標楷體" w:eastAsia="標楷體" w:hAnsi="標楷體"/>
              </w:rPr>
            </w:pPr>
            <w:ins w:id="15757" w:author="Fegie" w:date="2021-05-04T19:36:00Z">
              <w:r>
                <w:rPr>
                  <w:rFonts w:ascii="標楷體" w:eastAsia="標楷體" w:hAnsi="標楷體" w:hint="eastAsia"/>
                </w:rPr>
                <w:t>3.CustMain.</w:t>
              </w:r>
              <w:r>
                <w:rPr>
                  <w:rFonts w:ascii="標楷體" w:eastAsia="標楷體" w:hAnsi="標楷體"/>
                </w:rPr>
                <w:t>RegAreaCode</w:t>
              </w:r>
            </w:ins>
          </w:p>
          <w:p w14:paraId="36379A9A" w14:textId="77777777" w:rsidR="00497F19" w:rsidRDefault="00497F19" w:rsidP="00497F19">
            <w:pPr>
              <w:rPr>
                <w:ins w:id="15758" w:author="Fegie" w:date="2021-05-04T19:36:00Z"/>
                <w:rFonts w:ascii="標楷體" w:eastAsia="標楷體" w:hAnsi="標楷體"/>
              </w:rPr>
            </w:pPr>
            <w:ins w:id="15759" w:author="Fegie" w:date="2021-05-04T19:36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.CustMain.RegRoad</w:t>
              </w:r>
            </w:ins>
          </w:p>
          <w:p w14:paraId="0E32D4C6" w14:textId="77777777" w:rsidR="00497F19" w:rsidRDefault="00497F19" w:rsidP="00497F19">
            <w:pPr>
              <w:rPr>
                <w:ins w:id="15760" w:author="Fegie" w:date="2021-05-04T19:36:00Z"/>
                <w:rFonts w:ascii="標楷體" w:eastAsia="標楷體" w:hAnsi="標楷體"/>
              </w:rPr>
            </w:pPr>
            <w:ins w:id="15761" w:author="Fegie" w:date="2021-05-04T19:36:00Z">
              <w:r>
                <w:rPr>
                  <w:rFonts w:ascii="標楷體" w:eastAsia="標楷體" w:hAnsi="標楷體" w:hint="eastAsia"/>
                </w:rPr>
                <w:t>5</w:t>
              </w:r>
              <w:r>
                <w:rPr>
                  <w:rFonts w:ascii="標楷體" w:eastAsia="標楷體" w:hAnsi="標楷體"/>
                </w:rPr>
                <w:t>.CustMain.RegSection</w:t>
              </w:r>
            </w:ins>
          </w:p>
          <w:p w14:paraId="4F1966B4" w14:textId="77777777" w:rsidR="00497F19" w:rsidRDefault="00497F19" w:rsidP="00497F19">
            <w:pPr>
              <w:rPr>
                <w:ins w:id="15762" w:author="Fegie" w:date="2021-05-04T19:36:00Z"/>
                <w:rFonts w:ascii="標楷體" w:eastAsia="標楷體" w:hAnsi="標楷體"/>
              </w:rPr>
            </w:pPr>
            <w:ins w:id="15763" w:author="Fegie" w:date="2021-05-04T19:36:00Z">
              <w:r>
                <w:rPr>
                  <w:rFonts w:ascii="標楷體" w:eastAsia="標楷體" w:hAnsi="標楷體" w:hint="eastAsia"/>
                </w:rPr>
                <w:t>6</w:t>
              </w:r>
              <w:r>
                <w:rPr>
                  <w:rFonts w:ascii="標楷體" w:eastAsia="標楷體" w:hAnsi="標楷體"/>
                </w:rPr>
                <w:t>.CustMain.RegAlley</w:t>
              </w:r>
            </w:ins>
          </w:p>
          <w:p w14:paraId="1C85D8C4" w14:textId="77777777" w:rsidR="00497F19" w:rsidRDefault="00497F19" w:rsidP="00497F19">
            <w:pPr>
              <w:rPr>
                <w:ins w:id="15764" w:author="Fegie" w:date="2021-05-04T19:36:00Z"/>
                <w:rFonts w:ascii="標楷體" w:eastAsia="標楷體" w:hAnsi="標楷體"/>
              </w:rPr>
            </w:pPr>
            <w:ins w:id="15765" w:author="Fegie" w:date="2021-05-04T19:36:00Z">
              <w:r>
                <w:rPr>
                  <w:rFonts w:ascii="標楷體" w:eastAsia="標楷體" w:hAnsi="標楷體" w:hint="eastAsia"/>
                </w:rPr>
                <w:t>7</w:t>
              </w:r>
              <w:r>
                <w:rPr>
                  <w:rFonts w:ascii="標楷體" w:eastAsia="標楷體" w:hAnsi="標楷體"/>
                </w:rPr>
                <w:t>.CustMain.RegLane</w:t>
              </w:r>
            </w:ins>
          </w:p>
          <w:p w14:paraId="55D994B8" w14:textId="77777777" w:rsidR="00497F19" w:rsidRDefault="00497F19" w:rsidP="00497F19">
            <w:pPr>
              <w:rPr>
                <w:ins w:id="15766" w:author="Fegie" w:date="2021-05-04T19:36:00Z"/>
                <w:rFonts w:ascii="標楷體" w:eastAsia="標楷體" w:hAnsi="標楷體"/>
              </w:rPr>
            </w:pPr>
            <w:ins w:id="15767" w:author="Fegie" w:date="2021-05-04T19:36:00Z">
              <w:r>
                <w:rPr>
                  <w:rFonts w:ascii="標楷體" w:eastAsia="標楷體" w:hAnsi="標楷體" w:hint="eastAsia"/>
                </w:rPr>
                <w:t>8</w:t>
              </w:r>
              <w:r>
                <w:rPr>
                  <w:rFonts w:ascii="標楷體" w:eastAsia="標楷體" w:hAnsi="標楷體"/>
                </w:rPr>
                <w:t>.CustMain.RegNum</w:t>
              </w:r>
            </w:ins>
          </w:p>
          <w:p w14:paraId="172B358E" w14:textId="77777777" w:rsidR="00497F19" w:rsidRDefault="00497F19" w:rsidP="00497F19">
            <w:pPr>
              <w:rPr>
                <w:ins w:id="15768" w:author="Fegie" w:date="2021-05-04T19:36:00Z"/>
                <w:rFonts w:ascii="標楷體" w:eastAsia="標楷體" w:hAnsi="標楷體"/>
              </w:rPr>
            </w:pPr>
            <w:ins w:id="15769" w:author="Fegie" w:date="2021-05-04T19:36:00Z">
              <w:r>
                <w:rPr>
                  <w:rFonts w:ascii="標楷體" w:eastAsia="標楷體" w:hAnsi="標楷體" w:hint="eastAsia"/>
                </w:rPr>
                <w:t>9</w:t>
              </w:r>
              <w:r>
                <w:rPr>
                  <w:rFonts w:ascii="標楷體" w:eastAsia="標楷體" w:hAnsi="標楷體"/>
                </w:rPr>
                <w:t>.CustMain.RegDash</w:t>
              </w:r>
            </w:ins>
          </w:p>
          <w:p w14:paraId="6FB252D6" w14:textId="77777777" w:rsidR="00497F19" w:rsidRDefault="00497F19" w:rsidP="00497F19">
            <w:pPr>
              <w:rPr>
                <w:ins w:id="15770" w:author="Fegie" w:date="2021-05-04T19:36:00Z"/>
                <w:rFonts w:ascii="標楷體" w:eastAsia="標楷體" w:hAnsi="標楷體"/>
              </w:rPr>
            </w:pPr>
            <w:ins w:id="15771" w:author="Fegie" w:date="2021-05-04T19:36:00Z">
              <w:r>
                <w:rPr>
                  <w:rFonts w:ascii="標楷體" w:eastAsia="標楷體" w:hAnsi="標楷體" w:hint="eastAsia"/>
                </w:rPr>
                <w:t>10</w:t>
              </w:r>
              <w:r>
                <w:rPr>
                  <w:rFonts w:ascii="標楷體" w:eastAsia="標楷體" w:hAnsi="標楷體"/>
                </w:rPr>
                <w:t>.CustMain.RegFloor</w:t>
              </w:r>
            </w:ins>
          </w:p>
          <w:p w14:paraId="1B19B7FE" w14:textId="2720DC2C" w:rsidR="00497F19" w:rsidRDefault="00497F19" w:rsidP="00497F19">
            <w:pPr>
              <w:rPr>
                <w:ins w:id="15772" w:author="Fegie" w:date="2021-05-04T19:35:00Z"/>
                <w:rFonts w:ascii="標楷體" w:eastAsia="標楷體" w:hAnsi="標楷體"/>
              </w:rPr>
            </w:pPr>
            <w:ins w:id="15773" w:author="Fegie" w:date="2021-05-04T19:36:00Z">
              <w:r>
                <w:rPr>
                  <w:rFonts w:ascii="標楷體" w:eastAsia="標楷體" w:hAnsi="標楷體" w:hint="eastAsia"/>
                </w:rPr>
                <w:t>11</w:t>
              </w:r>
              <w:r>
                <w:rPr>
                  <w:rFonts w:ascii="標楷體" w:eastAsia="標楷體" w:hAnsi="標楷體"/>
                </w:rPr>
                <w:t>.CustMain.RegFloorDash</w:t>
              </w:r>
            </w:ins>
          </w:p>
        </w:tc>
      </w:tr>
      <w:tr w:rsidR="00497F19" w14:paraId="49AA7289" w14:textId="77777777" w:rsidTr="00D85B3E">
        <w:trPr>
          <w:trHeight w:val="291"/>
          <w:jc w:val="center"/>
          <w:ins w:id="15774" w:author="Fegie" w:date="2021-05-02T20:43:00Z"/>
          <w:trPrChange w:id="15775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776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75B29CD" w14:textId="39B3188E" w:rsidR="00497F19" w:rsidRDefault="00497F19" w:rsidP="00497F19">
            <w:pPr>
              <w:rPr>
                <w:ins w:id="15777" w:author="Fegie" w:date="2021-05-02T20:43:00Z"/>
                <w:rFonts w:ascii="標楷體" w:eastAsia="標楷體" w:hAnsi="標楷體"/>
              </w:rPr>
            </w:pPr>
            <w:ins w:id="15778" w:author="Fegie" w:date="2021-05-04T19:55:00Z">
              <w:r>
                <w:rPr>
                  <w:rFonts w:ascii="標楷體" w:eastAsia="標楷體" w:hAnsi="標楷體"/>
                </w:rPr>
                <w:t>23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79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5F8552" w14:textId="5FFB4A05" w:rsidR="00497F19" w:rsidRDefault="00497F19" w:rsidP="00497F19">
            <w:pPr>
              <w:rPr>
                <w:ins w:id="15780" w:author="Fegie" w:date="2021-05-02T20:43:00Z"/>
                <w:rFonts w:ascii="標楷體" w:eastAsia="標楷體" w:hAnsi="標楷體"/>
              </w:rPr>
            </w:pPr>
            <w:ins w:id="15781" w:author="Fegie" w:date="2021-05-02T20:43:00Z">
              <w:r>
                <w:rPr>
                  <w:rFonts w:ascii="標楷體" w:eastAsia="標楷體" w:hAnsi="標楷體" w:hint="eastAsia"/>
                </w:rPr>
                <w:t>戶籍-地址</w:t>
              </w:r>
            </w:ins>
            <w:ins w:id="15782" w:author="Fegie" w:date="2021-05-04T19:36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83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E8A918C" w14:textId="11AE50EE" w:rsidR="00497F19" w:rsidRDefault="00497F19" w:rsidP="00497F19">
            <w:pPr>
              <w:rPr>
                <w:ins w:id="15784" w:author="Fegie" w:date="2021-05-02T20:43:00Z"/>
                <w:rFonts w:ascii="標楷體" w:eastAsia="標楷體" w:hAnsi="標楷體"/>
              </w:rPr>
            </w:pPr>
            <w:ins w:id="15785" w:author="Fegie" w:date="2021-05-02T20:43:00Z">
              <w:del w:id="15786" w:author="家榮 張" w:date="2021-05-06T18:47:00Z">
                <w:r w:rsidDel="00A7651D">
                  <w:rPr>
                    <w:rFonts w:ascii="標楷體" w:eastAsia="標楷體" w:hAnsi="標楷體" w:hint="eastAsia"/>
                  </w:rPr>
                  <w:delText>X(115)</w:delText>
                </w:r>
              </w:del>
            </w:ins>
            <w:ins w:id="15787" w:author="家榮 張" w:date="2021-05-06T18:47:00Z">
              <w:r w:rsidR="00A7651D">
                <w:rPr>
                  <w:rFonts w:ascii="標楷體" w:eastAsia="標楷體" w:hAnsi="標楷體" w:hint="eastAsia"/>
                </w:rPr>
                <w:t>115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88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FEA43D" w14:textId="77777777" w:rsidR="00497F19" w:rsidRDefault="00497F19" w:rsidP="00497F19">
            <w:pPr>
              <w:rPr>
                <w:ins w:id="15789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90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EFA614" w14:textId="77777777" w:rsidR="00497F19" w:rsidRDefault="00497F19" w:rsidP="00497F19">
            <w:pPr>
              <w:rPr>
                <w:ins w:id="15791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92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C33903" w14:textId="77777777" w:rsidR="00497F19" w:rsidRDefault="00497F19" w:rsidP="00497F19">
            <w:pPr>
              <w:rPr>
                <w:ins w:id="15793" w:author="Fegie" w:date="2021-05-02T20:43:00Z"/>
                <w:rFonts w:ascii="標楷體" w:eastAsia="標楷體" w:hAnsi="標楷體"/>
              </w:rPr>
            </w:pPr>
            <w:ins w:id="15794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95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6F0993" w14:textId="77777777" w:rsidR="00497F19" w:rsidRDefault="00497F19" w:rsidP="00497F19">
            <w:pPr>
              <w:rPr>
                <w:ins w:id="15796" w:author="Fegie" w:date="2021-05-02T20:43:00Z"/>
                <w:rFonts w:ascii="標楷體" w:eastAsia="標楷體" w:hAnsi="標楷體"/>
              </w:rPr>
            </w:pPr>
            <w:ins w:id="15797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98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6C29EE" w14:textId="1E0024D1" w:rsidR="00497F19" w:rsidRDefault="00497F19" w:rsidP="00497F19">
            <w:pPr>
              <w:rPr>
                <w:ins w:id="15799" w:author="Fegie" w:date="2021-05-02T20:43:00Z"/>
                <w:rFonts w:ascii="標楷體" w:eastAsia="標楷體" w:hAnsi="標楷體"/>
              </w:rPr>
            </w:pPr>
            <w:ins w:id="15800" w:author="Fegie" w:date="2021-05-02T20:49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5801" w:author="Fegie" w:date="2021-05-02T20:43:00Z">
              <w:r>
                <w:rPr>
                  <w:rFonts w:ascii="標楷體" w:eastAsia="標楷體" w:hAnsi="標楷體"/>
                </w:rPr>
                <w:t>.CustMain.RegCityCode</w:t>
              </w:r>
            </w:ins>
          </w:p>
          <w:p w14:paraId="0C9173CB" w14:textId="06053BF1" w:rsidR="00497F19" w:rsidRDefault="00497F19" w:rsidP="00497F19">
            <w:pPr>
              <w:rPr>
                <w:ins w:id="15802" w:author="Fegie" w:date="2021-05-02T20:43:00Z"/>
                <w:rFonts w:ascii="標楷體" w:eastAsia="標楷體" w:hAnsi="標楷體"/>
              </w:rPr>
            </w:pPr>
            <w:ins w:id="15803" w:author="Fegie" w:date="2021-05-02T20:49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15804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RegAreaCode</w:t>
              </w:r>
            </w:ins>
          </w:p>
          <w:p w14:paraId="4313EE9D" w14:textId="4DA2E692" w:rsidR="00497F19" w:rsidRDefault="00497F19" w:rsidP="00497F19">
            <w:pPr>
              <w:rPr>
                <w:ins w:id="15805" w:author="Fegie" w:date="2021-05-02T20:43:00Z"/>
                <w:rFonts w:ascii="標楷體" w:eastAsia="標楷體" w:hAnsi="標楷體"/>
              </w:rPr>
            </w:pPr>
            <w:ins w:id="15806" w:author="Fegie" w:date="2021-05-02T20:49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15807" w:author="Fegie" w:date="2021-05-02T20:43:00Z">
              <w:r>
                <w:rPr>
                  <w:rFonts w:ascii="標楷體" w:eastAsia="標楷體" w:hAnsi="標楷體"/>
                </w:rPr>
                <w:t>.CustMain.RegRoad</w:t>
              </w:r>
            </w:ins>
          </w:p>
          <w:p w14:paraId="6EB5DBE4" w14:textId="0ECD054E" w:rsidR="00497F19" w:rsidRDefault="00497F19" w:rsidP="00497F19">
            <w:pPr>
              <w:rPr>
                <w:ins w:id="15808" w:author="Fegie" w:date="2021-05-02T20:43:00Z"/>
                <w:rFonts w:ascii="標楷體" w:eastAsia="標楷體" w:hAnsi="標楷體"/>
              </w:rPr>
            </w:pPr>
            <w:ins w:id="15809" w:author="Fegie" w:date="2021-05-02T20:49:00Z">
              <w:r>
                <w:rPr>
                  <w:rFonts w:ascii="標楷體" w:eastAsia="標楷體" w:hAnsi="標楷體" w:hint="eastAsia"/>
                </w:rPr>
                <w:t>5</w:t>
              </w:r>
            </w:ins>
            <w:ins w:id="15810" w:author="Fegie" w:date="2021-05-02T20:43:00Z">
              <w:r>
                <w:rPr>
                  <w:rFonts w:ascii="標楷體" w:eastAsia="標楷體" w:hAnsi="標楷體"/>
                </w:rPr>
                <w:t>.CustMain.RegSection</w:t>
              </w:r>
            </w:ins>
          </w:p>
          <w:p w14:paraId="51C1B862" w14:textId="0F1EE94E" w:rsidR="00497F19" w:rsidRDefault="00497F19" w:rsidP="00497F19">
            <w:pPr>
              <w:rPr>
                <w:ins w:id="15811" w:author="Fegie" w:date="2021-05-02T20:43:00Z"/>
                <w:rFonts w:ascii="標楷體" w:eastAsia="標楷體" w:hAnsi="標楷體"/>
              </w:rPr>
            </w:pPr>
            <w:ins w:id="15812" w:author="Fegie" w:date="2021-05-02T20:49:00Z">
              <w:r>
                <w:rPr>
                  <w:rFonts w:ascii="標楷體" w:eastAsia="標楷體" w:hAnsi="標楷體" w:hint="eastAsia"/>
                </w:rPr>
                <w:t>6</w:t>
              </w:r>
            </w:ins>
            <w:ins w:id="15813" w:author="Fegie" w:date="2021-05-02T20:43:00Z">
              <w:r>
                <w:rPr>
                  <w:rFonts w:ascii="標楷體" w:eastAsia="標楷體" w:hAnsi="標楷體"/>
                </w:rPr>
                <w:t>.CustMain.RegAlley</w:t>
              </w:r>
            </w:ins>
          </w:p>
          <w:p w14:paraId="0FCB5980" w14:textId="0CBDE0B3" w:rsidR="00497F19" w:rsidRDefault="00497F19" w:rsidP="00497F19">
            <w:pPr>
              <w:rPr>
                <w:ins w:id="15814" w:author="Fegie" w:date="2021-05-02T20:43:00Z"/>
                <w:rFonts w:ascii="標楷體" w:eastAsia="標楷體" w:hAnsi="標楷體"/>
              </w:rPr>
            </w:pPr>
            <w:ins w:id="15815" w:author="Fegie" w:date="2021-05-02T20:49:00Z">
              <w:r>
                <w:rPr>
                  <w:rFonts w:ascii="標楷體" w:eastAsia="標楷體" w:hAnsi="標楷體" w:hint="eastAsia"/>
                </w:rPr>
                <w:t>7</w:t>
              </w:r>
            </w:ins>
            <w:ins w:id="15816" w:author="Fegie" w:date="2021-05-02T20:43:00Z">
              <w:r>
                <w:rPr>
                  <w:rFonts w:ascii="標楷體" w:eastAsia="標楷體" w:hAnsi="標楷體"/>
                </w:rPr>
                <w:t>.CustMain.RegLane</w:t>
              </w:r>
            </w:ins>
          </w:p>
          <w:p w14:paraId="07354B6F" w14:textId="071CC058" w:rsidR="00497F19" w:rsidRDefault="00497F19" w:rsidP="00497F19">
            <w:pPr>
              <w:rPr>
                <w:ins w:id="15817" w:author="Fegie" w:date="2021-05-02T20:43:00Z"/>
                <w:rFonts w:ascii="標楷體" w:eastAsia="標楷體" w:hAnsi="標楷體"/>
              </w:rPr>
            </w:pPr>
            <w:ins w:id="15818" w:author="Fegie" w:date="2021-05-02T20:49:00Z">
              <w:r>
                <w:rPr>
                  <w:rFonts w:ascii="標楷體" w:eastAsia="標楷體" w:hAnsi="標楷體" w:hint="eastAsia"/>
                </w:rPr>
                <w:t>8</w:t>
              </w:r>
            </w:ins>
            <w:ins w:id="15819" w:author="Fegie" w:date="2021-05-02T20:43:00Z">
              <w:r>
                <w:rPr>
                  <w:rFonts w:ascii="標楷體" w:eastAsia="標楷體" w:hAnsi="標楷體"/>
                </w:rPr>
                <w:t>.CustMain.RegNum</w:t>
              </w:r>
            </w:ins>
          </w:p>
          <w:p w14:paraId="229BA330" w14:textId="77354926" w:rsidR="00497F19" w:rsidRDefault="00497F19" w:rsidP="00497F19">
            <w:pPr>
              <w:rPr>
                <w:ins w:id="15820" w:author="Fegie" w:date="2021-05-02T20:43:00Z"/>
                <w:rFonts w:ascii="標楷體" w:eastAsia="標楷體" w:hAnsi="標楷體"/>
              </w:rPr>
            </w:pPr>
            <w:ins w:id="15821" w:author="Fegie" w:date="2021-05-02T20:49:00Z">
              <w:r>
                <w:rPr>
                  <w:rFonts w:ascii="標楷體" w:eastAsia="標楷體" w:hAnsi="標楷體" w:hint="eastAsia"/>
                </w:rPr>
                <w:t>9</w:t>
              </w:r>
            </w:ins>
            <w:ins w:id="15822" w:author="Fegie" w:date="2021-05-02T20:43:00Z">
              <w:r>
                <w:rPr>
                  <w:rFonts w:ascii="標楷體" w:eastAsia="標楷體" w:hAnsi="標楷體"/>
                </w:rPr>
                <w:t>.CustMain.RegDash</w:t>
              </w:r>
            </w:ins>
          </w:p>
          <w:p w14:paraId="47D03550" w14:textId="4FAE413E" w:rsidR="00497F19" w:rsidRDefault="00497F19" w:rsidP="00497F19">
            <w:pPr>
              <w:rPr>
                <w:ins w:id="15823" w:author="Fegie" w:date="2021-05-02T20:43:00Z"/>
                <w:rFonts w:ascii="標楷體" w:eastAsia="標楷體" w:hAnsi="標楷體"/>
              </w:rPr>
            </w:pPr>
            <w:ins w:id="15824" w:author="Fegie" w:date="2021-05-02T20:49:00Z">
              <w:r>
                <w:rPr>
                  <w:rFonts w:ascii="標楷體" w:eastAsia="標楷體" w:hAnsi="標楷體" w:hint="eastAsia"/>
                </w:rPr>
                <w:t>10</w:t>
              </w:r>
            </w:ins>
            <w:ins w:id="15825" w:author="Fegie" w:date="2021-05-02T20:43:00Z">
              <w:r>
                <w:rPr>
                  <w:rFonts w:ascii="標楷體" w:eastAsia="標楷體" w:hAnsi="標楷體"/>
                </w:rPr>
                <w:t>.CustMain.RegFloor</w:t>
              </w:r>
            </w:ins>
          </w:p>
          <w:p w14:paraId="199A25D7" w14:textId="642283EF" w:rsidR="00497F19" w:rsidRDefault="00497F19" w:rsidP="00497F19">
            <w:pPr>
              <w:rPr>
                <w:ins w:id="15826" w:author="Fegie" w:date="2021-05-02T20:43:00Z"/>
                <w:rFonts w:ascii="標楷體" w:eastAsia="標楷體" w:hAnsi="標楷體"/>
              </w:rPr>
            </w:pPr>
            <w:ins w:id="15827" w:author="Fegie" w:date="2021-05-02T20:43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5828" w:author="Fegie" w:date="2021-05-02T20:49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5829" w:author="Fegie" w:date="2021-05-02T20:43:00Z">
              <w:r>
                <w:rPr>
                  <w:rFonts w:ascii="標楷體" w:eastAsia="標楷體" w:hAnsi="標楷體"/>
                </w:rPr>
                <w:t>.CustMain.RegFloorDash</w:t>
              </w:r>
            </w:ins>
          </w:p>
        </w:tc>
      </w:tr>
      <w:tr w:rsidR="00497F19" w14:paraId="7092F64F" w14:textId="77777777" w:rsidTr="00D85B3E">
        <w:trPr>
          <w:trHeight w:val="291"/>
          <w:jc w:val="center"/>
          <w:ins w:id="15830" w:author="Fegie" w:date="2021-05-04T19:36:00Z"/>
          <w:trPrChange w:id="15831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32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D59A915" w14:textId="3AEC1AF9" w:rsidR="00497F19" w:rsidRDefault="00497F19" w:rsidP="00497F19">
            <w:pPr>
              <w:rPr>
                <w:ins w:id="15833" w:author="Fegie" w:date="2021-05-04T19:36:00Z"/>
                <w:rFonts w:ascii="標楷體" w:eastAsia="標楷體" w:hAnsi="標楷體"/>
              </w:rPr>
            </w:pPr>
            <w:ins w:id="15834" w:author="Fegie" w:date="2021-05-04T19:55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35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3B83B7C" w14:textId="2C228A76" w:rsidR="00497F19" w:rsidRDefault="00497F19" w:rsidP="00497F19">
            <w:pPr>
              <w:rPr>
                <w:ins w:id="15836" w:author="Fegie" w:date="2021-05-04T19:36:00Z"/>
                <w:rFonts w:ascii="標楷體" w:eastAsia="標楷體" w:hAnsi="標楷體"/>
              </w:rPr>
            </w:pPr>
            <w:ins w:id="15837" w:author="Fegie" w:date="2021-05-04T19:36:00Z">
              <w:r>
                <w:rPr>
                  <w:rFonts w:ascii="標楷體" w:eastAsia="標楷體" w:hAnsi="標楷體" w:hint="eastAsia"/>
                </w:rPr>
                <w:t>通訊-郵遞區號-修改前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38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DCEC802" w14:textId="20BD90C3" w:rsidR="00497F19" w:rsidRDefault="00497F19" w:rsidP="00497F19">
            <w:pPr>
              <w:rPr>
                <w:ins w:id="15839" w:author="Fegie" w:date="2021-05-04T19:36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40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DBC4E7" w14:textId="77777777" w:rsidR="00497F19" w:rsidRDefault="00497F19" w:rsidP="00497F19">
            <w:pPr>
              <w:rPr>
                <w:ins w:id="15841" w:author="Fegie" w:date="2021-05-04T19:3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42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A1D9308" w14:textId="77777777" w:rsidR="00497F19" w:rsidRDefault="00497F19" w:rsidP="00497F19">
            <w:pPr>
              <w:rPr>
                <w:ins w:id="15843" w:author="Fegie" w:date="2021-05-04T19:36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44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B9E6DD3" w14:textId="45B59C30" w:rsidR="00497F19" w:rsidRDefault="00497F19" w:rsidP="00497F19">
            <w:pPr>
              <w:rPr>
                <w:ins w:id="15845" w:author="Fegie" w:date="2021-05-04T19:36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46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7E82247" w14:textId="24F362D2" w:rsidR="00497F19" w:rsidRDefault="00497F19" w:rsidP="00497F19">
            <w:pPr>
              <w:rPr>
                <w:ins w:id="15847" w:author="Fegie" w:date="2021-05-04T19:36:00Z"/>
                <w:rFonts w:ascii="標楷體" w:eastAsia="標楷體" w:hAnsi="標楷體"/>
              </w:rPr>
            </w:pPr>
            <w:ins w:id="15848" w:author="Fegie" w:date="2021-05-04T19:3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49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38AB5B6" w14:textId="09C1101D" w:rsidR="00497F19" w:rsidRDefault="00497F19" w:rsidP="00497F19">
            <w:pPr>
              <w:rPr>
                <w:ins w:id="15850" w:author="Fegie" w:date="2021-05-04T19:36:00Z"/>
                <w:rFonts w:ascii="標楷體" w:eastAsia="標楷體" w:hAnsi="標楷體"/>
              </w:rPr>
            </w:pPr>
            <w:ins w:id="15851" w:author="Fegie" w:date="2021-05-04T19:36:00Z">
              <w:r>
                <w:rPr>
                  <w:rFonts w:ascii="標楷體" w:eastAsia="標楷體" w:hAnsi="標楷體" w:hint="eastAsia"/>
                </w:rPr>
                <w:t>1.自動顯示</w:t>
              </w:r>
            </w:ins>
            <w:ins w:id="15852" w:author="Fegie" w:date="2021-05-04T19:37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5853" w:author="Fegie" w:date="2021-05-04T19:36:00Z">
              <w:r>
                <w:rPr>
                  <w:rFonts w:ascii="標楷體" w:eastAsia="標楷體" w:hAnsi="標楷體" w:hint="eastAsia"/>
                </w:rPr>
                <w:t>修改2</w:t>
              </w:r>
              <w:r>
                <w:rPr>
                  <w:rFonts w:ascii="標楷體" w:eastAsia="標楷體" w:hAnsi="標楷體"/>
                </w:rPr>
                <w:t>.CustMain.CurrZip3</w:t>
              </w:r>
            </w:ins>
          </w:p>
          <w:p w14:paraId="3F77C37A" w14:textId="6B69CAB3" w:rsidR="00497F19" w:rsidRDefault="00497F19" w:rsidP="00497F19">
            <w:pPr>
              <w:rPr>
                <w:ins w:id="15854" w:author="Fegie" w:date="2021-05-04T19:36:00Z"/>
                <w:rFonts w:ascii="標楷體" w:eastAsia="標楷體" w:hAnsi="標楷體"/>
              </w:rPr>
            </w:pPr>
            <w:ins w:id="15855" w:author="Fegie" w:date="2021-05-04T19:36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CurrZip2</w:t>
              </w:r>
            </w:ins>
          </w:p>
        </w:tc>
      </w:tr>
      <w:tr w:rsidR="00497F19" w14:paraId="54651168" w14:textId="77777777" w:rsidTr="00D85B3E">
        <w:trPr>
          <w:trHeight w:val="291"/>
          <w:jc w:val="center"/>
          <w:ins w:id="15856" w:author="Fegie" w:date="2021-05-02T20:43:00Z"/>
          <w:trPrChange w:id="15857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5858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AF8CBE9" w14:textId="25136B95" w:rsidR="00497F19" w:rsidRDefault="00497F19" w:rsidP="00497F19">
            <w:pPr>
              <w:rPr>
                <w:ins w:id="15859" w:author="Fegie" w:date="2021-05-02T20:43:00Z"/>
                <w:rFonts w:ascii="標楷體" w:eastAsia="標楷體" w:hAnsi="標楷體"/>
              </w:rPr>
            </w:pPr>
            <w:ins w:id="15860" w:author="Fegie" w:date="2021-05-04T19:56:00Z">
              <w:r>
                <w:rPr>
                  <w:rFonts w:ascii="標楷體" w:eastAsia="標楷體" w:hAnsi="標楷體"/>
                </w:rPr>
                <w:t>2</w:t>
              </w:r>
              <w:r>
                <w:rPr>
                  <w:rFonts w:ascii="標楷體" w:eastAsia="標楷體" w:hAnsi="標楷體"/>
                </w:rPr>
                <w:lastRenderedPageBreak/>
                <w:t>5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61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5B370D4" w14:textId="48614FBC" w:rsidR="00497F19" w:rsidRDefault="00497F19" w:rsidP="00497F19">
            <w:pPr>
              <w:rPr>
                <w:ins w:id="15862" w:author="Fegie" w:date="2021-05-02T20:43:00Z"/>
                <w:rFonts w:ascii="標楷體" w:eastAsia="標楷體" w:hAnsi="標楷體"/>
              </w:rPr>
            </w:pPr>
            <w:ins w:id="15863" w:author="Fegie" w:date="2021-05-02T20:43:00Z">
              <w:r>
                <w:rPr>
                  <w:rFonts w:ascii="標楷體" w:eastAsia="標楷體" w:hAnsi="標楷體" w:hint="eastAsia"/>
                </w:rPr>
                <w:lastRenderedPageBreak/>
                <w:t>通</w:t>
              </w:r>
              <w:r>
                <w:rPr>
                  <w:rFonts w:ascii="標楷體" w:eastAsia="標楷體" w:hAnsi="標楷體" w:hint="eastAsia"/>
                </w:rPr>
                <w:lastRenderedPageBreak/>
                <w:t>訊-郵遞區號</w:t>
              </w:r>
            </w:ins>
            <w:ins w:id="15864" w:author="Fegie" w:date="2021-05-04T19:36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65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FC3DEB" w14:textId="2333E1DE" w:rsidR="00497F19" w:rsidRDefault="00497F19" w:rsidP="00497F19">
            <w:pPr>
              <w:rPr>
                <w:ins w:id="15866" w:author="Fegie" w:date="2021-05-02T20:43:00Z"/>
                <w:rFonts w:ascii="標楷體" w:eastAsia="標楷體" w:hAnsi="標楷體"/>
              </w:rPr>
            </w:pPr>
            <w:ins w:id="15867" w:author="Fegie" w:date="2021-05-02T20:43:00Z">
              <w:del w:id="15868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X(03)+X(03)</w:delText>
                </w:r>
              </w:del>
            </w:ins>
            <w:ins w:id="15869" w:author="家榮 張" w:date="2021-05-06T18:48:00Z">
              <w:r w:rsidR="00A7651D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70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E05675" w14:textId="77777777" w:rsidR="00497F19" w:rsidRDefault="00497F19" w:rsidP="00497F19">
            <w:pPr>
              <w:rPr>
                <w:ins w:id="15871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72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B61AA88" w14:textId="77777777" w:rsidR="00497F19" w:rsidRDefault="00497F19" w:rsidP="00497F19">
            <w:pPr>
              <w:rPr>
                <w:ins w:id="15873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74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D8100D" w14:textId="77777777" w:rsidR="00497F19" w:rsidRDefault="00497F19" w:rsidP="00497F19">
            <w:pPr>
              <w:rPr>
                <w:ins w:id="15875" w:author="Fegie" w:date="2021-05-02T20:43:00Z"/>
                <w:rFonts w:ascii="標楷體" w:eastAsia="標楷體" w:hAnsi="標楷體"/>
              </w:rPr>
            </w:pPr>
            <w:ins w:id="15876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77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ECAB1A" w14:textId="77777777" w:rsidR="00497F19" w:rsidRDefault="00497F19" w:rsidP="00497F19">
            <w:pPr>
              <w:rPr>
                <w:ins w:id="15878" w:author="Fegie" w:date="2021-05-02T20:43:00Z"/>
                <w:rFonts w:ascii="標楷體" w:eastAsia="標楷體" w:hAnsi="標楷體"/>
              </w:rPr>
            </w:pPr>
            <w:ins w:id="15879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80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E7FBA5" w14:textId="3096F25B" w:rsidR="00497F19" w:rsidRDefault="00497F19" w:rsidP="00497F19">
            <w:pPr>
              <w:rPr>
                <w:ins w:id="15881" w:author="Fegie" w:date="2021-05-02T20:43:00Z"/>
                <w:rFonts w:ascii="標楷體" w:eastAsia="標楷體" w:hAnsi="標楷體"/>
              </w:rPr>
            </w:pPr>
            <w:ins w:id="15882" w:author="Fegie" w:date="2021-05-02T20:43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5883" w:author="Fegie" w:date="2021-05-02T20:49:00Z">
              <w:r>
                <w:rPr>
                  <w:rFonts w:ascii="標楷體" w:eastAsia="標楷體" w:hAnsi="標楷體" w:hint="eastAsia"/>
                </w:rPr>
                <w:t>.自動顯示可以修改</w:t>
              </w:r>
              <w:r>
                <w:rPr>
                  <w:rFonts w:ascii="標楷體" w:eastAsia="標楷體" w:hAnsi="標楷體" w:hint="eastAsia"/>
                </w:rPr>
                <w:lastRenderedPageBreak/>
                <w:t>2</w:t>
              </w:r>
            </w:ins>
            <w:ins w:id="15884" w:author="Fegie" w:date="2021-05-02T20:43:00Z">
              <w:r>
                <w:rPr>
                  <w:rFonts w:ascii="標楷體" w:eastAsia="標楷體" w:hAnsi="標楷體"/>
                </w:rPr>
                <w:t>.CustMain.CurrZip3</w:t>
              </w:r>
            </w:ins>
          </w:p>
          <w:p w14:paraId="2EAD9620" w14:textId="3B09F587" w:rsidR="00497F19" w:rsidRDefault="00497F19" w:rsidP="00497F19">
            <w:pPr>
              <w:rPr>
                <w:ins w:id="15885" w:author="Fegie" w:date="2021-05-02T20:43:00Z"/>
                <w:rFonts w:ascii="標楷體" w:eastAsia="標楷體" w:hAnsi="標楷體"/>
              </w:rPr>
            </w:pPr>
            <w:ins w:id="15886" w:author="Fegie" w:date="2021-05-02T20:49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15887" w:author="Fegie" w:date="2021-05-02T20:43:00Z"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CurrZip2</w:t>
              </w:r>
            </w:ins>
          </w:p>
        </w:tc>
      </w:tr>
      <w:tr w:rsidR="00497F19" w14:paraId="70090F6F" w14:textId="77777777" w:rsidTr="00D85B3E">
        <w:trPr>
          <w:trHeight w:val="291"/>
          <w:jc w:val="center"/>
          <w:ins w:id="15888" w:author="Fegie" w:date="2021-05-04T19:39:00Z"/>
          <w:trPrChange w:id="15889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90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4A4FA0" w14:textId="215E435B" w:rsidR="00497F19" w:rsidRDefault="00497F19" w:rsidP="00497F19">
            <w:pPr>
              <w:rPr>
                <w:ins w:id="15891" w:author="Fegie" w:date="2021-05-04T19:39:00Z"/>
                <w:rFonts w:ascii="標楷體" w:eastAsia="標楷體" w:hAnsi="標楷體"/>
              </w:rPr>
            </w:pPr>
            <w:ins w:id="15892" w:author="Fegie" w:date="2021-05-04T19:56:00Z">
              <w:r>
                <w:rPr>
                  <w:rFonts w:ascii="標楷體" w:eastAsia="標楷體" w:hAnsi="標楷體" w:hint="eastAsia"/>
                </w:rPr>
                <w:lastRenderedPageBreak/>
                <w:t>2</w:t>
              </w:r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93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CDD8923" w14:textId="17A50926" w:rsidR="00497F19" w:rsidRDefault="00497F19" w:rsidP="00497F19">
            <w:pPr>
              <w:rPr>
                <w:ins w:id="15894" w:author="Fegie" w:date="2021-05-04T19:39:00Z"/>
                <w:rFonts w:ascii="標楷體" w:eastAsia="標楷體" w:hAnsi="標楷體"/>
              </w:rPr>
            </w:pPr>
            <w:ins w:id="15895" w:author="Fegie" w:date="2021-05-04T19:40:00Z">
              <w:r>
                <w:rPr>
                  <w:rFonts w:ascii="標楷體" w:eastAsia="標楷體" w:hAnsi="標楷體" w:hint="eastAsia"/>
                </w:rPr>
                <w:t>通訊-地址-修改前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96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E2DFA7" w14:textId="6BD38582" w:rsidR="00497F19" w:rsidRDefault="00497F19" w:rsidP="00497F19">
            <w:pPr>
              <w:rPr>
                <w:ins w:id="15897" w:author="Fegie" w:date="2021-05-04T19:39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98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FAADEA4" w14:textId="77777777" w:rsidR="00497F19" w:rsidRDefault="00497F19" w:rsidP="00497F19">
            <w:pPr>
              <w:rPr>
                <w:ins w:id="15899" w:author="Fegie" w:date="2021-05-04T19:3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00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92BEC4D" w14:textId="77777777" w:rsidR="00497F19" w:rsidRDefault="00497F19" w:rsidP="00497F19">
            <w:pPr>
              <w:rPr>
                <w:ins w:id="15901" w:author="Fegie" w:date="2021-05-04T19:39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02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515450E" w14:textId="58B8F945" w:rsidR="00497F19" w:rsidRDefault="00497F19" w:rsidP="00497F19">
            <w:pPr>
              <w:rPr>
                <w:ins w:id="15903" w:author="Fegie" w:date="2021-05-04T19:39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04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06DFF6" w14:textId="78610EBA" w:rsidR="00497F19" w:rsidRDefault="00497F19" w:rsidP="00497F19">
            <w:pPr>
              <w:rPr>
                <w:ins w:id="15905" w:author="Fegie" w:date="2021-05-04T19:39:00Z"/>
                <w:rFonts w:ascii="標楷體" w:eastAsia="標楷體" w:hAnsi="標楷體"/>
              </w:rPr>
            </w:pPr>
            <w:ins w:id="15906" w:author="Fegie" w:date="2021-05-04T19:4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07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73B143" w14:textId="739E1852" w:rsidR="00497F19" w:rsidRPr="00702FE3" w:rsidRDefault="00497F19" w:rsidP="00497F19">
            <w:pPr>
              <w:rPr>
                <w:ins w:id="15908" w:author="Fegie" w:date="2021-05-04T19:40:00Z"/>
                <w:rFonts w:ascii="標楷體" w:eastAsia="標楷體" w:hAnsi="標楷體"/>
              </w:rPr>
            </w:pPr>
            <w:ins w:id="15909" w:author="Fegie" w:date="2021-05-04T19:40:00Z">
              <w:r>
                <w:rPr>
                  <w:rFonts w:ascii="標楷體" w:eastAsia="標楷體" w:hAnsi="標楷體" w:hint="eastAsia"/>
                </w:rPr>
                <w:t>1.自動顯示不可修改2</w:t>
              </w:r>
              <w:r w:rsidRPr="00702FE3">
                <w:rPr>
                  <w:rFonts w:ascii="標楷體" w:eastAsia="標楷體" w:hAnsi="標楷體"/>
                </w:rPr>
                <w:t>.CustMain.CurrCityCode</w:t>
              </w:r>
            </w:ins>
          </w:p>
          <w:p w14:paraId="0B643621" w14:textId="77777777" w:rsidR="00497F19" w:rsidRPr="00702FE3" w:rsidRDefault="00497F19" w:rsidP="00497F19">
            <w:pPr>
              <w:rPr>
                <w:ins w:id="15910" w:author="Fegie" w:date="2021-05-04T19:40:00Z"/>
                <w:rFonts w:ascii="標楷體" w:eastAsia="標楷體" w:hAnsi="標楷體"/>
              </w:rPr>
            </w:pPr>
            <w:ins w:id="15911" w:author="Fegie" w:date="2021-05-04T19:40:00Z">
              <w:r>
                <w:rPr>
                  <w:rFonts w:ascii="標楷體" w:eastAsia="標楷體" w:hAnsi="標楷體" w:hint="eastAsia"/>
                </w:rPr>
                <w:t>3</w:t>
              </w:r>
              <w:r w:rsidRPr="00702FE3">
                <w:rPr>
                  <w:rFonts w:ascii="標楷體" w:eastAsia="標楷體" w:hAnsi="標楷體"/>
                </w:rPr>
                <w:t>.CustMain.CurrAreaCode</w:t>
              </w:r>
            </w:ins>
          </w:p>
          <w:p w14:paraId="1E7D4650" w14:textId="77777777" w:rsidR="00497F19" w:rsidRPr="00702FE3" w:rsidRDefault="00497F19" w:rsidP="00497F19">
            <w:pPr>
              <w:rPr>
                <w:ins w:id="15912" w:author="Fegie" w:date="2021-05-04T19:40:00Z"/>
                <w:rFonts w:ascii="標楷體" w:eastAsia="標楷體" w:hAnsi="標楷體"/>
              </w:rPr>
            </w:pPr>
            <w:ins w:id="15913" w:author="Fegie" w:date="2021-05-04T19:40:00Z">
              <w:r>
                <w:rPr>
                  <w:rFonts w:ascii="標楷體" w:eastAsia="標楷體" w:hAnsi="標楷體" w:hint="eastAsia"/>
                </w:rPr>
                <w:t>4</w:t>
              </w:r>
              <w:r w:rsidRPr="00702FE3">
                <w:rPr>
                  <w:rFonts w:ascii="標楷體" w:eastAsia="標楷體" w:hAnsi="標楷體"/>
                </w:rPr>
                <w:t>.CustMain.CurrRoad</w:t>
              </w:r>
            </w:ins>
          </w:p>
          <w:p w14:paraId="46FF38FD" w14:textId="77777777" w:rsidR="00497F19" w:rsidRPr="00702FE3" w:rsidRDefault="00497F19" w:rsidP="00497F19">
            <w:pPr>
              <w:rPr>
                <w:ins w:id="15914" w:author="Fegie" w:date="2021-05-04T19:40:00Z"/>
                <w:rFonts w:ascii="標楷體" w:eastAsia="標楷體" w:hAnsi="標楷體"/>
              </w:rPr>
            </w:pPr>
            <w:ins w:id="15915" w:author="Fegie" w:date="2021-05-04T19:40:00Z">
              <w:r>
                <w:rPr>
                  <w:rFonts w:ascii="標楷體" w:eastAsia="標楷體" w:hAnsi="標楷體" w:hint="eastAsia"/>
                </w:rPr>
                <w:t>5</w:t>
              </w:r>
              <w:r w:rsidRPr="00702FE3">
                <w:rPr>
                  <w:rFonts w:ascii="標楷體" w:eastAsia="標楷體" w:hAnsi="標楷體"/>
                </w:rPr>
                <w:t>.CustMain.CurrSection</w:t>
              </w:r>
            </w:ins>
          </w:p>
          <w:p w14:paraId="483A1827" w14:textId="77777777" w:rsidR="00497F19" w:rsidRPr="00702FE3" w:rsidRDefault="00497F19" w:rsidP="00497F19">
            <w:pPr>
              <w:rPr>
                <w:ins w:id="15916" w:author="Fegie" w:date="2021-05-04T19:40:00Z"/>
                <w:rFonts w:ascii="標楷體" w:eastAsia="標楷體" w:hAnsi="標楷體"/>
              </w:rPr>
            </w:pPr>
            <w:ins w:id="15917" w:author="Fegie" w:date="2021-05-04T19:40:00Z">
              <w:r>
                <w:rPr>
                  <w:rFonts w:ascii="標楷體" w:eastAsia="標楷體" w:hAnsi="標楷體" w:hint="eastAsia"/>
                </w:rPr>
                <w:t>6</w:t>
              </w:r>
              <w:r w:rsidRPr="00702FE3">
                <w:rPr>
                  <w:rFonts w:ascii="標楷體" w:eastAsia="標楷體" w:hAnsi="標楷體"/>
                </w:rPr>
                <w:t>.CustMain.CurrAlley</w:t>
              </w:r>
            </w:ins>
          </w:p>
          <w:p w14:paraId="77BD6CA0" w14:textId="77777777" w:rsidR="00497F19" w:rsidRPr="00702FE3" w:rsidRDefault="00497F19" w:rsidP="00497F19">
            <w:pPr>
              <w:rPr>
                <w:ins w:id="15918" w:author="Fegie" w:date="2021-05-04T19:40:00Z"/>
                <w:rFonts w:ascii="標楷體" w:eastAsia="標楷體" w:hAnsi="標楷體"/>
              </w:rPr>
            </w:pPr>
            <w:ins w:id="15919" w:author="Fegie" w:date="2021-05-04T19:40:00Z">
              <w:r>
                <w:rPr>
                  <w:rFonts w:ascii="標楷體" w:eastAsia="標楷體" w:hAnsi="標楷體" w:hint="eastAsia"/>
                </w:rPr>
                <w:t>7</w:t>
              </w:r>
              <w:r w:rsidRPr="00702FE3">
                <w:rPr>
                  <w:rFonts w:ascii="標楷體" w:eastAsia="標楷體" w:hAnsi="標楷體"/>
                </w:rPr>
                <w:t>.CustMain.CurrLane</w:t>
              </w:r>
            </w:ins>
          </w:p>
          <w:p w14:paraId="38FD3BDF" w14:textId="77777777" w:rsidR="00497F19" w:rsidRPr="00702FE3" w:rsidRDefault="00497F19" w:rsidP="00497F19">
            <w:pPr>
              <w:rPr>
                <w:ins w:id="15920" w:author="Fegie" w:date="2021-05-04T19:40:00Z"/>
                <w:rFonts w:ascii="標楷體" w:eastAsia="標楷體" w:hAnsi="標楷體"/>
              </w:rPr>
            </w:pPr>
            <w:ins w:id="15921" w:author="Fegie" w:date="2021-05-04T19:40:00Z">
              <w:r>
                <w:rPr>
                  <w:rFonts w:ascii="標楷體" w:eastAsia="標楷體" w:hAnsi="標楷體" w:hint="eastAsia"/>
                </w:rPr>
                <w:t>8</w:t>
              </w:r>
              <w:r w:rsidRPr="00702FE3">
                <w:rPr>
                  <w:rFonts w:ascii="標楷體" w:eastAsia="標楷體" w:hAnsi="標楷體"/>
                </w:rPr>
                <w:t>.CustMain.CurrNum</w:t>
              </w:r>
            </w:ins>
          </w:p>
          <w:p w14:paraId="65EEBCB1" w14:textId="77777777" w:rsidR="00497F19" w:rsidRPr="00702FE3" w:rsidRDefault="00497F19" w:rsidP="00497F19">
            <w:pPr>
              <w:rPr>
                <w:ins w:id="15922" w:author="Fegie" w:date="2021-05-04T19:40:00Z"/>
                <w:rFonts w:ascii="標楷體" w:eastAsia="標楷體" w:hAnsi="標楷體"/>
              </w:rPr>
            </w:pPr>
            <w:ins w:id="15923" w:author="Fegie" w:date="2021-05-04T19:40:00Z">
              <w:r>
                <w:rPr>
                  <w:rFonts w:ascii="標楷體" w:eastAsia="標楷體" w:hAnsi="標楷體" w:hint="eastAsia"/>
                </w:rPr>
                <w:t>9</w:t>
              </w:r>
              <w:r w:rsidRPr="00702FE3">
                <w:rPr>
                  <w:rFonts w:ascii="標楷體" w:eastAsia="標楷體" w:hAnsi="標楷體"/>
                </w:rPr>
                <w:t>.CustMain.CurrDash</w:t>
              </w:r>
            </w:ins>
          </w:p>
          <w:p w14:paraId="12C9B49C" w14:textId="77777777" w:rsidR="00497F19" w:rsidRPr="00702FE3" w:rsidRDefault="00497F19" w:rsidP="00497F19">
            <w:pPr>
              <w:rPr>
                <w:ins w:id="15924" w:author="Fegie" w:date="2021-05-04T19:40:00Z"/>
                <w:rFonts w:ascii="標楷體" w:eastAsia="標楷體" w:hAnsi="標楷體"/>
              </w:rPr>
            </w:pPr>
            <w:ins w:id="15925" w:author="Fegie" w:date="2021-05-04T19:40:00Z">
              <w:r w:rsidRPr="00702FE3">
                <w:rPr>
                  <w:rFonts w:ascii="標楷體" w:eastAsia="標楷體" w:hAnsi="標楷體"/>
                </w:rPr>
                <w:t>1</w:t>
              </w:r>
              <w:r>
                <w:rPr>
                  <w:rFonts w:ascii="標楷體" w:eastAsia="標楷體" w:hAnsi="標楷體" w:hint="eastAsia"/>
                </w:rPr>
                <w:t>0</w:t>
              </w:r>
              <w:r w:rsidRPr="00702FE3">
                <w:rPr>
                  <w:rFonts w:ascii="標楷體" w:eastAsia="標楷體" w:hAnsi="標楷體"/>
                </w:rPr>
                <w:t>.CustMain.CurrFloor</w:t>
              </w:r>
            </w:ins>
          </w:p>
          <w:p w14:paraId="6ECAAAD8" w14:textId="5F228422" w:rsidR="00497F19" w:rsidRDefault="00497F19" w:rsidP="00497F19">
            <w:pPr>
              <w:rPr>
                <w:ins w:id="15926" w:author="Fegie" w:date="2021-05-04T19:39:00Z"/>
                <w:rFonts w:ascii="標楷體" w:eastAsia="標楷體" w:hAnsi="標楷體"/>
              </w:rPr>
            </w:pPr>
            <w:ins w:id="15927" w:author="Fegie" w:date="2021-05-04T19:40:00Z">
              <w:r w:rsidRPr="00702FE3">
                <w:rPr>
                  <w:rFonts w:ascii="標楷體" w:eastAsia="標楷體" w:hAnsi="標楷體"/>
                </w:rPr>
                <w:t>1</w:t>
              </w:r>
              <w:r>
                <w:rPr>
                  <w:rFonts w:ascii="標楷體" w:eastAsia="標楷體" w:hAnsi="標楷體" w:hint="eastAsia"/>
                </w:rPr>
                <w:t>1</w:t>
              </w:r>
              <w:r w:rsidRPr="00702FE3">
                <w:rPr>
                  <w:rFonts w:ascii="標楷體" w:eastAsia="標楷體" w:hAnsi="標楷體"/>
                </w:rPr>
                <w:t>.CustMain.CurrFloorDash</w:t>
              </w:r>
            </w:ins>
          </w:p>
        </w:tc>
      </w:tr>
      <w:tr w:rsidR="00497F19" w14:paraId="62271C48" w14:textId="77777777" w:rsidTr="00D85B3E">
        <w:trPr>
          <w:trHeight w:val="291"/>
          <w:jc w:val="center"/>
          <w:ins w:id="15928" w:author="Fegie" w:date="2021-05-02T20:43:00Z"/>
          <w:trPrChange w:id="15929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30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599D12" w14:textId="1BECC3ED" w:rsidR="00497F19" w:rsidRDefault="00497F19" w:rsidP="00497F19">
            <w:pPr>
              <w:rPr>
                <w:ins w:id="15931" w:author="Fegie" w:date="2021-05-02T20:43:00Z"/>
                <w:rFonts w:ascii="標楷體" w:eastAsia="標楷體" w:hAnsi="標楷體"/>
              </w:rPr>
            </w:pPr>
            <w:ins w:id="15932" w:author="Fegie" w:date="2021-05-04T19:56:00Z">
              <w:r>
                <w:rPr>
                  <w:rFonts w:ascii="標楷體" w:eastAsia="標楷體" w:hAnsi="標楷體"/>
                </w:rPr>
                <w:t>27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33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EB90A8" w14:textId="4242AD7E" w:rsidR="00497F19" w:rsidRDefault="00497F19" w:rsidP="00497F19">
            <w:pPr>
              <w:rPr>
                <w:ins w:id="15934" w:author="Fegie" w:date="2021-05-02T20:43:00Z"/>
                <w:rFonts w:ascii="標楷體" w:eastAsia="標楷體" w:hAnsi="標楷體"/>
              </w:rPr>
            </w:pPr>
            <w:ins w:id="15935" w:author="Fegie" w:date="2021-05-02T20:43:00Z">
              <w:r>
                <w:rPr>
                  <w:rFonts w:ascii="標楷體" w:eastAsia="標楷體" w:hAnsi="標楷體" w:hint="eastAsia"/>
                </w:rPr>
                <w:t>通訊-地址</w:t>
              </w:r>
            </w:ins>
            <w:ins w:id="15936" w:author="Fegie" w:date="2021-05-04T19:40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37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19640F" w14:textId="653E4EBA" w:rsidR="00497F19" w:rsidRDefault="00497F19" w:rsidP="00497F19">
            <w:pPr>
              <w:rPr>
                <w:ins w:id="15938" w:author="Fegie" w:date="2021-05-02T20:43:00Z"/>
                <w:rFonts w:ascii="標楷體" w:eastAsia="標楷體" w:hAnsi="標楷體"/>
              </w:rPr>
            </w:pPr>
            <w:ins w:id="15939" w:author="Fegie" w:date="2021-05-02T20:43:00Z">
              <w:del w:id="15940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X(115)</w:delText>
                </w:r>
              </w:del>
            </w:ins>
            <w:ins w:id="15941" w:author="家榮 張" w:date="2021-05-06T18:48:00Z">
              <w:r w:rsidR="00A7651D">
                <w:rPr>
                  <w:rFonts w:ascii="標楷體" w:eastAsia="標楷體" w:hAnsi="標楷體" w:hint="eastAsia"/>
                </w:rPr>
                <w:t>115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42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D2063EC" w14:textId="77777777" w:rsidR="00497F19" w:rsidRDefault="00497F19" w:rsidP="00497F19">
            <w:pPr>
              <w:rPr>
                <w:ins w:id="15943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44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EA631B8" w14:textId="77777777" w:rsidR="00497F19" w:rsidRDefault="00497F19" w:rsidP="00497F19">
            <w:pPr>
              <w:rPr>
                <w:ins w:id="15945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46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CE49A4" w14:textId="77777777" w:rsidR="00497F19" w:rsidRDefault="00497F19" w:rsidP="00497F19">
            <w:pPr>
              <w:rPr>
                <w:ins w:id="15947" w:author="Fegie" w:date="2021-05-02T20:43:00Z"/>
                <w:rFonts w:ascii="標楷體" w:eastAsia="標楷體" w:hAnsi="標楷體"/>
              </w:rPr>
            </w:pPr>
            <w:ins w:id="15948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49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CEC04B4" w14:textId="77777777" w:rsidR="00497F19" w:rsidRDefault="00497F19" w:rsidP="00497F19">
            <w:pPr>
              <w:rPr>
                <w:ins w:id="15950" w:author="Fegie" w:date="2021-05-02T20:43:00Z"/>
                <w:rFonts w:ascii="標楷體" w:eastAsia="標楷體" w:hAnsi="標楷體"/>
              </w:rPr>
            </w:pPr>
            <w:ins w:id="15951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52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606B0F" w14:textId="1A6B3F41" w:rsidR="00497F19" w:rsidRPr="00702FE3" w:rsidRDefault="00497F19" w:rsidP="00497F19">
            <w:pPr>
              <w:rPr>
                <w:ins w:id="15953" w:author="Fegie" w:date="2021-05-02T20:43:00Z"/>
                <w:rFonts w:ascii="標楷體" w:eastAsia="標楷體" w:hAnsi="標楷體"/>
              </w:rPr>
            </w:pPr>
            <w:ins w:id="15954" w:author="Fegie" w:date="2021-05-02T20:4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5955" w:author="Fegie" w:date="2021-05-02T20:49:00Z">
              <w:r>
                <w:rPr>
                  <w:rFonts w:ascii="標楷體" w:eastAsia="標楷體" w:hAnsi="標楷體" w:hint="eastAsia"/>
                </w:rPr>
                <w:t>自動顯示可以修改2</w:t>
              </w:r>
            </w:ins>
            <w:ins w:id="15956" w:author="Fegie" w:date="2021-05-02T20:43:00Z">
              <w:r w:rsidRPr="00702FE3">
                <w:rPr>
                  <w:rFonts w:ascii="標楷體" w:eastAsia="標楷體" w:hAnsi="標楷體"/>
                </w:rPr>
                <w:t>.CustMain.CurrCityCode</w:t>
              </w:r>
            </w:ins>
          </w:p>
          <w:p w14:paraId="0AF7DB4B" w14:textId="55F5826C" w:rsidR="00497F19" w:rsidRPr="00702FE3" w:rsidRDefault="00497F19" w:rsidP="00497F19">
            <w:pPr>
              <w:rPr>
                <w:ins w:id="15957" w:author="Fegie" w:date="2021-05-02T20:43:00Z"/>
                <w:rFonts w:ascii="標楷體" w:eastAsia="標楷體" w:hAnsi="標楷體"/>
              </w:rPr>
            </w:pPr>
            <w:ins w:id="15958" w:author="Fegie" w:date="2021-05-02T20:49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15959" w:author="Fegie" w:date="2021-05-02T20:43:00Z">
              <w:r w:rsidRPr="00702FE3">
                <w:rPr>
                  <w:rFonts w:ascii="標楷體" w:eastAsia="標楷體" w:hAnsi="標楷體"/>
                </w:rPr>
                <w:t>.CustMain.CurrAreaCode</w:t>
              </w:r>
            </w:ins>
          </w:p>
          <w:p w14:paraId="61A4929A" w14:textId="0566A6E9" w:rsidR="00497F19" w:rsidRPr="00702FE3" w:rsidRDefault="00497F19" w:rsidP="00497F19">
            <w:pPr>
              <w:rPr>
                <w:ins w:id="15960" w:author="Fegie" w:date="2021-05-02T20:43:00Z"/>
                <w:rFonts w:ascii="標楷體" w:eastAsia="標楷體" w:hAnsi="標楷體"/>
              </w:rPr>
            </w:pPr>
            <w:ins w:id="15961" w:author="Fegie" w:date="2021-05-02T20:49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15962" w:author="Fegie" w:date="2021-05-02T20:43:00Z">
              <w:r w:rsidRPr="00702FE3">
                <w:rPr>
                  <w:rFonts w:ascii="標楷體" w:eastAsia="標楷體" w:hAnsi="標楷體"/>
                </w:rPr>
                <w:t>.CustMain.CurrRoad</w:t>
              </w:r>
            </w:ins>
          </w:p>
          <w:p w14:paraId="01990D4B" w14:textId="2E99595E" w:rsidR="00497F19" w:rsidRPr="00702FE3" w:rsidRDefault="00497F19" w:rsidP="00497F19">
            <w:pPr>
              <w:rPr>
                <w:ins w:id="15963" w:author="Fegie" w:date="2021-05-02T20:43:00Z"/>
                <w:rFonts w:ascii="標楷體" w:eastAsia="標楷體" w:hAnsi="標楷體"/>
              </w:rPr>
            </w:pPr>
            <w:ins w:id="15964" w:author="Fegie" w:date="2021-05-02T20:49:00Z">
              <w:r>
                <w:rPr>
                  <w:rFonts w:ascii="標楷體" w:eastAsia="標楷體" w:hAnsi="標楷體" w:hint="eastAsia"/>
                </w:rPr>
                <w:t>5</w:t>
              </w:r>
            </w:ins>
            <w:ins w:id="15965" w:author="Fegie" w:date="2021-05-02T20:43:00Z">
              <w:r w:rsidRPr="00702FE3">
                <w:rPr>
                  <w:rFonts w:ascii="標楷體" w:eastAsia="標楷體" w:hAnsi="標楷體"/>
                </w:rPr>
                <w:t>.CustMain.CurrSection</w:t>
              </w:r>
            </w:ins>
          </w:p>
          <w:p w14:paraId="679FA693" w14:textId="5706FBE0" w:rsidR="00497F19" w:rsidRPr="00702FE3" w:rsidRDefault="00497F19" w:rsidP="00497F19">
            <w:pPr>
              <w:rPr>
                <w:ins w:id="15966" w:author="Fegie" w:date="2021-05-02T20:43:00Z"/>
                <w:rFonts w:ascii="標楷體" w:eastAsia="標楷體" w:hAnsi="標楷體"/>
              </w:rPr>
            </w:pPr>
            <w:ins w:id="15967" w:author="Fegie" w:date="2021-05-02T20:50:00Z">
              <w:r>
                <w:rPr>
                  <w:rFonts w:ascii="標楷體" w:eastAsia="標楷體" w:hAnsi="標楷體" w:hint="eastAsia"/>
                </w:rPr>
                <w:t>6</w:t>
              </w:r>
            </w:ins>
            <w:ins w:id="15968" w:author="Fegie" w:date="2021-05-02T20:43:00Z">
              <w:r w:rsidRPr="00702FE3">
                <w:rPr>
                  <w:rFonts w:ascii="標楷體" w:eastAsia="標楷體" w:hAnsi="標楷體"/>
                </w:rPr>
                <w:t>.CustMain.CurrAlley</w:t>
              </w:r>
            </w:ins>
          </w:p>
          <w:p w14:paraId="72C6354F" w14:textId="13F55244" w:rsidR="00497F19" w:rsidRPr="00702FE3" w:rsidRDefault="00497F19" w:rsidP="00497F19">
            <w:pPr>
              <w:rPr>
                <w:ins w:id="15969" w:author="Fegie" w:date="2021-05-02T20:43:00Z"/>
                <w:rFonts w:ascii="標楷體" w:eastAsia="標楷體" w:hAnsi="標楷體"/>
              </w:rPr>
            </w:pPr>
            <w:ins w:id="15970" w:author="Fegie" w:date="2021-05-02T20:50:00Z">
              <w:r>
                <w:rPr>
                  <w:rFonts w:ascii="標楷體" w:eastAsia="標楷體" w:hAnsi="標楷體" w:hint="eastAsia"/>
                </w:rPr>
                <w:t>7</w:t>
              </w:r>
            </w:ins>
            <w:ins w:id="15971" w:author="Fegie" w:date="2021-05-02T20:43:00Z">
              <w:r w:rsidRPr="00702FE3">
                <w:rPr>
                  <w:rFonts w:ascii="標楷體" w:eastAsia="標楷體" w:hAnsi="標楷體"/>
                </w:rPr>
                <w:t>.CustMain.CurrLane</w:t>
              </w:r>
            </w:ins>
          </w:p>
          <w:p w14:paraId="38F8102F" w14:textId="061E6D24" w:rsidR="00497F19" w:rsidRPr="00702FE3" w:rsidRDefault="00497F19" w:rsidP="00497F19">
            <w:pPr>
              <w:rPr>
                <w:ins w:id="15972" w:author="Fegie" w:date="2021-05-02T20:43:00Z"/>
                <w:rFonts w:ascii="標楷體" w:eastAsia="標楷體" w:hAnsi="標楷體"/>
              </w:rPr>
            </w:pPr>
            <w:ins w:id="15973" w:author="Fegie" w:date="2021-05-02T20:50:00Z">
              <w:r>
                <w:rPr>
                  <w:rFonts w:ascii="標楷體" w:eastAsia="標楷體" w:hAnsi="標楷體" w:hint="eastAsia"/>
                </w:rPr>
                <w:t>8</w:t>
              </w:r>
            </w:ins>
            <w:ins w:id="15974" w:author="Fegie" w:date="2021-05-02T20:43:00Z">
              <w:r w:rsidRPr="00702FE3">
                <w:rPr>
                  <w:rFonts w:ascii="標楷體" w:eastAsia="標楷體" w:hAnsi="標楷體"/>
                </w:rPr>
                <w:t>.CustMain.CurrNum</w:t>
              </w:r>
            </w:ins>
          </w:p>
          <w:p w14:paraId="1F91B7EA" w14:textId="7786955E" w:rsidR="00497F19" w:rsidRPr="00702FE3" w:rsidRDefault="00497F19" w:rsidP="00497F19">
            <w:pPr>
              <w:rPr>
                <w:ins w:id="15975" w:author="Fegie" w:date="2021-05-02T20:43:00Z"/>
                <w:rFonts w:ascii="標楷體" w:eastAsia="標楷體" w:hAnsi="標楷體"/>
              </w:rPr>
            </w:pPr>
            <w:ins w:id="15976" w:author="Fegie" w:date="2021-05-02T20:50:00Z">
              <w:r>
                <w:rPr>
                  <w:rFonts w:ascii="標楷體" w:eastAsia="標楷體" w:hAnsi="標楷體" w:hint="eastAsia"/>
                </w:rPr>
                <w:t>9</w:t>
              </w:r>
            </w:ins>
            <w:ins w:id="15977" w:author="Fegie" w:date="2021-05-02T20:43:00Z">
              <w:r w:rsidRPr="00702FE3">
                <w:rPr>
                  <w:rFonts w:ascii="標楷體" w:eastAsia="標楷體" w:hAnsi="標楷體"/>
                </w:rPr>
                <w:t>.CustMain.CurrDash</w:t>
              </w:r>
            </w:ins>
          </w:p>
          <w:p w14:paraId="34494182" w14:textId="568EBAEF" w:rsidR="00497F19" w:rsidRPr="00702FE3" w:rsidRDefault="00497F19" w:rsidP="00497F19">
            <w:pPr>
              <w:rPr>
                <w:ins w:id="15978" w:author="Fegie" w:date="2021-05-02T20:43:00Z"/>
                <w:rFonts w:ascii="標楷體" w:eastAsia="標楷體" w:hAnsi="標楷體"/>
              </w:rPr>
            </w:pPr>
            <w:ins w:id="15979" w:author="Fegie" w:date="2021-05-02T20:43:00Z">
              <w:r w:rsidRPr="00702FE3">
                <w:rPr>
                  <w:rFonts w:ascii="標楷體" w:eastAsia="標楷體" w:hAnsi="標楷體"/>
                </w:rPr>
                <w:t>1</w:t>
              </w:r>
            </w:ins>
            <w:ins w:id="15980" w:author="Fegie" w:date="2021-05-02T20:50:00Z">
              <w:r>
                <w:rPr>
                  <w:rFonts w:ascii="標楷體" w:eastAsia="標楷體" w:hAnsi="標楷體" w:hint="eastAsia"/>
                </w:rPr>
                <w:t>0</w:t>
              </w:r>
            </w:ins>
            <w:ins w:id="15981" w:author="Fegie" w:date="2021-05-02T20:43:00Z">
              <w:r w:rsidRPr="00702FE3">
                <w:rPr>
                  <w:rFonts w:ascii="標楷體" w:eastAsia="標楷體" w:hAnsi="標楷體"/>
                </w:rPr>
                <w:t>.CustMain.CurrFloor</w:t>
              </w:r>
            </w:ins>
          </w:p>
          <w:p w14:paraId="7962E639" w14:textId="3C0CBEC1" w:rsidR="00497F19" w:rsidRDefault="00497F19" w:rsidP="00497F19">
            <w:pPr>
              <w:rPr>
                <w:ins w:id="15982" w:author="Fegie" w:date="2021-05-02T20:43:00Z"/>
                <w:rFonts w:ascii="標楷體" w:eastAsia="標楷體" w:hAnsi="標楷體"/>
              </w:rPr>
            </w:pPr>
            <w:ins w:id="15983" w:author="Fegie" w:date="2021-05-02T20:43:00Z">
              <w:r w:rsidRPr="00702FE3">
                <w:rPr>
                  <w:rFonts w:ascii="標楷體" w:eastAsia="標楷體" w:hAnsi="標楷體"/>
                </w:rPr>
                <w:t>1</w:t>
              </w:r>
            </w:ins>
            <w:ins w:id="15984" w:author="Fegie" w:date="2021-05-02T20:50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5985" w:author="Fegie" w:date="2021-05-02T20:43:00Z">
              <w:r w:rsidRPr="00702FE3">
                <w:rPr>
                  <w:rFonts w:ascii="標楷體" w:eastAsia="標楷體" w:hAnsi="標楷體"/>
                </w:rPr>
                <w:t>.CustMain.CurrFloorDash</w:t>
              </w:r>
            </w:ins>
          </w:p>
        </w:tc>
      </w:tr>
      <w:tr w:rsidR="00497F19" w14:paraId="1F60B34E" w14:textId="77777777" w:rsidTr="00D85B3E">
        <w:trPr>
          <w:trHeight w:val="291"/>
          <w:jc w:val="center"/>
          <w:ins w:id="15986" w:author="Fegie" w:date="2021-05-02T20:43:00Z"/>
          <w:trPrChange w:id="15987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88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74CE80" w14:textId="15D7AE10" w:rsidR="00497F19" w:rsidRDefault="00497F19" w:rsidP="00497F19">
            <w:pPr>
              <w:rPr>
                <w:ins w:id="15989" w:author="Fegie" w:date="2021-05-02T20:43:00Z"/>
                <w:rFonts w:ascii="標楷體" w:eastAsia="標楷體" w:hAnsi="標楷體"/>
              </w:rPr>
            </w:pPr>
            <w:ins w:id="15990" w:author="Fegie" w:date="2021-05-04T19:56:00Z">
              <w:r>
                <w:rPr>
                  <w:rFonts w:ascii="標楷體" w:eastAsia="標楷體" w:hAnsi="標楷體"/>
                </w:rPr>
                <w:t>28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91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22BDE5" w14:textId="5F38BF2A" w:rsidR="00497F19" w:rsidRDefault="00497F19" w:rsidP="00497F19">
            <w:pPr>
              <w:rPr>
                <w:ins w:id="15992" w:author="Fegie" w:date="2021-05-02T20:43:00Z"/>
                <w:rFonts w:ascii="標楷體" w:eastAsia="標楷體" w:hAnsi="標楷體"/>
              </w:rPr>
            </w:pPr>
            <w:ins w:id="15993" w:author="Fegie" w:date="2021-05-02T20:43:00Z">
              <w:r>
                <w:rPr>
                  <w:rFonts w:ascii="標楷體" w:eastAsia="標楷體" w:hAnsi="標楷體" w:hint="eastAsia"/>
                </w:rPr>
                <w:t>電子</w:t>
              </w:r>
              <w:r>
                <w:rPr>
                  <w:rFonts w:ascii="標楷體" w:eastAsia="標楷體" w:hAnsi="標楷體" w:hint="eastAsia"/>
                </w:rPr>
                <w:lastRenderedPageBreak/>
                <w:t>信箱</w:t>
              </w:r>
            </w:ins>
            <w:ins w:id="15994" w:author="Fegie" w:date="2021-05-04T19:40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95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DBD946" w14:textId="0D34E3AB" w:rsidR="00497F19" w:rsidRDefault="00497F19" w:rsidP="00497F19">
            <w:pPr>
              <w:rPr>
                <w:ins w:id="15996" w:author="Fegie" w:date="2021-05-02T20:43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97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2B3F87" w14:textId="77777777" w:rsidR="00497F19" w:rsidRDefault="00497F19" w:rsidP="00497F19">
            <w:pPr>
              <w:rPr>
                <w:ins w:id="15998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99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30E380" w14:textId="77777777" w:rsidR="00497F19" w:rsidRDefault="00497F19" w:rsidP="00497F19">
            <w:pPr>
              <w:rPr>
                <w:ins w:id="16000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01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948DF3" w14:textId="77777777" w:rsidR="00497F19" w:rsidRDefault="00497F19" w:rsidP="00497F19">
            <w:pPr>
              <w:rPr>
                <w:ins w:id="16002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03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16850E" w14:textId="180A6D67" w:rsidR="00497F19" w:rsidRDefault="00497F19" w:rsidP="00497F19">
            <w:pPr>
              <w:rPr>
                <w:ins w:id="16004" w:author="Fegie" w:date="2021-05-02T20:43:00Z"/>
                <w:rFonts w:ascii="標楷體" w:eastAsia="標楷體" w:hAnsi="標楷體"/>
              </w:rPr>
            </w:pPr>
            <w:ins w:id="16005" w:author="Fegie" w:date="2021-05-04T19:4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06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B052AD" w14:textId="4C0999E6" w:rsidR="00497F19" w:rsidRDefault="00497F19" w:rsidP="00497F19">
            <w:pPr>
              <w:rPr>
                <w:ins w:id="16007" w:author="Fegie" w:date="2021-05-02T20:43:00Z"/>
                <w:rFonts w:ascii="標楷體" w:eastAsia="標楷體" w:hAnsi="標楷體"/>
              </w:rPr>
            </w:pPr>
            <w:ins w:id="16008" w:author="Fegie" w:date="2021-05-02T20:50:00Z">
              <w:r>
                <w:rPr>
                  <w:rFonts w:ascii="標楷體" w:eastAsia="標楷體" w:hAnsi="標楷體" w:hint="eastAsia"/>
                </w:rPr>
                <w:t>1.自動顯示</w:t>
              </w:r>
            </w:ins>
            <w:ins w:id="16009" w:author="Fegie" w:date="2021-05-04T19:41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6010" w:author="Fegie" w:date="2021-05-02T20:50:00Z">
              <w:r>
                <w:rPr>
                  <w:rFonts w:ascii="標楷體" w:eastAsia="標楷體" w:hAnsi="標楷體" w:hint="eastAsia"/>
                </w:rPr>
                <w:t>修改2</w:t>
              </w:r>
            </w:ins>
            <w:ins w:id="16011" w:author="Fegie" w:date="2021-05-02T20:43:00Z">
              <w:r>
                <w:rPr>
                  <w:rFonts w:ascii="標楷體" w:eastAsia="標楷體" w:hAnsi="標楷體"/>
                </w:rPr>
                <w:t>.CustMain.Email</w:t>
              </w:r>
            </w:ins>
          </w:p>
        </w:tc>
      </w:tr>
      <w:tr w:rsidR="00497F19" w14:paraId="0097CF05" w14:textId="77777777" w:rsidTr="00D85B3E">
        <w:trPr>
          <w:trHeight w:val="291"/>
          <w:jc w:val="center"/>
          <w:ins w:id="16012" w:author="Fegie" w:date="2021-05-04T19:40:00Z"/>
          <w:trPrChange w:id="16013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14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556B09" w14:textId="780F766C" w:rsidR="00497F19" w:rsidRDefault="00497F19" w:rsidP="00497F19">
            <w:pPr>
              <w:rPr>
                <w:ins w:id="16015" w:author="Fegie" w:date="2021-05-04T19:40:00Z"/>
                <w:rFonts w:ascii="標楷體" w:eastAsia="標楷體" w:hAnsi="標楷體"/>
              </w:rPr>
            </w:pPr>
            <w:ins w:id="16016" w:author="Fegie" w:date="2021-05-04T19:56:00Z">
              <w:r>
                <w:rPr>
                  <w:rFonts w:ascii="標楷體" w:eastAsia="標楷體" w:hAnsi="標楷體" w:hint="eastAsia"/>
                </w:rPr>
                <w:lastRenderedPageBreak/>
                <w:t>2</w:t>
              </w:r>
              <w:r>
                <w:rPr>
                  <w:rFonts w:ascii="標楷體" w:eastAsia="標楷體" w:hAnsi="標楷體"/>
                </w:rPr>
                <w:t>9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17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F82A3D" w14:textId="282E1120" w:rsidR="00497F19" w:rsidRDefault="00497F19" w:rsidP="00497F19">
            <w:pPr>
              <w:rPr>
                <w:ins w:id="16018" w:author="Fegie" w:date="2021-05-04T19:40:00Z"/>
                <w:rFonts w:ascii="標楷體" w:eastAsia="標楷體" w:hAnsi="標楷體"/>
              </w:rPr>
            </w:pPr>
            <w:ins w:id="16019" w:author="Fegie" w:date="2021-05-04T19:40:00Z">
              <w:r>
                <w:rPr>
                  <w:rFonts w:ascii="標楷體" w:eastAsia="標楷體" w:hAnsi="標楷體" w:hint="eastAsia"/>
                </w:rPr>
                <w:t>電子信箱-修改後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20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4792434" w14:textId="1220927B" w:rsidR="00497F19" w:rsidRDefault="00497F19" w:rsidP="00497F19">
            <w:pPr>
              <w:rPr>
                <w:ins w:id="16021" w:author="Fegie" w:date="2021-05-04T19:40:00Z"/>
                <w:rFonts w:ascii="標楷體" w:eastAsia="標楷體" w:hAnsi="標楷體"/>
              </w:rPr>
            </w:pPr>
            <w:ins w:id="16022" w:author="Fegie" w:date="2021-05-04T19:40:00Z">
              <w:del w:id="16023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X(50)</w:delText>
                </w:r>
              </w:del>
            </w:ins>
            <w:ins w:id="16024" w:author="家榮 張" w:date="2021-05-06T18:48:00Z">
              <w:r w:rsidR="00A7651D">
                <w:rPr>
                  <w:rFonts w:ascii="標楷體" w:eastAsia="標楷體" w:hAnsi="標楷體" w:hint="eastAsia"/>
                </w:rPr>
                <w:t>50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25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66EA1A7" w14:textId="77777777" w:rsidR="00497F19" w:rsidRDefault="00497F19" w:rsidP="00497F19">
            <w:pPr>
              <w:rPr>
                <w:ins w:id="16026" w:author="Fegie" w:date="2021-05-04T19:4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27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D3C5770" w14:textId="77777777" w:rsidR="00497F19" w:rsidRDefault="00497F19" w:rsidP="00497F19">
            <w:pPr>
              <w:rPr>
                <w:ins w:id="16028" w:author="Fegie" w:date="2021-05-04T19:40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29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EF34060" w14:textId="77777777" w:rsidR="00497F19" w:rsidRDefault="00497F19" w:rsidP="00497F19">
            <w:pPr>
              <w:rPr>
                <w:ins w:id="16030" w:author="Fegie" w:date="2021-05-04T19:4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31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4F970CC" w14:textId="18DCA302" w:rsidR="00497F19" w:rsidRDefault="00497F19" w:rsidP="00497F19">
            <w:pPr>
              <w:rPr>
                <w:ins w:id="16032" w:author="Fegie" w:date="2021-05-04T19:40:00Z"/>
                <w:rFonts w:ascii="標楷體" w:eastAsia="標楷體" w:hAnsi="標楷體"/>
              </w:rPr>
            </w:pPr>
            <w:ins w:id="16033" w:author="Fegie" w:date="2021-05-04T19:4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34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693EB8" w14:textId="63664AE8" w:rsidR="00497F19" w:rsidRDefault="00497F19" w:rsidP="00497F19">
            <w:pPr>
              <w:rPr>
                <w:ins w:id="16035" w:author="Fegie" w:date="2021-05-04T19:40:00Z"/>
                <w:rFonts w:ascii="標楷體" w:eastAsia="標楷體" w:hAnsi="標楷體"/>
              </w:rPr>
            </w:pPr>
            <w:ins w:id="16036" w:author="Fegie" w:date="2021-05-04T19:40:00Z">
              <w:r>
                <w:rPr>
                  <w:rFonts w:ascii="標楷體" w:eastAsia="標楷體" w:hAnsi="標楷體" w:hint="eastAsia"/>
                </w:rPr>
                <w:t>1.自動顯示可以修改2</w:t>
              </w:r>
              <w:r>
                <w:rPr>
                  <w:rFonts w:ascii="標楷體" w:eastAsia="標楷體" w:hAnsi="標楷體"/>
                </w:rPr>
                <w:t>.CustMain.Email</w:t>
              </w:r>
            </w:ins>
          </w:p>
        </w:tc>
      </w:tr>
      <w:tr w:rsidR="00497F19" w14:paraId="02FAFA12" w14:textId="77777777" w:rsidTr="00D85B3E">
        <w:trPr>
          <w:trHeight w:val="291"/>
          <w:jc w:val="center"/>
          <w:ins w:id="16037" w:author="Fegie" w:date="2021-05-04T19:41:00Z"/>
          <w:trPrChange w:id="16038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39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1052D3" w14:textId="3B8F44BF" w:rsidR="00497F19" w:rsidRDefault="00497F19" w:rsidP="00497F19">
            <w:pPr>
              <w:rPr>
                <w:ins w:id="16040" w:author="Fegie" w:date="2021-05-04T19:41:00Z"/>
                <w:rFonts w:ascii="標楷體" w:eastAsia="標楷體" w:hAnsi="標楷體"/>
              </w:rPr>
            </w:pPr>
            <w:ins w:id="16041" w:author="Fegie" w:date="2021-05-04T19:56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42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946730C" w14:textId="7875EC26" w:rsidR="00497F19" w:rsidRDefault="00497F19" w:rsidP="00497F19">
            <w:pPr>
              <w:rPr>
                <w:ins w:id="16043" w:author="Fegie" w:date="2021-05-04T19:41:00Z"/>
                <w:rFonts w:ascii="標楷體" w:eastAsia="標楷體" w:hAnsi="標楷體"/>
              </w:rPr>
            </w:pPr>
            <w:ins w:id="16044" w:author="Fegie" w:date="2021-05-04T19:41:00Z">
              <w:r>
                <w:rPr>
                  <w:rFonts w:ascii="標楷體" w:eastAsia="標楷體" w:hAnsi="標楷體" w:hint="eastAsia"/>
                </w:rPr>
                <w:t>企金別-修改前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45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B859B8" w14:textId="77777777" w:rsidR="00497F19" w:rsidRDefault="00497F19" w:rsidP="00497F19">
            <w:pPr>
              <w:rPr>
                <w:ins w:id="16046" w:author="Fegie" w:date="2021-05-04T19:4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47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156B0D3" w14:textId="77777777" w:rsidR="00497F19" w:rsidRDefault="00497F19" w:rsidP="00497F19">
            <w:pPr>
              <w:rPr>
                <w:ins w:id="16048" w:author="Fegie" w:date="2021-05-04T19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49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5CA6558" w14:textId="77777777" w:rsidR="00497F19" w:rsidRDefault="00497F19" w:rsidP="00497F19">
            <w:pPr>
              <w:rPr>
                <w:ins w:id="16050" w:author="Fegie" w:date="2021-05-04T19:41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51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9EC0E1" w14:textId="77777777" w:rsidR="00497F19" w:rsidRDefault="00497F19" w:rsidP="00497F19">
            <w:pPr>
              <w:rPr>
                <w:ins w:id="16052" w:author="Fegie" w:date="2021-05-04T19:4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53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55A3E65" w14:textId="0EAF7F9D" w:rsidR="00497F19" w:rsidRDefault="00497F19" w:rsidP="00497F19">
            <w:pPr>
              <w:rPr>
                <w:ins w:id="16054" w:author="Fegie" w:date="2021-05-04T19:41:00Z"/>
                <w:rFonts w:ascii="標楷體" w:eastAsia="標楷體" w:hAnsi="標楷體"/>
              </w:rPr>
            </w:pPr>
            <w:ins w:id="16055" w:author="Fegie" w:date="2021-05-04T19:4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56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2188D8D" w14:textId="5AD056D7" w:rsidR="00497F19" w:rsidRDefault="00497F19" w:rsidP="00497F19">
            <w:pPr>
              <w:rPr>
                <w:ins w:id="16057" w:author="Fegie" w:date="2021-05-04T19:41:00Z"/>
                <w:rFonts w:ascii="標楷體" w:eastAsia="標楷體" w:hAnsi="標楷體"/>
              </w:rPr>
            </w:pPr>
            <w:ins w:id="16058" w:author="Fegie" w:date="2021-05-04T19:42:00Z">
              <w:r>
                <w:rPr>
                  <w:rFonts w:ascii="標楷體" w:eastAsia="標楷體" w:hAnsi="標楷體" w:hint="eastAsia"/>
                </w:rPr>
                <w:t>1.自動顯示不可修改2</w:t>
              </w:r>
              <w:r>
                <w:rPr>
                  <w:rFonts w:ascii="標楷體" w:eastAsia="標楷體" w:hAnsi="標楷體"/>
                </w:rPr>
                <w:t>.CustMain.EntCode</w:t>
              </w:r>
            </w:ins>
          </w:p>
        </w:tc>
      </w:tr>
      <w:tr w:rsidR="00497F19" w14:paraId="6BFD6905" w14:textId="77777777" w:rsidTr="00D85B3E">
        <w:trPr>
          <w:trHeight w:val="291"/>
          <w:jc w:val="center"/>
          <w:ins w:id="16059" w:author="Fegie" w:date="2021-05-02T20:43:00Z"/>
          <w:trPrChange w:id="16060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61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CB85EF" w14:textId="7AC92589" w:rsidR="00497F19" w:rsidRDefault="00497F19" w:rsidP="00497F19">
            <w:pPr>
              <w:rPr>
                <w:ins w:id="16062" w:author="Fegie" w:date="2021-05-02T20:43:00Z"/>
                <w:rFonts w:ascii="標楷體" w:eastAsia="標楷體" w:hAnsi="標楷體"/>
              </w:rPr>
            </w:pPr>
            <w:ins w:id="16063" w:author="Fegie" w:date="2021-05-04T19:56:00Z">
              <w:r>
                <w:rPr>
                  <w:rFonts w:ascii="標楷體" w:eastAsia="標楷體" w:hAnsi="標楷體"/>
                </w:rPr>
                <w:t>31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64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9DE106C" w14:textId="7CA01882" w:rsidR="00497F19" w:rsidRDefault="00497F19" w:rsidP="00497F19">
            <w:pPr>
              <w:rPr>
                <w:ins w:id="16065" w:author="Fegie" w:date="2021-05-02T20:43:00Z"/>
                <w:rFonts w:ascii="標楷體" w:eastAsia="標楷體" w:hAnsi="標楷體"/>
              </w:rPr>
            </w:pPr>
            <w:ins w:id="16066" w:author="Fegie" w:date="2021-05-02T20:43:00Z">
              <w:r>
                <w:rPr>
                  <w:rFonts w:ascii="標楷體" w:eastAsia="標楷體" w:hAnsi="標楷體" w:hint="eastAsia"/>
                </w:rPr>
                <w:t>企金別</w:t>
              </w:r>
            </w:ins>
            <w:ins w:id="16067" w:author="Fegie" w:date="2021-05-04T19:41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68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28B69B" w14:textId="2661842B" w:rsidR="00497F19" w:rsidRDefault="00497F19" w:rsidP="00497F19">
            <w:pPr>
              <w:rPr>
                <w:ins w:id="16069" w:author="Fegie" w:date="2021-05-02T20:43:00Z"/>
                <w:rFonts w:ascii="標楷體" w:eastAsia="標楷體" w:hAnsi="標楷體"/>
              </w:rPr>
            </w:pPr>
            <w:ins w:id="16070" w:author="Fegie" w:date="2021-05-02T20:43:00Z">
              <w:del w:id="16071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X(01)</w:delText>
                </w:r>
              </w:del>
            </w:ins>
            <w:ins w:id="16072" w:author="家榮 張" w:date="2021-05-06T18:48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73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F23B0F" w14:textId="77777777" w:rsidR="00497F19" w:rsidRDefault="00497F19" w:rsidP="00497F19">
            <w:pPr>
              <w:rPr>
                <w:ins w:id="16074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75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D0BE17" w14:textId="09D11D5D" w:rsidR="00497F19" w:rsidRDefault="00497F19" w:rsidP="00497F19">
            <w:pPr>
              <w:rPr>
                <w:ins w:id="16076" w:author="Fegie" w:date="2021-05-02T20:43:00Z"/>
                <w:rFonts w:ascii="標楷體" w:eastAsia="標楷體" w:hAnsi="標楷體"/>
              </w:rPr>
            </w:pPr>
            <w:ins w:id="16077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下拉選單(E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ntCode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6078" w:author="家榮 張" w:date="2021-05-06T19:32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"_(4).附件4"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4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6079" w:author="Fegie" w:date="2021-05-02T20:43:00Z">
              <w:del w:id="16080" w:author="家榮 張" w:date="2021-05-06T19:32:00Z">
                <w:r w:rsidDel="00831FEB">
                  <w:rPr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</w:ins>
            <w:ins w:id="16081" w:author="Fegie" w:date="2021-05-05T16:41:00Z">
              <w:del w:id="16082" w:author="家榮 張" w:date="2021-05-06T19:32:00Z">
                <w:r w:rsidR="001C4A50" w:rsidDel="00831FEB">
                  <w:rPr>
                    <w:rFonts w:ascii="標楷體" w:eastAsia="標楷體" w:hAnsi="標楷體" w:cs="細明體"/>
                    <w:spacing w:val="15"/>
                    <w:kern w:val="0"/>
                  </w:rPr>
                  <w:delText>4</w:delText>
                </w:r>
              </w:del>
            </w:ins>
            <w:ins w:id="16083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84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1933C7" w14:textId="77777777" w:rsidR="00497F19" w:rsidRDefault="00497F19" w:rsidP="00497F19">
            <w:pPr>
              <w:rPr>
                <w:ins w:id="16085" w:author="Fegie" w:date="2021-05-02T20:43:00Z"/>
                <w:rFonts w:ascii="標楷體" w:eastAsia="標楷體" w:hAnsi="標楷體"/>
              </w:rPr>
            </w:pPr>
            <w:ins w:id="16086" w:author="Fegie" w:date="2021-05-02T20:4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87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2E40E58" w14:textId="77777777" w:rsidR="00497F19" w:rsidRDefault="00497F19" w:rsidP="00497F19">
            <w:pPr>
              <w:rPr>
                <w:ins w:id="16088" w:author="Fegie" w:date="2021-05-02T20:43:00Z"/>
                <w:rFonts w:ascii="標楷體" w:eastAsia="標楷體" w:hAnsi="標楷體"/>
              </w:rPr>
            </w:pPr>
            <w:ins w:id="16089" w:author="Fegie" w:date="2021-05-02T20:4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90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63CF7DC" w14:textId="00619F1D" w:rsidR="00497F19" w:rsidRDefault="00497F19" w:rsidP="00497F19">
            <w:pPr>
              <w:rPr>
                <w:ins w:id="16091" w:author="Fegie" w:date="2021-05-02T20:43:00Z"/>
                <w:rFonts w:ascii="標楷體" w:eastAsia="標楷體" w:hAnsi="標楷體"/>
              </w:rPr>
            </w:pPr>
            <w:ins w:id="16092" w:author="Fegie" w:date="2021-05-02T20:50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093" w:author="Fegie" w:date="2021-05-02T20:43:00Z">
              <w:r>
                <w:rPr>
                  <w:rFonts w:ascii="標楷體" w:eastAsia="標楷體" w:hAnsi="標楷體"/>
                </w:rPr>
                <w:t>.CustMain.EntCode</w:t>
              </w:r>
            </w:ins>
          </w:p>
        </w:tc>
      </w:tr>
      <w:tr w:rsidR="00497F19" w14:paraId="3B9A9EAE" w14:textId="77777777" w:rsidTr="00D85B3E">
        <w:trPr>
          <w:trHeight w:val="291"/>
          <w:jc w:val="center"/>
          <w:ins w:id="16094" w:author="Fegie" w:date="2021-05-04T19:42:00Z"/>
          <w:trPrChange w:id="16095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96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6D1B490" w14:textId="7F99B5D0" w:rsidR="00497F19" w:rsidRDefault="00497F19" w:rsidP="00497F19">
            <w:pPr>
              <w:rPr>
                <w:ins w:id="16097" w:author="Fegie" w:date="2021-05-04T19:42:00Z"/>
                <w:rFonts w:ascii="標楷體" w:eastAsia="標楷體" w:hAnsi="標楷體"/>
              </w:rPr>
            </w:pPr>
            <w:ins w:id="16098" w:author="Fegie" w:date="2021-05-04T19:56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99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608C569" w14:textId="54ADAAA3" w:rsidR="00497F19" w:rsidRDefault="00497F19" w:rsidP="00497F19">
            <w:pPr>
              <w:rPr>
                <w:ins w:id="16100" w:author="Fegie" w:date="2021-05-04T19:42:00Z"/>
                <w:rFonts w:ascii="標楷體" w:eastAsia="標楷體" w:hAnsi="標楷體"/>
              </w:rPr>
            </w:pPr>
            <w:ins w:id="16101" w:author="Fegie" w:date="2021-05-04T19:42:00Z">
              <w:r>
                <w:rPr>
                  <w:rFonts w:ascii="標楷體" w:eastAsia="標楷體" w:hAnsi="標楷體" w:hint="eastAsia"/>
                </w:rPr>
                <w:t>員工代號-修</w:t>
              </w:r>
              <w:r>
                <w:rPr>
                  <w:rFonts w:ascii="標楷體" w:eastAsia="標楷體" w:hAnsi="標楷體" w:hint="eastAsia"/>
                </w:rPr>
                <w:lastRenderedPageBreak/>
                <w:t>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02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8A49D3" w14:textId="45CAB9DE" w:rsidR="00497F19" w:rsidRDefault="00497F19" w:rsidP="00497F19">
            <w:pPr>
              <w:rPr>
                <w:ins w:id="16103" w:author="Fegie" w:date="2021-05-04T19:42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04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93F0715" w14:textId="77777777" w:rsidR="00497F19" w:rsidRDefault="00497F19" w:rsidP="00497F19">
            <w:pPr>
              <w:rPr>
                <w:ins w:id="16105" w:author="Fegie" w:date="2021-05-04T19:42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06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1FF8BE4" w14:textId="77777777" w:rsidR="00497F19" w:rsidRDefault="00497F19" w:rsidP="00497F19">
            <w:pPr>
              <w:rPr>
                <w:ins w:id="16107" w:author="Fegie" w:date="2021-05-04T19:42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08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A68CCF" w14:textId="77777777" w:rsidR="00497F19" w:rsidRDefault="00497F19" w:rsidP="00497F19">
            <w:pPr>
              <w:rPr>
                <w:ins w:id="16109" w:author="Fegie" w:date="2021-05-04T19:42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10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74B904" w14:textId="2AE5028D" w:rsidR="00497F19" w:rsidRPr="00572388" w:rsidRDefault="00497F19" w:rsidP="00497F19">
            <w:pPr>
              <w:rPr>
                <w:ins w:id="16111" w:author="Fegie" w:date="2021-05-04T19:42:00Z"/>
                <w:rFonts w:ascii="標楷體" w:eastAsia="標楷體" w:hAnsi="標楷體"/>
              </w:rPr>
            </w:pPr>
            <w:ins w:id="16112" w:author="Fegie" w:date="2021-05-04T19:4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13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3EAA3CB" w14:textId="510B05BC" w:rsidR="00497F19" w:rsidRDefault="00497F19" w:rsidP="00497F19">
            <w:pPr>
              <w:rPr>
                <w:ins w:id="16114" w:author="Fegie" w:date="2021-05-04T19:42:00Z"/>
                <w:rFonts w:ascii="標楷體" w:eastAsia="標楷體" w:hAnsi="標楷體"/>
              </w:rPr>
            </w:pPr>
            <w:ins w:id="16115" w:author="Fegie" w:date="2021-05-04T19:42:00Z">
              <w:r>
                <w:rPr>
                  <w:rFonts w:ascii="標楷體" w:eastAsia="標楷體" w:hAnsi="標楷體" w:hint="eastAsia"/>
                </w:rPr>
                <w:t>1.自動顯示不可修改2.CustMain.Em</w:t>
              </w:r>
              <w:r>
                <w:rPr>
                  <w:rFonts w:ascii="標楷體" w:eastAsia="標楷體" w:hAnsi="標楷體"/>
                </w:rPr>
                <w:t>pNo</w:t>
              </w:r>
            </w:ins>
          </w:p>
        </w:tc>
      </w:tr>
      <w:tr w:rsidR="00497F19" w14:paraId="5C09B2BF" w14:textId="77777777" w:rsidTr="00D85B3E">
        <w:trPr>
          <w:trHeight w:val="291"/>
          <w:jc w:val="center"/>
          <w:ins w:id="16116" w:author="Fegie" w:date="2021-05-02T20:43:00Z"/>
          <w:trPrChange w:id="16117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18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3B2C433" w14:textId="0C16392E" w:rsidR="00497F19" w:rsidRDefault="00497F19" w:rsidP="00497F19">
            <w:pPr>
              <w:rPr>
                <w:ins w:id="16119" w:author="Fegie" w:date="2021-05-02T20:43:00Z"/>
                <w:rFonts w:ascii="標楷體" w:eastAsia="標楷體" w:hAnsi="標楷體"/>
              </w:rPr>
            </w:pPr>
            <w:ins w:id="16120" w:author="Fegie" w:date="2021-05-04T19:56:00Z">
              <w:r>
                <w:rPr>
                  <w:rFonts w:ascii="標楷體" w:eastAsia="標楷體" w:hAnsi="標楷體"/>
                </w:rPr>
                <w:lastRenderedPageBreak/>
                <w:t>33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21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C1DBB36" w14:textId="0EA8E226" w:rsidR="00497F19" w:rsidRDefault="00497F19" w:rsidP="00497F19">
            <w:pPr>
              <w:rPr>
                <w:ins w:id="16122" w:author="Fegie" w:date="2021-05-02T20:43:00Z"/>
                <w:rFonts w:ascii="標楷體" w:eastAsia="標楷體" w:hAnsi="標楷體"/>
              </w:rPr>
            </w:pPr>
            <w:ins w:id="16123" w:author="Fegie" w:date="2021-05-02T20:43:00Z">
              <w:r>
                <w:rPr>
                  <w:rFonts w:ascii="標楷體" w:eastAsia="標楷體" w:hAnsi="標楷體" w:hint="eastAsia"/>
                </w:rPr>
                <w:t>員工代號</w:t>
              </w:r>
            </w:ins>
            <w:ins w:id="16124" w:author="Fegie" w:date="2021-05-04T19:42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25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BA3C2A3" w14:textId="48814E16" w:rsidR="00497F19" w:rsidRDefault="00497F19" w:rsidP="00497F19">
            <w:pPr>
              <w:rPr>
                <w:ins w:id="16126" w:author="Fegie" w:date="2021-05-02T20:43:00Z"/>
                <w:rFonts w:ascii="標楷體" w:eastAsia="標楷體" w:hAnsi="標楷體"/>
              </w:rPr>
            </w:pPr>
            <w:ins w:id="16127" w:author="Fegie" w:date="2021-05-02T20:43:00Z">
              <w:del w:id="16128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X(06)</w:delText>
                </w:r>
              </w:del>
            </w:ins>
            <w:ins w:id="16129" w:author="家榮 張" w:date="2021-05-06T18:48:00Z">
              <w:r w:rsidR="00A7651D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30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6EADA6" w14:textId="77777777" w:rsidR="00497F19" w:rsidRDefault="00497F19" w:rsidP="00497F19">
            <w:pPr>
              <w:rPr>
                <w:ins w:id="16131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32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088941" w14:textId="77777777" w:rsidR="00497F19" w:rsidRDefault="00497F19" w:rsidP="00497F19">
            <w:pPr>
              <w:rPr>
                <w:ins w:id="16133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34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386552E" w14:textId="77777777" w:rsidR="00497F19" w:rsidRDefault="00497F19" w:rsidP="00497F19">
            <w:pPr>
              <w:rPr>
                <w:ins w:id="16135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36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7ECC5C" w14:textId="77777777" w:rsidR="00497F19" w:rsidRDefault="00497F19" w:rsidP="00497F19">
            <w:pPr>
              <w:rPr>
                <w:ins w:id="16137" w:author="Fegie" w:date="2021-05-02T20:43:00Z"/>
                <w:rFonts w:ascii="標楷體" w:eastAsia="標楷體" w:hAnsi="標楷體"/>
              </w:rPr>
            </w:pPr>
            <w:ins w:id="16138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39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40D4481" w14:textId="233734EB" w:rsidR="00497F19" w:rsidRDefault="00497F19" w:rsidP="00497F19">
            <w:pPr>
              <w:rPr>
                <w:ins w:id="16140" w:author="Fegie" w:date="2021-05-02T20:43:00Z"/>
                <w:rFonts w:ascii="標楷體" w:eastAsia="標楷體" w:hAnsi="標楷體"/>
              </w:rPr>
            </w:pPr>
            <w:ins w:id="16141" w:author="Fegie" w:date="2021-05-02T20:50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142" w:author="Fegie" w:date="2021-05-02T20:43:00Z">
              <w:r>
                <w:rPr>
                  <w:rFonts w:ascii="標楷體" w:eastAsia="標楷體" w:hAnsi="標楷體" w:hint="eastAsia"/>
                </w:rPr>
                <w:t>.CustMain.Em</w:t>
              </w:r>
              <w:r>
                <w:rPr>
                  <w:rFonts w:ascii="標楷體" w:eastAsia="標楷體" w:hAnsi="標楷體"/>
                </w:rPr>
                <w:t>pNo</w:t>
              </w:r>
            </w:ins>
          </w:p>
        </w:tc>
      </w:tr>
      <w:tr w:rsidR="00497F19" w14:paraId="13516220" w14:textId="77777777" w:rsidTr="00D85B3E">
        <w:trPr>
          <w:trHeight w:val="291"/>
          <w:jc w:val="center"/>
          <w:ins w:id="16143" w:author="Fegie" w:date="2021-05-04T19:43:00Z"/>
          <w:trPrChange w:id="16144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45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B322D3" w14:textId="2048E314" w:rsidR="00497F19" w:rsidRDefault="00497F19" w:rsidP="00497F19">
            <w:pPr>
              <w:rPr>
                <w:ins w:id="16146" w:author="Fegie" w:date="2021-05-04T19:43:00Z"/>
                <w:rFonts w:ascii="標楷體" w:eastAsia="標楷體" w:hAnsi="標楷體"/>
              </w:rPr>
            </w:pPr>
            <w:ins w:id="16147" w:author="Fegie" w:date="2021-05-04T19:56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48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54BF302" w14:textId="60C2C27C" w:rsidR="00497F19" w:rsidRDefault="00497F19" w:rsidP="00497F19">
            <w:pPr>
              <w:rPr>
                <w:ins w:id="16149" w:author="Fegie" w:date="2021-05-04T19:43:00Z"/>
                <w:rFonts w:ascii="標楷體" w:eastAsia="標楷體" w:hAnsi="標楷體"/>
              </w:rPr>
            </w:pPr>
            <w:ins w:id="16150" w:author="Fegie" w:date="2021-05-04T19:43:00Z">
              <w:r>
                <w:rPr>
                  <w:rFonts w:ascii="標楷體" w:eastAsia="標楷體" w:hAnsi="標楷體" w:hint="eastAsia"/>
                </w:rPr>
                <w:t>英文姓名-修改前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51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B68550" w14:textId="7F7A06C4" w:rsidR="00497F19" w:rsidRDefault="00497F19" w:rsidP="00497F19">
            <w:pPr>
              <w:rPr>
                <w:ins w:id="16152" w:author="Fegie" w:date="2021-05-04T19:43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53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255C5A" w14:textId="77777777" w:rsidR="00497F19" w:rsidRDefault="00497F19" w:rsidP="00497F19">
            <w:pPr>
              <w:rPr>
                <w:ins w:id="16154" w:author="Fegie" w:date="2021-05-04T19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55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A54C023" w14:textId="77777777" w:rsidR="00497F19" w:rsidRDefault="00497F19" w:rsidP="00497F19">
            <w:pPr>
              <w:rPr>
                <w:ins w:id="16156" w:author="Fegie" w:date="2021-05-04T19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57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5BD796" w14:textId="77777777" w:rsidR="00497F19" w:rsidRDefault="00497F19" w:rsidP="00497F19">
            <w:pPr>
              <w:rPr>
                <w:ins w:id="16158" w:author="Fegie" w:date="2021-05-04T19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59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6A32F0" w14:textId="13C70A34" w:rsidR="00497F19" w:rsidRPr="00572388" w:rsidRDefault="00497F19" w:rsidP="00497F19">
            <w:pPr>
              <w:rPr>
                <w:ins w:id="16160" w:author="Fegie" w:date="2021-05-04T19:43:00Z"/>
                <w:rFonts w:ascii="標楷體" w:eastAsia="標楷體" w:hAnsi="標楷體"/>
              </w:rPr>
            </w:pPr>
            <w:ins w:id="16161" w:author="Fegie" w:date="2021-05-04T19:43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62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B3109CA" w14:textId="326F94CF" w:rsidR="00497F19" w:rsidRDefault="00497F19" w:rsidP="00497F19">
            <w:pPr>
              <w:rPr>
                <w:ins w:id="16163" w:author="Fegie" w:date="2021-05-04T19:43:00Z"/>
                <w:rFonts w:ascii="標楷體" w:eastAsia="標楷體" w:hAnsi="標楷體"/>
              </w:rPr>
            </w:pPr>
            <w:ins w:id="16164" w:author="Fegie" w:date="2021-05-04T19:43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EName</w:t>
              </w:r>
            </w:ins>
          </w:p>
        </w:tc>
      </w:tr>
      <w:tr w:rsidR="00497F19" w14:paraId="33E38A43" w14:textId="77777777" w:rsidTr="00D85B3E">
        <w:trPr>
          <w:trHeight w:val="291"/>
          <w:jc w:val="center"/>
          <w:ins w:id="16165" w:author="Fegie" w:date="2021-05-02T20:43:00Z"/>
          <w:trPrChange w:id="16166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67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B1B37D4" w14:textId="513AF598" w:rsidR="00497F19" w:rsidRDefault="00497F19" w:rsidP="00497F19">
            <w:pPr>
              <w:rPr>
                <w:ins w:id="16168" w:author="Fegie" w:date="2021-05-02T20:43:00Z"/>
                <w:rFonts w:ascii="標楷體" w:eastAsia="標楷體" w:hAnsi="標楷體"/>
              </w:rPr>
            </w:pPr>
            <w:ins w:id="16169" w:author="Fegie" w:date="2021-05-04T19:56:00Z">
              <w:r>
                <w:rPr>
                  <w:rFonts w:ascii="標楷體" w:eastAsia="標楷體" w:hAnsi="標楷體"/>
                </w:rPr>
                <w:t>35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70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39B62D" w14:textId="24446B96" w:rsidR="00497F19" w:rsidRDefault="00497F19" w:rsidP="00497F19">
            <w:pPr>
              <w:rPr>
                <w:ins w:id="16171" w:author="Fegie" w:date="2021-05-02T20:43:00Z"/>
                <w:rFonts w:ascii="標楷體" w:eastAsia="標楷體" w:hAnsi="標楷體"/>
              </w:rPr>
            </w:pPr>
            <w:ins w:id="16172" w:author="Fegie" w:date="2021-05-02T20:43:00Z">
              <w:r>
                <w:rPr>
                  <w:rFonts w:ascii="標楷體" w:eastAsia="標楷體" w:hAnsi="標楷體" w:hint="eastAsia"/>
                </w:rPr>
                <w:t>英文姓名</w:t>
              </w:r>
            </w:ins>
            <w:ins w:id="16173" w:author="Fegie" w:date="2021-05-04T19:43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74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0EC76B" w14:textId="168D9666" w:rsidR="00497F19" w:rsidRDefault="00497F19" w:rsidP="00497F19">
            <w:pPr>
              <w:rPr>
                <w:ins w:id="16175" w:author="Fegie" w:date="2021-05-02T20:43:00Z"/>
                <w:rFonts w:ascii="標楷體" w:eastAsia="標楷體" w:hAnsi="標楷體"/>
              </w:rPr>
            </w:pPr>
            <w:ins w:id="16176" w:author="Fegie" w:date="2021-05-02T20:43:00Z">
              <w:del w:id="16177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X(2)</w:delText>
                </w:r>
              </w:del>
            </w:ins>
            <w:ins w:id="16178" w:author="家榮 張" w:date="2021-05-06T18:48:00Z">
              <w:r w:rsidR="00A7651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79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05435D" w14:textId="77777777" w:rsidR="00497F19" w:rsidRDefault="00497F19" w:rsidP="00497F19">
            <w:pPr>
              <w:rPr>
                <w:ins w:id="16180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81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F62B6B" w14:textId="77777777" w:rsidR="00497F19" w:rsidRDefault="00497F19" w:rsidP="00497F19">
            <w:pPr>
              <w:rPr>
                <w:ins w:id="16182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83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7EC592D" w14:textId="77777777" w:rsidR="00497F19" w:rsidRDefault="00497F19" w:rsidP="00497F19">
            <w:pPr>
              <w:rPr>
                <w:ins w:id="16184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85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125DAC2" w14:textId="77777777" w:rsidR="00497F19" w:rsidRDefault="00497F19" w:rsidP="00497F19">
            <w:pPr>
              <w:rPr>
                <w:ins w:id="16186" w:author="Fegie" w:date="2021-05-02T20:43:00Z"/>
                <w:rFonts w:ascii="標楷體" w:eastAsia="標楷體" w:hAnsi="標楷體"/>
              </w:rPr>
            </w:pPr>
            <w:ins w:id="16187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88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735729" w14:textId="372BDA93" w:rsidR="00497F19" w:rsidRDefault="00497F19" w:rsidP="00497F19">
            <w:pPr>
              <w:rPr>
                <w:ins w:id="16189" w:author="Fegie" w:date="2021-05-02T20:43:00Z"/>
                <w:rFonts w:ascii="標楷體" w:eastAsia="標楷體" w:hAnsi="標楷體"/>
              </w:rPr>
            </w:pPr>
            <w:ins w:id="16190" w:author="Fegie" w:date="2021-05-02T20:50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191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EName</w:t>
              </w:r>
            </w:ins>
          </w:p>
        </w:tc>
      </w:tr>
      <w:tr w:rsidR="00497F19" w14:paraId="3C813D10" w14:textId="77777777" w:rsidTr="00D85B3E">
        <w:trPr>
          <w:trHeight w:val="291"/>
          <w:jc w:val="center"/>
          <w:ins w:id="16192" w:author="Fegie" w:date="2021-05-04T19:44:00Z"/>
          <w:trPrChange w:id="16193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94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4C0D62" w14:textId="27E850EE" w:rsidR="00497F19" w:rsidRDefault="00497F19" w:rsidP="00497F19">
            <w:pPr>
              <w:rPr>
                <w:ins w:id="16195" w:author="Fegie" w:date="2021-05-04T19:44:00Z"/>
                <w:rFonts w:ascii="標楷體" w:eastAsia="標楷體" w:hAnsi="標楷體"/>
              </w:rPr>
            </w:pPr>
            <w:ins w:id="16196" w:author="Fegie" w:date="2021-05-04T19:56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97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AA2ECF" w14:textId="5B7FDE54" w:rsidR="00497F19" w:rsidRDefault="00497F19" w:rsidP="00497F19">
            <w:pPr>
              <w:rPr>
                <w:ins w:id="16198" w:author="Fegie" w:date="2021-05-04T19:44:00Z"/>
                <w:rFonts w:ascii="標楷體" w:eastAsia="標楷體" w:hAnsi="標楷體"/>
              </w:rPr>
            </w:pPr>
            <w:ins w:id="16199" w:author="Fegie" w:date="2021-05-04T19:44:00Z">
              <w:r>
                <w:rPr>
                  <w:rFonts w:ascii="標楷體" w:eastAsia="標楷體" w:hAnsi="標楷體" w:hint="eastAsia"/>
                </w:rPr>
                <w:t>教育程度代號-修</w:t>
              </w:r>
              <w:r>
                <w:rPr>
                  <w:rFonts w:ascii="標楷體" w:eastAsia="標楷體" w:hAnsi="標楷體" w:hint="eastAsia"/>
                </w:rPr>
                <w:lastRenderedPageBreak/>
                <w:t>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00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D29C9A" w14:textId="59C3917C" w:rsidR="00497F19" w:rsidRDefault="00497F19" w:rsidP="00497F19">
            <w:pPr>
              <w:rPr>
                <w:ins w:id="16201" w:author="Fegie" w:date="2021-05-04T19:44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02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DCEC53E" w14:textId="77777777" w:rsidR="00497F19" w:rsidRDefault="00497F19" w:rsidP="00497F19">
            <w:pPr>
              <w:rPr>
                <w:ins w:id="16203" w:author="Fegie" w:date="2021-05-04T19:4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04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71BAC3" w14:textId="20DA8755" w:rsidR="00497F19" w:rsidRDefault="00497F19" w:rsidP="00497F19">
            <w:pPr>
              <w:rPr>
                <w:ins w:id="16205" w:author="Fegie" w:date="2021-05-04T19:44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06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6167924" w14:textId="77777777" w:rsidR="00497F19" w:rsidRDefault="00497F19" w:rsidP="00497F19">
            <w:pPr>
              <w:rPr>
                <w:ins w:id="16207" w:author="Fegie" w:date="2021-05-04T19:4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08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326405" w14:textId="2C1644EB" w:rsidR="00497F19" w:rsidRPr="00572388" w:rsidRDefault="00497F19" w:rsidP="00497F19">
            <w:pPr>
              <w:rPr>
                <w:ins w:id="16209" w:author="Fegie" w:date="2021-05-04T19:44:00Z"/>
                <w:rFonts w:ascii="標楷體" w:eastAsia="標楷體" w:hAnsi="標楷體"/>
              </w:rPr>
            </w:pPr>
            <w:ins w:id="16210" w:author="Fegie" w:date="2021-05-04T19:44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11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33FD17" w14:textId="2518D780" w:rsidR="00497F19" w:rsidRDefault="00497F19" w:rsidP="00497F19">
            <w:pPr>
              <w:rPr>
                <w:ins w:id="16212" w:author="Fegie" w:date="2021-05-04T19:44:00Z"/>
                <w:rFonts w:ascii="標楷體" w:eastAsia="標楷體" w:hAnsi="標楷體"/>
              </w:rPr>
            </w:pPr>
            <w:ins w:id="16213" w:author="Fegie" w:date="2021-05-04T19:44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EduCode</w:t>
              </w:r>
            </w:ins>
          </w:p>
        </w:tc>
      </w:tr>
      <w:tr w:rsidR="00497F19" w14:paraId="6B268038" w14:textId="77777777" w:rsidTr="00D85B3E">
        <w:trPr>
          <w:trHeight w:val="291"/>
          <w:jc w:val="center"/>
          <w:ins w:id="16214" w:author="Fegie" w:date="2021-05-02T20:43:00Z"/>
          <w:trPrChange w:id="16215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16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3BFDAD" w14:textId="209DC501" w:rsidR="00497F19" w:rsidRDefault="00497F19" w:rsidP="00497F19">
            <w:pPr>
              <w:rPr>
                <w:ins w:id="16217" w:author="Fegie" w:date="2021-05-02T20:43:00Z"/>
                <w:rFonts w:ascii="標楷體" w:eastAsia="標楷體" w:hAnsi="標楷體"/>
              </w:rPr>
            </w:pPr>
            <w:ins w:id="16218" w:author="Fegie" w:date="2021-05-04T19:56:00Z">
              <w:r>
                <w:rPr>
                  <w:rFonts w:ascii="標楷體" w:eastAsia="標楷體" w:hAnsi="標楷體"/>
                </w:rPr>
                <w:lastRenderedPageBreak/>
                <w:t>37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19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7FA311" w14:textId="20686491" w:rsidR="00497F19" w:rsidRDefault="00497F19" w:rsidP="00497F19">
            <w:pPr>
              <w:rPr>
                <w:ins w:id="16220" w:author="Fegie" w:date="2021-05-02T20:43:00Z"/>
                <w:rFonts w:ascii="標楷體" w:eastAsia="標楷體" w:hAnsi="標楷體"/>
              </w:rPr>
            </w:pPr>
            <w:ins w:id="16221" w:author="Fegie" w:date="2021-05-02T20:43:00Z">
              <w:r>
                <w:rPr>
                  <w:rFonts w:ascii="標楷體" w:eastAsia="標楷體" w:hAnsi="標楷體" w:hint="eastAsia"/>
                </w:rPr>
                <w:t>教育程度代號</w:t>
              </w:r>
            </w:ins>
            <w:ins w:id="16222" w:author="Fegie" w:date="2021-05-04T19:44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23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69F6A70" w14:textId="205D8C86" w:rsidR="00497F19" w:rsidRDefault="00497F19" w:rsidP="00497F19">
            <w:pPr>
              <w:rPr>
                <w:ins w:id="16224" w:author="Fegie" w:date="2021-05-02T20:43:00Z"/>
                <w:rFonts w:ascii="標楷體" w:eastAsia="標楷體" w:hAnsi="標楷體"/>
              </w:rPr>
            </w:pPr>
            <w:ins w:id="16225" w:author="Fegie" w:date="2021-05-02T20:43:00Z">
              <w:del w:id="16226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X(01)</w:delText>
                </w:r>
              </w:del>
            </w:ins>
            <w:ins w:id="16227" w:author="家榮 張" w:date="2021-05-06T18:48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28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C32B6B" w14:textId="77777777" w:rsidR="00497F19" w:rsidRDefault="00497F19" w:rsidP="00497F19">
            <w:pPr>
              <w:rPr>
                <w:ins w:id="16229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30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66594D2" w14:textId="4A4A3790" w:rsidR="00497F19" w:rsidRDefault="00497F19" w:rsidP="00497F19">
            <w:pPr>
              <w:rPr>
                <w:ins w:id="16231" w:author="Fegie" w:date="2021-05-02T20:43:00Z"/>
                <w:rFonts w:ascii="標楷體" w:eastAsia="標楷體" w:hAnsi="標楷體"/>
              </w:rPr>
            </w:pPr>
            <w:ins w:id="16232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下拉選單(E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duCode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6233" w:author="家榮 張" w:date="2021-05-06T19:32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"_(5).附件5"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16234" w:author="家榮 張" w:date="2021-05-06T19:32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1C4A50" w:rsidRPr="00831FEB">
                <w:rPr>
                  <w:rStyle w:val="a7"/>
                  <w:rFonts w:ascii="標楷體" w:eastAsia="標楷體" w:hAnsi="標楷體" w:cs="細明體"/>
                  <w:spacing w:val="15"/>
                  <w:kern w:val="0"/>
                </w:rPr>
                <w:t>5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6235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36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0AF3F6" w14:textId="77777777" w:rsidR="00497F19" w:rsidRDefault="00497F19" w:rsidP="00497F19">
            <w:pPr>
              <w:rPr>
                <w:ins w:id="16237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38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3DFCA3" w14:textId="77777777" w:rsidR="00497F19" w:rsidRDefault="00497F19" w:rsidP="00497F19">
            <w:pPr>
              <w:rPr>
                <w:ins w:id="16239" w:author="Fegie" w:date="2021-05-02T20:43:00Z"/>
                <w:rFonts w:ascii="標楷體" w:eastAsia="標楷體" w:hAnsi="標楷體"/>
              </w:rPr>
            </w:pPr>
            <w:ins w:id="16240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41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F690661" w14:textId="07056CF8" w:rsidR="00497F19" w:rsidRDefault="00497F19" w:rsidP="00497F19">
            <w:pPr>
              <w:rPr>
                <w:ins w:id="16242" w:author="Fegie" w:date="2021-05-02T20:43:00Z"/>
                <w:rFonts w:ascii="標楷體" w:eastAsia="標楷體" w:hAnsi="標楷體"/>
              </w:rPr>
            </w:pPr>
            <w:ins w:id="16243" w:author="Fegie" w:date="2021-05-02T20:50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244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EduCode</w:t>
              </w:r>
            </w:ins>
          </w:p>
        </w:tc>
      </w:tr>
      <w:tr w:rsidR="00497F19" w14:paraId="48A4C9F7" w14:textId="77777777" w:rsidTr="00D85B3E">
        <w:trPr>
          <w:trHeight w:val="291"/>
          <w:jc w:val="center"/>
          <w:ins w:id="16245" w:author="Fegie" w:date="2021-05-04T19:45:00Z"/>
          <w:trPrChange w:id="16246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47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BE16C3" w14:textId="25900AA9" w:rsidR="00497F19" w:rsidRDefault="00497F19" w:rsidP="00497F19">
            <w:pPr>
              <w:rPr>
                <w:ins w:id="16248" w:author="Fegie" w:date="2021-05-04T19:45:00Z"/>
                <w:rFonts w:ascii="標楷體" w:eastAsia="標楷體" w:hAnsi="標楷體"/>
              </w:rPr>
            </w:pPr>
            <w:ins w:id="16249" w:author="Fegie" w:date="2021-05-04T19:56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8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50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7BFA5A" w14:textId="5F867E19" w:rsidR="00497F19" w:rsidRDefault="00497F19" w:rsidP="00497F19">
            <w:pPr>
              <w:rPr>
                <w:ins w:id="16251" w:author="Fegie" w:date="2021-05-04T19:45:00Z"/>
                <w:rFonts w:ascii="標楷體" w:eastAsia="標楷體" w:hAnsi="標楷體"/>
              </w:rPr>
            </w:pPr>
            <w:ins w:id="16252" w:author="Fegie" w:date="2021-05-04T19:45:00Z">
              <w:r>
                <w:rPr>
                  <w:rFonts w:ascii="標楷體" w:eastAsia="標楷體" w:hAnsi="標楷體" w:hint="eastAsia"/>
                </w:rPr>
                <w:t>自有住宅有無-修改前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53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401B6B" w14:textId="0B041023" w:rsidR="00497F19" w:rsidRDefault="00497F19" w:rsidP="00497F19">
            <w:pPr>
              <w:rPr>
                <w:ins w:id="16254" w:author="Fegie" w:date="2021-05-04T19:45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55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68D814" w14:textId="77777777" w:rsidR="00497F19" w:rsidRDefault="00497F19" w:rsidP="00497F19">
            <w:pPr>
              <w:rPr>
                <w:ins w:id="16256" w:author="Fegie" w:date="2021-05-04T19:45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57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63622A7" w14:textId="51BC1E65" w:rsidR="00497F19" w:rsidRDefault="00497F19" w:rsidP="00497F19">
            <w:pPr>
              <w:rPr>
                <w:ins w:id="16258" w:author="Fegie" w:date="2021-05-04T19:45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59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5DC1AAA" w14:textId="77777777" w:rsidR="00497F19" w:rsidRDefault="00497F19" w:rsidP="00497F19">
            <w:pPr>
              <w:rPr>
                <w:ins w:id="16260" w:author="Fegie" w:date="2021-05-04T19:45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61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F7B5DC" w14:textId="32AC8F87" w:rsidR="00497F19" w:rsidRPr="00572388" w:rsidRDefault="00497F19" w:rsidP="00497F19">
            <w:pPr>
              <w:rPr>
                <w:ins w:id="16262" w:author="Fegie" w:date="2021-05-04T19:45:00Z"/>
                <w:rFonts w:ascii="標楷體" w:eastAsia="標楷體" w:hAnsi="標楷體"/>
              </w:rPr>
            </w:pPr>
            <w:ins w:id="16263" w:author="Fegie" w:date="2021-05-04T19:45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64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508AB69" w14:textId="15506460" w:rsidR="00497F19" w:rsidRDefault="00497F19" w:rsidP="00497F19">
            <w:pPr>
              <w:rPr>
                <w:ins w:id="16265" w:author="Fegie" w:date="2021-05-04T19:45:00Z"/>
                <w:rFonts w:ascii="標楷體" w:eastAsia="標楷體" w:hAnsi="標楷體"/>
              </w:rPr>
            </w:pPr>
            <w:ins w:id="16266" w:author="Fegie" w:date="2021-05-04T19:45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OwnedHome</w:t>
              </w:r>
            </w:ins>
          </w:p>
        </w:tc>
      </w:tr>
      <w:tr w:rsidR="00497F19" w14:paraId="29E11C1A" w14:textId="77777777" w:rsidTr="00D85B3E">
        <w:trPr>
          <w:trHeight w:val="291"/>
          <w:jc w:val="center"/>
          <w:ins w:id="16267" w:author="Fegie" w:date="2021-05-02T20:43:00Z"/>
          <w:trPrChange w:id="16268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69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11D20A" w14:textId="5C28DCF3" w:rsidR="00497F19" w:rsidRDefault="00497F19" w:rsidP="00497F19">
            <w:pPr>
              <w:rPr>
                <w:ins w:id="16270" w:author="Fegie" w:date="2021-05-02T20:43:00Z"/>
                <w:rFonts w:ascii="標楷體" w:eastAsia="標楷體" w:hAnsi="標楷體"/>
              </w:rPr>
            </w:pPr>
            <w:ins w:id="16271" w:author="Fegie" w:date="2021-05-04T19:56:00Z">
              <w:r>
                <w:rPr>
                  <w:rFonts w:ascii="標楷體" w:eastAsia="標楷體" w:hAnsi="標楷體"/>
                </w:rPr>
                <w:t>39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72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9B3A07A" w14:textId="1D08705C" w:rsidR="00497F19" w:rsidRDefault="00497F19" w:rsidP="00497F19">
            <w:pPr>
              <w:rPr>
                <w:ins w:id="16273" w:author="Fegie" w:date="2021-05-02T20:43:00Z"/>
                <w:rFonts w:ascii="標楷體" w:eastAsia="標楷體" w:hAnsi="標楷體"/>
              </w:rPr>
            </w:pPr>
            <w:ins w:id="16274" w:author="Fegie" w:date="2021-05-02T20:43:00Z">
              <w:r>
                <w:rPr>
                  <w:rFonts w:ascii="標楷體" w:eastAsia="標楷體" w:hAnsi="標楷體" w:hint="eastAsia"/>
                </w:rPr>
                <w:t>自有住宅有無</w:t>
              </w:r>
            </w:ins>
            <w:ins w:id="16275" w:author="Fegie" w:date="2021-05-04T19:45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76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202FCD" w14:textId="5A09FD3A" w:rsidR="00497F19" w:rsidRDefault="00497F19" w:rsidP="00497F19">
            <w:pPr>
              <w:rPr>
                <w:ins w:id="16277" w:author="Fegie" w:date="2021-05-02T20:43:00Z"/>
                <w:rFonts w:ascii="標楷體" w:eastAsia="標楷體" w:hAnsi="標楷體"/>
              </w:rPr>
            </w:pPr>
            <w:ins w:id="16278" w:author="Fegie" w:date="2021-05-02T20:43:00Z">
              <w:del w:id="16279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X(01)</w:delText>
                </w:r>
              </w:del>
            </w:ins>
            <w:ins w:id="16280" w:author="家榮 張" w:date="2021-05-06T18:48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81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CD6B040" w14:textId="77777777" w:rsidR="00497F19" w:rsidRDefault="00497F19" w:rsidP="00497F19">
            <w:pPr>
              <w:rPr>
                <w:ins w:id="16282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83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3346CED" w14:textId="2FA4CE4B" w:rsidR="00497F19" w:rsidRDefault="00497F19" w:rsidP="00497F19">
            <w:pPr>
              <w:rPr>
                <w:ins w:id="16284" w:author="Fegie" w:date="2021-05-02T20:43:00Z"/>
                <w:rFonts w:ascii="標楷體" w:eastAsia="標楷體" w:hAnsi="標楷體"/>
              </w:rPr>
            </w:pPr>
            <w:ins w:id="16285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YesNo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6286" w:author="家榮 張" w:date="2021-05-06T19:33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"_(6).附件6"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16287" w:author="家榮 張" w:date="2021-05-06T19:33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6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6288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89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D43AC97" w14:textId="77777777" w:rsidR="00497F19" w:rsidRDefault="00497F19" w:rsidP="00497F19">
            <w:pPr>
              <w:rPr>
                <w:ins w:id="16290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91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411DA8" w14:textId="77777777" w:rsidR="00497F19" w:rsidRDefault="00497F19" w:rsidP="00497F19">
            <w:pPr>
              <w:rPr>
                <w:ins w:id="16292" w:author="Fegie" w:date="2021-05-02T20:43:00Z"/>
                <w:rFonts w:ascii="標楷體" w:eastAsia="標楷體" w:hAnsi="標楷體"/>
              </w:rPr>
            </w:pPr>
            <w:ins w:id="16293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94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E2C7069" w14:textId="5B3D9B81" w:rsidR="00497F19" w:rsidRDefault="00497F19" w:rsidP="00497F19">
            <w:pPr>
              <w:rPr>
                <w:ins w:id="16295" w:author="Fegie" w:date="2021-05-02T20:43:00Z"/>
                <w:rFonts w:ascii="標楷體" w:eastAsia="標楷體" w:hAnsi="標楷體"/>
              </w:rPr>
            </w:pPr>
            <w:ins w:id="16296" w:author="Fegie" w:date="2021-05-02T20:50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297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OwnedHome</w:t>
              </w:r>
            </w:ins>
          </w:p>
        </w:tc>
      </w:tr>
      <w:tr w:rsidR="00497F19" w14:paraId="7A467449" w14:textId="77777777" w:rsidTr="00D85B3E">
        <w:trPr>
          <w:trHeight w:val="291"/>
          <w:jc w:val="center"/>
          <w:ins w:id="16298" w:author="Fegie" w:date="2021-05-02T20:43:00Z"/>
          <w:trPrChange w:id="16299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00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FFCE83" w14:textId="3A6E15BB" w:rsidR="00497F19" w:rsidRDefault="00497F19" w:rsidP="00497F19">
            <w:pPr>
              <w:rPr>
                <w:ins w:id="16301" w:author="Fegie" w:date="2021-05-02T20:43:00Z"/>
                <w:rFonts w:ascii="標楷體" w:eastAsia="標楷體" w:hAnsi="標楷體"/>
              </w:rPr>
            </w:pPr>
            <w:ins w:id="16302" w:author="Fegie" w:date="2021-05-04T19:56:00Z">
              <w:r>
                <w:rPr>
                  <w:rFonts w:ascii="標楷體" w:eastAsia="標楷體" w:hAnsi="標楷體"/>
                </w:rPr>
                <w:t>40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03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A252DA" w14:textId="76FED706" w:rsidR="00497F19" w:rsidRDefault="00497F19" w:rsidP="00497F19">
            <w:pPr>
              <w:rPr>
                <w:ins w:id="16304" w:author="Fegie" w:date="2021-05-02T20:43:00Z"/>
                <w:rFonts w:ascii="標楷體" w:eastAsia="標楷體" w:hAnsi="標楷體"/>
              </w:rPr>
            </w:pPr>
            <w:ins w:id="16305" w:author="Fegie" w:date="2021-05-02T20:43:00Z">
              <w:r>
                <w:rPr>
                  <w:rFonts w:ascii="標楷體" w:eastAsia="標楷體" w:hAnsi="標楷體" w:hint="eastAsia"/>
                </w:rPr>
                <w:t>任職</w:t>
              </w:r>
              <w:r>
                <w:rPr>
                  <w:rFonts w:ascii="標楷體" w:eastAsia="標楷體" w:hAnsi="標楷體" w:hint="eastAsia"/>
                </w:rPr>
                <w:lastRenderedPageBreak/>
                <w:t>機構統編</w:t>
              </w:r>
            </w:ins>
            <w:ins w:id="16306" w:author="Fegie" w:date="2021-05-04T19:47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07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51582C" w14:textId="76683BFD" w:rsidR="00497F19" w:rsidRDefault="00497F19" w:rsidP="00497F19">
            <w:pPr>
              <w:rPr>
                <w:ins w:id="16308" w:author="Fegie" w:date="2021-05-02T20:43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09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B08E2A" w14:textId="77777777" w:rsidR="00497F19" w:rsidRDefault="00497F19" w:rsidP="00497F19">
            <w:pPr>
              <w:rPr>
                <w:ins w:id="16310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11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84AB69B" w14:textId="77777777" w:rsidR="00497F19" w:rsidRDefault="00497F19" w:rsidP="00497F19">
            <w:pPr>
              <w:rPr>
                <w:ins w:id="16312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13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54C0784" w14:textId="77777777" w:rsidR="00497F19" w:rsidRDefault="00497F19" w:rsidP="00497F19">
            <w:pPr>
              <w:rPr>
                <w:ins w:id="16314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15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C91710" w14:textId="75F364C6" w:rsidR="00497F19" w:rsidRDefault="00497F19" w:rsidP="00497F19">
            <w:pPr>
              <w:rPr>
                <w:ins w:id="16316" w:author="Fegie" w:date="2021-05-02T20:43:00Z"/>
                <w:rFonts w:ascii="標楷體" w:eastAsia="標楷體" w:hAnsi="標楷體"/>
              </w:rPr>
            </w:pPr>
            <w:ins w:id="16317" w:author="Fegie" w:date="2021-05-04T19:48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18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7F7D8D6" w14:textId="74991F4C" w:rsidR="00497F19" w:rsidRDefault="00497F19" w:rsidP="00497F19">
            <w:pPr>
              <w:rPr>
                <w:ins w:id="16319" w:author="Fegie" w:date="2021-05-02T20:43:00Z"/>
                <w:rFonts w:ascii="標楷體" w:eastAsia="標楷體" w:hAnsi="標楷體"/>
              </w:rPr>
            </w:pPr>
            <w:ins w:id="16320" w:author="Fegie" w:date="2021-05-02T20:50:00Z">
              <w:r>
                <w:rPr>
                  <w:rFonts w:ascii="標楷體" w:eastAsia="標楷體" w:hAnsi="標楷體" w:hint="eastAsia"/>
                </w:rPr>
                <w:t>1.自動顯示</w:t>
              </w:r>
            </w:ins>
            <w:ins w:id="16321" w:author="Fegie" w:date="2021-05-04T19:48:00Z">
              <w:r>
                <w:rPr>
                  <w:rFonts w:ascii="標楷體" w:eastAsia="標楷體" w:hAnsi="標楷體" w:hint="eastAsia"/>
                </w:rPr>
                <w:t>不可修改</w:t>
              </w:r>
            </w:ins>
            <w:ins w:id="16322" w:author="Fegie" w:date="2021-05-02T20:50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6323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CurrCompId</w:t>
              </w:r>
            </w:ins>
          </w:p>
        </w:tc>
      </w:tr>
      <w:tr w:rsidR="00497F19" w14:paraId="2E603E97" w14:textId="77777777" w:rsidTr="00D85B3E">
        <w:trPr>
          <w:trHeight w:val="291"/>
          <w:jc w:val="center"/>
          <w:ins w:id="16324" w:author="Fegie" w:date="2021-05-04T19:47:00Z"/>
          <w:trPrChange w:id="16325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26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BA642E" w14:textId="2EC9DEF1" w:rsidR="00497F19" w:rsidRDefault="00497F19" w:rsidP="00497F19">
            <w:pPr>
              <w:rPr>
                <w:ins w:id="16327" w:author="Fegie" w:date="2021-05-04T19:47:00Z"/>
                <w:rFonts w:ascii="標楷體" w:eastAsia="標楷體" w:hAnsi="標楷體"/>
              </w:rPr>
            </w:pPr>
            <w:ins w:id="16328" w:author="Fegie" w:date="2021-05-04T19:56:00Z">
              <w:r>
                <w:rPr>
                  <w:rFonts w:ascii="標楷體" w:eastAsia="標楷體" w:hAnsi="標楷體" w:hint="eastAsia"/>
                </w:rPr>
                <w:lastRenderedPageBreak/>
                <w:t>4</w:t>
              </w:r>
              <w:r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29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0A21000" w14:textId="268AC2CA" w:rsidR="00497F19" w:rsidRDefault="00497F19" w:rsidP="00497F19">
            <w:pPr>
              <w:rPr>
                <w:ins w:id="16330" w:author="Fegie" w:date="2021-05-04T19:47:00Z"/>
                <w:rFonts w:ascii="標楷體" w:eastAsia="標楷體" w:hAnsi="標楷體"/>
              </w:rPr>
            </w:pPr>
            <w:ins w:id="16331" w:author="Fegie" w:date="2021-05-04T19:47:00Z">
              <w:r>
                <w:rPr>
                  <w:rFonts w:ascii="標楷體" w:eastAsia="標楷體" w:hAnsi="標楷體" w:hint="eastAsia"/>
                </w:rPr>
                <w:t>任職機構統編-修改後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32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4CC14B" w14:textId="03D81BA0" w:rsidR="00497F19" w:rsidRDefault="00497F19" w:rsidP="00497F19">
            <w:pPr>
              <w:rPr>
                <w:ins w:id="16333" w:author="Fegie" w:date="2021-05-04T19:47:00Z"/>
                <w:rFonts w:ascii="標楷體" w:eastAsia="標楷體" w:hAnsi="標楷體"/>
              </w:rPr>
            </w:pPr>
            <w:ins w:id="16334" w:author="Fegie" w:date="2021-05-04T19:47:00Z">
              <w:del w:id="16335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X(08)</w:delText>
                </w:r>
              </w:del>
            </w:ins>
            <w:ins w:id="16336" w:author="家榮 張" w:date="2021-05-06T18:48:00Z">
              <w:r w:rsidR="00A7651D"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37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A0264C" w14:textId="77777777" w:rsidR="00497F19" w:rsidRDefault="00497F19" w:rsidP="00497F19">
            <w:pPr>
              <w:rPr>
                <w:ins w:id="16338" w:author="Fegie" w:date="2021-05-04T19:4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39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DEA1976" w14:textId="77777777" w:rsidR="00497F19" w:rsidRDefault="00497F19" w:rsidP="00497F19">
            <w:pPr>
              <w:rPr>
                <w:ins w:id="16340" w:author="Fegie" w:date="2021-05-04T19:47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41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DF9444" w14:textId="77777777" w:rsidR="00497F19" w:rsidRDefault="00497F19" w:rsidP="00497F19">
            <w:pPr>
              <w:rPr>
                <w:ins w:id="16342" w:author="Fegie" w:date="2021-05-04T19:4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43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47CAB9" w14:textId="1D80C57E" w:rsidR="00497F19" w:rsidRPr="00572388" w:rsidRDefault="00497F19" w:rsidP="00497F19">
            <w:pPr>
              <w:rPr>
                <w:ins w:id="16344" w:author="Fegie" w:date="2021-05-04T19:47:00Z"/>
                <w:rFonts w:ascii="標楷體" w:eastAsia="標楷體" w:hAnsi="標楷體"/>
              </w:rPr>
            </w:pPr>
            <w:ins w:id="16345" w:author="Fegie" w:date="2021-05-04T19:47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46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38E2C3" w14:textId="70252892" w:rsidR="00497F19" w:rsidRDefault="00497F19" w:rsidP="00497F19">
            <w:pPr>
              <w:rPr>
                <w:ins w:id="16347" w:author="Fegie" w:date="2021-05-04T19:47:00Z"/>
                <w:rFonts w:ascii="標楷體" w:eastAsia="標楷體" w:hAnsi="標楷體"/>
              </w:rPr>
            </w:pPr>
            <w:ins w:id="16348" w:author="Fegie" w:date="2021-05-04T19:47:00Z">
              <w:r>
                <w:rPr>
                  <w:rFonts w:ascii="標楷體" w:eastAsia="標楷體" w:hAnsi="標楷體" w:hint="eastAsia"/>
                </w:rPr>
                <w:t>1.自動顯示可以修改2.CustMain.</w:t>
              </w:r>
              <w:r>
                <w:rPr>
                  <w:rFonts w:ascii="標楷體" w:eastAsia="標楷體" w:hAnsi="標楷體"/>
                </w:rPr>
                <w:t>CurrCompId</w:t>
              </w:r>
            </w:ins>
          </w:p>
        </w:tc>
      </w:tr>
      <w:tr w:rsidR="00497F19" w14:paraId="0BAEA7E0" w14:textId="77777777" w:rsidTr="00D85B3E">
        <w:trPr>
          <w:trHeight w:val="291"/>
          <w:jc w:val="center"/>
          <w:ins w:id="16349" w:author="Fegie" w:date="2021-05-04T19:48:00Z"/>
          <w:trPrChange w:id="16350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51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00D3AA" w14:textId="21D2C49E" w:rsidR="00497F19" w:rsidRDefault="00497F19" w:rsidP="00497F19">
            <w:pPr>
              <w:rPr>
                <w:ins w:id="16352" w:author="Fegie" w:date="2021-05-04T19:48:00Z"/>
                <w:rFonts w:ascii="標楷體" w:eastAsia="標楷體" w:hAnsi="標楷體"/>
              </w:rPr>
            </w:pPr>
            <w:ins w:id="16353" w:author="Fegie" w:date="2021-05-04T19:56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54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C4E444" w14:textId="1D27E4A8" w:rsidR="00497F19" w:rsidRDefault="00497F19" w:rsidP="00497F19">
            <w:pPr>
              <w:rPr>
                <w:ins w:id="16355" w:author="Fegie" w:date="2021-05-04T19:48:00Z"/>
                <w:rFonts w:ascii="標楷體" w:eastAsia="標楷體" w:hAnsi="標楷體"/>
              </w:rPr>
            </w:pPr>
            <w:ins w:id="16356" w:author="Fegie" w:date="2021-05-04T19:48:00Z">
              <w:r>
                <w:rPr>
                  <w:rFonts w:ascii="標楷體" w:eastAsia="標楷體" w:hAnsi="標楷體" w:hint="eastAsia"/>
                </w:rPr>
                <w:t>任職機構名稱-修改前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57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75F7CB" w14:textId="3ED9FE3D" w:rsidR="00497F19" w:rsidRDefault="00497F19" w:rsidP="00497F19">
            <w:pPr>
              <w:rPr>
                <w:ins w:id="16358" w:author="Fegie" w:date="2021-05-04T19:48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59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BB00096" w14:textId="77777777" w:rsidR="00497F19" w:rsidRDefault="00497F19" w:rsidP="00497F19">
            <w:pPr>
              <w:rPr>
                <w:ins w:id="16360" w:author="Fegie" w:date="2021-05-04T19:4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61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134C2B" w14:textId="77777777" w:rsidR="00497F19" w:rsidRDefault="00497F19" w:rsidP="00497F19">
            <w:pPr>
              <w:rPr>
                <w:ins w:id="16362" w:author="Fegie" w:date="2021-05-04T19:48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63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5DC0A5" w14:textId="77777777" w:rsidR="00497F19" w:rsidRDefault="00497F19" w:rsidP="00497F19">
            <w:pPr>
              <w:rPr>
                <w:ins w:id="16364" w:author="Fegie" w:date="2021-05-04T19:48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65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B46E88" w14:textId="21269017" w:rsidR="00497F19" w:rsidRPr="00572388" w:rsidRDefault="00497F19" w:rsidP="00497F19">
            <w:pPr>
              <w:rPr>
                <w:ins w:id="16366" w:author="Fegie" w:date="2021-05-04T19:48:00Z"/>
                <w:rFonts w:ascii="標楷體" w:eastAsia="標楷體" w:hAnsi="標楷體"/>
              </w:rPr>
            </w:pPr>
            <w:ins w:id="16367" w:author="Fegie" w:date="2021-05-04T19:48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68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01232A" w14:textId="4409A5AF" w:rsidR="00497F19" w:rsidRDefault="00497F19" w:rsidP="00497F19">
            <w:pPr>
              <w:rPr>
                <w:ins w:id="16369" w:author="Fegie" w:date="2021-05-04T19:48:00Z"/>
                <w:rFonts w:ascii="標楷體" w:eastAsia="標楷體" w:hAnsi="標楷體"/>
              </w:rPr>
            </w:pPr>
            <w:ins w:id="16370" w:author="Fegie" w:date="2021-05-04T19:48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CurrCompName</w:t>
              </w:r>
            </w:ins>
          </w:p>
        </w:tc>
      </w:tr>
      <w:tr w:rsidR="00497F19" w14:paraId="4AF59717" w14:textId="77777777" w:rsidTr="00D85B3E">
        <w:trPr>
          <w:trHeight w:val="291"/>
          <w:jc w:val="center"/>
          <w:ins w:id="16371" w:author="Fegie" w:date="2021-05-02T20:43:00Z"/>
          <w:trPrChange w:id="16372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73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BE8201C" w14:textId="0968CA5E" w:rsidR="00497F19" w:rsidRDefault="00497F19" w:rsidP="00497F19">
            <w:pPr>
              <w:rPr>
                <w:ins w:id="16374" w:author="Fegie" w:date="2021-05-02T20:43:00Z"/>
                <w:rFonts w:ascii="標楷體" w:eastAsia="標楷體" w:hAnsi="標楷體"/>
              </w:rPr>
            </w:pPr>
            <w:ins w:id="16375" w:author="Fegie" w:date="2021-05-04T19:56:00Z">
              <w:r>
                <w:rPr>
                  <w:rFonts w:ascii="標楷體" w:eastAsia="標楷體" w:hAnsi="標楷體"/>
                </w:rPr>
                <w:t>43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76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324BB4D" w14:textId="0D0C2253" w:rsidR="00497F19" w:rsidRDefault="00497F19" w:rsidP="00497F19">
            <w:pPr>
              <w:rPr>
                <w:ins w:id="16377" w:author="Fegie" w:date="2021-05-02T20:43:00Z"/>
                <w:rFonts w:ascii="標楷體" w:eastAsia="標楷體" w:hAnsi="標楷體"/>
              </w:rPr>
            </w:pPr>
            <w:ins w:id="16378" w:author="Fegie" w:date="2021-05-02T20:43:00Z">
              <w:r>
                <w:rPr>
                  <w:rFonts w:ascii="標楷體" w:eastAsia="標楷體" w:hAnsi="標楷體" w:hint="eastAsia"/>
                </w:rPr>
                <w:t>任職機構名稱</w:t>
              </w:r>
            </w:ins>
            <w:ins w:id="16379" w:author="Fegie" w:date="2021-05-04T19:48:00Z">
              <w:r>
                <w:rPr>
                  <w:rFonts w:ascii="標楷體" w:eastAsia="標楷體" w:hAnsi="標楷體" w:hint="eastAsia"/>
                </w:rPr>
                <w:lastRenderedPageBreak/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80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322675" w14:textId="7ECC5D17" w:rsidR="00497F19" w:rsidRDefault="00497F19" w:rsidP="00497F19">
            <w:pPr>
              <w:rPr>
                <w:ins w:id="16381" w:author="Fegie" w:date="2021-05-02T20:43:00Z"/>
                <w:rFonts w:ascii="標楷體" w:eastAsia="標楷體" w:hAnsi="標楷體"/>
              </w:rPr>
            </w:pPr>
            <w:ins w:id="16382" w:author="Fegie" w:date="2021-05-02T20:43:00Z">
              <w:del w:id="16383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X(60)</w:delText>
                </w:r>
              </w:del>
            </w:ins>
            <w:ins w:id="16384" w:author="家榮 張" w:date="2021-05-06T18:48:00Z">
              <w:r w:rsidR="00A7651D">
                <w:rPr>
                  <w:rFonts w:ascii="標楷體" w:eastAsia="標楷體" w:hAnsi="標楷體" w:hint="eastAsia"/>
                </w:rPr>
                <w:t>60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85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5FA13CC" w14:textId="77777777" w:rsidR="00497F19" w:rsidRDefault="00497F19" w:rsidP="00497F19">
            <w:pPr>
              <w:rPr>
                <w:ins w:id="16386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87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5D642EA" w14:textId="77777777" w:rsidR="00497F19" w:rsidRDefault="00497F19" w:rsidP="00497F19">
            <w:pPr>
              <w:rPr>
                <w:ins w:id="16388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89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7D1F8A1" w14:textId="77777777" w:rsidR="00497F19" w:rsidRDefault="00497F19" w:rsidP="00497F19">
            <w:pPr>
              <w:rPr>
                <w:ins w:id="16390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91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D3C085C" w14:textId="77777777" w:rsidR="00497F19" w:rsidRDefault="00497F19" w:rsidP="00497F19">
            <w:pPr>
              <w:rPr>
                <w:ins w:id="16392" w:author="Fegie" w:date="2021-05-02T20:43:00Z"/>
                <w:rFonts w:ascii="標楷體" w:eastAsia="標楷體" w:hAnsi="標楷體"/>
              </w:rPr>
            </w:pPr>
            <w:ins w:id="16393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94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446C25" w14:textId="4F9AF0EC" w:rsidR="00497F19" w:rsidRDefault="00497F19" w:rsidP="00497F19">
            <w:pPr>
              <w:rPr>
                <w:ins w:id="16395" w:author="Fegie" w:date="2021-05-02T20:43:00Z"/>
                <w:rFonts w:ascii="標楷體" w:eastAsia="標楷體" w:hAnsi="標楷體"/>
              </w:rPr>
            </w:pPr>
            <w:ins w:id="16396" w:author="Fegie" w:date="2021-05-02T20:50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397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CurrCompName</w:t>
              </w:r>
            </w:ins>
          </w:p>
        </w:tc>
      </w:tr>
      <w:tr w:rsidR="00497F19" w14:paraId="39390086" w14:textId="77777777" w:rsidTr="00D85B3E">
        <w:trPr>
          <w:trHeight w:val="291"/>
          <w:jc w:val="center"/>
          <w:ins w:id="16398" w:author="Fegie" w:date="2021-05-04T19:48:00Z"/>
          <w:trPrChange w:id="16399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00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81A407" w14:textId="1F69CB33" w:rsidR="00497F19" w:rsidRDefault="00497F19" w:rsidP="00497F19">
            <w:pPr>
              <w:rPr>
                <w:ins w:id="16401" w:author="Fegie" w:date="2021-05-04T19:48:00Z"/>
                <w:rFonts w:ascii="標楷體" w:eastAsia="標楷體" w:hAnsi="標楷體"/>
              </w:rPr>
            </w:pPr>
            <w:ins w:id="16402" w:author="Fegie" w:date="2021-05-04T19:57:00Z">
              <w:r>
                <w:rPr>
                  <w:rFonts w:ascii="標楷體" w:eastAsia="標楷體" w:hAnsi="標楷體" w:hint="eastAsia"/>
                </w:rPr>
                <w:lastRenderedPageBreak/>
                <w:t>4</w:t>
              </w:r>
              <w:r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03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7E7956" w14:textId="27CC749D" w:rsidR="00497F19" w:rsidRDefault="00497F19" w:rsidP="00497F19">
            <w:pPr>
              <w:rPr>
                <w:ins w:id="16404" w:author="Fegie" w:date="2021-05-04T19:48:00Z"/>
                <w:rFonts w:ascii="標楷體" w:eastAsia="標楷體" w:hAnsi="標楷體"/>
              </w:rPr>
            </w:pPr>
            <w:ins w:id="16405" w:author="Fegie" w:date="2021-05-04T19:49:00Z">
              <w:r>
                <w:rPr>
                  <w:rFonts w:ascii="標楷體" w:eastAsia="標楷體" w:hAnsi="標楷體" w:hint="eastAsia"/>
                </w:rPr>
                <w:t>任職機構電話-修改前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06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019515" w14:textId="6CE0527B" w:rsidR="00497F19" w:rsidRDefault="00497F19" w:rsidP="00497F19">
            <w:pPr>
              <w:rPr>
                <w:ins w:id="16407" w:author="Fegie" w:date="2021-05-04T19:48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08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C1335A" w14:textId="77777777" w:rsidR="00497F19" w:rsidRDefault="00497F19" w:rsidP="00497F19">
            <w:pPr>
              <w:rPr>
                <w:ins w:id="16409" w:author="Fegie" w:date="2021-05-04T19:4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10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5DBCCAC" w14:textId="77777777" w:rsidR="00497F19" w:rsidRDefault="00497F19" w:rsidP="00497F19">
            <w:pPr>
              <w:rPr>
                <w:ins w:id="16411" w:author="Fegie" w:date="2021-05-04T19:48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12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47DF8A" w14:textId="77777777" w:rsidR="00497F19" w:rsidRDefault="00497F19" w:rsidP="00497F19">
            <w:pPr>
              <w:rPr>
                <w:ins w:id="16413" w:author="Fegie" w:date="2021-05-04T19:48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14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C57910B" w14:textId="16CC208E" w:rsidR="00497F19" w:rsidRPr="00572388" w:rsidRDefault="00497F19" w:rsidP="00497F19">
            <w:pPr>
              <w:rPr>
                <w:ins w:id="16415" w:author="Fegie" w:date="2021-05-04T19:48:00Z"/>
                <w:rFonts w:ascii="標楷體" w:eastAsia="標楷體" w:hAnsi="標楷體"/>
              </w:rPr>
            </w:pPr>
            <w:ins w:id="16416" w:author="Fegie" w:date="2021-05-04T19:49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17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66419A8" w14:textId="36AFA2AA" w:rsidR="00497F19" w:rsidRDefault="00497F19" w:rsidP="00497F19">
            <w:pPr>
              <w:rPr>
                <w:ins w:id="16418" w:author="Fegie" w:date="2021-05-04T19:48:00Z"/>
                <w:rFonts w:ascii="標楷體" w:eastAsia="標楷體" w:hAnsi="標楷體"/>
              </w:rPr>
            </w:pPr>
            <w:ins w:id="16419" w:author="Fegie" w:date="2021-05-04T19:49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CurrCompTel</w:t>
              </w:r>
            </w:ins>
          </w:p>
        </w:tc>
      </w:tr>
      <w:tr w:rsidR="00497F19" w14:paraId="3439C7AF" w14:textId="77777777" w:rsidTr="00D85B3E">
        <w:trPr>
          <w:trHeight w:val="291"/>
          <w:jc w:val="center"/>
          <w:ins w:id="16420" w:author="Fegie" w:date="2021-05-02T20:43:00Z"/>
          <w:trPrChange w:id="16421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22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AB22A6B" w14:textId="5C977233" w:rsidR="00497F19" w:rsidRDefault="00497F19" w:rsidP="00497F19">
            <w:pPr>
              <w:rPr>
                <w:ins w:id="16423" w:author="Fegie" w:date="2021-05-02T20:43:00Z"/>
                <w:rFonts w:ascii="標楷體" w:eastAsia="標楷體" w:hAnsi="標楷體"/>
              </w:rPr>
            </w:pPr>
            <w:ins w:id="16424" w:author="Fegie" w:date="2021-05-04T19:57:00Z">
              <w:r>
                <w:rPr>
                  <w:rFonts w:ascii="標楷體" w:eastAsia="標楷體" w:hAnsi="標楷體"/>
                </w:rPr>
                <w:t>45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25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121547" w14:textId="02598C24" w:rsidR="00497F19" w:rsidRDefault="00497F19" w:rsidP="00497F19">
            <w:pPr>
              <w:rPr>
                <w:ins w:id="16426" w:author="Fegie" w:date="2021-05-02T20:43:00Z"/>
                <w:rFonts w:ascii="標楷體" w:eastAsia="標楷體" w:hAnsi="標楷體"/>
              </w:rPr>
            </w:pPr>
            <w:ins w:id="16427" w:author="Fegie" w:date="2021-05-02T20:43:00Z">
              <w:r>
                <w:rPr>
                  <w:rFonts w:ascii="標楷體" w:eastAsia="標楷體" w:hAnsi="標楷體" w:hint="eastAsia"/>
                </w:rPr>
                <w:t>任職機構電話</w:t>
              </w:r>
            </w:ins>
            <w:ins w:id="16428" w:author="Fegie" w:date="2021-05-04T19:49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29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C7066E" w14:textId="332B67F7" w:rsidR="00497F19" w:rsidRDefault="00497F19" w:rsidP="00497F19">
            <w:pPr>
              <w:rPr>
                <w:ins w:id="16430" w:author="Fegie" w:date="2021-05-02T20:43:00Z"/>
                <w:rFonts w:ascii="標楷體" w:eastAsia="標楷體" w:hAnsi="標楷體"/>
              </w:rPr>
            </w:pPr>
            <w:ins w:id="16431" w:author="Fegie" w:date="2021-05-02T20:43:00Z">
              <w:del w:id="16432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X(16)</w:delText>
                </w:r>
              </w:del>
            </w:ins>
            <w:ins w:id="16433" w:author="家榮 張" w:date="2021-05-06T18:48:00Z">
              <w:r w:rsidR="00A7651D"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34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E4E884C" w14:textId="77777777" w:rsidR="00497F19" w:rsidRDefault="00497F19" w:rsidP="00497F19">
            <w:pPr>
              <w:rPr>
                <w:ins w:id="16435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36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5CF9963" w14:textId="77777777" w:rsidR="00497F19" w:rsidRDefault="00497F19" w:rsidP="00497F19">
            <w:pPr>
              <w:rPr>
                <w:ins w:id="16437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38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3C3345" w14:textId="77777777" w:rsidR="00497F19" w:rsidRDefault="00497F19" w:rsidP="00497F19">
            <w:pPr>
              <w:rPr>
                <w:ins w:id="16439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40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87C2C6" w14:textId="77777777" w:rsidR="00497F19" w:rsidRDefault="00497F19" w:rsidP="00497F19">
            <w:pPr>
              <w:rPr>
                <w:ins w:id="16441" w:author="Fegie" w:date="2021-05-02T20:43:00Z"/>
                <w:rFonts w:ascii="標楷體" w:eastAsia="標楷體" w:hAnsi="標楷體"/>
              </w:rPr>
            </w:pPr>
            <w:ins w:id="16442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43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AF28089" w14:textId="2DFCB50D" w:rsidR="00497F19" w:rsidRDefault="00497F19" w:rsidP="00497F19">
            <w:pPr>
              <w:rPr>
                <w:ins w:id="16444" w:author="Fegie" w:date="2021-05-02T20:43:00Z"/>
                <w:rFonts w:ascii="標楷體" w:eastAsia="標楷體" w:hAnsi="標楷體"/>
              </w:rPr>
            </w:pPr>
            <w:ins w:id="16445" w:author="Fegie" w:date="2021-05-02T20:50:00Z">
              <w:r>
                <w:rPr>
                  <w:rFonts w:ascii="標楷體" w:eastAsia="標楷體" w:hAnsi="標楷體" w:hint="eastAsia"/>
                </w:rPr>
                <w:t>1.自動顯示可以修改</w:t>
              </w:r>
            </w:ins>
            <w:ins w:id="16446" w:author="Fegie" w:date="2021-05-02T20:5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6447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CurrCompTel</w:t>
              </w:r>
            </w:ins>
          </w:p>
        </w:tc>
      </w:tr>
      <w:tr w:rsidR="00497F19" w14:paraId="3AF14776" w14:textId="77777777" w:rsidTr="00D85B3E">
        <w:trPr>
          <w:trHeight w:val="291"/>
          <w:jc w:val="center"/>
          <w:ins w:id="16448" w:author="Fegie" w:date="2021-05-04T19:49:00Z"/>
          <w:trPrChange w:id="16449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50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2751485" w14:textId="776E70A5" w:rsidR="00497F19" w:rsidRDefault="00497F19" w:rsidP="00497F19">
            <w:pPr>
              <w:rPr>
                <w:ins w:id="16451" w:author="Fegie" w:date="2021-05-04T19:49:00Z"/>
                <w:rFonts w:ascii="標楷體" w:eastAsia="標楷體" w:hAnsi="標楷體"/>
              </w:rPr>
            </w:pPr>
            <w:ins w:id="16452" w:author="Fegie" w:date="2021-05-04T19:57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53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A11D3E" w14:textId="226E8EA2" w:rsidR="00497F19" w:rsidRDefault="00497F19" w:rsidP="00497F19">
            <w:pPr>
              <w:rPr>
                <w:ins w:id="16454" w:author="Fegie" w:date="2021-05-04T19:49:00Z"/>
                <w:rFonts w:ascii="標楷體" w:eastAsia="標楷體" w:hAnsi="標楷體"/>
              </w:rPr>
            </w:pPr>
            <w:ins w:id="16455" w:author="Fegie" w:date="2021-05-04T19:49:00Z">
              <w:r>
                <w:rPr>
                  <w:rFonts w:ascii="標楷體" w:eastAsia="標楷體" w:hAnsi="標楷體" w:hint="eastAsia"/>
                </w:rPr>
                <w:t>職位名稱-修改前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56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EB8ECC" w14:textId="3AF141AF" w:rsidR="00497F19" w:rsidRDefault="00497F19" w:rsidP="00497F19">
            <w:pPr>
              <w:rPr>
                <w:ins w:id="16457" w:author="Fegie" w:date="2021-05-04T19:49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58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AD1CF38" w14:textId="77777777" w:rsidR="00497F19" w:rsidRDefault="00497F19" w:rsidP="00497F19">
            <w:pPr>
              <w:rPr>
                <w:ins w:id="16459" w:author="Fegie" w:date="2021-05-04T19:4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60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079081" w14:textId="77777777" w:rsidR="00497F19" w:rsidRDefault="00497F19" w:rsidP="00497F19">
            <w:pPr>
              <w:rPr>
                <w:ins w:id="16461" w:author="Fegie" w:date="2021-05-04T19:49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62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3F73B0" w14:textId="77777777" w:rsidR="00497F19" w:rsidRDefault="00497F19" w:rsidP="00497F19">
            <w:pPr>
              <w:rPr>
                <w:ins w:id="16463" w:author="Fegie" w:date="2021-05-04T19:49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64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4460412" w14:textId="180F65B8" w:rsidR="00497F19" w:rsidRPr="00572388" w:rsidRDefault="00497F19" w:rsidP="00497F19">
            <w:pPr>
              <w:rPr>
                <w:ins w:id="16465" w:author="Fegie" w:date="2021-05-04T19:49:00Z"/>
                <w:rFonts w:ascii="標楷體" w:eastAsia="標楷體" w:hAnsi="標楷體"/>
              </w:rPr>
            </w:pPr>
            <w:ins w:id="16466" w:author="Fegie" w:date="2021-05-04T19:49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67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171E46" w14:textId="028E7ED2" w:rsidR="00497F19" w:rsidRDefault="00497F19" w:rsidP="00497F19">
            <w:pPr>
              <w:rPr>
                <w:ins w:id="16468" w:author="Fegie" w:date="2021-05-04T19:49:00Z"/>
                <w:rFonts w:ascii="標楷體" w:eastAsia="標楷體" w:hAnsi="標楷體"/>
              </w:rPr>
            </w:pPr>
            <w:ins w:id="16469" w:author="Fegie" w:date="2021-05-04T19:49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JobTitle</w:t>
              </w:r>
            </w:ins>
          </w:p>
        </w:tc>
      </w:tr>
      <w:tr w:rsidR="00497F19" w14:paraId="43179288" w14:textId="77777777" w:rsidTr="00D85B3E">
        <w:trPr>
          <w:trHeight w:val="291"/>
          <w:jc w:val="center"/>
          <w:ins w:id="16470" w:author="Fegie" w:date="2021-05-02T20:43:00Z"/>
          <w:trPrChange w:id="16471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72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7AE5C18" w14:textId="4376B7A1" w:rsidR="00497F19" w:rsidRDefault="00497F19" w:rsidP="00497F19">
            <w:pPr>
              <w:rPr>
                <w:ins w:id="16473" w:author="Fegie" w:date="2021-05-02T20:43:00Z"/>
                <w:rFonts w:ascii="標楷體" w:eastAsia="標楷體" w:hAnsi="標楷體"/>
              </w:rPr>
            </w:pPr>
            <w:ins w:id="16474" w:author="Fegie" w:date="2021-05-04T19:57:00Z">
              <w:r>
                <w:rPr>
                  <w:rFonts w:ascii="標楷體" w:eastAsia="標楷體" w:hAnsi="標楷體"/>
                </w:rPr>
                <w:t>47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75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0FBE30" w14:textId="45A7DE21" w:rsidR="00497F19" w:rsidRDefault="00497F19" w:rsidP="00497F19">
            <w:pPr>
              <w:rPr>
                <w:ins w:id="16476" w:author="Fegie" w:date="2021-05-02T20:43:00Z"/>
                <w:rFonts w:ascii="標楷體" w:eastAsia="標楷體" w:hAnsi="標楷體"/>
              </w:rPr>
            </w:pPr>
            <w:ins w:id="16477" w:author="Fegie" w:date="2021-05-02T20:43:00Z">
              <w:r>
                <w:rPr>
                  <w:rFonts w:ascii="標楷體" w:eastAsia="標楷體" w:hAnsi="標楷體" w:hint="eastAsia"/>
                </w:rPr>
                <w:t>職位</w:t>
              </w:r>
              <w:r>
                <w:rPr>
                  <w:rFonts w:ascii="標楷體" w:eastAsia="標楷體" w:hAnsi="標楷體" w:hint="eastAsia"/>
                </w:rPr>
                <w:lastRenderedPageBreak/>
                <w:t>名稱</w:t>
              </w:r>
            </w:ins>
            <w:ins w:id="16478" w:author="Fegie" w:date="2021-05-04T19:49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79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001D7D" w14:textId="4B8C9A62" w:rsidR="00497F19" w:rsidRDefault="00497F19" w:rsidP="00497F19">
            <w:pPr>
              <w:rPr>
                <w:ins w:id="16480" w:author="Fegie" w:date="2021-05-02T20:43:00Z"/>
                <w:rFonts w:ascii="標楷體" w:eastAsia="標楷體" w:hAnsi="標楷體"/>
              </w:rPr>
            </w:pPr>
            <w:ins w:id="16481" w:author="Fegie" w:date="2021-05-02T20:43:00Z">
              <w:del w:id="16482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X(20)</w:delText>
                </w:r>
              </w:del>
            </w:ins>
            <w:ins w:id="16483" w:author="家榮 張" w:date="2021-05-06T18:48:00Z">
              <w:r w:rsidR="00A7651D"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84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9782D63" w14:textId="77777777" w:rsidR="00497F19" w:rsidRDefault="00497F19" w:rsidP="00497F19">
            <w:pPr>
              <w:rPr>
                <w:ins w:id="16485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86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71F4CC" w14:textId="77777777" w:rsidR="00497F19" w:rsidRDefault="00497F19" w:rsidP="00497F19">
            <w:pPr>
              <w:rPr>
                <w:ins w:id="16487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88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C91B09" w14:textId="77777777" w:rsidR="00497F19" w:rsidRDefault="00497F19" w:rsidP="00497F19">
            <w:pPr>
              <w:rPr>
                <w:ins w:id="16489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90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61F1BCF" w14:textId="77777777" w:rsidR="00497F19" w:rsidRDefault="00497F19" w:rsidP="00497F19">
            <w:pPr>
              <w:rPr>
                <w:ins w:id="16491" w:author="Fegie" w:date="2021-05-02T20:43:00Z"/>
                <w:rFonts w:ascii="標楷體" w:eastAsia="標楷體" w:hAnsi="標楷體"/>
              </w:rPr>
            </w:pPr>
            <w:ins w:id="16492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93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34E6F7C" w14:textId="61B183F0" w:rsidR="00497F19" w:rsidRDefault="00497F19" w:rsidP="00497F19">
            <w:pPr>
              <w:rPr>
                <w:ins w:id="16494" w:author="Fegie" w:date="2021-05-02T20:43:00Z"/>
                <w:rFonts w:ascii="標楷體" w:eastAsia="標楷體" w:hAnsi="標楷體"/>
              </w:rPr>
            </w:pPr>
            <w:ins w:id="16495" w:author="Fegie" w:date="2021-05-02T20:51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496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JobTitle</w:t>
              </w:r>
            </w:ins>
          </w:p>
        </w:tc>
      </w:tr>
      <w:tr w:rsidR="00497F19" w14:paraId="30E3F4AE" w14:textId="77777777" w:rsidTr="00D85B3E">
        <w:trPr>
          <w:trHeight w:val="291"/>
          <w:jc w:val="center"/>
          <w:ins w:id="16497" w:author="Fegie" w:date="2021-05-04T19:50:00Z"/>
          <w:trPrChange w:id="16498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99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887086F" w14:textId="58E2968F" w:rsidR="00497F19" w:rsidRDefault="00497F19" w:rsidP="00497F19">
            <w:pPr>
              <w:rPr>
                <w:ins w:id="16500" w:author="Fegie" w:date="2021-05-04T19:50:00Z"/>
                <w:rFonts w:ascii="標楷體" w:eastAsia="標楷體" w:hAnsi="標楷體"/>
              </w:rPr>
            </w:pPr>
            <w:ins w:id="16501" w:author="Fegie" w:date="2021-05-04T19:57:00Z">
              <w:r>
                <w:rPr>
                  <w:rFonts w:ascii="標楷體" w:eastAsia="標楷體" w:hAnsi="標楷體" w:hint="eastAsia"/>
                </w:rPr>
                <w:lastRenderedPageBreak/>
                <w:t>4</w:t>
              </w:r>
              <w:r>
                <w:rPr>
                  <w:rFonts w:ascii="標楷體" w:eastAsia="標楷體" w:hAnsi="標楷體"/>
                </w:rPr>
                <w:t>8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02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5B2DC4" w14:textId="04358B56" w:rsidR="00497F19" w:rsidRDefault="00497F19" w:rsidP="00497F19">
            <w:pPr>
              <w:rPr>
                <w:ins w:id="16503" w:author="Fegie" w:date="2021-05-04T19:50:00Z"/>
                <w:rFonts w:ascii="標楷體" w:eastAsia="標楷體" w:hAnsi="標楷體"/>
              </w:rPr>
            </w:pPr>
            <w:ins w:id="16504" w:author="Fegie" w:date="2021-05-04T19:50:00Z">
              <w:r>
                <w:rPr>
                  <w:rFonts w:ascii="標楷體" w:eastAsia="標楷體" w:hAnsi="標楷體" w:hint="eastAsia"/>
                </w:rPr>
                <w:t>服務年資-修改前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05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7F78ED2" w14:textId="3CBEC25C" w:rsidR="00497F19" w:rsidRDefault="00497F19" w:rsidP="00497F19">
            <w:pPr>
              <w:rPr>
                <w:ins w:id="16506" w:author="Fegie" w:date="2021-05-04T19:50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07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2EE73A" w14:textId="77777777" w:rsidR="00497F19" w:rsidRDefault="00497F19" w:rsidP="00497F19">
            <w:pPr>
              <w:rPr>
                <w:ins w:id="16508" w:author="Fegie" w:date="2021-05-04T19:5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09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5698D37" w14:textId="77777777" w:rsidR="00497F19" w:rsidRDefault="00497F19" w:rsidP="00497F19">
            <w:pPr>
              <w:rPr>
                <w:ins w:id="16510" w:author="Fegie" w:date="2021-05-04T19:50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11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5B3518" w14:textId="77777777" w:rsidR="00497F19" w:rsidRDefault="00497F19" w:rsidP="00497F19">
            <w:pPr>
              <w:rPr>
                <w:ins w:id="16512" w:author="Fegie" w:date="2021-05-04T19:5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13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10C9D1" w14:textId="3BEA6B78" w:rsidR="00497F19" w:rsidRPr="00572388" w:rsidRDefault="00497F19" w:rsidP="00497F19">
            <w:pPr>
              <w:rPr>
                <w:ins w:id="16514" w:author="Fegie" w:date="2021-05-04T19:50:00Z"/>
                <w:rFonts w:ascii="標楷體" w:eastAsia="標楷體" w:hAnsi="標楷體"/>
              </w:rPr>
            </w:pPr>
            <w:ins w:id="16515" w:author="Fegie" w:date="2021-05-04T19:5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16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21B0037" w14:textId="0AC56E26" w:rsidR="00497F19" w:rsidRDefault="00497F19" w:rsidP="00497F19">
            <w:pPr>
              <w:rPr>
                <w:ins w:id="16517" w:author="Fegie" w:date="2021-05-04T19:50:00Z"/>
                <w:rFonts w:ascii="標楷體" w:eastAsia="標楷體" w:hAnsi="標楷體"/>
              </w:rPr>
            </w:pPr>
            <w:ins w:id="16518" w:author="Fegie" w:date="2021-05-04T19:50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JobTen</w:t>
              </w:r>
              <w:r>
                <w:rPr>
                  <w:rFonts w:ascii="標楷體" w:eastAsia="標楷體" w:hAnsi="標楷體" w:hint="eastAsia"/>
                </w:rPr>
                <w:t>u</w:t>
              </w:r>
              <w:r>
                <w:rPr>
                  <w:rFonts w:ascii="標楷體" w:eastAsia="標楷體" w:hAnsi="標楷體"/>
                </w:rPr>
                <w:t>re</w:t>
              </w:r>
            </w:ins>
          </w:p>
        </w:tc>
      </w:tr>
      <w:tr w:rsidR="00497F19" w14:paraId="630BA376" w14:textId="77777777" w:rsidTr="00D85B3E">
        <w:trPr>
          <w:trHeight w:val="291"/>
          <w:jc w:val="center"/>
          <w:ins w:id="16519" w:author="Fegie" w:date="2021-05-02T20:43:00Z"/>
          <w:trPrChange w:id="16520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21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A5D44DE" w14:textId="43D83AF7" w:rsidR="00497F19" w:rsidRDefault="00497F19" w:rsidP="00497F19">
            <w:pPr>
              <w:rPr>
                <w:ins w:id="16522" w:author="Fegie" w:date="2021-05-02T20:43:00Z"/>
                <w:rFonts w:ascii="標楷體" w:eastAsia="標楷體" w:hAnsi="標楷體"/>
              </w:rPr>
            </w:pPr>
            <w:ins w:id="16523" w:author="Fegie" w:date="2021-05-04T19:57:00Z">
              <w:r>
                <w:rPr>
                  <w:rFonts w:ascii="標楷體" w:eastAsia="標楷體" w:hAnsi="標楷體"/>
                </w:rPr>
                <w:t>49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24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27F434" w14:textId="247EC921" w:rsidR="00497F19" w:rsidRDefault="00497F19" w:rsidP="00497F19">
            <w:pPr>
              <w:rPr>
                <w:ins w:id="16525" w:author="Fegie" w:date="2021-05-02T20:43:00Z"/>
                <w:rFonts w:ascii="標楷體" w:eastAsia="標楷體" w:hAnsi="標楷體"/>
              </w:rPr>
            </w:pPr>
            <w:ins w:id="16526" w:author="Fegie" w:date="2021-05-02T20:43:00Z">
              <w:r>
                <w:rPr>
                  <w:rFonts w:ascii="標楷體" w:eastAsia="標楷體" w:hAnsi="標楷體" w:hint="eastAsia"/>
                </w:rPr>
                <w:t>服務年資</w:t>
              </w:r>
            </w:ins>
            <w:ins w:id="16527" w:author="Fegie" w:date="2021-05-04T19:50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28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2D05CF7" w14:textId="464FD99E" w:rsidR="00497F19" w:rsidRDefault="00497F19" w:rsidP="00497F19">
            <w:pPr>
              <w:rPr>
                <w:ins w:id="16529" w:author="Fegie" w:date="2021-05-02T20:43:00Z"/>
                <w:rFonts w:ascii="標楷體" w:eastAsia="標楷體" w:hAnsi="標楷體"/>
              </w:rPr>
            </w:pPr>
            <w:ins w:id="16530" w:author="Fegie" w:date="2021-05-02T20:43:00Z">
              <w:del w:id="16531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16532" w:author="家榮 張" w:date="2021-05-06T18:48:00Z">
              <w:r w:rsidR="00A7651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33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E8B1CB1" w14:textId="77777777" w:rsidR="00497F19" w:rsidRDefault="00497F19" w:rsidP="00497F19">
            <w:pPr>
              <w:rPr>
                <w:ins w:id="16534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35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D8652F" w14:textId="77777777" w:rsidR="00497F19" w:rsidRDefault="00497F19" w:rsidP="00497F19">
            <w:pPr>
              <w:rPr>
                <w:ins w:id="16536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37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DAE6D00" w14:textId="77777777" w:rsidR="00497F19" w:rsidRDefault="00497F19" w:rsidP="00497F19">
            <w:pPr>
              <w:rPr>
                <w:ins w:id="16538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39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7988A4B" w14:textId="77777777" w:rsidR="00497F19" w:rsidRDefault="00497F19" w:rsidP="00497F19">
            <w:pPr>
              <w:rPr>
                <w:ins w:id="16540" w:author="Fegie" w:date="2021-05-02T20:43:00Z"/>
                <w:rFonts w:ascii="標楷體" w:eastAsia="標楷體" w:hAnsi="標楷體"/>
              </w:rPr>
            </w:pPr>
            <w:ins w:id="16541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42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62816A" w14:textId="072B1CE9" w:rsidR="00497F19" w:rsidRDefault="00497F19" w:rsidP="00497F19">
            <w:pPr>
              <w:rPr>
                <w:ins w:id="16543" w:author="Fegie" w:date="2021-05-02T20:43:00Z"/>
                <w:rFonts w:ascii="標楷體" w:eastAsia="標楷體" w:hAnsi="標楷體"/>
              </w:rPr>
            </w:pPr>
            <w:ins w:id="16544" w:author="Fegie" w:date="2021-05-02T20:51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545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JobTen</w:t>
              </w:r>
              <w:r>
                <w:rPr>
                  <w:rFonts w:ascii="標楷體" w:eastAsia="標楷體" w:hAnsi="標楷體" w:hint="eastAsia"/>
                </w:rPr>
                <w:t>u</w:t>
              </w:r>
              <w:r>
                <w:rPr>
                  <w:rFonts w:ascii="標楷體" w:eastAsia="標楷體" w:hAnsi="標楷體"/>
                </w:rPr>
                <w:t>re</w:t>
              </w:r>
            </w:ins>
          </w:p>
        </w:tc>
      </w:tr>
      <w:tr w:rsidR="00497F19" w14:paraId="5D3694D3" w14:textId="77777777" w:rsidTr="00D85B3E">
        <w:trPr>
          <w:trHeight w:val="291"/>
          <w:jc w:val="center"/>
          <w:ins w:id="16546" w:author="Fegie" w:date="2021-05-04T19:50:00Z"/>
          <w:trPrChange w:id="16547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48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EC035B6" w14:textId="02BC55FB" w:rsidR="00497F19" w:rsidRDefault="00497F19" w:rsidP="00497F19">
            <w:pPr>
              <w:rPr>
                <w:ins w:id="16549" w:author="Fegie" w:date="2021-05-04T19:50:00Z"/>
                <w:rFonts w:ascii="標楷體" w:eastAsia="標楷體" w:hAnsi="標楷體"/>
              </w:rPr>
            </w:pPr>
            <w:ins w:id="16550" w:author="Fegie" w:date="2021-05-04T19:57:00Z">
              <w:r>
                <w:rPr>
                  <w:rFonts w:ascii="標楷體" w:eastAsia="標楷體" w:hAnsi="標楷體" w:hint="eastAsia"/>
                </w:rPr>
                <w:t>5</w:t>
              </w:r>
              <w:r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51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ED9830D" w14:textId="686AD742" w:rsidR="00497F19" w:rsidRDefault="00497F19" w:rsidP="00497F19">
            <w:pPr>
              <w:rPr>
                <w:ins w:id="16552" w:author="Fegie" w:date="2021-05-04T19:50:00Z"/>
                <w:rFonts w:ascii="標楷體" w:eastAsia="標楷體" w:hAnsi="標楷體"/>
              </w:rPr>
            </w:pPr>
            <w:ins w:id="16553" w:author="Fegie" w:date="2021-05-04T19:50:00Z">
              <w:r>
                <w:rPr>
                  <w:rFonts w:ascii="標楷體" w:eastAsia="標楷體" w:hAnsi="標楷體" w:hint="eastAsia"/>
                </w:rPr>
                <w:t>年收入</w:t>
              </w:r>
            </w:ins>
            <w:ins w:id="16554" w:author="Fegie" w:date="2021-05-04T19:51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55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9854DFB" w14:textId="146A2DFA" w:rsidR="00497F19" w:rsidRDefault="00497F19" w:rsidP="00497F19">
            <w:pPr>
              <w:rPr>
                <w:ins w:id="16556" w:author="Fegie" w:date="2021-05-04T19:50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57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0D823B" w14:textId="77777777" w:rsidR="00497F19" w:rsidRDefault="00497F19" w:rsidP="00497F19">
            <w:pPr>
              <w:rPr>
                <w:ins w:id="16558" w:author="Fegie" w:date="2021-05-04T19:50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59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349E86D" w14:textId="77777777" w:rsidR="00497F19" w:rsidRDefault="00497F19" w:rsidP="00497F19">
            <w:pPr>
              <w:rPr>
                <w:ins w:id="16560" w:author="Fegie" w:date="2021-05-04T19:50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61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5667304" w14:textId="77777777" w:rsidR="00497F19" w:rsidRDefault="00497F19" w:rsidP="00497F19">
            <w:pPr>
              <w:rPr>
                <w:ins w:id="16562" w:author="Fegie" w:date="2021-05-04T19:50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63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6573CFE" w14:textId="0C48B466" w:rsidR="00497F19" w:rsidRPr="00572388" w:rsidRDefault="00497F19" w:rsidP="00497F19">
            <w:pPr>
              <w:rPr>
                <w:ins w:id="16564" w:author="Fegie" w:date="2021-05-04T19:50:00Z"/>
                <w:rFonts w:ascii="標楷體" w:eastAsia="標楷體" w:hAnsi="標楷體"/>
              </w:rPr>
            </w:pPr>
            <w:ins w:id="16565" w:author="Fegie" w:date="2021-05-04T19:5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66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BCB9C43" w14:textId="1BB537B6" w:rsidR="00497F19" w:rsidRDefault="00497F19" w:rsidP="00497F19">
            <w:pPr>
              <w:rPr>
                <w:ins w:id="16567" w:author="Fegie" w:date="2021-05-04T19:50:00Z"/>
                <w:rFonts w:ascii="標楷體" w:eastAsia="標楷體" w:hAnsi="標楷體"/>
              </w:rPr>
            </w:pPr>
            <w:ins w:id="16568" w:author="Fegie" w:date="2021-05-04T19:50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IncomeOfYearly</w:t>
              </w:r>
            </w:ins>
          </w:p>
        </w:tc>
      </w:tr>
      <w:tr w:rsidR="00497F19" w14:paraId="4CC316B6" w14:textId="77777777" w:rsidTr="00D85B3E">
        <w:trPr>
          <w:trHeight w:val="291"/>
          <w:jc w:val="center"/>
          <w:ins w:id="16569" w:author="Fegie" w:date="2021-05-02T20:43:00Z"/>
          <w:trPrChange w:id="16570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71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08ACB8B" w14:textId="365A9C35" w:rsidR="00497F19" w:rsidRDefault="00497F19" w:rsidP="00497F19">
            <w:pPr>
              <w:rPr>
                <w:ins w:id="16572" w:author="Fegie" w:date="2021-05-02T20:43:00Z"/>
                <w:rFonts w:ascii="標楷體" w:eastAsia="標楷體" w:hAnsi="標楷體"/>
              </w:rPr>
            </w:pPr>
            <w:ins w:id="16573" w:author="Fegie" w:date="2021-05-04T19:57:00Z">
              <w:r>
                <w:rPr>
                  <w:rFonts w:ascii="標楷體" w:eastAsia="標楷體" w:hAnsi="標楷體"/>
                </w:rPr>
                <w:t>51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74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7AF7FFD" w14:textId="03416EE9" w:rsidR="00497F19" w:rsidRDefault="00497F19" w:rsidP="00497F19">
            <w:pPr>
              <w:rPr>
                <w:ins w:id="16575" w:author="Fegie" w:date="2021-05-02T20:43:00Z"/>
                <w:rFonts w:ascii="標楷體" w:eastAsia="標楷體" w:hAnsi="標楷體"/>
              </w:rPr>
            </w:pPr>
            <w:ins w:id="16576" w:author="Fegie" w:date="2021-05-02T20:43:00Z">
              <w:r>
                <w:rPr>
                  <w:rFonts w:ascii="標楷體" w:eastAsia="標楷體" w:hAnsi="標楷體" w:hint="eastAsia"/>
                </w:rPr>
                <w:t>年收入</w:t>
              </w:r>
            </w:ins>
            <w:ins w:id="16577" w:author="Fegie" w:date="2021-05-04T19:51:00Z">
              <w:r>
                <w:rPr>
                  <w:rFonts w:ascii="標楷體" w:eastAsia="標楷體" w:hAnsi="標楷體" w:hint="eastAsia"/>
                </w:rPr>
                <w:t>-修</w:t>
              </w:r>
              <w:r>
                <w:rPr>
                  <w:rFonts w:ascii="標楷體" w:eastAsia="標楷體" w:hAnsi="標楷體" w:hint="eastAsia"/>
                </w:rPr>
                <w:lastRenderedPageBreak/>
                <w:t>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78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2CE0DB7" w14:textId="7C5EC364" w:rsidR="00497F19" w:rsidRDefault="00497F19" w:rsidP="00497F19">
            <w:pPr>
              <w:rPr>
                <w:ins w:id="16579" w:author="Fegie" w:date="2021-05-02T20:43:00Z"/>
                <w:rFonts w:ascii="標楷體" w:eastAsia="標楷體" w:hAnsi="標楷體"/>
              </w:rPr>
            </w:pPr>
            <w:ins w:id="16580" w:author="Fegie" w:date="2021-05-02T20:43:00Z">
              <w:del w:id="16581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9(09)</w:delText>
                </w:r>
              </w:del>
            </w:ins>
            <w:ins w:id="16582" w:author="家榮 張" w:date="2021-05-06T18:48:00Z">
              <w:r w:rsidR="00A7651D"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83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5F0E23F" w14:textId="77777777" w:rsidR="00497F19" w:rsidRDefault="00497F19" w:rsidP="00497F19">
            <w:pPr>
              <w:rPr>
                <w:ins w:id="16584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85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52470A4" w14:textId="77777777" w:rsidR="00497F19" w:rsidRDefault="00497F19" w:rsidP="00497F19">
            <w:pPr>
              <w:rPr>
                <w:ins w:id="16586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87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20210AE" w14:textId="77777777" w:rsidR="00497F19" w:rsidRDefault="00497F19" w:rsidP="00497F19">
            <w:pPr>
              <w:rPr>
                <w:ins w:id="16588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89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446B988" w14:textId="77777777" w:rsidR="00497F19" w:rsidRDefault="00497F19" w:rsidP="00497F19">
            <w:pPr>
              <w:rPr>
                <w:ins w:id="16590" w:author="Fegie" w:date="2021-05-02T20:43:00Z"/>
                <w:rFonts w:ascii="標楷體" w:eastAsia="標楷體" w:hAnsi="標楷體"/>
              </w:rPr>
            </w:pPr>
            <w:ins w:id="16591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92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F55B79" w14:textId="55199706" w:rsidR="00497F19" w:rsidRDefault="00497F19" w:rsidP="00497F19">
            <w:pPr>
              <w:rPr>
                <w:ins w:id="16593" w:author="Fegie" w:date="2021-05-02T20:43:00Z"/>
                <w:rFonts w:ascii="標楷體" w:eastAsia="標楷體" w:hAnsi="標楷體"/>
              </w:rPr>
            </w:pPr>
            <w:ins w:id="16594" w:author="Fegie" w:date="2021-05-02T20:51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595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IncomeOfYearly</w:t>
              </w:r>
            </w:ins>
          </w:p>
        </w:tc>
      </w:tr>
      <w:tr w:rsidR="00497F19" w14:paraId="5C6EA828" w14:textId="77777777" w:rsidTr="00D85B3E">
        <w:trPr>
          <w:trHeight w:val="291"/>
          <w:jc w:val="center"/>
          <w:ins w:id="16596" w:author="Fegie" w:date="2021-05-04T19:51:00Z"/>
          <w:trPrChange w:id="16597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98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05D92A8" w14:textId="77BA914A" w:rsidR="00497F19" w:rsidRDefault="00497F19" w:rsidP="00497F19">
            <w:pPr>
              <w:rPr>
                <w:ins w:id="16599" w:author="Fegie" w:date="2021-05-04T19:51:00Z"/>
                <w:rFonts w:ascii="標楷體" w:eastAsia="標楷體" w:hAnsi="標楷體"/>
              </w:rPr>
            </w:pPr>
            <w:ins w:id="16600" w:author="Fegie" w:date="2021-05-04T19:57:00Z">
              <w:r>
                <w:rPr>
                  <w:rFonts w:ascii="標楷體" w:eastAsia="標楷體" w:hAnsi="標楷體" w:hint="eastAsia"/>
                </w:rPr>
                <w:lastRenderedPageBreak/>
                <w:t>5</w:t>
              </w:r>
              <w:r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01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D012D3" w14:textId="29D8E88C" w:rsidR="00497F19" w:rsidRDefault="00497F19" w:rsidP="00497F19">
            <w:pPr>
              <w:rPr>
                <w:ins w:id="16602" w:author="Fegie" w:date="2021-05-04T19:51:00Z"/>
                <w:rFonts w:ascii="標楷體" w:eastAsia="標楷體" w:hAnsi="標楷體"/>
              </w:rPr>
            </w:pPr>
            <w:ins w:id="16603" w:author="Fegie" w:date="2021-05-04T19:51:00Z">
              <w:r>
                <w:rPr>
                  <w:rFonts w:ascii="標楷體" w:eastAsia="標楷體" w:hAnsi="標楷體" w:hint="eastAsia"/>
                </w:rPr>
                <w:t>年收入資料年月-修改前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04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6EC952" w14:textId="552BFE12" w:rsidR="00497F19" w:rsidRDefault="00497F19" w:rsidP="00497F19">
            <w:pPr>
              <w:rPr>
                <w:ins w:id="16605" w:author="Fegie" w:date="2021-05-04T19:5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06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2E301F" w14:textId="77777777" w:rsidR="00497F19" w:rsidRDefault="00497F19" w:rsidP="00497F19">
            <w:pPr>
              <w:rPr>
                <w:ins w:id="16607" w:author="Fegie" w:date="2021-05-04T19:5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08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F8F8B2" w14:textId="77777777" w:rsidR="00497F19" w:rsidRDefault="00497F19" w:rsidP="00497F19">
            <w:pPr>
              <w:rPr>
                <w:ins w:id="16609" w:author="Fegie" w:date="2021-05-04T19:51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10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2697991" w14:textId="77777777" w:rsidR="00497F19" w:rsidRDefault="00497F19" w:rsidP="00497F19">
            <w:pPr>
              <w:rPr>
                <w:ins w:id="16611" w:author="Fegie" w:date="2021-05-04T19:5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12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696C4B" w14:textId="5E4F08FA" w:rsidR="00497F19" w:rsidRPr="00572388" w:rsidRDefault="00497F19" w:rsidP="00497F19">
            <w:pPr>
              <w:rPr>
                <w:ins w:id="16613" w:author="Fegie" w:date="2021-05-04T19:51:00Z"/>
                <w:rFonts w:ascii="標楷體" w:eastAsia="標楷體" w:hAnsi="標楷體"/>
              </w:rPr>
            </w:pPr>
            <w:ins w:id="16614" w:author="Fegie" w:date="2021-05-04T19:51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15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6C5110" w14:textId="2E04E9EC" w:rsidR="00497F19" w:rsidRDefault="00497F19" w:rsidP="00497F19">
            <w:pPr>
              <w:rPr>
                <w:ins w:id="16616" w:author="Fegie" w:date="2021-05-04T19:51:00Z"/>
                <w:rFonts w:ascii="標楷體" w:eastAsia="標楷體" w:hAnsi="標楷體"/>
              </w:rPr>
            </w:pPr>
            <w:ins w:id="16617" w:author="Fegie" w:date="2021-05-04T19:51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DataDate</w:t>
              </w:r>
            </w:ins>
          </w:p>
        </w:tc>
      </w:tr>
      <w:tr w:rsidR="00497F19" w14:paraId="58410848" w14:textId="77777777" w:rsidTr="00D85B3E">
        <w:trPr>
          <w:trHeight w:val="291"/>
          <w:jc w:val="center"/>
          <w:ins w:id="16618" w:author="Fegie" w:date="2021-05-02T20:43:00Z"/>
          <w:trPrChange w:id="16619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20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34B1137" w14:textId="6F02F6BF" w:rsidR="00497F19" w:rsidRDefault="00497F19" w:rsidP="00497F19">
            <w:pPr>
              <w:rPr>
                <w:ins w:id="16621" w:author="Fegie" w:date="2021-05-02T20:43:00Z"/>
                <w:rFonts w:ascii="標楷體" w:eastAsia="標楷體" w:hAnsi="標楷體"/>
              </w:rPr>
            </w:pPr>
            <w:ins w:id="16622" w:author="Fegie" w:date="2021-05-04T19:57:00Z">
              <w:r>
                <w:rPr>
                  <w:rFonts w:ascii="標楷體" w:eastAsia="標楷體" w:hAnsi="標楷體"/>
                </w:rPr>
                <w:t>53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23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E067AA" w14:textId="7220A8A3" w:rsidR="00497F19" w:rsidRDefault="00497F19" w:rsidP="00497F19">
            <w:pPr>
              <w:rPr>
                <w:ins w:id="16624" w:author="Fegie" w:date="2021-05-02T20:43:00Z"/>
                <w:rFonts w:ascii="標楷體" w:eastAsia="標楷體" w:hAnsi="標楷體"/>
              </w:rPr>
            </w:pPr>
            <w:ins w:id="16625" w:author="Fegie" w:date="2021-05-02T20:43:00Z">
              <w:r>
                <w:rPr>
                  <w:rFonts w:ascii="標楷體" w:eastAsia="標楷體" w:hAnsi="標楷體" w:hint="eastAsia"/>
                </w:rPr>
                <w:t>年收入資料年月</w:t>
              </w:r>
            </w:ins>
            <w:ins w:id="16626" w:author="Fegie" w:date="2021-05-04T19:51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27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8F5A1D3" w14:textId="10B90081" w:rsidR="00497F19" w:rsidRDefault="00497F19" w:rsidP="00497F19">
            <w:pPr>
              <w:rPr>
                <w:ins w:id="16628" w:author="Fegie" w:date="2021-05-02T20:43:00Z"/>
                <w:rFonts w:ascii="標楷體" w:eastAsia="標楷體" w:hAnsi="標楷體"/>
              </w:rPr>
            </w:pPr>
            <w:ins w:id="16629" w:author="Fegie" w:date="2021-05-02T20:43:00Z">
              <w:del w:id="16630" w:author="家榮 張" w:date="2021-05-06T18:48:00Z">
                <w:r w:rsidDel="00A7651D">
                  <w:rPr>
                    <w:rFonts w:ascii="標楷體" w:eastAsia="標楷體" w:hAnsi="標楷體" w:hint="eastAsia"/>
                  </w:rPr>
                  <w:delText>X(05)</w:delText>
                </w:r>
              </w:del>
            </w:ins>
            <w:ins w:id="16631" w:author="家榮 張" w:date="2021-05-06T18:48:00Z">
              <w:r w:rsidR="00A7651D"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32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24DF6EA" w14:textId="77777777" w:rsidR="00497F19" w:rsidRDefault="00497F19" w:rsidP="00497F19">
            <w:pPr>
              <w:rPr>
                <w:ins w:id="16633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34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0651FD" w14:textId="77777777" w:rsidR="00497F19" w:rsidRDefault="00497F19" w:rsidP="00497F19">
            <w:pPr>
              <w:rPr>
                <w:ins w:id="16635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36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1842EBA" w14:textId="77777777" w:rsidR="00497F19" w:rsidRDefault="00497F19" w:rsidP="00497F19">
            <w:pPr>
              <w:rPr>
                <w:ins w:id="16637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38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016AEB" w14:textId="77777777" w:rsidR="00497F19" w:rsidRDefault="00497F19" w:rsidP="00497F19">
            <w:pPr>
              <w:rPr>
                <w:ins w:id="16639" w:author="Fegie" w:date="2021-05-02T20:43:00Z"/>
                <w:rFonts w:ascii="標楷體" w:eastAsia="標楷體" w:hAnsi="標楷體"/>
              </w:rPr>
            </w:pPr>
            <w:ins w:id="16640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41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E6A47D" w14:textId="70971CF0" w:rsidR="00497F19" w:rsidRDefault="00497F19" w:rsidP="00497F19">
            <w:pPr>
              <w:rPr>
                <w:ins w:id="16642" w:author="Fegie" w:date="2021-05-02T20:43:00Z"/>
                <w:rFonts w:ascii="標楷體" w:eastAsia="標楷體" w:hAnsi="標楷體"/>
              </w:rPr>
            </w:pPr>
            <w:ins w:id="16643" w:author="Fegie" w:date="2021-05-02T20:51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644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DataDate</w:t>
              </w:r>
            </w:ins>
          </w:p>
        </w:tc>
      </w:tr>
      <w:tr w:rsidR="00497F19" w14:paraId="64A61BCF" w14:textId="77777777" w:rsidTr="00D85B3E">
        <w:trPr>
          <w:trHeight w:val="291"/>
          <w:jc w:val="center"/>
          <w:ins w:id="16645" w:author="Fegie" w:date="2021-05-04T19:51:00Z"/>
          <w:trPrChange w:id="16646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47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2B8B62" w14:textId="67DCA5C9" w:rsidR="00497F19" w:rsidRDefault="00497F19" w:rsidP="00497F19">
            <w:pPr>
              <w:rPr>
                <w:ins w:id="16648" w:author="Fegie" w:date="2021-05-04T19:51:00Z"/>
                <w:rFonts w:ascii="標楷體" w:eastAsia="標楷體" w:hAnsi="標楷體"/>
              </w:rPr>
            </w:pPr>
            <w:ins w:id="16649" w:author="Fegie" w:date="2021-05-04T19:57:00Z">
              <w:r>
                <w:rPr>
                  <w:rFonts w:ascii="標楷體" w:eastAsia="標楷體" w:hAnsi="標楷體" w:hint="eastAsia"/>
                </w:rPr>
                <w:t>5</w:t>
              </w:r>
              <w:r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50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E8ED890" w14:textId="4AB0A58A" w:rsidR="00497F19" w:rsidRDefault="00497F19" w:rsidP="00497F19">
            <w:pPr>
              <w:rPr>
                <w:ins w:id="16651" w:author="Fegie" w:date="2021-05-04T19:51:00Z"/>
                <w:rFonts w:ascii="標楷體" w:eastAsia="標楷體" w:hAnsi="標楷體"/>
              </w:rPr>
            </w:pPr>
            <w:ins w:id="16652" w:author="Fegie" w:date="2021-05-04T19:51:00Z">
              <w:r>
                <w:rPr>
                  <w:rFonts w:ascii="標楷體" w:eastAsia="標楷體" w:hAnsi="標楷體" w:hint="eastAsia"/>
                </w:rPr>
                <w:t>護照號碼-修改前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53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916DB5C" w14:textId="606827BB" w:rsidR="00497F19" w:rsidRDefault="00497F19" w:rsidP="00497F19">
            <w:pPr>
              <w:rPr>
                <w:ins w:id="16654" w:author="Fegie" w:date="2021-05-04T19:51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55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EA4A76" w14:textId="77777777" w:rsidR="00497F19" w:rsidRDefault="00497F19" w:rsidP="00497F19">
            <w:pPr>
              <w:rPr>
                <w:ins w:id="16656" w:author="Fegie" w:date="2021-05-04T19:5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57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377C3E" w14:textId="77777777" w:rsidR="00497F19" w:rsidRDefault="00497F19" w:rsidP="00497F19">
            <w:pPr>
              <w:rPr>
                <w:ins w:id="16658" w:author="Fegie" w:date="2021-05-04T19:51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59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2A6152A" w14:textId="77777777" w:rsidR="00497F19" w:rsidRDefault="00497F19" w:rsidP="00497F19">
            <w:pPr>
              <w:rPr>
                <w:ins w:id="16660" w:author="Fegie" w:date="2021-05-04T19:5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61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86C067" w14:textId="51E873DD" w:rsidR="00497F19" w:rsidRPr="00572388" w:rsidRDefault="00497F19" w:rsidP="00497F19">
            <w:pPr>
              <w:rPr>
                <w:ins w:id="16662" w:author="Fegie" w:date="2021-05-04T19:51:00Z"/>
                <w:rFonts w:ascii="標楷體" w:eastAsia="標楷體" w:hAnsi="標楷體"/>
              </w:rPr>
            </w:pPr>
            <w:ins w:id="16663" w:author="Fegie" w:date="2021-05-04T19:51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64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900895" w14:textId="48C5C594" w:rsidR="00497F19" w:rsidRDefault="00497F19" w:rsidP="00497F19">
            <w:pPr>
              <w:rPr>
                <w:ins w:id="16665" w:author="Fegie" w:date="2021-05-04T19:51:00Z"/>
                <w:rFonts w:ascii="標楷體" w:eastAsia="標楷體" w:hAnsi="標楷體"/>
              </w:rPr>
            </w:pPr>
            <w:ins w:id="16666" w:author="Fegie" w:date="2021-05-04T19:51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PassportNo</w:t>
              </w:r>
            </w:ins>
          </w:p>
        </w:tc>
      </w:tr>
      <w:tr w:rsidR="00497F19" w14:paraId="160FC601" w14:textId="77777777" w:rsidTr="00D85B3E">
        <w:trPr>
          <w:trHeight w:val="291"/>
          <w:jc w:val="center"/>
          <w:ins w:id="16667" w:author="Fegie" w:date="2021-05-02T20:43:00Z"/>
          <w:trPrChange w:id="16668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69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E786D3" w14:textId="611CA565" w:rsidR="00497F19" w:rsidRDefault="00497F19" w:rsidP="00497F19">
            <w:pPr>
              <w:rPr>
                <w:ins w:id="16670" w:author="Fegie" w:date="2021-05-02T20:43:00Z"/>
                <w:rFonts w:ascii="標楷體" w:eastAsia="標楷體" w:hAnsi="標楷體"/>
              </w:rPr>
            </w:pPr>
            <w:ins w:id="16671" w:author="Fegie" w:date="2021-05-04T19:57:00Z">
              <w:r>
                <w:rPr>
                  <w:rFonts w:ascii="標楷體" w:eastAsia="標楷體" w:hAnsi="標楷體"/>
                </w:rPr>
                <w:t>55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72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2C303C" w14:textId="622DF0D8" w:rsidR="00497F19" w:rsidRDefault="00497F19" w:rsidP="00497F19">
            <w:pPr>
              <w:rPr>
                <w:ins w:id="16673" w:author="Fegie" w:date="2021-05-02T20:43:00Z"/>
                <w:rFonts w:ascii="標楷體" w:eastAsia="標楷體" w:hAnsi="標楷體"/>
              </w:rPr>
            </w:pPr>
            <w:ins w:id="16674" w:author="Fegie" w:date="2021-05-02T20:43:00Z">
              <w:r>
                <w:rPr>
                  <w:rFonts w:ascii="標楷體" w:eastAsia="標楷體" w:hAnsi="標楷體" w:hint="eastAsia"/>
                </w:rPr>
                <w:t>護照</w:t>
              </w:r>
              <w:r>
                <w:rPr>
                  <w:rFonts w:ascii="標楷體" w:eastAsia="標楷體" w:hAnsi="標楷體" w:hint="eastAsia"/>
                </w:rPr>
                <w:lastRenderedPageBreak/>
                <w:t>號碼</w:t>
              </w:r>
            </w:ins>
            <w:ins w:id="16675" w:author="Fegie" w:date="2021-05-04T19:51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76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C4330A2" w14:textId="014ECDF6" w:rsidR="00497F19" w:rsidRDefault="00497F19" w:rsidP="00497F19">
            <w:pPr>
              <w:rPr>
                <w:ins w:id="16677" w:author="Fegie" w:date="2021-05-02T20:43:00Z"/>
                <w:rFonts w:ascii="標楷體" w:eastAsia="標楷體" w:hAnsi="標楷體"/>
              </w:rPr>
            </w:pPr>
            <w:ins w:id="16678" w:author="Fegie" w:date="2021-05-02T20:43:00Z">
              <w:del w:id="16679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X(20)</w:delText>
                </w:r>
              </w:del>
            </w:ins>
            <w:ins w:id="16680" w:author="家榮 張" w:date="2021-05-06T18:49:00Z">
              <w:r w:rsidR="00A7651D"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81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8AD9197" w14:textId="77777777" w:rsidR="00497F19" w:rsidRDefault="00497F19" w:rsidP="00497F19">
            <w:pPr>
              <w:rPr>
                <w:ins w:id="16682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83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B7266C" w14:textId="77777777" w:rsidR="00497F19" w:rsidRDefault="00497F19" w:rsidP="00497F19">
            <w:pPr>
              <w:rPr>
                <w:ins w:id="16684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85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E49CB89" w14:textId="77777777" w:rsidR="00497F19" w:rsidRDefault="00497F19" w:rsidP="00497F19">
            <w:pPr>
              <w:rPr>
                <w:ins w:id="16686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87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12197E" w14:textId="77777777" w:rsidR="00497F19" w:rsidRDefault="00497F19" w:rsidP="00497F19">
            <w:pPr>
              <w:rPr>
                <w:ins w:id="16688" w:author="Fegie" w:date="2021-05-02T20:43:00Z"/>
                <w:rFonts w:ascii="標楷體" w:eastAsia="標楷體" w:hAnsi="標楷體"/>
              </w:rPr>
            </w:pPr>
            <w:ins w:id="16689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90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43FB62" w14:textId="65CDA99B" w:rsidR="00497F19" w:rsidRDefault="00497F19" w:rsidP="00497F19">
            <w:pPr>
              <w:rPr>
                <w:ins w:id="16691" w:author="Fegie" w:date="2021-05-02T20:43:00Z"/>
                <w:rFonts w:ascii="標楷體" w:eastAsia="標楷體" w:hAnsi="標楷體"/>
              </w:rPr>
            </w:pPr>
            <w:ins w:id="16692" w:author="Fegie" w:date="2021-05-02T20:51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693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PassportNo</w:t>
              </w:r>
            </w:ins>
          </w:p>
        </w:tc>
      </w:tr>
      <w:tr w:rsidR="00497F19" w14:paraId="5F24AC66" w14:textId="77777777" w:rsidTr="00D85B3E">
        <w:trPr>
          <w:trHeight w:val="291"/>
          <w:jc w:val="center"/>
          <w:ins w:id="16694" w:author="Fegie" w:date="2021-05-04T19:52:00Z"/>
          <w:trPrChange w:id="16695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96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27D617B" w14:textId="292BDBA2" w:rsidR="00497F19" w:rsidRDefault="00497F19" w:rsidP="00497F19">
            <w:pPr>
              <w:rPr>
                <w:ins w:id="16697" w:author="Fegie" w:date="2021-05-04T19:52:00Z"/>
                <w:rFonts w:ascii="標楷體" w:eastAsia="標楷體" w:hAnsi="標楷體"/>
              </w:rPr>
            </w:pPr>
            <w:ins w:id="16698" w:author="Fegie" w:date="2021-05-04T19:57:00Z">
              <w:r>
                <w:rPr>
                  <w:rFonts w:ascii="標楷體" w:eastAsia="標楷體" w:hAnsi="標楷體" w:hint="eastAsia"/>
                </w:rPr>
                <w:lastRenderedPageBreak/>
                <w:t>5</w:t>
              </w:r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99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1163A7" w14:textId="03D9583B" w:rsidR="00497F19" w:rsidRDefault="00497F19" w:rsidP="00497F19">
            <w:pPr>
              <w:rPr>
                <w:ins w:id="16700" w:author="Fegie" w:date="2021-05-04T19:52:00Z"/>
                <w:rFonts w:ascii="標楷體" w:eastAsia="標楷體" w:hAnsi="標楷體"/>
              </w:rPr>
            </w:pPr>
            <w:ins w:id="16701" w:author="Fegie" w:date="2021-05-04T19:52:00Z">
              <w:r>
                <w:rPr>
                  <w:rFonts w:ascii="標楷體" w:eastAsia="標楷體" w:hAnsi="標楷體" w:hint="eastAsia"/>
                </w:rPr>
                <w:t>AML職業別-修改前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02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28F1CF" w14:textId="2B0DF3B2" w:rsidR="00497F19" w:rsidRDefault="00497F19" w:rsidP="00497F19">
            <w:pPr>
              <w:rPr>
                <w:ins w:id="16703" w:author="Fegie" w:date="2021-05-04T19:52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04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2D15AA9" w14:textId="77777777" w:rsidR="00497F19" w:rsidRDefault="00497F19" w:rsidP="00497F19">
            <w:pPr>
              <w:rPr>
                <w:ins w:id="16705" w:author="Fegie" w:date="2021-05-04T19:52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06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8FAB4F" w14:textId="32FA87FB" w:rsidR="00497F19" w:rsidRDefault="00497F19" w:rsidP="00497F19">
            <w:pPr>
              <w:rPr>
                <w:ins w:id="16707" w:author="Fegie" w:date="2021-05-04T19:52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08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6ABCC19" w14:textId="77777777" w:rsidR="00497F19" w:rsidRDefault="00497F19" w:rsidP="00497F19">
            <w:pPr>
              <w:rPr>
                <w:ins w:id="16709" w:author="Fegie" w:date="2021-05-04T19:52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10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C18FC3" w14:textId="2A058015" w:rsidR="00497F19" w:rsidRPr="00572388" w:rsidRDefault="00497F19" w:rsidP="00497F19">
            <w:pPr>
              <w:rPr>
                <w:ins w:id="16711" w:author="Fegie" w:date="2021-05-04T19:52:00Z"/>
                <w:rFonts w:ascii="標楷體" w:eastAsia="標楷體" w:hAnsi="標楷體"/>
              </w:rPr>
            </w:pPr>
            <w:ins w:id="16712" w:author="Fegie" w:date="2021-05-04T19:5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13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7B4D38E" w14:textId="4C230AF7" w:rsidR="00497F19" w:rsidRDefault="00497F19" w:rsidP="00497F19">
            <w:pPr>
              <w:rPr>
                <w:ins w:id="16714" w:author="Fegie" w:date="2021-05-04T19:52:00Z"/>
                <w:rFonts w:ascii="標楷體" w:eastAsia="標楷體" w:hAnsi="標楷體"/>
              </w:rPr>
            </w:pPr>
            <w:ins w:id="16715" w:author="Fegie" w:date="2021-05-04T19:52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AMLJobCode</w:t>
              </w:r>
            </w:ins>
          </w:p>
        </w:tc>
      </w:tr>
      <w:tr w:rsidR="00497F19" w14:paraId="596A2C7C" w14:textId="77777777" w:rsidTr="00D85B3E">
        <w:trPr>
          <w:trHeight w:val="291"/>
          <w:jc w:val="center"/>
          <w:ins w:id="16716" w:author="Fegie" w:date="2021-05-02T20:43:00Z"/>
          <w:trPrChange w:id="16717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18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62BE150" w14:textId="4712366A" w:rsidR="00497F19" w:rsidRDefault="00497F19" w:rsidP="00497F19">
            <w:pPr>
              <w:rPr>
                <w:ins w:id="16719" w:author="Fegie" w:date="2021-05-02T20:43:00Z"/>
                <w:rFonts w:ascii="標楷體" w:eastAsia="標楷體" w:hAnsi="標楷體"/>
              </w:rPr>
            </w:pPr>
            <w:ins w:id="16720" w:author="Fegie" w:date="2021-05-04T19:57:00Z">
              <w:r>
                <w:rPr>
                  <w:rFonts w:ascii="標楷體" w:eastAsia="標楷體" w:hAnsi="標楷體"/>
                </w:rPr>
                <w:t>57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21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6FA8CF" w14:textId="10BFAC34" w:rsidR="00497F19" w:rsidRDefault="00497F19" w:rsidP="00497F19">
            <w:pPr>
              <w:rPr>
                <w:ins w:id="16722" w:author="Fegie" w:date="2021-05-02T20:43:00Z"/>
                <w:rFonts w:ascii="標楷體" w:eastAsia="標楷體" w:hAnsi="標楷體"/>
              </w:rPr>
            </w:pPr>
            <w:ins w:id="16723" w:author="Fegie" w:date="2021-05-02T20:43:00Z">
              <w:r>
                <w:rPr>
                  <w:rFonts w:ascii="標楷體" w:eastAsia="標楷體" w:hAnsi="標楷體" w:hint="eastAsia"/>
                </w:rPr>
                <w:t>AML職業別</w:t>
              </w:r>
            </w:ins>
            <w:ins w:id="16724" w:author="Fegie" w:date="2021-05-04T19:52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25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2ABD2A9" w14:textId="7F2A832A" w:rsidR="00497F19" w:rsidRDefault="00497F19" w:rsidP="00497F19">
            <w:pPr>
              <w:rPr>
                <w:ins w:id="16726" w:author="Fegie" w:date="2021-05-02T20:43:00Z"/>
                <w:rFonts w:ascii="標楷體" w:eastAsia="標楷體" w:hAnsi="標楷體"/>
              </w:rPr>
            </w:pPr>
            <w:ins w:id="16727" w:author="Fegie" w:date="2021-05-02T20:43:00Z">
              <w:del w:id="16728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X(03)</w:delText>
                </w:r>
              </w:del>
            </w:ins>
            <w:ins w:id="16729" w:author="家榮 張" w:date="2021-05-06T18:49:00Z">
              <w:r w:rsidR="00A7651D"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30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4BD5F7C" w14:textId="77777777" w:rsidR="00497F19" w:rsidRDefault="00497F19" w:rsidP="00497F19">
            <w:pPr>
              <w:rPr>
                <w:ins w:id="16731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32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04D376" w14:textId="611F2BC3" w:rsidR="00497F19" w:rsidRDefault="00497F19" w:rsidP="00497F19">
            <w:pPr>
              <w:rPr>
                <w:ins w:id="16733" w:author="Fegie" w:date="2021-05-02T20:43:00Z"/>
                <w:rFonts w:ascii="標楷體" w:eastAsia="標楷體" w:hAnsi="標楷體"/>
              </w:rPr>
            </w:pPr>
            <w:ins w:id="16734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AMLJobCode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6735" w:author="家榮 張" w:date="2021-05-06T19:33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"_(7).附件7"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1C4A50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16736" w:author="家榮 張" w:date="2021-05-06T19:33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1C4A50" w:rsidRPr="00831FEB">
                <w:rPr>
                  <w:rStyle w:val="a7"/>
                  <w:rFonts w:ascii="標楷體" w:eastAsia="標楷體" w:hAnsi="標楷體" w:cs="細明體"/>
                  <w:spacing w:val="15"/>
                  <w:kern w:val="0"/>
                </w:rPr>
                <w:t>7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6737" w:author="Fegie" w:date="2021-05-02T20:43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38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43157A6" w14:textId="77777777" w:rsidR="00497F19" w:rsidRDefault="00497F19" w:rsidP="00497F19">
            <w:pPr>
              <w:rPr>
                <w:ins w:id="16739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40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3FC1F7E" w14:textId="77777777" w:rsidR="00497F19" w:rsidRDefault="00497F19" w:rsidP="00497F19">
            <w:pPr>
              <w:rPr>
                <w:ins w:id="16741" w:author="Fegie" w:date="2021-05-02T20:43:00Z"/>
                <w:rFonts w:ascii="標楷體" w:eastAsia="標楷體" w:hAnsi="標楷體"/>
              </w:rPr>
            </w:pPr>
            <w:ins w:id="16742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43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B43BE2" w14:textId="051C5F0F" w:rsidR="00497F19" w:rsidRDefault="00497F19" w:rsidP="00497F19">
            <w:pPr>
              <w:rPr>
                <w:ins w:id="16744" w:author="Fegie" w:date="2021-05-02T20:43:00Z"/>
                <w:rFonts w:ascii="標楷體" w:eastAsia="標楷體" w:hAnsi="標楷體"/>
              </w:rPr>
            </w:pPr>
            <w:ins w:id="16745" w:author="Fegie" w:date="2021-05-02T20:51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746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AMLJobCode</w:t>
              </w:r>
            </w:ins>
          </w:p>
        </w:tc>
      </w:tr>
      <w:tr w:rsidR="00497F19" w14:paraId="3F6DEE41" w14:textId="77777777" w:rsidTr="00D85B3E">
        <w:trPr>
          <w:trHeight w:val="291"/>
          <w:jc w:val="center"/>
          <w:ins w:id="16747" w:author="Fegie" w:date="2021-05-04T19:52:00Z"/>
          <w:trPrChange w:id="16748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49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5F4DF16" w14:textId="2462B1DC" w:rsidR="00497F19" w:rsidRDefault="00497F19" w:rsidP="00497F19">
            <w:pPr>
              <w:rPr>
                <w:ins w:id="16750" w:author="Fegie" w:date="2021-05-04T19:52:00Z"/>
                <w:rFonts w:ascii="標楷體" w:eastAsia="標楷體" w:hAnsi="標楷體"/>
              </w:rPr>
            </w:pPr>
            <w:ins w:id="16751" w:author="Fegie" w:date="2021-05-04T19:57:00Z">
              <w:r>
                <w:rPr>
                  <w:rFonts w:ascii="標楷體" w:eastAsia="標楷體" w:hAnsi="標楷體" w:hint="eastAsia"/>
                </w:rPr>
                <w:t>5</w:t>
              </w:r>
              <w:r>
                <w:rPr>
                  <w:rFonts w:ascii="標楷體" w:eastAsia="標楷體" w:hAnsi="標楷體"/>
                </w:rPr>
                <w:t>8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52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E1F150E" w14:textId="15089AFF" w:rsidR="00497F19" w:rsidRDefault="00497F19" w:rsidP="00497F19">
            <w:pPr>
              <w:rPr>
                <w:ins w:id="16753" w:author="Fegie" w:date="2021-05-04T19:52:00Z"/>
                <w:rFonts w:ascii="標楷體" w:eastAsia="標楷體" w:hAnsi="標楷體"/>
              </w:rPr>
            </w:pPr>
            <w:ins w:id="16754" w:author="Fegie" w:date="2021-05-04T19:52:00Z">
              <w:r>
                <w:rPr>
                  <w:rFonts w:ascii="標楷體" w:eastAsia="標楷體" w:hAnsi="標楷體" w:hint="eastAsia"/>
                </w:rPr>
                <w:t>AML組織-修改前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55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9776731" w14:textId="54F75479" w:rsidR="00497F19" w:rsidRDefault="00497F19" w:rsidP="00497F19">
            <w:pPr>
              <w:rPr>
                <w:ins w:id="16756" w:author="Fegie" w:date="2021-05-04T19:52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57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BEA9FA" w14:textId="77777777" w:rsidR="00497F19" w:rsidRDefault="00497F19" w:rsidP="00497F19">
            <w:pPr>
              <w:rPr>
                <w:ins w:id="16758" w:author="Fegie" w:date="2021-05-04T19:52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59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8BBA3B" w14:textId="77777777" w:rsidR="00497F19" w:rsidRDefault="00497F19" w:rsidP="00497F19">
            <w:pPr>
              <w:rPr>
                <w:ins w:id="16760" w:author="Fegie" w:date="2021-05-04T19:52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61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743E2D" w14:textId="77777777" w:rsidR="00497F19" w:rsidRDefault="00497F19" w:rsidP="00497F19">
            <w:pPr>
              <w:rPr>
                <w:ins w:id="16762" w:author="Fegie" w:date="2021-05-04T19:52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63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E822EE4" w14:textId="02A35693" w:rsidR="00497F19" w:rsidRPr="00572388" w:rsidRDefault="00497F19" w:rsidP="00497F19">
            <w:pPr>
              <w:rPr>
                <w:ins w:id="16764" w:author="Fegie" w:date="2021-05-04T19:52:00Z"/>
                <w:rFonts w:ascii="標楷體" w:eastAsia="標楷體" w:hAnsi="標楷體"/>
              </w:rPr>
            </w:pPr>
            <w:ins w:id="16765" w:author="Fegie" w:date="2021-05-04T19:5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66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34DEC45" w14:textId="4CC64414" w:rsidR="00497F19" w:rsidRDefault="00497F19" w:rsidP="00497F19">
            <w:pPr>
              <w:rPr>
                <w:ins w:id="16767" w:author="Fegie" w:date="2021-05-04T19:52:00Z"/>
                <w:rFonts w:ascii="標楷體" w:eastAsia="標楷體" w:hAnsi="標楷體"/>
              </w:rPr>
            </w:pPr>
            <w:ins w:id="16768" w:author="Fegie" w:date="2021-05-04T19:52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AMLGrouop</w:t>
              </w:r>
            </w:ins>
          </w:p>
        </w:tc>
      </w:tr>
      <w:tr w:rsidR="00497F19" w14:paraId="4318A1AB" w14:textId="77777777" w:rsidTr="00D85B3E">
        <w:trPr>
          <w:trHeight w:val="291"/>
          <w:jc w:val="center"/>
          <w:ins w:id="16769" w:author="Fegie" w:date="2021-05-02T20:43:00Z"/>
          <w:trPrChange w:id="16770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71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93973BA" w14:textId="6FB1E361" w:rsidR="00497F19" w:rsidRDefault="00497F19" w:rsidP="00497F19">
            <w:pPr>
              <w:rPr>
                <w:ins w:id="16772" w:author="Fegie" w:date="2021-05-02T20:43:00Z"/>
                <w:rFonts w:ascii="標楷體" w:eastAsia="標楷體" w:hAnsi="標楷體"/>
              </w:rPr>
            </w:pPr>
            <w:ins w:id="16773" w:author="Fegie" w:date="2021-05-04T19:57:00Z">
              <w:r>
                <w:rPr>
                  <w:rFonts w:ascii="標楷體" w:eastAsia="標楷體" w:hAnsi="標楷體"/>
                </w:rPr>
                <w:t>59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74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1988E1" w14:textId="4FA9BBB2" w:rsidR="00497F19" w:rsidRDefault="00497F19" w:rsidP="00497F19">
            <w:pPr>
              <w:rPr>
                <w:ins w:id="16775" w:author="Fegie" w:date="2021-05-02T20:43:00Z"/>
                <w:rFonts w:ascii="標楷體" w:eastAsia="標楷體" w:hAnsi="標楷體"/>
              </w:rPr>
            </w:pPr>
            <w:ins w:id="16776" w:author="Fegie" w:date="2021-05-02T20:43:00Z">
              <w:r>
                <w:rPr>
                  <w:rFonts w:ascii="標楷體" w:eastAsia="標楷體" w:hAnsi="標楷體" w:hint="eastAsia"/>
                </w:rPr>
                <w:t>AML</w:t>
              </w:r>
              <w:r>
                <w:rPr>
                  <w:rFonts w:ascii="標楷體" w:eastAsia="標楷體" w:hAnsi="標楷體" w:hint="eastAsia"/>
                </w:rPr>
                <w:lastRenderedPageBreak/>
                <w:t>組織</w:t>
              </w:r>
            </w:ins>
            <w:ins w:id="16777" w:author="Fegie" w:date="2021-05-04T19:52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78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AA4DF34" w14:textId="3561A686" w:rsidR="00497F19" w:rsidRDefault="00497F19" w:rsidP="00497F19">
            <w:pPr>
              <w:rPr>
                <w:ins w:id="16779" w:author="Fegie" w:date="2021-05-02T20:43:00Z"/>
                <w:rFonts w:ascii="標楷體" w:eastAsia="標楷體" w:hAnsi="標楷體"/>
              </w:rPr>
            </w:pPr>
            <w:ins w:id="16780" w:author="Fegie" w:date="2021-05-02T20:43:00Z">
              <w:del w:id="16781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X(03)</w:delText>
                </w:r>
              </w:del>
            </w:ins>
            <w:ins w:id="16782" w:author="家榮 張" w:date="2021-05-06T18:49:00Z">
              <w:r w:rsidR="00A7651D"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83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213A1F6" w14:textId="77777777" w:rsidR="00497F19" w:rsidRDefault="00497F19" w:rsidP="00497F19">
            <w:pPr>
              <w:rPr>
                <w:ins w:id="16784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85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6392C90" w14:textId="77777777" w:rsidR="00497F19" w:rsidRDefault="00497F19" w:rsidP="00497F19">
            <w:pPr>
              <w:rPr>
                <w:ins w:id="16786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87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A6F741E" w14:textId="77777777" w:rsidR="00497F19" w:rsidRDefault="00497F19" w:rsidP="00497F19">
            <w:pPr>
              <w:rPr>
                <w:ins w:id="16788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89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C67AA4" w14:textId="77777777" w:rsidR="00497F19" w:rsidRDefault="00497F19" w:rsidP="00497F19">
            <w:pPr>
              <w:rPr>
                <w:ins w:id="16790" w:author="Fegie" w:date="2021-05-02T20:43:00Z"/>
                <w:rFonts w:ascii="標楷體" w:eastAsia="標楷體" w:hAnsi="標楷體"/>
              </w:rPr>
            </w:pPr>
            <w:ins w:id="16791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92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AEF8D9E" w14:textId="0325FB15" w:rsidR="00497F19" w:rsidRDefault="00497F19" w:rsidP="00497F19">
            <w:pPr>
              <w:rPr>
                <w:ins w:id="16793" w:author="Fegie" w:date="2021-05-02T20:43:00Z"/>
                <w:rFonts w:ascii="標楷體" w:eastAsia="標楷體" w:hAnsi="標楷體"/>
              </w:rPr>
            </w:pPr>
            <w:ins w:id="16794" w:author="Fegie" w:date="2021-05-02T20:51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795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AMLGrouop</w:t>
              </w:r>
            </w:ins>
          </w:p>
        </w:tc>
      </w:tr>
      <w:tr w:rsidR="00497F19" w14:paraId="4A572B98" w14:textId="77777777" w:rsidTr="00D85B3E">
        <w:trPr>
          <w:trHeight w:val="291"/>
          <w:jc w:val="center"/>
          <w:ins w:id="16796" w:author="Fegie" w:date="2021-05-04T19:53:00Z"/>
          <w:trPrChange w:id="16797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98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D69712" w14:textId="6BEFAF9F" w:rsidR="00497F19" w:rsidRDefault="00497F19" w:rsidP="00497F19">
            <w:pPr>
              <w:rPr>
                <w:ins w:id="16799" w:author="Fegie" w:date="2021-05-04T19:53:00Z"/>
                <w:rFonts w:ascii="標楷體" w:eastAsia="標楷體" w:hAnsi="標楷體"/>
              </w:rPr>
            </w:pPr>
            <w:ins w:id="16800" w:author="Fegie" w:date="2021-05-04T19:57:00Z">
              <w:r>
                <w:rPr>
                  <w:rFonts w:ascii="標楷體" w:eastAsia="標楷體" w:hAnsi="標楷體" w:hint="eastAsia"/>
                </w:rPr>
                <w:lastRenderedPageBreak/>
                <w:t>6</w:t>
              </w:r>
              <w:r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01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6E7E3B" w14:textId="50B2C67D" w:rsidR="00497F19" w:rsidRDefault="00497F19" w:rsidP="00497F19">
            <w:pPr>
              <w:rPr>
                <w:ins w:id="16802" w:author="Fegie" w:date="2021-05-04T19:53:00Z"/>
                <w:rFonts w:ascii="標楷體" w:eastAsia="標楷體" w:hAnsi="標楷體"/>
              </w:rPr>
            </w:pPr>
            <w:ins w:id="16803" w:author="Fegie" w:date="2021-05-04T19:53:00Z">
              <w:r>
                <w:rPr>
                  <w:rFonts w:ascii="標楷體" w:eastAsia="標楷體" w:hAnsi="標楷體" w:hint="eastAsia"/>
                </w:rPr>
                <w:t>原住民姓名-修改前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04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2ED7E77" w14:textId="32EABADB" w:rsidR="00497F19" w:rsidRDefault="00497F19" w:rsidP="00497F19">
            <w:pPr>
              <w:rPr>
                <w:ins w:id="16805" w:author="Fegie" w:date="2021-05-04T19:53:00Z"/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06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C197DB0" w14:textId="77777777" w:rsidR="00497F19" w:rsidRDefault="00497F19" w:rsidP="00497F19">
            <w:pPr>
              <w:rPr>
                <w:ins w:id="16807" w:author="Fegie" w:date="2021-05-04T19:5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08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F7967E" w14:textId="77777777" w:rsidR="00497F19" w:rsidRDefault="00497F19" w:rsidP="00497F19">
            <w:pPr>
              <w:rPr>
                <w:ins w:id="16809" w:author="Fegie" w:date="2021-05-04T19:5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10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D55132C" w14:textId="77777777" w:rsidR="00497F19" w:rsidRDefault="00497F19" w:rsidP="00497F19">
            <w:pPr>
              <w:rPr>
                <w:ins w:id="16811" w:author="Fegie" w:date="2021-05-04T19:5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12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3CD700C" w14:textId="5061D5D1" w:rsidR="00497F19" w:rsidRPr="00572388" w:rsidRDefault="00497F19" w:rsidP="00497F19">
            <w:pPr>
              <w:rPr>
                <w:ins w:id="16813" w:author="Fegie" w:date="2021-05-04T19:53:00Z"/>
                <w:rFonts w:ascii="標楷體" w:eastAsia="標楷體" w:hAnsi="標楷體"/>
              </w:rPr>
            </w:pPr>
            <w:ins w:id="16814" w:author="Fegie" w:date="2021-05-04T19:53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15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B50804F" w14:textId="33A4BD4E" w:rsidR="00497F19" w:rsidRDefault="00497F19" w:rsidP="00497F19">
            <w:pPr>
              <w:rPr>
                <w:ins w:id="16816" w:author="Fegie" w:date="2021-05-04T19:53:00Z"/>
                <w:rFonts w:ascii="標楷體" w:eastAsia="標楷體" w:hAnsi="標楷體"/>
              </w:rPr>
            </w:pPr>
            <w:ins w:id="16817" w:author="Fegie" w:date="2021-05-04T19:53:00Z">
              <w:r>
                <w:rPr>
                  <w:rFonts w:ascii="標楷體" w:eastAsia="標楷體" w:hAnsi="標楷體" w:hint="eastAsia"/>
                </w:rPr>
                <w:t>1.自動顯示不可修改2.CustMain.</w:t>
              </w:r>
              <w:r>
                <w:rPr>
                  <w:rFonts w:ascii="標楷體" w:eastAsia="標楷體" w:hAnsi="標楷體"/>
                </w:rPr>
                <w:t>IndigenousName</w:t>
              </w:r>
            </w:ins>
          </w:p>
        </w:tc>
      </w:tr>
      <w:tr w:rsidR="00497F19" w14:paraId="7A3A913D" w14:textId="77777777" w:rsidTr="00D85B3E">
        <w:trPr>
          <w:trHeight w:val="291"/>
          <w:jc w:val="center"/>
          <w:ins w:id="16818" w:author="Fegie" w:date="2021-05-02T20:43:00Z"/>
          <w:trPrChange w:id="16819" w:author="st1" w:date="2021-05-06T11:00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20" w:author="st1" w:date="2021-05-06T11:00:00Z">
              <w:tcPr>
                <w:tcW w:w="46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2FEEA99" w14:textId="06B284C9" w:rsidR="00497F19" w:rsidRDefault="00497F19" w:rsidP="00497F19">
            <w:pPr>
              <w:rPr>
                <w:ins w:id="16821" w:author="Fegie" w:date="2021-05-02T20:43:00Z"/>
                <w:rFonts w:ascii="標楷體" w:eastAsia="標楷體" w:hAnsi="標楷體"/>
              </w:rPr>
            </w:pPr>
            <w:ins w:id="16822" w:author="Fegie" w:date="2021-05-04T19:57:00Z">
              <w:r>
                <w:rPr>
                  <w:rFonts w:ascii="標楷體" w:eastAsia="標楷體" w:hAnsi="標楷體"/>
                </w:rPr>
                <w:t>61</w:t>
              </w:r>
            </w:ins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23" w:author="st1" w:date="2021-05-06T11:00:00Z">
              <w:tcPr>
                <w:tcW w:w="6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7AC261" w14:textId="65F76F6E" w:rsidR="00497F19" w:rsidRDefault="00497F19" w:rsidP="00497F19">
            <w:pPr>
              <w:rPr>
                <w:ins w:id="16824" w:author="Fegie" w:date="2021-05-02T20:43:00Z"/>
                <w:rFonts w:ascii="標楷體" w:eastAsia="標楷體" w:hAnsi="標楷體"/>
              </w:rPr>
            </w:pPr>
            <w:ins w:id="16825" w:author="Fegie" w:date="2021-05-02T20:43:00Z">
              <w:r>
                <w:rPr>
                  <w:rFonts w:ascii="標楷體" w:eastAsia="標楷體" w:hAnsi="標楷體" w:hint="eastAsia"/>
                </w:rPr>
                <w:t>原住民姓名</w:t>
              </w:r>
            </w:ins>
            <w:ins w:id="16826" w:author="Fegie" w:date="2021-05-04T19:53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27" w:author="st1" w:date="2021-05-06T11:00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87FD211" w14:textId="3DDB6E74" w:rsidR="00497F19" w:rsidRDefault="00497F19" w:rsidP="00497F19">
            <w:pPr>
              <w:rPr>
                <w:ins w:id="16828" w:author="Fegie" w:date="2021-05-02T20:43:00Z"/>
                <w:rFonts w:ascii="標楷體" w:eastAsia="標楷體" w:hAnsi="標楷體"/>
              </w:rPr>
            </w:pPr>
            <w:ins w:id="16829" w:author="Fegie" w:date="2021-05-02T20:43:00Z">
              <w:del w:id="16830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X(100)</w:delText>
                </w:r>
              </w:del>
            </w:ins>
            <w:ins w:id="16831" w:author="家榮 張" w:date="2021-05-06T18:49:00Z">
              <w:r w:rsidR="00A7651D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32" w:author="st1" w:date="2021-05-06T11:00:00Z">
              <w:tcPr>
                <w:tcW w:w="5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AAA8CF3" w14:textId="77777777" w:rsidR="00497F19" w:rsidRDefault="00497F19" w:rsidP="00497F19">
            <w:pPr>
              <w:rPr>
                <w:ins w:id="16833" w:author="Fegie" w:date="2021-05-02T20:4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34" w:author="st1" w:date="2021-05-06T11:00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EE17A6" w14:textId="77777777" w:rsidR="00497F19" w:rsidRDefault="00497F19" w:rsidP="00497F19">
            <w:pPr>
              <w:rPr>
                <w:ins w:id="16835" w:author="Fegie" w:date="2021-05-02T20:43:00Z"/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36" w:author="st1" w:date="2021-05-06T11:00:00Z">
              <w:tcPr>
                <w:tcW w:w="47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0E1F30" w14:textId="77777777" w:rsidR="00497F19" w:rsidRDefault="00497F19" w:rsidP="00497F19">
            <w:pPr>
              <w:rPr>
                <w:ins w:id="16837" w:author="Fegie" w:date="2021-05-02T20:4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38" w:author="st1" w:date="2021-05-06T11:00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CF2CDC" w14:textId="77777777" w:rsidR="00497F19" w:rsidRDefault="00497F19" w:rsidP="00497F19">
            <w:pPr>
              <w:rPr>
                <w:ins w:id="16839" w:author="Fegie" w:date="2021-05-02T20:43:00Z"/>
                <w:rFonts w:ascii="標楷體" w:eastAsia="標楷體" w:hAnsi="標楷體"/>
              </w:rPr>
            </w:pPr>
            <w:ins w:id="16840" w:author="Fegie" w:date="2021-05-02T20:43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41" w:author="st1" w:date="2021-05-06T11:00:00Z">
              <w:tcPr>
                <w:tcW w:w="33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F2808E" w14:textId="5CB6721E" w:rsidR="00497F19" w:rsidRDefault="00497F19" w:rsidP="00497F19">
            <w:pPr>
              <w:rPr>
                <w:ins w:id="16842" w:author="Fegie" w:date="2021-05-02T20:43:00Z"/>
                <w:rFonts w:ascii="標楷體" w:eastAsia="標楷體" w:hAnsi="標楷體"/>
              </w:rPr>
            </w:pPr>
            <w:ins w:id="16843" w:author="Fegie" w:date="2021-05-02T20:51:00Z">
              <w:r>
                <w:rPr>
                  <w:rFonts w:ascii="標楷體" w:eastAsia="標楷體" w:hAnsi="標楷體" w:hint="eastAsia"/>
                </w:rPr>
                <w:t>1.自動顯示可以修改2</w:t>
              </w:r>
            </w:ins>
            <w:ins w:id="16844" w:author="Fegie" w:date="2021-05-02T20:43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IndigenousName</w:t>
              </w:r>
            </w:ins>
          </w:p>
        </w:tc>
      </w:tr>
    </w:tbl>
    <w:p w14:paraId="4981AC88" w14:textId="33E2C034" w:rsidR="00F26477" w:rsidRDefault="00F26477" w:rsidP="007370E3">
      <w:pPr>
        <w:pStyle w:val="15"/>
        <w:numPr>
          <w:ilvl w:val="0"/>
          <w:numId w:val="55"/>
        </w:numPr>
        <w:ind w:left="1418"/>
        <w:rPr>
          <w:ins w:id="16845" w:author="Fegie" w:date="2021-05-02T17:42:00Z"/>
        </w:rPr>
      </w:pPr>
      <w:ins w:id="16846" w:author="Fegie" w:date="2021-05-02T17:42:00Z">
        <w:r>
          <w:rPr>
            <w:rFonts w:hint="eastAsia"/>
          </w:rPr>
          <w:br w:type="page"/>
        </w:r>
      </w:ins>
    </w:p>
    <w:p w14:paraId="1CEEC078" w14:textId="63CF7089" w:rsidR="00C1400F" w:rsidRDefault="00C1400F" w:rsidP="00C1400F">
      <w:pPr>
        <w:pStyle w:val="3"/>
        <w:numPr>
          <w:ilvl w:val="2"/>
          <w:numId w:val="54"/>
        </w:numPr>
        <w:rPr>
          <w:ins w:id="16847" w:author="Fegie" w:date="2021-05-02T17:42:00Z"/>
        </w:rPr>
      </w:pPr>
      <w:ins w:id="16848" w:author="Fegie" w:date="2021-04-29T10:48:00Z">
        <w:r>
          <w:rPr>
            <w:rFonts w:hint="eastAsia"/>
          </w:rPr>
          <w:lastRenderedPageBreak/>
          <w:t>L1</w:t>
        </w:r>
        <w:r>
          <w:t>10</w:t>
        </w:r>
      </w:ins>
      <w:ins w:id="16849" w:author="Fegie" w:date="2021-04-29T10:51:00Z">
        <w:r w:rsidR="00924218">
          <w:rPr>
            <w:rFonts w:hint="eastAsia"/>
          </w:rPr>
          <w:t>2</w:t>
        </w:r>
      </w:ins>
      <w:ins w:id="16850" w:author="Fegie" w:date="2021-04-29T10:48:00Z">
        <w:r>
          <w:t xml:space="preserve"> </w:t>
        </w:r>
        <w:r>
          <w:rPr>
            <w:rFonts w:hint="eastAsia"/>
          </w:rPr>
          <w:t xml:space="preserve"> 顧客基本資料維護-</w:t>
        </w:r>
      </w:ins>
      <w:ins w:id="16851" w:author="Fegie" w:date="2021-04-29T10:51:00Z">
        <w:r w:rsidR="00924218">
          <w:rPr>
            <w:rFonts w:hint="eastAsia"/>
          </w:rPr>
          <w:t>法</w:t>
        </w:r>
      </w:ins>
      <w:ins w:id="16852" w:author="Fegie" w:date="2021-04-29T10:48:00Z">
        <w:r>
          <w:rPr>
            <w:rFonts w:hint="eastAsia"/>
          </w:rPr>
          <w:t>人</w:t>
        </w:r>
      </w:ins>
      <w:ins w:id="16853" w:author="Fegie" w:date="2021-05-05T16:25:00Z">
        <w:r w:rsidR="00C817AE">
          <w:rPr>
            <w:rFonts w:hAnsi="標楷體" w:hint="eastAsia"/>
          </w:rPr>
          <w:t>***</w:t>
        </w:r>
      </w:ins>
    </w:p>
    <w:p w14:paraId="24C87286" w14:textId="77777777" w:rsidR="00A93840" w:rsidRDefault="00F26477" w:rsidP="00A93840">
      <w:pPr>
        <w:pStyle w:val="15"/>
        <w:numPr>
          <w:ilvl w:val="0"/>
          <w:numId w:val="55"/>
        </w:numPr>
        <w:ind w:left="1418"/>
        <w:rPr>
          <w:ins w:id="16854" w:author="Fegie" w:date="2021-05-02T20:31:00Z"/>
        </w:rPr>
      </w:pPr>
      <w:ins w:id="16855" w:author="Fegie" w:date="2021-05-02T17:42:00Z">
        <w:r>
          <w:rPr>
            <w:rFonts w:hint="eastAsia"/>
          </w:rPr>
          <w:t xml:space="preserve">    </w:t>
        </w:r>
      </w:ins>
      <w:ins w:id="16856" w:author="Fegie" w:date="2021-05-02T20:31:00Z">
        <w:r w:rsidR="00A93840">
          <w:rPr>
            <w:rFonts w:hint="eastAsia"/>
          </w:rPr>
          <w:t>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93840" w14:paraId="631C331C" w14:textId="77777777" w:rsidTr="001C13CA">
        <w:trPr>
          <w:trHeight w:val="277"/>
          <w:ins w:id="16857" w:author="Fegie" w:date="2021-05-02T20:3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DE56CC" w14:textId="77777777" w:rsidR="00A93840" w:rsidRDefault="00A93840" w:rsidP="001C13CA">
            <w:pPr>
              <w:rPr>
                <w:ins w:id="16858" w:author="Fegie" w:date="2021-05-02T20:31:00Z"/>
                <w:rFonts w:ascii="標楷體" w:eastAsia="標楷體" w:hAnsi="標楷體"/>
              </w:rPr>
            </w:pPr>
            <w:ins w:id="16859" w:author="Fegie" w:date="2021-05-02T20:31:00Z">
              <w:r>
                <w:rPr>
                  <w:rFonts w:ascii="標楷體" w:eastAsia="標楷體" w:hAnsi="標楷體" w:hint="eastAsia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4B1F7" w14:textId="776EA2D8" w:rsidR="00A93840" w:rsidRDefault="00A93840" w:rsidP="001C13CA">
            <w:pPr>
              <w:rPr>
                <w:ins w:id="16860" w:author="Fegie" w:date="2021-05-02T20:31:00Z"/>
                <w:rFonts w:ascii="標楷體" w:eastAsia="標楷體" w:hAnsi="標楷體"/>
              </w:rPr>
            </w:pPr>
            <w:ins w:id="16861" w:author="Fegie" w:date="2021-05-02T20:31:00Z">
              <w:r>
                <w:rPr>
                  <w:rFonts w:ascii="標楷體" w:eastAsia="標楷體" w:hAnsi="標楷體" w:hint="eastAsia"/>
                </w:rPr>
                <w:t>顧客基本資料維護-</w:t>
              </w:r>
            </w:ins>
            <w:ins w:id="16862" w:author="Fegie" w:date="2021-05-02T20:32:00Z">
              <w:r>
                <w:rPr>
                  <w:rFonts w:ascii="標楷體" w:eastAsia="標楷體" w:hAnsi="標楷體" w:hint="eastAsia"/>
                </w:rPr>
                <w:t>法人</w:t>
              </w:r>
            </w:ins>
          </w:p>
        </w:tc>
      </w:tr>
      <w:tr w:rsidR="00A93840" w14:paraId="1E53B5F6" w14:textId="77777777" w:rsidTr="001C13CA">
        <w:trPr>
          <w:trHeight w:val="277"/>
          <w:ins w:id="16863" w:author="Fegie" w:date="2021-05-02T20:3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BE1A5F8" w14:textId="77777777" w:rsidR="00A93840" w:rsidRDefault="00A93840" w:rsidP="001C13CA">
            <w:pPr>
              <w:rPr>
                <w:ins w:id="16864" w:author="Fegie" w:date="2021-05-02T20:31:00Z"/>
                <w:rFonts w:ascii="標楷體" w:eastAsia="標楷體" w:hAnsi="標楷體"/>
              </w:rPr>
            </w:pPr>
            <w:ins w:id="16865" w:author="Fegie" w:date="2021-05-02T20:31:00Z">
              <w:r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A8EB0B" w14:textId="622A0208" w:rsidR="00A93840" w:rsidRDefault="00A93840" w:rsidP="001C13CA">
            <w:pPr>
              <w:rPr>
                <w:ins w:id="16866" w:author="Fegie" w:date="2021-05-02T20:31:00Z"/>
                <w:rFonts w:ascii="標楷體" w:eastAsia="標楷體" w:hAnsi="標楷體"/>
              </w:rPr>
            </w:pPr>
            <w:ins w:id="16867" w:author="Fegie" w:date="2021-05-02T20:31:00Z">
              <w:r>
                <w:rPr>
                  <w:rFonts w:ascii="標楷體" w:eastAsia="標楷體" w:hAnsi="標楷體" w:hint="eastAsia"/>
                </w:rPr>
                <w:t>1.新增</w:t>
              </w:r>
            </w:ins>
            <w:ins w:id="16868" w:author="Fegie" w:date="2021-05-04T15:37:00Z">
              <w:r w:rsidR="003D17DD">
                <w:rPr>
                  <w:rFonts w:ascii="標楷體" w:eastAsia="標楷體" w:hAnsi="標楷體" w:hint="eastAsia"/>
                </w:rPr>
                <w:t>法</w:t>
              </w:r>
            </w:ins>
            <w:ins w:id="16869" w:author="Fegie" w:date="2021-05-02T20:31:00Z">
              <w:r>
                <w:rPr>
                  <w:rFonts w:ascii="標楷體" w:eastAsia="標楷體" w:hAnsi="標楷體" w:hint="eastAsia"/>
                </w:rPr>
                <w:t>人基本資料。</w:t>
              </w:r>
            </w:ins>
          </w:p>
          <w:p w14:paraId="2D4DD792" w14:textId="77777777" w:rsidR="00A93840" w:rsidRDefault="00A93840" w:rsidP="001C13CA">
            <w:pPr>
              <w:rPr>
                <w:ins w:id="16870" w:author="Fegie" w:date="2021-05-02T20:31:00Z"/>
                <w:rFonts w:ascii="標楷體" w:eastAsia="標楷體" w:hAnsi="標楷體"/>
              </w:rPr>
            </w:pPr>
            <w:ins w:id="16871" w:author="Fegie" w:date="2021-05-02T20:31:00Z">
              <w:r>
                <w:rPr>
                  <w:rFonts w:ascii="標楷體" w:eastAsia="標楷體" w:hAnsi="標楷體" w:hint="eastAsia"/>
                </w:rPr>
                <w:t>2.需由入口交易「L1001 顧客明細資料查詢」進入</w:t>
              </w:r>
            </w:ins>
          </w:p>
        </w:tc>
      </w:tr>
      <w:tr w:rsidR="00A93840" w14:paraId="2F50AFE5" w14:textId="77777777" w:rsidTr="001C13CA">
        <w:trPr>
          <w:trHeight w:val="773"/>
          <w:ins w:id="16872" w:author="Fegie" w:date="2021-05-02T20:3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786182" w14:textId="77777777" w:rsidR="00A93840" w:rsidRDefault="00A93840" w:rsidP="001C13CA">
            <w:pPr>
              <w:rPr>
                <w:ins w:id="16873" w:author="Fegie" w:date="2021-05-02T20:31:00Z"/>
                <w:rFonts w:ascii="標楷體" w:eastAsia="標楷體" w:hAnsi="標楷體"/>
              </w:rPr>
            </w:pPr>
            <w:ins w:id="16874" w:author="Fegie" w:date="2021-05-02T20:31:00Z">
              <w:r>
                <w:rPr>
                  <w:rFonts w:ascii="標楷體" w:eastAsia="標楷體" w:hAnsi="標楷體" w:hint="eastAsia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D1C0E8" w14:textId="194FB634" w:rsidR="000B49AE" w:rsidRPr="004B136D" w:rsidRDefault="00A93840" w:rsidP="000B49AE">
            <w:pPr>
              <w:rPr>
                <w:ins w:id="16875" w:author="st1" w:date="2021-05-06T10:42:00Z"/>
                <w:rFonts w:ascii="標楷體" w:eastAsia="標楷體" w:hAnsi="標楷體"/>
              </w:rPr>
            </w:pPr>
            <w:ins w:id="16876" w:author="Fegie" w:date="2021-05-02T20:31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6877" w:author="st1" w:date="2021-05-06T10:42:00Z">
              <w:r w:rsidR="000B49AE" w:rsidRPr="004B136D">
                <w:rPr>
                  <w:rFonts w:ascii="標楷體" w:eastAsia="標楷體" w:hAnsi="標楷體" w:hint="eastAsia"/>
                </w:rPr>
                <w:t>參考「作業流程.客戶作業」</w:t>
              </w:r>
            </w:ins>
          </w:p>
          <w:p w14:paraId="0141621E" w14:textId="37EC7859" w:rsidR="00A93840" w:rsidDel="000B49AE" w:rsidRDefault="00A93840">
            <w:pPr>
              <w:rPr>
                <w:ins w:id="16878" w:author="Fegie" w:date="2021-05-02T20:31:00Z"/>
                <w:del w:id="16879" w:author="st1" w:date="2021-05-06T10:42:00Z"/>
                <w:rFonts w:ascii="標楷體" w:eastAsia="標楷體" w:hAnsi="標楷體"/>
              </w:rPr>
              <w:pPrChange w:id="16880" w:author="st1" w:date="2021-05-06T10:42:00Z">
                <w:pPr>
                  <w:ind w:left="240" w:hangingChars="100" w:hanging="240"/>
                </w:pPr>
              </w:pPrChange>
            </w:pPr>
            <w:ins w:id="16881" w:author="Fegie" w:date="2021-05-02T20:31:00Z">
              <w:del w:id="16882" w:author="st1" w:date="2021-05-06T10:42:00Z">
                <w:r w:rsidRPr="00F15B2B" w:rsidDel="000B49AE">
                  <w:rPr>
                    <w:rFonts w:ascii="標楷體" w:eastAsia="標楷體" w:hAnsi="標楷體" w:hint="eastAsia"/>
                    <w:color w:val="FF0000"/>
                  </w:rPr>
                  <w:delText>參考流程</w:delText>
                </w:r>
                <w:r w:rsidDel="000B49AE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</w:ins>
          </w:p>
          <w:p w14:paraId="445DBA9E" w14:textId="77777777" w:rsidR="00A93840" w:rsidRDefault="00A93840" w:rsidP="001C13CA">
            <w:pPr>
              <w:rPr>
                <w:ins w:id="16883" w:author="Fegie" w:date="2021-05-02T20:31:00Z"/>
                <w:rFonts w:ascii="標楷體" w:eastAsia="標楷體" w:hAnsi="標楷體"/>
              </w:rPr>
            </w:pPr>
            <w:ins w:id="16884" w:author="Fegie" w:date="2021-05-02T20:31:00Z">
              <w:r>
                <w:rPr>
                  <w:rFonts w:ascii="標楷體" w:eastAsia="標楷體" w:hAnsi="標楷體" w:hint="eastAsia"/>
                </w:rPr>
                <w:t>2.維護客戶資料主檔(Cu</w:t>
              </w:r>
              <w:r>
                <w:rPr>
                  <w:rFonts w:ascii="標楷體" w:eastAsia="標楷體" w:hAnsi="標楷體"/>
                </w:rPr>
                <w:t>stMain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5ACD0F32" w14:textId="77777777" w:rsidR="00A93840" w:rsidRDefault="00A93840" w:rsidP="001C13CA">
            <w:pPr>
              <w:rPr>
                <w:ins w:id="16885" w:author="Fegie" w:date="2021-05-02T20:31:00Z"/>
                <w:rFonts w:ascii="標楷體" w:eastAsia="標楷體" w:hAnsi="標楷體"/>
                <w:lang w:eastAsia="zh-HK"/>
              </w:rPr>
            </w:pPr>
            <w:ins w:id="16886" w:author="Fegie" w:date="2021-05-02T20:31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07CCE7A1" w14:textId="25C7916B" w:rsidR="00A93840" w:rsidRDefault="00A93840" w:rsidP="001C13CA">
            <w:pPr>
              <w:rPr>
                <w:ins w:id="16887" w:author="Fegie" w:date="2021-05-02T20:31:00Z"/>
                <w:rFonts w:ascii="標楷體" w:eastAsia="標楷體" w:hAnsi="標楷體"/>
                <w:lang w:eastAsia="zh-HK"/>
              </w:rPr>
            </w:pPr>
            <w:ins w:id="16888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(1).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新增:新增</w:t>
              </w:r>
            </w:ins>
            <w:ins w:id="16889" w:author="Fegie" w:date="2021-05-02T20:32:00Z">
              <w:r>
                <w:rPr>
                  <w:rFonts w:ascii="標楷體" w:eastAsia="標楷體" w:hAnsi="標楷體" w:hint="eastAsia"/>
                </w:rPr>
                <w:t>法</w:t>
              </w:r>
            </w:ins>
            <w:ins w:id="16890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人基本資料</w:t>
              </w:r>
            </w:ins>
          </w:p>
          <w:p w14:paraId="5ADEC5A2" w14:textId="75D3D2BC" w:rsidR="00A93840" w:rsidRDefault="00A93840" w:rsidP="001C13CA">
            <w:pPr>
              <w:rPr>
                <w:ins w:id="16891" w:author="Fegie" w:date="2021-05-02T20:31:00Z"/>
                <w:rFonts w:ascii="標楷體" w:eastAsia="標楷體" w:hAnsi="標楷體"/>
                <w:lang w:eastAsia="zh-HK"/>
              </w:rPr>
            </w:pPr>
            <w:ins w:id="16892" w:author="Fegie" w:date="2021-05-02T20:31:00Z">
              <w:r>
                <w:rPr>
                  <w:rFonts w:ascii="標楷體" w:eastAsia="標楷體" w:hAnsi="標楷體" w:hint="eastAsia"/>
                </w:rPr>
                <w:t xml:space="preserve">  (2).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  <w:ins w:id="16893" w:author="Fegie" w:date="2021-05-02T20:32:00Z">
              <w:r>
                <w:rPr>
                  <w:rFonts w:ascii="標楷體" w:eastAsia="標楷體" w:hAnsi="標楷體" w:hint="eastAsia"/>
                </w:rPr>
                <w:t>法</w:t>
              </w:r>
            </w:ins>
            <w:ins w:id="16894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人基本資料</w:t>
              </w:r>
            </w:ins>
          </w:p>
        </w:tc>
      </w:tr>
      <w:tr w:rsidR="00A93840" w14:paraId="3F4E7731" w14:textId="77777777" w:rsidTr="001C13CA">
        <w:trPr>
          <w:trHeight w:val="321"/>
          <w:ins w:id="16895" w:author="Fegie" w:date="2021-05-02T20:3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78A814" w14:textId="77777777" w:rsidR="00A93840" w:rsidRDefault="00A93840" w:rsidP="001C13CA">
            <w:pPr>
              <w:rPr>
                <w:ins w:id="16896" w:author="Fegie" w:date="2021-05-02T20:31:00Z"/>
                <w:rFonts w:ascii="標楷體" w:eastAsia="標楷體" w:hAnsi="標楷體"/>
              </w:rPr>
            </w:pPr>
            <w:ins w:id="16897" w:author="Fegie" w:date="2021-05-02T20:31:00Z">
              <w:r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4D079" w14:textId="77777777" w:rsidR="00A93840" w:rsidRDefault="00A93840" w:rsidP="001C13CA">
            <w:pPr>
              <w:rPr>
                <w:ins w:id="16898" w:author="Fegie" w:date="2021-05-02T20:31:00Z"/>
                <w:rFonts w:ascii="標楷體" w:eastAsia="標楷體" w:hAnsi="標楷體"/>
              </w:rPr>
            </w:pPr>
          </w:p>
        </w:tc>
      </w:tr>
      <w:tr w:rsidR="00A93840" w14:paraId="2E172ED3" w14:textId="77777777" w:rsidTr="001C13CA">
        <w:trPr>
          <w:trHeight w:val="1311"/>
          <w:ins w:id="16899" w:author="Fegie" w:date="2021-05-02T20:3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3F6659" w14:textId="77777777" w:rsidR="00A93840" w:rsidRDefault="00A93840" w:rsidP="001C13CA">
            <w:pPr>
              <w:rPr>
                <w:ins w:id="16900" w:author="Fegie" w:date="2021-05-02T20:31:00Z"/>
                <w:rFonts w:ascii="標楷體" w:eastAsia="標楷體" w:hAnsi="標楷體"/>
              </w:rPr>
            </w:pPr>
            <w:ins w:id="16901" w:author="Fegie" w:date="2021-05-02T20:31:00Z">
              <w:r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2C1D" w14:textId="77777777" w:rsidR="00A93840" w:rsidRDefault="00A93840" w:rsidP="001C13CA">
            <w:pPr>
              <w:rPr>
                <w:ins w:id="16902" w:author="Fegie" w:date="2021-05-02T20:31:00Z"/>
                <w:rFonts w:ascii="標楷體" w:eastAsia="標楷體" w:hAnsi="標楷體"/>
              </w:rPr>
            </w:pPr>
          </w:p>
        </w:tc>
      </w:tr>
      <w:tr w:rsidR="00A93840" w14:paraId="25C604B2" w14:textId="77777777" w:rsidTr="001C13CA">
        <w:trPr>
          <w:trHeight w:val="278"/>
          <w:ins w:id="16903" w:author="Fegie" w:date="2021-05-02T20:3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6C29C5" w14:textId="77777777" w:rsidR="00A93840" w:rsidRDefault="00A93840" w:rsidP="001C13CA">
            <w:pPr>
              <w:rPr>
                <w:ins w:id="16904" w:author="Fegie" w:date="2021-05-02T20:31:00Z"/>
                <w:rFonts w:ascii="標楷體" w:eastAsia="標楷體" w:hAnsi="標楷體"/>
              </w:rPr>
            </w:pPr>
            <w:ins w:id="16905" w:author="Fegie" w:date="2021-05-02T20:31:00Z">
              <w:r>
                <w:rPr>
                  <w:rFonts w:ascii="標楷體" w:eastAsia="標楷體" w:hAnsi="標楷體" w:hint="eastAsia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B5198" w14:textId="5E4616CB" w:rsidR="00A93840" w:rsidRDefault="00F52B74" w:rsidP="001C13CA">
            <w:pPr>
              <w:rPr>
                <w:ins w:id="16906" w:author="Fegie" w:date="2021-05-02T20:31:00Z"/>
                <w:rFonts w:ascii="標楷體" w:eastAsia="標楷體" w:hAnsi="標楷體"/>
              </w:rPr>
            </w:pPr>
            <w:ins w:id="16907" w:author="Fegie" w:date="2021-05-04T15:34:00Z">
              <w:r>
                <w:rPr>
                  <w:rFonts w:ascii="標楷體" w:eastAsia="標楷體" w:hAnsi="標楷體" w:hint="eastAsia"/>
                </w:rPr>
                <w:t>連結</w:t>
              </w:r>
            </w:ins>
            <w:ins w:id="16908" w:author="Fegie" w:date="2021-05-02T20:31:00Z">
              <w:r w:rsidR="00A93840">
                <w:rPr>
                  <w:rFonts w:ascii="標楷體" w:eastAsia="標楷體" w:hAnsi="標楷體" w:hint="eastAsia"/>
                </w:rPr>
                <w:t>【L1905 顧客聯絡電話查詢】</w:t>
              </w:r>
            </w:ins>
          </w:p>
        </w:tc>
      </w:tr>
      <w:tr w:rsidR="00A93840" w14:paraId="7C21108B" w14:textId="77777777" w:rsidTr="001C13CA">
        <w:trPr>
          <w:trHeight w:val="358"/>
          <w:ins w:id="16909" w:author="Fegie" w:date="2021-05-02T20:3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AED74A" w14:textId="77777777" w:rsidR="00A93840" w:rsidRDefault="00A93840" w:rsidP="001C13CA">
            <w:pPr>
              <w:rPr>
                <w:ins w:id="16910" w:author="Fegie" w:date="2021-05-02T20:31:00Z"/>
                <w:rFonts w:ascii="標楷體" w:eastAsia="標楷體" w:hAnsi="標楷體"/>
              </w:rPr>
            </w:pPr>
            <w:ins w:id="16911" w:author="Fegie" w:date="2021-05-02T20:31:00Z">
              <w:r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85F552" w14:textId="77777777" w:rsidR="00A93840" w:rsidRDefault="00A93840" w:rsidP="001C13CA">
            <w:pPr>
              <w:rPr>
                <w:ins w:id="16912" w:author="Fegie" w:date="2021-05-02T20:31:00Z"/>
                <w:rFonts w:ascii="標楷體" w:eastAsia="標楷體" w:hAnsi="標楷體"/>
              </w:rPr>
            </w:pPr>
          </w:p>
        </w:tc>
      </w:tr>
      <w:tr w:rsidR="00A93840" w14:paraId="70458424" w14:textId="77777777" w:rsidTr="001C13CA">
        <w:trPr>
          <w:trHeight w:val="278"/>
          <w:ins w:id="16913" w:author="Fegie" w:date="2021-05-02T20:31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84A8D2" w14:textId="77777777" w:rsidR="00A93840" w:rsidRDefault="00A93840" w:rsidP="001C13CA">
            <w:pPr>
              <w:rPr>
                <w:ins w:id="16914" w:author="Fegie" w:date="2021-05-02T20:31:00Z"/>
                <w:rFonts w:ascii="標楷體" w:eastAsia="標楷體" w:hAnsi="標楷體"/>
              </w:rPr>
            </w:pPr>
            <w:ins w:id="16915" w:author="Fegie" w:date="2021-05-02T20:31:00Z">
              <w:r>
                <w:rPr>
                  <w:rFonts w:ascii="標楷體" w:eastAsia="標楷體" w:hAnsi="標楷體" w:hint="eastAsia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51BC" w14:textId="77777777" w:rsidR="00A93840" w:rsidRDefault="00A93840" w:rsidP="001C13CA">
            <w:pPr>
              <w:rPr>
                <w:ins w:id="16916" w:author="Fegie" w:date="2021-05-02T20:31:00Z"/>
                <w:rFonts w:ascii="標楷體" w:eastAsia="標楷體" w:hAnsi="標楷體"/>
              </w:rPr>
            </w:pPr>
          </w:p>
        </w:tc>
      </w:tr>
    </w:tbl>
    <w:p w14:paraId="35EB5A08" w14:textId="77777777" w:rsidR="00A93840" w:rsidRDefault="00A93840" w:rsidP="00A93840">
      <w:pPr>
        <w:rPr>
          <w:ins w:id="16917" w:author="Fegie" w:date="2021-05-02T20:31:00Z"/>
          <w:rFonts w:ascii="標楷體" w:eastAsia="標楷體" w:hAnsi="標楷體"/>
        </w:rPr>
      </w:pPr>
    </w:p>
    <w:p w14:paraId="20E9AF9D" w14:textId="77777777" w:rsidR="00A93840" w:rsidRDefault="00A93840" w:rsidP="00A93840">
      <w:pPr>
        <w:pStyle w:val="a"/>
        <w:numPr>
          <w:ilvl w:val="0"/>
          <w:numId w:val="55"/>
        </w:numPr>
        <w:spacing w:before="0"/>
        <w:ind w:left="1418"/>
        <w:rPr>
          <w:ins w:id="16918" w:author="Fegie" w:date="2021-05-02T20:31:00Z"/>
        </w:rPr>
      </w:pPr>
      <w:ins w:id="16919" w:author="Fegie" w:date="2021-05-02T20:31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93840" w14:paraId="6F5DF117" w14:textId="77777777" w:rsidTr="001C13CA">
        <w:trPr>
          <w:ins w:id="16920" w:author="Fegie" w:date="2021-05-02T20:3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002D12F" w14:textId="77777777" w:rsidR="00A93840" w:rsidRDefault="00A93840" w:rsidP="001C13CA">
            <w:pPr>
              <w:jc w:val="center"/>
              <w:rPr>
                <w:ins w:id="16921" w:author="Fegie" w:date="2021-05-02T20:31:00Z"/>
                <w:rFonts w:ascii="標楷體" w:eastAsia="標楷體" w:hAnsi="標楷體"/>
              </w:rPr>
            </w:pPr>
            <w:ins w:id="16922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71FC5ED" w14:textId="77777777" w:rsidR="00A93840" w:rsidRDefault="00A93840" w:rsidP="001C13CA">
            <w:pPr>
              <w:jc w:val="center"/>
              <w:rPr>
                <w:ins w:id="16923" w:author="Fegie" w:date="2021-05-02T20:31:00Z"/>
                <w:rFonts w:ascii="標楷體" w:eastAsia="標楷體" w:hAnsi="標楷體"/>
              </w:rPr>
            </w:pPr>
            <w:ins w:id="16924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8F8E460" w14:textId="77777777" w:rsidR="00A93840" w:rsidRDefault="00A93840" w:rsidP="001C13CA">
            <w:pPr>
              <w:jc w:val="center"/>
              <w:rPr>
                <w:ins w:id="16925" w:author="Fegie" w:date="2021-05-02T20:31:00Z"/>
                <w:rFonts w:ascii="標楷體" w:eastAsia="標楷體" w:hAnsi="標楷體"/>
              </w:rPr>
            </w:pPr>
            <w:ins w:id="16926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A93840" w14:paraId="1216A677" w14:textId="77777777" w:rsidTr="001C13CA">
        <w:trPr>
          <w:ins w:id="16927" w:author="Fegie" w:date="2021-05-02T20:3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704BB" w14:textId="77777777" w:rsidR="00A93840" w:rsidRDefault="00A93840" w:rsidP="001C13CA">
            <w:pPr>
              <w:jc w:val="center"/>
              <w:rPr>
                <w:ins w:id="16928" w:author="Fegie" w:date="2021-05-02T20:31:00Z"/>
                <w:rFonts w:ascii="標楷體" w:eastAsia="標楷體" w:hAnsi="標楷體"/>
              </w:rPr>
            </w:pPr>
            <w:ins w:id="16929" w:author="Fegie" w:date="2021-05-02T20:31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D39B2" w14:textId="77777777" w:rsidR="00A93840" w:rsidRDefault="00A93840" w:rsidP="001C13CA">
            <w:pPr>
              <w:rPr>
                <w:ins w:id="16930" w:author="Fegie" w:date="2021-05-02T20:31:00Z"/>
                <w:rFonts w:ascii="標楷體" w:eastAsia="標楷體" w:hAnsi="標楷體"/>
              </w:rPr>
            </w:pPr>
            <w:ins w:id="16931" w:author="Fegie" w:date="2021-05-02T20:31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B519B" w14:textId="77777777" w:rsidR="00A93840" w:rsidRDefault="00A93840" w:rsidP="001C13CA">
            <w:pPr>
              <w:rPr>
                <w:ins w:id="16932" w:author="Fegie" w:date="2021-05-02T20:31:00Z"/>
                <w:rFonts w:ascii="標楷體" w:eastAsia="標楷體" w:hAnsi="標楷體"/>
              </w:rPr>
            </w:pPr>
            <w:ins w:id="16933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</w:p>
        </w:tc>
      </w:tr>
    </w:tbl>
    <w:p w14:paraId="09FCE027" w14:textId="77777777" w:rsidR="00A93840" w:rsidRDefault="00A93840" w:rsidP="00A93840">
      <w:pPr>
        <w:rPr>
          <w:ins w:id="16934" w:author="Fegie" w:date="2021-05-02T20:31:00Z"/>
          <w:rFonts w:ascii="標楷體" w:eastAsia="標楷體" w:hAnsi="標楷體"/>
        </w:rPr>
      </w:pPr>
    </w:p>
    <w:p w14:paraId="452FDF21" w14:textId="77777777" w:rsidR="00A93840" w:rsidRDefault="00A93840" w:rsidP="00A93840">
      <w:pPr>
        <w:pStyle w:val="15"/>
        <w:numPr>
          <w:ilvl w:val="0"/>
          <w:numId w:val="55"/>
        </w:numPr>
        <w:ind w:left="1418"/>
        <w:rPr>
          <w:ins w:id="16935" w:author="Fegie" w:date="2021-05-02T20:31:00Z"/>
        </w:rPr>
      </w:pPr>
      <w:ins w:id="16936" w:author="Fegie" w:date="2021-05-02T20:31:00Z">
        <w:r>
          <w:rPr>
            <w:rFonts w:hint="eastAsia"/>
          </w:rPr>
          <w:t>UI畫面</w:t>
        </w:r>
      </w:ins>
    </w:p>
    <w:p w14:paraId="588FE036" w14:textId="49ACCFAB" w:rsidR="00A93840" w:rsidRDefault="00A93840" w:rsidP="00A93840">
      <w:pPr>
        <w:rPr>
          <w:ins w:id="16937" w:author="Fegie" w:date="2021-05-02T20:31:00Z"/>
          <w:noProof/>
        </w:rPr>
      </w:pPr>
      <w:ins w:id="16938" w:author="Fegie" w:date="2021-05-02T20:31:00Z">
        <w:r>
          <w:rPr>
            <w:noProof/>
          </w:rPr>
          <w:t xml:space="preserve"> </w:t>
        </w:r>
      </w:ins>
      <w:ins w:id="16939" w:author="Fegie" w:date="2021-05-02T20:35:00Z">
        <w:r>
          <w:rPr>
            <w:noProof/>
          </w:rPr>
          <w:drawing>
            <wp:inline distT="0" distB="0" distL="0" distR="0" wp14:anchorId="621BFB84" wp14:editId="023C6F3F">
              <wp:extent cx="6479540" cy="2830195"/>
              <wp:effectExtent l="0" t="0" r="0" b="0"/>
              <wp:docPr id="68" name="圖片 6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8301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16940" w:author="Fegie" w:date="2021-05-05T15:32:00Z">
        <w:r w:rsidR="00046AE8">
          <w:rPr>
            <w:noProof/>
          </w:rPr>
          <w:lastRenderedPageBreak/>
          <w:drawing>
            <wp:inline distT="0" distB="0" distL="0" distR="0" wp14:anchorId="05A7BD73" wp14:editId="1F5DEE40">
              <wp:extent cx="6479540" cy="2803525"/>
              <wp:effectExtent l="0" t="0" r="0" b="0"/>
              <wp:docPr id="44" name="圖片 4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8035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2994EB0" w14:textId="77777777" w:rsidR="00A93840" w:rsidRDefault="00A93840" w:rsidP="00A93840">
      <w:pPr>
        <w:pStyle w:val="a"/>
        <w:numPr>
          <w:ilvl w:val="0"/>
          <w:numId w:val="55"/>
        </w:numPr>
        <w:spacing w:before="0"/>
        <w:ind w:left="1418"/>
        <w:rPr>
          <w:ins w:id="16941" w:author="Fegie" w:date="2021-05-02T20:31:00Z"/>
        </w:rPr>
      </w:pPr>
      <w:ins w:id="16942" w:author="Fegie" w:date="2021-05-02T20:31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6E6C6BF5" w14:textId="77777777" w:rsidR="00A93840" w:rsidRDefault="00A93840" w:rsidP="00A93840">
      <w:pPr>
        <w:rPr>
          <w:ins w:id="16943" w:author="Fegie" w:date="2021-05-02T20:31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A93840" w14:paraId="18DC9EEF" w14:textId="77777777" w:rsidTr="001C13CA">
        <w:trPr>
          <w:ins w:id="16944" w:author="Fegie" w:date="2021-05-02T20:3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07694C8" w14:textId="77777777" w:rsidR="00A93840" w:rsidRDefault="00A93840" w:rsidP="001C13CA">
            <w:pPr>
              <w:jc w:val="center"/>
              <w:rPr>
                <w:ins w:id="16945" w:author="Fegie" w:date="2021-05-02T20:31:00Z"/>
                <w:rFonts w:ascii="標楷體" w:eastAsia="標楷體" w:hAnsi="標楷體"/>
              </w:rPr>
            </w:pPr>
            <w:ins w:id="16946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036A361" w14:textId="77777777" w:rsidR="00A93840" w:rsidRDefault="00A93840" w:rsidP="001C13CA">
            <w:pPr>
              <w:jc w:val="center"/>
              <w:rPr>
                <w:ins w:id="16947" w:author="Fegie" w:date="2021-05-02T20:31:00Z"/>
                <w:rFonts w:ascii="標楷體" w:eastAsia="標楷體" w:hAnsi="標楷體"/>
              </w:rPr>
            </w:pPr>
            <w:ins w:id="16948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B26C190" w14:textId="77777777" w:rsidR="00A93840" w:rsidRDefault="00A93840" w:rsidP="001C13CA">
            <w:pPr>
              <w:jc w:val="center"/>
              <w:rPr>
                <w:ins w:id="16949" w:author="Fegie" w:date="2021-05-02T20:31:00Z"/>
                <w:rFonts w:ascii="標楷體" w:eastAsia="標楷體" w:hAnsi="標楷體"/>
              </w:rPr>
            </w:pPr>
            <w:ins w:id="16950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A93840" w14:paraId="035422BB" w14:textId="77777777" w:rsidTr="001C13CA">
        <w:trPr>
          <w:ins w:id="16951" w:author="Fegie" w:date="2021-05-02T20:3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A06C5" w14:textId="77777777" w:rsidR="00A93840" w:rsidRDefault="00A93840" w:rsidP="001C13CA">
            <w:pPr>
              <w:jc w:val="center"/>
              <w:rPr>
                <w:ins w:id="16952" w:author="Fegie" w:date="2021-05-02T20:31:00Z"/>
                <w:rFonts w:ascii="標楷體" w:eastAsia="標楷體" w:hAnsi="標楷體"/>
                <w:lang w:eastAsia="zh-HK"/>
              </w:rPr>
            </w:pPr>
            <w:ins w:id="16953" w:author="Fegie" w:date="2021-05-02T20:31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2AC7F" w14:textId="77777777" w:rsidR="00A93840" w:rsidRDefault="00A93840" w:rsidP="001C13CA">
            <w:pPr>
              <w:rPr>
                <w:ins w:id="16954" w:author="Fegie" w:date="2021-05-02T20:31:00Z"/>
                <w:rFonts w:ascii="標楷體" w:eastAsia="標楷體" w:hAnsi="標楷體"/>
                <w:lang w:eastAsia="zh-HK"/>
              </w:rPr>
            </w:pPr>
            <w:ins w:id="16955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08AC8" w14:textId="6CBCC4A4" w:rsidR="00A93840" w:rsidRDefault="00A93840" w:rsidP="001C13CA">
            <w:pPr>
              <w:rPr>
                <w:ins w:id="16956" w:author="Fegie" w:date="2021-05-02T20:31:00Z"/>
                <w:rFonts w:ascii="標楷體" w:eastAsia="標楷體" w:hAnsi="標楷體"/>
                <w:lang w:eastAsia="zh-HK"/>
              </w:rPr>
            </w:pPr>
            <w:ins w:id="16957" w:author="Fegie" w:date="2021-05-02T20:31:00Z">
              <w:r>
                <w:rPr>
                  <w:rFonts w:ascii="標楷體" w:eastAsia="標楷體" w:hAnsi="標楷體" w:hint="eastAsia"/>
                </w:rPr>
                <w:t xml:space="preserve">1.【L1001 </w:t>
              </w:r>
              <w:r>
                <w:rPr>
                  <w:rFonts w:ascii="標楷體" w:eastAsia="標楷體" w:hAnsi="標楷體" w:hint="eastAsia"/>
                  <w:lang w:eastAsia="zh-HK"/>
                </w:rPr>
                <w:t>顧客明細資料查詢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  <w:ins w:id="16958" w:author="Fegie" w:date="2021-05-05T14:13:00Z">
              <w:r w:rsidR="00144AE6">
                <w:rPr>
                  <w:rFonts w:ascii="標楷體" w:eastAsia="標楷體" w:hAnsi="標楷體" w:hint="eastAsia"/>
                  <w:lang w:eastAsia="zh-HK"/>
                </w:rPr>
                <w:t>法</w:t>
              </w:r>
            </w:ins>
            <w:ins w:id="16959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人</w:t>
              </w:r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21E9043B" w14:textId="79793125" w:rsidR="00A93840" w:rsidRDefault="00A93840" w:rsidP="001C13CA">
            <w:pPr>
              <w:rPr>
                <w:ins w:id="16960" w:author="Fegie" w:date="2021-05-02T20:31:00Z"/>
                <w:rFonts w:ascii="標楷體" w:eastAsia="標楷體" w:hAnsi="標楷體"/>
                <w:lang w:eastAsia="zh-HK"/>
              </w:rPr>
            </w:pPr>
            <w:ins w:id="16961" w:author="Fegie" w:date="2021-05-02T20:31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執行新增</w:t>
              </w:r>
            </w:ins>
            <w:ins w:id="16962" w:author="Fegie" w:date="2021-05-05T14:13:00Z">
              <w:r w:rsidR="00144AE6">
                <w:rPr>
                  <w:rFonts w:ascii="標楷體" w:eastAsia="標楷體" w:hAnsi="標楷體" w:hint="eastAsia"/>
                  <w:lang w:eastAsia="zh-HK"/>
                </w:rPr>
                <w:t>法人</w:t>
              </w:r>
            </w:ins>
            <w:ins w:id="16963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A93840" w14:paraId="30DBC499" w14:textId="77777777" w:rsidTr="001C13CA">
        <w:trPr>
          <w:ins w:id="16964" w:author="Fegie" w:date="2021-05-02T20:3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50480" w14:textId="77777777" w:rsidR="00A93840" w:rsidRDefault="00A93840" w:rsidP="001C13CA">
            <w:pPr>
              <w:jc w:val="center"/>
              <w:rPr>
                <w:ins w:id="16965" w:author="Fegie" w:date="2021-05-02T20:31:00Z"/>
                <w:rFonts w:ascii="標楷體" w:eastAsia="標楷體" w:hAnsi="標楷體"/>
              </w:rPr>
            </w:pPr>
            <w:ins w:id="16966" w:author="Fegie" w:date="2021-05-02T20:31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A6E8F" w14:textId="77777777" w:rsidR="00A93840" w:rsidRDefault="00A93840" w:rsidP="001C13CA">
            <w:pPr>
              <w:rPr>
                <w:ins w:id="16967" w:author="Fegie" w:date="2021-05-02T20:31:00Z"/>
                <w:rFonts w:ascii="標楷體" w:eastAsia="標楷體" w:hAnsi="標楷體"/>
                <w:lang w:eastAsia="zh-HK"/>
              </w:rPr>
            </w:pPr>
            <w:ins w:id="16968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01614" w14:textId="77777777" w:rsidR="00A93840" w:rsidRDefault="00A93840" w:rsidP="001C13CA">
            <w:pPr>
              <w:rPr>
                <w:ins w:id="16969" w:author="Fegie" w:date="2021-05-02T20:31:00Z"/>
                <w:rFonts w:ascii="標楷體" w:eastAsia="標楷體" w:hAnsi="標楷體"/>
                <w:lang w:eastAsia="zh-HK"/>
              </w:rPr>
            </w:pPr>
            <w:ins w:id="16970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  <w:tr w:rsidR="00A93840" w14:paraId="0B10BC58" w14:textId="77777777" w:rsidTr="001C13CA">
        <w:trPr>
          <w:ins w:id="16971" w:author="Fegie" w:date="2021-05-02T20:3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1F86C" w14:textId="77777777" w:rsidR="00A93840" w:rsidRDefault="00A93840" w:rsidP="001C13CA">
            <w:pPr>
              <w:jc w:val="center"/>
              <w:rPr>
                <w:ins w:id="16972" w:author="Fegie" w:date="2021-05-02T20:31:00Z"/>
                <w:rFonts w:ascii="標楷體" w:eastAsia="標楷體" w:hAnsi="標楷體"/>
              </w:rPr>
            </w:pPr>
            <w:ins w:id="16973" w:author="Fegie" w:date="2021-05-02T20:31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43515" w14:textId="77777777" w:rsidR="00A93840" w:rsidRDefault="00A93840" w:rsidP="001C13CA">
            <w:pPr>
              <w:rPr>
                <w:ins w:id="16974" w:author="Fegie" w:date="2021-05-02T20:31:00Z"/>
                <w:rFonts w:ascii="標楷體" w:eastAsia="標楷體" w:hAnsi="標楷體"/>
                <w:lang w:eastAsia="zh-HK"/>
              </w:rPr>
            </w:pPr>
            <w:ins w:id="16975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52531" w14:textId="00789B44" w:rsidR="00A93840" w:rsidRDefault="00A93840" w:rsidP="001C13CA">
            <w:pPr>
              <w:rPr>
                <w:ins w:id="16976" w:author="Fegie" w:date="2021-05-02T20:31:00Z"/>
                <w:rFonts w:ascii="標楷體" w:eastAsia="標楷體" w:hAnsi="標楷體"/>
                <w:lang w:eastAsia="zh-HK"/>
              </w:rPr>
            </w:pPr>
            <w:ins w:id="16977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功能新增且交易成功時顯示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重新輸入另一筆新增</w:t>
              </w:r>
            </w:ins>
            <w:ins w:id="16978" w:author="Fegie" w:date="2021-05-04T19:24:00Z">
              <w:r w:rsidR="00E81433">
                <w:rPr>
                  <w:rFonts w:ascii="標楷體" w:eastAsia="標楷體" w:hAnsi="標楷體" w:hint="eastAsia"/>
                  <w:lang w:eastAsia="zh-HK"/>
                </w:rPr>
                <w:t>法人</w:t>
              </w:r>
            </w:ins>
            <w:ins w:id="16979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</w:tbl>
    <w:p w14:paraId="1C16330B" w14:textId="77777777" w:rsidR="00A93840" w:rsidRDefault="00A93840" w:rsidP="00A93840">
      <w:pPr>
        <w:rPr>
          <w:ins w:id="16980" w:author="Fegie" w:date="2021-05-02T20:31:00Z"/>
          <w:rFonts w:ascii="標楷體" w:eastAsia="標楷體" w:hAnsi="標楷體"/>
        </w:rPr>
      </w:pPr>
    </w:p>
    <w:p w14:paraId="1AB0F3E2" w14:textId="77777777" w:rsidR="00A93840" w:rsidRDefault="00A93840" w:rsidP="00A93840">
      <w:pPr>
        <w:pStyle w:val="15"/>
        <w:numPr>
          <w:ilvl w:val="0"/>
          <w:numId w:val="55"/>
        </w:numPr>
        <w:ind w:left="1418"/>
        <w:rPr>
          <w:ins w:id="16981" w:author="Fegie" w:date="2021-05-02T20:31:00Z"/>
        </w:rPr>
      </w:pPr>
      <w:ins w:id="16982" w:author="Fegie" w:date="2021-05-02T20:31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16983" w:author="st1" w:date="2021-05-06T10:45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461"/>
        <w:gridCol w:w="535"/>
        <w:gridCol w:w="1656"/>
        <w:gridCol w:w="477"/>
        <w:gridCol w:w="2916"/>
        <w:gridCol w:w="463"/>
        <w:gridCol w:w="576"/>
        <w:gridCol w:w="3336"/>
        <w:tblGridChange w:id="16984">
          <w:tblGrid>
            <w:gridCol w:w="461"/>
            <w:gridCol w:w="4"/>
            <w:gridCol w:w="531"/>
            <w:gridCol w:w="89"/>
            <w:gridCol w:w="1536"/>
            <w:gridCol w:w="31"/>
            <w:gridCol w:w="469"/>
            <w:gridCol w:w="8"/>
            <w:gridCol w:w="2908"/>
            <w:gridCol w:w="8"/>
            <w:gridCol w:w="463"/>
            <w:gridCol w:w="576"/>
            <w:gridCol w:w="3336"/>
          </w:tblGrid>
        </w:tblGridChange>
      </w:tblGrid>
      <w:tr w:rsidR="00A93840" w14:paraId="02A851CC" w14:textId="77777777" w:rsidTr="00694EE8">
        <w:trPr>
          <w:trHeight w:val="388"/>
          <w:tblHeader/>
          <w:jc w:val="center"/>
          <w:ins w:id="16985" w:author="Fegie" w:date="2021-05-02T20:31:00Z"/>
          <w:trPrChange w:id="16986" w:author="st1" w:date="2021-05-06T10:45:00Z">
            <w:trPr>
              <w:trHeight w:val="388"/>
              <w:jc w:val="center"/>
            </w:trPr>
          </w:trPrChange>
        </w:trPr>
        <w:tc>
          <w:tcPr>
            <w:tcW w:w="46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16987" w:author="st1" w:date="2021-05-06T10:45:00Z">
              <w:tcPr>
                <w:tcW w:w="501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1188D223" w14:textId="77777777" w:rsidR="00A93840" w:rsidRDefault="00A93840" w:rsidP="001C13CA">
            <w:pPr>
              <w:rPr>
                <w:ins w:id="16988" w:author="Fegie" w:date="2021-05-02T20:31:00Z"/>
                <w:rFonts w:ascii="標楷體" w:eastAsia="標楷體" w:hAnsi="標楷體"/>
              </w:rPr>
            </w:pPr>
            <w:ins w:id="16989" w:author="Fegie" w:date="2021-05-02T20:31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6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16990" w:author="st1" w:date="2021-05-06T10:45:00Z">
              <w:tcPr>
                <w:tcW w:w="789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48F2428F" w14:textId="77777777" w:rsidR="00A93840" w:rsidRDefault="00A93840" w:rsidP="001C13CA">
            <w:pPr>
              <w:rPr>
                <w:ins w:id="16991" w:author="Fegie" w:date="2021-05-02T20:31:00Z"/>
                <w:rFonts w:ascii="標楷體" w:eastAsia="標楷體" w:hAnsi="標楷體"/>
              </w:rPr>
            </w:pPr>
            <w:ins w:id="16992" w:author="Fegie" w:date="2021-05-02T20:31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99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16993" w:author="st1" w:date="2021-05-06T10:45:00Z">
              <w:tcPr>
                <w:tcW w:w="6230" w:type="dxa"/>
                <w:gridSpan w:val="8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10F04A7C" w14:textId="77777777" w:rsidR="00A93840" w:rsidRDefault="00A93840" w:rsidP="001C13CA">
            <w:pPr>
              <w:jc w:val="center"/>
              <w:rPr>
                <w:ins w:id="16994" w:author="Fegie" w:date="2021-05-02T20:31:00Z"/>
                <w:rFonts w:ascii="標楷體" w:eastAsia="標楷體" w:hAnsi="標楷體"/>
              </w:rPr>
            </w:pPr>
            <w:ins w:id="16995" w:author="Fegie" w:date="2021-05-02T20:31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16996" w:author="st1" w:date="2021-05-06T10:45:00Z">
              <w:tcPr>
                <w:tcW w:w="2900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D66250D" w14:textId="77777777" w:rsidR="00A93840" w:rsidRDefault="00A93840" w:rsidP="001C13CA">
            <w:pPr>
              <w:rPr>
                <w:ins w:id="16997" w:author="Fegie" w:date="2021-05-02T20:31:00Z"/>
                <w:rFonts w:ascii="標楷體" w:eastAsia="標楷體" w:hAnsi="標楷體"/>
              </w:rPr>
            </w:pPr>
            <w:ins w:id="16998" w:author="Fegie" w:date="2021-05-02T20:31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A93840" w14:paraId="4412E1A4" w14:textId="77777777" w:rsidTr="00694EE8">
        <w:trPr>
          <w:trHeight w:val="244"/>
          <w:tblHeader/>
          <w:jc w:val="center"/>
          <w:ins w:id="16999" w:author="Fegie" w:date="2021-05-02T20:31:00Z"/>
          <w:trPrChange w:id="17000" w:author="st1" w:date="2021-05-06T10:45:00Z">
            <w:trPr>
              <w:trHeight w:val="244"/>
              <w:jc w:val="center"/>
            </w:trPr>
          </w:trPrChange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7001" w:author="st1" w:date="2021-05-06T10:45:00Z">
              <w:tcPr>
                <w:tcW w:w="0" w:type="auto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0E56AC25" w14:textId="77777777" w:rsidR="00A93840" w:rsidRDefault="00A93840" w:rsidP="001C13CA">
            <w:pPr>
              <w:widowControl/>
              <w:rPr>
                <w:ins w:id="17002" w:author="Fegie" w:date="2021-05-02T20:31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7003" w:author="st1" w:date="2021-05-06T10:45:00Z">
              <w:tcPr>
                <w:tcW w:w="0" w:type="auto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2E16C14A" w14:textId="77777777" w:rsidR="00A93840" w:rsidRDefault="00A93840" w:rsidP="001C13CA">
            <w:pPr>
              <w:widowControl/>
              <w:rPr>
                <w:ins w:id="17004" w:author="Fegie" w:date="2021-05-02T20:31:00Z"/>
                <w:rFonts w:ascii="標楷體" w:eastAsia="標楷體" w:hAnsi="標楷體"/>
              </w:rPr>
            </w:pP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17005" w:author="st1" w:date="2021-05-06T10:45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3A02070E" w14:textId="77777777" w:rsidR="00A93840" w:rsidRDefault="00A93840" w:rsidP="001C13CA">
            <w:pPr>
              <w:rPr>
                <w:ins w:id="17006" w:author="Fegie" w:date="2021-05-02T20:31:00Z"/>
                <w:rFonts w:ascii="標楷體" w:eastAsia="標楷體" w:hAnsi="標楷體"/>
              </w:rPr>
            </w:pPr>
            <w:ins w:id="17007" w:author="Fegie" w:date="2021-05-02T20:31:00Z">
              <w:r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17008" w:author="st1" w:date="2021-05-06T10:45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7AD56F63" w14:textId="77777777" w:rsidR="00A93840" w:rsidRDefault="00A93840" w:rsidP="001C13CA">
            <w:pPr>
              <w:rPr>
                <w:ins w:id="17009" w:author="Fegie" w:date="2021-05-02T20:31:00Z"/>
                <w:rFonts w:ascii="標楷體" w:eastAsia="標楷體" w:hAnsi="標楷體"/>
              </w:rPr>
            </w:pPr>
            <w:ins w:id="17010" w:author="Fegie" w:date="2021-05-02T20:31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17011" w:author="st1" w:date="2021-05-06T10:45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91F17DB" w14:textId="77777777" w:rsidR="00A93840" w:rsidRDefault="00A93840" w:rsidP="001C13CA">
            <w:pPr>
              <w:rPr>
                <w:ins w:id="17012" w:author="Fegie" w:date="2021-05-02T20:31:00Z"/>
                <w:rFonts w:ascii="標楷體" w:eastAsia="標楷體" w:hAnsi="標楷體"/>
              </w:rPr>
            </w:pPr>
            <w:ins w:id="17013" w:author="Fegie" w:date="2021-05-02T20:31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17014" w:author="st1" w:date="2021-05-06T10:45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8E3262A" w14:textId="77777777" w:rsidR="00A93840" w:rsidRDefault="00A93840" w:rsidP="001C13CA">
            <w:pPr>
              <w:rPr>
                <w:ins w:id="17015" w:author="Fegie" w:date="2021-05-02T20:31:00Z"/>
                <w:rFonts w:ascii="標楷體" w:eastAsia="標楷體" w:hAnsi="標楷體"/>
              </w:rPr>
            </w:pPr>
            <w:ins w:id="17016" w:author="Fegie" w:date="2021-05-02T20:31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17017" w:author="st1" w:date="2021-05-06T10:45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D3C11E4" w14:textId="77777777" w:rsidR="00A93840" w:rsidRDefault="00A93840" w:rsidP="001C13CA">
            <w:pPr>
              <w:rPr>
                <w:ins w:id="17018" w:author="Fegie" w:date="2021-05-02T20:31:00Z"/>
                <w:rFonts w:ascii="標楷體" w:eastAsia="標楷體" w:hAnsi="標楷體"/>
              </w:rPr>
            </w:pPr>
            <w:ins w:id="17019" w:author="Fegie" w:date="2021-05-02T20:31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7020" w:author="st1" w:date="2021-05-06T10:45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3487429A" w14:textId="77777777" w:rsidR="00A93840" w:rsidRDefault="00A93840" w:rsidP="001C13CA">
            <w:pPr>
              <w:widowControl/>
              <w:rPr>
                <w:ins w:id="17021" w:author="Fegie" w:date="2021-05-02T20:31:00Z"/>
                <w:rFonts w:ascii="標楷體" w:eastAsia="標楷體" w:hAnsi="標楷體"/>
              </w:rPr>
            </w:pPr>
          </w:p>
        </w:tc>
      </w:tr>
      <w:tr w:rsidR="00A93840" w14:paraId="7A4DA4C5" w14:textId="77777777" w:rsidTr="00A93840">
        <w:trPr>
          <w:trHeight w:val="291"/>
          <w:jc w:val="center"/>
          <w:ins w:id="17022" w:author="Fegie" w:date="2021-05-02T20:31:00Z"/>
          <w:trPrChange w:id="17023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024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367264C" w14:textId="77777777" w:rsidR="00A93840" w:rsidRDefault="00A93840" w:rsidP="001C13CA">
            <w:pPr>
              <w:rPr>
                <w:ins w:id="17025" w:author="Fegie" w:date="2021-05-02T20:31:00Z"/>
                <w:rFonts w:ascii="標楷體" w:eastAsia="標楷體" w:hAnsi="標楷體"/>
              </w:rPr>
            </w:pPr>
            <w:ins w:id="17026" w:author="Fegie" w:date="2021-05-02T20:31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027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73503A8" w14:textId="77777777" w:rsidR="00A93840" w:rsidRDefault="00A93840" w:rsidP="001C13CA">
            <w:pPr>
              <w:rPr>
                <w:ins w:id="17028" w:author="Fegie" w:date="2021-05-02T20:31:00Z"/>
                <w:rFonts w:ascii="標楷體" w:eastAsia="標楷體" w:hAnsi="標楷體"/>
              </w:rPr>
            </w:pPr>
            <w:ins w:id="17029" w:author="Fegie" w:date="2021-05-02T20:31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30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DA19E6" w14:textId="77777777" w:rsidR="00A93840" w:rsidRDefault="00A93840" w:rsidP="001C13CA">
            <w:pPr>
              <w:rPr>
                <w:ins w:id="17031" w:author="Fegie" w:date="2021-05-02T20:31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32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5206C89" w14:textId="77777777" w:rsidR="00A93840" w:rsidRDefault="00A93840" w:rsidP="001C13CA">
            <w:pPr>
              <w:rPr>
                <w:ins w:id="17033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34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7F0B7C3" w14:textId="77777777" w:rsidR="00A93840" w:rsidRDefault="00A93840" w:rsidP="001C13CA">
            <w:pPr>
              <w:rPr>
                <w:ins w:id="17035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36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C66E35" w14:textId="77777777" w:rsidR="00A93840" w:rsidRDefault="00A93840" w:rsidP="001C13CA">
            <w:pPr>
              <w:rPr>
                <w:ins w:id="17037" w:author="Fegie" w:date="2021-05-02T20:3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038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F7ED433" w14:textId="77777777" w:rsidR="00A93840" w:rsidRDefault="00A93840" w:rsidP="001C13CA">
            <w:pPr>
              <w:rPr>
                <w:ins w:id="17039" w:author="Fegie" w:date="2021-05-02T20:31:00Z"/>
                <w:rFonts w:ascii="標楷體" w:eastAsia="標楷體" w:hAnsi="標楷體"/>
              </w:rPr>
            </w:pPr>
            <w:ins w:id="17040" w:author="Fegie" w:date="2021-05-02T20:31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041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F9F8669" w14:textId="77777777" w:rsidR="00A93840" w:rsidRDefault="00A93840" w:rsidP="001C13CA">
            <w:pPr>
              <w:rPr>
                <w:ins w:id="17042" w:author="Fegie" w:date="2021-05-02T20:31:00Z"/>
                <w:rFonts w:ascii="標楷體" w:eastAsia="標楷體" w:hAnsi="標楷體"/>
              </w:rPr>
            </w:pPr>
            <w:ins w:id="17043" w:author="Fegie" w:date="2021-05-02T20:31:00Z">
              <w:r>
                <w:rPr>
                  <w:rFonts w:ascii="標楷體" w:eastAsia="標楷體" w:hAnsi="標楷體" w:hint="eastAsia"/>
                </w:rPr>
                <w:t>自動顯示</w:t>
              </w:r>
            </w:ins>
          </w:p>
          <w:p w14:paraId="35F45AD6" w14:textId="77777777" w:rsidR="00A93840" w:rsidRDefault="00A93840" w:rsidP="001C13CA">
            <w:pPr>
              <w:rPr>
                <w:ins w:id="17044" w:author="Fegie" w:date="2021-05-02T20:31:00Z"/>
                <w:rFonts w:ascii="標楷體" w:eastAsia="標楷體" w:hAnsi="標楷體"/>
              </w:rPr>
            </w:pPr>
            <w:ins w:id="17045" w:author="Fegie" w:date="2021-05-02T20:31:00Z">
              <w:r>
                <w:rPr>
                  <w:rFonts w:ascii="標楷體" w:eastAsia="標楷體" w:hAnsi="標楷體" w:hint="eastAsia"/>
                  <w:lang w:eastAsia="zh-HK"/>
                </w:rPr>
                <w:t>新增、修改</w:t>
              </w:r>
            </w:ins>
          </w:p>
        </w:tc>
      </w:tr>
      <w:tr w:rsidR="00A93840" w14:paraId="2409D0A7" w14:textId="77777777" w:rsidTr="00A93840">
        <w:trPr>
          <w:trHeight w:val="291"/>
          <w:jc w:val="center"/>
          <w:ins w:id="17046" w:author="Fegie" w:date="2021-05-02T20:31:00Z"/>
          <w:trPrChange w:id="17047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048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FB72264" w14:textId="77777777" w:rsidR="00A93840" w:rsidRDefault="00A93840" w:rsidP="001C13CA">
            <w:pPr>
              <w:rPr>
                <w:ins w:id="17049" w:author="Fegie" w:date="2021-05-02T20:31:00Z"/>
                <w:rFonts w:ascii="標楷體" w:eastAsia="標楷體" w:hAnsi="標楷體"/>
              </w:rPr>
            </w:pPr>
            <w:ins w:id="17050" w:author="Fegie" w:date="2021-05-02T20:31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51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AEFD83" w14:textId="05AC3781" w:rsidR="00A93840" w:rsidRDefault="00A93840" w:rsidP="001C13CA">
            <w:pPr>
              <w:rPr>
                <w:ins w:id="17052" w:author="Fegie" w:date="2021-05-02T20:31:00Z"/>
                <w:rFonts w:ascii="標楷體" w:eastAsia="標楷體" w:hAnsi="標楷體"/>
              </w:rPr>
            </w:pPr>
            <w:ins w:id="17053" w:author="Fegie" w:date="2021-05-02T20:36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54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7408AB7" w14:textId="00714F6A" w:rsidR="00A93840" w:rsidRDefault="00A93840" w:rsidP="001C13CA">
            <w:pPr>
              <w:rPr>
                <w:ins w:id="17055" w:author="Fegie" w:date="2021-05-02T20:31:00Z"/>
                <w:rFonts w:ascii="標楷體" w:eastAsia="標楷體" w:hAnsi="標楷體"/>
              </w:rPr>
            </w:pPr>
            <w:ins w:id="17056" w:author="Fegie" w:date="2021-05-02T20:31:00Z">
              <w:del w:id="17057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</w:delText>
                </w:r>
              </w:del>
            </w:ins>
            <w:ins w:id="17058" w:author="Fegie" w:date="2021-05-02T20:36:00Z">
              <w:del w:id="17059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08</w:delText>
                </w:r>
              </w:del>
            </w:ins>
            <w:ins w:id="17060" w:author="Fegie" w:date="2021-05-02T20:31:00Z">
              <w:del w:id="17061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17062" w:author="家榮 張" w:date="2021-05-06T18:49:00Z">
              <w:r w:rsidR="00A7651D"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63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2167FB4" w14:textId="77777777" w:rsidR="00A93840" w:rsidRDefault="00A93840" w:rsidP="001C13CA">
            <w:pPr>
              <w:rPr>
                <w:ins w:id="17064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65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2DBB30" w14:textId="77777777" w:rsidR="00A93840" w:rsidRDefault="00A93840" w:rsidP="001C13CA">
            <w:pPr>
              <w:rPr>
                <w:ins w:id="17066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17067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5972ED04" w14:textId="77777777" w:rsidR="00A93840" w:rsidRDefault="00A93840" w:rsidP="001C13CA">
            <w:pPr>
              <w:rPr>
                <w:ins w:id="17068" w:author="Fegie" w:date="2021-05-02T20:31:00Z"/>
                <w:rFonts w:ascii="標楷體" w:eastAsia="標楷體" w:hAnsi="標楷體"/>
              </w:rPr>
            </w:pPr>
            <w:ins w:id="17069" w:author="Fegie" w:date="2021-05-02T20:3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17070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28FB955C" w14:textId="77777777" w:rsidR="00A93840" w:rsidRDefault="00A93840" w:rsidP="001C13CA">
            <w:pPr>
              <w:rPr>
                <w:ins w:id="17071" w:author="Fegie" w:date="2021-05-02T20:31:00Z"/>
                <w:rFonts w:ascii="標楷體" w:eastAsia="標楷體" w:hAnsi="標楷體"/>
              </w:rPr>
            </w:pPr>
            <w:ins w:id="17072" w:author="Fegie" w:date="2021-05-02T20:3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17073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569DBB45" w14:textId="77777777" w:rsidR="00A93840" w:rsidRDefault="00A93840" w:rsidP="001C13CA">
            <w:pPr>
              <w:rPr>
                <w:ins w:id="17074" w:author="Fegie" w:date="2021-05-02T20:31:00Z"/>
                <w:rFonts w:ascii="標楷體" w:eastAsia="標楷體" w:hAnsi="標楷體"/>
              </w:rPr>
            </w:pPr>
            <w:ins w:id="17075" w:author="Fegie" w:date="2021-05-02T20:31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7C261F87" w14:textId="77777777" w:rsidR="00A93840" w:rsidRDefault="00A93840" w:rsidP="001C13CA">
            <w:pPr>
              <w:rPr>
                <w:ins w:id="17076" w:author="Fegie" w:date="2021-05-02T20:31:00Z"/>
                <w:rFonts w:ascii="標楷體" w:eastAsia="標楷體" w:hAnsi="標楷體"/>
              </w:rPr>
            </w:pPr>
            <w:ins w:id="17077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5D947999" w14:textId="77777777" w:rsidR="00A93840" w:rsidRPr="004E5117" w:rsidRDefault="00A93840" w:rsidP="001C13CA">
            <w:pPr>
              <w:rPr>
                <w:ins w:id="17078" w:author="Fegie" w:date="2021-05-02T20:31:00Z"/>
                <w:rFonts w:ascii="標楷體" w:eastAsia="標楷體" w:hAnsi="標楷體"/>
              </w:rPr>
            </w:pPr>
            <w:ins w:id="17079" w:author="Fegie" w:date="2021-05-02T20:31:00Z">
              <w:r>
                <w:rPr>
                  <w:rFonts w:ascii="標楷體" w:eastAsia="標楷體" w:hAnsi="標楷體"/>
                </w:rPr>
                <w:t>3.CustMain.CustId</w:t>
              </w:r>
            </w:ins>
          </w:p>
        </w:tc>
      </w:tr>
      <w:tr w:rsidR="00A93840" w14:paraId="49F456C7" w14:textId="77777777" w:rsidTr="00A93840">
        <w:trPr>
          <w:trHeight w:val="291"/>
          <w:jc w:val="center"/>
          <w:ins w:id="17080" w:author="Fegie" w:date="2021-05-02T20:31:00Z"/>
          <w:trPrChange w:id="17081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082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79669FD" w14:textId="77777777" w:rsidR="00A93840" w:rsidRDefault="00A93840" w:rsidP="001C13CA">
            <w:pPr>
              <w:rPr>
                <w:ins w:id="17083" w:author="Fegie" w:date="2021-05-02T20:31:00Z"/>
                <w:rFonts w:ascii="標楷體" w:eastAsia="標楷體" w:hAnsi="標楷體"/>
              </w:rPr>
            </w:pPr>
            <w:ins w:id="17084" w:author="Fegie" w:date="2021-05-02T20:31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85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06CE826" w14:textId="71B97860" w:rsidR="00A93840" w:rsidRDefault="00A93840" w:rsidP="001C13CA">
            <w:pPr>
              <w:rPr>
                <w:ins w:id="17086" w:author="Fegie" w:date="2021-05-02T20:31:00Z"/>
                <w:rFonts w:ascii="標楷體" w:eastAsia="標楷體" w:hAnsi="標楷體"/>
              </w:rPr>
            </w:pPr>
            <w:ins w:id="17087" w:author="Fegie" w:date="2021-05-02T20:36:00Z">
              <w:r>
                <w:rPr>
                  <w:rFonts w:ascii="標楷體" w:eastAsia="標楷體" w:hAnsi="標楷體" w:hint="eastAsia"/>
                </w:rPr>
                <w:t>公司名稱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88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12E074" w14:textId="3227B05E" w:rsidR="00A93840" w:rsidRDefault="00A93840" w:rsidP="001C13CA">
            <w:pPr>
              <w:rPr>
                <w:ins w:id="17089" w:author="Fegie" w:date="2021-05-02T20:31:00Z"/>
                <w:rFonts w:ascii="標楷體" w:eastAsia="標楷體" w:hAnsi="標楷體"/>
              </w:rPr>
            </w:pPr>
            <w:ins w:id="17090" w:author="Fegie" w:date="2021-05-02T20:31:00Z">
              <w:del w:id="17091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X(100)</w:delText>
                </w:r>
              </w:del>
            </w:ins>
            <w:ins w:id="17092" w:author="家榮 張" w:date="2021-05-06T18:49:00Z">
              <w:r w:rsidR="00A7651D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93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39BC7F" w14:textId="77777777" w:rsidR="00A93840" w:rsidRDefault="00A93840" w:rsidP="001C13CA">
            <w:pPr>
              <w:rPr>
                <w:ins w:id="17094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95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0145CE" w14:textId="77777777" w:rsidR="00A93840" w:rsidRDefault="00A93840" w:rsidP="001C13CA">
            <w:pPr>
              <w:rPr>
                <w:ins w:id="17096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97" w:author="Fegie" w:date="2021-05-02T20:36:00Z">
              <w:tcPr>
                <w:tcW w:w="530" w:type="dxa"/>
                <w:gridSpan w:val="2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DFB85D" w14:textId="77777777" w:rsidR="00A93840" w:rsidRDefault="00A93840" w:rsidP="001C13CA">
            <w:pPr>
              <w:rPr>
                <w:ins w:id="17098" w:author="Fegie" w:date="2021-05-02T20:31:00Z"/>
                <w:rFonts w:ascii="標楷體" w:eastAsia="標楷體" w:hAnsi="標楷體"/>
              </w:rPr>
            </w:pPr>
            <w:ins w:id="17099" w:author="Fegie" w:date="2021-05-02T20:3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00" w:author="Fegie" w:date="2021-05-02T20:36:00Z">
              <w:tcPr>
                <w:tcW w:w="577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B0C164" w14:textId="77777777" w:rsidR="00A93840" w:rsidRDefault="00A93840" w:rsidP="001C13CA">
            <w:pPr>
              <w:rPr>
                <w:ins w:id="17101" w:author="Fegie" w:date="2021-05-02T20:31:00Z"/>
                <w:rFonts w:ascii="標楷體" w:eastAsia="標楷體" w:hAnsi="標楷體"/>
              </w:rPr>
            </w:pPr>
            <w:ins w:id="17102" w:author="Fegie" w:date="2021-05-02T20:3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03" w:author="Fegie" w:date="2021-05-02T20:36:00Z">
              <w:tcPr>
                <w:tcW w:w="2900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9F811F7" w14:textId="77777777" w:rsidR="00A93840" w:rsidRDefault="00A93840" w:rsidP="001C13CA">
            <w:pPr>
              <w:rPr>
                <w:ins w:id="17104" w:author="Fegie" w:date="2021-05-02T20:31:00Z"/>
                <w:rFonts w:ascii="標楷體" w:eastAsia="標楷體" w:hAnsi="標楷體"/>
              </w:rPr>
            </w:pPr>
            <w:ins w:id="17105" w:author="Fegie" w:date="2021-05-02T20:31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5CD5F523" w14:textId="77777777" w:rsidR="00A93840" w:rsidRDefault="00A93840" w:rsidP="001C13CA">
            <w:pPr>
              <w:rPr>
                <w:ins w:id="17106" w:author="Fegie" w:date="2021-05-02T20:31:00Z"/>
                <w:rFonts w:ascii="標楷體" w:eastAsia="標楷體" w:hAnsi="標楷體"/>
              </w:rPr>
            </w:pPr>
            <w:ins w:id="17107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172A39B3" w14:textId="77777777" w:rsidR="00A93840" w:rsidRDefault="00A93840" w:rsidP="001C13CA">
            <w:pPr>
              <w:rPr>
                <w:ins w:id="17108" w:author="Fegie" w:date="2021-05-02T20:31:00Z"/>
                <w:rFonts w:ascii="標楷體" w:eastAsia="標楷體" w:hAnsi="標楷體"/>
              </w:rPr>
            </w:pPr>
            <w:ins w:id="17109" w:author="Fegie" w:date="2021-05-02T20:31:00Z">
              <w:r>
                <w:rPr>
                  <w:rFonts w:ascii="標楷體" w:eastAsia="標楷體" w:hAnsi="標楷體"/>
                </w:rPr>
                <w:t>3.CustMain.CustName</w:t>
              </w:r>
            </w:ins>
          </w:p>
        </w:tc>
      </w:tr>
      <w:tr w:rsidR="00A93840" w14:paraId="5C497F2F" w14:textId="77777777" w:rsidTr="00A93840">
        <w:trPr>
          <w:trHeight w:val="291"/>
          <w:jc w:val="center"/>
          <w:ins w:id="17110" w:author="Fegie" w:date="2021-05-02T20:31:00Z"/>
          <w:trPrChange w:id="17111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112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DB1E676" w14:textId="77777777" w:rsidR="00A93840" w:rsidRDefault="00A93840" w:rsidP="001C13CA">
            <w:pPr>
              <w:rPr>
                <w:ins w:id="17113" w:author="Fegie" w:date="2021-05-02T20:31:00Z"/>
                <w:rFonts w:ascii="標楷體" w:eastAsia="標楷體" w:hAnsi="標楷體"/>
              </w:rPr>
            </w:pPr>
            <w:ins w:id="17114" w:author="Fegie" w:date="2021-05-02T20:31:00Z">
              <w:r>
                <w:rPr>
                  <w:rFonts w:ascii="標楷體" w:eastAsia="標楷體" w:hAnsi="標楷體" w:hint="eastAsia"/>
                </w:rPr>
                <w:lastRenderedPageBreak/>
                <w:t>4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15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E3125C" w14:textId="493725AD" w:rsidR="00A93840" w:rsidRDefault="00A93840" w:rsidP="001C13CA">
            <w:pPr>
              <w:rPr>
                <w:ins w:id="17116" w:author="Fegie" w:date="2021-05-02T20:31:00Z"/>
                <w:rFonts w:ascii="標楷體" w:eastAsia="標楷體" w:hAnsi="標楷體"/>
              </w:rPr>
            </w:pPr>
            <w:ins w:id="17117" w:author="Fegie" w:date="2021-05-02T20:36:00Z">
              <w:r>
                <w:rPr>
                  <w:rFonts w:ascii="標楷體" w:eastAsia="標楷體" w:hAnsi="標楷體" w:hint="eastAsia"/>
                </w:rPr>
                <w:t>設立日期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18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4436ED" w14:textId="5F9494E8" w:rsidR="00A93840" w:rsidRDefault="00A93840" w:rsidP="001C13CA">
            <w:pPr>
              <w:rPr>
                <w:ins w:id="17119" w:author="Fegie" w:date="2021-05-02T20:31:00Z"/>
                <w:rFonts w:ascii="標楷體" w:eastAsia="標楷體" w:hAnsi="標楷體"/>
              </w:rPr>
            </w:pPr>
            <w:ins w:id="17120" w:author="Fegie" w:date="2021-05-02T20:31:00Z">
              <w:del w:id="17121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  <w:ins w:id="17122" w:author="家榮 張" w:date="2021-05-06T18:49:00Z">
              <w:r w:rsidR="00A7651D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23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9FC0453" w14:textId="77777777" w:rsidR="00A93840" w:rsidRDefault="00A93840" w:rsidP="001C13CA">
            <w:pPr>
              <w:rPr>
                <w:ins w:id="17124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25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3EE960" w14:textId="77777777" w:rsidR="00A93840" w:rsidRPr="00F15B2B" w:rsidRDefault="00A93840" w:rsidP="001C13CA">
            <w:pPr>
              <w:rPr>
                <w:ins w:id="17126" w:author="Fegie" w:date="2021-05-02T20:31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27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8BE038" w14:textId="77777777" w:rsidR="00A93840" w:rsidRDefault="00A93840" w:rsidP="001C13CA">
            <w:pPr>
              <w:rPr>
                <w:ins w:id="17128" w:author="Fegie" w:date="2021-05-02T20:31:00Z"/>
                <w:rFonts w:ascii="標楷體" w:eastAsia="標楷體" w:hAnsi="標楷體"/>
              </w:rPr>
            </w:pPr>
            <w:ins w:id="17129" w:author="Fegie" w:date="2021-05-02T20:3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30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D257DBD" w14:textId="77777777" w:rsidR="00A93840" w:rsidRDefault="00A93840" w:rsidP="001C13CA">
            <w:pPr>
              <w:rPr>
                <w:ins w:id="17131" w:author="Fegie" w:date="2021-05-02T20:31:00Z"/>
                <w:rFonts w:ascii="標楷體" w:eastAsia="標楷體" w:hAnsi="標楷體"/>
              </w:rPr>
            </w:pPr>
            <w:ins w:id="17132" w:author="Fegie" w:date="2021-05-02T20:3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33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559ABE" w14:textId="77777777" w:rsidR="00A93840" w:rsidRDefault="00A93840" w:rsidP="001C13CA">
            <w:pPr>
              <w:rPr>
                <w:ins w:id="17134" w:author="Fegie" w:date="2021-05-02T20:31:00Z"/>
                <w:rFonts w:ascii="標楷體" w:eastAsia="標楷體" w:hAnsi="標楷體"/>
              </w:rPr>
            </w:pPr>
            <w:ins w:id="17135" w:author="Fegie" w:date="2021-05-02T20:31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391E5832" w14:textId="77777777" w:rsidR="00A93840" w:rsidRDefault="00A93840" w:rsidP="001C13CA">
            <w:pPr>
              <w:rPr>
                <w:ins w:id="17136" w:author="Fegie" w:date="2021-05-02T20:31:00Z"/>
                <w:rFonts w:ascii="標楷體" w:eastAsia="標楷體" w:hAnsi="標楷體"/>
              </w:rPr>
            </w:pPr>
            <w:ins w:id="17137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5C2A4297" w14:textId="77777777" w:rsidR="00A93840" w:rsidRPr="00F15B2B" w:rsidRDefault="00A93840" w:rsidP="001C13CA">
            <w:pPr>
              <w:rPr>
                <w:ins w:id="17138" w:author="Fegie" w:date="2021-05-02T20:31:00Z"/>
                <w:rFonts w:ascii="標楷體" w:eastAsia="標楷體" w:hAnsi="標楷體"/>
                <w:color w:val="000000" w:themeColor="text1"/>
              </w:rPr>
            </w:pPr>
            <w:ins w:id="17139" w:author="Fegie" w:date="2021-05-02T20:31:00Z">
              <w:r>
                <w:rPr>
                  <w:rFonts w:ascii="標楷體" w:eastAsia="標楷體" w:hAnsi="標楷體"/>
                </w:rPr>
                <w:t>3.CustMain.Birthday</w:t>
              </w:r>
            </w:ins>
          </w:p>
        </w:tc>
      </w:tr>
      <w:tr w:rsidR="00A93840" w14:paraId="2B1BA712" w14:textId="77777777" w:rsidTr="00A93840">
        <w:trPr>
          <w:trHeight w:val="291"/>
          <w:jc w:val="center"/>
          <w:ins w:id="17140" w:author="Fegie" w:date="2021-05-02T20:31:00Z"/>
          <w:trPrChange w:id="17141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142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FEB0897" w14:textId="1E4925C1" w:rsidR="00A93840" w:rsidRDefault="00A93840" w:rsidP="001C13CA">
            <w:pPr>
              <w:rPr>
                <w:ins w:id="17143" w:author="Fegie" w:date="2021-05-02T20:31:00Z"/>
                <w:rFonts w:ascii="標楷體" w:eastAsia="標楷體" w:hAnsi="標楷體"/>
              </w:rPr>
            </w:pPr>
            <w:ins w:id="17144" w:author="Fegie" w:date="2021-05-02T20:36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45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B56997" w14:textId="77777777" w:rsidR="00A93840" w:rsidRDefault="00A93840" w:rsidP="001C13CA">
            <w:pPr>
              <w:rPr>
                <w:ins w:id="17146" w:author="Fegie" w:date="2021-05-02T20:31:00Z"/>
                <w:rFonts w:ascii="標楷體" w:eastAsia="標楷體" w:hAnsi="標楷體"/>
              </w:rPr>
            </w:pPr>
            <w:ins w:id="17147" w:author="Fegie" w:date="2021-05-02T20:31:00Z">
              <w:r>
                <w:rPr>
                  <w:rFonts w:ascii="標楷體" w:eastAsia="標楷體" w:hAnsi="標楷體" w:hint="eastAsia"/>
                </w:rPr>
                <w:t>客戶別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48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A08C84" w14:textId="74C89594" w:rsidR="00A93840" w:rsidRDefault="00A93840" w:rsidP="001C13CA">
            <w:pPr>
              <w:rPr>
                <w:ins w:id="17149" w:author="Fegie" w:date="2021-05-02T20:31:00Z"/>
                <w:rFonts w:ascii="標楷體" w:eastAsia="標楷體" w:hAnsi="標楷體"/>
              </w:rPr>
            </w:pPr>
            <w:ins w:id="17150" w:author="Fegie" w:date="2021-05-02T20:31:00Z">
              <w:del w:id="17151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17152" w:author="家榮 張" w:date="2021-05-06T18:49:00Z">
              <w:r w:rsidR="00A7651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53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3B6271" w14:textId="77777777" w:rsidR="00A93840" w:rsidRDefault="00A93840" w:rsidP="001C13CA">
            <w:pPr>
              <w:rPr>
                <w:ins w:id="17154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55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B3C75A0" w14:textId="7F806F41" w:rsidR="00A93840" w:rsidRDefault="00A93840" w:rsidP="001C13CA">
            <w:pPr>
              <w:rPr>
                <w:ins w:id="17156" w:author="Fegie" w:date="2021-05-02T20:31:00Z"/>
                <w:rFonts w:ascii="標楷體" w:eastAsia="標楷體" w:hAnsi="標楷體"/>
              </w:rPr>
            </w:pPr>
            <w:ins w:id="17157" w:author="Fegie" w:date="2021-05-02T20:31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下拉選單(C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usTypeCode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7158" w:author="家榮 張" w:date="2021-05-06T19:33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"_(2).附件2"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E87D8D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17159" w:author="家榮 張" w:date="2021-05-06T19:33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E87D8D" w:rsidRPr="00831FEB">
                <w:rPr>
                  <w:rStyle w:val="a7"/>
                  <w:rFonts w:ascii="標楷體" w:eastAsia="標楷體" w:hAnsi="標楷體" w:cs="細明體"/>
                  <w:spacing w:val="15"/>
                  <w:kern w:val="0"/>
                </w:rPr>
                <w:t>2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7160" w:author="Fegie" w:date="2021-05-02T20:31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61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979362A" w14:textId="77777777" w:rsidR="00A93840" w:rsidRDefault="00A93840" w:rsidP="001C13CA">
            <w:pPr>
              <w:rPr>
                <w:ins w:id="17162" w:author="Fegie" w:date="2021-05-02T20:31:00Z"/>
                <w:rFonts w:ascii="標楷體" w:eastAsia="標楷體" w:hAnsi="標楷體"/>
              </w:rPr>
            </w:pPr>
            <w:ins w:id="17163" w:author="Fegie" w:date="2021-05-02T20:3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64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1FEE8E" w14:textId="77777777" w:rsidR="00A93840" w:rsidRDefault="00A93840" w:rsidP="001C13CA">
            <w:pPr>
              <w:rPr>
                <w:ins w:id="17165" w:author="Fegie" w:date="2021-05-02T20:31:00Z"/>
                <w:rFonts w:ascii="標楷體" w:eastAsia="標楷體" w:hAnsi="標楷體"/>
              </w:rPr>
            </w:pPr>
            <w:ins w:id="17166" w:author="Fegie" w:date="2021-05-02T20:3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  <w:tcPrChange w:id="17167" w:author="Fegie" w:date="2021-05-02T20:36:00Z">
              <w:tcPr>
                <w:tcW w:w="2900" w:type="dxa"/>
                <w:tcBorders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760F9CD1" w14:textId="77777777" w:rsidR="00A93840" w:rsidRDefault="00A93840" w:rsidP="001C13CA">
            <w:pPr>
              <w:rPr>
                <w:ins w:id="17168" w:author="Fegie" w:date="2021-05-02T20:31:00Z"/>
                <w:rFonts w:ascii="標楷體" w:eastAsia="標楷體" w:hAnsi="標楷體"/>
              </w:rPr>
            </w:pPr>
            <w:ins w:id="17169" w:author="Fegie" w:date="2021-05-02T20:31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4FFFF8F5" w14:textId="77777777" w:rsidR="00A93840" w:rsidRDefault="00A93840" w:rsidP="001C13CA">
            <w:pPr>
              <w:rPr>
                <w:ins w:id="17170" w:author="Fegie" w:date="2021-05-02T20:31:00Z"/>
                <w:rFonts w:ascii="標楷體" w:eastAsia="標楷體" w:hAnsi="標楷體"/>
              </w:rPr>
            </w:pPr>
            <w:ins w:id="17171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29FEB2BC" w14:textId="77777777" w:rsidR="00A93840" w:rsidRDefault="00A93840" w:rsidP="001C13CA">
            <w:pPr>
              <w:rPr>
                <w:ins w:id="17172" w:author="Fegie" w:date="2021-05-02T20:31:00Z"/>
                <w:rFonts w:ascii="標楷體" w:eastAsia="標楷體" w:hAnsi="標楷體"/>
              </w:rPr>
            </w:pPr>
            <w:ins w:id="17173" w:author="Fegie" w:date="2021-05-02T20:31:00Z">
              <w:r>
                <w:rPr>
                  <w:rFonts w:ascii="標楷體" w:eastAsia="標楷體" w:hAnsi="標楷體"/>
                </w:rPr>
                <w:t>3.CustMain.CustTypeCode</w:t>
              </w:r>
            </w:ins>
          </w:p>
        </w:tc>
      </w:tr>
      <w:tr w:rsidR="00A93840" w14:paraId="13280206" w14:textId="77777777" w:rsidTr="00A93840">
        <w:trPr>
          <w:trHeight w:val="291"/>
          <w:jc w:val="center"/>
          <w:ins w:id="17174" w:author="Fegie" w:date="2021-05-02T20:31:00Z"/>
          <w:trPrChange w:id="17175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76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E53009" w14:textId="76C7B5D9" w:rsidR="00A93840" w:rsidRDefault="00A93840" w:rsidP="001C13CA">
            <w:pPr>
              <w:rPr>
                <w:ins w:id="17177" w:author="Fegie" w:date="2021-05-02T20:31:00Z"/>
                <w:rFonts w:ascii="標楷體" w:eastAsia="標楷體" w:hAnsi="標楷體"/>
              </w:rPr>
            </w:pPr>
            <w:ins w:id="17178" w:author="Fegie" w:date="2021-05-02T20:36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79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970A296" w14:textId="77777777" w:rsidR="00A93840" w:rsidRDefault="00A93840" w:rsidP="001C13CA">
            <w:pPr>
              <w:rPr>
                <w:ins w:id="17180" w:author="Fegie" w:date="2021-05-02T20:31:00Z"/>
                <w:rFonts w:ascii="標楷體" w:eastAsia="標楷體" w:hAnsi="標楷體"/>
              </w:rPr>
            </w:pPr>
            <w:ins w:id="17181" w:author="Fegie" w:date="2021-05-02T20:31:00Z">
              <w:r>
                <w:rPr>
                  <w:rFonts w:ascii="標楷體" w:eastAsia="標楷體" w:hAnsi="標楷體" w:hint="eastAsia"/>
                </w:rPr>
                <w:t>行業別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82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1A1BC1" w14:textId="1CF8491B" w:rsidR="00A93840" w:rsidRDefault="00A93840" w:rsidP="001C13CA">
            <w:pPr>
              <w:rPr>
                <w:ins w:id="17183" w:author="Fegie" w:date="2021-05-02T20:31:00Z"/>
                <w:rFonts w:ascii="標楷體" w:eastAsia="標楷體" w:hAnsi="標楷體"/>
              </w:rPr>
            </w:pPr>
            <w:ins w:id="17184" w:author="Fegie" w:date="2021-05-02T20:31:00Z">
              <w:del w:id="17185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X(06)</w:delText>
                </w:r>
              </w:del>
            </w:ins>
            <w:ins w:id="17186" w:author="家榮 張" w:date="2021-05-06T18:49:00Z">
              <w:r w:rsidR="00A7651D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87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A764A0" w14:textId="77777777" w:rsidR="00A93840" w:rsidRDefault="00A93840" w:rsidP="001C13CA">
            <w:pPr>
              <w:rPr>
                <w:ins w:id="17188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89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CC19B9" w14:textId="77777777" w:rsidR="00A93840" w:rsidRDefault="00A93840" w:rsidP="001C13CA">
            <w:pPr>
              <w:rPr>
                <w:ins w:id="17190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91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03D8FA" w14:textId="77777777" w:rsidR="00A93840" w:rsidRDefault="00A93840" w:rsidP="001C13CA">
            <w:pPr>
              <w:rPr>
                <w:ins w:id="17192" w:author="Fegie" w:date="2021-05-02T20:31:00Z"/>
                <w:rFonts w:ascii="標楷體" w:eastAsia="標楷體" w:hAnsi="標楷體"/>
              </w:rPr>
            </w:pPr>
            <w:ins w:id="17193" w:author="Fegie" w:date="2021-05-02T20:3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94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A7B195" w14:textId="77777777" w:rsidR="00A93840" w:rsidRDefault="00A93840" w:rsidP="001C13CA">
            <w:pPr>
              <w:rPr>
                <w:ins w:id="17195" w:author="Fegie" w:date="2021-05-02T20:31:00Z"/>
                <w:rFonts w:ascii="標楷體" w:eastAsia="標楷體" w:hAnsi="標楷體"/>
              </w:rPr>
            </w:pPr>
            <w:ins w:id="17196" w:author="Fegie" w:date="2021-05-02T20:3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97" w:author="Fegie" w:date="2021-05-02T20:36:00Z">
              <w:tcPr>
                <w:tcW w:w="2900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5474E6" w14:textId="77777777" w:rsidR="00A93840" w:rsidRDefault="00A93840" w:rsidP="001C13CA">
            <w:pPr>
              <w:rPr>
                <w:ins w:id="17198" w:author="Fegie" w:date="2021-05-02T20:31:00Z"/>
                <w:rFonts w:ascii="標楷體" w:eastAsia="標楷體" w:hAnsi="標楷體"/>
              </w:rPr>
            </w:pPr>
            <w:ins w:id="17199" w:author="Fegie" w:date="2021-05-02T20:31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2F15783E" w14:textId="77777777" w:rsidR="00A93840" w:rsidRDefault="00A93840" w:rsidP="001C13CA">
            <w:pPr>
              <w:rPr>
                <w:ins w:id="17200" w:author="Fegie" w:date="2021-05-02T20:31:00Z"/>
                <w:rFonts w:ascii="標楷體" w:eastAsia="標楷體" w:hAnsi="標楷體"/>
              </w:rPr>
            </w:pPr>
            <w:ins w:id="17201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65B2B072" w14:textId="77777777" w:rsidR="00A93840" w:rsidRDefault="00A93840" w:rsidP="001C13CA">
            <w:pPr>
              <w:rPr>
                <w:ins w:id="17202" w:author="Fegie" w:date="2021-05-02T20:31:00Z"/>
                <w:rFonts w:ascii="標楷體" w:eastAsia="標楷體" w:hAnsi="標楷體"/>
              </w:rPr>
            </w:pPr>
            <w:ins w:id="17203" w:author="Fegie" w:date="2021-05-02T20:31:00Z">
              <w:r>
                <w:rPr>
                  <w:rFonts w:ascii="標楷體" w:eastAsia="標楷體" w:hAnsi="標楷體"/>
                </w:rPr>
                <w:t>3.CustMain.IndustryCode</w:t>
              </w:r>
            </w:ins>
          </w:p>
        </w:tc>
      </w:tr>
      <w:tr w:rsidR="00F173ED" w14:paraId="2C22408D" w14:textId="77777777" w:rsidTr="00A93840">
        <w:trPr>
          <w:trHeight w:val="291"/>
          <w:jc w:val="center"/>
          <w:ins w:id="17204" w:author="Fegie" w:date="2021-05-05T15:32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1DC0C" w14:textId="77777777" w:rsidR="00F173ED" w:rsidRDefault="00F173ED" w:rsidP="00F173ED">
            <w:pPr>
              <w:rPr>
                <w:ins w:id="17205" w:author="Fegie" w:date="2021-05-05T15:32:00Z"/>
                <w:rFonts w:ascii="標楷體" w:eastAsia="標楷體" w:hAnsi="標楷體"/>
              </w:rPr>
            </w:pP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36060" w14:textId="312FD58F" w:rsidR="00F173ED" w:rsidRDefault="00F173ED" w:rsidP="00F173ED">
            <w:pPr>
              <w:rPr>
                <w:ins w:id="17206" w:author="Fegie" w:date="2021-05-05T15:32:00Z"/>
                <w:rFonts w:ascii="標楷體" w:eastAsia="標楷體" w:hAnsi="標楷體"/>
              </w:rPr>
            </w:pPr>
            <w:ins w:id="17207" w:author="Fegie" w:date="2021-05-05T15:32:00Z">
              <w:r>
                <w:rPr>
                  <w:rFonts w:ascii="標楷體" w:eastAsia="標楷體" w:hAnsi="標楷體" w:hint="eastAsia"/>
                </w:rPr>
                <w:t>行業別代碼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F633" w14:textId="13209922" w:rsidR="00F173ED" w:rsidRDefault="00F173ED" w:rsidP="00F173ED">
            <w:pPr>
              <w:rPr>
                <w:ins w:id="17208" w:author="Fegie" w:date="2021-05-05T15:32:00Z"/>
                <w:rFonts w:ascii="標楷體" w:eastAsia="標楷體" w:hAnsi="標楷體"/>
              </w:rPr>
            </w:pPr>
            <w:ins w:id="17209" w:author="Fegie" w:date="2021-05-05T15:32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5F821" w14:textId="77777777" w:rsidR="00F173ED" w:rsidRDefault="00F173ED" w:rsidP="00F173ED">
            <w:pPr>
              <w:rPr>
                <w:ins w:id="17210" w:author="Fegie" w:date="2021-05-05T15:32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D3F1" w14:textId="77777777" w:rsidR="00F173ED" w:rsidRDefault="00F173ED" w:rsidP="00F173ED">
            <w:pPr>
              <w:rPr>
                <w:ins w:id="17211" w:author="Fegie" w:date="2021-05-05T15:32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A91C" w14:textId="77777777" w:rsidR="00F173ED" w:rsidRDefault="00F173ED" w:rsidP="00F173ED">
            <w:pPr>
              <w:rPr>
                <w:ins w:id="17212" w:author="Fegie" w:date="2021-05-05T15:32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4181" w14:textId="77777777" w:rsidR="00F173ED" w:rsidRDefault="00F173ED" w:rsidP="00F173ED">
            <w:pPr>
              <w:rPr>
                <w:ins w:id="17213" w:author="Fegie" w:date="2021-05-05T15:32:00Z"/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4E3C1" w14:textId="649F5A15" w:rsidR="00F173ED" w:rsidRDefault="00F173ED" w:rsidP="00F173ED">
            <w:pPr>
              <w:rPr>
                <w:ins w:id="17214" w:author="Fegie" w:date="2021-05-05T15:32:00Z"/>
                <w:rFonts w:ascii="標楷體" w:eastAsia="標楷體" w:hAnsi="標楷體"/>
              </w:rPr>
            </w:pPr>
            <w:ins w:id="17215" w:author="Fegie" w:date="2021-05-05T15:32:00Z">
              <w:r>
                <w:rPr>
                  <w:rFonts w:ascii="標楷體" w:eastAsia="標楷體" w:hAnsi="標楷體" w:hint="eastAsia"/>
                </w:rPr>
                <w:t>連結至【L6062行業別代號資料查詢】，供查詢並帶回「行業代號」</w:t>
              </w:r>
            </w:ins>
          </w:p>
        </w:tc>
      </w:tr>
      <w:tr w:rsidR="00F173ED" w14:paraId="7A50EEE4" w14:textId="77777777" w:rsidTr="00A93840">
        <w:trPr>
          <w:trHeight w:val="291"/>
          <w:jc w:val="center"/>
          <w:ins w:id="17216" w:author="Fegie" w:date="2021-05-02T20:31:00Z"/>
          <w:trPrChange w:id="17217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218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0E25648" w14:textId="66DCE916" w:rsidR="00F173ED" w:rsidRDefault="00F173ED" w:rsidP="00F173ED">
            <w:pPr>
              <w:rPr>
                <w:ins w:id="17219" w:author="Fegie" w:date="2021-05-02T20:31:00Z"/>
                <w:rFonts w:ascii="標楷體" w:eastAsia="標楷體" w:hAnsi="標楷體"/>
              </w:rPr>
            </w:pPr>
            <w:ins w:id="17220" w:author="Fegie" w:date="2021-05-02T20:36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21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614C12E" w14:textId="77777777" w:rsidR="00F173ED" w:rsidRDefault="00F173ED" w:rsidP="00F173ED">
            <w:pPr>
              <w:rPr>
                <w:ins w:id="17222" w:author="Fegie" w:date="2021-05-02T20:31:00Z"/>
                <w:rFonts w:ascii="標楷體" w:eastAsia="標楷體" w:hAnsi="標楷體"/>
              </w:rPr>
            </w:pPr>
            <w:ins w:id="17223" w:author="Fegie" w:date="2021-05-02T20:31:00Z">
              <w:r>
                <w:rPr>
                  <w:rFonts w:ascii="標楷體" w:eastAsia="標楷體" w:hAnsi="標楷體" w:hint="eastAsia"/>
                </w:rPr>
                <w:t>國籍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24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543BDF4" w14:textId="767A8313" w:rsidR="00F173ED" w:rsidRDefault="00F173ED" w:rsidP="00F173ED">
            <w:pPr>
              <w:rPr>
                <w:ins w:id="17225" w:author="Fegie" w:date="2021-05-02T20:31:00Z"/>
                <w:rFonts w:ascii="標楷體" w:eastAsia="標楷體" w:hAnsi="標楷體"/>
              </w:rPr>
            </w:pPr>
            <w:ins w:id="17226" w:author="Fegie" w:date="2021-05-02T20:31:00Z">
              <w:del w:id="17227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17228" w:author="家榮 張" w:date="2021-05-06T18:49:00Z">
              <w:r w:rsidR="00A7651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29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2DB2079" w14:textId="77777777" w:rsidR="00F173ED" w:rsidRDefault="00F173ED" w:rsidP="00F173ED">
            <w:pPr>
              <w:rPr>
                <w:ins w:id="17230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31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79B2F3" w14:textId="7EB30A01" w:rsidR="00F173ED" w:rsidRDefault="00F173ED" w:rsidP="00F173ED">
            <w:pPr>
              <w:rPr>
                <w:ins w:id="17232" w:author="Fegie" w:date="2021-05-02T20:31:00Z"/>
                <w:rFonts w:ascii="標楷體" w:eastAsia="標楷體" w:hAnsi="標楷體"/>
              </w:rPr>
            </w:pPr>
            <w:ins w:id="17233" w:author="Fegie" w:date="2021-05-02T20:31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NationalityCode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7234" w:author="家榮 張" w:date="2021-05-06T19:33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"_(3).附件3"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E87D8D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17235" w:author="家榮 張" w:date="2021-05-06T19:33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E87D8D" w:rsidRPr="00831FEB">
                <w:rPr>
                  <w:rStyle w:val="a7"/>
                  <w:rFonts w:ascii="標楷體" w:eastAsia="標楷體" w:hAnsi="標楷體" w:cs="細明體"/>
                  <w:spacing w:val="15"/>
                  <w:kern w:val="0"/>
                </w:rPr>
                <w:t>3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7236" w:author="Fegie" w:date="2021-05-02T20:31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37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D2EAD1" w14:textId="77777777" w:rsidR="00F173ED" w:rsidRDefault="00F173ED" w:rsidP="00F173ED">
            <w:pPr>
              <w:rPr>
                <w:ins w:id="17238" w:author="Fegie" w:date="2021-05-02T20:31:00Z"/>
                <w:rFonts w:ascii="標楷體" w:eastAsia="標楷體" w:hAnsi="標楷體"/>
              </w:rPr>
            </w:pPr>
            <w:ins w:id="17239" w:author="Fegie" w:date="2021-05-02T20:3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40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874C43" w14:textId="77777777" w:rsidR="00F173ED" w:rsidRDefault="00F173ED" w:rsidP="00F173ED">
            <w:pPr>
              <w:rPr>
                <w:ins w:id="17241" w:author="Fegie" w:date="2021-05-02T20:31:00Z"/>
                <w:rFonts w:ascii="標楷體" w:eastAsia="標楷體" w:hAnsi="標楷體"/>
              </w:rPr>
            </w:pPr>
            <w:ins w:id="17242" w:author="Fegie" w:date="2021-05-02T20:3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43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585753E" w14:textId="77777777" w:rsidR="00F173ED" w:rsidRDefault="00F173ED" w:rsidP="00F173ED">
            <w:pPr>
              <w:rPr>
                <w:ins w:id="17244" w:author="Fegie" w:date="2021-05-02T20:31:00Z"/>
                <w:rFonts w:ascii="標楷體" w:eastAsia="標楷體" w:hAnsi="標楷體"/>
              </w:rPr>
            </w:pPr>
            <w:ins w:id="17245" w:author="Fegie" w:date="2021-05-02T20:31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3BEF8944" w14:textId="77777777" w:rsidR="00F173ED" w:rsidRDefault="00F173ED" w:rsidP="00F173ED">
            <w:pPr>
              <w:rPr>
                <w:ins w:id="17246" w:author="Fegie" w:date="2021-05-02T20:31:00Z"/>
                <w:rFonts w:ascii="標楷體" w:eastAsia="標楷體" w:hAnsi="標楷體"/>
              </w:rPr>
            </w:pPr>
            <w:ins w:id="17247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6F71C2F4" w14:textId="77777777" w:rsidR="00F173ED" w:rsidRDefault="00F173ED" w:rsidP="00F173ED">
            <w:pPr>
              <w:rPr>
                <w:ins w:id="17248" w:author="Fegie" w:date="2021-05-02T20:31:00Z"/>
                <w:rFonts w:ascii="標楷體" w:eastAsia="標楷體" w:hAnsi="標楷體"/>
              </w:rPr>
            </w:pPr>
            <w:ins w:id="17249" w:author="Fegie" w:date="2021-05-02T20:31:00Z">
              <w:r>
                <w:rPr>
                  <w:rFonts w:ascii="標楷體" w:eastAsia="標楷體" w:hAnsi="標楷體"/>
                </w:rPr>
                <w:t>3.CustMain.Nation</w:t>
              </w:r>
              <w:r>
                <w:rPr>
                  <w:rFonts w:ascii="標楷體" w:eastAsia="標楷體" w:hAnsi="標楷體" w:hint="eastAsia"/>
                </w:rPr>
                <w:t>a</w:t>
              </w:r>
              <w:r>
                <w:rPr>
                  <w:rFonts w:ascii="標楷體" w:eastAsia="標楷體" w:hAnsi="標楷體"/>
                </w:rPr>
                <w:t>lityCode</w:t>
              </w:r>
            </w:ins>
          </w:p>
        </w:tc>
      </w:tr>
      <w:tr w:rsidR="00F173ED" w14:paraId="64885032" w14:textId="77777777" w:rsidTr="00A93840">
        <w:trPr>
          <w:trHeight w:val="291"/>
          <w:jc w:val="center"/>
          <w:ins w:id="17250" w:author="Fegie" w:date="2021-05-02T20:31:00Z"/>
          <w:trPrChange w:id="17251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252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DE9A288" w14:textId="2B28687D" w:rsidR="00F173ED" w:rsidRDefault="00F173ED" w:rsidP="00F173ED">
            <w:pPr>
              <w:rPr>
                <w:ins w:id="17253" w:author="Fegie" w:date="2021-05-02T20:31:00Z"/>
                <w:rFonts w:ascii="標楷體" w:eastAsia="標楷體" w:hAnsi="標楷體"/>
              </w:rPr>
            </w:pPr>
            <w:ins w:id="17254" w:author="Fegie" w:date="2021-05-02T20:37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55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0CFF11" w14:textId="3DDDDA7C" w:rsidR="00F173ED" w:rsidRDefault="00F173ED" w:rsidP="00F173ED">
            <w:pPr>
              <w:rPr>
                <w:ins w:id="17256" w:author="Fegie" w:date="2021-05-02T20:31:00Z"/>
                <w:rFonts w:ascii="標楷體" w:eastAsia="標楷體" w:hAnsi="標楷體"/>
              </w:rPr>
            </w:pPr>
            <w:ins w:id="17257" w:author="Fegie" w:date="2021-05-02T20:37:00Z">
              <w:r>
                <w:rPr>
                  <w:rFonts w:ascii="標楷體" w:eastAsia="標楷體" w:hAnsi="標楷體" w:hint="eastAsia"/>
                </w:rPr>
                <w:t>負責人</w:t>
              </w:r>
            </w:ins>
            <w:ins w:id="17258" w:author="Fegie" w:date="2021-05-02T20:31:00Z">
              <w:r>
                <w:rPr>
                  <w:rFonts w:ascii="標楷體" w:eastAsia="標楷體" w:hAnsi="標楷體" w:hint="eastAsia"/>
                </w:rPr>
                <w:t>身份證字號</w:t>
              </w:r>
              <w:r>
                <w:rPr>
                  <w:rFonts w:ascii="標楷體" w:eastAsia="標楷體" w:hAnsi="標楷體"/>
                </w:rPr>
                <w:t xml:space="preserve"> 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59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A209D7" w14:textId="30E96277" w:rsidR="00F173ED" w:rsidRDefault="00F173ED" w:rsidP="00F173ED">
            <w:pPr>
              <w:rPr>
                <w:ins w:id="17260" w:author="Fegie" w:date="2021-05-02T20:31:00Z"/>
                <w:rFonts w:ascii="標楷體" w:eastAsia="標楷體" w:hAnsi="標楷體"/>
              </w:rPr>
            </w:pPr>
            <w:ins w:id="17261" w:author="Fegie" w:date="2021-05-02T20:31:00Z">
              <w:del w:id="17262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X(10)</w:delText>
                </w:r>
              </w:del>
            </w:ins>
            <w:ins w:id="17263" w:author="家榮 張" w:date="2021-05-06T18:49:00Z">
              <w:r w:rsidR="00A7651D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64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604EB3" w14:textId="77777777" w:rsidR="00F173ED" w:rsidRDefault="00F173ED" w:rsidP="00F173ED">
            <w:pPr>
              <w:rPr>
                <w:ins w:id="17265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66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8B821CF" w14:textId="77777777" w:rsidR="00F173ED" w:rsidRDefault="00F173ED" w:rsidP="00F173ED">
            <w:pPr>
              <w:rPr>
                <w:ins w:id="17267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68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AF5FAE8" w14:textId="77777777" w:rsidR="00F173ED" w:rsidRDefault="00F173ED" w:rsidP="00F173ED">
            <w:pPr>
              <w:rPr>
                <w:ins w:id="17269" w:author="Fegie" w:date="2021-05-02T20:3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70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A78806" w14:textId="77777777" w:rsidR="00F173ED" w:rsidRDefault="00F173ED" w:rsidP="00F173ED">
            <w:pPr>
              <w:rPr>
                <w:ins w:id="17271" w:author="Fegie" w:date="2021-05-02T20:31:00Z"/>
                <w:rFonts w:ascii="標楷體" w:eastAsia="標楷體" w:hAnsi="標楷體"/>
              </w:rPr>
            </w:pPr>
            <w:ins w:id="17272" w:author="Fegie" w:date="2021-05-02T20:3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73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1A1DD4" w14:textId="77777777" w:rsidR="00F173ED" w:rsidRDefault="00F173ED" w:rsidP="00F173ED">
            <w:pPr>
              <w:rPr>
                <w:ins w:id="17274" w:author="Fegie" w:date="2021-05-02T20:31:00Z"/>
                <w:rFonts w:ascii="標楷體" w:eastAsia="標楷體" w:hAnsi="標楷體"/>
              </w:rPr>
            </w:pPr>
            <w:ins w:id="17275" w:author="Fegie" w:date="2021-05-02T20:31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73F72B13" w14:textId="77777777" w:rsidR="00F173ED" w:rsidRDefault="00F173ED" w:rsidP="00F173ED">
            <w:pPr>
              <w:rPr>
                <w:ins w:id="17276" w:author="Fegie" w:date="2021-05-02T20:31:00Z"/>
                <w:rFonts w:ascii="標楷體" w:eastAsia="標楷體" w:hAnsi="標楷體"/>
              </w:rPr>
            </w:pPr>
            <w:ins w:id="17277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6C3C68AB" w14:textId="77777777" w:rsidR="00F173ED" w:rsidRDefault="00F173ED" w:rsidP="00F173ED">
            <w:pPr>
              <w:rPr>
                <w:ins w:id="17278" w:author="Fegie" w:date="2021-05-02T20:31:00Z"/>
                <w:rFonts w:ascii="標楷體" w:eastAsia="標楷體" w:hAnsi="標楷體"/>
              </w:rPr>
            </w:pPr>
            <w:ins w:id="17279" w:author="Fegie" w:date="2021-05-02T20:31:00Z">
              <w:r>
                <w:rPr>
                  <w:rFonts w:ascii="標楷體" w:eastAsia="標楷體" w:hAnsi="標楷體"/>
                </w:rPr>
                <w:t>3.CustMain.SpouseId</w:t>
              </w:r>
            </w:ins>
          </w:p>
        </w:tc>
      </w:tr>
      <w:tr w:rsidR="00F173ED" w14:paraId="14A37132" w14:textId="77777777" w:rsidTr="00A93840">
        <w:trPr>
          <w:trHeight w:val="291"/>
          <w:jc w:val="center"/>
          <w:ins w:id="17280" w:author="Fegie" w:date="2021-05-02T20:31:00Z"/>
          <w:trPrChange w:id="17281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282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C79738A" w14:textId="78EE17CA" w:rsidR="00F173ED" w:rsidRDefault="00F173ED" w:rsidP="00F173ED">
            <w:pPr>
              <w:rPr>
                <w:ins w:id="17283" w:author="Fegie" w:date="2021-05-02T20:31:00Z"/>
                <w:rFonts w:ascii="標楷體" w:eastAsia="標楷體" w:hAnsi="標楷體"/>
              </w:rPr>
            </w:pPr>
            <w:ins w:id="17284" w:author="Fegie" w:date="2021-05-02T20:37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85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526C1F" w14:textId="132974D8" w:rsidR="00F173ED" w:rsidRDefault="00F173ED" w:rsidP="00F173ED">
            <w:pPr>
              <w:rPr>
                <w:ins w:id="17286" w:author="Fegie" w:date="2021-05-02T20:31:00Z"/>
                <w:rFonts w:ascii="標楷體" w:eastAsia="標楷體" w:hAnsi="標楷體"/>
              </w:rPr>
            </w:pPr>
            <w:ins w:id="17287" w:author="Fegie" w:date="2021-05-02T20:37:00Z">
              <w:r>
                <w:rPr>
                  <w:rFonts w:ascii="標楷體" w:eastAsia="標楷體" w:hAnsi="標楷體" w:hint="eastAsia"/>
                </w:rPr>
                <w:t>負責人</w:t>
              </w:r>
            </w:ins>
            <w:ins w:id="17288" w:author="Fegie" w:date="2021-05-02T20:31:00Z">
              <w:r>
                <w:rPr>
                  <w:rFonts w:ascii="標楷體" w:eastAsia="標楷體" w:hAnsi="標楷體" w:hint="eastAsia"/>
                </w:rPr>
                <w:t>姓名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89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0AA5D3" w14:textId="3E28DBEB" w:rsidR="00F173ED" w:rsidRDefault="00F173ED" w:rsidP="00F173ED">
            <w:pPr>
              <w:rPr>
                <w:ins w:id="17290" w:author="Fegie" w:date="2021-05-02T20:31:00Z"/>
                <w:rFonts w:ascii="標楷體" w:eastAsia="標楷體" w:hAnsi="標楷體"/>
              </w:rPr>
            </w:pPr>
            <w:ins w:id="17291" w:author="Fegie" w:date="2021-05-02T20:31:00Z">
              <w:del w:id="17292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X(100)</w:delText>
                </w:r>
              </w:del>
            </w:ins>
            <w:ins w:id="17293" w:author="家榮 張" w:date="2021-05-06T18:49:00Z">
              <w:r w:rsidR="00A7651D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94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884AD9" w14:textId="77777777" w:rsidR="00F173ED" w:rsidRDefault="00F173ED" w:rsidP="00F173ED">
            <w:pPr>
              <w:rPr>
                <w:ins w:id="17295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96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AC2D58" w14:textId="77777777" w:rsidR="00F173ED" w:rsidRDefault="00F173ED" w:rsidP="00F173ED">
            <w:pPr>
              <w:rPr>
                <w:ins w:id="17297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98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543986" w14:textId="77777777" w:rsidR="00F173ED" w:rsidRDefault="00F173ED" w:rsidP="00F173ED">
            <w:pPr>
              <w:rPr>
                <w:ins w:id="17299" w:author="Fegie" w:date="2021-05-02T20:3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00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72F9821" w14:textId="77777777" w:rsidR="00F173ED" w:rsidRDefault="00F173ED" w:rsidP="00F173ED">
            <w:pPr>
              <w:rPr>
                <w:ins w:id="17301" w:author="Fegie" w:date="2021-05-02T20:31:00Z"/>
                <w:rFonts w:ascii="標楷體" w:eastAsia="標楷體" w:hAnsi="標楷體"/>
              </w:rPr>
            </w:pPr>
            <w:ins w:id="17302" w:author="Fegie" w:date="2021-05-02T20:3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03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7EC0AA6" w14:textId="77777777" w:rsidR="00F173ED" w:rsidRDefault="00F173ED" w:rsidP="00F173ED">
            <w:pPr>
              <w:rPr>
                <w:ins w:id="17304" w:author="Fegie" w:date="2021-05-02T20:31:00Z"/>
                <w:rFonts w:ascii="標楷體" w:eastAsia="標楷體" w:hAnsi="標楷體"/>
              </w:rPr>
            </w:pPr>
            <w:ins w:id="17305" w:author="Fegie" w:date="2021-05-02T20:31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756141EA" w14:textId="77777777" w:rsidR="00F173ED" w:rsidRDefault="00F173ED" w:rsidP="00F173ED">
            <w:pPr>
              <w:rPr>
                <w:ins w:id="17306" w:author="Fegie" w:date="2021-05-02T20:31:00Z"/>
                <w:rFonts w:ascii="標楷體" w:eastAsia="標楷體" w:hAnsi="標楷體"/>
              </w:rPr>
            </w:pPr>
            <w:ins w:id="17307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2F2AB661" w14:textId="77777777" w:rsidR="00F173ED" w:rsidRDefault="00F173ED" w:rsidP="00F173ED">
            <w:pPr>
              <w:rPr>
                <w:ins w:id="17308" w:author="Fegie" w:date="2021-05-02T20:31:00Z"/>
                <w:rFonts w:ascii="標楷體" w:eastAsia="標楷體" w:hAnsi="標楷體"/>
              </w:rPr>
            </w:pPr>
            <w:ins w:id="17309" w:author="Fegie" w:date="2021-05-02T20:31:00Z">
              <w:r>
                <w:rPr>
                  <w:rFonts w:ascii="標楷體" w:eastAsia="標楷體" w:hAnsi="標楷體"/>
                </w:rPr>
                <w:t>3.CustMain.SpouseName</w:t>
              </w:r>
            </w:ins>
          </w:p>
        </w:tc>
      </w:tr>
      <w:tr w:rsidR="00F173ED" w14:paraId="49FDAD13" w14:textId="77777777" w:rsidTr="00A93840">
        <w:trPr>
          <w:trHeight w:val="291"/>
          <w:jc w:val="center"/>
          <w:ins w:id="17310" w:author="Fegie" w:date="2021-05-02T20:31:00Z"/>
          <w:trPrChange w:id="17311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312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D3A495A" w14:textId="7E675589" w:rsidR="00F173ED" w:rsidRDefault="00F173ED" w:rsidP="00F173ED">
            <w:pPr>
              <w:rPr>
                <w:ins w:id="17313" w:author="Fegie" w:date="2021-05-02T20:31:00Z"/>
                <w:rFonts w:ascii="標楷體" w:eastAsia="標楷體" w:hAnsi="標楷體"/>
              </w:rPr>
            </w:pPr>
            <w:ins w:id="17314" w:author="Fegie" w:date="2021-05-02T20:31:00Z">
              <w:r>
                <w:rPr>
                  <w:rFonts w:ascii="標楷體" w:eastAsia="標楷體" w:hAnsi="標楷體" w:hint="eastAsia"/>
                </w:rPr>
                <w:lastRenderedPageBreak/>
                <w:t>1</w:t>
              </w:r>
            </w:ins>
            <w:ins w:id="17315" w:author="Fegie" w:date="2021-05-02T20:38:00Z">
              <w:r>
                <w:rPr>
                  <w:rFonts w:ascii="標楷體" w:eastAsia="標楷體" w:hAnsi="標楷體" w:hint="eastAsia"/>
                </w:rPr>
                <w:t>0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16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1CF8C2" w14:textId="42AEF533" w:rsidR="00F173ED" w:rsidRDefault="00F173ED" w:rsidP="00F173ED">
            <w:pPr>
              <w:rPr>
                <w:ins w:id="17317" w:author="Fegie" w:date="2021-05-02T20:31:00Z"/>
                <w:rFonts w:ascii="標楷體" w:eastAsia="標楷體" w:hAnsi="標楷體"/>
              </w:rPr>
            </w:pPr>
            <w:ins w:id="17318" w:author="Fegie" w:date="2021-05-02T20:37:00Z">
              <w:r>
                <w:rPr>
                  <w:rFonts w:ascii="標楷體" w:eastAsia="標楷體" w:hAnsi="標楷體" w:hint="eastAsia"/>
                </w:rPr>
                <w:t>公司</w:t>
              </w:r>
            </w:ins>
            <w:ins w:id="17319" w:author="Fegie" w:date="2021-05-02T20:31:00Z">
              <w:r>
                <w:rPr>
                  <w:rFonts w:ascii="標楷體" w:eastAsia="標楷體" w:hAnsi="標楷體" w:hint="eastAsia"/>
                </w:rPr>
                <w:t>-郵遞區號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20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27FF602" w14:textId="65276C2F" w:rsidR="00F173ED" w:rsidRDefault="00F173ED" w:rsidP="00F173ED">
            <w:pPr>
              <w:rPr>
                <w:ins w:id="17321" w:author="Fegie" w:date="2021-05-02T20:31:00Z"/>
                <w:rFonts w:ascii="標楷體" w:eastAsia="標楷體" w:hAnsi="標楷體"/>
              </w:rPr>
            </w:pPr>
            <w:ins w:id="17322" w:author="Fegie" w:date="2021-05-02T20:31:00Z">
              <w:del w:id="17323" w:author="家榮 張" w:date="2021-05-06T18:49:00Z">
                <w:r w:rsidDel="00A7651D">
                  <w:rPr>
                    <w:rFonts w:ascii="標楷體" w:eastAsia="標楷體" w:hAnsi="標楷體" w:hint="eastAsia"/>
                  </w:rPr>
                  <w:delText>X(03)+X(03)</w:delText>
                </w:r>
              </w:del>
            </w:ins>
            <w:ins w:id="17324" w:author="家榮 張" w:date="2021-05-06T18:49:00Z">
              <w:r w:rsidR="00A7651D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25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0D61CC" w14:textId="77777777" w:rsidR="00F173ED" w:rsidRDefault="00F173ED" w:rsidP="00F173ED">
            <w:pPr>
              <w:rPr>
                <w:ins w:id="17326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27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6DBC5A" w14:textId="77777777" w:rsidR="00F173ED" w:rsidRDefault="00F173ED" w:rsidP="00F173ED">
            <w:pPr>
              <w:rPr>
                <w:ins w:id="17328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29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DFC275" w14:textId="77777777" w:rsidR="00F173ED" w:rsidRDefault="00F173ED" w:rsidP="00F173ED">
            <w:pPr>
              <w:rPr>
                <w:ins w:id="17330" w:author="Fegie" w:date="2021-05-02T20:31:00Z"/>
                <w:rFonts w:ascii="標楷體" w:eastAsia="標楷體" w:hAnsi="標楷體"/>
              </w:rPr>
            </w:pPr>
            <w:ins w:id="17331" w:author="Fegie" w:date="2021-05-02T20:3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32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533BC5A" w14:textId="77777777" w:rsidR="00F173ED" w:rsidRDefault="00F173ED" w:rsidP="00F173ED">
            <w:pPr>
              <w:rPr>
                <w:ins w:id="17333" w:author="Fegie" w:date="2021-05-02T20:31:00Z"/>
                <w:rFonts w:ascii="標楷體" w:eastAsia="標楷體" w:hAnsi="標楷體"/>
              </w:rPr>
            </w:pPr>
            <w:ins w:id="17334" w:author="Fegie" w:date="2021-05-02T20:3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35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CD84DC" w14:textId="77777777" w:rsidR="00F173ED" w:rsidRDefault="00F173ED" w:rsidP="00F173ED">
            <w:pPr>
              <w:rPr>
                <w:ins w:id="17336" w:author="Fegie" w:date="2021-05-02T20:31:00Z"/>
                <w:rFonts w:ascii="標楷體" w:eastAsia="標楷體" w:hAnsi="標楷體"/>
              </w:rPr>
            </w:pPr>
            <w:ins w:id="17337" w:author="Fegie" w:date="2021-05-02T20:31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736EE6A7" w14:textId="77777777" w:rsidR="00F173ED" w:rsidRDefault="00F173ED" w:rsidP="00F173ED">
            <w:pPr>
              <w:rPr>
                <w:ins w:id="17338" w:author="Fegie" w:date="2021-05-02T20:31:00Z"/>
                <w:rFonts w:ascii="標楷體" w:eastAsia="標楷體" w:hAnsi="標楷體"/>
              </w:rPr>
            </w:pPr>
            <w:ins w:id="17339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009382E4" w14:textId="77777777" w:rsidR="00F173ED" w:rsidRDefault="00F173ED" w:rsidP="00F173ED">
            <w:pPr>
              <w:rPr>
                <w:ins w:id="17340" w:author="Fegie" w:date="2021-05-02T20:31:00Z"/>
                <w:rFonts w:ascii="標楷體" w:eastAsia="標楷體" w:hAnsi="標楷體"/>
              </w:rPr>
            </w:pPr>
            <w:ins w:id="17341" w:author="Fegie" w:date="2021-05-02T20:31:00Z">
              <w:r>
                <w:rPr>
                  <w:rFonts w:ascii="標楷體" w:eastAsia="標楷體" w:hAnsi="標楷體"/>
                </w:rPr>
                <w:t>3.CustMain.</w:t>
              </w:r>
              <w:r>
                <w:rPr>
                  <w:rFonts w:ascii="標楷體" w:eastAsia="標楷體" w:hAnsi="標楷體" w:hint="eastAsia"/>
                </w:rPr>
                <w:t>R</w:t>
              </w:r>
              <w:r>
                <w:rPr>
                  <w:rFonts w:ascii="標楷體" w:eastAsia="標楷體" w:hAnsi="標楷體"/>
                </w:rPr>
                <w:t>egZip3</w:t>
              </w:r>
            </w:ins>
          </w:p>
          <w:p w14:paraId="36111FCC" w14:textId="77777777" w:rsidR="00F173ED" w:rsidRDefault="00F173ED" w:rsidP="00F173ED">
            <w:pPr>
              <w:rPr>
                <w:ins w:id="17342" w:author="Fegie" w:date="2021-05-02T20:31:00Z"/>
                <w:rFonts w:ascii="標楷體" w:eastAsia="標楷體" w:hAnsi="標楷體"/>
              </w:rPr>
            </w:pPr>
            <w:ins w:id="17343" w:author="Fegie" w:date="2021-05-02T20:31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RegZip2</w:t>
              </w:r>
            </w:ins>
          </w:p>
        </w:tc>
      </w:tr>
      <w:tr w:rsidR="00F173ED" w14:paraId="1CB8CF56" w14:textId="77777777" w:rsidTr="00A93840">
        <w:trPr>
          <w:trHeight w:val="291"/>
          <w:jc w:val="center"/>
          <w:ins w:id="17344" w:author="Fegie" w:date="2021-05-02T20:31:00Z"/>
          <w:trPrChange w:id="17345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346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3E5A0A6" w14:textId="105509AE" w:rsidR="00F173ED" w:rsidRDefault="00F173ED" w:rsidP="00F173ED">
            <w:pPr>
              <w:rPr>
                <w:ins w:id="17347" w:author="Fegie" w:date="2021-05-02T20:31:00Z"/>
                <w:rFonts w:ascii="標楷體" w:eastAsia="標楷體" w:hAnsi="標楷體"/>
              </w:rPr>
            </w:pPr>
            <w:ins w:id="17348" w:author="Fegie" w:date="2021-05-02T20:31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7349" w:author="Fegie" w:date="2021-05-02T20:38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50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50C59D" w14:textId="62AE6FCA" w:rsidR="00F173ED" w:rsidRDefault="00F173ED" w:rsidP="00F173ED">
            <w:pPr>
              <w:rPr>
                <w:ins w:id="17351" w:author="Fegie" w:date="2021-05-02T20:31:00Z"/>
                <w:rFonts w:ascii="標楷體" w:eastAsia="標楷體" w:hAnsi="標楷體"/>
              </w:rPr>
            </w:pPr>
            <w:ins w:id="17352" w:author="Fegie" w:date="2021-05-02T20:37:00Z">
              <w:r>
                <w:rPr>
                  <w:rFonts w:ascii="標楷體" w:eastAsia="標楷體" w:hAnsi="標楷體" w:hint="eastAsia"/>
                </w:rPr>
                <w:t>公司</w:t>
              </w:r>
            </w:ins>
            <w:ins w:id="17353" w:author="Fegie" w:date="2021-05-02T20:31:00Z">
              <w:r>
                <w:rPr>
                  <w:rFonts w:ascii="標楷體" w:eastAsia="標楷體" w:hAnsi="標楷體" w:hint="eastAsia"/>
                </w:rPr>
                <w:t>-地址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54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B9F28D" w14:textId="6B0AAFEB" w:rsidR="00F173ED" w:rsidRDefault="00F173ED" w:rsidP="00F173ED">
            <w:pPr>
              <w:rPr>
                <w:ins w:id="17355" w:author="Fegie" w:date="2021-05-02T20:31:00Z"/>
                <w:rFonts w:ascii="標楷體" w:eastAsia="標楷體" w:hAnsi="標楷體"/>
              </w:rPr>
            </w:pPr>
            <w:ins w:id="17356" w:author="Fegie" w:date="2021-05-02T20:31:00Z">
              <w:del w:id="17357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X(115)</w:delText>
                </w:r>
              </w:del>
            </w:ins>
            <w:ins w:id="17358" w:author="家榮 張" w:date="2021-05-06T18:50:00Z">
              <w:r w:rsidR="00A7651D">
                <w:rPr>
                  <w:rFonts w:ascii="標楷體" w:eastAsia="標楷體" w:hAnsi="標楷體" w:hint="eastAsia"/>
                </w:rPr>
                <w:t>115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59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9ACEE3" w14:textId="77777777" w:rsidR="00F173ED" w:rsidRDefault="00F173ED" w:rsidP="00F173ED">
            <w:pPr>
              <w:rPr>
                <w:ins w:id="17360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61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9FF8EC4" w14:textId="77777777" w:rsidR="00F173ED" w:rsidRDefault="00F173ED" w:rsidP="00F173ED">
            <w:pPr>
              <w:rPr>
                <w:ins w:id="17362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63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C14C6CD" w14:textId="77777777" w:rsidR="00F173ED" w:rsidRDefault="00F173ED" w:rsidP="00F173ED">
            <w:pPr>
              <w:rPr>
                <w:ins w:id="17364" w:author="Fegie" w:date="2021-05-02T20:31:00Z"/>
                <w:rFonts w:ascii="標楷體" w:eastAsia="標楷體" w:hAnsi="標楷體"/>
              </w:rPr>
            </w:pPr>
            <w:ins w:id="17365" w:author="Fegie" w:date="2021-05-02T20:3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66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1B78E5" w14:textId="77777777" w:rsidR="00F173ED" w:rsidRDefault="00F173ED" w:rsidP="00F173ED">
            <w:pPr>
              <w:rPr>
                <w:ins w:id="17367" w:author="Fegie" w:date="2021-05-02T20:31:00Z"/>
                <w:rFonts w:ascii="標楷體" w:eastAsia="標楷體" w:hAnsi="標楷體"/>
              </w:rPr>
            </w:pPr>
            <w:ins w:id="17368" w:author="Fegie" w:date="2021-05-02T20:3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69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F9BB8A" w14:textId="77777777" w:rsidR="00F173ED" w:rsidRDefault="00F173ED" w:rsidP="00F173ED">
            <w:pPr>
              <w:rPr>
                <w:ins w:id="17370" w:author="Fegie" w:date="2021-05-02T20:31:00Z"/>
                <w:rFonts w:ascii="標楷體" w:eastAsia="標楷體" w:hAnsi="標楷體"/>
              </w:rPr>
            </w:pPr>
            <w:ins w:id="17371" w:author="Fegie" w:date="2021-05-02T20:31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539C6883" w14:textId="77777777" w:rsidR="00F173ED" w:rsidRDefault="00F173ED" w:rsidP="00F173ED">
            <w:pPr>
              <w:rPr>
                <w:ins w:id="17372" w:author="Fegie" w:date="2021-05-02T20:31:00Z"/>
                <w:rFonts w:ascii="標楷體" w:eastAsia="標楷體" w:hAnsi="標楷體"/>
              </w:rPr>
            </w:pPr>
            <w:ins w:id="17373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32623917" w14:textId="77777777" w:rsidR="00F173ED" w:rsidRDefault="00F173ED" w:rsidP="00F173ED">
            <w:pPr>
              <w:rPr>
                <w:ins w:id="17374" w:author="Fegie" w:date="2021-05-02T20:31:00Z"/>
                <w:rFonts w:ascii="標楷體" w:eastAsia="標楷體" w:hAnsi="標楷體"/>
              </w:rPr>
            </w:pPr>
            <w:ins w:id="17375" w:author="Fegie" w:date="2021-05-02T20:31:00Z">
              <w:r>
                <w:rPr>
                  <w:rFonts w:ascii="標楷體" w:eastAsia="標楷體" w:hAnsi="標楷體"/>
                </w:rPr>
                <w:t>3.CustMain.RegCityCode</w:t>
              </w:r>
            </w:ins>
          </w:p>
          <w:p w14:paraId="7D34F67A" w14:textId="77777777" w:rsidR="00F173ED" w:rsidRDefault="00F173ED" w:rsidP="00F173ED">
            <w:pPr>
              <w:rPr>
                <w:ins w:id="17376" w:author="Fegie" w:date="2021-05-02T20:31:00Z"/>
                <w:rFonts w:ascii="標楷體" w:eastAsia="標楷體" w:hAnsi="標楷體"/>
              </w:rPr>
            </w:pPr>
            <w:ins w:id="17377" w:author="Fegie" w:date="2021-05-02T20:31:00Z">
              <w:r>
                <w:rPr>
                  <w:rFonts w:ascii="標楷體" w:eastAsia="標楷體" w:hAnsi="標楷體"/>
                </w:rPr>
                <w:t>4</w:t>
              </w:r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RegAreaCode</w:t>
              </w:r>
            </w:ins>
          </w:p>
          <w:p w14:paraId="73E09F54" w14:textId="77777777" w:rsidR="00F173ED" w:rsidRDefault="00F173ED" w:rsidP="00F173ED">
            <w:pPr>
              <w:rPr>
                <w:ins w:id="17378" w:author="Fegie" w:date="2021-05-02T20:31:00Z"/>
                <w:rFonts w:ascii="標楷體" w:eastAsia="標楷體" w:hAnsi="標楷體"/>
              </w:rPr>
            </w:pPr>
            <w:ins w:id="17379" w:author="Fegie" w:date="2021-05-02T20:31:00Z">
              <w:r>
                <w:rPr>
                  <w:rFonts w:ascii="標楷體" w:eastAsia="標楷體" w:hAnsi="標楷體" w:hint="eastAsia"/>
                </w:rPr>
                <w:t>5</w:t>
              </w:r>
              <w:r>
                <w:rPr>
                  <w:rFonts w:ascii="標楷體" w:eastAsia="標楷體" w:hAnsi="標楷體"/>
                </w:rPr>
                <w:t>.CustMain.RegRoad</w:t>
              </w:r>
            </w:ins>
          </w:p>
          <w:p w14:paraId="0B4D40D8" w14:textId="77777777" w:rsidR="00F173ED" w:rsidRDefault="00F173ED" w:rsidP="00F173ED">
            <w:pPr>
              <w:rPr>
                <w:ins w:id="17380" w:author="Fegie" w:date="2021-05-02T20:31:00Z"/>
                <w:rFonts w:ascii="標楷體" w:eastAsia="標楷體" w:hAnsi="標楷體"/>
              </w:rPr>
            </w:pPr>
            <w:ins w:id="17381" w:author="Fegie" w:date="2021-05-02T20:31:00Z">
              <w:r>
                <w:rPr>
                  <w:rFonts w:ascii="標楷體" w:eastAsia="標楷體" w:hAnsi="標楷體" w:hint="eastAsia"/>
                </w:rPr>
                <w:t>6</w:t>
              </w:r>
              <w:r>
                <w:rPr>
                  <w:rFonts w:ascii="標楷體" w:eastAsia="標楷體" w:hAnsi="標楷體"/>
                </w:rPr>
                <w:t>.CustMain.RegSection</w:t>
              </w:r>
            </w:ins>
          </w:p>
          <w:p w14:paraId="2DBD6487" w14:textId="77777777" w:rsidR="00F173ED" w:rsidRDefault="00F173ED" w:rsidP="00F173ED">
            <w:pPr>
              <w:rPr>
                <w:ins w:id="17382" w:author="Fegie" w:date="2021-05-02T20:31:00Z"/>
                <w:rFonts w:ascii="標楷體" w:eastAsia="標楷體" w:hAnsi="標楷體"/>
              </w:rPr>
            </w:pPr>
            <w:ins w:id="17383" w:author="Fegie" w:date="2021-05-02T20:31:00Z">
              <w:r>
                <w:rPr>
                  <w:rFonts w:ascii="標楷體" w:eastAsia="標楷體" w:hAnsi="標楷體" w:hint="eastAsia"/>
                </w:rPr>
                <w:t>7</w:t>
              </w:r>
              <w:r>
                <w:rPr>
                  <w:rFonts w:ascii="標楷體" w:eastAsia="標楷體" w:hAnsi="標楷體"/>
                </w:rPr>
                <w:t>.CustMain.RegAlley</w:t>
              </w:r>
            </w:ins>
          </w:p>
          <w:p w14:paraId="55C66283" w14:textId="77777777" w:rsidR="00F173ED" w:rsidRDefault="00F173ED" w:rsidP="00F173ED">
            <w:pPr>
              <w:rPr>
                <w:ins w:id="17384" w:author="Fegie" w:date="2021-05-02T20:31:00Z"/>
                <w:rFonts w:ascii="標楷體" w:eastAsia="標楷體" w:hAnsi="標楷體"/>
              </w:rPr>
            </w:pPr>
            <w:ins w:id="17385" w:author="Fegie" w:date="2021-05-02T20:31:00Z">
              <w:r>
                <w:rPr>
                  <w:rFonts w:ascii="標楷體" w:eastAsia="標楷體" w:hAnsi="標楷體" w:hint="eastAsia"/>
                </w:rPr>
                <w:t>8</w:t>
              </w:r>
              <w:r>
                <w:rPr>
                  <w:rFonts w:ascii="標楷體" w:eastAsia="標楷體" w:hAnsi="標楷體"/>
                </w:rPr>
                <w:t>.CustMain.RegLane</w:t>
              </w:r>
            </w:ins>
          </w:p>
          <w:p w14:paraId="36BE22C4" w14:textId="77777777" w:rsidR="00F173ED" w:rsidRDefault="00F173ED" w:rsidP="00F173ED">
            <w:pPr>
              <w:rPr>
                <w:ins w:id="17386" w:author="Fegie" w:date="2021-05-02T20:31:00Z"/>
                <w:rFonts w:ascii="標楷體" w:eastAsia="標楷體" w:hAnsi="標楷體"/>
              </w:rPr>
            </w:pPr>
            <w:ins w:id="17387" w:author="Fegie" w:date="2021-05-02T20:31:00Z">
              <w:r>
                <w:rPr>
                  <w:rFonts w:ascii="標楷體" w:eastAsia="標楷體" w:hAnsi="標楷體" w:hint="eastAsia"/>
                </w:rPr>
                <w:t>9</w:t>
              </w:r>
              <w:r>
                <w:rPr>
                  <w:rFonts w:ascii="標楷體" w:eastAsia="標楷體" w:hAnsi="標楷體"/>
                </w:rPr>
                <w:t>.CustMain.RegNum</w:t>
              </w:r>
            </w:ins>
          </w:p>
          <w:p w14:paraId="3748979D" w14:textId="77777777" w:rsidR="00F173ED" w:rsidRDefault="00F173ED" w:rsidP="00F173ED">
            <w:pPr>
              <w:rPr>
                <w:ins w:id="17388" w:author="Fegie" w:date="2021-05-02T20:31:00Z"/>
                <w:rFonts w:ascii="標楷體" w:eastAsia="標楷體" w:hAnsi="標楷體"/>
              </w:rPr>
            </w:pPr>
            <w:ins w:id="17389" w:author="Fegie" w:date="2021-05-02T20:31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0.CustMain.RegDash</w:t>
              </w:r>
            </w:ins>
          </w:p>
          <w:p w14:paraId="76ED36C7" w14:textId="77777777" w:rsidR="00F173ED" w:rsidRDefault="00F173ED" w:rsidP="00F173ED">
            <w:pPr>
              <w:rPr>
                <w:ins w:id="17390" w:author="Fegie" w:date="2021-05-02T20:31:00Z"/>
                <w:rFonts w:ascii="標楷體" w:eastAsia="標楷體" w:hAnsi="標楷體"/>
              </w:rPr>
            </w:pPr>
            <w:ins w:id="17391" w:author="Fegie" w:date="2021-05-02T20:31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1.CustMain.RegFloor</w:t>
              </w:r>
            </w:ins>
          </w:p>
          <w:p w14:paraId="055B5AD8" w14:textId="77777777" w:rsidR="00F173ED" w:rsidRDefault="00F173ED" w:rsidP="00F173ED">
            <w:pPr>
              <w:rPr>
                <w:ins w:id="17392" w:author="Fegie" w:date="2021-05-02T20:31:00Z"/>
                <w:rFonts w:ascii="標楷體" w:eastAsia="標楷體" w:hAnsi="標楷體"/>
              </w:rPr>
            </w:pPr>
            <w:ins w:id="17393" w:author="Fegie" w:date="2021-05-02T20:31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2.CustMain.RegFloorDash</w:t>
              </w:r>
            </w:ins>
          </w:p>
        </w:tc>
      </w:tr>
      <w:tr w:rsidR="00046AE8" w14:paraId="4F202846" w14:textId="77777777" w:rsidTr="00A93840">
        <w:trPr>
          <w:trHeight w:val="291"/>
          <w:jc w:val="center"/>
          <w:ins w:id="17394" w:author="Fegie" w:date="2021-05-05T15:33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6FD8F" w14:textId="77777777" w:rsidR="00046AE8" w:rsidRDefault="00046AE8" w:rsidP="00046AE8">
            <w:pPr>
              <w:rPr>
                <w:ins w:id="17395" w:author="Fegie" w:date="2021-05-05T15:33:00Z"/>
                <w:rFonts w:ascii="標楷體" w:eastAsia="標楷體" w:hAnsi="標楷體"/>
              </w:rPr>
            </w:pP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A143D" w14:textId="14C72173" w:rsidR="00046AE8" w:rsidRDefault="00046AE8" w:rsidP="00046AE8">
            <w:pPr>
              <w:rPr>
                <w:ins w:id="17396" w:author="Fegie" w:date="2021-05-05T15:33:00Z"/>
                <w:rFonts w:ascii="標楷體" w:eastAsia="標楷體" w:hAnsi="標楷體"/>
              </w:rPr>
            </w:pPr>
            <w:ins w:id="17397" w:author="Fegie" w:date="2021-05-05T15:33:00Z">
              <w:r>
                <w:rPr>
                  <w:rFonts w:ascii="標楷體" w:eastAsia="標楷體" w:hAnsi="標楷體" w:hint="eastAsia"/>
                </w:rPr>
                <w:t>同</w:t>
              </w:r>
            </w:ins>
            <w:ins w:id="17398" w:author="Fegie" w:date="2021-05-05T15:34:00Z">
              <w:r>
                <w:rPr>
                  <w:rFonts w:ascii="標楷體" w:eastAsia="標楷體" w:hAnsi="標楷體" w:hint="eastAsia"/>
                </w:rPr>
                <w:t>公司</w:t>
              </w:r>
            </w:ins>
            <w:ins w:id="17399" w:author="Fegie" w:date="2021-05-05T15:33:00Z">
              <w:r>
                <w:rPr>
                  <w:rFonts w:ascii="標楷體" w:eastAsia="標楷體" w:hAnsi="標楷體" w:hint="eastAsia"/>
                </w:rPr>
                <w:t>地址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75853" w14:textId="256FEA13" w:rsidR="00046AE8" w:rsidRDefault="00046AE8" w:rsidP="00046AE8">
            <w:pPr>
              <w:rPr>
                <w:ins w:id="17400" w:author="Fegie" w:date="2021-05-05T15:33:00Z"/>
                <w:rFonts w:ascii="標楷體" w:eastAsia="標楷體" w:hAnsi="標楷體"/>
              </w:rPr>
            </w:pPr>
            <w:ins w:id="17401" w:author="Fegie" w:date="2021-05-05T15:33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46522" w14:textId="77777777" w:rsidR="00046AE8" w:rsidRDefault="00046AE8" w:rsidP="00046AE8">
            <w:pPr>
              <w:rPr>
                <w:ins w:id="17402" w:author="Fegie" w:date="2021-05-05T15:3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8A24B" w14:textId="77777777" w:rsidR="00046AE8" w:rsidRDefault="00046AE8" w:rsidP="00046AE8">
            <w:pPr>
              <w:rPr>
                <w:ins w:id="17403" w:author="Fegie" w:date="2021-05-05T15:33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6E206" w14:textId="77777777" w:rsidR="00046AE8" w:rsidRDefault="00046AE8" w:rsidP="00046AE8">
            <w:pPr>
              <w:rPr>
                <w:ins w:id="17404" w:author="Fegie" w:date="2021-05-05T15:3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9E4A8" w14:textId="77777777" w:rsidR="00046AE8" w:rsidRDefault="00046AE8" w:rsidP="00046AE8">
            <w:pPr>
              <w:rPr>
                <w:ins w:id="17405" w:author="Fegie" w:date="2021-05-05T15:33:00Z"/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5F120" w14:textId="16BC7AFA" w:rsidR="00046AE8" w:rsidRDefault="00046AE8" w:rsidP="00046AE8">
            <w:pPr>
              <w:rPr>
                <w:ins w:id="17406" w:author="Fegie" w:date="2021-05-05T15:33:00Z"/>
                <w:rFonts w:ascii="標楷體" w:eastAsia="標楷體" w:hAnsi="標楷體"/>
              </w:rPr>
            </w:pPr>
            <w:ins w:id="17407" w:author="Fegie" w:date="2021-05-05T15:33:00Z">
              <w:r>
                <w:rPr>
                  <w:rFonts w:ascii="標楷體" w:eastAsia="標楷體" w:hAnsi="標楷體" w:hint="eastAsia"/>
                </w:rPr>
                <w:t>供帶入「</w:t>
              </w:r>
            </w:ins>
            <w:ins w:id="17408" w:author="Fegie" w:date="2021-05-05T15:34:00Z">
              <w:r>
                <w:rPr>
                  <w:rFonts w:ascii="標楷體" w:eastAsia="標楷體" w:hAnsi="標楷體" w:hint="eastAsia"/>
                </w:rPr>
                <w:t>公司</w:t>
              </w:r>
            </w:ins>
            <w:ins w:id="17409" w:author="Fegie" w:date="2021-05-05T15:33:00Z">
              <w:r>
                <w:rPr>
                  <w:rFonts w:ascii="標楷體" w:eastAsia="標楷體" w:hAnsi="標楷體" w:hint="eastAsia"/>
                </w:rPr>
                <w:t>-郵遞區號」與「</w:t>
              </w:r>
            </w:ins>
            <w:ins w:id="17410" w:author="Fegie" w:date="2021-05-05T15:34:00Z">
              <w:r>
                <w:rPr>
                  <w:rFonts w:ascii="標楷體" w:eastAsia="標楷體" w:hAnsi="標楷體" w:hint="eastAsia"/>
                </w:rPr>
                <w:t>公司</w:t>
              </w:r>
            </w:ins>
            <w:ins w:id="17411" w:author="Fegie" w:date="2021-05-05T15:33:00Z">
              <w:r>
                <w:rPr>
                  <w:rFonts w:ascii="標楷體" w:eastAsia="標楷體" w:hAnsi="標楷體" w:hint="eastAsia"/>
                </w:rPr>
                <w:t>-地址」至「通訊-郵遞區號」與「通訊-地址」</w:t>
              </w:r>
            </w:ins>
          </w:p>
        </w:tc>
      </w:tr>
      <w:tr w:rsidR="00046AE8" w14:paraId="25A2B4A7" w14:textId="77777777" w:rsidTr="00A93840">
        <w:trPr>
          <w:trHeight w:val="291"/>
          <w:jc w:val="center"/>
          <w:ins w:id="17412" w:author="Fegie" w:date="2021-05-02T20:31:00Z"/>
          <w:trPrChange w:id="17413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7414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8F6D8ED" w14:textId="2D8ACF7F" w:rsidR="00046AE8" w:rsidRDefault="00046AE8" w:rsidP="00046AE8">
            <w:pPr>
              <w:rPr>
                <w:ins w:id="17415" w:author="Fegie" w:date="2021-05-02T20:31:00Z"/>
                <w:rFonts w:ascii="標楷體" w:eastAsia="標楷體" w:hAnsi="標楷體"/>
              </w:rPr>
            </w:pPr>
            <w:ins w:id="17416" w:author="Fegie" w:date="2021-05-02T20:31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7417" w:author="Fegie" w:date="2021-05-02T20:38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18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ECEF44" w14:textId="77777777" w:rsidR="00046AE8" w:rsidRDefault="00046AE8" w:rsidP="00046AE8">
            <w:pPr>
              <w:rPr>
                <w:ins w:id="17419" w:author="Fegie" w:date="2021-05-02T20:31:00Z"/>
                <w:rFonts w:ascii="標楷體" w:eastAsia="標楷體" w:hAnsi="標楷體"/>
              </w:rPr>
            </w:pPr>
            <w:ins w:id="17420" w:author="Fegie" w:date="2021-05-02T20:31:00Z">
              <w:r>
                <w:rPr>
                  <w:rFonts w:ascii="標楷體" w:eastAsia="標楷體" w:hAnsi="標楷體" w:hint="eastAsia"/>
                </w:rPr>
                <w:t>通訊-郵遞區號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21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A3BE3A" w14:textId="36126841" w:rsidR="00046AE8" w:rsidRDefault="00046AE8" w:rsidP="00046AE8">
            <w:pPr>
              <w:rPr>
                <w:ins w:id="17422" w:author="Fegie" w:date="2021-05-02T20:31:00Z"/>
                <w:rFonts w:ascii="標楷體" w:eastAsia="標楷體" w:hAnsi="標楷體"/>
              </w:rPr>
            </w:pPr>
            <w:ins w:id="17423" w:author="Fegie" w:date="2021-05-02T20:31:00Z">
              <w:del w:id="17424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X(03)+X(03)</w:delText>
                </w:r>
              </w:del>
            </w:ins>
            <w:ins w:id="17425" w:author="家榮 張" w:date="2021-05-06T18:50:00Z">
              <w:r w:rsidR="00A7651D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26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C5653B" w14:textId="77777777" w:rsidR="00046AE8" w:rsidRDefault="00046AE8" w:rsidP="00046AE8">
            <w:pPr>
              <w:rPr>
                <w:ins w:id="17427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28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FC937B7" w14:textId="77777777" w:rsidR="00046AE8" w:rsidRDefault="00046AE8" w:rsidP="00046AE8">
            <w:pPr>
              <w:rPr>
                <w:ins w:id="17429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30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56B328F" w14:textId="77777777" w:rsidR="00046AE8" w:rsidRDefault="00046AE8" w:rsidP="00046AE8">
            <w:pPr>
              <w:rPr>
                <w:ins w:id="17431" w:author="Fegie" w:date="2021-05-02T20:31:00Z"/>
                <w:rFonts w:ascii="標楷體" w:eastAsia="標楷體" w:hAnsi="標楷體"/>
              </w:rPr>
            </w:pPr>
            <w:ins w:id="17432" w:author="Fegie" w:date="2021-05-02T20:3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33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7F7D71" w14:textId="77777777" w:rsidR="00046AE8" w:rsidRDefault="00046AE8" w:rsidP="00046AE8">
            <w:pPr>
              <w:rPr>
                <w:ins w:id="17434" w:author="Fegie" w:date="2021-05-02T20:31:00Z"/>
                <w:rFonts w:ascii="標楷體" w:eastAsia="標楷體" w:hAnsi="標楷體"/>
              </w:rPr>
            </w:pPr>
            <w:ins w:id="17435" w:author="Fegie" w:date="2021-05-02T20:3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36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FC1FFC" w14:textId="77777777" w:rsidR="00046AE8" w:rsidRDefault="00046AE8" w:rsidP="00046AE8">
            <w:pPr>
              <w:rPr>
                <w:ins w:id="17437" w:author="Fegie" w:date="2021-05-02T20:31:00Z"/>
                <w:rFonts w:ascii="標楷體" w:eastAsia="標楷體" w:hAnsi="標楷體"/>
              </w:rPr>
            </w:pPr>
            <w:ins w:id="17438" w:author="Fegie" w:date="2021-05-02T20:31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1063C869" w14:textId="77777777" w:rsidR="00046AE8" w:rsidRDefault="00046AE8" w:rsidP="00046AE8">
            <w:pPr>
              <w:rPr>
                <w:ins w:id="17439" w:author="Fegie" w:date="2021-05-02T20:31:00Z"/>
                <w:rFonts w:ascii="標楷體" w:eastAsia="標楷體" w:hAnsi="標楷體"/>
              </w:rPr>
            </w:pPr>
            <w:ins w:id="17440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5F0C3105" w14:textId="77777777" w:rsidR="00046AE8" w:rsidRDefault="00046AE8" w:rsidP="00046AE8">
            <w:pPr>
              <w:rPr>
                <w:ins w:id="17441" w:author="Fegie" w:date="2021-05-02T20:31:00Z"/>
                <w:rFonts w:ascii="標楷體" w:eastAsia="標楷體" w:hAnsi="標楷體"/>
              </w:rPr>
            </w:pPr>
            <w:ins w:id="17442" w:author="Fegie" w:date="2021-05-02T20:31:00Z">
              <w:r>
                <w:rPr>
                  <w:rFonts w:ascii="標楷體" w:eastAsia="標楷體" w:hAnsi="標楷體"/>
                </w:rPr>
                <w:t>3.CustMain.CurrZip3</w:t>
              </w:r>
            </w:ins>
          </w:p>
          <w:p w14:paraId="71C17497" w14:textId="77777777" w:rsidR="00046AE8" w:rsidRDefault="00046AE8" w:rsidP="00046AE8">
            <w:pPr>
              <w:rPr>
                <w:ins w:id="17443" w:author="Fegie" w:date="2021-05-02T20:31:00Z"/>
                <w:rFonts w:ascii="標楷體" w:eastAsia="標楷體" w:hAnsi="標楷體"/>
              </w:rPr>
            </w:pPr>
            <w:ins w:id="17444" w:author="Fegie" w:date="2021-05-02T20:31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CurrZip2</w:t>
              </w:r>
            </w:ins>
          </w:p>
        </w:tc>
      </w:tr>
      <w:tr w:rsidR="00046AE8" w14:paraId="3FD7BBC9" w14:textId="77777777" w:rsidTr="00A93840">
        <w:trPr>
          <w:trHeight w:val="291"/>
          <w:jc w:val="center"/>
          <w:ins w:id="17445" w:author="Fegie" w:date="2021-05-02T20:31:00Z"/>
          <w:trPrChange w:id="17446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47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DF91E71" w14:textId="466053B0" w:rsidR="00046AE8" w:rsidRDefault="00046AE8" w:rsidP="00046AE8">
            <w:pPr>
              <w:rPr>
                <w:ins w:id="17448" w:author="Fegie" w:date="2021-05-02T20:31:00Z"/>
                <w:rFonts w:ascii="標楷體" w:eastAsia="標楷體" w:hAnsi="標楷體"/>
              </w:rPr>
            </w:pPr>
            <w:ins w:id="17449" w:author="Fegie" w:date="2021-05-02T20:31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7450" w:author="Fegie" w:date="2021-05-02T20:38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51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11C29A" w14:textId="77777777" w:rsidR="00046AE8" w:rsidRDefault="00046AE8" w:rsidP="00046AE8">
            <w:pPr>
              <w:rPr>
                <w:ins w:id="17452" w:author="Fegie" w:date="2021-05-02T20:31:00Z"/>
                <w:rFonts w:ascii="標楷體" w:eastAsia="標楷體" w:hAnsi="標楷體"/>
              </w:rPr>
            </w:pPr>
            <w:ins w:id="17453" w:author="Fegie" w:date="2021-05-02T20:31:00Z">
              <w:r>
                <w:rPr>
                  <w:rFonts w:ascii="標楷體" w:eastAsia="標楷體" w:hAnsi="標楷體" w:hint="eastAsia"/>
                </w:rPr>
                <w:t>通訊</w:t>
              </w:r>
              <w:r>
                <w:rPr>
                  <w:rFonts w:ascii="標楷體" w:eastAsia="標楷體" w:hAnsi="標楷體" w:hint="eastAsia"/>
                </w:rPr>
                <w:lastRenderedPageBreak/>
                <w:t>-地址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54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6330A4" w14:textId="5DA1D54F" w:rsidR="00046AE8" w:rsidRDefault="00046AE8" w:rsidP="00046AE8">
            <w:pPr>
              <w:rPr>
                <w:ins w:id="17455" w:author="Fegie" w:date="2021-05-02T20:31:00Z"/>
                <w:rFonts w:ascii="標楷體" w:eastAsia="標楷體" w:hAnsi="標楷體"/>
              </w:rPr>
            </w:pPr>
            <w:ins w:id="17456" w:author="Fegie" w:date="2021-05-02T20:31:00Z">
              <w:del w:id="17457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X(115)</w:delText>
                </w:r>
              </w:del>
            </w:ins>
            <w:ins w:id="17458" w:author="家榮 張" w:date="2021-05-06T18:50:00Z">
              <w:r w:rsidR="00A7651D">
                <w:rPr>
                  <w:rFonts w:ascii="標楷體" w:eastAsia="標楷體" w:hAnsi="標楷體" w:hint="eastAsia"/>
                </w:rPr>
                <w:t>115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59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4DBAE0" w14:textId="77777777" w:rsidR="00046AE8" w:rsidRDefault="00046AE8" w:rsidP="00046AE8">
            <w:pPr>
              <w:rPr>
                <w:ins w:id="17460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61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06FF29" w14:textId="77777777" w:rsidR="00046AE8" w:rsidRDefault="00046AE8" w:rsidP="00046AE8">
            <w:pPr>
              <w:rPr>
                <w:ins w:id="17462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63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977B54B" w14:textId="77777777" w:rsidR="00046AE8" w:rsidRDefault="00046AE8" w:rsidP="00046AE8">
            <w:pPr>
              <w:rPr>
                <w:ins w:id="17464" w:author="Fegie" w:date="2021-05-02T20:31:00Z"/>
                <w:rFonts w:ascii="標楷體" w:eastAsia="標楷體" w:hAnsi="標楷體"/>
              </w:rPr>
            </w:pPr>
            <w:ins w:id="17465" w:author="Fegie" w:date="2021-05-02T20:31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66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72B936" w14:textId="77777777" w:rsidR="00046AE8" w:rsidRDefault="00046AE8" w:rsidP="00046AE8">
            <w:pPr>
              <w:rPr>
                <w:ins w:id="17467" w:author="Fegie" w:date="2021-05-02T20:31:00Z"/>
                <w:rFonts w:ascii="標楷體" w:eastAsia="標楷體" w:hAnsi="標楷體"/>
              </w:rPr>
            </w:pPr>
            <w:ins w:id="17468" w:author="Fegie" w:date="2021-05-02T20:3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69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384AF1" w14:textId="77777777" w:rsidR="00046AE8" w:rsidRDefault="00046AE8" w:rsidP="00046AE8">
            <w:pPr>
              <w:rPr>
                <w:ins w:id="17470" w:author="Fegie" w:date="2021-05-02T20:31:00Z"/>
                <w:rFonts w:ascii="標楷體" w:eastAsia="標楷體" w:hAnsi="標楷體"/>
              </w:rPr>
            </w:pPr>
            <w:ins w:id="17471" w:author="Fegie" w:date="2021-05-02T20:31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16A00959" w14:textId="77777777" w:rsidR="00046AE8" w:rsidRDefault="00046AE8" w:rsidP="00046AE8">
            <w:pPr>
              <w:rPr>
                <w:ins w:id="17472" w:author="Fegie" w:date="2021-05-02T20:31:00Z"/>
                <w:rFonts w:ascii="標楷體" w:eastAsia="標楷體" w:hAnsi="標楷體"/>
              </w:rPr>
            </w:pPr>
            <w:ins w:id="17473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</w:t>
              </w:r>
              <w:r>
                <w:rPr>
                  <w:rFonts w:ascii="標楷體" w:eastAsia="標楷體" w:hAnsi="標楷體" w:hint="eastAsia"/>
                </w:rPr>
                <w:lastRenderedPageBreak/>
                <w:t>值，不可修改</w:t>
              </w:r>
            </w:ins>
          </w:p>
          <w:p w14:paraId="1493504F" w14:textId="77777777" w:rsidR="00046AE8" w:rsidRPr="00702FE3" w:rsidRDefault="00046AE8" w:rsidP="00046AE8">
            <w:pPr>
              <w:rPr>
                <w:ins w:id="17474" w:author="Fegie" w:date="2021-05-02T20:31:00Z"/>
                <w:rFonts w:ascii="標楷體" w:eastAsia="標楷體" w:hAnsi="標楷體"/>
              </w:rPr>
            </w:pPr>
            <w:ins w:id="17475" w:author="Fegie" w:date="2021-05-02T20:31:00Z">
              <w:r w:rsidRPr="00702FE3">
                <w:rPr>
                  <w:rFonts w:ascii="標楷體" w:eastAsia="標楷體" w:hAnsi="標楷體"/>
                </w:rPr>
                <w:t>3.CustMain.CurrCityCode</w:t>
              </w:r>
            </w:ins>
          </w:p>
          <w:p w14:paraId="727CAA48" w14:textId="77777777" w:rsidR="00046AE8" w:rsidRPr="00702FE3" w:rsidRDefault="00046AE8" w:rsidP="00046AE8">
            <w:pPr>
              <w:rPr>
                <w:ins w:id="17476" w:author="Fegie" w:date="2021-05-02T20:31:00Z"/>
                <w:rFonts w:ascii="標楷體" w:eastAsia="標楷體" w:hAnsi="標楷體"/>
              </w:rPr>
            </w:pPr>
            <w:ins w:id="17477" w:author="Fegie" w:date="2021-05-02T20:31:00Z">
              <w:r w:rsidRPr="00702FE3">
                <w:rPr>
                  <w:rFonts w:ascii="標楷體" w:eastAsia="標楷體" w:hAnsi="標楷體"/>
                </w:rPr>
                <w:t>4.CustMain.CurrAreaCode</w:t>
              </w:r>
            </w:ins>
          </w:p>
          <w:p w14:paraId="339D8637" w14:textId="77777777" w:rsidR="00046AE8" w:rsidRPr="00702FE3" w:rsidRDefault="00046AE8" w:rsidP="00046AE8">
            <w:pPr>
              <w:rPr>
                <w:ins w:id="17478" w:author="Fegie" w:date="2021-05-02T20:31:00Z"/>
                <w:rFonts w:ascii="標楷體" w:eastAsia="標楷體" w:hAnsi="標楷體"/>
              </w:rPr>
            </w:pPr>
            <w:ins w:id="17479" w:author="Fegie" w:date="2021-05-02T20:31:00Z">
              <w:r w:rsidRPr="00702FE3">
                <w:rPr>
                  <w:rFonts w:ascii="標楷體" w:eastAsia="標楷體" w:hAnsi="標楷體"/>
                </w:rPr>
                <w:t>5.CustMain.CurrRoad</w:t>
              </w:r>
            </w:ins>
          </w:p>
          <w:p w14:paraId="3D32C1C6" w14:textId="77777777" w:rsidR="00046AE8" w:rsidRPr="00702FE3" w:rsidRDefault="00046AE8" w:rsidP="00046AE8">
            <w:pPr>
              <w:rPr>
                <w:ins w:id="17480" w:author="Fegie" w:date="2021-05-02T20:31:00Z"/>
                <w:rFonts w:ascii="標楷體" w:eastAsia="標楷體" w:hAnsi="標楷體"/>
              </w:rPr>
            </w:pPr>
            <w:ins w:id="17481" w:author="Fegie" w:date="2021-05-02T20:31:00Z">
              <w:r w:rsidRPr="00702FE3">
                <w:rPr>
                  <w:rFonts w:ascii="標楷體" w:eastAsia="標楷體" w:hAnsi="標楷體"/>
                </w:rPr>
                <w:t>6.CustMain.CurrSection</w:t>
              </w:r>
            </w:ins>
          </w:p>
          <w:p w14:paraId="5F40A1F1" w14:textId="77777777" w:rsidR="00046AE8" w:rsidRPr="00702FE3" w:rsidRDefault="00046AE8" w:rsidP="00046AE8">
            <w:pPr>
              <w:rPr>
                <w:ins w:id="17482" w:author="Fegie" w:date="2021-05-02T20:31:00Z"/>
                <w:rFonts w:ascii="標楷體" w:eastAsia="標楷體" w:hAnsi="標楷體"/>
              </w:rPr>
            </w:pPr>
            <w:ins w:id="17483" w:author="Fegie" w:date="2021-05-02T20:31:00Z">
              <w:r w:rsidRPr="00702FE3">
                <w:rPr>
                  <w:rFonts w:ascii="標楷體" w:eastAsia="標楷體" w:hAnsi="標楷體"/>
                </w:rPr>
                <w:t>7.CustMain.CurrAlley</w:t>
              </w:r>
            </w:ins>
          </w:p>
          <w:p w14:paraId="4D9192A9" w14:textId="77777777" w:rsidR="00046AE8" w:rsidRPr="00702FE3" w:rsidRDefault="00046AE8" w:rsidP="00046AE8">
            <w:pPr>
              <w:rPr>
                <w:ins w:id="17484" w:author="Fegie" w:date="2021-05-02T20:31:00Z"/>
                <w:rFonts w:ascii="標楷體" w:eastAsia="標楷體" w:hAnsi="標楷體"/>
              </w:rPr>
            </w:pPr>
            <w:ins w:id="17485" w:author="Fegie" w:date="2021-05-02T20:31:00Z">
              <w:r w:rsidRPr="00702FE3">
                <w:rPr>
                  <w:rFonts w:ascii="標楷體" w:eastAsia="標楷體" w:hAnsi="標楷體"/>
                </w:rPr>
                <w:t>8.CustMain.CurrLane</w:t>
              </w:r>
            </w:ins>
          </w:p>
          <w:p w14:paraId="64B43DC0" w14:textId="77777777" w:rsidR="00046AE8" w:rsidRPr="00702FE3" w:rsidRDefault="00046AE8" w:rsidP="00046AE8">
            <w:pPr>
              <w:rPr>
                <w:ins w:id="17486" w:author="Fegie" w:date="2021-05-02T20:31:00Z"/>
                <w:rFonts w:ascii="標楷體" w:eastAsia="標楷體" w:hAnsi="標楷體"/>
              </w:rPr>
            </w:pPr>
            <w:ins w:id="17487" w:author="Fegie" w:date="2021-05-02T20:31:00Z">
              <w:r w:rsidRPr="00702FE3">
                <w:rPr>
                  <w:rFonts w:ascii="標楷體" w:eastAsia="標楷體" w:hAnsi="標楷體"/>
                </w:rPr>
                <w:t>9.CustMain.CurrNum</w:t>
              </w:r>
            </w:ins>
          </w:p>
          <w:p w14:paraId="71B1DF37" w14:textId="77777777" w:rsidR="00046AE8" w:rsidRPr="00702FE3" w:rsidRDefault="00046AE8" w:rsidP="00046AE8">
            <w:pPr>
              <w:rPr>
                <w:ins w:id="17488" w:author="Fegie" w:date="2021-05-02T20:31:00Z"/>
                <w:rFonts w:ascii="標楷體" w:eastAsia="標楷體" w:hAnsi="標楷體"/>
              </w:rPr>
            </w:pPr>
            <w:ins w:id="17489" w:author="Fegie" w:date="2021-05-02T20:31:00Z">
              <w:r w:rsidRPr="00702FE3">
                <w:rPr>
                  <w:rFonts w:ascii="標楷體" w:eastAsia="標楷體" w:hAnsi="標楷體"/>
                </w:rPr>
                <w:t>10.CustMain.CurrDash</w:t>
              </w:r>
            </w:ins>
          </w:p>
          <w:p w14:paraId="4FCD3378" w14:textId="77777777" w:rsidR="00046AE8" w:rsidRPr="00702FE3" w:rsidRDefault="00046AE8" w:rsidP="00046AE8">
            <w:pPr>
              <w:rPr>
                <w:ins w:id="17490" w:author="Fegie" w:date="2021-05-02T20:31:00Z"/>
                <w:rFonts w:ascii="標楷體" w:eastAsia="標楷體" w:hAnsi="標楷體"/>
              </w:rPr>
            </w:pPr>
            <w:ins w:id="17491" w:author="Fegie" w:date="2021-05-02T20:31:00Z">
              <w:r w:rsidRPr="00702FE3">
                <w:rPr>
                  <w:rFonts w:ascii="標楷體" w:eastAsia="標楷體" w:hAnsi="標楷體"/>
                </w:rPr>
                <w:t>11.CustMain.CurrFloor</w:t>
              </w:r>
            </w:ins>
          </w:p>
          <w:p w14:paraId="0E3C716B" w14:textId="77777777" w:rsidR="00046AE8" w:rsidRDefault="00046AE8" w:rsidP="00046AE8">
            <w:pPr>
              <w:rPr>
                <w:ins w:id="17492" w:author="Fegie" w:date="2021-05-02T20:31:00Z"/>
                <w:rFonts w:ascii="標楷體" w:eastAsia="標楷體" w:hAnsi="標楷體"/>
              </w:rPr>
            </w:pPr>
            <w:ins w:id="17493" w:author="Fegie" w:date="2021-05-02T20:31:00Z">
              <w:r w:rsidRPr="00702FE3">
                <w:rPr>
                  <w:rFonts w:ascii="標楷體" w:eastAsia="標楷體" w:hAnsi="標楷體"/>
                </w:rPr>
                <w:t>12.CustMain.CurrFloorDash</w:t>
              </w:r>
            </w:ins>
          </w:p>
        </w:tc>
      </w:tr>
      <w:tr w:rsidR="00046AE8" w14:paraId="046ABA1A" w14:textId="77777777" w:rsidTr="00A93840">
        <w:trPr>
          <w:trHeight w:val="291"/>
          <w:jc w:val="center"/>
          <w:ins w:id="17494" w:author="Fegie" w:date="2021-05-02T20:31:00Z"/>
          <w:trPrChange w:id="17495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96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4BE469" w14:textId="3A3E5929" w:rsidR="00046AE8" w:rsidRDefault="00046AE8" w:rsidP="00046AE8">
            <w:pPr>
              <w:rPr>
                <w:ins w:id="17497" w:author="Fegie" w:date="2021-05-02T20:31:00Z"/>
                <w:rFonts w:ascii="標楷體" w:eastAsia="標楷體" w:hAnsi="標楷體"/>
              </w:rPr>
            </w:pPr>
            <w:ins w:id="17498" w:author="Fegie" w:date="2021-05-02T20:31:00Z">
              <w:r>
                <w:rPr>
                  <w:rFonts w:ascii="標楷體" w:eastAsia="標楷體" w:hAnsi="標楷體" w:hint="eastAsia"/>
                </w:rPr>
                <w:lastRenderedPageBreak/>
                <w:t>1</w:t>
              </w:r>
            </w:ins>
            <w:ins w:id="17499" w:author="Fegie" w:date="2021-05-02T20:38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00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867A8B" w14:textId="77777777" w:rsidR="00046AE8" w:rsidRDefault="00046AE8" w:rsidP="00046AE8">
            <w:pPr>
              <w:rPr>
                <w:ins w:id="17501" w:author="Fegie" w:date="2021-05-02T20:31:00Z"/>
                <w:rFonts w:ascii="標楷體" w:eastAsia="標楷體" w:hAnsi="標楷體"/>
              </w:rPr>
            </w:pPr>
            <w:ins w:id="17502" w:author="Fegie" w:date="2021-05-02T20:31:00Z">
              <w:r>
                <w:rPr>
                  <w:rFonts w:ascii="標楷體" w:eastAsia="標楷體" w:hAnsi="標楷體" w:hint="eastAsia"/>
                </w:rPr>
                <w:t>電子信箱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03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617FDA2" w14:textId="387320B7" w:rsidR="00046AE8" w:rsidRDefault="00046AE8" w:rsidP="00046AE8">
            <w:pPr>
              <w:rPr>
                <w:ins w:id="17504" w:author="Fegie" w:date="2021-05-02T20:31:00Z"/>
                <w:rFonts w:ascii="標楷體" w:eastAsia="標楷體" w:hAnsi="標楷體"/>
              </w:rPr>
            </w:pPr>
            <w:ins w:id="17505" w:author="Fegie" w:date="2021-05-02T20:31:00Z">
              <w:del w:id="17506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X(50)</w:delText>
                </w:r>
              </w:del>
            </w:ins>
            <w:ins w:id="17507" w:author="家榮 張" w:date="2021-05-06T18:50:00Z">
              <w:r w:rsidR="00A7651D">
                <w:rPr>
                  <w:rFonts w:ascii="標楷體" w:eastAsia="標楷體" w:hAnsi="標楷體" w:hint="eastAsia"/>
                </w:rPr>
                <w:t>50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08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6A3993" w14:textId="77777777" w:rsidR="00046AE8" w:rsidRDefault="00046AE8" w:rsidP="00046AE8">
            <w:pPr>
              <w:rPr>
                <w:ins w:id="17509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10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32F6A7C" w14:textId="77777777" w:rsidR="00046AE8" w:rsidRDefault="00046AE8" w:rsidP="00046AE8">
            <w:pPr>
              <w:rPr>
                <w:ins w:id="17511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12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14E5B9" w14:textId="77777777" w:rsidR="00046AE8" w:rsidRDefault="00046AE8" w:rsidP="00046AE8">
            <w:pPr>
              <w:rPr>
                <w:ins w:id="17513" w:author="Fegie" w:date="2021-05-02T20:3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14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5BDB967" w14:textId="77777777" w:rsidR="00046AE8" w:rsidRDefault="00046AE8" w:rsidP="00046AE8">
            <w:pPr>
              <w:rPr>
                <w:ins w:id="17515" w:author="Fegie" w:date="2021-05-02T20:31:00Z"/>
                <w:rFonts w:ascii="標楷體" w:eastAsia="標楷體" w:hAnsi="標楷體"/>
              </w:rPr>
            </w:pPr>
            <w:ins w:id="17516" w:author="Fegie" w:date="2021-05-02T20:31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17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7EA465" w14:textId="77777777" w:rsidR="00046AE8" w:rsidRDefault="00046AE8" w:rsidP="00046AE8">
            <w:pPr>
              <w:rPr>
                <w:ins w:id="17518" w:author="Fegie" w:date="2021-05-02T20:31:00Z"/>
                <w:rFonts w:ascii="標楷體" w:eastAsia="標楷體" w:hAnsi="標楷體"/>
              </w:rPr>
            </w:pPr>
            <w:ins w:id="17519" w:author="Fegie" w:date="2021-05-02T20:31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277599D3" w14:textId="77777777" w:rsidR="00046AE8" w:rsidRDefault="00046AE8">
            <w:pPr>
              <w:ind w:left="240" w:hangingChars="100" w:hanging="240"/>
              <w:rPr>
                <w:ins w:id="17520" w:author="Fegie" w:date="2021-05-02T20:31:00Z"/>
                <w:rFonts w:ascii="標楷體" w:eastAsia="標楷體" w:hAnsi="標楷體"/>
              </w:rPr>
              <w:pPrChange w:id="17521" w:author="st1" w:date="2021-05-06T10:46:00Z">
                <w:pPr/>
              </w:pPrChange>
            </w:pPr>
            <w:ins w:id="17522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659AF30A" w14:textId="77777777" w:rsidR="00046AE8" w:rsidRDefault="00046AE8" w:rsidP="00046AE8">
            <w:pPr>
              <w:rPr>
                <w:ins w:id="17523" w:author="Fegie" w:date="2021-05-02T20:31:00Z"/>
                <w:rFonts w:ascii="標楷體" w:eastAsia="標楷體" w:hAnsi="標楷體"/>
              </w:rPr>
            </w:pPr>
            <w:ins w:id="17524" w:author="Fegie" w:date="2021-05-02T20:31:00Z">
              <w:r>
                <w:rPr>
                  <w:rFonts w:ascii="標楷體" w:eastAsia="標楷體" w:hAnsi="標楷體"/>
                </w:rPr>
                <w:t>3.CustMain.Email</w:t>
              </w:r>
            </w:ins>
          </w:p>
        </w:tc>
      </w:tr>
      <w:tr w:rsidR="00046AE8" w14:paraId="5306EC31" w14:textId="77777777" w:rsidTr="00A93840">
        <w:trPr>
          <w:trHeight w:val="291"/>
          <w:jc w:val="center"/>
          <w:ins w:id="17525" w:author="Fegie" w:date="2021-05-02T20:31:00Z"/>
          <w:trPrChange w:id="17526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27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722767" w14:textId="44A583FC" w:rsidR="00046AE8" w:rsidRDefault="00046AE8" w:rsidP="00046AE8">
            <w:pPr>
              <w:rPr>
                <w:ins w:id="17528" w:author="Fegie" w:date="2021-05-02T20:31:00Z"/>
                <w:rFonts w:ascii="標楷體" w:eastAsia="標楷體" w:hAnsi="標楷體"/>
              </w:rPr>
            </w:pPr>
            <w:ins w:id="17529" w:author="Fegie" w:date="2021-05-02T20:31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7530" w:author="Fegie" w:date="2021-05-02T20:40:00Z">
              <w:r>
                <w:rPr>
                  <w:rFonts w:ascii="標楷體" w:eastAsia="標楷體" w:hAnsi="標楷體"/>
                </w:rPr>
                <w:t>5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31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5E577B" w14:textId="77777777" w:rsidR="00046AE8" w:rsidRDefault="00046AE8" w:rsidP="00046AE8">
            <w:pPr>
              <w:rPr>
                <w:ins w:id="17532" w:author="Fegie" w:date="2021-05-02T20:31:00Z"/>
                <w:rFonts w:ascii="標楷體" w:eastAsia="標楷體" w:hAnsi="標楷體"/>
              </w:rPr>
            </w:pPr>
            <w:ins w:id="17533" w:author="Fegie" w:date="2021-05-02T20:31:00Z">
              <w:r>
                <w:rPr>
                  <w:rFonts w:ascii="標楷體" w:eastAsia="標楷體" w:hAnsi="標楷體" w:hint="eastAsia"/>
                </w:rPr>
                <w:t>企金別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34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4F0B50" w14:textId="11E6D17C" w:rsidR="00046AE8" w:rsidRDefault="00046AE8" w:rsidP="00046AE8">
            <w:pPr>
              <w:rPr>
                <w:ins w:id="17535" w:author="Fegie" w:date="2021-05-02T20:31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36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71B8D5" w14:textId="50C9562E" w:rsidR="00046AE8" w:rsidRDefault="00046AE8" w:rsidP="00046AE8">
            <w:pPr>
              <w:rPr>
                <w:ins w:id="17537" w:author="Fegie" w:date="2021-05-02T20:31:00Z"/>
                <w:rFonts w:ascii="標楷體" w:eastAsia="標楷體" w:hAnsi="標楷體"/>
              </w:rPr>
            </w:pPr>
            <w:ins w:id="17538" w:author="Fegie" w:date="2021-05-05T11:29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39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CC82C5" w14:textId="4EF2F6D3" w:rsidR="00046AE8" w:rsidRDefault="00046AE8" w:rsidP="00046AE8">
            <w:pPr>
              <w:rPr>
                <w:ins w:id="17540" w:author="Fegie" w:date="2021-05-02T20:31:00Z"/>
                <w:rFonts w:ascii="標楷體" w:eastAsia="標楷體" w:hAnsi="標楷體"/>
              </w:rPr>
            </w:pPr>
            <w:ins w:id="17541" w:author="Fegie" w:date="2021-05-02T20:31:00Z">
              <w:del w:id="17542" w:author="st1" w:date="2021-05-06T10:45:00Z">
                <w:r w:rsidDel="00694EE8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下拉選單(EntCode)[</w:delText>
                </w:r>
              </w:del>
            </w:ins>
            <w:ins w:id="17543" w:author="Fegie" w:date="2021-05-05T16:45:00Z">
              <w:del w:id="17544" w:author="st1" w:date="2021-05-06T10:45:00Z">
                <w:r w:rsidR="00E87D8D" w:rsidDel="00694EE8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附件-</w:delText>
                </w:r>
              </w:del>
            </w:ins>
            <w:ins w:id="17545" w:author="Fegie" w:date="2021-05-02T20:31:00Z">
              <w:del w:id="17546" w:author="st1" w:date="2021-05-06T10:45:00Z">
                <w:r w:rsidDel="00694EE8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選單</w:delText>
                </w:r>
              </w:del>
            </w:ins>
            <w:ins w:id="17547" w:author="Fegie" w:date="2021-05-05T16:45:00Z">
              <w:del w:id="17548" w:author="st1" w:date="2021-05-06T10:45:00Z">
                <w:r w:rsidR="00E87D8D" w:rsidDel="00694EE8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4</w:delText>
                </w:r>
              </w:del>
            </w:ins>
            <w:ins w:id="17549" w:author="Fegie" w:date="2021-05-02T20:31:00Z">
              <w:del w:id="17550" w:author="st1" w:date="2021-05-06T10:45:00Z">
                <w:r w:rsidDel="00694EE8">
                  <w:rPr>
                    <w:rFonts w:ascii="標楷體" w:eastAsia="標楷體" w:hAnsi="標楷體" w:cs="細明體" w:hint="eastAsia"/>
                    <w:spacing w:val="15"/>
                    <w:kern w:val="0"/>
                  </w:rPr>
                  <w:delText>/L6064]</w:delText>
                </w:r>
              </w:del>
            </w:ins>
            <w:ins w:id="17551" w:author="st1" w:date="2021-05-06T10:45:00Z">
              <w:r w:rsidR="00694EE8"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1.</w:t>
              </w:r>
              <w:r w:rsidR="00694EE8">
                <w:rPr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>企金</w:t>
              </w:r>
            </w:ins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52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C18CAB" w14:textId="14D53110" w:rsidR="00046AE8" w:rsidRDefault="00046AE8" w:rsidP="00046AE8">
            <w:pPr>
              <w:rPr>
                <w:ins w:id="17553" w:author="Fegie" w:date="2021-05-02T20:3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54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3E5271" w14:textId="7699E069" w:rsidR="00046AE8" w:rsidRDefault="00046AE8" w:rsidP="00046AE8">
            <w:pPr>
              <w:rPr>
                <w:ins w:id="17555" w:author="Fegie" w:date="2021-05-02T20:31:00Z"/>
                <w:rFonts w:ascii="標楷體" w:eastAsia="標楷體" w:hAnsi="標楷體"/>
              </w:rPr>
            </w:pPr>
            <w:ins w:id="17556" w:author="Fegie" w:date="2021-05-05T11:29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57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6ED761E" w14:textId="5A6C29D1" w:rsidR="00046AE8" w:rsidRDefault="00046AE8">
            <w:pPr>
              <w:ind w:left="240" w:hangingChars="100" w:hanging="240"/>
              <w:rPr>
                <w:ins w:id="17558" w:author="Fegie" w:date="2021-05-02T20:31:00Z"/>
                <w:rFonts w:ascii="標楷體" w:eastAsia="標楷體" w:hAnsi="標楷體"/>
              </w:rPr>
              <w:pPrChange w:id="17559" w:author="st1" w:date="2021-05-06T10:45:00Z">
                <w:pPr/>
              </w:pPrChange>
            </w:pPr>
            <w:ins w:id="17560" w:author="Fegie" w:date="2021-05-02T20:31:00Z">
              <w:r>
                <w:rPr>
                  <w:rFonts w:ascii="標楷體" w:eastAsia="標楷體" w:hAnsi="標楷體" w:hint="eastAsia"/>
                </w:rPr>
                <w:t>1.「新增」時</w:t>
              </w:r>
            </w:ins>
            <w:ins w:id="17561" w:author="Fegie" w:date="2021-05-05T11:29:00Z">
              <w:del w:id="17562" w:author="st1" w:date="2021-05-06T10:45:00Z">
                <w:r w:rsidDel="00694EE8">
                  <w:rPr>
                    <w:rFonts w:ascii="標楷體" w:eastAsia="標楷體" w:hAnsi="標楷體" w:hint="eastAsia"/>
                    <w:lang w:eastAsia="zh-HK"/>
                  </w:rPr>
                  <w:delText>不可</w:delText>
                </w:r>
              </w:del>
            </w:ins>
            <w:ins w:id="17563" w:author="Fegie" w:date="2021-05-02T20:31:00Z">
              <w:del w:id="17564" w:author="st1" w:date="2021-05-06T10:45:00Z">
                <w:r w:rsidDel="00694EE8">
                  <w:rPr>
                    <w:rFonts w:ascii="標楷體" w:eastAsia="標楷體" w:hAnsi="標楷體" w:hint="eastAsia"/>
                    <w:lang w:eastAsia="zh-HK"/>
                  </w:rPr>
                  <w:delText>輸入</w:delText>
                </w:r>
              </w:del>
            </w:ins>
            <w:ins w:id="17565" w:author="st1" w:date="2021-05-06T10:45:00Z">
              <w:r w:rsidR="00694EE8">
                <w:rPr>
                  <w:rFonts w:ascii="標楷體" w:eastAsia="標楷體" w:hAnsi="標楷體" w:hint="eastAsia"/>
                  <w:lang w:eastAsia="zh-HK"/>
                </w:rPr>
                <w:t>預設為</w:t>
              </w:r>
              <w:r w:rsidR="00694EE8">
                <w:rPr>
                  <w:rFonts w:ascii="標楷體" w:eastAsia="標楷體" w:hAnsi="標楷體" w:hint="eastAsia"/>
                </w:rPr>
                <w:t>1,</w:t>
              </w:r>
              <w:r w:rsidR="00694EE8">
                <w:rPr>
                  <w:rFonts w:ascii="標楷體" w:eastAsia="標楷體" w:hAnsi="標楷體" w:hint="eastAsia"/>
                  <w:lang w:eastAsia="zh-HK"/>
                </w:rPr>
                <w:t>不可修改</w:t>
              </w:r>
            </w:ins>
          </w:p>
          <w:p w14:paraId="4ED93829" w14:textId="77777777" w:rsidR="00046AE8" w:rsidRDefault="00046AE8">
            <w:pPr>
              <w:ind w:left="240" w:hangingChars="100" w:hanging="240"/>
              <w:rPr>
                <w:ins w:id="17566" w:author="Fegie" w:date="2021-05-02T20:31:00Z"/>
                <w:rFonts w:ascii="標楷體" w:eastAsia="標楷體" w:hAnsi="標楷體"/>
              </w:rPr>
              <w:pPrChange w:id="17567" w:author="st1" w:date="2021-05-06T10:45:00Z">
                <w:pPr/>
              </w:pPrChange>
            </w:pPr>
            <w:ins w:id="17568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7E4C5FDF" w14:textId="77777777" w:rsidR="00046AE8" w:rsidRDefault="00046AE8" w:rsidP="00046AE8">
            <w:pPr>
              <w:rPr>
                <w:ins w:id="17569" w:author="Fegie" w:date="2021-05-02T20:31:00Z"/>
                <w:rFonts w:ascii="標楷體" w:eastAsia="標楷體" w:hAnsi="標楷體"/>
              </w:rPr>
            </w:pPr>
            <w:ins w:id="17570" w:author="Fegie" w:date="2021-05-02T20:31:00Z">
              <w:r>
                <w:rPr>
                  <w:rFonts w:ascii="標楷體" w:eastAsia="標楷體" w:hAnsi="標楷體"/>
                </w:rPr>
                <w:t>3.CustMain.EntCode</w:t>
              </w:r>
            </w:ins>
          </w:p>
        </w:tc>
      </w:tr>
      <w:tr w:rsidR="00046AE8" w14:paraId="52281A9C" w14:textId="77777777" w:rsidTr="00A93840">
        <w:trPr>
          <w:trHeight w:val="291"/>
          <w:jc w:val="center"/>
          <w:ins w:id="17571" w:author="Fegie" w:date="2021-05-02T20:31:00Z"/>
          <w:trPrChange w:id="17572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73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D7B0905" w14:textId="54FBEA40" w:rsidR="00046AE8" w:rsidRDefault="00046AE8" w:rsidP="00046AE8">
            <w:pPr>
              <w:rPr>
                <w:ins w:id="17574" w:author="Fegie" w:date="2021-05-02T20:31:00Z"/>
                <w:rFonts w:ascii="標楷體" w:eastAsia="標楷體" w:hAnsi="標楷體"/>
              </w:rPr>
            </w:pPr>
            <w:ins w:id="17575" w:author="Fegie" w:date="2021-05-02T20:31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7576" w:author="Fegie" w:date="2021-05-02T20:40:00Z"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77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415CCAD" w14:textId="47E681A2" w:rsidR="00046AE8" w:rsidRDefault="00046AE8" w:rsidP="00046AE8">
            <w:pPr>
              <w:rPr>
                <w:ins w:id="17578" w:author="Fegie" w:date="2021-05-02T20:31:00Z"/>
                <w:rFonts w:ascii="標楷體" w:eastAsia="標楷體" w:hAnsi="標楷體"/>
              </w:rPr>
            </w:pPr>
            <w:ins w:id="17579" w:author="Fegie" w:date="2021-05-02T20:31:00Z">
              <w:r>
                <w:rPr>
                  <w:rFonts w:ascii="標楷體" w:eastAsia="標楷體" w:hAnsi="標楷體" w:hint="eastAsia"/>
                </w:rPr>
                <w:t>英文</w:t>
              </w:r>
            </w:ins>
            <w:ins w:id="17580" w:author="Fegie" w:date="2021-05-02T20:39:00Z">
              <w:r>
                <w:rPr>
                  <w:rFonts w:ascii="標楷體" w:eastAsia="標楷體" w:hAnsi="標楷體" w:hint="eastAsia"/>
                </w:rPr>
                <w:t>名稱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81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59C3BE" w14:textId="5DCDCC24" w:rsidR="00046AE8" w:rsidRDefault="00046AE8" w:rsidP="00046AE8">
            <w:pPr>
              <w:rPr>
                <w:ins w:id="17582" w:author="Fegie" w:date="2021-05-02T20:31:00Z"/>
                <w:rFonts w:ascii="標楷體" w:eastAsia="標楷體" w:hAnsi="標楷體"/>
              </w:rPr>
            </w:pPr>
            <w:ins w:id="17583" w:author="Fegie" w:date="2021-05-02T20:31:00Z">
              <w:del w:id="17584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X(2)</w:delText>
                </w:r>
              </w:del>
            </w:ins>
            <w:ins w:id="17585" w:author="家榮 張" w:date="2021-05-06T18:50:00Z">
              <w:r w:rsidR="00A7651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86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B72105" w14:textId="77777777" w:rsidR="00046AE8" w:rsidRDefault="00046AE8" w:rsidP="00046AE8">
            <w:pPr>
              <w:rPr>
                <w:ins w:id="17587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88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D7AA438" w14:textId="77777777" w:rsidR="00046AE8" w:rsidRDefault="00046AE8" w:rsidP="00046AE8">
            <w:pPr>
              <w:rPr>
                <w:ins w:id="17589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90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4FAC54D" w14:textId="77777777" w:rsidR="00046AE8" w:rsidRDefault="00046AE8" w:rsidP="00046AE8">
            <w:pPr>
              <w:rPr>
                <w:ins w:id="17591" w:author="Fegie" w:date="2021-05-02T20:3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92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6FBCFE" w14:textId="77777777" w:rsidR="00046AE8" w:rsidRDefault="00046AE8" w:rsidP="00046AE8">
            <w:pPr>
              <w:rPr>
                <w:ins w:id="17593" w:author="Fegie" w:date="2021-05-02T20:31:00Z"/>
                <w:rFonts w:ascii="標楷體" w:eastAsia="標楷體" w:hAnsi="標楷體"/>
              </w:rPr>
            </w:pPr>
            <w:ins w:id="17594" w:author="Fegie" w:date="2021-05-02T20:31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95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B22196" w14:textId="77777777" w:rsidR="00046AE8" w:rsidRDefault="00046AE8" w:rsidP="00046AE8">
            <w:pPr>
              <w:rPr>
                <w:ins w:id="17596" w:author="Fegie" w:date="2021-05-02T20:31:00Z"/>
                <w:rFonts w:ascii="標楷體" w:eastAsia="標楷體" w:hAnsi="標楷體"/>
              </w:rPr>
            </w:pPr>
            <w:ins w:id="17597" w:author="Fegie" w:date="2021-05-02T20:31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1CBF2BA5" w14:textId="77777777" w:rsidR="00046AE8" w:rsidRDefault="00046AE8">
            <w:pPr>
              <w:ind w:left="240" w:hangingChars="100" w:hanging="240"/>
              <w:rPr>
                <w:ins w:id="17598" w:author="Fegie" w:date="2021-05-02T20:31:00Z"/>
                <w:rFonts w:ascii="標楷體" w:eastAsia="標楷體" w:hAnsi="標楷體"/>
              </w:rPr>
              <w:pPrChange w:id="17599" w:author="st1" w:date="2021-05-06T10:46:00Z">
                <w:pPr/>
              </w:pPrChange>
            </w:pPr>
            <w:ins w:id="17600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6CFA1C99" w14:textId="0485983A" w:rsidR="00046AE8" w:rsidRDefault="00046AE8" w:rsidP="00046AE8">
            <w:pPr>
              <w:rPr>
                <w:ins w:id="17601" w:author="Fegie" w:date="2021-05-02T20:31:00Z"/>
                <w:rFonts w:ascii="標楷體" w:eastAsia="標楷體" w:hAnsi="標楷體"/>
              </w:rPr>
            </w:pPr>
            <w:ins w:id="17602" w:author="Fegie" w:date="2021-05-02T20:31:00Z">
              <w:r>
                <w:rPr>
                  <w:rFonts w:ascii="標楷體" w:eastAsia="標楷體" w:hAnsi="標楷體" w:hint="eastAsia"/>
                </w:rPr>
                <w:t>3.CustMain.</w:t>
              </w:r>
              <w:r>
                <w:rPr>
                  <w:rFonts w:ascii="標楷體" w:eastAsia="標楷體" w:hAnsi="標楷體"/>
                </w:rPr>
                <w:t>E</w:t>
              </w:r>
            </w:ins>
            <w:ins w:id="17603" w:author="Fegie" w:date="2021-05-02T20:39:00Z">
              <w:r>
                <w:rPr>
                  <w:rFonts w:ascii="標楷體" w:eastAsia="標楷體" w:hAnsi="標楷體"/>
                </w:rPr>
                <w:t>Name</w:t>
              </w:r>
            </w:ins>
          </w:p>
        </w:tc>
      </w:tr>
      <w:tr w:rsidR="00046AE8" w14:paraId="054DB3C3" w14:textId="77777777" w:rsidTr="00A93840">
        <w:trPr>
          <w:trHeight w:val="291"/>
          <w:jc w:val="center"/>
          <w:ins w:id="17604" w:author="Fegie" w:date="2021-05-02T20:31:00Z"/>
          <w:trPrChange w:id="17605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06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9EC66C" w14:textId="0C770E1F" w:rsidR="00046AE8" w:rsidRDefault="00046AE8" w:rsidP="00046AE8">
            <w:pPr>
              <w:rPr>
                <w:ins w:id="17607" w:author="Fegie" w:date="2021-05-02T20:31:00Z"/>
                <w:rFonts w:ascii="標楷體" w:eastAsia="標楷體" w:hAnsi="標楷體"/>
              </w:rPr>
            </w:pPr>
            <w:ins w:id="17608" w:author="Fegie" w:date="2021-05-02T20:40:00Z">
              <w:r>
                <w:rPr>
                  <w:rFonts w:ascii="標楷體" w:eastAsia="標楷體" w:hAnsi="標楷體"/>
                </w:rPr>
                <w:t>17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09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82F17AA" w14:textId="77777777" w:rsidR="00046AE8" w:rsidRDefault="00046AE8" w:rsidP="00046AE8">
            <w:pPr>
              <w:rPr>
                <w:ins w:id="17610" w:author="Fegie" w:date="2021-05-02T20:31:00Z"/>
                <w:rFonts w:ascii="標楷體" w:eastAsia="標楷體" w:hAnsi="標楷體"/>
              </w:rPr>
            </w:pPr>
            <w:ins w:id="17611" w:author="Fegie" w:date="2021-05-02T20:31:00Z">
              <w:r>
                <w:rPr>
                  <w:rFonts w:ascii="標楷體" w:eastAsia="標楷體" w:hAnsi="標楷體" w:hint="eastAsia"/>
                </w:rPr>
                <w:t>年收入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12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ABCD51" w14:textId="1E651F31" w:rsidR="00046AE8" w:rsidRDefault="00046AE8" w:rsidP="00046AE8">
            <w:pPr>
              <w:rPr>
                <w:ins w:id="17613" w:author="Fegie" w:date="2021-05-02T20:31:00Z"/>
                <w:rFonts w:ascii="標楷體" w:eastAsia="標楷體" w:hAnsi="標楷體"/>
              </w:rPr>
            </w:pPr>
            <w:ins w:id="17614" w:author="Fegie" w:date="2021-05-02T20:31:00Z">
              <w:del w:id="17615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9(09)</w:delText>
                </w:r>
              </w:del>
            </w:ins>
            <w:ins w:id="17616" w:author="家榮 張" w:date="2021-05-06T18:50:00Z">
              <w:r w:rsidR="00A7651D"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17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F0803A" w14:textId="77777777" w:rsidR="00046AE8" w:rsidRDefault="00046AE8" w:rsidP="00046AE8">
            <w:pPr>
              <w:rPr>
                <w:ins w:id="17618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19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3742F2D" w14:textId="77777777" w:rsidR="00046AE8" w:rsidRDefault="00046AE8" w:rsidP="00046AE8">
            <w:pPr>
              <w:rPr>
                <w:ins w:id="17620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21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B429FBA" w14:textId="77777777" w:rsidR="00046AE8" w:rsidRDefault="00046AE8" w:rsidP="00046AE8">
            <w:pPr>
              <w:rPr>
                <w:ins w:id="17622" w:author="Fegie" w:date="2021-05-02T20:3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23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5F655E6" w14:textId="77777777" w:rsidR="00046AE8" w:rsidRDefault="00046AE8" w:rsidP="00046AE8">
            <w:pPr>
              <w:rPr>
                <w:ins w:id="17624" w:author="Fegie" w:date="2021-05-02T20:31:00Z"/>
                <w:rFonts w:ascii="標楷體" w:eastAsia="標楷體" w:hAnsi="標楷體"/>
              </w:rPr>
            </w:pPr>
            <w:ins w:id="17625" w:author="Fegie" w:date="2021-05-02T20:31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26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4A1C4B" w14:textId="77777777" w:rsidR="00046AE8" w:rsidRDefault="00046AE8" w:rsidP="00046AE8">
            <w:pPr>
              <w:rPr>
                <w:ins w:id="17627" w:author="Fegie" w:date="2021-05-02T20:31:00Z"/>
                <w:rFonts w:ascii="標楷體" w:eastAsia="標楷體" w:hAnsi="標楷體"/>
              </w:rPr>
            </w:pPr>
            <w:ins w:id="17628" w:author="Fegie" w:date="2021-05-02T20:31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042C2485" w14:textId="77777777" w:rsidR="00046AE8" w:rsidRDefault="00046AE8">
            <w:pPr>
              <w:ind w:left="240" w:hangingChars="100" w:hanging="240"/>
              <w:rPr>
                <w:ins w:id="17629" w:author="Fegie" w:date="2021-05-02T20:31:00Z"/>
                <w:rFonts w:ascii="標楷體" w:eastAsia="標楷體" w:hAnsi="標楷體"/>
              </w:rPr>
              <w:pPrChange w:id="17630" w:author="st1" w:date="2021-05-06T10:46:00Z">
                <w:pPr/>
              </w:pPrChange>
            </w:pPr>
            <w:ins w:id="17631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2C81A96E" w14:textId="77777777" w:rsidR="00046AE8" w:rsidRDefault="00046AE8" w:rsidP="00046AE8">
            <w:pPr>
              <w:rPr>
                <w:ins w:id="17632" w:author="Fegie" w:date="2021-05-02T20:31:00Z"/>
                <w:rFonts w:ascii="標楷體" w:eastAsia="標楷體" w:hAnsi="標楷體"/>
              </w:rPr>
            </w:pPr>
            <w:ins w:id="17633" w:author="Fegie" w:date="2021-05-02T20:31:00Z">
              <w:r>
                <w:rPr>
                  <w:rFonts w:ascii="標楷體" w:eastAsia="標楷體" w:hAnsi="標楷體" w:hint="eastAsia"/>
                </w:rPr>
                <w:t>3.CustMain.</w:t>
              </w:r>
              <w:r>
                <w:rPr>
                  <w:rFonts w:ascii="標楷體" w:eastAsia="標楷體" w:hAnsi="標楷體"/>
                </w:rPr>
                <w:t>IncomeOfYearly</w:t>
              </w:r>
            </w:ins>
          </w:p>
        </w:tc>
      </w:tr>
      <w:tr w:rsidR="00046AE8" w14:paraId="125C480D" w14:textId="77777777" w:rsidTr="00A93840">
        <w:trPr>
          <w:trHeight w:val="291"/>
          <w:jc w:val="center"/>
          <w:ins w:id="17634" w:author="Fegie" w:date="2021-05-02T20:31:00Z"/>
          <w:trPrChange w:id="17635" w:author="Fegie" w:date="2021-05-02T20:36:00Z">
            <w:trPr>
              <w:trHeight w:val="291"/>
              <w:jc w:val="center"/>
            </w:trPr>
          </w:trPrChange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36" w:author="Fegie" w:date="2021-05-02T20:36:00Z">
              <w:tcPr>
                <w:tcW w:w="5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F5E84E" w14:textId="68B735E8" w:rsidR="00046AE8" w:rsidRDefault="00046AE8" w:rsidP="00046AE8">
            <w:pPr>
              <w:rPr>
                <w:ins w:id="17637" w:author="Fegie" w:date="2021-05-02T20:31:00Z"/>
                <w:rFonts w:ascii="標楷體" w:eastAsia="標楷體" w:hAnsi="標楷體"/>
              </w:rPr>
            </w:pPr>
            <w:ins w:id="17638" w:author="Fegie" w:date="2021-05-02T20:40:00Z">
              <w:r>
                <w:rPr>
                  <w:rFonts w:ascii="標楷體" w:eastAsia="標楷體" w:hAnsi="標楷體"/>
                </w:rPr>
                <w:t>18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39" w:author="Fegie" w:date="2021-05-02T20:36:00Z">
              <w:tcPr>
                <w:tcW w:w="78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DDAF1C" w14:textId="77777777" w:rsidR="00046AE8" w:rsidRDefault="00046AE8" w:rsidP="00046AE8">
            <w:pPr>
              <w:rPr>
                <w:ins w:id="17640" w:author="Fegie" w:date="2021-05-02T20:31:00Z"/>
                <w:rFonts w:ascii="標楷體" w:eastAsia="標楷體" w:hAnsi="標楷體"/>
              </w:rPr>
            </w:pPr>
            <w:ins w:id="17641" w:author="Fegie" w:date="2021-05-02T20:31:00Z">
              <w:r>
                <w:rPr>
                  <w:rFonts w:ascii="標楷體" w:eastAsia="標楷體" w:hAnsi="標楷體" w:hint="eastAsia"/>
                </w:rPr>
                <w:t>年收入資料年</w:t>
              </w:r>
              <w:r>
                <w:rPr>
                  <w:rFonts w:ascii="標楷體" w:eastAsia="標楷體" w:hAnsi="標楷體" w:hint="eastAsia"/>
                </w:rPr>
                <w:lastRenderedPageBreak/>
                <w:t>月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42" w:author="Fegie" w:date="2021-05-02T20:36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93968C" w14:textId="188368DA" w:rsidR="00046AE8" w:rsidRDefault="00046AE8" w:rsidP="00046AE8">
            <w:pPr>
              <w:rPr>
                <w:ins w:id="17643" w:author="Fegie" w:date="2021-05-02T20:31:00Z"/>
                <w:rFonts w:ascii="標楷體" w:eastAsia="標楷體" w:hAnsi="標楷體"/>
              </w:rPr>
            </w:pPr>
            <w:ins w:id="17644" w:author="Fegie" w:date="2021-05-02T20:31:00Z">
              <w:del w:id="17645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X(05)</w:delText>
                </w:r>
              </w:del>
            </w:ins>
            <w:ins w:id="17646" w:author="家榮 張" w:date="2021-05-06T18:50:00Z">
              <w:r w:rsidR="00A7651D"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47" w:author="Fegie" w:date="2021-05-02T20:36:00Z">
              <w:tcPr>
                <w:tcW w:w="6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033660" w14:textId="77777777" w:rsidR="00046AE8" w:rsidRDefault="00046AE8" w:rsidP="00046AE8">
            <w:pPr>
              <w:rPr>
                <w:ins w:id="17648" w:author="Fegie" w:date="2021-05-02T20:3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49" w:author="Fegie" w:date="2021-05-02T20:36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A49DF96" w14:textId="77777777" w:rsidR="00046AE8" w:rsidRDefault="00046AE8" w:rsidP="00046AE8">
            <w:pPr>
              <w:rPr>
                <w:ins w:id="17650" w:author="Fegie" w:date="2021-05-02T20:3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51" w:author="Fegie" w:date="2021-05-02T20:36:00Z">
              <w:tcPr>
                <w:tcW w:w="53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1347C0" w14:textId="77777777" w:rsidR="00046AE8" w:rsidRDefault="00046AE8" w:rsidP="00046AE8">
            <w:pPr>
              <w:rPr>
                <w:ins w:id="17652" w:author="Fegie" w:date="2021-05-02T20:3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53" w:author="Fegie" w:date="2021-05-02T20:36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B44473" w14:textId="77777777" w:rsidR="00046AE8" w:rsidRDefault="00046AE8" w:rsidP="00046AE8">
            <w:pPr>
              <w:rPr>
                <w:ins w:id="17654" w:author="Fegie" w:date="2021-05-02T20:31:00Z"/>
                <w:rFonts w:ascii="標楷體" w:eastAsia="標楷體" w:hAnsi="標楷體"/>
              </w:rPr>
            </w:pPr>
            <w:ins w:id="17655" w:author="Fegie" w:date="2021-05-02T20:31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56" w:author="Fegie" w:date="2021-05-02T20:36:00Z">
              <w:tcPr>
                <w:tcW w:w="29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BB2D65B" w14:textId="77777777" w:rsidR="00046AE8" w:rsidRDefault="00046AE8" w:rsidP="00046AE8">
            <w:pPr>
              <w:rPr>
                <w:ins w:id="17657" w:author="Fegie" w:date="2021-05-02T20:31:00Z"/>
                <w:rFonts w:ascii="標楷體" w:eastAsia="標楷體" w:hAnsi="標楷體"/>
              </w:rPr>
            </w:pPr>
            <w:ins w:id="17658" w:author="Fegie" w:date="2021-05-02T20:31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06D62E2A" w14:textId="77777777" w:rsidR="00046AE8" w:rsidRDefault="00046AE8">
            <w:pPr>
              <w:ind w:left="240" w:hangingChars="100" w:hanging="240"/>
              <w:rPr>
                <w:ins w:id="17659" w:author="Fegie" w:date="2021-05-02T20:31:00Z"/>
                <w:rFonts w:ascii="標楷體" w:eastAsia="標楷體" w:hAnsi="標楷體"/>
              </w:rPr>
              <w:pPrChange w:id="17660" w:author="st1" w:date="2021-05-06T10:46:00Z">
                <w:pPr/>
              </w:pPrChange>
            </w:pPr>
            <w:ins w:id="17661" w:author="Fegie" w:date="2021-05-02T20:31:00Z">
              <w:r>
                <w:rPr>
                  <w:rFonts w:ascii="標楷體" w:eastAsia="標楷體" w:hAnsi="標楷體" w:hint="eastAsia"/>
                </w:rPr>
                <w:t>2.其他功能時，自動帶出原值，不可修改</w:t>
              </w:r>
            </w:ins>
          </w:p>
          <w:p w14:paraId="61B5B136" w14:textId="77777777" w:rsidR="00046AE8" w:rsidRDefault="00046AE8" w:rsidP="00046AE8">
            <w:pPr>
              <w:rPr>
                <w:ins w:id="17662" w:author="Fegie" w:date="2021-05-02T20:31:00Z"/>
                <w:rFonts w:ascii="標楷體" w:eastAsia="標楷體" w:hAnsi="標楷體"/>
              </w:rPr>
            </w:pPr>
            <w:ins w:id="17663" w:author="Fegie" w:date="2021-05-02T20:31:00Z">
              <w:r>
                <w:rPr>
                  <w:rFonts w:ascii="標楷體" w:eastAsia="標楷體" w:hAnsi="標楷體" w:hint="eastAsia"/>
                </w:rPr>
                <w:t>3.CustMain.</w:t>
              </w:r>
              <w:r>
                <w:rPr>
                  <w:rFonts w:ascii="標楷體" w:eastAsia="標楷體" w:hAnsi="標楷體"/>
                </w:rPr>
                <w:t>DataDate</w:t>
              </w:r>
            </w:ins>
          </w:p>
        </w:tc>
      </w:tr>
      <w:tr w:rsidR="00046AE8" w14:paraId="4C1F30DD" w14:textId="77777777" w:rsidTr="00A93840">
        <w:trPr>
          <w:trHeight w:val="291"/>
          <w:jc w:val="center"/>
          <w:ins w:id="17664" w:author="Fegie" w:date="2021-05-02T20:41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AEFA9" w14:textId="76604115" w:rsidR="00046AE8" w:rsidRDefault="00046AE8" w:rsidP="00046AE8">
            <w:pPr>
              <w:rPr>
                <w:ins w:id="17665" w:author="Fegie" w:date="2021-05-02T20:41:00Z"/>
                <w:rFonts w:ascii="標楷體" w:eastAsia="標楷體" w:hAnsi="標楷體"/>
              </w:rPr>
            </w:pPr>
            <w:ins w:id="17666" w:author="Fegie" w:date="2021-05-02T20:41:00Z">
              <w:r>
                <w:rPr>
                  <w:rFonts w:ascii="標楷體" w:eastAsia="標楷體" w:hAnsi="標楷體" w:hint="eastAsia"/>
                </w:rPr>
                <w:lastRenderedPageBreak/>
                <w:t>1</w:t>
              </w:r>
              <w:r>
                <w:rPr>
                  <w:rFonts w:ascii="標楷體" w:eastAsia="標楷體" w:hAnsi="標楷體"/>
                </w:rPr>
                <w:t>9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92EB0" w14:textId="66ECE83D" w:rsidR="00046AE8" w:rsidRDefault="00046AE8" w:rsidP="00046AE8">
            <w:pPr>
              <w:rPr>
                <w:ins w:id="17667" w:author="Fegie" w:date="2021-05-02T20:41:00Z"/>
                <w:rFonts w:ascii="標楷體" w:eastAsia="標楷體" w:hAnsi="標楷體"/>
              </w:rPr>
            </w:pPr>
            <w:ins w:id="17668" w:author="Fegie" w:date="2021-05-02T20:41:00Z">
              <w:r>
                <w:rPr>
                  <w:rFonts w:ascii="標楷體" w:eastAsia="標楷體" w:hAnsi="標楷體" w:hint="eastAsia"/>
                </w:rPr>
                <w:t>是否為授信限制對象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0FF5C" w14:textId="77777777" w:rsidR="00046AE8" w:rsidRDefault="00046AE8" w:rsidP="00046AE8">
            <w:pPr>
              <w:rPr>
                <w:ins w:id="17669" w:author="Fegie" w:date="2021-05-02T20:41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5C24" w14:textId="77777777" w:rsidR="00046AE8" w:rsidRDefault="00046AE8" w:rsidP="00046AE8">
            <w:pPr>
              <w:rPr>
                <w:ins w:id="17670" w:author="Fegie" w:date="2021-05-02T20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A452" w14:textId="77777777" w:rsidR="00046AE8" w:rsidRDefault="00046AE8" w:rsidP="00046AE8">
            <w:pPr>
              <w:rPr>
                <w:ins w:id="17671" w:author="Fegie" w:date="2021-05-02T20:4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4D66C" w14:textId="77777777" w:rsidR="00046AE8" w:rsidRDefault="00046AE8" w:rsidP="00046AE8">
            <w:pPr>
              <w:rPr>
                <w:ins w:id="17672" w:author="Fegie" w:date="2021-05-02T20:4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2D829" w14:textId="4BDBF8F8" w:rsidR="00046AE8" w:rsidRPr="00572388" w:rsidRDefault="00046AE8" w:rsidP="00046AE8">
            <w:pPr>
              <w:rPr>
                <w:ins w:id="17673" w:author="Fegie" w:date="2021-05-02T20:41:00Z"/>
                <w:rFonts w:ascii="標楷體" w:eastAsia="標楷體" w:hAnsi="標楷體"/>
              </w:rPr>
            </w:pPr>
            <w:ins w:id="17674" w:author="Fegie" w:date="2021-05-02T20:4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B5816" w14:textId="665BC8A8" w:rsidR="00046AE8" w:rsidRDefault="00046AE8" w:rsidP="00046AE8">
            <w:pPr>
              <w:rPr>
                <w:ins w:id="17675" w:author="Fegie" w:date="2021-05-02T20:41:00Z"/>
                <w:rFonts w:ascii="標楷體" w:eastAsia="標楷體" w:hAnsi="標楷體"/>
              </w:rPr>
            </w:pPr>
            <w:ins w:id="17676" w:author="Fegie" w:date="2021-05-02T20:42:00Z">
              <w:r>
                <w:rPr>
                  <w:rFonts w:ascii="標楷體" w:eastAsia="標楷體" w:hAnsi="標楷體" w:hint="eastAsia"/>
                </w:rPr>
                <w:t>1.不必輸入</w:t>
              </w:r>
            </w:ins>
          </w:p>
        </w:tc>
      </w:tr>
      <w:tr w:rsidR="00046AE8" w14:paraId="01B4378C" w14:textId="77777777" w:rsidTr="00A93840">
        <w:trPr>
          <w:trHeight w:val="291"/>
          <w:jc w:val="center"/>
          <w:ins w:id="17677" w:author="Fegie" w:date="2021-05-02T20:41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39EB3" w14:textId="600891E3" w:rsidR="00046AE8" w:rsidRDefault="00046AE8" w:rsidP="00046AE8">
            <w:pPr>
              <w:rPr>
                <w:ins w:id="17678" w:author="Fegie" w:date="2021-05-02T20:41:00Z"/>
                <w:rFonts w:ascii="標楷體" w:eastAsia="標楷體" w:hAnsi="標楷體"/>
              </w:rPr>
            </w:pPr>
            <w:ins w:id="17679" w:author="Fegie" w:date="2021-05-02T20:41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C11F7" w14:textId="124C2263" w:rsidR="00046AE8" w:rsidRDefault="00046AE8" w:rsidP="00046AE8">
            <w:pPr>
              <w:rPr>
                <w:ins w:id="17680" w:author="Fegie" w:date="2021-05-02T20:41:00Z"/>
                <w:rFonts w:ascii="標楷體" w:eastAsia="標楷體" w:hAnsi="標楷體"/>
              </w:rPr>
            </w:pPr>
            <w:ins w:id="17681" w:author="Fegie" w:date="2021-05-02T20:41:00Z">
              <w:r>
                <w:rPr>
                  <w:rFonts w:ascii="標楷體" w:eastAsia="標楷體" w:hAnsi="標楷體" w:hint="eastAsia"/>
                </w:rPr>
                <w:t>是否為利害關係人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A21DF" w14:textId="77777777" w:rsidR="00046AE8" w:rsidRDefault="00046AE8" w:rsidP="00046AE8">
            <w:pPr>
              <w:rPr>
                <w:ins w:id="17682" w:author="Fegie" w:date="2021-05-02T20:41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24C7D" w14:textId="77777777" w:rsidR="00046AE8" w:rsidRDefault="00046AE8" w:rsidP="00046AE8">
            <w:pPr>
              <w:rPr>
                <w:ins w:id="17683" w:author="Fegie" w:date="2021-05-02T20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D4781" w14:textId="77777777" w:rsidR="00046AE8" w:rsidRDefault="00046AE8" w:rsidP="00046AE8">
            <w:pPr>
              <w:rPr>
                <w:ins w:id="17684" w:author="Fegie" w:date="2021-05-02T20:4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CEF84" w14:textId="77777777" w:rsidR="00046AE8" w:rsidRDefault="00046AE8" w:rsidP="00046AE8">
            <w:pPr>
              <w:rPr>
                <w:ins w:id="17685" w:author="Fegie" w:date="2021-05-02T20:4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51A6" w14:textId="30AE8541" w:rsidR="00046AE8" w:rsidRPr="00572388" w:rsidRDefault="00046AE8" w:rsidP="00046AE8">
            <w:pPr>
              <w:rPr>
                <w:ins w:id="17686" w:author="Fegie" w:date="2021-05-02T20:41:00Z"/>
                <w:rFonts w:ascii="標楷體" w:eastAsia="標楷體" w:hAnsi="標楷體"/>
              </w:rPr>
            </w:pPr>
            <w:ins w:id="17687" w:author="Fegie" w:date="2021-05-02T20:4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23E14" w14:textId="755B7842" w:rsidR="00046AE8" w:rsidRDefault="00046AE8" w:rsidP="00046AE8">
            <w:pPr>
              <w:rPr>
                <w:ins w:id="17688" w:author="Fegie" w:date="2021-05-02T20:41:00Z"/>
                <w:rFonts w:ascii="標楷體" w:eastAsia="標楷體" w:hAnsi="標楷體"/>
              </w:rPr>
            </w:pPr>
            <w:ins w:id="17689" w:author="Fegie" w:date="2021-05-02T20:42:00Z">
              <w:r>
                <w:rPr>
                  <w:rFonts w:ascii="標楷體" w:eastAsia="標楷體" w:hAnsi="標楷體" w:hint="eastAsia"/>
                </w:rPr>
                <w:t>1.不必輸入</w:t>
              </w:r>
            </w:ins>
          </w:p>
        </w:tc>
      </w:tr>
      <w:tr w:rsidR="00046AE8" w14:paraId="47BB9774" w14:textId="77777777" w:rsidTr="00A93840">
        <w:trPr>
          <w:trHeight w:val="291"/>
          <w:jc w:val="center"/>
          <w:ins w:id="17690" w:author="Fegie" w:date="2021-05-02T20:41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AEB58" w14:textId="6F925A95" w:rsidR="00046AE8" w:rsidRDefault="00046AE8" w:rsidP="00046AE8">
            <w:pPr>
              <w:rPr>
                <w:ins w:id="17691" w:author="Fegie" w:date="2021-05-02T20:41:00Z"/>
                <w:rFonts w:ascii="標楷體" w:eastAsia="標楷體" w:hAnsi="標楷體"/>
              </w:rPr>
            </w:pPr>
            <w:ins w:id="17692" w:author="Fegie" w:date="2021-05-02T20:41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5747" w14:textId="02345896" w:rsidR="00046AE8" w:rsidRDefault="00046AE8" w:rsidP="00046AE8">
            <w:pPr>
              <w:rPr>
                <w:ins w:id="17693" w:author="Fegie" w:date="2021-05-02T20:41:00Z"/>
                <w:rFonts w:ascii="標楷體" w:eastAsia="標楷體" w:hAnsi="標楷體"/>
              </w:rPr>
            </w:pPr>
            <w:ins w:id="17694" w:author="Fegie" w:date="2021-05-02T20:41:00Z">
              <w:r>
                <w:rPr>
                  <w:rFonts w:ascii="標楷體" w:eastAsia="標楷體" w:hAnsi="標楷體" w:hint="eastAsia"/>
                </w:rPr>
                <w:t>是否為準利害關係人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FD22" w14:textId="77777777" w:rsidR="00046AE8" w:rsidRDefault="00046AE8" w:rsidP="00046AE8">
            <w:pPr>
              <w:rPr>
                <w:ins w:id="17695" w:author="Fegie" w:date="2021-05-02T20:41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6DFFD" w14:textId="77777777" w:rsidR="00046AE8" w:rsidRDefault="00046AE8" w:rsidP="00046AE8">
            <w:pPr>
              <w:rPr>
                <w:ins w:id="17696" w:author="Fegie" w:date="2021-05-02T20:41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33" w14:textId="77777777" w:rsidR="00046AE8" w:rsidRDefault="00046AE8" w:rsidP="00046AE8">
            <w:pPr>
              <w:rPr>
                <w:ins w:id="17697" w:author="Fegie" w:date="2021-05-02T20:41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34C59" w14:textId="77777777" w:rsidR="00046AE8" w:rsidRDefault="00046AE8" w:rsidP="00046AE8">
            <w:pPr>
              <w:rPr>
                <w:ins w:id="17698" w:author="Fegie" w:date="2021-05-02T20:41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4D888" w14:textId="6202E361" w:rsidR="00046AE8" w:rsidRPr="00572388" w:rsidRDefault="00046AE8" w:rsidP="00046AE8">
            <w:pPr>
              <w:rPr>
                <w:ins w:id="17699" w:author="Fegie" w:date="2021-05-02T20:41:00Z"/>
                <w:rFonts w:ascii="標楷體" w:eastAsia="標楷體" w:hAnsi="標楷體"/>
              </w:rPr>
            </w:pPr>
            <w:ins w:id="17700" w:author="Fegie" w:date="2021-05-02T20:4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3D052" w14:textId="0D82B8E3" w:rsidR="00046AE8" w:rsidRDefault="00046AE8" w:rsidP="00046AE8">
            <w:pPr>
              <w:rPr>
                <w:ins w:id="17701" w:author="Fegie" w:date="2021-05-02T20:41:00Z"/>
                <w:rFonts w:ascii="標楷體" w:eastAsia="標楷體" w:hAnsi="標楷體"/>
              </w:rPr>
            </w:pPr>
            <w:ins w:id="17702" w:author="Fegie" w:date="2021-05-02T20:42:00Z">
              <w:r>
                <w:rPr>
                  <w:rFonts w:ascii="標楷體" w:eastAsia="標楷體" w:hAnsi="標楷體" w:hint="eastAsia"/>
                </w:rPr>
                <w:t>1.不必輸入</w:t>
              </w:r>
            </w:ins>
          </w:p>
        </w:tc>
      </w:tr>
    </w:tbl>
    <w:p w14:paraId="086096C8" w14:textId="77777777" w:rsidR="00A93840" w:rsidRDefault="00A93840" w:rsidP="00A93840">
      <w:pPr>
        <w:rPr>
          <w:ins w:id="17703" w:author="Fegie" w:date="2021-05-02T20:31:00Z"/>
          <w:rFonts w:ascii="標楷體" w:eastAsia="標楷體" w:hAnsi="標楷體"/>
        </w:rPr>
      </w:pPr>
    </w:p>
    <w:p w14:paraId="116D1DE0" w14:textId="7C8535E4" w:rsidR="00F26477" w:rsidRDefault="00F26477">
      <w:pPr>
        <w:pStyle w:val="15"/>
        <w:numPr>
          <w:ilvl w:val="0"/>
          <w:numId w:val="55"/>
        </w:numPr>
        <w:ind w:left="1418"/>
        <w:rPr>
          <w:ins w:id="17704" w:author="Fegie" w:date="2021-05-02T17:43:00Z"/>
        </w:rPr>
        <w:pPrChange w:id="17705" w:author="Fegie" w:date="2021-05-02T20:31:00Z">
          <w:pPr/>
        </w:pPrChange>
      </w:pPr>
      <w:ins w:id="17706" w:author="Fegie" w:date="2021-05-02T17:43:00Z">
        <w:r>
          <w:rPr>
            <w:rFonts w:hint="eastAsia"/>
          </w:rPr>
          <w:br w:type="page"/>
        </w:r>
      </w:ins>
    </w:p>
    <w:p w14:paraId="38A9D40F" w14:textId="47AD487C" w:rsidR="00C1400F" w:rsidRDefault="00C1400F" w:rsidP="00C1400F">
      <w:pPr>
        <w:pStyle w:val="3"/>
        <w:numPr>
          <w:ilvl w:val="2"/>
          <w:numId w:val="54"/>
        </w:numPr>
        <w:rPr>
          <w:ins w:id="17707" w:author="Fegie" w:date="2021-05-02T17:43:00Z"/>
        </w:rPr>
      </w:pPr>
      <w:ins w:id="17708" w:author="Fegie" w:date="2021-04-29T10:49:00Z">
        <w:r>
          <w:rPr>
            <w:rFonts w:hint="eastAsia"/>
          </w:rPr>
          <w:lastRenderedPageBreak/>
          <w:t>L1</w:t>
        </w:r>
        <w:r>
          <w:t>10</w:t>
        </w:r>
      </w:ins>
      <w:ins w:id="17709" w:author="Fegie" w:date="2021-04-29T10:51:00Z">
        <w:r w:rsidR="00924218">
          <w:rPr>
            <w:rFonts w:hint="eastAsia"/>
          </w:rPr>
          <w:t>4</w:t>
        </w:r>
      </w:ins>
      <w:ins w:id="17710" w:author="Fegie" w:date="2021-04-29T10:49:00Z">
        <w:r>
          <w:t xml:space="preserve"> </w:t>
        </w:r>
        <w:r>
          <w:rPr>
            <w:rFonts w:hint="eastAsia"/>
          </w:rPr>
          <w:t xml:space="preserve"> 顧客基本資料修改-</w:t>
        </w:r>
      </w:ins>
      <w:ins w:id="17711" w:author="Fegie" w:date="2021-04-29T10:52:00Z">
        <w:r w:rsidR="00924218">
          <w:rPr>
            <w:rFonts w:hint="eastAsia"/>
          </w:rPr>
          <w:t>法</w:t>
        </w:r>
      </w:ins>
      <w:ins w:id="17712" w:author="Fegie" w:date="2021-04-29T10:49:00Z">
        <w:r>
          <w:rPr>
            <w:rFonts w:hint="eastAsia"/>
          </w:rPr>
          <w:t>人</w:t>
        </w:r>
      </w:ins>
      <w:ins w:id="17713" w:author="Fegie" w:date="2021-05-05T16:25:00Z">
        <w:r w:rsidR="00C817AE">
          <w:rPr>
            <w:rFonts w:hAnsi="標楷體" w:hint="eastAsia"/>
          </w:rPr>
          <w:t>***</w:t>
        </w:r>
      </w:ins>
    </w:p>
    <w:p w14:paraId="3DAA17EC" w14:textId="77777777" w:rsidR="00B36841" w:rsidRDefault="00F26477" w:rsidP="00B36841">
      <w:pPr>
        <w:pStyle w:val="15"/>
        <w:numPr>
          <w:ilvl w:val="0"/>
          <w:numId w:val="55"/>
        </w:numPr>
        <w:ind w:left="1418"/>
        <w:rPr>
          <w:ins w:id="17714" w:author="Fegie" w:date="2021-05-02T20:54:00Z"/>
        </w:rPr>
      </w:pPr>
      <w:ins w:id="17715" w:author="Fegie" w:date="2021-05-02T17:43:00Z">
        <w:r>
          <w:rPr>
            <w:rFonts w:hint="eastAsia"/>
          </w:rPr>
          <w:t xml:space="preserve">   </w:t>
        </w:r>
      </w:ins>
      <w:ins w:id="17716" w:author="Fegie" w:date="2021-05-02T20:54:00Z">
        <w:r w:rsidR="00B36841">
          <w:rPr>
            <w:rFonts w:hint="eastAsia"/>
          </w:rPr>
          <w:t>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36841" w14:paraId="429FE131" w14:textId="77777777" w:rsidTr="001C13CA">
        <w:trPr>
          <w:trHeight w:val="277"/>
          <w:ins w:id="17717" w:author="Fegie" w:date="2021-05-02T20:5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6484F0" w14:textId="77777777" w:rsidR="00B36841" w:rsidRDefault="00B36841" w:rsidP="001C13CA">
            <w:pPr>
              <w:rPr>
                <w:ins w:id="17718" w:author="Fegie" w:date="2021-05-02T20:54:00Z"/>
                <w:rFonts w:ascii="標楷體" w:eastAsia="標楷體" w:hAnsi="標楷體"/>
              </w:rPr>
            </w:pPr>
            <w:ins w:id="17719" w:author="Fegie" w:date="2021-05-02T20:54:00Z">
              <w:r>
                <w:rPr>
                  <w:rFonts w:ascii="標楷體" w:eastAsia="標楷體" w:hAnsi="標楷體" w:hint="eastAsia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84CBA9C" w14:textId="2E262F27" w:rsidR="00B36841" w:rsidRDefault="00B36841" w:rsidP="001C13CA">
            <w:pPr>
              <w:rPr>
                <w:ins w:id="17720" w:author="Fegie" w:date="2021-05-02T20:54:00Z"/>
                <w:rFonts w:ascii="標楷體" w:eastAsia="標楷體" w:hAnsi="標楷體"/>
              </w:rPr>
            </w:pPr>
            <w:ins w:id="17721" w:author="Fegie" w:date="2021-05-02T20:54:00Z">
              <w:r>
                <w:rPr>
                  <w:rFonts w:ascii="標楷體" w:eastAsia="標楷體" w:hAnsi="標楷體" w:hint="eastAsia"/>
                </w:rPr>
                <w:t>顧客基本資料</w:t>
              </w:r>
            </w:ins>
            <w:ins w:id="17722" w:author="Fegie" w:date="2021-05-02T20:55:00Z">
              <w:r>
                <w:rPr>
                  <w:rFonts w:ascii="標楷體" w:eastAsia="標楷體" w:hAnsi="標楷體" w:hint="eastAsia"/>
                </w:rPr>
                <w:t>修改</w:t>
              </w:r>
            </w:ins>
            <w:ins w:id="17723" w:author="Fegie" w:date="2021-05-02T20:54:00Z">
              <w:r>
                <w:rPr>
                  <w:rFonts w:ascii="標楷體" w:eastAsia="標楷體" w:hAnsi="標楷體" w:hint="eastAsia"/>
                </w:rPr>
                <w:t>-法人</w:t>
              </w:r>
            </w:ins>
          </w:p>
        </w:tc>
      </w:tr>
      <w:tr w:rsidR="00B36841" w14:paraId="0F5B2C7E" w14:textId="77777777" w:rsidTr="001C13CA">
        <w:trPr>
          <w:trHeight w:val="277"/>
          <w:ins w:id="17724" w:author="Fegie" w:date="2021-05-02T20:5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8EEB92" w14:textId="77777777" w:rsidR="00B36841" w:rsidRDefault="00B36841" w:rsidP="001C13CA">
            <w:pPr>
              <w:rPr>
                <w:ins w:id="17725" w:author="Fegie" w:date="2021-05-02T20:54:00Z"/>
                <w:rFonts w:ascii="標楷體" w:eastAsia="標楷體" w:hAnsi="標楷體"/>
              </w:rPr>
            </w:pPr>
            <w:ins w:id="17726" w:author="Fegie" w:date="2021-05-02T20:54:00Z">
              <w:r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F0008E" w14:textId="73C41818" w:rsidR="00B36841" w:rsidRDefault="00B36841" w:rsidP="001C13CA">
            <w:pPr>
              <w:rPr>
                <w:ins w:id="17727" w:author="Fegie" w:date="2021-05-02T20:54:00Z"/>
                <w:rFonts w:ascii="標楷體" w:eastAsia="標楷體" w:hAnsi="標楷體"/>
              </w:rPr>
            </w:pPr>
            <w:ins w:id="17728" w:author="Fegie" w:date="2021-05-02T20:54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7729" w:author="Fegie" w:date="2021-05-02T20:55:00Z">
              <w:r>
                <w:rPr>
                  <w:rFonts w:ascii="標楷體" w:eastAsia="標楷體" w:hAnsi="標楷體" w:hint="eastAsia"/>
                </w:rPr>
                <w:t>修改法人</w:t>
              </w:r>
            </w:ins>
            <w:ins w:id="17730" w:author="Fegie" w:date="2021-05-02T20:54:00Z">
              <w:r>
                <w:rPr>
                  <w:rFonts w:ascii="標楷體" w:eastAsia="標楷體" w:hAnsi="標楷體" w:hint="eastAsia"/>
                </w:rPr>
                <w:t>基本資料。</w:t>
              </w:r>
            </w:ins>
          </w:p>
          <w:p w14:paraId="3D520A1F" w14:textId="77777777" w:rsidR="00B36841" w:rsidRDefault="00B36841" w:rsidP="001C13CA">
            <w:pPr>
              <w:rPr>
                <w:ins w:id="17731" w:author="Fegie" w:date="2021-05-02T20:54:00Z"/>
                <w:rFonts w:ascii="標楷體" w:eastAsia="標楷體" w:hAnsi="標楷體"/>
              </w:rPr>
            </w:pPr>
            <w:ins w:id="17732" w:author="Fegie" w:date="2021-05-02T20:54:00Z">
              <w:r>
                <w:rPr>
                  <w:rFonts w:ascii="標楷體" w:eastAsia="標楷體" w:hAnsi="標楷體" w:hint="eastAsia"/>
                </w:rPr>
                <w:t>2.需由入口交易「L1001 顧客明細資料查詢」進入</w:t>
              </w:r>
            </w:ins>
          </w:p>
        </w:tc>
      </w:tr>
      <w:tr w:rsidR="00B36841" w14:paraId="03EF96DB" w14:textId="77777777" w:rsidTr="001C13CA">
        <w:trPr>
          <w:trHeight w:val="773"/>
          <w:ins w:id="17733" w:author="Fegie" w:date="2021-05-02T20:5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C6A076" w14:textId="77777777" w:rsidR="00B36841" w:rsidRDefault="00B36841" w:rsidP="001C13CA">
            <w:pPr>
              <w:rPr>
                <w:ins w:id="17734" w:author="Fegie" w:date="2021-05-02T20:54:00Z"/>
                <w:rFonts w:ascii="標楷體" w:eastAsia="標楷體" w:hAnsi="標楷體"/>
              </w:rPr>
            </w:pPr>
            <w:ins w:id="17735" w:author="Fegie" w:date="2021-05-02T20:54:00Z">
              <w:r>
                <w:rPr>
                  <w:rFonts w:ascii="標楷體" w:eastAsia="標楷體" w:hAnsi="標楷體" w:hint="eastAsia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069BAB" w14:textId="29E8247D" w:rsidR="00B36841" w:rsidRDefault="00B36841" w:rsidP="001C13CA">
            <w:pPr>
              <w:ind w:left="240" w:hangingChars="100" w:hanging="240"/>
              <w:rPr>
                <w:ins w:id="17736" w:author="Fegie" w:date="2021-05-02T20:54:00Z"/>
                <w:rFonts w:ascii="標楷體" w:eastAsia="標楷體" w:hAnsi="標楷體"/>
              </w:rPr>
            </w:pPr>
            <w:ins w:id="17737" w:author="Fegie" w:date="2021-05-02T20:54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7738" w:author="st1" w:date="2021-05-06T11:01:00Z">
              <w:r w:rsidR="00622CAE" w:rsidRPr="004B136D">
                <w:rPr>
                  <w:rFonts w:ascii="標楷體" w:eastAsia="標楷體" w:hAnsi="標楷體" w:hint="eastAsia"/>
                </w:rPr>
                <w:t>考「作業流程.客戶作業」</w:t>
              </w:r>
            </w:ins>
            <w:ins w:id="17739" w:author="Fegie" w:date="2021-05-02T20:54:00Z">
              <w:del w:id="17740" w:author="st1" w:date="2021-05-06T11:00:00Z">
                <w:r w:rsidRPr="00F15B2B" w:rsidDel="00622CAE">
                  <w:rPr>
                    <w:rFonts w:ascii="標楷體" w:eastAsia="標楷體" w:hAnsi="標楷體" w:hint="eastAsia"/>
                    <w:color w:val="FF0000"/>
                  </w:rPr>
                  <w:delText>參考流程</w:delText>
                </w:r>
                <w:r w:rsidDel="00622CAE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</w:ins>
          </w:p>
          <w:p w14:paraId="4A8ECFEE" w14:textId="77777777" w:rsidR="00B36841" w:rsidRDefault="00B36841" w:rsidP="001C13CA">
            <w:pPr>
              <w:rPr>
                <w:ins w:id="17741" w:author="Fegie" w:date="2021-05-02T20:54:00Z"/>
                <w:rFonts w:ascii="標楷體" w:eastAsia="標楷體" w:hAnsi="標楷體"/>
              </w:rPr>
            </w:pPr>
            <w:ins w:id="17742" w:author="Fegie" w:date="2021-05-02T20:54:00Z">
              <w:r>
                <w:rPr>
                  <w:rFonts w:ascii="標楷體" w:eastAsia="標楷體" w:hAnsi="標楷體" w:hint="eastAsia"/>
                </w:rPr>
                <w:t>2.維護客戶資料主檔(Cu</w:t>
              </w:r>
              <w:r>
                <w:rPr>
                  <w:rFonts w:ascii="標楷體" w:eastAsia="標楷體" w:hAnsi="標楷體"/>
                </w:rPr>
                <w:t>stMain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63CBAB03" w14:textId="77777777" w:rsidR="00B36841" w:rsidRDefault="00B36841" w:rsidP="001C13CA">
            <w:pPr>
              <w:rPr>
                <w:ins w:id="17743" w:author="Fegie" w:date="2021-05-02T20:54:00Z"/>
                <w:rFonts w:ascii="標楷體" w:eastAsia="標楷體" w:hAnsi="標楷體"/>
                <w:lang w:eastAsia="zh-HK"/>
              </w:rPr>
            </w:pPr>
            <w:ins w:id="17744" w:author="Fegie" w:date="2021-05-02T20:54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35727B43" w14:textId="1693E6FE" w:rsidR="00B36841" w:rsidRDefault="00B36841" w:rsidP="001C13CA">
            <w:pPr>
              <w:rPr>
                <w:ins w:id="17745" w:author="Fegie" w:date="2021-05-02T20:54:00Z"/>
                <w:rFonts w:ascii="標楷體" w:eastAsia="標楷體" w:hAnsi="標楷體"/>
                <w:lang w:eastAsia="zh-HK"/>
              </w:rPr>
            </w:pPr>
            <w:ins w:id="17746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(1).</w:t>
              </w:r>
            </w:ins>
            <w:ins w:id="17747" w:author="Fegie" w:date="2021-05-02T20:56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17748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:</w:t>
              </w:r>
            </w:ins>
            <w:ins w:id="17749" w:author="Fegie" w:date="2021-05-02T20:56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17750" w:author="Fegie" w:date="2021-05-02T20:54:00Z">
              <w:r>
                <w:rPr>
                  <w:rFonts w:ascii="標楷體" w:eastAsia="標楷體" w:hAnsi="標楷體" w:hint="eastAsia"/>
                </w:rPr>
                <w:t>法</w:t>
              </w:r>
              <w:r>
                <w:rPr>
                  <w:rFonts w:ascii="標楷體" w:eastAsia="標楷體" w:hAnsi="標楷體" w:hint="eastAsia"/>
                  <w:lang w:eastAsia="zh-HK"/>
                </w:rPr>
                <w:t>人基本資料</w:t>
              </w:r>
            </w:ins>
          </w:p>
        </w:tc>
      </w:tr>
      <w:tr w:rsidR="00B36841" w14:paraId="2D5C6570" w14:textId="77777777" w:rsidTr="001C13CA">
        <w:trPr>
          <w:trHeight w:val="321"/>
          <w:ins w:id="17751" w:author="Fegie" w:date="2021-05-02T20:5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7AF70C" w14:textId="77777777" w:rsidR="00B36841" w:rsidRDefault="00B36841" w:rsidP="001C13CA">
            <w:pPr>
              <w:rPr>
                <w:ins w:id="17752" w:author="Fegie" w:date="2021-05-02T20:54:00Z"/>
                <w:rFonts w:ascii="標楷體" w:eastAsia="標楷體" w:hAnsi="標楷體"/>
              </w:rPr>
            </w:pPr>
            <w:ins w:id="17753" w:author="Fegie" w:date="2021-05-02T20:54:00Z">
              <w:r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6456A3" w14:textId="77777777" w:rsidR="00B36841" w:rsidRDefault="00B36841" w:rsidP="001C13CA">
            <w:pPr>
              <w:rPr>
                <w:ins w:id="17754" w:author="Fegie" w:date="2021-05-02T20:54:00Z"/>
                <w:rFonts w:ascii="標楷體" w:eastAsia="標楷體" w:hAnsi="標楷體"/>
              </w:rPr>
            </w:pPr>
          </w:p>
        </w:tc>
      </w:tr>
      <w:tr w:rsidR="00B36841" w14:paraId="63AC8F4E" w14:textId="77777777" w:rsidTr="001C13CA">
        <w:trPr>
          <w:trHeight w:val="1311"/>
          <w:ins w:id="17755" w:author="Fegie" w:date="2021-05-02T20:5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CAC3255" w14:textId="77777777" w:rsidR="00B36841" w:rsidRDefault="00B36841" w:rsidP="001C13CA">
            <w:pPr>
              <w:rPr>
                <w:ins w:id="17756" w:author="Fegie" w:date="2021-05-02T20:54:00Z"/>
                <w:rFonts w:ascii="標楷體" w:eastAsia="標楷體" w:hAnsi="標楷體"/>
              </w:rPr>
            </w:pPr>
            <w:ins w:id="17757" w:author="Fegie" w:date="2021-05-02T20:54:00Z">
              <w:r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13CD03" w14:textId="77777777" w:rsidR="00B36841" w:rsidRDefault="00B36841" w:rsidP="001C13CA">
            <w:pPr>
              <w:rPr>
                <w:ins w:id="17758" w:author="Fegie" w:date="2021-05-02T20:54:00Z"/>
                <w:rFonts w:ascii="標楷體" w:eastAsia="標楷體" w:hAnsi="標楷體"/>
              </w:rPr>
            </w:pPr>
          </w:p>
        </w:tc>
      </w:tr>
      <w:tr w:rsidR="00B36841" w14:paraId="2A08A56F" w14:textId="77777777" w:rsidTr="001C13CA">
        <w:trPr>
          <w:trHeight w:val="278"/>
          <w:ins w:id="17759" w:author="Fegie" w:date="2021-05-02T20:5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028B69" w14:textId="77777777" w:rsidR="00B36841" w:rsidRDefault="00B36841" w:rsidP="001C13CA">
            <w:pPr>
              <w:rPr>
                <w:ins w:id="17760" w:author="Fegie" w:date="2021-05-02T20:54:00Z"/>
                <w:rFonts w:ascii="標楷體" w:eastAsia="標楷體" w:hAnsi="標楷體"/>
              </w:rPr>
            </w:pPr>
            <w:ins w:id="17761" w:author="Fegie" w:date="2021-05-02T20:54:00Z">
              <w:r>
                <w:rPr>
                  <w:rFonts w:ascii="標楷體" w:eastAsia="標楷體" w:hAnsi="標楷體" w:hint="eastAsia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AB2072" w14:textId="1018E140" w:rsidR="00B36841" w:rsidRDefault="00B36841" w:rsidP="001C13CA">
            <w:pPr>
              <w:rPr>
                <w:ins w:id="17762" w:author="Fegie" w:date="2021-05-02T20:54:00Z"/>
                <w:rFonts w:ascii="標楷體" w:eastAsia="標楷體" w:hAnsi="標楷體"/>
              </w:rPr>
            </w:pPr>
            <w:ins w:id="17763" w:author="Fegie" w:date="2021-05-02T20:56:00Z">
              <w:r>
                <w:rPr>
                  <w:rFonts w:ascii="標楷體" w:eastAsia="標楷體" w:hAnsi="標楷體" w:hint="eastAsia"/>
                </w:rPr>
                <w:t>需要主管</w:t>
              </w:r>
            </w:ins>
            <w:ins w:id="17764" w:author="Fegie" w:date="2021-05-04T14:53:00Z">
              <w:r w:rsidR="00020EAF">
                <w:rPr>
                  <w:rFonts w:ascii="標楷體" w:eastAsia="標楷體" w:hAnsi="標楷體" w:hint="eastAsia"/>
                </w:rPr>
                <w:t>放行</w:t>
              </w:r>
            </w:ins>
          </w:p>
        </w:tc>
      </w:tr>
      <w:tr w:rsidR="00B36841" w14:paraId="3558F5C8" w14:textId="77777777" w:rsidTr="001C13CA">
        <w:trPr>
          <w:trHeight w:val="358"/>
          <w:ins w:id="17765" w:author="Fegie" w:date="2021-05-02T20:5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8BF5C15" w14:textId="77777777" w:rsidR="00B36841" w:rsidRDefault="00B36841" w:rsidP="001C13CA">
            <w:pPr>
              <w:rPr>
                <w:ins w:id="17766" w:author="Fegie" w:date="2021-05-02T20:54:00Z"/>
                <w:rFonts w:ascii="標楷體" w:eastAsia="標楷體" w:hAnsi="標楷體"/>
              </w:rPr>
            </w:pPr>
            <w:ins w:id="17767" w:author="Fegie" w:date="2021-05-02T20:54:00Z">
              <w:r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3C536A" w14:textId="3B4DA75F" w:rsidR="00B36841" w:rsidRDefault="00E10A2B" w:rsidP="001C13CA">
            <w:pPr>
              <w:rPr>
                <w:ins w:id="17768" w:author="Fegie" w:date="2021-05-02T20:54:00Z"/>
                <w:rFonts w:ascii="標楷體" w:eastAsia="標楷體" w:hAnsi="標楷體"/>
              </w:rPr>
            </w:pPr>
            <w:ins w:id="17769" w:author="st1" w:date="2021-05-06T11:03:00Z">
              <w:r>
                <w:rPr>
                  <w:rFonts w:ascii="標楷體" w:eastAsia="標楷體" w:hAnsi="標楷體" w:hint="eastAsia"/>
                  <w:color w:val="222222"/>
                </w:rPr>
                <w:t>修改時,異動原因及內容會記錄於「資料變更紀錄檔(TxDataLog)」,可至「L6932 資料變更交易查詢」查詢異動內容記錄內容</w:t>
              </w:r>
            </w:ins>
          </w:p>
        </w:tc>
      </w:tr>
      <w:tr w:rsidR="00B36841" w14:paraId="0C374639" w14:textId="77777777" w:rsidTr="001C13CA">
        <w:trPr>
          <w:trHeight w:val="278"/>
          <w:ins w:id="17770" w:author="Fegie" w:date="2021-05-02T20:5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0D9BF31" w14:textId="77777777" w:rsidR="00B36841" w:rsidRDefault="00B36841" w:rsidP="001C13CA">
            <w:pPr>
              <w:rPr>
                <w:ins w:id="17771" w:author="Fegie" w:date="2021-05-02T20:54:00Z"/>
                <w:rFonts w:ascii="標楷體" w:eastAsia="標楷體" w:hAnsi="標楷體"/>
              </w:rPr>
            </w:pPr>
            <w:ins w:id="17772" w:author="Fegie" w:date="2021-05-02T20:54:00Z">
              <w:r>
                <w:rPr>
                  <w:rFonts w:ascii="標楷體" w:eastAsia="標楷體" w:hAnsi="標楷體" w:hint="eastAsia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8883DB" w14:textId="77777777" w:rsidR="00B36841" w:rsidRDefault="00B36841" w:rsidP="001C13CA">
            <w:pPr>
              <w:rPr>
                <w:ins w:id="17773" w:author="Fegie" w:date="2021-05-02T20:54:00Z"/>
                <w:rFonts w:ascii="標楷體" w:eastAsia="標楷體" w:hAnsi="標楷體"/>
              </w:rPr>
            </w:pPr>
          </w:p>
        </w:tc>
      </w:tr>
    </w:tbl>
    <w:p w14:paraId="3F8DAE22" w14:textId="77777777" w:rsidR="00B36841" w:rsidRDefault="00B36841" w:rsidP="00B36841">
      <w:pPr>
        <w:rPr>
          <w:ins w:id="17774" w:author="Fegie" w:date="2021-05-02T20:54:00Z"/>
          <w:rFonts w:ascii="標楷體" w:eastAsia="標楷體" w:hAnsi="標楷體"/>
        </w:rPr>
      </w:pPr>
    </w:p>
    <w:p w14:paraId="395E1562" w14:textId="77777777" w:rsidR="00B36841" w:rsidRDefault="00B36841" w:rsidP="00B36841">
      <w:pPr>
        <w:pStyle w:val="a"/>
        <w:numPr>
          <w:ilvl w:val="0"/>
          <w:numId w:val="55"/>
        </w:numPr>
        <w:spacing w:before="0"/>
        <w:ind w:left="1418"/>
        <w:rPr>
          <w:ins w:id="17775" w:author="Fegie" w:date="2021-05-02T20:54:00Z"/>
        </w:rPr>
      </w:pPr>
      <w:ins w:id="17776" w:author="Fegie" w:date="2021-05-02T20:54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36841" w14:paraId="0F4BAC16" w14:textId="77777777" w:rsidTr="001C13CA">
        <w:trPr>
          <w:ins w:id="17777" w:author="Fegie" w:date="2021-05-02T20:5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96731EE" w14:textId="77777777" w:rsidR="00B36841" w:rsidRDefault="00B36841" w:rsidP="001C13CA">
            <w:pPr>
              <w:jc w:val="center"/>
              <w:rPr>
                <w:ins w:id="17778" w:author="Fegie" w:date="2021-05-02T20:54:00Z"/>
                <w:rFonts w:ascii="標楷體" w:eastAsia="標楷體" w:hAnsi="標楷體"/>
              </w:rPr>
            </w:pPr>
            <w:ins w:id="17779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6F375CA" w14:textId="77777777" w:rsidR="00B36841" w:rsidRDefault="00B36841" w:rsidP="001C13CA">
            <w:pPr>
              <w:jc w:val="center"/>
              <w:rPr>
                <w:ins w:id="17780" w:author="Fegie" w:date="2021-05-02T20:54:00Z"/>
                <w:rFonts w:ascii="標楷體" w:eastAsia="標楷體" w:hAnsi="標楷體"/>
              </w:rPr>
            </w:pPr>
            <w:ins w:id="17781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4FAA9AA" w14:textId="77777777" w:rsidR="00B36841" w:rsidRDefault="00B36841" w:rsidP="001C13CA">
            <w:pPr>
              <w:jc w:val="center"/>
              <w:rPr>
                <w:ins w:id="17782" w:author="Fegie" w:date="2021-05-02T20:54:00Z"/>
                <w:rFonts w:ascii="標楷體" w:eastAsia="標楷體" w:hAnsi="標楷體"/>
              </w:rPr>
            </w:pPr>
            <w:ins w:id="17783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B36841" w14:paraId="791F13FC" w14:textId="77777777" w:rsidTr="001C13CA">
        <w:trPr>
          <w:ins w:id="17784" w:author="Fegie" w:date="2021-05-02T20:5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58CD9" w14:textId="77777777" w:rsidR="00B36841" w:rsidRDefault="00B36841" w:rsidP="001C13CA">
            <w:pPr>
              <w:jc w:val="center"/>
              <w:rPr>
                <w:ins w:id="17785" w:author="Fegie" w:date="2021-05-02T20:54:00Z"/>
                <w:rFonts w:ascii="標楷體" w:eastAsia="標楷體" w:hAnsi="標楷體"/>
              </w:rPr>
            </w:pPr>
            <w:ins w:id="17786" w:author="Fegie" w:date="2021-05-02T20:54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95E44" w14:textId="77777777" w:rsidR="00B36841" w:rsidRDefault="00B36841" w:rsidP="001C13CA">
            <w:pPr>
              <w:rPr>
                <w:ins w:id="17787" w:author="Fegie" w:date="2021-05-02T20:54:00Z"/>
                <w:rFonts w:ascii="標楷體" w:eastAsia="標楷體" w:hAnsi="標楷體"/>
              </w:rPr>
            </w:pPr>
            <w:ins w:id="17788" w:author="Fegie" w:date="2021-05-02T20:54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20CB9" w14:textId="77777777" w:rsidR="00B36841" w:rsidRDefault="00B36841" w:rsidP="001C13CA">
            <w:pPr>
              <w:rPr>
                <w:ins w:id="17789" w:author="Fegie" w:date="2021-05-02T20:54:00Z"/>
                <w:rFonts w:ascii="標楷體" w:eastAsia="標楷體" w:hAnsi="標楷體"/>
              </w:rPr>
            </w:pPr>
            <w:ins w:id="17790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</w:p>
        </w:tc>
      </w:tr>
    </w:tbl>
    <w:p w14:paraId="384E9146" w14:textId="77777777" w:rsidR="00B36841" w:rsidRDefault="00B36841" w:rsidP="00B36841">
      <w:pPr>
        <w:rPr>
          <w:ins w:id="17791" w:author="Fegie" w:date="2021-05-02T20:54:00Z"/>
          <w:rFonts w:ascii="標楷體" w:eastAsia="標楷體" w:hAnsi="標楷體"/>
        </w:rPr>
      </w:pPr>
    </w:p>
    <w:p w14:paraId="39280578" w14:textId="77777777" w:rsidR="00B36841" w:rsidRDefault="00B36841" w:rsidP="00B36841">
      <w:pPr>
        <w:pStyle w:val="15"/>
        <w:numPr>
          <w:ilvl w:val="0"/>
          <w:numId w:val="55"/>
        </w:numPr>
        <w:ind w:left="1418"/>
        <w:rPr>
          <w:ins w:id="17792" w:author="Fegie" w:date="2021-05-02T20:54:00Z"/>
        </w:rPr>
      </w:pPr>
      <w:ins w:id="17793" w:author="Fegie" w:date="2021-05-02T20:54:00Z">
        <w:r>
          <w:rPr>
            <w:rFonts w:hint="eastAsia"/>
          </w:rPr>
          <w:t>UI畫面</w:t>
        </w:r>
      </w:ins>
    </w:p>
    <w:p w14:paraId="4F669AAB" w14:textId="50EFBF09" w:rsidR="00B36841" w:rsidRDefault="00B36841" w:rsidP="00B36841">
      <w:pPr>
        <w:rPr>
          <w:ins w:id="17794" w:author="Fegie" w:date="2021-05-02T20:54:00Z"/>
          <w:noProof/>
        </w:rPr>
      </w:pPr>
      <w:ins w:id="17795" w:author="Fegie" w:date="2021-05-02T20:54:00Z">
        <w:r>
          <w:rPr>
            <w:noProof/>
          </w:rPr>
          <w:t xml:space="preserve"> </w:t>
        </w:r>
      </w:ins>
      <w:ins w:id="17796" w:author="Fegie" w:date="2021-05-02T20:57:00Z">
        <w:r>
          <w:rPr>
            <w:noProof/>
          </w:rPr>
          <w:drawing>
            <wp:inline distT="0" distB="0" distL="0" distR="0" wp14:anchorId="079CD8B9" wp14:editId="66904955">
              <wp:extent cx="6479540" cy="2785745"/>
              <wp:effectExtent l="0" t="0" r="0" b="0"/>
              <wp:docPr id="79" name="圖片 7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7857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B36841">
          <w:rPr>
            <w:noProof/>
          </w:rPr>
          <w:t xml:space="preserve"> </w:t>
        </w:r>
        <w:r>
          <w:rPr>
            <w:noProof/>
          </w:rPr>
          <w:lastRenderedPageBreak/>
          <w:drawing>
            <wp:inline distT="0" distB="0" distL="0" distR="0" wp14:anchorId="3EC46798" wp14:editId="16B60D93">
              <wp:extent cx="6479540" cy="2334260"/>
              <wp:effectExtent l="0" t="0" r="0" b="0"/>
              <wp:docPr id="80" name="圖片 8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3342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B36841">
          <w:rPr>
            <w:noProof/>
          </w:rPr>
          <w:t xml:space="preserve"> </w:t>
        </w:r>
      </w:ins>
      <w:ins w:id="17797" w:author="Fegie" w:date="2021-05-05T15:36:00Z">
        <w:r w:rsidR="00497F19">
          <w:rPr>
            <w:noProof/>
          </w:rPr>
          <w:drawing>
            <wp:inline distT="0" distB="0" distL="0" distR="0" wp14:anchorId="18809BCF" wp14:editId="33AFB8FF">
              <wp:extent cx="6479540" cy="2847340"/>
              <wp:effectExtent l="0" t="0" r="0" b="0"/>
              <wp:docPr id="50" name="圖片 5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8473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E48764D" w14:textId="77777777" w:rsidR="00B36841" w:rsidRDefault="00B36841" w:rsidP="00B36841">
      <w:pPr>
        <w:pStyle w:val="a"/>
        <w:numPr>
          <w:ilvl w:val="0"/>
          <w:numId w:val="55"/>
        </w:numPr>
        <w:spacing w:before="0"/>
        <w:ind w:left="1418"/>
        <w:rPr>
          <w:ins w:id="17798" w:author="Fegie" w:date="2021-05-02T20:54:00Z"/>
        </w:rPr>
      </w:pPr>
      <w:ins w:id="17799" w:author="Fegie" w:date="2021-05-02T20:54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2CEF3C32" w14:textId="77777777" w:rsidR="00B36841" w:rsidRDefault="00B36841" w:rsidP="00B36841">
      <w:pPr>
        <w:rPr>
          <w:ins w:id="17800" w:author="Fegie" w:date="2021-05-02T20:54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36841" w14:paraId="440A6094" w14:textId="77777777" w:rsidTr="001C13CA">
        <w:trPr>
          <w:ins w:id="17801" w:author="Fegie" w:date="2021-05-02T20:5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0E503EE" w14:textId="77777777" w:rsidR="00B36841" w:rsidRDefault="00B36841" w:rsidP="001C13CA">
            <w:pPr>
              <w:jc w:val="center"/>
              <w:rPr>
                <w:ins w:id="17802" w:author="Fegie" w:date="2021-05-02T20:54:00Z"/>
                <w:rFonts w:ascii="標楷體" w:eastAsia="標楷體" w:hAnsi="標楷體"/>
              </w:rPr>
            </w:pPr>
            <w:ins w:id="17803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CD4C364" w14:textId="77777777" w:rsidR="00B36841" w:rsidRDefault="00B36841" w:rsidP="001C13CA">
            <w:pPr>
              <w:jc w:val="center"/>
              <w:rPr>
                <w:ins w:id="17804" w:author="Fegie" w:date="2021-05-02T20:54:00Z"/>
                <w:rFonts w:ascii="標楷體" w:eastAsia="標楷體" w:hAnsi="標楷體"/>
              </w:rPr>
            </w:pPr>
            <w:ins w:id="17805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958859B" w14:textId="77777777" w:rsidR="00B36841" w:rsidRDefault="00B36841" w:rsidP="001C13CA">
            <w:pPr>
              <w:jc w:val="center"/>
              <w:rPr>
                <w:ins w:id="17806" w:author="Fegie" w:date="2021-05-02T20:54:00Z"/>
                <w:rFonts w:ascii="標楷體" w:eastAsia="標楷體" w:hAnsi="標楷體"/>
              </w:rPr>
            </w:pPr>
            <w:ins w:id="17807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B36841" w14:paraId="22B98FE5" w14:textId="77777777" w:rsidTr="001C13CA">
        <w:trPr>
          <w:ins w:id="17808" w:author="Fegie" w:date="2021-05-02T20:5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7DC5D" w14:textId="77777777" w:rsidR="00B36841" w:rsidRDefault="00B36841" w:rsidP="001C13CA">
            <w:pPr>
              <w:jc w:val="center"/>
              <w:rPr>
                <w:ins w:id="17809" w:author="Fegie" w:date="2021-05-02T20:54:00Z"/>
                <w:rFonts w:ascii="標楷體" w:eastAsia="標楷體" w:hAnsi="標楷體"/>
                <w:lang w:eastAsia="zh-HK"/>
              </w:rPr>
            </w:pPr>
            <w:ins w:id="17810" w:author="Fegie" w:date="2021-05-02T20:54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DCA61" w14:textId="4BD039B4" w:rsidR="00B36841" w:rsidRDefault="00B36841" w:rsidP="001C13CA">
            <w:pPr>
              <w:rPr>
                <w:ins w:id="17811" w:author="Fegie" w:date="2021-05-02T20:54:00Z"/>
                <w:rFonts w:ascii="標楷體" w:eastAsia="標楷體" w:hAnsi="標楷體"/>
                <w:lang w:eastAsia="zh-HK"/>
              </w:rPr>
            </w:pPr>
            <w:ins w:id="17812" w:author="Fegie" w:date="2021-05-02T20:57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9C8FA" w14:textId="20F6AA3E" w:rsidR="00B36841" w:rsidRDefault="00B36841" w:rsidP="001C13CA">
            <w:pPr>
              <w:rPr>
                <w:ins w:id="17813" w:author="Fegie" w:date="2021-05-02T20:54:00Z"/>
                <w:rFonts w:ascii="標楷體" w:eastAsia="標楷體" w:hAnsi="標楷體"/>
                <w:lang w:eastAsia="zh-HK"/>
              </w:rPr>
            </w:pPr>
            <w:ins w:id="17814" w:author="Fegie" w:date="2021-05-02T20:54:00Z">
              <w:r>
                <w:rPr>
                  <w:rFonts w:ascii="標楷體" w:eastAsia="標楷體" w:hAnsi="標楷體" w:hint="eastAsia"/>
                </w:rPr>
                <w:t xml:space="preserve">1.【L1001 </w:t>
              </w:r>
              <w:r>
                <w:rPr>
                  <w:rFonts w:ascii="標楷體" w:eastAsia="標楷體" w:hAnsi="標楷體" w:hint="eastAsia"/>
                  <w:lang w:eastAsia="zh-HK"/>
                </w:rPr>
                <w:t>顧客明細資料查詢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</w:ins>
            <w:ins w:id="17815" w:author="Fegie" w:date="2021-05-02T20:57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17816" w:author="Fegie" w:date="2021-05-02T20:54:00Z"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0EEFDB37" w14:textId="34E2C1CF" w:rsidR="00B36841" w:rsidRDefault="00B36841" w:rsidP="001C13CA">
            <w:pPr>
              <w:rPr>
                <w:ins w:id="17817" w:author="Fegie" w:date="2021-05-02T20:54:00Z"/>
                <w:rFonts w:ascii="標楷體" w:eastAsia="標楷體" w:hAnsi="標楷體"/>
                <w:lang w:eastAsia="zh-HK"/>
              </w:rPr>
            </w:pPr>
            <w:ins w:id="17818" w:author="Fegie" w:date="2021-05-02T20:54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</w:t>
              </w:r>
            </w:ins>
            <w:ins w:id="17819" w:author="Fegie" w:date="2021-05-02T20:58:00Z">
              <w:r>
                <w:rPr>
                  <w:rFonts w:ascii="標楷體" w:eastAsia="標楷體" w:hAnsi="標楷體" w:hint="eastAsia"/>
                  <w:lang w:eastAsia="zh-HK"/>
                </w:rPr>
                <w:t>修改法人基本</w:t>
              </w:r>
            </w:ins>
            <w:ins w:id="17820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B36841" w14:paraId="33028F3B" w14:textId="77777777" w:rsidTr="001C13CA">
        <w:trPr>
          <w:ins w:id="17821" w:author="Fegie" w:date="2021-05-02T20:5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1FF89" w14:textId="77777777" w:rsidR="00B36841" w:rsidRDefault="00B36841" w:rsidP="001C13CA">
            <w:pPr>
              <w:jc w:val="center"/>
              <w:rPr>
                <w:ins w:id="17822" w:author="Fegie" w:date="2021-05-02T20:54:00Z"/>
                <w:rFonts w:ascii="標楷體" w:eastAsia="標楷體" w:hAnsi="標楷體"/>
              </w:rPr>
            </w:pPr>
            <w:ins w:id="17823" w:author="Fegie" w:date="2021-05-02T20:54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4FF36" w14:textId="77777777" w:rsidR="00B36841" w:rsidRDefault="00B36841" w:rsidP="001C13CA">
            <w:pPr>
              <w:rPr>
                <w:ins w:id="17824" w:author="Fegie" w:date="2021-05-02T20:54:00Z"/>
                <w:rFonts w:ascii="標楷體" w:eastAsia="標楷體" w:hAnsi="標楷體"/>
                <w:lang w:eastAsia="zh-HK"/>
              </w:rPr>
            </w:pPr>
            <w:ins w:id="17825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FAFA7" w14:textId="77777777" w:rsidR="00B36841" w:rsidRDefault="00B36841" w:rsidP="001C13CA">
            <w:pPr>
              <w:rPr>
                <w:ins w:id="17826" w:author="Fegie" w:date="2021-05-02T20:54:00Z"/>
                <w:rFonts w:ascii="標楷體" w:eastAsia="標楷體" w:hAnsi="標楷體"/>
                <w:lang w:eastAsia="zh-HK"/>
              </w:rPr>
            </w:pPr>
            <w:ins w:id="17827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</w:tbl>
    <w:p w14:paraId="123DE71D" w14:textId="77777777" w:rsidR="00B36841" w:rsidRDefault="00B36841" w:rsidP="00B36841">
      <w:pPr>
        <w:rPr>
          <w:ins w:id="17828" w:author="Fegie" w:date="2021-05-02T20:54:00Z"/>
          <w:rFonts w:ascii="標楷體" w:eastAsia="標楷體" w:hAnsi="標楷體"/>
        </w:rPr>
      </w:pPr>
    </w:p>
    <w:p w14:paraId="6BD7EBFE" w14:textId="77777777" w:rsidR="00B36841" w:rsidRDefault="00B36841" w:rsidP="00B36841">
      <w:pPr>
        <w:pStyle w:val="15"/>
        <w:numPr>
          <w:ilvl w:val="0"/>
          <w:numId w:val="55"/>
        </w:numPr>
        <w:ind w:left="1418"/>
        <w:rPr>
          <w:ins w:id="17829" w:author="Fegie" w:date="2021-05-02T20:54:00Z"/>
        </w:rPr>
      </w:pPr>
      <w:ins w:id="17830" w:author="Fegie" w:date="2021-05-02T20:54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17831" w:author="st1" w:date="2021-05-06T11:02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461"/>
        <w:gridCol w:w="535"/>
        <w:gridCol w:w="1656"/>
        <w:gridCol w:w="477"/>
        <w:gridCol w:w="2916"/>
        <w:gridCol w:w="463"/>
        <w:gridCol w:w="576"/>
        <w:gridCol w:w="3336"/>
        <w:tblGridChange w:id="17832">
          <w:tblGrid>
            <w:gridCol w:w="461"/>
            <w:gridCol w:w="4"/>
            <w:gridCol w:w="531"/>
            <w:gridCol w:w="89"/>
            <w:gridCol w:w="1536"/>
            <w:gridCol w:w="31"/>
            <w:gridCol w:w="469"/>
            <w:gridCol w:w="8"/>
            <w:gridCol w:w="2908"/>
            <w:gridCol w:w="8"/>
            <w:gridCol w:w="463"/>
            <w:gridCol w:w="576"/>
            <w:gridCol w:w="3336"/>
          </w:tblGrid>
        </w:tblGridChange>
      </w:tblGrid>
      <w:tr w:rsidR="00B36841" w14:paraId="65557B7B" w14:textId="77777777" w:rsidTr="00622CAE">
        <w:trPr>
          <w:trHeight w:val="388"/>
          <w:tblHeader/>
          <w:jc w:val="center"/>
          <w:ins w:id="17833" w:author="Fegie" w:date="2021-05-02T20:54:00Z"/>
          <w:trPrChange w:id="17834" w:author="st1" w:date="2021-05-06T11:02:00Z">
            <w:trPr>
              <w:trHeight w:val="388"/>
              <w:jc w:val="center"/>
            </w:trPr>
          </w:trPrChange>
        </w:trPr>
        <w:tc>
          <w:tcPr>
            <w:tcW w:w="46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7835" w:author="st1" w:date="2021-05-06T11:02:00Z">
              <w:tcPr>
                <w:tcW w:w="465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558572C6" w14:textId="77777777" w:rsidR="00B36841" w:rsidRDefault="00B36841" w:rsidP="001C13CA">
            <w:pPr>
              <w:rPr>
                <w:ins w:id="17836" w:author="Fegie" w:date="2021-05-02T20:54:00Z"/>
                <w:rFonts w:ascii="標楷體" w:eastAsia="標楷體" w:hAnsi="標楷體"/>
              </w:rPr>
            </w:pPr>
            <w:ins w:id="17837" w:author="Fegie" w:date="2021-05-02T20:54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6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7838" w:author="st1" w:date="2021-05-06T11:02:00Z">
              <w:tcPr>
                <w:tcW w:w="620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7B90E760" w14:textId="77777777" w:rsidR="00B36841" w:rsidRDefault="00B36841" w:rsidP="001C13CA">
            <w:pPr>
              <w:rPr>
                <w:ins w:id="17839" w:author="Fegie" w:date="2021-05-02T20:54:00Z"/>
                <w:rFonts w:ascii="標楷體" w:eastAsia="標楷體" w:hAnsi="標楷體"/>
              </w:rPr>
            </w:pPr>
            <w:ins w:id="17840" w:author="Fegie" w:date="2021-05-02T20:54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99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7841" w:author="st1" w:date="2021-05-06T11:02:00Z">
              <w:tcPr>
                <w:tcW w:w="5999" w:type="dxa"/>
                <w:gridSpan w:val="8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010938BA" w14:textId="77777777" w:rsidR="00B36841" w:rsidRDefault="00B36841" w:rsidP="001C13CA">
            <w:pPr>
              <w:jc w:val="center"/>
              <w:rPr>
                <w:ins w:id="17842" w:author="Fegie" w:date="2021-05-02T20:54:00Z"/>
                <w:rFonts w:ascii="標楷體" w:eastAsia="標楷體" w:hAnsi="標楷體"/>
              </w:rPr>
            </w:pPr>
            <w:ins w:id="17843" w:author="Fegie" w:date="2021-05-02T20:54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7844" w:author="st1" w:date="2021-05-06T11:02:00Z">
              <w:tcPr>
                <w:tcW w:w="3336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59D1EBF2" w14:textId="77777777" w:rsidR="00B36841" w:rsidRDefault="00B36841" w:rsidP="001C13CA">
            <w:pPr>
              <w:rPr>
                <w:ins w:id="17845" w:author="Fegie" w:date="2021-05-02T20:54:00Z"/>
                <w:rFonts w:ascii="標楷體" w:eastAsia="標楷體" w:hAnsi="標楷體"/>
              </w:rPr>
            </w:pPr>
            <w:ins w:id="17846" w:author="Fegie" w:date="2021-05-02T20:54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B36841" w14:paraId="7EE699E5" w14:textId="77777777" w:rsidTr="00622CAE">
        <w:trPr>
          <w:trHeight w:val="244"/>
          <w:tblHeader/>
          <w:jc w:val="center"/>
          <w:ins w:id="17847" w:author="Fegie" w:date="2021-05-02T20:54:00Z"/>
          <w:trPrChange w:id="17848" w:author="st1" w:date="2021-05-06T11:02:00Z">
            <w:trPr>
              <w:trHeight w:val="244"/>
              <w:jc w:val="center"/>
            </w:trPr>
          </w:trPrChange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  <w:tcPrChange w:id="17849" w:author="st1" w:date="2021-05-06T11:02:00Z">
              <w:tcPr>
                <w:tcW w:w="0" w:type="auto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1B6EF773" w14:textId="77777777" w:rsidR="00B36841" w:rsidRDefault="00B36841" w:rsidP="001C13CA">
            <w:pPr>
              <w:widowControl/>
              <w:rPr>
                <w:ins w:id="17850" w:author="Fegie" w:date="2021-05-02T20:54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  <w:tcPrChange w:id="17851" w:author="st1" w:date="2021-05-06T11:02:00Z">
              <w:tcPr>
                <w:tcW w:w="0" w:type="auto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0B17C17C" w14:textId="77777777" w:rsidR="00B36841" w:rsidRDefault="00B36841" w:rsidP="001C13CA">
            <w:pPr>
              <w:widowControl/>
              <w:rPr>
                <w:ins w:id="17852" w:author="Fegie" w:date="2021-05-02T20:54:00Z"/>
                <w:rFonts w:ascii="標楷體" w:eastAsia="標楷體" w:hAnsi="標楷體"/>
              </w:rPr>
            </w:pP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7853" w:author="st1" w:date="2021-05-06T11:02:00Z">
              <w:tcPr>
                <w:tcW w:w="153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29666932" w14:textId="77777777" w:rsidR="00B36841" w:rsidRDefault="00B36841" w:rsidP="001C13CA">
            <w:pPr>
              <w:rPr>
                <w:ins w:id="17854" w:author="Fegie" w:date="2021-05-02T20:54:00Z"/>
                <w:rFonts w:ascii="標楷體" w:eastAsia="標楷體" w:hAnsi="標楷體"/>
              </w:rPr>
            </w:pPr>
            <w:ins w:id="17855" w:author="Fegie" w:date="2021-05-02T20:54:00Z">
              <w:r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7856" w:author="st1" w:date="2021-05-06T11:02:00Z">
              <w:tcPr>
                <w:tcW w:w="50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58DE7103" w14:textId="77777777" w:rsidR="00B36841" w:rsidRDefault="00B36841" w:rsidP="001C13CA">
            <w:pPr>
              <w:rPr>
                <w:ins w:id="17857" w:author="Fegie" w:date="2021-05-02T20:54:00Z"/>
                <w:rFonts w:ascii="標楷體" w:eastAsia="標楷體" w:hAnsi="標楷體"/>
              </w:rPr>
            </w:pPr>
            <w:ins w:id="17858" w:author="Fegie" w:date="2021-05-02T20:54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7859" w:author="st1" w:date="2021-05-06T11:02:00Z">
              <w:tcPr>
                <w:tcW w:w="291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8A275BA" w14:textId="77777777" w:rsidR="00B36841" w:rsidRDefault="00B36841" w:rsidP="001C13CA">
            <w:pPr>
              <w:rPr>
                <w:ins w:id="17860" w:author="Fegie" w:date="2021-05-02T20:54:00Z"/>
                <w:rFonts w:ascii="標楷體" w:eastAsia="標楷體" w:hAnsi="標楷體"/>
              </w:rPr>
            </w:pPr>
            <w:ins w:id="17861" w:author="Fegie" w:date="2021-05-02T20:54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7862" w:author="st1" w:date="2021-05-06T11:02:00Z">
              <w:tcPr>
                <w:tcW w:w="47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3B8B4127" w14:textId="77777777" w:rsidR="00B36841" w:rsidRDefault="00B36841" w:rsidP="001C13CA">
            <w:pPr>
              <w:rPr>
                <w:ins w:id="17863" w:author="Fegie" w:date="2021-05-02T20:54:00Z"/>
                <w:rFonts w:ascii="標楷體" w:eastAsia="標楷體" w:hAnsi="標楷體"/>
              </w:rPr>
            </w:pPr>
            <w:ins w:id="17864" w:author="Fegie" w:date="2021-05-02T20:54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17865" w:author="st1" w:date="2021-05-06T11:02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84F542D" w14:textId="77777777" w:rsidR="00B36841" w:rsidRDefault="00B36841" w:rsidP="001C13CA">
            <w:pPr>
              <w:rPr>
                <w:ins w:id="17866" w:author="Fegie" w:date="2021-05-02T20:54:00Z"/>
                <w:rFonts w:ascii="標楷體" w:eastAsia="標楷體" w:hAnsi="標楷體"/>
              </w:rPr>
            </w:pPr>
            <w:ins w:id="17867" w:author="Fegie" w:date="2021-05-02T20:54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  <w:tcPrChange w:id="17868" w:author="st1" w:date="2021-05-06T11:02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465D287A" w14:textId="77777777" w:rsidR="00B36841" w:rsidRDefault="00B36841" w:rsidP="001C13CA">
            <w:pPr>
              <w:widowControl/>
              <w:rPr>
                <w:ins w:id="17869" w:author="Fegie" w:date="2021-05-02T20:54:00Z"/>
                <w:rFonts w:ascii="標楷體" w:eastAsia="標楷體" w:hAnsi="標楷體"/>
              </w:rPr>
            </w:pPr>
          </w:p>
        </w:tc>
      </w:tr>
      <w:tr w:rsidR="00B36841" w14:paraId="5D02210A" w14:textId="77777777" w:rsidTr="001C13CA">
        <w:trPr>
          <w:trHeight w:val="291"/>
          <w:jc w:val="center"/>
          <w:ins w:id="17870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AF4A1" w14:textId="77777777" w:rsidR="00B36841" w:rsidRDefault="00B36841" w:rsidP="001C13CA">
            <w:pPr>
              <w:rPr>
                <w:ins w:id="17871" w:author="Fegie" w:date="2021-05-02T20:54:00Z"/>
                <w:rFonts w:ascii="標楷體" w:eastAsia="標楷體" w:hAnsi="標楷體"/>
              </w:rPr>
            </w:pPr>
            <w:ins w:id="17872" w:author="Fegie" w:date="2021-05-02T20:54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7A9DF" w14:textId="77777777" w:rsidR="00B36841" w:rsidRDefault="00B36841" w:rsidP="001C13CA">
            <w:pPr>
              <w:rPr>
                <w:ins w:id="17873" w:author="Fegie" w:date="2021-05-02T20:54:00Z"/>
                <w:rFonts w:ascii="標楷體" w:eastAsia="標楷體" w:hAnsi="標楷體"/>
              </w:rPr>
            </w:pPr>
            <w:ins w:id="17874" w:author="Fegie" w:date="2021-05-02T20:54:00Z">
              <w:r>
                <w:rPr>
                  <w:rFonts w:ascii="標楷體" w:eastAsia="標楷體" w:hAnsi="標楷體" w:hint="eastAsia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lastRenderedPageBreak/>
                <w:t>選項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7A58" w14:textId="77777777" w:rsidR="00B36841" w:rsidRDefault="00B36841" w:rsidP="001C13CA">
            <w:pPr>
              <w:rPr>
                <w:ins w:id="17875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E73DD" w14:textId="77777777" w:rsidR="00B36841" w:rsidRDefault="00B36841" w:rsidP="001C13CA">
            <w:pPr>
              <w:rPr>
                <w:ins w:id="17876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F9C5B" w14:textId="77777777" w:rsidR="00B36841" w:rsidRDefault="00B36841" w:rsidP="001C13CA">
            <w:pPr>
              <w:rPr>
                <w:ins w:id="17877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E3C4E" w14:textId="77777777" w:rsidR="00B36841" w:rsidRDefault="00B36841" w:rsidP="001C13CA">
            <w:pPr>
              <w:rPr>
                <w:ins w:id="17878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C4FBB" w14:textId="77777777" w:rsidR="00B36841" w:rsidRDefault="00B36841" w:rsidP="001C13CA">
            <w:pPr>
              <w:rPr>
                <w:ins w:id="17879" w:author="Fegie" w:date="2021-05-02T20:54:00Z"/>
                <w:rFonts w:ascii="標楷體" w:eastAsia="標楷體" w:hAnsi="標楷體"/>
              </w:rPr>
            </w:pPr>
            <w:ins w:id="17880" w:author="Fegie" w:date="2021-05-02T20:54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B9925" w14:textId="77777777" w:rsidR="00B36841" w:rsidRDefault="00B36841" w:rsidP="001C13CA">
            <w:pPr>
              <w:rPr>
                <w:ins w:id="17881" w:author="Fegie" w:date="2021-05-02T20:54:00Z"/>
                <w:rFonts w:ascii="標楷體" w:eastAsia="標楷體" w:hAnsi="標楷體"/>
              </w:rPr>
            </w:pPr>
            <w:ins w:id="17882" w:author="Fegie" w:date="2021-05-02T20:54:00Z">
              <w:r>
                <w:rPr>
                  <w:rFonts w:ascii="標楷體" w:eastAsia="標楷體" w:hAnsi="標楷體" w:hint="eastAsia"/>
                </w:rPr>
                <w:t>自動顯示</w:t>
              </w:r>
            </w:ins>
          </w:p>
          <w:p w14:paraId="0A1EDC9D" w14:textId="5C2979EC" w:rsidR="00B36841" w:rsidRDefault="00B36841" w:rsidP="001C13CA">
            <w:pPr>
              <w:rPr>
                <w:ins w:id="17883" w:author="Fegie" w:date="2021-05-02T20:54:00Z"/>
                <w:rFonts w:ascii="標楷體" w:eastAsia="標楷體" w:hAnsi="標楷體"/>
              </w:rPr>
            </w:pPr>
            <w:ins w:id="17884" w:author="Fegie" w:date="2021-05-02T20:54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</w:tr>
      <w:tr w:rsidR="00B36841" w14:paraId="51B250E7" w14:textId="77777777" w:rsidTr="001C13CA">
        <w:trPr>
          <w:trHeight w:val="291"/>
          <w:jc w:val="center"/>
          <w:ins w:id="17885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A6AB4" w14:textId="77777777" w:rsidR="00B36841" w:rsidRDefault="00B36841" w:rsidP="001C13CA">
            <w:pPr>
              <w:rPr>
                <w:ins w:id="17886" w:author="Fegie" w:date="2021-05-02T20:54:00Z"/>
                <w:rFonts w:ascii="標楷體" w:eastAsia="標楷體" w:hAnsi="標楷體"/>
              </w:rPr>
            </w:pPr>
            <w:ins w:id="17887" w:author="Fegie" w:date="2021-05-02T20:54:00Z">
              <w:r>
                <w:rPr>
                  <w:rFonts w:ascii="標楷體" w:eastAsia="標楷體" w:hAnsi="標楷體" w:hint="eastAsia"/>
                </w:rPr>
                <w:lastRenderedPageBreak/>
                <w:t>2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C4EB6" w14:textId="57143D37" w:rsidR="00B36841" w:rsidRDefault="00B36841" w:rsidP="001C13CA">
            <w:pPr>
              <w:rPr>
                <w:ins w:id="17888" w:author="Fegie" w:date="2021-05-02T20:54:00Z"/>
                <w:rFonts w:ascii="標楷體" w:eastAsia="標楷體" w:hAnsi="標楷體"/>
              </w:rPr>
            </w:pPr>
            <w:ins w:id="17889" w:author="Fegie" w:date="2021-05-02T20:54:00Z">
              <w:r>
                <w:rPr>
                  <w:rFonts w:ascii="標楷體" w:eastAsia="標楷體" w:hAnsi="標楷體" w:hint="eastAsia"/>
                </w:rPr>
                <w:t>統一編號</w:t>
              </w:r>
            </w:ins>
            <w:ins w:id="17890" w:author="Fegie" w:date="2021-05-05T11:56:00Z">
              <w:r w:rsidR="00F937CC">
                <w:rPr>
                  <w:rFonts w:ascii="標楷體" w:eastAsia="標楷體" w:hAnsi="標楷體" w:hint="eastAsia"/>
                </w:rPr>
                <w:t>-</w:t>
              </w:r>
            </w:ins>
            <w:ins w:id="17891" w:author="Fegie" w:date="2021-05-05T11:57:00Z">
              <w:r w:rsidR="00F937CC">
                <w:rPr>
                  <w:rFonts w:ascii="標楷體" w:eastAsia="標楷體" w:hAnsi="標楷體" w:hint="eastAsia"/>
                </w:rPr>
                <w:t>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4755B" w14:textId="0EA6A21E" w:rsidR="00B36841" w:rsidRDefault="00B36841" w:rsidP="001C13CA">
            <w:pPr>
              <w:rPr>
                <w:ins w:id="17892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0AB5" w14:textId="77777777" w:rsidR="00B36841" w:rsidRDefault="00B36841" w:rsidP="001C13CA">
            <w:pPr>
              <w:rPr>
                <w:ins w:id="17893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2BC1C" w14:textId="77777777" w:rsidR="00B36841" w:rsidRDefault="00B36841" w:rsidP="001C13CA">
            <w:pPr>
              <w:rPr>
                <w:ins w:id="17894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D776FC3" w14:textId="7B757409" w:rsidR="00B36841" w:rsidRDefault="00B36841" w:rsidP="001C13CA">
            <w:pPr>
              <w:rPr>
                <w:ins w:id="17895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A0773C3" w14:textId="586DDCEC" w:rsidR="00B36841" w:rsidRDefault="000F7CE8" w:rsidP="001C13CA">
            <w:pPr>
              <w:rPr>
                <w:ins w:id="17896" w:author="Fegie" w:date="2021-05-02T20:54:00Z"/>
                <w:rFonts w:ascii="標楷體" w:eastAsia="標楷體" w:hAnsi="標楷體"/>
              </w:rPr>
            </w:pPr>
            <w:ins w:id="17897" w:author="Fegie" w:date="2021-05-02T20:58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3647BA" w14:textId="2252D3D7" w:rsidR="00F937CC" w:rsidRDefault="00F937CC" w:rsidP="00F937CC">
            <w:pPr>
              <w:rPr>
                <w:ins w:id="17898" w:author="Fegie" w:date="2021-05-05T11:57:00Z"/>
                <w:rFonts w:ascii="標楷體" w:eastAsia="標楷體" w:hAnsi="標楷體"/>
              </w:rPr>
            </w:pPr>
            <w:ins w:id="17899" w:author="Fegie" w:date="2021-05-05T11:57:00Z">
              <w:r>
                <w:rPr>
                  <w:rFonts w:ascii="標楷體" w:eastAsia="標楷體" w:hAnsi="標楷體" w:hint="eastAsia"/>
                </w:rPr>
                <w:t>1.自動顯示原值不可修改</w:t>
              </w:r>
            </w:ins>
          </w:p>
          <w:p w14:paraId="623CCDDC" w14:textId="2EE53AAA" w:rsidR="00B36841" w:rsidRPr="004E5117" w:rsidRDefault="00F937CC" w:rsidP="001C13CA">
            <w:pPr>
              <w:rPr>
                <w:ins w:id="17900" w:author="Fegie" w:date="2021-05-02T20:54:00Z"/>
                <w:rFonts w:ascii="標楷體" w:eastAsia="標楷體" w:hAnsi="標楷體"/>
              </w:rPr>
            </w:pPr>
            <w:ins w:id="17901" w:author="Fegie" w:date="2021-05-05T11:57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.CustMain.CustId</w:t>
              </w:r>
            </w:ins>
          </w:p>
        </w:tc>
      </w:tr>
      <w:tr w:rsidR="00F937CC" w14:paraId="5DB3D615" w14:textId="77777777" w:rsidTr="001C13CA">
        <w:trPr>
          <w:trHeight w:val="291"/>
          <w:jc w:val="center"/>
          <w:ins w:id="17902" w:author="Fegie" w:date="2021-05-05T11:56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3374" w14:textId="0F3D2954" w:rsidR="00F937CC" w:rsidRDefault="00144AE6" w:rsidP="00F937CC">
            <w:pPr>
              <w:rPr>
                <w:ins w:id="17903" w:author="Fegie" w:date="2021-05-05T11:56:00Z"/>
                <w:rFonts w:ascii="標楷體" w:eastAsia="標楷體" w:hAnsi="標楷體"/>
              </w:rPr>
            </w:pPr>
            <w:ins w:id="17904" w:author="Fegie" w:date="2021-05-05T14:14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3E333" w14:textId="1BC36A88" w:rsidR="00F937CC" w:rsidRDefault="00F937CC" w:rsidP="00F937CC">
            <w:pPr>
              <w:rPr>
                <w:ins w:id="17905" w:author="Fegie" w:date="2021-05-05T11:56:00Z"/>
                <w:rFonts w:ascii="標楷體" w:eastAsia="標楷體" w:hAnsi="標楷體"/>
              </w:rPr>
            </w:pPr>
            <w:ins w:id="17906" w:author="Fegie" w:date="2021-05-05T11:56:00Z">
              <w:r>
                <w:rPr>
                  <w:rFonts w:ascii="標楷體" w:eastAsia="標楷體" w:hAnsi="標楷體" w:hint="eastAsia"/>
                </w:rPr>
                <w:t>統一編號</w:t>
              </w:r>
            </w:ins>
            <w:ins w:id="17907" w:author="Fegie" w:date="2021-05-05T11:57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FF151" w14:textId="70A41919" w:rsidR="00F937CC" w:rsidRDefault="00F937CC" w:rsidP="00F937CC">
            <w:pPr>
              <w:rPr>
                <w:ins w:id="17908" w:author="Fegie" w:date="2021-05-05T11:56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AFCE" w14:textId="77777777" w:rsidR="00F937CC" w:rsidRDefault="00F937CC" w:rsidP="00F937CC">
            <w:pPr>
              <w:rPr>
                <w:ins w:id="17909" w:author="Fegie" w:date="2021-05-05T11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A4396" w14:textId="77777777" w:rsidR="00F937CC" w:rsidRDefault="00F937CC" w:rsidP="00F937CC">
            <w:pPr>
              <w:rPr>
                <w:ins w:id="17910" w:author="Fegie" w:date="2021-05-05T11:56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0F8B7C" w14:textId="77777777" w:rsidR="00F937CC" w:rsidRDefault="00F937CC" w:rsidP="00F937CC">
            <w:pPr>
              <w:rPr>
                <w:ins w:id="17911" w:author="Fegie" w:date="2021-05-05T11:56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670483" w14:textId="2897156D" w:rsidR="00F937CC" w:rsidRDefault="00F937CC" w:rsidP="00F937CC">
            <w:pPr>
              <w:rPr>
                <w:ins w:id="17912" w:author="Fegie" w:date="2021-05-05T11:56:00Z"/>
                <w:rFonts w:ascii="標楷體" w:eastAsia="標楷體" w:hAnsi="標楷體"/>
              </w:rPr>
            </w:pPr>
            <w:ins w:id="17913" w:author="Fegie" w:date="2021-05-05T11:5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23D832" w14:textId="77777777" w:rsidR="00F937CC" w:rsidRDefault="00F937CC" w:rsidP="00F937CC">
            <w:pPr>
              <w:rPr>
                <w:ins w:id="17914" w:author="Fegie" w:date="2021-05-05T11:57:00Z"/>
                <w:rFonts w:ascii="標楷體" w:eastAsia="標楷體" w:hAnsi="標楷體"/>
              </w:rPr>
            </w:pPr>
            <w:ins w:id="17915" w:author="Fegie" w:date="2021-05-05T11:57:00Z">
              <w:r>
                <w:rPr>
                  <w:rFonts w:ascii="標楷體" w:eastAsia="標楷體" w:hAnsi="標楷體" w:hint="eastAsia"/>
                </w:rPr>
                <w:t>1.自動顯示原值不可修改</w:t>
              </w:r>
            </w:ins>
          </w:p>
          <w:p w14:paraId="2E250815" w14:textId="1829BC60" w:rsidR="00F937CC" w:rsidRDefault="00F937CC" w:rsidP="00F937CC">
            <w:pPr>
              <w:rPr>
                <w:ins w:id="17916" w:author="Fegie" w:date="2021-05-05T11:56:00Z"/>
                <w:rFonts w:ascii="標楷體" w:eastAsia="標楷體" w:hAnsi="標楷體"/>
              </w:rPr>
            </w:pPr>
            <w:ins w:id="17917" w:author="Fegie" w:date="2021-05-05T11:57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.CustMain.CustId</w:t>
              </w:r>
            </w:ins>
          </w:p>
        </w:tc>
      </w:tr>
      <w:tr w:rsidR="00F937CC" w14:paraId="584F4DEB" w14:textId="77777777" w:rsidTr="001C13CA">
        <w:trPr>
          <w:trHeight w:val="291"/>
          <w:jc w:val="center"/>
          <w:ins w:id="17918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6A1E8" w14:textId="1AED7030" w:rsidR="00F937CC" w:rsidRDefault="00144AE6" w:rsidP="00F937CC">
            <w:pPr>
              <w:rPr>
                <w:ins w:id="17919" w:author="Fegie" w:date="2021-05-02T20:54:00Z"/>
                <w:rFonts w:ascii="標楷體" w:eastAsia="標楷體" w:hAnsi="標楷體"/>
              </w:rPr>
            </w:pPr>
            <w:ins w:id="17920" w:author="Fegie" w:date="2021-05-05T14:14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E2205" w14:textId="4868E503" w:rsidR="00F937CC" w:rsidRDefault="00F937CC" w:rsidP="00F937CC">
            <w:pPr>
              <w:rPr>
                <w:ins w:id="17921" w:author="Fegie" w:date="2021-05-02T20:54:00Z"/>
                <w:rFonts w:ascii="標楷體" w:eastAsia="標楷體" w:hAnsi="標楷體"/>
              </w:rPr>
            </w:pPr>
            <w:ins w:id="17922" w:author="Fegie" w:date="2021-05-02T20:54:00Z">
              <w:r>
                <w:rPr>
                  <w:rFonts w:ascii="標楷體" w:eastAsia="標楷體" w:hAnsi="標楷體" w:hint="eastAsia"/>
                </w:rPr>
                <w:t>公司名稱</w:t>
              </w:r>
            </w:ins>
            <w:ins w:id="17923" w:author="Fegie" w:date="2021-05-05T11:58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BBA0A" w14:textId="05DFFA3E" w:rsidR="00F937CC" w:rsidRDefault="00F937CC" w:rsidP="00F937CC">
            <w:pPr>
              <w:rPr>
                <w:ins w:id="17924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CC928" w14:textId="77777777" w:rsidR="00F937CC" w:rsidRDefault="00F937CC" w:rsidP="00F937CC">
            <w:pPr>
              <w:rPr>
                <w:ins w:id="17925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DCDDB" w14:textId="77777777" w:rsidR="00F937CC" w:rsidRDefault="00F937CC" w:rsidP="00F937CC">
            <w:pPr>
              <w:rPr>
                <w:ins w:id="17926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F51F5" w14:textId="694F2AD3" w:rsidR="00F937CC" w:rsidRDefault="00F937CC" w:rsidP="00F937CC">
            <w:pPr>
              <w:rPr>
                <w:ins w:id="17927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E02C" w14:textId="6C624221" w:rsidR="00F937CC" w:rsidRDefault="00F937CC" w:rsidP="00F937CC">
            <w:pPr>
              <w:rPr>
                <w:ins w:id="17928" w:author="Fegie" w:date="2021-05-02T20:54:00Z"/>
                <w:rFonts w:ascii="標楷體" w:eastAsia="標楷體" w:hAnsi="標楷體"/>
              </w:rPr>
            </w:pPr>
            <w:ins w:id="17929" w:author="Fegie" w:date="2021-05-05T11:58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FCC5B" w14:textId="441F8435" w:rsidR="00F937CC" w:rsidRDefault="00F937CC" w:rsidP="00F937CC">
            <w:pPr>
              <w:rPr>
                <w:ins w:id="17930" w:author="Fegie" w:date="2021-05-02T20:54:00Z"/>
                <w:rFonts w:ascii="標楷體" w:eastAsia="標楷體" w:hAnsi="標楷體"/>
              </w:rPr>
            </w:pPr>
            <w:ins w:id="17931" w:author="Fegie" w:date="2021-05-02T20:54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7932" w:author="Fegie" w:date="2021-05-02T20:59:00Z">
              <w:r>
                <w:rPr>
                  <w:rFonts w:ascii="標楷體" w:eastAsia="標楷體" w:hAnsi="標楷體" w:hint="eastAsia"/>
                </w:rPr>
                <w:t>自動顯示原值</w:t>
              </w:r>
            </w:ins>
            <w:ins w:id="17933" w:author="Fegie" w:date="2021-05-05T11:58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7934" w:author="Fegie" w:date="2021-05-02T20:59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7641E085" w14:textId="57B5DEFF" w:rsidR="00F937CC" w:rsidRDefault="00F937CC" w:rsidP="00F937CC">
            <w:pPr>
              <w:rPr>
                <w:ins w:id="17935" w:author="Fegie" w:date="2021-05-02T20:54:00Z"/>
                <w:rFonts w:ascii="標楷體" w:eastAsia="標楷體" w:hAnsi="標楷體"/>
              </w:rPr>
            </w:pPr>
            <w:ins w:id="17936" w:author="Fegie" w:date="2021-05-02T20:59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7937" w:author="Fegie" w:date="2021-05-02T20:54:00Z">
              <w:r>
                <w:rPr>
                  <w:rFonts w:ascii="標楷體" w:eastAsia="標楷體" w:hAnsi="標楷體"/>
                </w:rPr>
                <w:t>.CustMain.CustName</w:t>
              </w:r>
            </w:ins>
          </w:p>
        </w:tc>
      </w:tr>
      <w:tr w:rsidR="00F937CC" w14:paraId="6DA4AF03" w14:textId="77777777" w:rsidTr="001C13CA">
        <w:trPr>
          <w:trHeight w:val="291"/>
          <w:jc w:val="center"/>
          <w:ins w:id="17938" w:author="Fegie" w:date="2021-05-05T11:57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B3117" w14:textId="409AF6D1" w:rsidR="00F937CC" w:rsidRDefault="00144AE6" w:rsidP="00F937CC">
            <w:pPr>
              <w:rPr>
                <w:ins w:id="17939" w:author="Fegie" w:date="2021-05-05T11:57:00Z"/>
                <w:rFonts w:ascii="標楷體" w:eastAsia="標楷體" w:hAnsi="標楷體"/>
              </w:rPr>
            </w:pPr>
            <w:ins w:id="17940" w:author="Fegie" w:date="2021-05-05T14:14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71898" w14:textId="482A8F48" w:rsidR="00F937CC" w:rsidRDefault="00F937CC" w:rsidP="00F937CC">
            <w:pPr>
              <w:rPr>
                <w:ins w:id="17941" w:author="Fegie" w:date="2021-05-05T11:57:00Z"/>
                <w:rFonts w:ascii="標楷體" w:eastAsia="標楷體" w:hAnsi="標楷體"/>
              </w:rPr>
            </w:pPr>
            <w:ins w:id="17942" w:author="Fegie" w:date="2021-05-05T11:58:00Z">
              <w:r>
                <w:rPr>
                  <w:rFonts w:ascii="標楷體" w:eastAsia="標楷體" w:hAnsi="標楷體" w:hint="eastAsia"/>
                </w:rPr>
                <w:t>公司名稱-修改後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765DF" w14:textId="4D2B3F1C" w:rsidR="00F937CC" w:rsidRDefault="00F937CC" w:rsidP="00F937CC">
            <w:pPr>
              <w:rPr>
                <w:ins w:id="17943" w:author="Fegie" w:date="2021-05-05T11:57:00Z"/>
                <w:rFonts w:ascii="標楷體" w:eastAsia="標楷體" w:hAnsi="標楷體"/>
              </w:rPr>
            </w:pPr>
            <w:ins w:id="17944" w:author="Fegie" w:date="2021-05-05T11:58:00Z">
              <w:del w:id="17945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X(100)</w:delText>
                </w:r>
              </w:del>
            </w:ins>
            <w:ins w:id="17946" w:author="家榮 張" w:date="2021-05-06T18:50:00Z">
              <w:r w:rsidR="00A7651D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BF002" w14:textId="77777777" w:rsidR="00F937CC" w:rsidRDefault="00F937CC" w:rsidP="00F937CC">
            <w:pPr>
              <w:rPr>
                <w:ins w:id="17947" w:author="Fegie" w:date="2021-05-05T11:5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347F4" w14:textId="77777777" w:rsidR="00F937CC" w:rsidRDefault="00F937CC" w:rsidP="00F937CC">
            <w:pPr>
              <w:rPr>
                <w:ins w:id="17948" w:author="Fegie" w:date="2021-05-05T11:57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C4391" w14:textId="4FE39980" w:rsidR="00F937CC" w:rsidRDefault="00F937CC" w:rsidP="00F937CC">
            <w:pPr>
              <w:rPr>
                <w:ins w:id="17949" w:author="Fegie" w:date="2021-05-05T11:57:00Z"/>
                <w:rFonts w:ascii="標楷體" w:eastAsia="標楷體" w:hAnsi="標楷體"/>
              </w:rPr>
            </w:pPr>
            <w:ins w:id="17950" w:author="Fegie" w:date="2021-05-05T11:5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8E91E" w14:textId="6984A834" w:rsidR="00F937CC" w:rsidRDefault="00F937CC" w:rsidP="00F937CC">
            <w:pPr>
              <w:rPr>
                <w:ins w:id="17951" w:author="Fegie" w:date="2021-05-05T11:57:00Z"/>
                <w:rFonts w:ascii="標楷體" w:eastAsia="標楷體" w:hAnsi="標楷體"/>
              </w:rPr>
            </w:pPr>
            <w:ins w:id="17952" w:author="Fegie" w:date="2021-05-05T11:5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5B187" w14:textId="77777777" w:rsidR="00F937CC" w:rsidRDefault="00F937CC" w:rsidP="00F937CC">
            <w:pPr>
              <w:rPr>
                <w:ins w:id="17953" w:author="Fegie" w:date="2021-05-05T11:58:00Z"/>
                <w:rFonts w:ascii="標楷體" w:eastAsia="標楷體" w:hAnsi="標楷體"/>
              </w:rPr>
            </w:pPr>
            <w:ins w:id="17954" w:author="Fegie" w:date="2021-05-05T11:58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4623FCC3" w14:textId="23E84B55" w:rsidR="00F937CC" w:rsidRDefault="00F937CC" w:rsidP="00F937CC">
            <w:pPr>
              <w:rPr>
                <w:ins w:id="17955" w:author="Fegie" w:date="2021-05-05T11:57:00Z"/>
                <w:rFonts w:ascii="標楷體" w:eastAsia="標楷體" w:hAnsi="標楷體"/>
              </w:rPr>
            </w:pPr>
            <w:ins w:id="17956" w:author="Fegie" w:date="2021-05-05T11:58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.CustMain.CustName</w:t>
              </w:r>
            </w:ins>
          </w:p>
        </w:tc>
      </w:tr>
      <w:tr w:rsidR="00F937CC" w14:paraId="14338861" w14:textId="77777777" w:rsidTr="001C13CA">
        <w:trPr>
          <w:trHeight w:val="291"/>
          <w:jc w:val="center"/>
          <w:ins w:id="17957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D1718" w14:textId="782B7A82" w:rsidR="00F937CC" w:rsidRDefault="00144AE6" w:rsidP="00F937CC">
            <w:pPr>
              <w:rPr>
                <w:ins w:id="17958" w:author="Fegie" w:date="2021-05-02T20:54:00Z"/>
                <w:rFonts w:ascii="標楷體" w:eastAsia="標楷體" w:hAnsi="標楷體"/>
              </w:rPr>
            </w:pPr>
            <w:ins w:id="17959" w:author="Fegie" w:date="2021-05-05T14:14:00Z">
              <w:r>
                <w:rPr>
                  <w:rFonts w:ascii="標楷體" w:eastAsia="標楷體" w:hAnsi="標楷體" w:hint="eastAsia"/>
                </w:rPr>
                <w:lastRenderedPageBreak/>
                <w:t>6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F50B" w14:textId="79BC7622" w:rsidR="00F937CC" w:rsidRDefault="00F937CC" w:rsidP="00F937CC">
            <w:pPr>
              <w:rPr>
                <w:ins w:id="17960" w:author="Fegie" w:date="2021-05-02T20:54:00Z"/>
                <w:rFonts w:ascii="標楷體" w:eastAsia="標楷體" w:hAnsi="標楷體"/>
              </w:rPr>
            </w:pPr>
            <w:ins w:id="17961" w:author="Fegie" w:date="2021-05-02T20:54:00Z">
              <w:r>
                <w:rPr>
                  <w:rFonts w:ascii="標楷體" w:eastAsia="標楷體" w:hAnsi="標楷體" w:hint="eastAsia"/>
                </w:rPr>
                <w:t>設立日期</w:t>
              </w:r>
            </w:ins>
            <w:ins w:id="17962" w:author="Fegie" w:date="2021-05-05T11:58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4949E" w14:textId="0FF056EC" w:rsidR="00F937CC" w:rsidRDefault="00F937CC" w:rsidP="00F937CC">
            <w:pPr>
              <w:rPr>
                <w:ins w:id="17963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64158" w14:textId="77777777" w:rsidR="00F937CC" w:rsidRDefault="00F937CC" w:rsidP="00F937CC">
            <w:pPr>
              <w:rPr>
                <w:ins w:id="17964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C5E8" w14:textId="77777777" w:rsidR="00F937CC" w:rsidRPr="00F15B2B" w:rsidRDefault="00F937CC" w:rsidP="00F937CC">
            <w:pPr>
              <w:rPr>
                <w:ins w:id="17965" w:author="Fegie" w:date="2021-05-02T20:54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60F59" w14:textId="2A015395" w:rsidR="00F937CC" w:rsidRDefault="00F937CC" w:rsidP="00F937CC">
            <w:pPr>
              <w:rPr>
                <w:ins w:id="17966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7C0C4" w14:textId="55EAD71B" w:rsidR="00F937CC" w:rsidRDefault="00F937CC" w:rsidP="00F937CC">
            <w:pPr>
              <w:rPr>
                <w:ins w:id="17967" w:author="Fegie" w:date="2021-05-02T20:54:00Z"/>
                <w:rFonts w:ascii="標楷體" w:eastAsia="標楷體" w:hAnsi="標楷體"/>
              </w:rPr>
            </w:pPr>
            <w:ins w:id="17968" w:author="Fegie" w:date="2021-05-05T11:58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FCAD2" w14:textId="2B46F6AF" w:rsidR="00F937CC" w:rsidRDefault="00F937CC" w:rsidP="00F937CC">
            <w:pPr>
              <w:rPr>
                <w:ins w:id="17969" w:author="Fegie" w:date="2021-05-02T20:59:00Z"/>
                <w:rFonts w:ascii="標楷體" w:eastAsia="標楷體" w:hAnsi="標楷體"/>
              </w:rPr>
            </w:pPr>
            <w:ins w:id="17970" w:author="Fegie" w:date="2021-05-02T20:59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7971" w:author="Fegie" w:date="2021-05-05T11:58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7972" w:author="Fegie" w:date="2021-05-02T20:59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17618B8E" w14:textId="42B945E6" w:rsidR="00F937CC" w:rsidRPr="00F15B2B" w:rsidRDefault="00F937CC" w:rsidP="00F937CC">
            <w:pPr>
              <w:rPr>
                <w:ins w:id="17973" w:author="Fegie" w:date="2021-05-02T20:54:00Z"/>
                <w:rFonts w:ascii="標楷體" w:eastAsia="標楷體" w:hAnsi="標楷體"/>
                <w:color w:val="000000" w:themeColor="text1"/>
              </w:rPr>
            </w:pPr>
            <w:ins w:id="17974" w:author="Fegie" w:date="2021-05-02T20:59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7975" w:author="Fegie" w:date="2021-05-02T20:54:00Z">
              <w:r>
                <w:rPr>
                  <w:rFonts w:ascii="標楷體" w:eastAsia="標楷體" w:hAnsi="標楷體"/>
                </w:rPr>
                <w:t>.CustMain.Birthday</w:t>
              </w:r>
            </w:ins>
          </w:p>
        </w:tc>
      </w:tr>
      <w:tr w:rsidR="00F937CC" w14:paraId="7834D4B0" w14:textId="77777777" w:rsidTr="001C13CA">
        <w:trPr>
          <w:trHeight w:val="291"/>
          <w:jc w:val="center"/>
          <w:ins w:id="17976" w:author="Fegie" w:date="2021-05-05T11:58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D2294" w14:textId="4FCD2D97" w:rsidR="00F937CC" w:rsidRDefault="00144AE6" w:rsidP="00F937CC">
            <w:pPr>
              <w:rPr>
                <w:ins w:id="17977" w:author="Fegie" w:date="2021-05-05T11:58:00Z"/>
                <w:rFonts w:ascii="標楷體" w:eastAsia="標楷體" w:hAnsi="標楷體"/>
              </w:rPr>
            </w:pPr>
            <w:ins w:id="17978" w:author="Fegie" w:date="2021-05-05T14:14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43386" w14:textId="13C829AD" w:rsidR="00F937CC" w:rsidRDefault="00F937CC" w:rsidP="00F937CC">
            <w:pPr>
              <w:rPr>
                <w:ins w:id="17979" w:author="Fegie" w:date="2021-05-05T11:58:00Z"/>
                <w:rFonts w:ascii="標楷體" w:eastAsia="標楷體" w:hAnsi="標楷體"/>
              </w:rPr>
            </w:pPr>
            <w:ins w:id="17980" w:author="Fegie" w:date="2021-05-05T11:58:00Z">
              <w:r>
                <w:rPr>
                  <w:rFonts w:ascii="標楷體" w:eastAsia="標楷體" w:hAnsi="標楷體" w:hint="eastAsia"/>
                </w:rPr>
                <w:t>設立日期-修改後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97885" w14:textId="7F8B7873" w:rsidR="00F937CC" w:rsidRDefault="00F937CC" w:rsidP="00F937CC">
            <w:pPr>
              <w:rPr>
                <w:ins w:id="17981" w:author="Fegie" w:date="2021-05-05T11:58:00Z"/>
                <w:rFonts w:ascii="標楷體" w:eastAsia="標楷體" w:hAnsi="標楷體"/>
              </w:rPr>
            </w:pPr>
            <w:ins w:id="17982" w:author="Fegie" w:date="2021-05-05T11:58:00Z">
              <w:del w:id="17983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  <w:ins w:id="17984" w:author="家榮 張" w:date="2021-05-06T18:50:00Z">
              <w:r w:rsidR="00A7651D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152D2" w14:textId="77777777" w:rsidR="00F937CC" w:rsidRDefault="00F937CC" w:rsidP="00F937CC">
            <w:pPr>
              <w:rPr>
                <w:ins w:id="17985" w:author="Fegie" w:date="2021-05-05T11:5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3073A" w14:textId="77777777" w:rsidR="00F937CC" w:rsidRPr="00F15B2B" w:rsidRDefault="00F937CC" w:rsidP="00F937CC">
            <w:pPr>
              <w:rPr>
                <w:ins w:id="17986" w:author="Fegie" w:date="2021-05-05T11:58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8F3BE" w14:textId="5094D875" w:rsidR="00F937CC" w:rsidRDefault="00F937CC" w:rsidP="00F937CC">
            <w:pPr>
              <w:rPr>
                <w:ins w:id="17987" w:author="Fegie" w:date="2021-05-05T11:58:00Z"/>
                <w:rFonts w:ascii="標楷體" w:eastAsia="標楷體" w:hAnsi="標楷體"/>
              </w:rPr>
            </w:pPr>
            <w:ins w:id="17988" w:author="Fegie" w:date="2021-05-05T11:5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B984A" w14:textId="7940EBA6" w:rsidR="00F937CC" w:rsidRDefault="00F937CC" w:rsidP="00F937CC">
            <w:pPr>
              <w:rPr>
                <w:ins w:id="17989" w:author="Fegie" w:date="2021-05-05T11:58:00Z"/>
                <w:rFonts w:ascii="標楷體" w:eastAsia="標楷體" w:hAnsi="標楷體"/>
              </w:rPr>
            </w:pPr>
            <w:ins w:id="17990" w:author="Fegie" w:date="2021-05-05T11:5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D35C4" w14:textId="77777777" w:rsidR="00F937CC" w:rsidRDefault="00F937CC" w:rsidP="00F937CC">
            <w:pPr>
              <w:rPr>
                <w:ins w:id="17991" w:author="Fegie" w:date="2021-05-05T11:58:00Z"/>
                <w:rFonts w:ascii="標楷體" w:eastAsia="標楷體" w:hAnsi="標楷體"/>
              </w:rPr>
            </w:pPr>
            <w:ins w:id="17992" w:author="Fegie" w:date="2021-05-05T11:58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14AE27AD" w14:textId="0C2480CA" w:rsidR="00F937CC" w:rsidRDefault="00F937CC" w:rsidP="00F937CC">
            <w:pPr>
              <w:rPr>
                <w:ins w:id="17993" w:author="Fegie" w:date="2021-05-05T11:58:00Z"/>
                <w:rFonts w:ascii="標楷體" w:eastAsia="標楷體" w:hAnsi="標楷體"/>
              </w:rPr>
            </w:pPr>
            <w:ins w:id="17994" w:author="Fegie" w:date="2021-05-05T11:58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.CustMain.Birthday</w:t>
              </w:r>
            </w:ins>
          </w:p>
        </w:tc>
      </w:tr>
      <w:tr w:rsidR="00F937CC" w14:paraId="1775F34D" w14:textId="77777777" w:rsidTr="001C13CA">
        <w:trPr>
          <w:trHeight w:val="291"/>
          <w:jc w:val="center"/>
          <w:ins w:id="17995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3A7CA" w14:textId="40705D7A" w:rsidR="00F937CC" w:rsidRDefault="00144AE6" w:rsidP="00F937CC">
            <w:pPr>
              <w:rPr>
                <w:ins w:id="17996" w:author="Fegie" w:date="2021-05-02T20:54:00Z"/>
                <w:rFonts w:ascii="標楷體" w:eastAsia="標楷體" w:hAnsi="標楷體"/>
              </w:rPr>
            </w:pPr>
            <w:ins w:id="17997" w:author="Fegie" w:date="2021-05-05T14:14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8ACD9" w14:textId="79074945" w:rsidR="00F937CC" w:rsidRDefault="00F937CC" w:rsidP="00F937CC">
            <w:pPr>
              <w:rPr>
                <w:ins w:id="17998" w:author="Fegie" w:date="2021-05-02T20:54:00Z"/>
                <w:rFonts w:ascii="標楷體" w:eastAsia="標楷體" w:hAnsi="標楷體"/>
              </w:rPr>
            </w:pPr>
            <w:ins w:id="17999" w:author="Fegie" w:date="2021-05-02T20:54:00Z">
              <w:r>
                <w:rPr>
                  <w:rFonts w:ascii="標楷體" w:eastAsia="標楷體" w:hAnsi="標楷體" w:hint="eastAsia"/>
                </w:rPr>
                <w:t>客戶別</w:t>
              </w:r>
            </w:ins>
            <w:ins w:id="18000" w:author="Fegie" w:date="2021-05-05T11:59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BF114" w14:textId="0E7B9BD0" w:rsidR="00F937CC" w:rsidRDefault="00F937CC" w:rsidP="00F937CC">
            <w:pPr>
              <w:rPr>
                <w:ins w:id="18001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C437E" w14:textId="77777777" w:rsidR="00F937CC" w:rsidRDefault="00F937CC" w:rsidP="00F937CC">
            <w:pPr>
              <w:rPr>
                <w:ins w:id="18002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5E73B" w14:textId="121C015D" w:rsidR="00F937CC" w:rsidRDefault="00F937CC" w:rsidP="00F937CC">
            <w:pPr>
              <w:rPr>
                <w:ins w:id="18003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4A494" w14:textId="7C800B37" w:rsidR="00F937CC" w:rsidRDefault="00F937CC" w:rsidP="00F937CC">
            <w:pPr>
              <w:rPr>
                <w:ins w:id="18004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AB0BD" w14:textId="174E23AF" w:rsidR="00F937CC" w:rsidRDefault="00F937CC" w:rsidP="00F937CC">
            <w:pPr>
              <w:rPr>
                <w:ins w:id="18005" w:author="Fegie" w:date="2021-05-02T20:54:00Z"/>
                <w:rFonts w:ascii="標楷體" w:eastAsia="標楷體" w:hAnsi="標楷體"/>
              </w:rPr>
            </w:pPr>
            <w:ins w:id="18006" w:author="Fegie" w:date="2021-05-05T11:59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3B2A62C4" w14:textId="726C7CB6" w:rsidR="00F937CC" w:rsidRDefault="00F937CC" w:rsidP="00F937CC">
            <w:pPr>
              <w:rPr>
                <w:ins w:id="18007" w:author="Fegie" w:date="2021-05-02T21:00:00Z"/>
                <w:rFonts w:ascii="標楷體" w:eastAsia="標楷體" w:hAnsi="標楷體"/>
              </w:rPr>
            </w:pPr>
            <w:ins w:id="18008" w:author="Fegie" w:date="2021-05-02T21:00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8009" w:author="Fegie" w:date="2021-05-05T11:59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8010" w:author="Fegie" w:date="2021-05-02T21:00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4CD4B6CF" w14:textId="5370D49C" w:rsidR="00F937CC" w:rsidRDefault="00F937CC" w:rsidP="00F937CC">
            <w:pPr>
              <w:rPr>
                <w:ins w:id="18011" w:author="Fegie" w:date="2021-05-02T20:54:00Z"/>
                <w:rFonts w:ascii="標楷體" w:eastAsia="標楷體" w:hAnsi="標楷體"/>
              </w:rPr>
            </w:pPr>
            <w:ins w:id="18012" w:author="Fegie" w:date="2021-05-02T21:00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013" w:author="Fegie" w:date="2021-05-02T20:54:00Z">
              <w:r>
                <w:rPr>
                  <w:rFonts w:ascii="標楷體" w:eastAsia="標楷體" w:hAnsi="標楷體"/>
                </w:rPr>
                <w:t>.CustMain.CustTypeCode</w:t>
              </w:r>
            </w:ins>
          </w:p>
        </w:tc>
      </w:tr>
      <w:tr w:rsidR="00F937CC" w14:paraId="1ACF0B47" w14:textId="77777777" w:rsidTr="001C13CA">
        <w:trPr>
          <w:trHeight w:val="291"/>
          <w:jc w:val="center"/>
          <w:ins w:id="18014" w:author="Fegie" w:date="2021-05-05T11:58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C9EA" w14:textId="40A8E62B" w:rsidR="00F937CC" w:rsidRDefault="00144AE6" w:rsidP="00F937CC">
            <w:pPr>
              <w:rPr>
                <w:ins w:id="18015" w:author="Fegie" w:date="2021-05-05T11:58:00Z"/>
                <w:rFonts w:ascii="標楷體" w:eastAsia="標楷體" w:hAnsi="標楷體"/>
              </w:rPr>
            </w:pPr>
            <w:ins w:id="18016" w:author="Fegie" w:date="2021-05-05T14:14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9F159" w14:textId="3D42DF42" w:rsidR="00F937CC" w:rsidRDefault="00F937CC" w:rsidP="00F937CC">
            <w:pPr>
              <w:rPr>
                <w:ins w:id="18017" w:author="Fegie" w:date="2021-05-05T11:58:00Z"/>
                <w:rFonts w:ascii="標楷體" w:eastAsia="標楷體" w:hAnsi="標楷體"/>
              </w:rPr>
            </w:pPr>
            <w:ins w:id="18018" w:author="Fegie" w:date="2021-05-05T11:59:00Z">
              <w:r>
                <w:rPr>
                  <w:rFonts w:ascii="標楷體" w:eastAsia="標楷體" w:hAnsi="標楷體" w:hint="eastAsia"/>
                </w:rPr>
                <w:t>客戶別-修改後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CA6EB" w14:textId="67BF7972" w:rsidR="00F937CC" w:rsidRDefault="00F937CC" w:rsidP="00F937CC">
            <w:pPr>
              <w:rPr>
                <w:ins w:id="18019" w:author="Fegie" w:date="2021-05-05T11:58:00Z"/>
                <w:rFonts w:ascii="標楷體" w:eastAsia="標楷體" w:hAnsi="標楷體"/>
              </w:rPr>
            </w:pPr>
            <w:ins w:id="18020" w:author="Fegie" w:date="2021-05-05T11:59:00Z">
              <w:del w:id="18021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18022" w:author="家榮 張" w:date="2021-05-06T18:50:00Z">
              <w:r w:rsidR="00A7651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C5911" w14:textId="77777777" w:rsidR="00F937CC" w:rsidRDefault="00F937CC" w:rsidP="00F937CC">
            <w:pPr>
              <w:rPr>
                <w:ins w:id="18023" w:author="Fegie" w:date="2021-05-05T11:5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1C25C" w14:textId="68D1D093" w:rsidR="00F937CC" w:rsidRDefault="00F937CC" w:rsidP="00F937CC">
            <w:pPr>
              <w:rPr>
                <w:ins w:id="18024" w:author="Fegie" w:date="2021-05-05T11:58:00Z"/>
                <w:rFonts w:ascii="標楷體" w:eastAsia="標楷體" w:hAnsi="標楷體" w:cs="細明體"/>
                <w:spacing w:val="15"/>
                <w:kern w:val="0"/>
              </w:rPr>
            </w:pPr>
            <w:ins w:id="18025" w:author="Fegie" w:date="2021-05-05T11:59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下拉選單(C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usTypeCode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8026" w:author="家榮 張" w:date="2021-05-06T19:34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"_(2).附件2"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E87D8D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18027" w:author="家榮 張" w:date="2021-05-06T19:33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E87D8D" w:rsidRPr="00831FEB">
                <w:rPr>
                  <w:rStyle w:val="a7"/>
                  <w:rFonts w:ascii="標楷體" w:eastAsia="標楷體" w:hAnsi="標楷體" w:cs="細明體"/>
                  <w:spacing w:val="15"/>
                  <w:kern w:val="0"/>
                </w:rPr>
                <w:t>2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8028" w:author="Fegie" w:date="2021-05-05T11:59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A0D74" w14:textId="76BA21BF" w:rsidR="00F937CC" w:rsidRDefault="00F937CC" w:rsidP="00F937CC">
            <w:pPr>
              <w:rPr>
                <w:ins w:id="18029" w:author="Fegie" w:date="2021-05-05T11:58:00Z"/>
                <w:rFonts w:ascii="標楷體" w:eastAsia="標楷體" w:hAnsi="標楷體"/>
              </w:rPr>
            </w:pPr>
            <w:ins w:id="18030" w:author="Fegie" w:date="2021-05-05T11:59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2E04C" w14:textId="5DAD970B" w:rsidR="00F937CC" w:rsidRDefault="00F937CC" w:rsidP="00F937CC">
            <w:pPr>
              <w:rPr>
                <w:ins w:id="18031" w:author="Fegie" w:date="2021-05-05T11:58:00Z"/>
                <w:rFonts w:ascii="標楷體" w:eastAsia="標楷體" w:hAnsi="標楷體"/>
              </w:rPr>
            </w:pPr>
            <w:ins w:id="18032" w:author="Fegie" w:date="2021-05-05T11:5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788682C" w14:textId="77777777" w:rsidR="00F937CC" w:rsidRDefault="00F937CC" w:rsidP="00F937CC">
            <w:pPr>
              <w:rPr>
                <w:ins w:id="18033" w:author="Fegie" w:date="2021-05-05T11:59:00Z"/>
                <w:rFonts w:ascii="標楷體" w:eastAsia="標楷體" w:hAnsi="標楷體"/>
              </w:rPr>
            </w:pPr>
            <w:ins w:id="18034" w:author="Fegie" w:date="2021-05-05T11:59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0193B68E" w14:textId="77113E64" w:rsidR="00F937CC" w:rsidRDefault="00F937CC" w:rsidP="00F937CC">
            <w:pPr>
              <w:rPr>
                <w:ins w:id="18035" w:author="Fegie" w:date="2021-05-05T11:58:00Z"/>
                <w:rFonts w:ascii="標楷體" w:eastAsia="標楷體" w:hAnsi="標楷體"/>
              </w:rPr>
            </w:pPr>
            <w:ins w:id="18036" w:author="Fegie" w:date="2021-05-05T11:59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.CustMain.CustTypeCode</w:t>
              </w:r>
            </w:ins>
          </w:p>
        </w:tc>
      </w:tr>
      <w:tr w:rsidR="00F937CC" w14:paraId="10908FEC" w14:textId="77777777" w:rsidTr="001C13CA">
        <w:trPr>
          <w:trHeight w:val="291"/>
          <w:jc w:val="center"/>
          <w:ins w:id="18037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38B1E" w14:textId="7CCACB97" w:rsidR="00F937CC" w:rsidRDefault="00144AE6" w:rsidP="00F937CC">
            <w:pPr>
              <w:rPr>
                <w:ins w:id="18038" w:author="Fegie" w:date="2021-05-02T20:54:00Z"/>
                <w:rFonts w:ascii="標楷體" w:eastAsia="標楷體" w:hAnsi="標楷體"/>
              </w:rPr>
            </w:pPr>
            <w:ins w:id="18039" w:author="Fegie" w:date="2021-05-05T14:14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CD5F0" w14:textId="40677961" w:rsidR="00F937CC" w:rsidRDefault="00F937CC" w:rsidP="00F937CC">
            <w:pPr>
              <w:rPr>
                <w:ins w:id="18040" w:author="Fegie" w:date="2021-05-02T20:54:00Z"/>
                <w:rFonts w:ascii="標楷體" w:eastAsia="標楷體" w:hAnsi="標楷體"/>
              </w:rPr>
            </w:pPr>
            <w:ins w:id="18041" w:author="Fegie" w:date="2021-05-02T20:54:00Z">
              <w:r>
                <w:rPr>
                  <w:rFonts w:ascii="標楷體" w:eastAsia="標楷體" w:hAnsi="標楷體" w:hint="eastAsia"/>
                </w:rPr>
                <w:t>行業別</w:t>
              </w:r>
            </w:ins>
            <w:ins w:id="18042" w:author="Fegie" w:date="2021-05-05T11:59:00Z">
              <w:r>
                <w:rPr>
                  <w:rFonts w:ascii="標楷體" w:eastAsia="標楷體" w:hAnsi="標楷體" w:hint="eastAsia"/>
                </w:rPr>
                <w:t>-</w:t>
              </w:r>
              <w:r>
                <w:rPr>
                  <w:rFonts w:ascii="標楷體" w:eastAsia="標楷體" w:hAnsi="標楷體" w:hint="eastAsia"/>
                </w:rPr>
                <w:lastRenderedPageBreak/>
                <w:t>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8426F" w14:textId="2C8B7963" w:rsidR="00F937CC" w:rsidRDefault="00F937CC" w:rsidP="00F937CC">
            <w:pPr>
              <w:rPr>
                <w:ins w:id="18043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8BE4" w14:textId="77777777" w:rsidR="00F937CC" w:rsidRDefault="00F937CC" w:rsidP="00F937CC">
            <w:pPr>
              <w:rPr>
                <w:ins w:id="18044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8956C" w14:textId="77777777" w:rsidR="00F937CC" w:rsidRDefault="00F937CC" w:rsidP="00F937CC">
            <w:pPr>
              <w:rPr>
                <w:ins w:id="18045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4A25" w14:textId="14C9BE6A" w:rsidR="00F937CC" w:rsidRDefault="00F937CC" w:rsidP="00F937CC">
            <w:pPr>
              <w:rPr>
                <w:ins w:id="18046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E354D" w14:textId="051D7ABE" w:rsidR="00F937CC" w:rsidRDefault="00F937CC" w:rsidP="00F937CC">
            <w:pPr>
              <w:rPr>
                <w:ins w:id="18047" w:author="Fegie" w:date="2021-05-02T20:54:00Z"/>
                <w:rFonts w:ascii="標楷體" w:eastAsia="標楷體" w:hAnsi="標楷體"/>
              </w:rPr>
            </w:pPr>
            <w:ins w:id="18048" w:author="Fegie" w:date="2021-05-05T11:59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2A3D5" w14:textId="0AD13730" w:rsidR="00F937CC" w:rsidRDefault="00F937CC" w:rsidP="00F937CC">
            <w:pPr>
              <w:rPr>
                <w:ins w:id="18049" w:author="Fegie" w:date="2021-05-02T21:00:00Z"/>
                <w:rFonts w:ascii="標楷體" w:eastAsia="標楷體" w:hAnsi="標楷體"/>
              </w:rPr>
            </w:pPr>
            <w:ins w:id="18050" w:author="Fegie" w:date="2021-05-02T21:00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8051" w:author="Fegie" w:date="2021-05-05T11:59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8052" w:author="Fegie" w:date="2021-05-02T21:00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7A61AF57" w14:textId="36A3F7D5" w:rsidR="00F937CC" w:rsidRDefault="00F937CC" w:rsidP="00F937CC">
            <w:pPr>
              <w:rPr>
                <w:ins w:id="18053" w:author="Fegie" w:date="2021-05-02T20:54:00Z"/>
                <w:rFonts w:ascii="標楷體" w:eastAsia="標楷體" w:hAnsi="標楷體"/>
              </w:rPr>
            </w:pPr>
            <w:ins w:id="18054" w:author="Fegie" w:date="2021-05-02T21:00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055" w:author="Fegie" w:date="2021-05-02T20:54:00Z">
              <w:r>
                <w:rPr>
                  <w:rFonts w:ascii="標楷體" w:eastAsia="標楷體" w:hAnsi="標楷體"/>
                </w:rPr>
                <w:t>.CustMain.IndustryCode</w:t>
              </w:r>
            </w:ins>
          </w:p>
        </w:tc>
      </w:tr>
      <w:tr w:rsidR="00F937CC" w14:paraId="78A7C4A9" w14:textId="77777777" w:rsidTr="001C13CA">
        <w:trPr>
          <w:trHeight w:val="291"/>
          <w:jc w:val="center"/>
          <w:ins w:id="18056" w:author="Fegie" w:date="2021-05-05T11:59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D41A1" w14:textId="1CF1652B" w:rsidR="00F937CC" w:rsidRDefault="00144AE6" w:rsidP="00F937CC">
            <w:pPr>
              <w:rPr>
                <w:ins w:id="18057" w:author="Fegie" w:date="2021-05-05T11:59:00Z"/>
                <w:rFonts w:ascii="標楷體" w:eastAsia="標楷體" w:hAnsi="標楷體"/>
              </w:rPr>
            </w:pPr>
            <w:ins w:id="18058" w:author="Fegie" w:date="2021-05-05T14:14:00Z">
              <w:r>
                <w:rPr>
                  <w:rFonts w:ascii="標楷體" w:eastAsia="標楷體" w:hAnsi="標楷體" w:hint="eastAsia"/>
                </w:rPr>
                <w:lastRenderedPageBreak/>
                <w:t>11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B7CCE" w14:textId="4C3C7F4D" w:rsidR="00F937CC" w:rsidRDefault="00F937CC" w:rsidP="00F937CC">
            <w:pPr>
              <w:rPr>
                <w:ins w:id="18059" w:author="Fegie" w:date="2021-05-05T11:59:00Z"/>
                <w:rFonts w:ascii="標楷體" w:eastAsia="標楷體" w:hAnsi="標楷體"/>
              </w:rPr>
            </w:pPr>
            <w:ins w:id="18060" w:author="Fegie" w:date="2021-05-05T11:59:00Z">
              <w:r>
                <w:rPr>
                  <w:rFonts w:ascii="標楷體" w:eastAsia="標楷體" w:hAnsi="標楷體" w:hint="eastAsia"/>
                </w:rPr>
                <w:t>行業別-修改後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B0F8" w14:textId="19488D99" w:rsidR="00F937CC" w:rsidRDefault="00F937CC" w:rsidP="00F937CC">
            <w:pPr>
              <w:rPr>
                <w:ins w:id="18061" w:author="Fegie" w:date="2021-05-05T11:59:00Z"/>
                <w:rFonts w:ascii="標楷體" w:eastAsia="標楷體" w:hAnsi="標楷體"/>
              </w:rPr>
            </w:pPr>
            <w:ins w:id="18062" w:author="Fegie" w:date="2021-05-05T11:59:00Z">
              <w:del w:id="18063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X(06)</w:delText>
                </w:r>
              </w:del>
            </w:ins>
            <w:ins w:id="18064" w:author="家榮 張" w:date="2021-05-06T18:50:00Z">
              <w:r w:rsidR="00A7651D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4F488" w14:textId="77777777" w:rsidR="00F937CC" w:rsidRDefault="00F937CC" w:rsidP="00F937CC">
            <w:pPr>
              <w:rPr>
                <w:ins w:id="18065" w:author="Fegie" w:date="2021-05-05T11:59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5E877" w14:textId="77777777" w:rsidR="00F937CC" w:rsidRDefault="00F937CC" w:rsidP="00F937CC">
            <w:pPr>
              <w:rPr>
                <w:ins w:id="18066" w:author="Fegie" w:date="2021-05-05T11:59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3D5CC" w14:textId="37D11C7C" w:rsidR="00F937CC" w:rsidRDefault="00F937CC" w:rsidP="00F937CC">
            <w:pPr>
              <w:rPr>
                <w:ins w:id="18067" w:author="Fegie" w:date="2021-05-05T11:59:00Z"/>
                <w:rFonts w:ascii="標楷體" w:eastAsia="標楷體" w:hAnsi="標楷體"/>
              </w:rPr>
            </w:pPr>
            <w:ins w:id="18068" w:author="Fegie" w:date="2021-05-05T11:59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F8A2" w14:textId="6C3E9916" w:rsidR="00F937CC" w:rsidRDefault="00F937CC" w:rsidP="00F937CC">
            <w:pPr>
              <w:rPr>
                <w:ins w:id="18069" w:author="Fegie" w:date="2021-05-05T11:59:00Z"/>
                <w:rFonts w:ascii="標楷體" w:eastAsia="標楷體" w:hAnsi="標楷體"/>
              </w:rPr>
            </w:pPr>
            <w:ins w:id="18070" w:author="Fegie" w:date="2021-05-05T11:5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3CB3E" w14:textId="77777777" w:rsidR="00F937CC" w:rsidRDefault="00F937CC" w:rsidP="00F937CC">
            <w:pPr>
              <w:rPr>
                <w:ins w:id="18071" w:author="Fegie" w:date="2021-05-05T11:59:00Z"/>
                <w:rFonts w:ascii="標楷體" w:eastAsia="標楷體" w:hAnsi="標楷體"/>
              </w:rPr>
            </w:pPr>
            <w:ins w:id="18072" w:author="Fegie" w:date="2021-05-05T11:59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74082CB3" w14:textId="3318D2E1" w:rsidR="00F937CC" w:rsidRDefault="00F937CC" w:rsidP="00F937CC">
            <w:pPr>
              <w:rPr>
                <w:ins w:id="18073" w:author="Fegie" w:date="2021-05-05T11:59:00Z"/>
                <w:rFonts w:ascii="標楷體" w:eastAsia="標楷體" w:hAnsi="標楷體"/>
              </w:rPr>
            </w:pPr>
            <w:ins w:id="18074" w:author="Fegie" w:date="2021-05-05T11:59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.CustMain.IndustryCode</w:t>
              </w:r>
            </w:ins>
          </w:p>
        </w:tc>
      </w:tr>
      <w:tr w:rsidR="00497F19" w14:paraId="1E642419" w14:textId="77777777" w:rsidTr="001C13CA">
        <w:trPr>
          <w:trHeight w:val="291"/>
          <w:jc w:val="center"/>
          <w:ins w:id="18075" w:author="Fegie" w:date="2021-05-05T15:35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C840C" w14:textId="77777777" w:rsidR="00497F19" w:rsidRDefault="00497F19" w:rsidP="00497F19">
            <w:pPr>
              <w:rPr>
                <w:ins w:id="18076" w:author="Fegie" w:date="2021-05-05T15:35:00Z"/>
                <w:rFonts w:ascii="標楷體" w:eastAsia="標楷體" w:hAnsi="標楷體"/>
              </w:rPr>
            </w:pP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69DE" w14:textId="06F0664C" w:rsidR="00497F19" w:rsidRDefault="00497F19" w:rsidP="00497F19">
            <w:pPr>
              <w:rPr>
                <w:ins w:id="18077" w:author="Fegie" w:date="2021-05-05T15:35:00Z"/>
                <w:rFonts w:ascii="標楷體" w:eastAsia="標楷體" w:hAnsi="標楷體"/>
              </w:rPr>
            </w:pPr>
            <w:ins w:id="18078" w:author="Fegie" w:date="2021-05-05T15:35:00Z">
              <w:r>
                <w:rPr>
                  <w:rFonts w:ascii="標楷體" w:eastAsia="標楷體" w:hAnsi="標楷體" w:hint="eastAsia"/>
                </w:rPr>
                <w:t>行業別代碼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45B9D" w14:textId="4F91180C" w:rsidR="00497F19" w:rsidRDefault="00497F19" w:rsidP="00497F19">
            <w:pPr>
              <w:rPr>
                <w:ins w:id="18079" w:author="Fegie" w:date="2021-05-05T15:35:00Z"/>
                <w:rFonts w:ascii="標楷體" w:eastAsia="標楷體" w:hAnsi="標楷體"/>
              </w:rPr>
            </w:pPr>
            <w:ins w:id="18080" w:author="Fegie" w:date="2021-05-05T15:35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B7A83" w14:textId="77777777" w:rsidR="00497F19" w:rsidRDefault="00497F19" w:rsidP="00497F19">
            <w:pPr>
              <w:rPr>
                <w:ins w:id="18081" w:author="Fegie" w:date="2021-05-05T15:35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7E3AE" w14:textId="77777777" w:rsidR="00497F19" w:rsidRDefault="00497F19" w:rsidP="00497F19">
            <w:pPr>
              <w:rPr>
                <w:ins w:id="18082" w:author="Fegie" w:date="2021-05-05T15:35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68039" w14:textId="77777777" w:rsidR="00497F19" w:rsidRDefault="00497F19" w:rsidP="00497F19">
            <w:pPr>
              <w:rPr>
                <w:ins w:id="18083" w:author="Fegie" w:date="2021-05-05T15:35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1E7C6" w14:textId="77777777" w:rsidR="00497F19" w:rsidRDefault="00497F19" w:rsidP="00497F19">
            <w:pPr>
              <w:rPr>
                <w:ins w:id="18084" w:author="Fegie" w:date="2021-05-05T15:35:00Z"/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53AF9" w14:textId="0C54652C" w:rsidR="00497F19" w:rsidRDefault="00497F19" w:rsidP="00497F19">
            <w:pPr>
              <w:rPr>
                <w:ins w:id="18085" w:author="Fegie" w:date="2021-05-05T15:35:00Z"/>
                <w:rFonts w:ascii="標楷體" w:eastAsia="標楷體" w:hAnsi="標楷體"/>
              </w:rPr>
            </w:pPr>
            <w:ins w:id="18086" w:author="Fegie" w:date="2021-05-05T15:35:00Z">
              <w:r>
                <w:rPr>
                  <w:rFonts w:ascii="標楷體" w:eastAsia="標楷體" w:hAnsi="標楷體" w:hint="eastAsia"/>
                </w:rPr>
                <w:t>連結至【L6062行業別代號資料查詢】，供查詢並帶回「行業代號」</w:t>
              </w:r>
            </w:ins>
          </w:p>
        </w:tc>
      </w:tr>
      <w:tr w:rsidR="00F937CC" w14:paraId="444A2360" w14:textId="77777777" w:rsidTr="001C13CA">
        <w:trPr>
          <w:trHeight w:val="291"/>
          <w:jc w:val="center"/>
          <w:ins w:id="18087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E1931" w14:textId="369EDE33" w:rsidR="00F937CC" w:rsidRDefault="00144AE6" w:rsidP="00F937CC">
            <w:pPr>
              <w:rPr>
                <w:ins w:id="18088" w:author="Fegie" w:date="2021-05-02T20:54:00Z"/>
                <w:rFonts w:ascii="標楷體" w:eastAsia="標楷體" w:hAnsi="標楷體"/>
              </w:rPr>
            </w:pPr>
            <w:ins w:id="18089" w:author="Fegie" w:date="2021-05-05T14:14:00Z">
              <w:r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93915" w14:textId="223361BA" w:rsidR="00F937CC" w:rsidRDefault="00F937CC" w:rsidP="00F937CC">
            <w:pPr>
              <w:rPr>
                <w:ins w:id="18090" w:author="Fegie" w:date="2021-05-02T20:54:00Z"/>
                <w:rFonts w:ascii="標楷體" w:eastAsia="標楷體" w:hAnsi="標楷體"/>
              </w:rPr>
            </w:pPr>
            <w:ins w:id="18091" w:author="Fegie" w:date="2021-05-02T20:54:00Z">
              <w:r>
                <w:rPr>
                  <w:rFonts w:ascii="標楷體" w:eastAsia="標楷體" w:hAnsi="標楷體" w:hint="eastAsia"/>
                </w:rPr>
                <w:t>國籍</w:t>
              </w:r>
            </w:ins>
            <w:ins w:id="18092" w:author="Fegie" w:date="2021-05-05T14:03:00Z">
              <w:r w:rsidR="005D195D"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F8AA8" w14:textId="65AD7719" w:rsidR="00F937CC" w:rsidRDefault="00F937CC" w:rsidP="00F937CC">
            <w:pPr>
              <w:rPr>
                <w:ins w:id="18093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7396E" w14:textId="77777777" w:rsidR="00F937CC" w:rsidRDefault="00F937CC" w:rsidP="00F937CC">
            <w:pPr>
              <w:rPr>
                <w:ins w:id="18094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081A" w14:textId="01672B99" w:rsidR="00F937CC" w:rsidRDefault="00F937CC" w:rsidP="00F937CC">
            <w:pPr>
              <w:rPr>
                <w:ins w:id="18095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B0CD" w14:textId="387705B8" w:rsidR="00F937CC" w:rsidRDefault="00F937CC" w:rsidP="00F937CC">
            <w:pPr>
              <w:rPr>
                <w:ins w:id="18096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D7CEA" w14:textId="3333795D" w:rsidR="00F937CC" w:rsidRDefault="005D195D" w:rsidP="00F937CC">
            <w:pPr>
              <w:rPr>
                <w:ins w:id="18097" w:author="Fegie" w:date="2021-05-02T20:54:00Z"/>
                <w:rFonts w:ascii="標楷體" w:eastAsia="標楷體" w:hAnsi="標楷體"/>
              </w:rPr>
            </w:pPr>
            <w:ins w:id="18098" w:author="Fegie" w:date="2021-05-05T14:03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0DF88" w14:textId="586FDE21" w:rsidR="00F937CC" w:rsidRDefault="00F937CC" w:rsidP="00F937CC">
            <w:pPr>
              <w:rPr>
                <w:ins w:id="18099" w:author="Fegie" w:date="2021-05-02T21:00:00Z"/>
                <w:rFonts w:ascii="標楷體" w:eastAsia="標楷體" w:hAnsi="標楷體"/>
              </w:rPr>
            </w:pPr>
            <w:ins w:id="18100" w:author="Fegie" w:date="2021-05-02T21:00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8101" w:author="Fegie" w:date="2021-05-05T14:03:00Z">
              <w:r w:rsidR="005D195D">
                <w:rPr>
                  <w:rFonts w:ascii="標楷體" w:eastAsia="標楷體" w:hAnsi="標楷體" w:hint="eastAsia"/>
                </w:rPr>
                <w:t>不可</w:t>
              </w:r>
            </w:ins>
            <w:ins w:id="18102" w:author="Fegie" w:date="2021-05-02T21:00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54AE784E" w14:textId="617C8513" w:rsidR="00F937CC" w:rsidRDefault="00F937CC" w:rsidP="00F937CC">
            <w:pPr>
              <w:rPr>
                <w:ins w:id="18103" w:author="Fegie" w:date="2021-05-02T20:54:00Z"/>
                <w:rFonts w:ascii="標楷體" w:eastAsia="標楷體" w:hAnsi="標楷體"/>
              </w:rPr>
            </w:pPr>
            <w:ins w:id="18104" w:author="Fegie" w:date="2021-05-02T21:00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105" w:author="Fegie" w:date="2021-05-02T20:54:00Z">
              <w:r>
                <w:rPr>
                  <w:rFonts w:ascii="標楷體" w:eastAsia="標楷體" w:hAnsi="標楷體"/>
                </w:rPr>
                <w:t>.CustMain.Nation</w:t>
              </w:r>
              <w:r>
                <w:rPr>
                  <w:rFonts w:ascii="標楷體" w:eastAsia="標楷體" w:hAnsi="標楷體" w:hint="eastAsia"/>
                </w:rPr>
                <w:t>a</w:t>
              </w:r>
              <w:r>
                <w:rPr>
                  <w:rFonts w:ascii="標楷體" w:eastAsia="標楷體" w:hAnsi="標楷體"/>
                </w:rPr>
                <w:t>lityCode</w:t>
              </w:r>
            </w:ins>
          </w:p>
        </w:tc>
      </w:tr>
      <w:tr w:rsidR="005D195D" w14:paraId="7E0FA2CC" w14:textId="77777777" w:rsidTr="001C13CA">
        <w:trPr>
          <w:trHeight w:val="291"/>
          <w:jc w:val="center"/>
          <w:ins w:id="18106" w:author="Fegie" w:date="2021-05-05T14:02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E29B" w14:textId="6E1B7E16" w:rsidR="005D195D" w:rsidRDefault="00144AE6" w:rsidP="005D195D">
            <w:pPr>
              <w:rPr>
                <w:ins w:id="18107" w:author="Fegie" w:date="2021-05-05T14:02:00Z"/>
                <w:rFonts w:ascii="標楷體" w:eastAsia="標楷體" w:hAnsi="標楷體"/>
              </w:rPr>
            </w:pPr>
            <w:ins w:id="18108" w:author="Fegie" w:date="2021-05-05T14:14:00Z">
              <w:r>
                <w:rPr>
                  <w:rFonts w:ascii="標楷體" w:eastAsia="標楷體" w:hAnsi="標楷體" w:hint="eastAsia"/>
                </w:rPr>
                <w:t>13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4F521" w14:textId="53B95B31" w:rsidR="005D195D" w:rsidRDefault="005D195D" w:rsidP="005D195D">
            <w:pPr>
              <w:rPr>
                <w:ins w:id="18109" w:author="Fegie" w:date="2021-05-05T14:02:00Z"/>
                <w:rFonts w:ascii="標楷體" w:eastAsia="標楷體" w:hAnsi="標楷體"/>
              </w:rPr>
            </w:pPr>
            <w:ins w:id="18110" w:author="Fegie" w:date="2021-05-05T14:02:00Z">
              <w:r>
                <w:rPr>
                  <w:rFonts w:ascii="標楷體" w:eastAsia="標楷體" w:hAnsi="標楷體" w:hint="eastAsia"/>
                </w:rPr>
                <w:t>國籍</w:t>
              </w:r>
            </w:ins>
            <w:ins w:id="18111" w:author="Fegie" w:date="2021-05-05T14:03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CBBE6" w14:textId="147FB6D8" w:rsidR="005D195D" w:rsidRDefault="005D195D" w:rsidP="005D195D">
            <w:pPr>
              <w:rPr>
                <w:ins w:id="18112" w:author="Fegie" w:date="2021-05-05T14:02:00Z"/>
                <w:rFonts w:ascii="標楷體" w:eastAsia="標楷體" w:hAnsi="標楷體"/>
              </w:rPr>
            </w:pPr>
            <w:ins w:id="18113" w:author="Fegie" w:date="2021-05-05T14:02:00Z">
              <w:del w:id="18114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X(02)</w:delText>
                </w:r>
              </w:del>
            </w:ins>
            <w:ins w:id="18115" w:author="家榮 張" w:date="2021-05-06T18:50:00Z">
              <w:r w:rsidR="00A7651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11B60" w14:textId="77777777" w:rsidR="005D195D" w:rsidRDefault="005D195D" w:rsidP="005D195D">
            <w:pPr>
              <w:rPr>
                <w:ins w:id="18116" w:author="Fegie" w:date="2021-05-05T14:02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43440" w14:textId="4CE27567" w:rsidR="005D195D" w:rsidRDefault="005D195D" w:rsidP="005D195D">
            <w:pPr>
              <w:rPr>
                <w:ins w:id="18117" w:author="Fegie" w:date="2021-05-05T14:02:00Z"/>
                <w:rFonts w:ascii="標楷體" w:eastAsia="標楷體" w:hAnsi="標楷體" w:cs="細明體"/>
                <w:spacing w:val="15"/>
                <w:kern w:val="0"/>
              </w:rPr>
            </w:pPr>
            <w:ins w:id="18118" w:author="Fegie" w:date="2021-05-05T14:0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NationalityCode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8119" w:author="家榮 張" w:date="2021-05-06T19:34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"_(3).附件3"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E87D8D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18120" w:author="家榮 張" w:date="2021-05-06T19:34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E87D8D" w:rsidRPr="00831FEB">
                <w:rPr>
                  <w:rStyle w:val="a7"/>
                  <w:rFonts w:ascii="標楷體" w:eastAsia="標楷體" w:hAnsi="標楷體" w:cs="細明體"/>
                  <w:spacing w:val="15"/>
                  <w:kern w:val="0"/>
                </w:rPr>
                <w:t>3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8121" w:author="Fegie" w:date="2021-05-05T14:0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5730" w14:textId="0F502231" w:rsidR="005D195D" w:rsidRDefault="005D195D" w:rsidP="005D195D">
            <w:pPr>
              <w:rPr>
                <w:ins w:id="18122" w:author="Fegie" w:date="2021-05-05T14:02:00Z"/>
                <w:rFonts w:ascii="標楷體" w:eastAsia="標楷體" w:hAnsi="標楷體"/>
              </w:rPr>
            </w:pPr>
            <w:ins w:id="18123" w:author="Fegie" w:date="2021-05-05T14:02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EA167" w14:textId="103C59F7" w:rsidR="005D195D" w:rsidRDefault="005D195D" w:rsidP="005D195D">
            <w:pPr>
              <w:rPr>
                <w:ins w:id="18124" w:author="Fegie" w:date="2021-05-05T14:02:00Z"/>
                <w:rFonts w:ascii="標楷體" w:eastAsia="標楷體" w:hAnsi="標楷體"/>
              </w:rPr>
            </w:pPr>
            <w:ins w:id="18125" w:author="Fegie" w:date="2021-05-05T14:02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419FD" w14:textId="77777777" w:rsidR="005D195D" w:rsidRDefault="005D195D" w:rsidP="005D195D">
            <w:pPr>
              <w:rPr>
                <w:ins w:id="18126" w:author="Fegie" w:date="2021-05-05T14:02:00Z"/>
                <w:rFonts w:ascii="標楷體" w:eastAsia="標楷體" w:hAnsi="標楷體"/>
              </w:rPr>
            </w:pPr>
            <w:ins w:id="18127" w:author="Fegie" w:date="2021-05-05T14:02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2FB2EBDF" w14:textId="13760722" w:rsidR="005D195D" w:rsidRDefault="005D195D" w:rsidP="005D195D">
            <w:pPr>
              <w:rPr>
                <w:ins w:id="18128" w:author="Fegie" w:date="2021-05-05T14:02:00Z"/>
                <w:rFonts w:ascii="標楷體" w:eastAsia="標楷體" w:hAnsi="標楷體"/>
              </w:rPr>
            </w:pPr>
            <w:ins w:id="18129" w:author="Fegie" w:date="2021-05-05T14:02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.CustMain.Nation</w:t>
              </w:r>
              <w:r>
                <w:rPr>
                  <w:rFonts w:ascii="標楷體" w:eastAsia="標楷體" w:hAnsi="標楷體" w:hint="eastAsia"/>
                </w:rPr>
                <w:t>a</w:t>
              </w:r>
              <w:r>
                <w:rPr>
                  <w:rFonts w:ascii="標楷體" w:eastAsia="標楷體" w:hAnsi="標楷體"/>
                </w:rPr>
                <w:t>lityCode</w:t>
              </w:r>
            </w:ins>
          </w:p>
        </w:tc>
      </w:tr>
      <w:tr w:rsidR="005D195D" w14:paraId="1F27F2A7" w14:textId="77777777" w:rsidTr="001C13CA">
        <w:trPr>
          <w:trHeight w:val="291"/>
          <w:jc w:val="center"/>
          <w:ins w:id="18130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BE7F3" w14:textId="6B076CF4" w:rsidR="005D195D" w:rsidRDefault="00144AE6" w:rsidP="005D195D">
            <w:pPr>
              <w:rPr>
                <w:ins w:id="18131" w:author="Fegie" w:date="2021-05-02T20:54:00Z"/>
                <w:rFonts w:ascii="標楷體" w:eastAsia="標楷體" w:hAnsi="標楷體"/>
              </w:rPr>
            </w:pPr>
            <w:ins w:id="18132" w:author="Fegie" w:date="2021-05-05T14:14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E3974" w14:textId="459101FC" w:rsidR="005D195D" w:rsidRDefault="005D195D" w:rsidP="005D195D">
            <w:pPr>
              <w:rPr>
                <w:ins w:id="18133" w:author="Fegie" w:date="2021-05-02T20:54:00Z"/>
                <w:rFonts w:ascii="標楷體" w:eastAsia="標楷體" w:hAnsi="標楷體"/>
              </w:rPr>
            </w:pPr>
            <w:ins w:id="18134" w:author="Fegie" w:date="2021-05-02T20:54:00Z">
              <w:r>
                <w:rPr>
                  <w:rFonts w:ascii="標楷體" w:eastAsia="標楷體" w:hAnsi="標楷體" w:hint="eastAsia"/>
                </w:rPr>
                <w:t>負責人身份證字</w:t>
              </w:r>
              <w:r>
                <w:rPr>
                  <w:rFonts w:ascii="標楷體" w:eastAsia="標楷體" w:hAnsi="標楷體" w:hint="eastAsia"/>
                </w:rPr>
                <w:lastRenderedPageBreak/>
                <w:t>號</w:t>
              </w:r>
              <w:r>
                <w:rPr>
                  <w:rFonts w:ascii="標楷體" w:eastAsia="標楷體" w:hAnsi="標楷體"/>
                </w:rPr>
                <w:t xml:space="preserve"> </w:t>
              </w:r>
            </w:ins>
            <w:ins w:id="18135" w:author="Fegie" w:date="2021-05-05T14:03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F11CD" w14:textId="43FDD3FA" w:rsidR="005D195D" w:rsidRDefault="005D195D" w:rsidP="005D195D">
            <w:pPr>
              <w:rPr>
                <w:ins w:id="18136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AA649" w14:textId="77777777" w:rsidR="005D195D" w:rsidRDefault="005D195D" w:rsidP="005D195D">
            <w:pPr>
              <w:rPr>
                <w:ins w:id="18137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A1CEE" w14:textId="77777777" w:rsidR="005D195D" w:rsidRDefault="005D195D" w:rsidP="005D195D">
            <w:pPr>
              <w:rPr>
                <w:ins w:id="18138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4AB34" w14:textId="77777777" w:rsidR="005D195D" w:rsidRDefault="005D195D" w:rsidP="005D195D">
            <w:pPr>
              <w:rPr>
                <w:ins w:id="18139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8D470" w14:textId="5D45E516" w:rsidR="005D195D" w:rsidRDefault="005D195D" w:rsidP="005D195D">
            <w:pPr>
              <w:rPr>
                <w:ins w:id="18140" w:author="Fegie" w:date="2021-05-02T20:54:00Z"/>
                <w:rFonts w:ascii="標楷體" w:eastAsia="標楷體" w:hAnsi="標楷體"/>
              </w:rPr>
            </w:pPr>
            <w:ins w:id="18141" w:author="Fegie" w:date="2021-05-05T14:03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1C101" w14:textId="547A5971" w:rsidR="005D195D" w:rsidRDefault="005D195D" w:rsidP="005D195D">
            <w:pPr>
              <w:rPr>
                <w:ins w:id="18142" w:author="Fegie" w:date="2021-05-02T21:00:00Z"/>
                <w:rFonts w:ascii="標楷體" w:eastAsia="標楷體" w:hAnsi="標楷體"/>
              </w:rPr>
            </w:pPr>
            <w:ins w:id="18143" w:author="Fegie" w:date="2021-05-02T21:00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8144" w:author="Fegie" w:date="2021-05-05T14:03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8145" w:author="Fegie" w:date="2021-05-02T21:00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6C8E0378" w14:textId="722202FF" w:rsidR="005D195D" w:rsidRDefault="005D195D" w:rsidP="005D195D">
            <w:pPr>
              <w:rPr>
                <w:ins w:id="18146" w:author="Fegie" w:date="2021-05-02T20:54:00Z"/>
                <w:rFonts w:ascii="標楷體" w:eastAsia="標楷體" w:hAnsi="標楷體"/>
              </w:rPr>
            </w:pPr>
            <w:ins w:id="18147" w:author="Fegie" w:date="2021-05-02T21:00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148" w:author="Fegie" w:date="2021-05-02T20:54:00Z">
              <w:r>
                <w:rPr>
                  <w:rFonts w:ascii="標楷體" w:eastAsia="標楷體" w:hAnsi="標楷體"/>
                </w:rPr>
                <w:t>.CustMain.SpouseId</w:t>
              </w:r>
            </w:ins>
          </w:p>
        </w:tc>
      </w:tr>
      <w:tr w:rsidR="005D195D" w14:paraId="197CC7D1" w14:textId="77777777" w:rsidTr="001C13CA">
        <w:trPr>
          <w:trHeight w:val="291"/>
          <w:jc w:val="center"/>
          <w:ins w:id="18149" w:author="Fegie" w:date="2021-05-05T14:03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6D226" w14:textId="700D8376" w:rsidR="005D195D" w:rsidRDefault="00144AE6" w:rsidP="005D195D">
            <w:pPr>
              <w:rPr>
                <w:ins w:id="18150" w:author="Fegie" w:date="2021-05-05T14:03:00Z"/>
                <w:rFonts w:ascii="標楷體" w:eastAsia="標楷體" w:hAnsi="標楷體"/>
              </w:rPr>
            </w:pPr>
            <w:ins w:id="18151" w:author="Fegie" w:date="2021-05-05T14:14:00Z">
              <w:r>
                <w:rPr>
                  <w:rFonts w:ascii="標楷體" w:eastAsia="標楷體" w:hAnsi="標楷體" w:hint="eastAsia"/>
                </w:rPr>
                <w:lastRenderedPageBreak/>
                <w:t>15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8F9C2" w14:textId="6713E1CC" w:rsidR="005D195D" w:rsidRDefault="005D195D" w:rsidP="005D195D">
            <w:pPr>
              <w:rPr>
                <w:ins w:id="18152" w:author="Fegie" w:date="2021-05-05T14:03:00Z"/>
                <w:rFonts w:ascii="標楷體" w:eastAsia="標楷體" w:hAnsi="標楷體"/>
              </w:rPr>
            </w:pPr>
            <w:ins w:id="18153" w:author="Fegie" w:date="2021-05-05T14:03:00Z">
              <w:r>
                <w:rPr>
                  <w:rFonts w:ascii="標楷體" w:eastAsia="標楷體" w:hAnsi="標楷體" w:hint="eastAsia"/>
                </w:rPr>
                <w:t>負責人身份證字號-修改後</w:t>
              </w:r>
              <w:r>
                <w:rPr>
                  <w:rFonts w:ascii="標楷體" w:eastAsia="標楷體" w:hAnsi="標楷體"/>
                </w:rPr>
                <w:t xml:space="preserve"> 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26E5B" w14:textId="3A041C95" w:rsidR="005D195D" w:rsidRDefault="005D195D" w:rsidP="005D195D">
            <w:pPr>
              <w:rPr>
                <w:ins w:id="18154" w:author="Fegie" w:date="2021-05-05T14:03:00Z"/>
                <w:rFonts w:ascii="標楷體" w:eastAsia="標楷體" w:hAnsi="標楷體"/>
              </w:rPr>
            </w:pPr>
            <w:ins w:id="18155" w:author="Fegie" w:date="2021-05-05T14:03:00Z">
              <w:del w:id="18156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X(10)</w:delText>
                </w:r>
              </w:del>
            </w:ins>
            <w:ins w:id="18157" w:author="家榮 張" w:date="2021-05-06T18:50:00Z">
              <w:r w:rsidR="00A7651D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05B99" w14:textId="77777777" w:rsidR="005D195D" w:rsidRDefault="005D195D" w:rsidP="005D195D">
            <w:pPr>
              <w:rPr>
                <w:ins w:id="18158" w:author="Fegie" w:date="2021-05-05T14:03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6BB72" w14:textId="77777777" w:rsidR="005D195D" w:rsidRDefault="005D195D" w:rsidP="005D195D">
            <w:pPr>
              <w:rPr>
                <w:ins w:id="18159" w:author="Fegie" w:date="2021-05-05T14:03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1ED77" w14:textId="77777777" w:rsidR="005D195D" w:rsidRDefault="005D195D" w:rsidP="005D195D">
            <w:pPr>
              <w:rPr>
                <w:ins w:id="18160" w:author="Fegie" w:date="2021-05-05T14:03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FBB2F" w14:textId="323385C1" w:rsidR="005D195D" w:rsidRDefault="005D195D" w:rsidP="005D195D">
            <w:pPr>
              <w:rPr>
                <w:ins w:id="18161" w:author="Fegie" w:date="2021-05-05T14:03:00Z"/>
                <w:rFonts w:ascii="標楷體" w:eastAsia="標楷體" w:hAnsi="標楷體"/>
              </w:rPr>
            </w:pPr>
            <w:ins w:id="18162" w:author="Fegie" w:date="2021-05-05T14:0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F1CDE" w14:textId="77777777" w:rsidR="005D195D" w:rsidRDefault="005D195D" w:rsidP="005D195D">
            <w:pPr>
              <w:rPr>
                <w:ins w:id="18163" w:author="Fegie" w:date="2021-05-05T14:03:00Z"/>
                <w:rFonts w:ascii="標楷體" w:eastAsia="標楷體" w:hAnsi="標楷體"/>
              </w:rPr>
            </w:pPr>
            <w:ins w:id="18164" w:author="Fegie" w:date="2021-05-05T14:03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39BCC275" w14:textId="5C237618" w:rsidR="005D195D" w:rsidRDefault="005D195D" w:rsidP="005D195D">
            <w:pPr>
              <w:rPr>
                <w:ins w:id="18165" w:author="Fegie" w:date="2021-05-05T14:03:00Z"/>
                <w:rFonts w:ascii="標楷體" w:eastAsia="標楷體" w:hAnsi="標楷體"/>
              </w:rPr>
            </w:pPr>
            <w:ins w:id="18166" w:author="Fegie" w:date="2021-05-05T14:03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.CustMain.SpouseId</w:t>
              </w:r>
            </w:ins>
          </w:p>
        </w:tc>
      </w:tr>
      <w:tr w:rsidR="005D195D" w14:paraId="50773604" w14:textId="77777777" w:rsidTr="001C13CA">
        <w:trPr>
          <w:trHeight w:val="291"/>
          <w:jc w:val="center"/>
          <w:ins w:id="18167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4C569" w14:textId="177D5DAE" w:rsidR="005D195D" w:rsidRDefault="00144AE6" w:rsidP="005D195D">
            <w:pPr>
              <w:rPr>
                <w:ins w:id="18168" w:author="Fegie" w:date="2021-05-02T20:54:00Z"/>
                <w:rFonts w:ascii="標楷體" w:eastAsia="標楷體" w:hAnsi="標楷體"/>
              </w:rPr>
            </w:pPr>
            <w:ins w:id="18169" w:author="Fegie" w:date="2021-05-05T14:14:00Z">
              <w:r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637B2" w14:textId="7EBA547D" w:rsidR="005D195D" w:rsidRDefault="005D195D" w:rsidP="005D195D">
            <w:pPr>
              <w:rPr>
                <w:ins w:id="18170" w:author="Fegie" w:date="2021-05-02T20:54:00Z"/>
                <w:rFonts w:ascii="標楷體" w:eastAsia="標楷體" w:hAnsi="標楷體"/>
              </w:rPr>
            </w:pPr>
            <w:ins w:id="18171" w:author="Fegie" w:date="2021-05-02T20:54:00Z">
              <w:r>
                <w:rPr>
                  <w:rFonts w:ascii="標楷體" w:eastAsia="標楷體" w:hAnsi="標楷體" w:hint="eastAsia"/>
                </w:rPr>
                <w:t>負責人姓名</w:t>
              </w:r>
            </w:ins>
            <w:ins w:id="18172" w:author="Fegie" w:date="2021-05-05T14:04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6662" w14:textId="4A05DEC5" w:rsidR="005D195D" w:rsidRDefault="005D195D" w:rsidP="005D195D">
            <w:pPr>
              <w:rPr>
                <w:ins w:id="18173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B7259" w14:textId="77777777" w:rsidR="005D195D" w:rsidRDefault="005D195D" w:rsidP="005D195D">
            <w:pPr>
              <w:rPr>
                <w:ins w:id="18174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EBBBD" w14:textId="77777777" w:rsidR="005D195D" w:rsidRDefault="005D195D" w:rsidP="005D195D">
            <w:pPr>
              <w:rPr>
                <w:ins w:id="18175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521CA" w14:textId="77777777" w:rsidR="005D195D" w:rsidRDefault="005D195D" w:rsidP="005D195D">
            <w:pPr>
              <w:rPr>
                <w:ins w:id="18176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4463" w14:textId="12A20BBE" w:rsidR="005D195D" w:rsidRDefault="005D195D" w:rsidP="005D195D">
            <w:pPr>
              <w:rPr>
                <w:ins w:id="18177" w:author="Fegie" w:date="2021-05-02T20:54:00Z"/>
                <w:rFonts w:ascii="標楷體" w:eastAsia="標楷體" w:hAnsi="標楷體"/>
              </w:rPr>
            </w:pPr>
            <w:ins w:id="18178" w:author="Fegie" w:date="2021-05-05T14:04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6D8AB" w14:textId="05D17160" w:rsidR="005D195D" w:rsidRDefault="005D195D" w:rsidP="005D195D">
            <w:pPr>
              <w:rPr>
                <w:ins w:id="18179" w:author="Fegie" w:date="2021-05-02T21:00:00Z"/>
                <w:rFonts w:ascii="標楷體" w:eastAsia="標楷體" w:hAnsi="標楷體"/>
              </w:rPr>
            </w:pPr>
            <w:ins w:id="18180" w:author="Fegie" w:date="2021-05-02T21:00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8181" w:author="Fegie" w:date="2021-05-05T14:04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8182" w:author="Fegie" w:date="2021-05-02T21:00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4BA33D65" w14:textId="56D40C88" w:rsidR="005D195D" w:rsidRDefault="005D195D" w:rsidP="005D195D">
            <w:pPr>
              <w:rPr>
                <w:ins w:id="18183" w:author="Fegie" w:date="2021-05-02T20:54:00Z"/>
                <w:rFonts w:ascii="標楷體" w:eastAsia="標楷體" w:hAnsi="標楷體"/>
              </w:rPr>
            </w:pPr>
            <w:ins w:id="18184" w:author="Fegie" w:date="2021-05-02T21:00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185" w:author="Fegie" w:date="2021-05-02T20:54:00Z">
              <w:r>
                <w:rPr>
                  <w:rFonts w:ascii="標楷體" w:eastAsia="標楷體" w:hAnsi="標楷體"/>
                </w:rPr>
                <w:t>.CustMain.SpouseName</w:t>
              </w:r>
            </w:ins>
          </w:p>
        </w:tc>
      </w:tr>
      <w:tr w:rsidR="005D195D" w14:paraId="4A2B88E8" w14:textId="77777777" w:rsidTr="001C13CA">
        <w:trPr>
          <w:trHeight w:val="291"/>
          <w:jc w:val="center"/>
          <w:ins w:id="18186" w:author="Fegie" w:date="2021-05-05T14:0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E6230" w14:textId="48878F77" w:rsidR="005D195D" w:rsidRDefault="00144AE6" w:rsidP="005D195D">
            <w:pPr>
              <w:rPr>
                <w:ins w:id="18187" w:author="Fegie" w:date="2021-05-05T14:04:00Z"/>
                <w:rFonts w:ascii="標楷體" w:eastAsia="標楷體" w:hAnsi="標楷體"/>
              </w:rPr>
            </w:pPr>
            <w:ins w:id="18188" w:author="Fegie" w:date="2021-05-05T14:14:00Z">
              <w:r>
                <w:rPr>
                  <w:rFonts w:ascii="標楷體" w:eastAsia="標楷體" w:hAnsi="標楷體" w:hint="eastAsia"/>
                </w:rPr>
                <w:t>17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97CAA" w14:textId="3DA72C4A" w:rsidR="005D195D" w:rsidRDefault="005D195D" w:rsidP="005D195D">
            <w:pPr>
              <w:rPr>
                <w:ins w:id="18189" w:author="Fegie" w:date="2021-05-05T14:04:00Z"/>
                <w:rFonts w:ascii="標楷體" w:eastAsia="標楷體" w:hAnsi="標楷體"/>
              </w:rPr>
            </w:pPr>
            <w:ins w:id="18190" w:author="Fegie" w:date="2021-05-05T14:04:00Z">
              <w:r>
                <w:rPr>
                  <w:rFonts w:ascii="標楷體" w:eastAsia="標楷體" w:hAnsi="標楷體" w:hint="eastAsia"/>
                </w:rPr>
                <w:t>負責人姓名-修改</w:t>
              </w:r>
              <w:r>
                <w:rPr>
                  <w:rFonts w:ascii="標楷體" w:eastAsia="標楷體" w:hAnsi="標楷體" w:hint="eastAsia"/>
                </w:rPr>
                <w:lastRenderedPageBreak/>
                <w:t>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6C90" w14:textId="225E2D61" w:rsidR="005D195D" w:rsidRDefault="005D195D" w:rsidP="005D195D">
            <w:pPr>
              <w:rPr>
                <w:ins w:id="18191" w:author="Fegie" w:date="2021-05-05T14:04:00Z"/>
                <w:rFonts w:ascii="標楷體" w:eastAsia="標楷體" w:hAnsi="標楷體"/>
              </w:rPr>
            </w:pPr>
            <w:ins w:id="18192" w:author="Fegie" w:date="2021-05-05T14:04:00Z">
              <w:del w:id="18193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X(100)</w:delText>
                </w:r>
              </w:del>
            </w:ins>
            <w:ins w:id="18194" w:author="家榮 張" w:date="2021-05-06T18:50:00Z">
              <w:r w:rsidR="00A7651D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18BE1" w14:textId="77777777" w:rsidR="005D195D" w:rsidRDefault="005D195D" w:rsidP="005D195D">
            <w:pPr>
              <w:rPr>
                <w:ins w:id="18195" w:author="Fegie" w:date="2021-05-05T14:0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02017" w14:textId="77777777" w:rsidR="005D195D" w:rsidRDefault="005D195D" w:rsidP="005D195D">
            <w:pPr>
              <w:rPr>
                <w:ins w:id="18196" w:author="Fegie" w:date="2021-05-05T14:0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BD4AB" w14:textId="77777777" w:rsidR="005D195D" w:rsidRDefault="005D195D" w:rsidP="005D195D">
            <w:pPr>
              <w:rPr>
                <w:ins w:id="18197" w:author="Fegie" w:date="2021-05-05T14:0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A7473" w14:textId="45820740" w:rsidR="005D195D" w:rsidRDefault="005D195D" w:rsidP="005D195D">
            <w:pPr>
              <w:rPr>
                <w:ins w:id="18198" w:author="Fegie" w:date="2021-05-05T14:04:00Z"/>
                <w:rFonts w:ascii="標楷體" w:eastAsia="標楷體" w:hAnsi="標楷體"/>
              </w:rPr>
            </w:pPr>
            <w:ins w:id="18199" w:author="Fegie" w:date="2021-05-05T14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D0A7A" w14:textId="77777777" w:rsidR="005D195D" w:rsidRDefault="005D195D" w:rsidP="005D195D">
            <w:pPr>
              <w:rPr>
                <w:ins w:id="18200" w:author="Fegie" w:date="2021-05-05T14:04:00Z"/>
                <w:rFonts w:ascii="標楷體" w:eastAsia="標楷體" w:hAnsi="標楷體"/>
              </w:rPr>
            </w:pPr>
            <w:ins w:id="18201" w:author="Fegie" w:date="2021-05-05T14:04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13A20877" w14:textId="1467B733" w:rsidR="005D195D" w:rsidRDefault="005D195D" w:rsidP="005D195D">
            <w:pPr>
              <w:rPr>
                <w:ins w:id="18202" w:author="Fegie" w:date="2021-05-05T14:04:00Z"/>
                <w:rFonts w:ascii="標楷體" w:eastAsia="標楷體" w:hAnsi="標楷體"/>
              </w:rPr>
            </w:pPr>
            <w:ins w:id="18203" w:author="Fegie" w:date="2021-05-05T14:04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.CustMain.SpouseName</w:t>
              </w:r>
            </w:ins>
          </w:p>
        </w:tc>
      </w:tr>
      <w:tr w:rsidR="005D195D" w14:paraId="7210FA43" w14:textId="77777777" w:rsidTr="001C13CA">
        <w:trPr>
          <w:trHeight w:val="291"/>
          <w:jc w:val="center"/>
          <w:ins w:id="18204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007A1" w14:textId="1ECB2323" w:rsidR="005D195D" w:rsidRDefault="005D195D" w:rsidP="005D195D">
            <w:pPr>
              <w:rPr>
                <w:ins w:id="18205" w:author="Fegie" w:date="2021-05-02T20:54:00Z"/>
                <w:rFonts w:ascii="標楷體" w:eastAsia="標楷體" w:hAnsi="標楷體"/>
              </w:rPr>
            </w:pPr>
            <w:ins w:id="18206" w:author="Fegie" w:date="2021-05-02T20:54:00Z">
              <w:r>
                <w:rPr>
                  <w:rFonts w:ascii="標楷體" w:eastAsia="標楷體" w:hAnsi="標楷體" w:hint="eastAsia"/>
                </w:rPr>
                <w:lastRenderedPageBreak/>
                <w:t>1</w:t>
              </w:r>
            </w:ins>
            <w:ins w:id="18207" w:author="Fegie" w:date="2021-05-05T14:14:00Z">
              <w:r w:rsidR="00144AE6"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6C99" w14:textId="19F9C19D" w:rsidR="005D195D" w:rsidRDefault="005D195D" w:rsidP="005D195D">
            <w:pPr>
              <w:rPr>
                <w:ins w:id="18208" w:author="Fegie" w:date="2021-05-02T20:54:00Z"/>
                <w:rFonts w:ascii="標楷體" w:eastAsia="標楷體" w:hAnsi="標楷體"/>
              </w:rPr>
            </w:pPr>
            <w:ins w:id="18209" w:author="Fegie" w:date="2021-05-02T20:54:00Z">
              <w:r>
                <w:rPr>
                  <w:rFonts w:ascii="標楷體" w:eastAsia="標楷體" w:hAnsi="標楷體" w:hint="eastAsia"/>
                </w:rPr>
                <w:t>公司-郵遞區號</w:t>
              </w:r>
            </w:ins>
            <w:ins w:id="18210" w:author="Fegie" w:date="2021-05-05T14:04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023DE" w14:textId="6BC754AC" w:rsidR="005D195D" w:rsidRDefault="005D195D" w:rsidP="005D195D">
            <w:pPr>
              <w:rPr>
                <w:ins w:id="18211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CBFE9" w14:textId="77777777" w:rsidR="005D195D" w:rsidRDefault="005D195D" w:rsidP="005D195D">
            <w:pPr>
              <w:rPr>
                <w:ins w:id="18212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1355" w14:textId="77777777" w:rsidR="005D195D" w:rsidRDefault="005D195D" w:rsidP="005D195D">
            <w:pPr>
              <w:rPr>
                <w:ins w:id="18213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15481" w14:textId="5A64E58E" w:rsidR="005D195D" w:rsidRDefault="005D195D" w:rsidP="005D195D">
            <w:pPr>
              <w:rPr>
                <w:ins w:id="18214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3D4A5" w14:textId="5E79F3CD" w:rsidR="005D195D" w:rsidRDefault="005D195D" w:rsidP="005D195D">
            <w:pPr>
              <w:rPr>
                <w:ins w:id="18215" w:author="Fegie" w:date="2021-05-02T20:54:00Z"/>
                <w:rFonts w:ascii="標楷體" w:eastAsia="標楷體" w:hAnsi="標楷體"/>
              </w:rPr>
            </w:pPr>
            <w:ins w:id="18216" w:author="Fegie" w:date="2021-05-05T14:04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D7473" w14:textId="24030DF0" w:rsidR="005D195D" w:rsidRDefault="005D195D" w:rsidP="005D195D">
            <w:pPr>
              <w:rPr>
                <w:ins w:id="18217" w:author="Fegie" w:date="2021-05-02T21:00:00Z"/>
                <w:rFonts w:ascii="標楷體" w:eastAsia="標楷體" w:hAnsi="標楷體"/>
              </w:rPr>
            </w:pPr>
            <w:ins w:id="18218" w:author="Fegie" w:date="2021-05-02T21:00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8219" w:author="Fegie" w:date="2021-05-05T14:04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8220" w:author="Fegie" w:date="2021-05-02T21:00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270244F9" w14:textId="641023A5" w:rsidR="005D195D" w:rsidRDefault="005D195D" w:rsidP="005D195D">
            <w:pPr>
              <w:rPr>
                <w:ins w:id="18221" w:author="Fegie" w:date="2021-05-02T20:54:00Z"/>
                <w:rFonts w:ascii="標楷體" w:eastAsia="標楷體" w:hAnsi="標楷體"/>
              </w:rPr>
            </w:pPr>
            <w:ins w:id="18222" w:author="Fegie" w:date="2021-05-02T21:00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223" w:author="Fegie" w:date="2021-05-02T20:54:00Z">
              <w:r>
                <w:rPr>
                  <w:rFonts w:ascii="標楷體" w:eastAsia="標楷體" w:hAnsi="標楷體"/>
                </w:rPr>
                <w:t>.CustMain.</w:t>
              </w:r>
              <w:r>
                <w:rPr>
                  <w:rFonts w:ascii="標楷體" w:eastAsia="標楷體" w:hAnsi="標楷體" w:hint="eastAsia"/>
                </w:rPr>
                <w:t>R</w:t>
              </w:r>
              <w:r>
                <w:rPr>
                  <w:rFonts w:ascii="標楷體" w:eastAsia="標楷體" w:hAnsi="標楷體"/>
                </w:rPr>
                <w:t>egZip3</w:t>
              </w:r>
            </w:ins>
          </w:p>
          <w:p w14:paraId="1D1CB9CF" w14:textId="770CC155" w:rsidR="005D195D" w:rsidRDefault="005D195D" w:rsidP="005D195D">
            <w:pPr>
              <w:rPr>
                <w:ins w:id="18224" w:author="Fegie" w:date="2021-05-02T20:54:00Z"/>
                <w:rFonts w:ascii="標楷體" w:eastAsia="標楷體" w:hAnsi="標楷體"/>
              </w:rPr>
            </w:pPr>
            <w:ins w:id="18225" w:author="Fegie" w:date="2021-05-02T21:00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18226" w:author="Fegie" w:date="2021-05-02T20:54:00Z"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RegZip2</w:t>
              </w:r>
            </w:ins>
          </w:p>
        </w:tc>
      </w:tr>
      <w:tr w:rsidR="005D195D" w14:paraId="3C8058E3" w14:textId="77777777" w:rsidTr="001C13CA">
        <w:trPr>
          <w:trHeight w:val="291"/>
          <w:jc w:val="center"/>
          <w:ins w:id="18227" w:author="Fegie" w:date="2021-05-05T14:0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5464F" w14:textId="09C95767" w:rsidR="005D195D" w:rsidRDefault="00144AE6" w:rsidP="005D195D">
            <w:pPr>
              <w:rPr>
                <w:ins w:id="18228" w:author="Fegie" w:date="2021-05-05T14:04:00Z"/>
                <w:rFonts w:ascii="標楷體" w:eastAsia="標楷體" w:hAnsi="標楷體"/>
              </w:rPr>
            </w:pPr>
            <w:ins w:id="18229" w:author="Fegie" w:date="2021-05-05T14:14:00Z">
              <w:r>
                <w:rPr>
                  <w:rFonts w:ascii="標楷體" w:eastAsia="標楷體" w:hAnsi="標楷體" w:hint="eastAsia"/>
                </w:rPr>
                <w:t>19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744FA" w14:textId="279355D8" w:rsidR="005D195D" w:rsidRDefault="005D195D" w:rsidP="005D195D">
            <w:pPr>
              <w:rPr>
                <w:ins w:id="18230" w:author="Fegie" w:date="2021-05-05T14:04:00Z"/>
                <w:rFonts w:ascii="標楷體" w:eastAsia="標楷體" w:hAnsi="標楷體"/>
              </w:rPr>
            </w:pPr>
            <w:ins w:id="18231" w:author="Fegie" w:date="2021-05-05T14:04:00Z">
              <w:r>
                <w:rPr>
                  <w:rFonts w:ascii="標楷體" w:eastAsia="標楷體" w:hAnsi="標楷體" w:hint="eastAsia"/>
                </w:rPr>
                <w:t>公司-郵遞區號-修改後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E0375" w14:textId="34430387" w:rsidR="005D195D" w:rsidRDefault="005D195D" w:rsidP="005D195D">
            <w:pPr>
              <w:rPr>
                <w:ins w:id="18232" w:author="Fegie" w:date="2021-05-05T14:04:00Z"/>
                <w:rFonts w:ascii="標楷體" w:eastAsia="標楷體" w:hAnsi="標楷體"/>
              </w:rPr>
            </w:pPr>
            <w:ins w:id="18233" w:author="Fegie" w:date="2021-05-05T14:04:00Z">
              <w:del w:id="18234" w:author="家榮 張" w:date="2021-05-06T18:50:00Z">
                <w:r w:rsidDel="00A7651D">
                  <w:rPr>
                    <w:rFonts w:ascii="標楷體" w:eastAsia="標楷體" w:hAnsi="標楷體" w:hint="eastAsia"/>
                  </w:rPr>
                  <w:delText>X(03)+X(03)</w:delText>
                </w:r>
              </w:del>
            </w:ins>
            <w:ins w:id="18235" w:author="家榮 張" w:date="2021-05-06T18:50:00Z">
              <w:r w:rsidR="00A7651D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79B23" w14:textId="77777777" w:rsidR="005D195D" w:rsidRDefault="005D195D" w:rsidP="005D195D">
            <w:pPr>
              <w:rPr>
                <w:ins w:id="18236" w:author="Fegie" w:date="2021-05-05T14:0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75C78" w14:textId="77777777" w:rsidR="005D195D" w:rsidRDefault="005D195D" w:rsidP="005D195D">
            <w:pPr>
              <w:rPr>
                <w:ins w:id="18237" w:author="Fegie" w:date="2021-05-05T14:0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31765" w14:textId="269E41B1" w:rsidR="005D195D" w:rsidRDefault="005D195D" w:rsidP="005D195D">
            <w:pPr>
              <w:rPr>
                <w:ins w:id="18238" w:author="Fegie" w:date="2021-05-05T14:04:00Z"/>
                <w:rFonts w:ascii="標楷體" w:eastAsia="標楷體" w:hAnsi="標楷體"/>
              </w:rPr>
            </w:pPr>
            <w:ins w:id="18239" w:author="Fegie" w:date="2021-05-05T14:04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5798C" w14:textId="204AEA2F" w:rsidR="005D195D" w:rsidRDefault="005D195D" w:rsidP="005D195D">
            <w:pPr>
              <w:rPr>
                <w:ins w:id="18240" w:author="Fegie" w:date="2021-05-05T14:04:00Z"/>
                <w:rFonts w:ascii="標楷體" w:eastAsia="標楷體" w:hAnsi="標楷體"/>
              </w:rPr>
            </w:pPr>
            <w:ins w:id="18241" w:author="Fegie" w:date="2021-05-05T14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E077" w14:textId="77777777" w:rsidR="005D195D" w:rsidRDefault="005D195D" w:rsidP="005D195D">
            <w:pPr>
              <w:rPr>
                <w:ins w:id="18242" w:author="Fegie" w:date="2021-05-05T14:04:00Z"/>
                <w:rFonts w:ascii="標楷體" w:eastAsia="標楷體" w:hAnsi="標楷體"/>
              </w:rPr>
            </w:pPr>
            <w:ins w:id="18243" w:author="Fegie" w:date="2021-05-05T14:04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23DE3BCE" w14:textId="77777777" w:rsidR="005D195D" w:rsidRDefault="005D195D" w:rsidP="005D195D">
            <w:pPr>
              <w:rPr>
                <w:ins w:id="18244" w:author="Fegie" w:date="2021-05-05T14:04:00Z"/>
                <w:rFonts w:ascii="標楷體" w:eastAsia="標楷體" w:hAnsi="標楷體"/>
              </w:rPr>
            </w:pPr>
            <w:ins w:id="18245" w:author="Fegie" w:date="2021-05-05T14:04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</w:t>
              </w:r>
              <w:r>
                <w:rPr>
                  <w:rFonts w:ascii="標楷體" w:eastAsia="標楷體" w:hAnsi="標楷體" w:hint="eastAsia"/>
                </w:rPr>
                <w:t>R</w:t>
              </w:r>
              <w:r>
                <w:rPr>
                  <w:rFonts w:ascii="標楷體" w:eastAsia="標楷體" w:hAnsi="標楷體"/>
                </w:rPr>
                <w:t>egZip3</w:t>
              </w:r>
            </w:ins>
          </w:p>
          <w:p w14:paraId="6494D370" w14:textId="1FA90A01" w:rsidR="005D195D" w:rsidRDefault="005D195D" w:rsidP="005D195D">
            <w:pPr>
              <w:rPr>
                <w:ins w:id="18246" w:author="Fegie" w:date="2021-05-05T14:04:00Z"/>
                <w:rFonts w:ascii="標楷體" w:eastAsia="標楷體" w:hAnsi="標楷體"/>
              </w:rPr>
            </w:pPr>
            <w:ins w:id="18247" w:author="Fegie" w:date="2021-05-05T14:04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RegZip2</w:t>
              </w:r>
            </w:ins>
          </w:p>
        </w:tc>
      </w:tr>
      <w:tr w:rsidR="005D195D" w14:paraId="5035A3BF" w14:textId="77777777" w:rsidTr="001C13CA">
        <w:trPr>
          <w:trHeight w:val="291"/>
          <w:jc w:val="center"/>
          <w:ins w:id="18248" w:author="Fegie" w:date="2021-05-05T14:05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942D" w14:textId="3237CDA2" w:rsidR="005D195D" w:rsidRDefault="00144AE6" w:rsidP="005D195D">
            <w:pPr>
              <w:rPr>
                <w:ins w:id="18249" w:author="Fegie" w:date="2021-05-05T14:05:00Z"/>
                <w:rFonts w:ascii="標楷體" w:eastAsia="標楷體" w:hAnsi="標楷體"/>
              </w:rPr>
            </w:pPr>
            <w:ins w:id="18250" w:author="Fegie" w:date="2021-05-05T14:14:00Z">
              <w:r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54FF" w14:textId="636487A7" w:rsidR="005D195D" w:rsidRDefault="005D195D" w:rsidP="005D195D">
            <w:pPr>
              <w:rPr>
                <w:ins w:id="18251" w:author="Fegie" w:date="2021-05-05T14:05:00Z"/>
                <w:rFonts w:ascii="標楷體" w:eastAsia="標楷體" w:hAnsi="標楷體"/>
              </w:rPr>
            </w:pPr>
            <w:ins w:id="18252" w:author="Fegie" w:date="2021-05-05T14:05:00Z">
              <w:r>
                <w:rPr>
                  <w:rFonts w:ascii="標楷體" w:eastAsia="標楷體" w:hAnsi="標楷體" w:hint="eastAsia"/>
                </w:rPr>
                <w:t>公司-地址-修改前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97B87" w14:textId="031DE3D5" w:rsidR="005D195D" w:rsidRDefault="005D195D" w:rsidP="005D195D">
            <w:pPr>
              <w:rPr>
                <w:ins w:id="18253" w:author="Fegie" w:date="2021-05-05T14:05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4A90E" w14:textId="77777777" w:rsidR="005D195D" w:rsidRDefault="005D195D" w:rsidP="005D195D">
            <w:pPr>
              <w:rPr>
                <w:ins w:id="18254" w:author="Fegie" w:date="2021-05-05T14:05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67513" w14:textId="77777777" w:rsidR="005D195D" w:rsidRDefault="005D195D" w:rsidP="005D195D">
            <w:pPr>
              <w:rPr>
                <w:ins w:id="18255" w:author="Fegie" w:date="2021-05-05T14:05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629ED" w14:textId="6822337B" w:rsidR="005D195D" w:rsidRDefault="005D195D" w:rsidP="005D195D">
            <w:pPr>
              <w:rPr>
                <w:ins w:id="18256" w:author="Fegie" w:date="2021-05-05T14:05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342A3" w14:textId="72F9B7CA" w:rsidR="005D195D" w:rsidRDefault="005D195D" w:rsidP="005D195D">
            <w:pPr>
              <w:rPr>
                <w:ins w:id="18257" w:author="Fegie" w:date="2021-05-05T14:05:00Z"/>
                <w:rFonts w:ascii="標楷體" w:eastAsia="標楷體" w:hAnsi="標楷體"/>
              </w:rPr>
            </w:pPr>
            <w:ins w:id="18258" w:author="Fegie" w:date="2021-05-05T14:05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B63AD" w14:textId="1995D85D" w:rsidR="005D195D" w:rsidRDefault="005D195D" w:rsidP="005D195D">
            <w:pPr>
              <w:rPr>
                <w:ins w:id="18259" w:author="Fegie" w:date="2021-05-05T14:05:00Z"/>
                <w:rFonts w:ascii="標楷體" w:eastAsia="標楷體" w:hAnsi="標楷體"/>
              </w:rPr>
            </w:pPr>
            <w:ins w:id="18260" w:author="Fegie" w:date="2021-05-05T14:05:00Z">
              <w:r>
                <w:rPr>
                  <w:rFonts w:ascii="標楷體" w:eastAsia="標楷體" w:hAnsi="標楷體" w:hint="eastAsia"/>
                </w:rPr>
                <w:t>1.自動顯示原值不可修改</w:t>
              </w:r>
            </w:ins>
          </w:p>
          <w:p w14:paraId="25BBCCD3" w14:textId="77777777" w:rsidR="005D195D" w:rsidRDefault="005D195D" w:rsidP="005D195D">
            <w:pPr>
              <w:rPr>
                <w:ins w:id="18261" w:author="Fegie" w:date="2021-05-05T14:05:00Z"/>
                <w:rFonts w:ascii="標楷體" w:eastAsia="標楷體" w:hAnsi="標楷體"/>
              </w:rPr>
            </w:pPr>
            <w:ins w:id="18262" w:author="Fegie" w:date="2021-05-05T14:05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.CustMain.RegCityCode</w:t>
              </w:r>
            </w:ins>
          </w:p>
          <w:p w14:paraId="30AD807D" w14:textId="77777777" w:rsidR="005D195D" w:rsidRDefault="005D195D" w:rsidP="005D195D">
            <w:pPr>
              <w:rPr>
                <w:ins w:id="18263" w:author="Fegie" w:date="2021-05-05T14:05:00Z"/>
                <w:rFonts w:ascii="標楷體" w:eastAsia="標楷體" w:hAnsi="標楷體"/>
              </w:rPr>
            </w:pPr>
            <w:ins w:id="18264" w:author="Fegie" w:date="2021-05-05T14:05:00Z">
              <w:r>
                <w:rPr>
                  <w:rFonts w:ascii="標楷體" w:eastAsia="標楷體" w:hAnsi="標楷體" w:hint="eastAsia"/>
                </w:rPr>
                <w:t>3.CustMain.</w:t>
              </w:r>
              <w:r>
                <w:rPr>
                  <w:rFonts w:ascii="標楷體" w:eastAsia="標楷體" w:hAnsi="標楷體"/>
                </w:rPr>
                <w:t>RegAreaCode</w:t>
              </w:r>
            </w:ins>
          </w:p>
          <w:p w14:paraId="0B26F9FB" w14:textId="77777777" w:rsidR="005D195D" w:rsidRDefault="005D195D" w:rsidP="005D195D">
            <w:pPr>
              <w:rPr>
                <w:ins w:id="18265" w:author="Fegie" w:date="2021-05-05T14:05:00Z"/>
                <w:rFonts w:ascii="標楷體" w:eastAsia="標楷體" w:hAnsi="標楷體"/>
              </w:rPr>
            </w:pPr>
            <w:ins w:id="18266" w:author="Fegie" w:date="2021-05-05T14:05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.CustMain.RegRoad</w:t>
              </w:r>
            </w:ins>
          </w:p>
          <w:p w14:paraId="7150B8FE" w14:textId="77777777" w:rsidR="005D195D" w:rsidRDefault="005D195D" w:rsidP="005D195D">
            <w:pPr>
              <w:rPr>
                <w:ins w:id="18267" w:author="Fegie" w:date="2021-05-05T14:05:00Z"/>
                <w:rFonts w:ascii="標楷體" w:eastAsia="標楷體" w:hAnsi="標楷體"/>
              </w:rPr>
            </w:pPr>
            <w:ins w:id="18268" w:author="Fegie" w:date="2021-05-05T14:05:00Z">
              <w:r>
                <w:rPr>
                  <w:rFonts w:ascii="標楷體" w:eastAsia="標楷體" w:hAnsi="標楷體" w:hint="eastAsia"/>
                </w:rPr>
                <w:t>5</w:t>
              </w:r>
              <w:r>
                <w:rPr>
                  <w:rFonts w:ascii="標楷體" w:eastAsia="標楷體" w:hAnsi="標楷體"/>
                </w:rPr>
                <w:t>.CustMain.RegSection</w:t>
              </w:r>
            </w:ins>
          </w:p>
          <w:p w14:paraId="40D5EBEC" w14:textId="77777777" w:rsidR="005D195D" w:rsidRDefault="005D195D" w:rsidP="005D195D">
            <w:pPr>
              <w:rPr>
                <w:ins w:id="18269" w:author="Fegie" w:date="2021-05-05T14:05:00Z"/>
                <w:rFonts w:ascii="標楷體" w:eastAsia="標楷體" w:hAnsi="標楷體"/>
              </w:rPr>
            </w:pPr>
            <w:ins w:id="18270" w:author="Fegie" w:date="2021-05-05T14:05:00Z">
              <w:r>
                <w:rPr>
                  <w:rFonts w:ascii="標楷體" w:eastAsia="標楷體" w:hAnsi="標楷體" w:hint="eastAsia"/>
                </w:rPr>
                <w:t>6</w:t>
              </w:r>
              <w:r>
                <w:rPr>
                  <w:rFonts w:ascii="標楷體" w:eastAsia="標楷體" w:hAnsi="標楷體"/>
                </w:rPr>
                <w:t>.CustMain.RegAlley</w:t>
              </w:r>
            </w:ins>
          </w:p>
          <w:p w14:paraId="69C89C1E" w14:textId="77777777" w:rsidR="005D195D" w:rsidRDefault="005D195D" w:rsidP="005D195D">
            <w:pPr>
              <w:rPr>
                <w:ins w:id="18271" w:author="Fegie" w:date="2021-05-05T14:05:00Z"/>
                <w:rFonts w:ascii="標楷體" w:eastAsia="標楷體" w:hAnsi="標楷體"/>
              </w:rPr>
            </w:pPr>
            <w:ins w:id="18272" w:author="Fegie" w:date="2021-05-05T14:05:00Z">
              <w:r>
                <w:rPr>
                  <w:rFonts w:ascii="標楷體" w:eastAsia="標楷體" w:hAnsi="標楷體" w:hint="eastAsia"/>
                </w:rPr>
                <w:t>7</w:t>
              </w:r>
              <w:r>
                <w:rPr>
                  <w:rFonts w:ascii="標楷體" w:eastAsia="標楷體" w:hAnsi="標楷體"/>
                </w:rPr>
                <w:t>.CustMain.RegLane</w:t>
              </w:r>
            </w:ins>
          </w:p>
          <w:p w14:paraId="501A0D81" w14:textId="77777777" w:rsidR="005D195D" w:rsidRDefault="005D195D" w:rsidP="005D195D">
            <w:pPr>
              <w:rPr>
                <w:ins w:id="18273" w:author="Fegie" w:date="2021-05-05T14:05:00Z"/>
                <w:rFonts w:ascii="標楷體" w:eastAsia="標楷體" w:hAnsi="標楷體"/>
              </w:rPr>
            </w:pPr>
            <w:ins w:id="18274" w:author="Fegie" w:date="2021-05-05T14:05:00Z">
              <w:r>
                <w:rPr>
                  <w:rFonts w:ascii="標楷體" w:eastAsia="標楷體" w:hAnsi="標楷體" w:hint="eastAsia"/>
                </w:rPr>
                <w:t>8</w:t>
              </w:r>
              <w:r>
                <w:rPr>
                  <w:rFonts w:ascii="標楷體" w:eastAsia="標楷體" w:hAnsi="標楷體"/>
                </w:rPr>
                <w:t>.CustMain.RegNum</w:t>
              </w:r>
            </w:ins>
          </w:p>
          <w:p w14:paraId="1284E934" w14:textId="77777777" w:rsidR="005D195D" w:rsidRDefault="005D195D" w:rsidP="005D195D">
            <w:pPr>
              <w:rPr>
                <w:ins w:id="18275" w:author="Fegie" w:date="2021-05-05T14:05:00Z"/>
                <w:rFonts w:ascii="標楷體" w:eastAsia="標楷體" w:hAnsi="標楷體"/>
              </w:rPr>
            </w:pPr>
            <w:ins w:id="18276" w:author="Fegie" w:date="2021-05-05T14:05:00Z">
              <w:r>
                <w:rPr>
                  <w:rFonts w:ascii="標楷體" w:eastAsia="標楷體" w:hAnsi="標楷體" w:hint="eastAsia"/>
                </w:rPr>
                <w:t>9</w:t>
              </w:r>
              <w:r>
                <w:rPr>
                  <w:rFonts w:ascii="標楷體" w:eastAsia="標楷體" w:hAnsi="標楷體"/>
                </w:rPr>
                <w:t>.CustMain.RegDash</w:t>
              </w:r>
            </w:ins>
          </w:p>
          <w:p w14:paraId="0FF3337B" w14:textId="77777777" w:rsidR="005D195D" w:rsidRDefault="005D195D" w:rsidP="005D195D">
            <w:pPr>
              <w:rPr>
                <w:ins w:id="18277" w:author="Fegie" w:date="2021-05-05T14:05:00Z"/>
                <w:rFonts w:ascii="標楷體" w:eastAsia="標楷體" w:hAnsi="標楷體"/>
              </w:rPr>
            </w:pPr>
            <w:ins w:id="18278" w:author="Fegie" w:date="2021-05-05T14:05:00Z">
              <w:r>
                <w:rPr>
                  <w:rFonts w:ascii="標楷體" w:eastAsia="標楷體" w:hAnsi="標楷體" w:hint="eastAsia"/>
                </w:rPr>
                <w:t>10</w:t>
              </w:r>
              <w:r>
                <w:rPr>
                  <w:rFonts w:ascii="標楷體" w:eastAsia="標楷體" w:hAnsi="標楷體"/>
                </w:rPr>
                <w:t>.CustMain.RegFloor</w:t>
              </w:r>
            </w:ins>
          </w:p>
          <w:p w14:paraId="06504361" w14:textId="000AA305" w:rsidR="005D195D" w:rsidRDefault="005D195D" w:rsidP="005D195D">
            <w:pPr>
              <w:rPr>
                <w:ins w:id="18279" w:author="Fegie" w:date="2021-05-05T14:05:00Z"/>
                <w:rFonts w:ascii="標楷體" w:eastAsia="標楷體" w:hAnsi="標楷體"/>
              </w:rPr>
            </w:pPr>
            <w:ins w:id="18280" w:author="Fegie" w:date="2021-05-05T14:05:00Z">
              <w:r>
                <w:rPr>
                  <w:rFonts w:ascii="標楷體" w:eastAsia="標楷體" w:hAnsi="標楷體" w:hint="eastAsia"/>
                </w:rPr>
                <w:t>11</w:t>
              </w:r>
              <w:r>
                <w:rPr>
                  <w:rFonts w:ascii="標楷體" w:eastAsia="標楷體" w:hAnsi="標楷體"/>
                </w:rPr>
                <w:t>.CustMain.RegFloorDash</w:t>
              </w:r>
            </w:ins>
          </w:p>
        </w:tc>
      </w:tr>
      <w:tr w:rsidR="005D195D" w14:paraId="61A718B4" w14:textId="77777777" w:rsidTr="001C13CA">
        <w:trPr>
          <w:trHeight w:val="291"/>
          <w:jc w:val="center"/>
          <w:ins w:id="18281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DC1CC" w14:textId="3F45C40F" w:rsidR="005D195D" w:rsidRDefault="00144AE6" w:rsidP="005D195D">
            <w:pPr>
              <w:rPr>
                <w:ins w:id="18282" w:author="Fegie" w:date="2021-05-02T20:54:00Z"/>
                <w:rFonts w:ascii="標楷體" w:eastAsia="標楷體" w:hAnsi="標楷體"/>
              </w:rPr>
            </w:pPr>
            <w:ins w:id="18283" w:author="Fegie" w:date="2021-05-05T14:14:00Z">
              <w:r>
                <w:rPr>
                  <w:rFonts w:ascii="標楷體" w:eastAsia="標楷體" w:hAnsi="標楷體" w:hint="eastAsia"/>
                </w:rPr>
                <w:lastRenderedPageBreak/>
                <w:t>2</w:t>
              </w:r>
            </w:ins>
            <w:ins w:id="18284" w:author="Fegie" w:date="2021-05-02T20:54:00Z">
              <w:r w:rsidR="005D195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0607C" w14:textId="4BCE87D6" w:rsidR="005D195D" w:rsidRDefault="005D195D" w:rsidP="005D195D">
            <w:pPr>
              <w:rPr>
                <w:ins w:id="18285" w:author="Fegie" w:date="2021-05-02T20:54:00Z"/>
                <w:rFonts w:ascii="標楷體" w:eastAsia="標楷體" w:hAnsi="標楷體"/>
              </w:rPr>
            </w:pPr>
            <w:ins w:id="18286" w:author="Fegie" w:date="2021-05-02T20:54:00Z">
              <w:r>
                <w:rPr>
                  <w:rFonts w:ascii="標楷體" w:eastAsia="標楷體" w:hAnsi="標楷體" w:hint="eastAsia"/>
                </w:rPr>
                <w:t>公司-地址</w:t>
              </w:r>
            </w:ins>
            <w:ins w:id="18287" w:author="Fegie" w:date="2021-05-05T14:05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269C8" w14:textId="6F5AC013" w:rsidR="005D195D" w:rsidRDefault="005D195D" w:rsidP="005D195D">
            <w:pPr>
              <w:rPr>
                <w:ins w:id="18288" w:author="Fegie" w:date="2021-05-02T20:54:00Z"/>
                <w:rFonts w:ascii="標楷體" w:eastAsia="標楷體" w:hAnsi="標楷體"/>
              </w:rPr>
            </w:pPr>
            <w:ins w:id="18289" w:author="Fegie" w:date="2021-05-02T20:54:00Z">
              <w:del w:id="18290" w:author="家榮 張" w:date="2021-05-06T18:51:00Z">
                <w:r w:rsidDel="00A7651D">
                  <w:rPr>
                    <w:rFonts w:ascii="標楷體" w:eastAsia="標楷體" w:hAnsi="標楷體" w:hint="eastAsia"/>
                  </w:rPr>
                  <w:delText>X(115)</w:delText>
                </w:r>
              </w:del>
            </w:ins>
            <w:ins w:id="18291" w:author="家榮 張" w:date="2021-05-06T18:51:00Z">
              <w:r w:rsidR="00A7651D">
                <w:rPr>
                  <w:rFonts w:ascii="標楷體" w:eastAsia="標楷體" w:hAnsi="標楷體" w:hint="eastAsia"/>
                </w:rPr>
                <w:t>115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11DDD" w14:textId="77777777" w:rsidR="005D195D" w:rsidRDefault="005D195D" w:rsidP="005D195D">
            <w:pPr>
              <w:rPr>
                <w:ins w:id="18292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352AB" w14:textId="77777777" w:rsidR="005D195D" w:rsidRDefault="005D195D" w:rsidP="005D195D">
            <w:pPr>
              <w:rPr>
                <w:ins w:id="18293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4A7B" w14:textId="77777777" w:rsidR="005D195D" w:rsidRDefault="005D195D" w:rsidP="005D195D">
            <w:pPr>
              <w:rPr>
                <w:ins w:id="18294" w:author="Fegie" w:date="2021-05-02T20:54:00Z"/>
                <w:rFonts w:ascii="標楷體" w:eastAsia="標楷體" w:hAnsi="標楷體"/>
              </w:rPr>
            </w:pPr>
            <w:ins w:id="18295" w:author="Fegie" w:date="2021-05-02T20:54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11ACA" w14:textId="77777777" w:rsidR="005D195D" w:rsidRDefault="005D195D" w:rsidP="005D195D">
            <w:pPr>
              <w:rPr>
                <w:ins w:id="18296" w:author="Fegie" w:date="2021-05-02T20:54:00Z"/>
                <w:rFonts w:ascii="標楷體" w:eastAsia="標楷體" w:hAnsi="標楷體"/>
              </w:rPr>
            </w:pPr>
            <w:ins w:id="18297" w:author="Fegie" w:date="2021-05-02T20:5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A9211" w14:textId="77777777" w:rsidR="005D195D" w:rsidRDefault="005D195D" w:rsidP="005D195D">
            <w:pPr>
              <w:rPr>
                <w:ins w:id="18298" w:author="Fegie" w:date="2021-05-02T21:00:00Z"/>
                <w:rFonts w:ascii="標楷體" w:eastAsia="標楷體" w:hAnsi="標楷體"/>
              </w:rPr>
            </w:pPr>
            <w:ins w:id="18299" w:author="Fegie" w:date="2021-05-02T21:00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29E3F5A3" w14:textId="0347B4EA" w:rsidR="005D195D" w:rsidRDefault="005D195D" w:rsidP="005D195D">
            <w:pPr>
              <w:rPr>
                <w:ins w:id="18300" w:author="Fegie" w:date="2021-05-02T20:54:00Z"/>
                <w:rFonts w:ascii="標楷體" w:eastAsia="標楷體" w:hAnsi="標楷體"/>
              </w:rPr>
            </w:pPr>
            <w:ins w:id="18301" w:author="Fegie" w:date="2021-05-02T21:00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302" w:author="Fegie" w:date="2021-05-02T20:54:00Z">
              <w:r>
                <w:rPr>
                  <w:rFonts w:ascii="標楷體" w:eastAsia="標楷體" w:hAnsi="標楷體"/>
                </w:rPr>
                <w:t>.CustMain.RegCityCode</w:t>
              </w:r>
            </w:ins>
          </w:p>
          <w:p w14:paraId="2953449C" w14:textId="050B0BA9" w:rsidR="005D195D" w:rsidRDefault="005D195D" w:rsidP="005D195D">
            <w:pPr>
              <w:rPr>
                <w:ins w:id="18303" w:author="Fegie" w:date="2021-05-02T20:54:00Z"/>
                <w:rFonts w:ascii="標楷體" w:eastAsia="標楷體" w:hAnsi="標楷體"/>
              </w:rPr>
            </w:pPr>
            <w:ins w:id="18304" w:author="Fegie" w:date="2021-05-02T21:00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18305" w:author="Fegie" w:date="2021-05-02T20:54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RegAreaCode</w:t>
              </w:r>
            </w:ins>
          </w:p>
          <w:p w14:paraId="7A7BD8B4" w14:textId="60B6C066" w:rsidR="005D195D" w:rsidRDefault="005D195D" w:rsidP="005D195D">
            <w:pPr>
              <w:rPr>
                <w:ins w:id="18306" w:author="Fegie" w:date="2021-05-02T20:54:00Z"/>
                <w:rFonts w:ascii="標楷體" w:eastAsia="標楷體" w:hAnsi="標楷體"/>
              </w:rPr>
            </w:pPr>
            <w:ins w:id="18307" w:author="Fegie" w:date="2021-05-02T21:00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18308" w:author="Fegie" w:date="2021-05-02T20:54:00Z">
              <w:r>
                <w:rPr>
                  <w:rFonts w:ascii="標楷體" w:eastAsia="標楷體" w:hAnsi="標楷體"/>
                </w:rPr>
                <w:t>.CustMain.RegRoad</w:t>
              </w:r>
            </w:ins>
          </w:p>
          <w:p w14:paraId="7C356EE4" w14:textId="1C69F647" w:rsidR="005D195D" w:rsidRDefault="005D195D" w:rsidP="005D195D">
            <w:pPr>
              <w:rPr>
                <w:ins w:id="18309" w:author="Fegie" w:date="2021-05-02T20:54:00Z"/>
                <w:rFonts w:ascii="標楷體" w:eastAsia="標楷體" w:hAnsi="標楷體"/>
              </w:rPr>
            </w:pPr>
            <w:ins w:id="18310" w:author="Fegie" w:date="2021-05-02T21:00:00Z">
              <w:r>
                <w:rPr>
                  <w:rFonts w:ascii="標楷體" w:eastAsia="標楷體" w:hAnsi="標楷體" w:hint="eastAsia"/>
                </w:rPr>
                <w:t>5</w:t>
              </w:r>
            </w:ins>
            <w:ins w:id="18311" w:author="Fegie" w:date="2021-05-02T20:54:00Z">
              <w:r>
                <w:rPr>
                  <w:rFonts w:ascii="標楷體" w:eastAsia="標楷體" w:hAnsi="標楷體"/>
                </w:rPr>
                <w:t>.CustMain.RegSection</w:t>
              </w:r>
            </w:ins>
          </w:p>
          <w:p w14:paraId="28EC2A9F" w14:textId="2B1F42F8" w:rsidR="005D195D" w:rsidRDefault="005D195D" w:rsidP="005D195D">
            <w:pPr>
              <w:rPr>
                <w:ins w:id="18312" w:author="Fegie" w:date="2021-05-02T20:54:00Z"/>
                <w:rFonts w:ascii="標楷體" w:eastAsia="標楷體" w:hAnsi="標楷體"/>
              </w:rPr>
            </w:pPr>
            <w:ins w:id="18313" w:author="Fegie" w:date="2021-05-02T21:00:00Z">
              <w:r>
                <w:rPr>
                  <w:rFonts w:ascii="標楷體" w:eastAsia="標楷體" w:hAnsi="標楷體" w:hint="eastAsia"/>
                </w:rPr>
                <w:t>6</w:t>
              </w:r>
            </w:ins>
            <w:ins w:id="18314" w:author="Fegie" w:date="2021-05-02T20:54:00Z">
              <w:r>
                <w:rPr>
                  <w:rFonts w:ascii="標楷體" w:eastAsia="標楷體" w:hAnsi="標楷體"/>
                </w:rPr>
                <w:t>.CustMain.RegAlley</w:t>
              </w:r>
            </w:ins>
          </w:p>
          <w:p w14:paraId="072BF11A" w14:textId="0E2EEFB0" w:rsidR="005D195D" w:rsidRDefault="005D195D" w:rsidP="005D195D">
            <w:pPr>
              <w:rPr>
                <w:ins w:id="18315" w:author="Fegie" w:date="2021-05-02T20:54:00Z"/>
                <w:rFonts w:ascii="標楷體" w:eastAsia="標楷體" w:hAnsi="標楷體"/>
              </w:rPr>
            </w:pPr>
            <w:ins w:id="18316" w:author="Fegie" w:date="2021-05-02T21:00:00Z">
              <w:r>
                <w:rPr>
                  <w:rFonts w:ascii="標楷體" w:eastAsia="標楷體" w:hAnsi="標楷體" w:hint="eastAsia"/>
                </w:rPr>
                <w:t>7</w:t>
              </w:r>
            </w:ins>
            <w:ins w:id="18317" w:author="Fegie" w:date="2021-05-02T20:54:00Z">
              <w:r>
                <w:rPr>
                  <w:rFonts w:ascii="標楷體" w:eastAsia="標楷體" w:hAnsi="標楷體"/>
                </w:rPr>
                <w:t>.CustMain.RegLane</w:t>
              </w:r>
            </w:ins>
          </w:p>
          <w:p w14:paraId="3BCD3608" w14:textId="16BDEDBC" w:rsidR="005D195D" w:rsidRDefault="005D195D" w:rsidP="005D195D">
            <w:pPr>
              <w:rPr>
                <w:ins w:id="18318" w:author="Fegie" w:date="2021-05-02T20:54:00Z"/>
                <w:rFonts w:ascii="標楷體" w:eastAsia="標楷體" w:hAnsi="標楷體"/>
              </w:rPr>
            </w:pPr>
            <w:ins w:id="18319" w:author="Fegie" w:date="2021-05-02T21:00:00Z">
              <w:r>
                <w:rPr>
                  <w:rFonts w:ascii="標楷體" w:eastAsia="標楷體" w:hAnsi="標楷體" w:hint="eastAsia"/>
                </w:rPr>
                <w:t>8</w:t>
              </w:r>
            </w:ins>
            <w:ins w:id="18320" w:author="Fegie" w:date="2021-05-02T20:54:00Z">
              <w:r>
                <w:rPr>
                  <w:rFonts w:ascii="標楷體" w:eastAsia="標楷體" w:hAnsi="標楷體"/>
                </w:rPr>
                <w:t>.CustMain.RegNum</w:t>
              </w:r>
            </w:ins>
          </w:p>
          <w:p w14:paraId="4A9EA49A" w14:textId="3A7BFF20" w:rsidR="005D195D" w:rsidRDefault="005D195D" w:rsidP="005D195D">
            <w:pPr>
              <w:rPr>
                <w:ins w:id="18321" w:author="Fegie" w:date="2021-05-02T20:54:00Z"/>
                <w:rFonts w:ascii="標楷體" w:eastAsia="標楷體" w:hAnsi="標楷體"/>
              </w:rPr>
            </w:pPr>
            <w:ins w:id="18322" w:author="Fegie" w:date="2021-05-02T21:00:00Z">
              <w:r>
                <w:rPr>
                  <w:rFonts w:ascii="標楷體" w:eastAsia="標楷體" w:hAnsi="標楷體" w:hint="eastAsia"/>
                </w:rPr>
                <w:t>9</w:t>
              </w:r>
            </w:ins>
            <w:ins w:id="18323" w:author="Fegie" w:date="2021-05-02T20:54:00Z">
              <w:r>
                <w:rPr>
                  <w:rFonts w:ascii="標楷體" w:eastAsia="標楷體" w:hAnsi="標楷體"/>
                </w:rPr>
                <w:t>.CustMain.RegDash</w:t>
              </w:r>
            </w:ins>
          </w:p>
          <w:p w14:paraId="431D7DAA" w14:textId="7BA4EBE2" w:rsidR="005D195D" w:rsidRDefault="005D195D" w:rsidP="005D195D">
            <w:pPr>
              <w:rPr>
                <w:ins w:id="18324" w:author="Fegie" w:date="2021-05-02T20:54:00Z"/>
                <w:rFonts w:ascii="標楷體" w:eastAsia="標楷體" w:hAnsi="標楷體"/>
              </w:rPr>
            </w:pPr>
            <w:ins w:id="18325" w:author="Fegie" w:date="2021-05-02T20:54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8326" w:author="Fegie" w:date="2021-05-02T21:00:00Z">
              <w:r>
                <w:rPr>
                  <w:rFonts w:ascii="標楷體" w:eastAsia="標楷體" w:hAnsi="標楷體" w:hint="eastAsia"/>
                </w:rPr>
                <w:t>0</w:t>
              </w:r>
            </w:ins>
            <w:ins w:id="18327" w:author="Fegie" w:date="2021-05-02T20:54:00Z">
              <w:r>
                <w:rPr>
                  <w:rFonts w:ascii="標楷體" w:eastAsia="標楷體" w:hAnsi="標楷體"/>
                </w:rPr>
                <w:t>.CustMain.RegFloor</w:t>
              </w:r>
            </w:ins>
          </w:p>
          <w:p w14:paraId="5D6AB4CE" w14:textId="373B1CD4" w:rsidR="005D195D" w:rsidRDefault="005D195D" w:rsidP="005D195D">
            <w:pPr>
              <w:rPr>
                <w:ins w:id="18328" w:author="Fegie" w:date="2021-05-02T20:54:00Z"/>
                <w:rFonts w:ascii="標楷體" w:eastAsia="標楷體" w:hAnsi="標楷體"/>
              </w:rPr>
            </w:pPr>
            <w:ins w:id="18329" w:author="Fegie" w:date="2021-05-02T20:54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8330" w:author="Fegie" w:date="2021-05-02T21:00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8331" w:author="Fegie" w:date="2021-05-02T20:54:00Z">
              <w:r>
                <w:rPr>
                  <w:rFonts w:ascii="標楷體" w:eastAsia="標楷體" w:hAnsi="標楷體"/>
                </w:rPr>
                <w:t>.CustMain.RegFloorDash</w:t>
              </w:r>
            </w:ins>
          </w:p>
        </w:tc>
      </w:tr>
      <w:tr w:rsidR="005D195D" w14:paraId="1244900B" w14:textId="77777777" w:rsidTr="001C13CA">
        <w:trPr>
          <w:trHeight w:val="291"/>
          <w:jc w:val="center"/>
          <w:ins w:id="18332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B915F" w14:textId="099C16FB" w:rsidR="005D195D" w:rsidRDefault="00144AE6" w:rsidP="005D195D">
            <w:pPr>
              <w:rPr>
                <w:ins w:id="18333" w:author="Fegie" w:date="2021-05-02T20:54:00Z"/>
                <w:rFonts w:ascii="標楷體" w:eastAsia="標楷體" w:hAnsi="標楷體"/>
              </w:rPr>
            </w:pPr>
            <w:ins w:id="18334" w:author="Fegie" w:date="2021-05-05T14:14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335" w:author="Fegie" w:date="2021-05-02T20:54:00Z">
              <w:r w:rsidR="005D195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4DD80" w14:textId="1C7A8470" w:rsidR="005D195D" w:rsidRDefault="005D195D" w:rsidP="005D195D">
            <w:pPr>
              <w:rPr>
                <w:ins w:id="18336" w:author="Fegie" w:date="2021-05-02T20:54:00Z"/>
                <w:rFonts w:ascii="標楷體" w:eastAsia="標楷體" w:hAnsi="標楷體"/>
              </w:rPr>
            </w:pPr>
            <w:ins w:id="18337" w:author="Fegie" w:date="2021-05-02T20:54:00Z">
              <w:r>
                <w:rPr>
                  <w:rFonts w:ascii="標楷體" w:eastAsia="標楷體" w:hAnsi="標楷體" w:hint="eastAsia"/>
                </w:rPr>
                <w:t>通訊-郵遞區號</w:t>
              </w:r>
            </w:ins>
            <w:ins w:id="18338" w:author="Fegie" w:date="2021-05-05T14:05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2583B" w14:textId="1733CC96" w:rsidR="005D195D" w:rsidRDefault="005D195D" w:rsidP="005D195D">
            <w:pPr>
              <w:rPr>
                <w:ins w:id="18339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FBC61" w14:textId="77777777" w:rsidR="005D195D" w:rsidRDefault="005D195D" w:rsidP="005D195D">
            <w:pPr>
              <w:rPr>
                <w:ins w:id="18340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AB31F" w14:textId="77777777" w:rsidR="005D195D" w:rsidRDefault="005D195D" w:rsidP="005D195D">
            <w:pPr>
              <w:rPr>
                <w:ins w:id="18341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69CF4" w14:textId="354445BA" w:rsidR="005D195D" w:rsidRDefault="005D195D" w:rsidP="005D195D">
            <w:pPr>
              <w:rPr>
                <w:ins w:id="18342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01DAC" w14:textId="0726869C" w:rsidR="005D195D" w:rsidRDefault="005D195D" w:rsidP="005D195D">
            <w:pPr>
              <w:rPr>
                <w:ins w:id="18343" w:author="Fegie" w:date="2021-05-02T20:54:00Z"/>
                <w:rFonts w:ascii="標楷體" w:eastAsia="標楷體" w:hAnsi="標楷體"/>
              </w:rPr>
            </w:pPr>
            <w:ins w:id="18344" w:author="Fegie" w:date="2021-05-05T14:0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A4C95" w14:textId="49880FDC" w:rsidR="005D195D" w:rsidRDefault="005D195D" w:rsidP="005D195D">
            <w:pPr>
              <w:rPr>
                <w:ins w:id="18345" w:author="Fegie" w:date="2021-05-02T21:01:00Z"/>
                <w:rFonts w:ascii="標楷體" w:eastAsia="標楷體" w:hAnsi="標楷體"/>
              </w:rPr>
            </w:pPr>
            <w:ins w:id="18346" w:author="Fegie" w:date="2021-05-02T21:01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8347" w:author="Fegie" w:date="2021-05-05T14:06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8348" w:author="Fegie" w:date="2021-05-02T21:01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1E829736" w14:textId="09C2A123" w:rsidR="005D195D" w:rsidRDefault="005D195D" w:rsidP="005D195D">
            <w:pPr>
              <w:rPr>
                <w:ins w:id="18349" w:author="Fegie" w:date="2021-05-02T20:54:00Z"/>
                <w:rFonts w:ascii="標楷體" w:eastAsia="標楷體" w:hAnsi="標楷體"/>
              </w:rPr>
            </w:pPr>
            <w:ins w:id="18350" w:author="Fegie" w:date="2021-05-02T21:0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351" w:author="Fegie" w:date="2021-05-02T20:54:00Z">
              <w:r>
                <w:rPr>
                  <w:rFonts w:ascii="標楷體" w:eastAsia="標楷體" w:hAnsi="標楷體"/>
                </w:rPr>
                <w:t>.CustMain.CurrZip3</w:t>
              </w:r>
            </w:ins>
          </w:p>
          <w:p w14:paraId="12EFBD79" w14:textId="675CA637" w:rsidR="005D195D" w:rsidRDefault="005D195D" w:rsidP="005D195D">
            <w:pPr>
              <w:rPr>
                <w:ins w:id="18352" w:author="Fegie" w:date="2021-05-02T20:54:00Z"/>
                <w:rFonts w:ascii="標楷體" w:eastAsia="標楷體" w:hAnsi="標楷體"/>
              </w:rPr>
            </w:pPr>
            <w:ins w:id="18353" w:author="Fegie" w:date="2021-05-02T21:01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18354" w:author="Fegie" w:date="2021-05-02T20:54:00Z"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CurrZip2</w:t>
              </w:r>
            </w:ins>
          </w:p>
        </w:tc>
      </w:tr>
      <w:tr w:rsidR="005D195D" w14:paraId="4BA9DA52" w14:textId="77777777" w:rsidTr="001C13CA">
        <w:trPr>
          <w:trHeight w:val="291"/>
          <w:jc w:val="center"/>
          <w:ins w:id="18355" w:author="Fegie" w:date="2021-05-05T14:05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7B95" w14:textId="2BBCB33A" w:rsidR="005D195D" w:rsidRDefault="00144AE6" w:rsidP="005D195D">
            <w:pPr>
              <w:rPr>
                <w:ins w:id="18356" w:author="Fegie" w:date="2021-05-05T14:05:00Z"/>
                <w:rFonts w:ascii="標楷體" w:eastAsia="標楷體" w:hAnsi="標楷體"/>
              </w:rPr>
            </w:pPr>
            <w:ins w:id="18357" w:author="Fegie" w:date="2021-05-05T14:14:00Z">
              <w:r>
                <w:rPr>
                  <w:rFonts w:ascii="標楷體" w:eastAsia="標楷體" w:hAnsi="標楷體" w:hint="eastAsia"/>
                </w:rPr>
                <w:t>23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BC331" w14:textId="01A8BA3C" w:rsidR="005D195D" w:rsidRDefault="005D195D" w:rsidP="005D195D">
            <w:pPr>
              <w:rPr>
                <w:ins w:id="18358" w:author="Fegie" w:date="2021-05-05T14:05:00Z"/>
                <w:rFonts w:ascii="標楷體" w:eastAsia="標楷體" w:hAnsi="標楷體"/>
              </w:rPr>
            </w:pPr>
            <w:ins w:id="18359" w:author="Fegie" w:date="2021-05-05T14:05:00Z">
              <w:r>
                <w:rPr>
                  <w:rFonts w:ascii="標楷體" w:eastAsia="標楷體" w:hAnsi="標楷體" w:hint="eastAsia"/>
                </w:rPr>
                <w:t>通訊-郵遞區號</w:t>
              </w:r>
            </w:ins>
            <w:ins w:id="18360" w:author="Fegie" w:date="2021-05-05T14:06:00Z">
              <w:r>
                <w:rPr>
                  <w:rFonts w:ascii="標楷體" w:eastAsia="標楷體" w:hAnsi="標楷體" w:hint="eastAsia"/>
                </w:rPr>
                <w:t>-修改後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C1441" w14:textId="06C4DB85" w:rsidR="005D195D" w:rsidRDefault="005D195D" w:rsidP="005D195D">
            <w:pPr>
              <w:rPr>
                <w:ins w:id="18361" w:author="Fegie" w:date="2021-05-05T14:05:00Z"/>
                <w:rFonts w:ascii="標楷體" w:eastAsia="標楷體" w:hAnsi="標楷體"/>
              </w:rPr>
            </w:pPr>
            <w:ins w:id="18362" w:author="Fegie" w:date="2021-05-05T14:05:00Z">
              <w:del w:id="18363" w:author="家榮 張" w:date="2021-05-06T18:51:00Z">
                <w:r w:rsidDel="00A7651D">
                  <w:rPr>
                    <w:rFonts w:ascii="標楷體" w:eastAsia="標楷體" w:hAnsi="標楷體" w:hint="eastAsia"/>
                  </w:rPr>
                  <w:delText>X(03)+X(03)</w:delText>
                </w:r>
              </w:del>
            </w:ins>
            <w:ins w:id="18364" w:author="家榮 張" w:date="2021-05-06T18:51:00Z">
              <w:r w:rsidR="00A7651D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1D95C" w14:textId="77777777" w:rsidR="005D195D" w:rsidRDefault="005D195D" w:rsidP="005D195D">
            <w:pPr>
              <w:rPr>
                <w:ins w:id="18365" w:author="Fegie" w:date="2021-05-05T14:05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C466F" w14:textId="77777777" w:rsidR="005D195D" w:rsidRDefault="005D195D" w:rsidP="005D195D">
            <w:pPr>
              <w:rPr>
                <w:ins w:id="18366" w:author="Fegie" w:date="2021-05-05T14:05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EA03" w14:textId="4CEDA249" w:rsidR="005D195D" w:rsidRDefault="005D195D" w:rsidP="005D195D">
            <w:pPr>
              <w:rPr>
                <w:ins w:id="18367" w:author="Fegie" w:date="2021-05-05T14:05:00Z"/>
                <w:rFonts w:ascii="標楷體" w:eastAsia="標楷體" w:hAnsi="標楷體"/>
              </w:rPr>
            </w:pPr>
            <w:ins w:id="18368" w:author="Fegie" w:date="2021-05-05T14:05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7631" w14:textId="5377B3F1" w:rsidR="005D195D" w:rsidRDefault="005D195D" w:rsidP="005D195D">
            <w:pPr>
              <w:rPr>
                <w:ins w:id="18369" w:author="Fegie" w:date="2021-05-05T14:05:00Z"/>
                <w:rFonts w:ascii="標楷體" w:eastAsia="標楷體" w:hAnsi="標楷體"/>
              </w:rPr>
            </w:pPr>
            <w:ins w:id="18370" w:author="Fegie" w:date="2021-05-05T14:05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F1432" w14:textId="77777777" w:rsidR="005D195D" w:rsidRDefault="005D195D" w:rsidP="005D195D">
            <w:pPr>
              <w:rPr>
                <w:ins w:id="18371" w:author="Fegie" w:date="2021-05-05T14:05:00Z"/>
                <w:rFonts w:ascii="標楷體" w:eastAsia="標楷體" w:hAnsi="標楷體"/>
              </w:rPr>
            </w:pPr>
            <w:ins w:id="18372" w:author="Fegie" w:date="2021-05-05T14:05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38F68E5E" w14:textId="77777777" w:rsidR="005D195D" w:rsidRDefault="005D195D" w:rsidP="005D195D">
            <w:pPr>
              <w:rPr>
                <w:ins w:id="18373" w:author="Fegie" w:date="2021-05-05T14:05:00Z"/>
                <w:rFonts w:ascii="標楷體" w:eastAsia="標楷體" w:hAnsi="標楷體"/>
              </w:rPr>
            </w:pPr>
            <w:ins w:id="18374" w:author="Fegie" w:date="2021-05-05T14:05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.CustMain.CurrZip3</w:t>
              </w:r>
            </w:ins>
          </w:p>
          <w:p w14:paraId="3B0F0E71" w14:textId="65C07B92" w:rsidR="005D195D" w:rsidRDefault="005D195D" w:rsidP="005D195D">
            <w:pPr>
              <w:rPr>
                <w:ins w:id="18375" w:author="Fegie" w:date="2021-05-05T14:05:00Z"/>
                <w:rFonts w:ascii="標楷體" w:eastAsia="標楷體" w:hAnsi="標楷體"/>
              </w:rPr>
            </w:pPr>
            <w:ins w:id="18376" w:author="Fegie" w:date="2021-05-05T14:05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CustMain.</w:t>
              </w:r>
              <w:r>
                <w:rPr>
                  <w:rFonts w:ascii="標楷體" w:eastAsia="標楷體" w:hAnsi="標楷體"/>
                </w:rPr>
                <w:t>CurrZip2</w:t>
              </w:r>
            </w:ins>
          </w:p>
        </w:tc>
      </w:tr>
      <w:tr w:rsidR="005D195D" w14:paraId="5AA58F3E" w14:textId="77777777" w:rsidTr="001C13CA">
        <w:trPr>
          <w:trHeight w:val="291"/>
          <w:jc w:val="center"/>
          <w:ins w:id="18377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6BB9A" w14:textId="51216C40" w:rsidR="005D195D" w:rsidRDefault="00144AE6" w:rsidP="005D195D">
            <w:pPr>
              <w:rPr>
                <w:ins w:id="18378" w:author="Fegie" w:date="2021-05-02T20:54:00Z"/>
                <w:rFonts w:ascii="標楷體" w:eastAsia="標楷體" w:hAnsi="標楷體"/>
              </w:rPr>
            </w:pPr>
            <w:ins w:id="18379" w:author="Fegie" w:date="2021-05-05T14:15:00Z">
              <w:r>
                <w:rPr>
                  <w:rFonts w:ascii="標楷體" w:eastAsia="標楷體" w:hAnsi="標楷體" w:hint="eastAsia"/>
                </w:rPr>
                <w:t>24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7F954" w14:textId="106F9313" w:rsidR="005D195D" w:rsidRDefault="005D195D" w:rsidP="005D195D">
            <w:pPr>
              <w:rPr>
                <w:ins w:id="18380" w:author="Fegie" w:date="2021-05-02T20:54:00Z"/>
                <w:rFonts w:ascii="標楷體" w:eastAsia="標楷體" w:hAnsi="標楷體"/>
              </w:rPr>
            </w:pPr>
            <w:ins w:id="18381" w:author="Fegie" w:date="2021-05-02T20:54:00Z">
              <w:r>
                <w:rPr>
                  <w:rFonts w:ascii="標楷體" w:eastAsia="標楷體" w:hAnsi="標楷體" w:hint="eastAsia"/>
                </w:rPr>
                <w:t>通</w:t>
              </w:r>
              <w:r>
                <w:rPr>
                  <w:rFonts w:ascii="標楷體" w:eastAsia="標楷體" w:hAnsi="標楷體" w:hint="eastAsia"/>
                </w:rPr>
                <w:lastRenderedPageBreak/>
                <w:t>訊-地址</w:t>
              </w:r>
            </w:ins>
            <w:ins w:id="18382" w:author="Fegie" w:date="2021-05-05T14:06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0B6C" w14:textId="2C1EF5C6" w:rsidR="005D195D" w:rsidRDefault="005D195D" w:rsidP="005D195D">
            <w:pPr>
              <w:rPr>
                <w:ins w:id="18383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3E41C" w14:textId="77777777" w:rsidR="005D195D" w:rsidRDefault="005D195D" w:rsidP="005D195D">
            <w:pPr>
              <w:rPr>
                <w:ins w:id="18384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D0A7" w14:textId="77777777" w:rsidR="005D195D" w:rsidRDefault="005D195D" w:rsidP="005D195D">
            <w:pPr>
              <w:rPr>
                <w:ins w:id="18385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B5F46" w14:textId="5DCD6816" w:rsidR="005D195D" w:rsidRDefault="005D195D" w:rsidP="005D195D">
            <w:pPr>
              <w:rPr>
                <w:ins w:id="18386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2DAA4" w14:textId="0E7E9EE7" w:rsidR="005D195D" w:rsidRDefault="005D195D" w:rsidP="005D195D">
            <w:pPr>
              <w:rPr>
                <w:ins w:id="18387" w:author="Fegie" w:date="2021-05-02T20:54:00Z"/>
                <w:rFonts w:ascii="標楷體" w:eastAsia="標楷體" w:hAnsi="標楷體"/>
              </w:rPr>
            </w:pPr>
            <w:ins w:id="18388" w:author="Fegie" w:date="2021-05-05T14:0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9CAC1" w14:textId="311F9305" w:rsidR="005D195D" w:rsidRDefault="005D195D" w:rsidP="005D195D">
            <w:pPr>
              <w:rPr>
                <w:ins w:id="18389" w:author="Fegie" w:date="2021-05-02T21:01:00Z"/>
                <w:rFonts w:ascii="標楷體" w:eastAsia="標楷體" w:hAnsi="標楷體"/>
              </w:rPr>
            </w:pPr>
            <w:ins w:id="18390" w:author="Fegie" w:date="2021-05-02T21:01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8391" w:author="Fegie" w:date="2021-05-05T14:06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8392" w:author="Fegie" w:date="2021-05-02T21:01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40DDF81D" w14:textId="7886FC26" w:rsidR="005D195D" w:rsidRPr="00702FE3" w:rsidRDefault="005D195D" w:rsidP="005D195D">
            <w:pPr>
              <w:rPr>
                <w:ins w:id="18393" w:author="Fegie" w:date="2021-05-02T20:54:00Z"/>
                <w:rFonts w:ascii="標楷體" w:eastAsia="標楷體" w:hAnsi="標楷體"/>
              </w:rPr>
            </w:pPr>
            <w:ins w:id="18394" w:author="Fegie" w:date="2021-05-02T21:01:00Z">
              <w:r>
                <w:rPr>
                  <w:rFonts w:ascii="標楷體" w:eastAsia="標楷體" w:hAnsi="標楷體" w:hint="eastAsia"/>
                </w:rPr>
                <w:lastRenderedPageBreak/>
                <w:t>2</w:t>
              </w:r>
            </w:ins>
            <w:ins w:id="18395" w:author="Fegie" w:date="2021-05-02T20:54:00Z">
              <w:r w:rsidRPr="00702FE3">
                <w:rPr>
                  <w:rFonts w:ascii="標楷體" w:eastAsia="標楷體" w:hAnsi="標楷體"/>
                </w:rPr>
                <w:t>.CustMain.CurrCityCode</w:t>
              </w:r>
            </w:ins>
          </w:p>
          <w:p w14:paraId="1E8438B2" w14:textId="4846AA49" w:rsidR="005D195D" w:rsidRPr="00702FE3" w:rsidRDefault="005D195D" w:rsidP="005D195D">
            <w:pPr>
              <w:rPr>
                <w:ins w:id="18396" w:author="Fegie" w:date="2021-05-02T20:54:00Z"/>
                <w:rFonts w:ascii="標楷體" w:eastAsia="標楷體" w:hAnsi="標楷體"/>
              </w:rPr>
            </w:pPr>
            <w:ins w:id="18397" w:author="Fegie" w:date="2021-05-02T21:01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18398" w:author="Fegie" w:date="2021-05-02T20:54:00Z">
              <w:r w:rsidRPr="00702FE3">
                <w:rPr>
                  <w:rFonts w:ascii="標楷體" w:eastAsia="標楷體" w:hAnsi="標楷體"/>
                </w:rPr>
                <w:t>.CustMain.CurrAreaCode</w:t>
              </w:r>
            </w:ins>
          </w:p>
          <w:p w14:paraId="517FB511" w14:textId="59CEC007" w:rsidR="005D195D" w:rsidRPr="00702FE3" w:rsidRDefault="005D195D" w:rsidP="005D195D">
            <w:pPr>
              <w:rPr>
                <w:ins w:id="18399" w:author="Fegie" w:date="2021-05-02T20:54:00Z"/>
                <w:rFonts w:ascii="標楷體" w:eastAsia="標楷體" w:hAnsi="標楷體"/>
              </w:rPr>
            </w:pPr>
            <w:ins w:id="18400" w:author="Fegie" w:date="2021-05-02T21:01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18401" w:author="Fegie" w:date="2021-05-02T20:54:00Z">
              <w:r w:rsidRPr="00702FE3">
                <w:rPr>
                  <w:rFonts w:ascii="標楷體" w:eastAsia="標楷體" w:hAnsi="標楷體"/>
                </w:rPr>
                <w:t>.CustMain.CurrRoad</w:t>
              </w:r>
            </w:ins>
          </w:p>
          <w:p w14:paraId="2B52340E" w14:textId="7811D623" w:rsidR="005D195D" w:rsidRPr="00702FE3" w:rsidRDefault="005D195D" w:rsidP="005D195D">
            <w:pPr>
              <w:rPr>
                <w:ins w:id="18402" w:author="Fegie" w:date="2021-05-02T20:54:00Z"/>
                <w:rFonts w:ascii="標楷體" w:eastAsia="標楷體" w:hAnsi="標楷體"/>
              </w:rPr>
            </w:pPr>
            <w:ins w:id="18403" w:author="Fegie" w:date="2021-05-02T21:01:00Z">
              <w:r>
                <w:rPr>
                  <w:rFonts w:ascii="標楷體" w:eastAsia="標楷體" w:hAnsi="標楷體" w:hint="eastAsia"/>
                </w:rPr>
                <w:t>5</w:t>
              </w:r>
            </w:ins>
            <w:ins w:id="18404" w:author="Fegie" w:date="2021-05-02T20:54:00Z">
              <w:r w:rsidRPr="00702FE3">
                <w:rPr>
                  <w:rFonts w:ascii="標楷體" w:eastAsia="標楷體" w:hAnsi="標楷體"/>
                </w:rPr>
                <w:t>.CustMain.CurrSection</w:t>
              </w:r>
            </w:ins>
          </w:p>
          <w:p w14:paraId="0BA3BFA0" w14:textId="4FD6743F" w:rsidR="005D195D" w:rsidRPr="00702FE3" w:rsidRDefault="005D195D" w:rsidP="005D195D">
            <w:pPr>
              <w:rPr>
                <w:ins w:id="18405" w:author="Fegie" w:date="2021-05-02T20:54:00Z"/>
                <w:rFonts w:ascii="標楷體" w:eastAsia="標楷體" w:hAnsi="標楷體"/>
              </w:rPr>
            </w:pPr>
            <w:ins w:id="18406" w:author="Fegie" w:date="2021-05-02T21:01:00Z">
              <w:r>
                <w:rPr>
                  <w:rFonts w:ascii="標楷體" w:eastAsia="標楷體" w:hAnsi="標楷體" w:hint="eastAsia"/>
                </w:rPr>
                <w:t>6</w:t>
              </w:r>
            </w:ins>
            <w:ins w:id="18407" w:author="Fegie" w:date="2021-05-02T20:54:00Z">
              <w:r w:rsidRPr="00702FE3">
                <w:rPr>
                  <w:rFonts w:ascii="標楷體" w:eastAsia="標楷體" w:hAnsi="標楷體"/>
                </w:rPr>
                <w:t>.CustMain.CurrAlley</w:t>
              </w:r>
            </w:ins>
          </w:p>
          <w:p w14:paraId="23FB1BFE" w14:textId="0609159E" w:rsidR="005D195D" w:rsidRPr="00702FE3" w:rsidRDefault="005D195D" w:rsidP="005D195D">
            <w:pPr>
              <w:rPr>
                <w:ins w:id="18408" w:author="Fegie" w:date="2021-05-02T20:54:00Z"/>
                <w:rFonts w:ascii="標楷體" w:eastAsia="標楷體" w:hAnsi="標楷體"/>
              </w:rPr>
            </w:pPr>
            <w:ins w:id="18409" w:author="Fegie" w:date="2021-05-02T21:01:00Z">
              <w:r>
                <w:rPr>
                  <w:rFonts w:ascii="標楷體" w:eastAsia="標楷體" w:hAnsi="標楷體" w:hint="eastAsia"/>
                </w:rPr>
                <w:t>7</w:t>
              </w:r>
            </w:ins>
            <w:ins w:id="18410" w:author="Fegie" w:date="2021-05-02T20:54:00Z">
              <w:r w:rsidRPr="00702FE3">
                <w:rPr>
                  <w:rFonts w:ascii="標楷體" w:eastAsia="標楷體" w:hAnsi="標楷體"/>
                </w:rPr>
                <w:t>.CustMain.CurrLane</w:t>
              </w:r>
            </w:ins>
          </w:p>
          <w:p w14:paraId="736DA1F5" w14:textId="048AB538" w:rsidR="005D195D" w:rsidRPr="00702FE3" w:rsidRDefault="005D195D" w:rsidP="005D195D">
            <w:pPr>
              <w:rPr>
                <w:ins w:id="18411" w:author="Fegie" w:date="2021-05-02T20:54:00Z"/>
                <w:rFonts w:ascii="標楷體" w:eastAsia="標楷體" w:hAnsi="標楷體"/>
              </w:rPr>
            </w:pPr>
            <w:ins w:id="18412" w:author="Fegie" w:date="2021-05-02T21:01:00Z">
              <w:r>
                <w:rPr>
                  <w:rFonts w:ascii="標楷體" w:eastAsia="標楷體" w:hAnsi="標楷體" w:hint="eastAsia"/>
                </w:rPr>
                <w:t>8</w:t>
              </w:r>
            </w:ins>
            <w:ins w:id="18413" w:author="Fegie" w:date="2021-05-02T20:54:00Z">
              <w:r w:rsidRPr="00702FE3">
                <w:rPr>
                  <w:rFonts w:ascii="標楷體" w:eastAsia="標楷體" w:hAnsi="標楷體"/>
                </w:rPr>
                <w:t>.CustMain.CurrNum</w:t>
              </w:r>
            </w:ins>
          </w:p>
          <w:p w14:paraId="4FEB272B" w14:textId="4C080630" w:rsidR="005D195D" w:rsidRPr="00702FE3" w:rsidRDefault="005D195D" w:rsidP="005D195D">
            <w:pPr>
              <w:rPr>
                <w:ins w:id="18414" w:author="Fegie" w:date="2021-05-02T20:54:00Z"/>
                <w:rFonts w:ascii="標楷體" w:eastAsia="標楷體" w:hAnsi="標楷體"/>
              </w:rPr>
            </w:pPr>
            <w:ins w:id="18415" w:author="Fegie" w:date="2021-05-02T21:01:00Z">
              <w:r>
                <w:rPr>
                  <w:rFonts w:ascii="標楷體" w:eastAsia="標楷體" w:hAnsi="標楷體" w:hint="eastAsia"/>
                </w:rPr>
                <w:t>9</w:t>
              </w:r>
            </w:ins>
            <w:ins w:id="18416" w:author="Fegie" w:date="2021-05-02T20:54:00Z">
              <w:r w:rsidRPr="00702FE3">
                <w:rPr>
                  <w:rFonts w:ascii="標楷體" w:eastAsia="標楷體" w:hAnsi="標楷體"/>
                </w:rPr>
                <w:t>.CustMain.CurrDash</w:t>
              </w:r>
            </w:ins>
          </w:p>
          <w:p w14:paraId="0B4A7D82" w14:textId="113D741B" w:rsidR="005D195D" w:rsidRPr="00702FE3" w:rsidRDefault="005D195D" w:rsidP="005D195D">
            <w:pPr>
              <w:rPr>
                <w:ins w:id="18417" w:author="Fegie" w:date="2021-05-02T20:54:00Z"/>
                <w:rFonts w:ascii="標楷體" w:eastAsia="標楷體" w:hAnsi="標楷體"/>
              </w:rPr>
            </w:pPr>
            <w:ins w:id="18418" w:author="Fegie" w:date="2021-05-02T20:54:00Z">
              <w:r w:rsidRPr="00702FE3">
                <w:rPr>
                  <w:rFonts w:ascii="標楷體" w:eastAsia="標楷體" w:hAnsi="標楷體"/>
                </w:rPr>
                <w:t>1</w:t>
              </w:r>
            </w:ins>
            <w:ins w:id="18419" w:author="Fegie" w:date="2021-05-02T21:01:00Z">
              <w:r>
                <w:rPr>
                  <w:rFonts w:ascii="標楷體" w:eastAsia="標楷體" w:hAnsi="標楷體" w:hint="eastAsia"/>
                </w:rPr>
                <w:t>0</w:t>
              </w:r>
            </w:ins>
            <w:ins w:id="18420" w:author="Fegie" w:date="2021-05-02T20:54:00Z">
              <w:r w:rsidRPr="00702FE3">
                <w:rPr>
                  <w:rFonts w:ascii="標楷體" w:eastAsia="標楷體" w:hAnsi="標楷體"/>
                </w:rPr>
                <w:t>.CustMain.CurrFloor</w:t>
              </w:r>
            </w:ins>
          </w:p>
          <w:p w14:paraId="43BD9262" w14:textId="435D429A" w:rsidR="005D195D" w:rsidRDefault="005D195D" w:rsidP="005D195D">
            <w:pPr>
              <w:rPr>
                <w:ins w:id="18421" w:author="Fegie" w:date="2021-05-02T20:54:00Z"/>
                <w:rFonts w:ascii="標楷體" w:eastAsia="標楷體" w:hAnsi="標楷體"/>
              </w:rPr>
            </w:pPr>
            <w:ins w:id="18422" w:author="Fegie" w:date="2021-05-02T20:54:00Z">
              <w:r w:rsidRPr="00702FE3">
                <w:rPr>
                  <w:rFonts w:ascii="標楷體" w:eastAsia="標楷體" w:hAnsi="標楷體"/>
                </w:rPr>
                <w:t>1</w:t>
              </w:r>
            </w:ins>
            <w:ins w:id="18423" w:author="Fegie" w:date="2021-05-02T21:01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8424" w:author="Fegie" w:date="2021-05-02T20:54:00Z">
              <w:r w:rsidRPr="00702FE3">
                <w:rPr>
                  <w:rFonts w:ascii="標楷體" w:eastAsia="標楷體" w:hAnsi="標楷體"/>
                </w:rPr>
                <w:t>.CustMain.CurrFloorDash</w:t>
              </w:r>
            </w:ins>
          </w:p>
        </w:tc>
      </w:tr>
      <w:tr w:rsidR="005D195D" w14:paraId="69BCDC13" w14:textId="77777777" w:rsidTr="001C13CA">
        <w:trPr>
          <w:trHeight w:val="291"/>
          <w:jc w:val="center"/>
          <w:ins w:id="18425" w:author="Fegie" w:date="2021-05-05T14:06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C66A9" w14:textId="676EDA53" w:rsidR="005D195D" w:rsidRDefault="00144AE6" w:rsidP="005D195D">
            <w:pPr>
              <w:rPr>
                <w:ins w:id="18426" w:author="Fegie" w:date="2021-05-05T14:06:00Z"/>
                <w:rFonts w:ascii="標楷體" w:eastAsia="標楷體" w:hAnsi="標楷體"/>
              </w:rPr>
            </w:pPr>
            <w:ins w:id="18427" w:author="Fegie" w:date="2021-05-05T14:15:00Z">
              <w:r>
                <w:rPr>
                  <w:rFonts w:ascii="標楷體" w:eastAsia="標楷體" w:hAnsi="標楷體" w:hint="eastAsia"/>
                </w:rPr>
                <w:lastRenderedPageBreak/>
                <w:t>25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B2E32" w14:textId="0EBBCE9C" w:rsidR="005D195D" w:rsidRDefault="005D195D" w:rsidP="005D195D">
            <w:pPr>
              <w:rPr>
                <w:ins w:id="18428" w:author="Fegie" w:date="2021-05-05T14:06:00Z"/>
                <w:rFonts w:ascii="標楷體" w:eastAsia="標楷體" w:hAnsi="標楷體"/>
              </w:rPr>
            </w:pPr>
            <w:ins w:id="18429" w:author="Fegie" w:date="2021-05-05T14:06:00Z">
              <w:r>
                <w:rPr>
                  <w:rFonts w:ascii="標楷體" w:eastAsia="標楷體" w:hAnsi="標楷體" w:hint="eastAsia"/>
                </w:rPr>
                <w:t>通訊-地址-修改後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814F8" w14:textId="72365042" w:rsidR="005D195D" w:rsidRDefault="005D195D" w:rsidP="005D195D">
            <w:pPr>
              <w:rPr>
                <w:ins w:id="18430" w:author="Fegie" w:date="2021-05-05T14:06:00Z"/>
                <w:rFonts w:ascii="標楷體" w:eastAsia="標楷體" w:hAnsi="標楷體"/>
              </w:rPr>
            </w:pPr>
            <w:ins w:id="18431" w:author="Fegie" w:date="2021-05-05T14:06:00Z">
              <w:del w:id="18432" w:author="家榮 張" w:date="2021-05-06T18:51:00Z">
                <w:r w:rsidDel="00A7651D">
                  <w:rPr>
                    <w:rFonts w:ascii="標楷體" w:eastAsia="標楷體" w:hAnsi="標楷體" w:hint="eastAsia"/>
                  </w:rPr>
                  <w:delText>X(115)</w:delText>
                </w:r>
              </w:del>
            </w:ins>
            <w:ins w:id="18433" w:author="家榮 張" w:date="2021-05-06T18:51:00Z">
              <w:r w:rsidR="00A7651D">
                <w:rPr>
                  <w:rFonts w:ascii="標楷體" w:eastAsia="標楷體" w:hAnsi="標楷體" w:hint="eastAsia"/>
                </w:rPr>
                <w:t>115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96203" w14:textId="77777777" w:rsidR="005D195D" w:rsidRDefault="005D195D" w:rsidP="005D195D">
            <w:pPr>
              <w:rPr>
                <w:ins w:id="18434" w:author="Fegie" w:date="2021-05-05T14:0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1C091" w14:textId="77777777" w:rsidR="005D195D" w:rsidRDefault="005D195D" w:rsidP="005D195D">
            <w:pPr>
              <w:rPr>
                <w:ins w:id="18435" w:author="Fegie" w:date="2021-05-05T14:06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54C59" w14:textId="7D502952" w:rsidR="005D195D" w:rsidRDefault="005D195D" w:rsidP="005D195D">
            <w:pPr>
              <w:rPr>
                <w:ins w:id="18436" w:author="Fegie" w:date="2021-05-05T14:06:00Z"/>
                <w:rFonts w:ascii="標楷體" w:eastAsia="標楷體" w:hAnsi="標楷體"/>
              </w:rPr>
            </w:pPr>
            <w:ins w:id="18437" w:author="Fegie" w:date="2021-05-05T14:0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ECBB9" w14:textId="074E196A" w:rsidR="005D195D" w:rsidRDefault="005D195D" w:rsidP="005D195D">
            <w:pPr>
              <w:rPr>
                <w:ins w:id="18438" w:author="Fegie" w:date="2021-05-05T14:06:00Z"/>
                <w:rFonts w:ascii="標楷體" w:eastAsia="標楷體" w:hAnsi="標楷體"/>
              </w:rPr>
            </w:pPr>
            <w:ins w:id="18439" w:author="Fegie" w:date="2021-05-05T14:0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1BD44" w14:textId="77777777" w:rsidR="005D195D" w:rsidRDefault="005D195D" w:rsidP="005D195D">
            <w:pPr>
              <w:rPr>
                <w:ins w:id="18440" w:author="Fegie" w:date="2021-05-05T14:06:00Z"/>
                <w:rFonts w:ascii="標楷體" w:eastAsia="標楷體" w:hAnsi="標楷體"/>
              </w:rPr>
            </w:pPr>
            <w:ins w:id="18441" w:author="Fegie" w:date="2021-05-05T14:06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4136B7AA" w14:textId="77777777" w:rsidR="005D195D" w:rsidRPr="00702FE3" w:rsidRDefault="005D195D" w:rsidP="005D195D">
            <w:pPr>
              <w:rPr>
                <w:ins w:id="18442" w:author="Fegie" w:date="2021-05-05T14:06:00Z"/>
                <w:rFonts w:ascii="標楷體" w:eastAsia="標楷體" w:hAnsi="標楷體"/>
              </w:rPr>
            </w:pPr>
            <w:ins w:id="18443" w:author="Fegie" w:date="2021-05-05T14:06:00Z">
              <w:r>
                <w:rPr>
                  <w:rFonts w:ascii="標楷體" w:eastAsia="標楷體" w:hAnsi="標楷體" w:hint="eastAsia"/>
                </w:rPr>
                <w:t>2</w:t>
              </w:r>
              <w:r w:rsidRPr="00702FE3">
                <w:rPr>
                  <w:rFonts w:ascii="標楷體" w:eastAsia="標楷體" w:hAnsi="標楷體"/>
                </w:rPr>
                <w:t>.CustMain.CurrCityCode</w:t>
              </w:r>
            </w:ins>
          </w:p>
          <w:p w14:paraId="6B30C60D" w14:textId="77777777" w:rsidR="005D195D" w:rsidRPr="00702FE3" w:rsidRDefault="005D195D" w:rsidP="005D195D">
            <w:pPr>
              <w:rPr>
                <w:ins w:id="18444" w:author="Fegie" w:date="2021-05-05T14:06:00Z"/>
                <w:rFonts w:ascii="標楷體" w:eastAsia="標楷體" w:hAnsi="標楷體"/>
              </w:rPr>
            </w:pPr>
            <w:ins w:id="18445" w:author="Fegie" w:date="2021-05-05T14:06:00Z">
              <w:r>
                <w:rPr>
                  <w:rFonts w:ascii="標楷體" w:eastAsia="標楷體" w:hAnsi="標楷體" w:hint="eastAsia"/>
                </w:rPr>
                <w:t>3</w:t>
              </w:r>
              <w:r w:rsidRPr="00702FE3">
                <w:rPr>
                  <w:rFonts w:ascii="標楷體" w:eastAsia="標楷體" w:hAnsi="標楷體"/>
                </w:rPr>
                <w:t>.CustMain.CurrAreaCode</w:t>
              </w:r>
            </w:ins>
          </w:p>
          <w:p w14:paraId="492AE3FF" w14:textId="77777777" w:rsidR="005D195D" w:rsidRPr="00702FE3" w:rsidRDefault="005D195D" w:rsidP="005D195D">
            <w:pPr>
              <w:rPr>
                <w:ins w:id="18446" w:author="Fegie" w:date="2021-05-05T14:06:00Z"/>
                <w:rFonts w:ascii="標楷體" w:eastAsia="標楷體" w:hAnsi="標楷體"/>
              </w:rPr>
            </w:pPr>
            <w:ins w:id="18447" w:author="Fegie" w:date="2021-05-05T14:06:00Z">
              <w:r>
                <w:rPr>
                  <w:rFonts w:ascii="標楷體" w:eastAsia="標楷體" w:hAnsi="標楷體" w:hint="eastAsia"/>
                </w:rPr>
                <w:t>4</w:t>
              </w:r>
              <w:r w:rsidRPr="00702FE3">
                <w:rPr>
                  <w:rFonts w:ascii="標楷體" w:eastAsia="標楷體" w:hAnsi="標楷體"/>
                </w:rPr>
                <w:t>.CustMain.CurrRoad</w:t>
              </w:r>
            </w:ins>
          </w:p>
          <w:p w14:paraId="0D799078" w14:textId="77777777" w:rsidR="005D195D" w:rsidRPr="00702FE3" w:rsidRDefault="005D195D" w:rsidP="005D195D">
            <w:pPr>
              <w:rPr>
                <w:ins w:id="18448" w:author="Fegie" w:date="2021-05-05T14:06:00Z"/>
                <w:rFonts w:ascii="標楷體" w:eastAsia="標楷體" w:hAnsi="標楷體"/>
              </w:rPr>
            </w:pPr>
            <w:ins w:id="18449" w:author="Fegie" w:date="2021-05-05T14:06:00Z">
              <w:r>
                <w:rPr>
                  <w:rFonts w:ascii="標楷體" w:eastAsia="標楷體" w:hAnsi="標楷體" w:hint="eastAsia"/>
                </w:rPr>
                <w:t>5</w:t>
              </w:r>
              <w:r w:rsidRPr="00702FE3">
                <w:rPr>
                  <w:rFonts w:ascii="標楷體" w:eastAsia="標楷體" w:hAnsi="標楷體"/>
                </w:rPr>
                <w:t>.CustMain.CurrSection</w:t>
              </w:r>
            </w:ins>
          </w:p>
          <w:p w14:paraId="0BA8157A" w14:textId="77777777" w:rsidR="005D195D" w:rsidRPr="00702FE3" w:rsidRDefault="005D195D" w:rsidP="005D195D">
            <w:pPr>
              <w:rPr>
                <w:ins w:id="18450" w:author="Fegie" w:date="2021-05-05T14:06:00Z"/>
                <w:rFonts w:ascii="標楷體" w:eastAsia="標楷體" w:hAnsi="標楷體"/>
              </w:rPr>
            </w:pPr>
            <w:ins w:id="18451" w:author="Fegie" w:date="2021-05-05T14:06:00Z">
              <w:r>
                <w:rPr>
                  <w:rFonts w:ascii="標楷體" w:eastAsia="標楷體" w:hAnsi="標楷體" w:hint="eastAsia"/>
                </w:rPr>
                <w:t>6</w:t>
              </w:r>
              <w:r w:rsidRPr="00702FE3">
                <w:rPr>
                  <w:rFonts w:ascii="標楷體" w:eastAsia="標楷體" w:hAnsi="標楷體"/>
                </w:rPr>
                <w:t>.CustMain.CurrAlley</w:t>
              </w:r>
            </w:ins>
          </w:p>
          <w:p w14:paraId="4A4CA08B" w14:textId="77777777" w:rsidR="005D195D" w:rsidRPr="00702FE3" w:rsidRDefault="005D195D" w:rsidP="005D195D">
            <w:pPr>
              <w:rPr>
                <w:ins w:id="18452" w:author="Fegie" w:date="2021-05-05T14:06:00Z"/>
                <w:rFonts w:ascii="標楷體" w:eastAsia="標楷體" w:hAnsi="標楷體"/>
              </w:rPr>
            </w:pPr>
            <w:ins w:id="18453" w:author="Fegie" w:date="2021-05-05T14:06:00Z">
              <w:r>
                <w:rPr>
                  <w:rFonts w:ascii="標楷體" w:eastAsia="標楷體" w:hAnsi="標楷體" w:hint="eastAsia"/>
                </w:rPr>
                <w:t>7</w:t>
              </w:r>
              <w:r w:rsidRPr="00702FE3">
                <w:rPr>
                  <w:rFonts w:ascii="標楷體" w:eastAsia="標楷體" w:hAnsi="標楷體"/>
                </w:rPr>
                <w:t>.CustMain.CurrLane</w:t>
              </w:r>
            </w:ins>
          </w:p>
          <w:p w14:paraId="78B7C950" w14:textId="77777777" w:rsidR="005D195D" w:rsidRPr="00702FE3" w:rsidRDefault="005D195D" w:rsidP="005D195D">
            <w:pPr>
              <w:rPr>
                <w:ins w:id="18454" w:author="Fegie" w:date="2021-05-05T14:06:00Z"/>
                <w:rFonts w:ascii="標楷體" w:eastAsia="標楷體" w:hAnsi="標楷體"/>
              </w:rPr>
            </w:pPr>
            <w:ins w:id="18455" w:author="Fegie" w:date="2021-05-05T14:06:00Z">
              <w:r>
                <w:rPr>
                  <w:rFonts w:ascii="標楷體" w:eastAsia="標楷體" w:hAnsi="標楷體" w:hint="eastAsia"/>
                </w:rPr>
                <w:t>8</w:t>
              </w:r>
              <w:r w:rsidRPr="00702FE3">
                <w:rPr>
                  <w:rFonts w:ascii="標楷體" w:eastAsia="標楷體" w:hAnsi="標楷體"/>
                </w:rPr>
                <w:t>.CustMain.CurrNum</w:t>
              </w:r>
            </w:ins>
          </w:p>
          <w:p w14:paraId="3DB2F394" w14:textId="77777777" w:rsidR="005D195D" w:rsidRPr="00702FE3" w:rsidRDefault="005D195D" w:rsidP="005D195D">
            <w:pPr>
              <w:rPr>
                <w:ins w:id="18456" w:author="Fegie" w:date="2021-05-05T14:06:00Z"/>
                <w:rFonts w:ascii="標楷體" w:eastAsia="標楷體" w:hAnsi="標楷體"/>
              </w:rPr>
            </w:pPr>
            <w:ins w:id="18457" w:author="Fegie" w:date="2021-05-05T14:06:00Z">
              <w:r>
                <w:rPr>
                  <w:rFonts w:ascii="標楷體" w:eastAsia="標楷體" w:hAnsi="標楷體" w:hint="eastAsia"/>
                </w:rPr>
                <w:t>9</w:t>
              </w:r>
              <w:r w:rsidRPr="00702FE3">
                <w:rPr>
                  <w:rFonts w:ascii="標楷體" w:eastAsia="標楷體" w:hAnsi="標楷體"/>
                </w:rPr>
                <w:t>.CustMain.CurrDash</w:t>
              </w:r>
            </w:ins>
          </w:p>
          <w:p w14:paraId="153755CD" w14:textId="77777777" w:rsidR="005D195D" w:rsidRPr="00702FE3" w:rsidRDefault="005D195D" w:rsidP="005D195D">
            <w:pPr>
              <w:rPr>
                <w:ins w:id="18458" w:author="Fegie" w:date="2021-05-05T14:06:00Z"/>
                <w:rFonts w:ascii="標楷體" w:eastAsia="標楷體" w:hAnsi="標楷體"/>
              </w:rPr>
            </w:pPr>
            <w:ins w:id="18459" w:author="Fegie" w:date="2021-05-05T14:06:00Z">
              <w:r w:rsidRPr="00702FE3">
                <w:rPr>
                  <w:rFonts w:ascii="標楷體" w:eastAsia="標楷體" w:hAnsi="標楷體"/>
                </w:rPr>
                <w:t>1</w:t>
              </w:r>
              <w:r>
                <w:rPr>
                  <w:rFonts w:ascii="標楷體" w:eastAsia="標楷體" w:hAnsi="標楷體" w:hint="eastAsia"/>
                </w:rPr>
                <w:t>0</w:t>
              </w:r>
              <w:r w:rsidRPr="00702FE3">
                <w:rPr>
                  <w:rFonts w:ascii="標楷體" w:eastAsia="標楷體" w:hAnsi="標楷體"/>
                </w:rPr>
                <w:t>.CustMain.CurrFloor</w:t>
              </w:r>
            </w:ins>
          </w:p>
          <w:p w14:paraId="0E8A466F" w14:textId="06E35592" w:rsidR="005D195D" w:rsidRDefault="005D195D" w:rsidP="005D195D">
            <w:pPr>
              <w:rPr>
                <w:ins w:id="18460" w:author="Fegie" w:date="2021-05-05T14:06:00Z"/>
                <w:rFonts w:ascii="標楷體" w:eastAsia="標楷體" w:hAnsi="標楷體"/>
              </w:rPr>
            </w:pPr>
            <w:ins w:id="18461" w:author="Fegie" w:date="2021-05-05T14:06:00Z">
              <w:r w:rsidRPr="00702FE3">
                <w:rPr>
                  <w:rFonts w:ascii="標楷體" w:eastAsia="標楷體" w:hAnsi="標楷體"/>
                </w:rPr>
                <w:t>1</w:t>
              </w:r>
              <w:r>
                <w:rPr>
                  <w:rFonts w:ascii="標楷體" w:eastAsia="標楷體" w:hAnsi="標楷體" w:hint="eastAsia"/>
                </w:rPr>
                <w:t>1</w:t>
              </w:r>
              <w:r w:rsidRPr="00702FE3">
                <w:rPr>
                  <w:rFonts w:ascii="標楷體" w:eastAsia="標楷體" w:hAnsi="標楷體"/>
                </w:rPr>
                <w:t>.CustMain.CurrFloorDash</w:t>
              </w:r>
            </w:ins>
          </w:p>
        </w:tc>
      </w:tr>
      <w:tr w:rsidR="005D195D" w14:paraId="4ADE8349" w14:textId="77777777" w:rsidTr="001C13CA">
        <w:trPr>
          <w:trHeight w:val="291"/>
          <w:jc w:val="center"/>
          <w:ins w:id="18462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52EF8" w14:textId="7FDD6F54" w:rsidR="005D195D" w:rsidRDefault="00144AE6" w:rsidP="005D195D">
            <w:pPr>
              <w:rPr>
                <w:ins w:id="18463" w:author="Fegie" w:date="2021-05-02T20:54:00Z"/>
                <w:rFonts w:ascii="標楷體" w:eastAsia="標楷體" w:hAnsi="標楷體"/>
              </w:rPr>
            </w:pPr>
            <w:ins w:id="18464" w:author="Fegie" w:date="2021-05-05T14:15:00Z">
              <w:r>
                <w:rPr>
                  <w:rFonts w:ascii="標楷體" w:eastAsia="標楷體" w:hAnsi="標楷體" w:hint="eastAsia"/>
                </w:rPr>
                <w:t>26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793B8" w14:textId="67174E71" w:rsidR="005D195D" w:rsidRDefault="005D195D" w:rsidP="005D195D">
            <w:pPr>
              <w:rPr>
                <w:ins w:id="18465" w:author="Fegie" w:date="2021-05-02T20:54:00Z"/>
                <w:rFonts w:ascii="標楷體" w:eastAsia="標楷體" w:hAnsi="標楷體"/>
              </w:rPr>
            </w:pPr>
            <w:ins w:id="18466" w:author="Fegie" w:date="2021-05-02T20:54:00Z">
              <w:r>
                <w:rPr>
                  <w:rFonts w:ascii="標楷體" w:eastAsia="標楷體" w:hAnsi="標楷體" w:hint="eastAsia"/>
                </w:rPr>
                <w:t>電子信箱</w:t>
              </w:r>
            </w:ins>
            <w:ins w:id="18467" w:author="Fegie" w:date="2021-05-05T14:06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AD975" w14:textId="31286B6B" w:rsidR="005D195D" w:rsidRDefault="005D195D" w:rsidP="005D195D">
            <w:pPr>
              <w:rPr>
                <w:ins w:id="18468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5084B" w14:textId="77777777" w:rsidR="005D195D" w:rsidRDefault="005D195D" w:rsidP="005D195D">
            <w:pPr>
              <w:rPr>
                <w:ins w:id="18469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BCDDB" w14:textId="77777777" w:rsidR="005D195D" w:rsidRDefault="005D195D" w:rsidP="005D195D">
            <w:pPr>
              <w:rPr>
                <w:ins w:id="18470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535A2" w14:textId="77777777" w:rsidR="005D195D" w:rsidRDefault="005D195D" w:rsidP="005D195D">
            <w:pPr>
              <w:rPr>
                <w:ins w:id="18471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7510E" w14:textId="0E460EBC" w:rsidR="005D195D" w:rsidRDefault="005D195D" w:rsidP="005D195D">
            <w:pPr>
              <w:rPr>
                <w:ins w:id="18472" w:author="Fegie" w:date="2021-05-02T20:54:00Z"/>
                <w:rFonts w:ascii="標楷體" w:eastAsia="標楷體" w:hAnsi="標楷體"/>
              </w:rPr>
            </w:pPr>
            <w:ins w:id="18473" w:author="Fegie" w:date="2021-05-05T14:07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D28E" w14:textId="103956A2" w:rsidR="005D195D" w:rsidRDefault="005D195D" w:rsidP="005D195D">
            <w:pPr>
              <w:rPr>
                <w:ins w:id="18474" w:author="Fegie" w:date="2021-05-02T21:01:00Z"/>
                <w:rFonts w:ascii="標楷體" w:eastAsia="標楷體" w:hAnsi="標楷體"/>
              </w:rPr>
            </w:pPr>
            <w:ins w:id="18475" w:author="Fegie" w:date="2021-05-02T21:01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8476" w:author="Fegie" w:date="2021-05-05T14:07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8477" w:author="Fegie" w:date="2021-05-02T21:01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77A9DF0A" w14:textId="70964F5A" w:rsidR="005D195D" w:rsidRDefault="005D195D" w:rsidP="005D195D">
            <w:pPr>
              <w:rPr>
                <w:ins w:id="18478" w:author="Fegie" w:date="2021-05-02T20:54:00Z"/>
                <w:rFonts w:ascii="標楷體" w:eastAsia="標楷體" w:hAnsi="標楷體"/>
              </w:rPr>
            </w:pPr>
            <w:ins w:id="18479" w:author="Fegie" w:date="2021-05-02T21:0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480" w:author="Fegie" w:date="2021-05-02T20:54:00Z">
              <w:r>
                <w:rPr>
                  <w:rFonts w:ascii="標楷體" w:eastAsia="標楷體" w:hAnsi="標楷體"/>
                </w:rPr>
                <w:t>.CustMain.Email</w:t>
              </w:r>
            </w:ins>
          </w:p>
        </w:tc>
      </w:tr>
      <w:tr w:rsidR="005D195D" w14:paraId="3029E7F0" w14:textId="77777777" w:rsidTr="001C13CA">
        <w:trPr>
          <w:trHeight w:val="291"/>
          <w:jc w:val="center"/>
          <w:ins w:id="18481" w:author="Fegie" w:date="2021-05-05T14:06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23E5A" w14:textId="0AC17222" w:rsidR="005D195D" w:rsidRDefault="00144AE6" w:rsidP="005D195D">
            <w:pPr>
              <w:rPr>
                <w:ins w:id="18482" w:author="Fegie" w:date="2021-05-05T14:06:00Z"/>
                <w:rFonts w:ascii="標楷體" w:eastAsia="標楷體" w:hAnsi="標楷體"/>
              </w:rPr>
            </w:pPr>
            <w:ins w:id="18483" w:author="Fegie" w:date="2021-05-05T14:15:00Z">
              <w:r>
                <w:rPr>
                  <w:rFonts w:ascii="標楷體" w:eastAsia="標楷體" w:hAnsi="標楷體" w:hint="eastAsia"/>
                </w:rPr>
                <w:t>27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EAF6D" w14:textId="5E36B608" w:rsidR="005D195D" w:rsidRDefault="005D195D" w:rsidP="005D195D">
            <w:pPr>
              <w:rPr>
                <w:ins w:id="18484" w:author="Fegie" w:date="2021-05-05T14:06:00Z"/>
                <w:rFonts w:ascii="標楷體" w:eastAsia="標楷體" w:hAnsi="標楷體"/>
              </w:rPr>
            </w:pPr>
            <w:ins w:id="18485" w:author="Fegie" w:date="2021-05-05T14:06:00Z">
              <w:r>
                <w:rPr>
                  <w:rFonts w:ascii="標楷體" w:eastAsia="標楷體" w:hAnsi="標楷體" w:hint="eastAsia"/>
                </w:rPr>
                <w:t>電子信箱-</w:t>
              </w:r>
              <w:r>
                <w:rPr>
                  <w:rFonts w:ascii="標楷體" w:eastAsia="標楷體" w:hAnsi="標楷體" w:hint="eastAsia"/>
                </w:rPr>
                <w:lastRenderedPageBreak/>
                <w:t>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D34D" w14:textId="50E76A7F" w:rsidR="005D195D" w:rsidRDefault="005D195D" w:rsidP="005D195D">
            <w:pPr>
              <w:rPr>
                <w:ins w:id="18486" w:author="Fegie" w:date="2021-05-05T14:06:00Z"/>
                <w:rFonts w:ascii="標楷體" w:eastAsia="標楷體" w:hAnsi="標楷體"/>
              </w:rPr>
            </w:pPr>
            <w:ins w:id="18487" w:author="Fegie" w:date="2021-05-05T14:06:00Z">
              <w:del w:id="18488" w:author="家榮 張" w:date="2021-05-06T18:51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X(50)</w:delText>
                </w:r>
              </w:del>
            </w:ins>
            <w:ins w:id="18489" w:author="家榮 張" w:date="2021-05-06T18:51:00Z">
              <w:r w:rsidR="00A7651D">
                <w:rPr>
                  <w:rFonts w:ascii="標楷體" w:eastAsia="標楷體" w:hAnsi="標楷體" w:hint="eastAsia"/>
                </w:rPr>
                <w:t>50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2D743" w14:textId="77777777" w:rsidR="005D195D" w:rsidRDefault="005D195D" w:rsidP="005D195D">
            <w:pPr>
              <w:rPr>
                <w:ins w:id="18490" w:author="Fegie" w:date="2021-05-05T14:0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F837" w14:textId="77777777" w:rsidR="005D195D" w:rsidRDefault="005D195D" w:rsidP="005D195D">
            <w:pPr>
              <w:rPr>
                <w:ins w:id="18491" w:author="Fegie" w:date="2021-05-05T14:06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70569" w14:textId="77777777" w:rsidR="005D195D" w:rsidRDefault="005D195D" w:rsidP="005D195D">
            <w:pPr>
              <w:rPr>
                <w:ins w:id="18492" w:author="Fegie" w:date="2021-05-05T14:06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76629" w14:textId="1ACEDEB8" w:rsidR="005D195D" w:rsidRDefault="005D195D" w:rsidP="005D195D">
            <w:pPr>
              <w:rPr>
                <w:ins w:id="18493" w:author="Fegie" w:date="2021-05-05T14:06:00Z"/>
                <w:rFonts w:ascii="標楷體" w:eastAsia="標楷體" w:hAnsi="標楷體"/>
              </w:rPr>
            </w:pPr>
            <w:ins w:id="18494" w:author="Fegie" w:date="2021-05-05T14:0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099F" w14:textId="77777777" w:rsidR="005D195D" w:rsidRDefault="005D195D" w:rsidP="005D195D">
            <w:pPr>
              <w:rPr>
                <w:ins w:id="18495" w:author="Fegie" w:date="2021-05-05T14:06:00Z"/>
                <w:rFonts w:ascii="標楷體" w:eastAsia="標楷體" w:hAnsi="標楷體"/>
              </w:rPr>
            </w:pPr>
            <w:ins w:id="18496" w:author="Fegie" w:date="2021-05-05T14:06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696704A4" w14:textId="5FD4C4E5" w:rsidR="005D195D" w:rsidRDefault="005D195D" w:rsidP="005D195D">
            <w:pPr>
              <w:rPr>
                <w:ins w:id="18497" w:author="Fegie" w:date="2021-05-05T14:06:00Z"/>
                <w:rFonts w:ascii="標楷體" w:eastAsia="標楷體" w:hAnsi="標楷體"/>
              </w:rPr>
            </w:pPr>
            <w:ins w:id="18498" w:author="Fegie" w:date="2021-05-05T14:06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.CustMain.Email</w:t>
              </w:r>
            </w:ins>
          </w:p>
        </w:tc>
      </w:tr>
      <w:tr w:rsidR="005D195D" w14:paraId="5797DBDF" w14:textId="77777777" w:rsidTr="001C13CA">
        <w:trPr>
          <w:trHeight w:val="291"/>
          <w:jc w:val="center"/>
          <w:ins w:id="18499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F5CB6" w14:textId="6131160B" w:rsidR="005D195D" w:rsidRDefault="00144AE6" w:rsidP="005D195D">
            <w:pPr>
              <w:rPr>
                <w:ins w:id="18500" w:author="Fegie" w:date="2021-05-02T20:54:00Z"/>
                <w:rFonts w:ascii="標楷體" w:eastAsia="標楷體" w:hAnsi="標楷體"/>
              </w:rPr>
            </w:pPr>
            <w:ins w:id="18501" w:author="Fegie" w:date="2021-05-05T14:15:00Z">
              <w:r>
                <w:rPr>
                  <w:rFonts w:ascii="標楷體" w:eastAsia="標楷體" w:hAnsi="標楷體" w:hint="eastAsia"/>
                </w:rPr>
                <w:lastRenderedPageBreak/>
                <w:t>28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A01D" w14:textId="6953E4BE" w:rsidR="005D195D" w:rsidRDefault="005D195D" w:rsidP="005D195D">
            <w:pPr>
              <w:rPr>
                <w:ins w:id="18502" w:author="Fegie" w:date="2021-05-02T20:54:00Z"/>
                <w:rFonts w:ascii="標楷體" w:eastAsia="標楷體" w:hAnsi="標楷體"/>
              </w:rPr>
            </w:pPr>
            <w:ins w:id="18503" w:author="Fegie" w:date="2021-05-02T20:54:00Z">
              <w:r>
                <w:rPr>
                  <w:rFonts w:ascii="標楷體" w:eastAsia="標楷體" w:hAnsi="標楷體" w:hint="eastAsia"/>
                </w:rPr>
                <w:t>企金別</w:t>
              </w:r>
            </w:ins>
            <w:ins w:id="18504" w:author="Fegie" w:date="2021-05-05T14:07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F44E4" w14:textId="55ED04C1" w:rsidR="005D195D" w:rsidRDefault="005D195D" w:rsidP="005D195D">
            <w:pPr>
              <w:rPr>
                <w:ins w:id="18505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295D3" w14:textId="282DB262" w:rsidR="005D195D" w:rsidRDefault="005D195D" w:rsidP="005D195D">
            <w:pPr>
              <w:rPr>
                <w:ins w:id="18506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AA5EF" w14:textId="7746DDDB" w:rsidR="005D195D" w:rsidRDefault="005D195D" w:rsidP="005D195D">
            <w:pPr>
              <w:rPr>
                <w:ins w:id="18507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C89FA" w14:textId="034E46E3" w:rsidR="005D195D" w:rsidRDefault="005D195D" w:rsidP="005D195D">
            <w:pPr>
              <w:rPr>
                <w:ins w:id="18508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38F4" w14:textId="73F8A891" w:rsidR="005D195D" w:rsidRDefault="005D195D" w:rsidP="005D195D">
            <w:pPr>
              <w:rPr>
                <w:ins w:id="18509" w:author="Fegie" w:date="2021-05-02T20:54:00Z"/>
                <w:rFonts w:ascii="標楷體" w:eastAsia="標楷體" w:hAnsi="標楷體"/>
              </w:rPr>
            </w:pPr>
            <w:ins w:id="18510" w:author="Fegie" w:date="2021-05-05T11:3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2284A" w14:textId="67813B7D" w:rsidR="005D195D" w:rsidRDefault="005D195D" w:rsidP="005D195D">
            <w:pPr>
              <w:rPr>
                <w:ins w:id="18511" w:author="Fegie" w:date="2021-05-02T21:01:00Z"/>
                <w:rFonts w:ascii="標楷體" w:eastAsia="標楷體" w:hAnsi="標楷體"/>
              </w:rPr>
            </w:pPr>
            <w:ins w:id="18512" w:author="Fegie" w:date="2021-05-02T21:01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8513" w:author="Fegie" w:date="2021-05-05T11:30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8514" w:author="Fegie" w:date="2021-05-02T21:01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4FA7132F" w14:textId="48D0F322" w:rsidR="005D195D" w:rsidRDefault="005D195D" w:rsidP="005D195D">
            <w:pPr>
              <w:rPr>
                <w:ins w:id="18515" w:author="Fegie" w:date="2021-05-02T20:54:00Z"/>
                <w:rFonts w:ascii="標楷體" w:eastAsia="標楷體" w:hAnsi="標楷體"/>
              </w:rPr>
            </w:pPr>
            <w:ins w:id="18516" w:author="Fegie" w:date="2021-05-02T21:0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517" w:author="Fegie" w:date="2021-05-02T20:54:00Z">
              <w:r>
                <w:rPr>
                  <w:rFonts w:ascii="標楷體" w:eastAsia="標楷體" w:hAnsi="標楷體"/>
                </w:rPr>
                <w:t>.CustMain.EntCode</w:t>
              </w:r>
            </w:ins>
          </w:p>
        </w:tc>
      </w:tr>
      <w:tr w:rsidR="00E87D8D" w14:paraId="7EA02EDE" w14:textId="77777777" w:rsidTr="001C13CA">
        <w:trPr>
          <w:trHeight w:val="291"/>
          <w:jc w:val="center"/>
          <w:ins w:id="18518" w:author="Fegie" w:date="2021-05-05T14:07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9F45" w14:textId="4C820F52" w:rsidR="00E87D8D" w:rsidRDefault="00E87D8D" w:rsidP="00E87D8D">
            <w:pPr>
              <w:rPr>
                <w:ins w:id="18519" w:author="Fegie" w:date="2021-05-05T14:07:00Z"/>
                <w:rFonts w:ascii="標楷體" w:eastAsia="標楷體" w:hAnsi="標楷體"/>
              </w:rPr>
            </w:pPr>
            <w:ins w:id="18520" w:author="Fegie" w:date="2021-05-05T14:15:00Z">
              <w:r>
                <w:rPr>
                  <w:rFonts w:ascii="標楷體" w:eastAsia="標楷體" w:hAnsi="標楷體" w:hint="eastAsia"/>
                </w:rPr>
                <w:t>29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701FE" w14:textId="3AA3F6B2" w:rsidR="00E87D8D" w:rsidRDefault="00E87D8D" w:rsidP="00E87D8D">
            <w:pPr>
              <w:rPr>
                <w:ins w:id="18521" w:author="Fegie" w:date="2021-05-05T14:07:00Z"/>
                <w:rFonts w:ascii="標楷體" w:eastAsia="標楷體" w:hAnsi="標楷體"/>
              </w:rPr>
            </w:pPr>
            <w:ins w:id="18522" w:author="Fegie" w:date="2021-05-05T14:07:00Z">
              <w:r>
                <w:rPr>
                  <w:rFonts w:ascii="標楷體" w:eastAsia="標楷體" w:hAnsi="標楷體" w:hint="eastAsia"/>
                </w:rPr>
                <w:t>企金別-修改後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44A5" w14:textId="77777777" w:rsidR="00E87D8D" w:rsidRDefault="00E87D8D" w:rsidP="00E87D8D">
            <w:pPr>
              <w:rPr>
                <w:ins w:id="18523" w:author="Fegie" w:date="2021-05-05T14:07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197A" w14:textId="77777777" w:rsidR="00E87D8D" w:rsidRDefault="00E87D8D" w:rsidP="00E87D8D">
            <w:pPr>
              <w:rPr>
                <w:ins w:id="18524" w:author="Fegie" w:date="2021-05-05T14:0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02540" w14:textId="5870C2BD" w:rsidR="00E87D8D" w:rsidRDefault="00E87D8D" w:rsidP="00E87D8D">
            <w:pPr>
              <w:rPr>
                <w:ins w:id="18525" w:author="Fegie" w:date="2021-05-05T14:07:00Z"/>
                <w:rFonts w:ascii="標楷體" w:eastAsia="標楷體" w:hAnsi="標楷體" w:cs="細明體"/>
                <w:spacing w:val="15"/>
                <w:kern w:val="0"/>
              </w:rPr>
            </w:pPr>
            <w:ins w:id="18526" w:author="Fegie" w:date="2021-05-05T16:4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下拉選單(E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ntCode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8527" w:author="家榮 張" w:date="2021-05-06T19:34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"_(4).附件4"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18528" w:author="家榮 張" w:date="2021-05-06T19:34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Pr="00831FEB">
                <w:rPr>
                  <w:rStyle w:val="a7"/>
                  <w:rFonts w:ascii="標楷體" w:eastAsia="標楷體" w:hAnsi="標楷體" w:cs="細明體"/>
                  <w:spacing w:val="15"/>
                  <w:kern w:val="0"/>
                </w:rPr>
                <w:t>4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8529" w:author="Fegie" w:date="2021-05-05T16:4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1F079" w14:textId="77777777" w:rsidR="00E87D8D" w:rsidRDefault="00E87D8D" w:rsidP="00E87D8D">
            <w:pPr>
              <w:rPr>
                <w:ins w:id="18530" w:author="Fegie" w:date="2021-05-05T14:0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34545" w14:textId="27B1EBB4" w:rsidR="00E87D8D" w:rsidRDefault="00E87D8D" w:rsidP="00E87D8D">
            <w:pPr>
              <w:rPr>
                <w:ins w:id="18531" w:author="Fegie" w:date="2021-05-05T14:07:00Z"/>
                <w:rFonts w:ascii="標楷體" w:eastAsia="標楷體" w:hAnsi="標楷體"/>
              </w:rPr>
            </w:pPr>
            <w:ins w:id="18532" w:author="Fegie" w:date="2021-05-05T14:07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C1CB9" w14:textId="77777777" w:rsidR="00E87D8D" w:rsidRDefault="00E87D8D" w:rsidP="00E87D8D">
            <w:pPr>
              <w:rPr>
                <w:ins w:id="18533" w:author="Fegie" w:date="2021-05-05T14:07:00Z"/>
                <w:rFonts w:ascii="標楷體" w:eastAsia="標楷體" w:hAnsi="標楷體"/>
              </w:rPr>
            </w:pPr>
            <w:ins w:id="18534" w:author="Fegie" w:date="2021-05-05T14:07:00Z">
              <w:r>
                <w:rPr>
                  <w:rFonts w:ascii="標楷體" w:eastAsia="標楷體" w:hAnsi="標楷體" w:hint="eastAsia"/>
                </w:rPr>
                <w:t>1.自動顯示原值不可修改</w:t>
              </w:r>
            </w:ins>
          </w:p>
          <w:p w14:paraId="05C556D0" w14:textId="38D6E3B9" w:rsidR="00E87D8D" w:rsidRDefault="00E87D8D" w:rsidP="00E87D8D">
            <w:pPr>
              <w:rPr>
                <w:ins w:id="18535" w:author="Fegie" w:date="2021-05-05T14:07:00Z"/>
                <w:rFonts w:ascii="標楷體" w:eastAsia="標楷體" w:hAnsi="標楷體"/>
              </w:rPr>
            </w:pPr>
            <w:ins w:id="18536" w:author="Fegie" w:date="2021-05-05T14:07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.CustMain.EntCode</w:t>
              </w:r>
            </w:ins>
          </w:p>
        </w:tc>
      </w:tr>
      <w:tr w:rsidR="00E87D8D" w14:paraId="5FC03EA7" w14:textId="77777777" w:rsidTr="001C13CA">
        <w:trPr>
          <w:trHeight w:val="291"/>
          <w:jc w:val="center"/>
          <w:ins w:id="18537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AE621" w14:textId="3485B056" w:rsidR="00E87D8D" w:rsidRDefault="00E87D8D" w:rsidP="00E87D8D">
            <w:pPr>
              <w:rPr>
                <w:ins w:id="18538" w:author="Fegie" w:date="2021-05-02T20:54:00Z"/>
                <w:rFonts w:ascii="標楷體" w:eastAsia="標楷體" w:hAnsi="標楷體"/>
              </w:rPr>
            </w:pPr>
            <w:ins w:id="18539" w:author="Fegie" w:date="2021-05-05T14:15:00Z">
              <w:r>
                <w:rPr>
                  <w:rFonts w:ascii="標楷體" w:eastAsia="標楷體" w:hAnsi="標楷體" w:hint="eastAsia"/>
                </w:rPr>
                <w:t>30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B8450" w14:textId="76D68EB1" w:rsidR="00E87D8D" w:rsidRDefault="00E87D8D" w:rsidP="00E87D8D">
            <w:pPr>
              <w:rPr>
                <w:ins w:id="18540" w:author="Fegie" w:date="2021-05-02T20:54:00Z"/>
                <w:rFonts w:ascii="標楷體" w:eastAsia="標楷體" w:hAnsi="標楷體"/>
              </w:rPr>
            </w:pPr>
            <w:ins w:id="18541" w:author="Fegie" w:date="2021-05-02T20:54:00Z">
              <w:r>
                <w:rPr>
                  <w:rFonts w:ascii="標楷體" w:eastAsia="標楷體" w:hAnsi="標楷體" w:hint="eastAsia"/>
                </w:rPr>
                <w:t>英文</w:t>
              </w:r>
            </w:ins>
            <w:ins w:id="18542" w:author="Fegie" w:date="2021-05-02T20:59:00Z">
              <w:r>
                <w:rPr>
                  <w:rFonts w:ascii="標楷體" w:eastAsia="標楷體" w:hAnsi="標楷體" w:hint="eastAsia"/>
                </w:rPr>
                <w:t>姓名</w:t>
              </w:r>
            </w:ins>
            <w:ins w:id="18543" w:author="Fegie" w:date="2021-05-05T14:07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C282" w14:textId="7811F0C6" w:rsidR="00E87D8D" w:rsidRDefault="00E87D8D" w:rsidP="00E87D8D">
            <w:pPr>
              <w:rPr>
                <w:ins w:id="18544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5E014" w14:textId="77777777" w:rsidR="00E87D8D" w:rsidRDefault="00E87D8D" w:rsidP="00E87D8D">
            <w:pPr>
              <w:rPr>
                <w:ins w:id="18545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213A5" w14:textId="77777777" w:rsidR="00E87D8D" w:rsidRDefault="00E87D8D" w:rsidP="00E87D8D">
            <w:pPr>
              <w:rPr>
                <w:ins w:id="18546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85324" w14:textId="77777777" w:rsidR="00E87D8D" w:rsidRDefault="00E87D8D" w:rsidP="00E87D8D">
            <w:pPr>
              <w:rPr>
                <w:ins w:id="18547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A80BE" w14:textId="318725F5" w:rsidR="00E87D8D" w:rsidRDefault="00E87D8D" w:rsidP="00E87D8D">
            <w:pPr>
              <w:rPr>
                <w:ins w:id="18548" w:author="Fegie" w:date="2021-05-02T20:54:00Z"/>
                <w:rFonts w:ascii="標楷體" w:eastAsia="標楷體" w:hAnsi="標楷體"/>
              </w:rPr>
            </w:pPr>
            <w:ins w:id="18549" w:author="Fegie" w:date="2021-05-05T14:07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B947E" w14:textId="1EA36AD4" w:rsidR="00E87D8D" w:rsidRDefault="00E87D8D" w:rsidP="00E87D8D">
            <w:pPr>
              <w:rPr>
                <w:ins w:id="18550" w:author="Fegie" w:date="2021-05-02T21:01:00Z"/>
                <w:rFonts w:ascii="標楷體" w:eastAsia="標楷體" w:hAnsi="標楷體"/>
              </w:rPr>
            </w:pPr>
            <w:ins w:id="18551" w:author="Fegie" w:date="2021-05-02T21:01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8552" w:author="Fegie" w:date="2021-05-05T14:07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8553" w:author="Fegie" w:date="2021-05-02T21:01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7E09F9C7" w14:textId="52826871" w:rsidR="00E87D8D" w:rsidRDefault="00E87D8D" w:rsidP="00E87D8D">
            <w:pPr>
              <w:rPr>
                <w:ins w:id="18554" w:author="Fegie" w:date="2021-05-02T20:54:00Z"/>
                <w:rFonts w:ascii="標楷體" w:eastAsia="標楷體" w:hAnsi="標楷體"/>
              </w:rPr>
            </w:pPr>
            <w:ins w:id="18555" w:author="Fegie" w:date="2021-05-02T21:0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556" w:author="Fegie" w:date="2021-05-02T20:54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EName</w:t>
              </w:r>
            </w:ins>
          </w:p>
        </w:tc>
      </w:tr>
      <w:tr w:rsidR="00E87D8D" w14:paraId="335AA4D0" w14:textId="77777777" w:rsidTr="001C13CA">
        <w:trPr>
          <w:trHeight w:val="291"/>
          <w:jc w:val="center"/>
          <w:ins w:id="18557" w:author="Fegie" w:date="2021-05-05T14:07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EDEAB" w14:textId="77777777" w:rsidR="00E87D8D" w:rsidRDefault="00E87D8D" w:rsidP="00E87D8D">
            <w:pPr>
              <w:rPr>
                <w:ins w:id="18558" w:author="Fegie" w:date="2021-05-05T14:07:00Z"/>
                <w:rFonts w:ascii="標楷體" w:eastAsia="標楷體" w:hAnsi="標楷體"/>
              </w:rPr>
            </w:pP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09B5" w14:textId="31834B4F" w:rsidR="00E87D8D" w:rsidRDefault="00E87D8D" w:rsidP="00E87D8D">
            <w:pPr>
              <w:rPr>
                <w:ins w:id="18559" w:author="Fegie" w:date="2021-05-05T14:07:00Z"/>
                <w:rFonts w:ascii="標楷體" w:eastAsia="標楷體" w:hAnsi="標楷體"/>
              </w:rPr>
            </w:pPr>
            <w:ins w:id="18560" w:author="Fegie" w:date="2021-05-05T14:07:00Z">
              <w:r>
                <w:rPr>
                  <w:rFonts w:ascii="標楷體" w:eastAsia="標楷體" w:hAnsi="標楷體" w:hint="eastAsia"/>
                </w:rPr>
                <w:t>英文姓名-修改後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E3872" w14:textId="0E4D7A42" w:rsidR="00E87D8D" w:rsidRDefault="00E87D8D" w:rsidP="00E87D8D">
            <w:pPr>
              <w:rPr>
                <w:ins w:id="18561" w:author="Fegie" w:date="2021-05-05T14:07:00Z"/>
                <w:rFonts w:ascii="標楷體" w:eastAsia="標楷體" w:hAnsi="標楷體"/>
              </w:rPr>
            </w:pPr>
            <w:ins w:id="18562" w:author="Fegie" w:date="2021-05-05T14:07:00Z">
              <w:del w:id="18563" w:author="家榮 張" w:date="2021-05-06T18:51:00Z">
                <w:r w:rsidDel="00A7651D">
                  <w:rPr>
                    <w:rFonts w:ascii="標楷體" w:eastAsia="標楷體" w:hAnsi="標楷體" w:hint="eastAsia"/>
                  </w:rPr>
                  <w:delText>X(2)</w:delText>
                </w:r>
              </w:del>
            </w:ins>
            <w:ins w:id="18564" w:author="家榮 張" w:date="2021-05-06T18:51:00Z">
              <w:r w:rsidR="00A7651D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8697E" w14:textId="77777777" w:rsidR="00E87D8D" w:rsidRDefault="00E87D8D" w:rsidP="00E87D8D">
            <w:pPr>
              <w:rPr>
                <w:ins w:id="18565" w:author="Fegie" w:date="2021-05-05T14:07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FF30" w14:textId="77777777" w:rsidR="00E87D8D" w:rsidRDefault="00E87D8D" w:rsidP="00E87D8D">
            <w:pPr>
              <w:rPr>
                <w:ins w:id="18566" w:author="Fegie" w:date="2021-05-05T14:07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8405" w14:textId="77777777" w:rsidR="00E87D8D" w:rsidRDefault="00E87D8D" w:rsidP="00E87D8D">
            <w:pPr>
              <w:rPr>
                <w:ins w:id="18567" w:author="Fegie" w:date="2021-05-05T14:07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27467" w14:textId="29A4BFA5" w:rsidR="00E87D8D" w:rsidRPr="00572388" w:rsidRDefault="00E87D8D" w:rsidP="00E87D8D">
            <w:pPr>
              <w:rPr>
                <w:ins w:id="18568" w:author="Fegie" w:date="2021-05-05T14:07:00Z"/>
                <w:rFonts w:ascii="標楷體" w:eastAsia="標楷體" w:hAnsi="標楷體"/>
              </w:rPr>
            </w:pPr>
            <w:ins w:id="18569" w:author="Fegie" w:date="2021-05-05T14:07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8EF4A" w14:textId="77777777" w:rsidR="00E87D8D" w:rsidRDefault="00E87D8D" w:rsidP="00E87D8D">
            <w:pPr>
              <w:rPr>
                <w:ins w:id="18570" w:author="Fegie" w:date="2021-05-05T14:07:00Z"/>
                <w:rFonts w:ascii="標楷體" w:eastAsia="標楷體" w:hAnsi="標楷體"/>
              </w:rPr>
            </w:pPr>
            <w:ins w:id="18571" w:author="Fegie" w:date="2021-05-05T14:07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10088ECA" w14:textId="5EE0B542" w:rsidR="00E87D8D" w:rsidRDefault="00E87D8D" w:rsidP="00E87D8D">
            <w:pPr>
              <w:rPr>
                <w:ins w:id="18572" w:author="Fegie" w:date="2021-05-05T14:07:00Z"/>
                <w:rFonts w:ascii="標楷體" w:eastAsia="標楷體" w:hAnsi="標楷體"/>
              </w:rPr>
            </w:pPr>
            <w:ins w:id="18573" w:author="Fegie" w:date="2021-05-05T14:07:00Z">
              <w:r>
                <w:rPr>
                  <w:rFonts w:ascii="標楷體" w:eastAsia="標楷體" w:hAnsi="標楷體" w:hint="eastAsia"/>
                </w:rPr>
                <w:t>2.CustMain.</w:t>
              </w:r>
              <w:r>
                <w:rPr>
                  <w:rFonts w:ascii="標楷體" w:eastAsia="標楷體" w:hAnsi="標楷體"/>
                </w:rPr>
                <w:t>EName</w:t>
              </w:r>
            </w:ins>
          </w:p>
        </w:tc>
      </w:tr>
      <w:tr w:rsidR="00E87D8D" w14:paraId="0B8BB047" w14:textId="77777777" w:rsidTr="001C13CA">
        <w:trPr>
          <w:trHeight w:val="291"/>
          <w:jc w:val="center"/>
          <w:ins w:id="18574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7424" w14:textId="45B5B782" w:rsidR="00E87D8D" w:rsidRDefault="00E87D8D" w:rsidP="00E87D8D">
            <w:pPr>
              <w:rPr>
                <w:ins w:id="18575" w:author="Fegie" w:date="2021-05-02T20:54:00Z"/>
                <w:rFonts w:ascii="標楷體" w:eastAsia="標楷體" w:hAnsi="標楷體"/>
              </w:rPr>
            </w:pPr>
            <w:ins w:id="18576" w:author="Fegie" w:date="2021-05-05T14:15:00Z">
              <w:r>
                <w:rPr>
                  <w:rFonts w:ascii="標楷體" w:eastAsia="標楷體" w:hAnsi="標楷體" w:hint="eastAsia"/>
                </w:rPr>
                <w:t>31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4835C" w14:textId="7255A52E" w:rsidR="00E87D8D" w:rsidRDefault="00E87D8D" w:rsidP="00E87D8D">
            <w:pPr>
              <w:rPr>
                <w:ins w:id="18577" w:author="Fegie" w:date="2021-05-02T20:54:00Z"/>
                <w:rFonts w:ascii="標楷體" w:eastAsia="標楷體" w:hAnsi="標楷體"/>
              </w:rPr>
            </w:pPr>
            <w:ins w:id="18578" w:author="Fegie" w:date="2021-05-02T20:54:00Z">
              <w:r>
                <w:rPr>
                  <w:rFonts w:ascii="標楷體" w:eastAsia="標楷體" w:hAnsi="標楷體" w:hint="eastAsia"/>
                </w:rPr>
                <w:t>年</w:t>
              </w:r>
              <w:r>
                <w:rPr>
                  <w:rFonts w:ascii="標楷體" w:eastAsia="標楷體" w:hAnsi="標楷體" w:hint="eastAsia"/>
                </w:rPr>
                <w:lastRenderedPageBreak/>
                <w:t>收入</w:t>
              </w:r>
            </w:ins>
            <w:ins w:id="18579" w:author="Fegie" w:date="2021-05-05T14:08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04B0C" w14:textId="484A4140" w:rsidR="00E87D8D" w:rsidRDefault="00E87D8D" w:rsidP="00E87D8D">
            <w:pPr>
              <w:rPr>
                <w:ins w:id="18580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BD11E" w14:textId="77777777" w:rsidR="00E87D8D" w:rsidRDefault="00E87D8D" w:rsidP="00E87D8D">
            <w:pPr>
              <w:rPr>
                <w:ins w:id="18581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249DC" w14:textId="77777777" w:rsidR="00E87D8D" w:rsidRDefault="00E87D8D" w:rsidP="00E87D8D">
            <w:pPr>
              <w:rPr>
                <w:ins w:id="18582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84E39" w14:textId="77777777" w:rsidR="00E87D8D" w:rsidRDefault="00E87D8D" w:rsidP="00E87D8D">
            <w:pPr>
              <w:rPr>
                <w:ins w:id="18583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D9742" w14:textId="7CCE7109" w:rsidR="00E87D8D" w:rsidRDefault="00E87D8D" w:rsidP="00E87D8D">
            <w:pPr>
              <w:rPr>
                <w:ins w:id="18584" w:author="Fegie" w:date="2021-05-02T20:54:00Z"/>
                <w:rFonts w:ascii="標楷體" w:eastAsia="標楷體" w:hAnsi="標楷體"/>
              </w:rPr>
            </w:pPr>
            <w:ins w:id="18585" w:author="Fegie" w:date="2021-05-05T14:08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1EC01" w14:textId="5C42C342" w:rsidR="00E87D8D" w:rsidRDefault="00E87D8D" w:rsidP="00E87D8D">
            <w:pPr>
              <w:rPr>
                <w:ins w:id="18586" w:author="Fegie" w:date="2021-05-02T21:01:00Z"/>
                <w:rFonts w:ascii="標楷體" w:eastAsia="標楷體" w:hAnsi="標楷體"/>
              </w:rPr>
            </w:pPr>
            <w:ins w:id="18587" w:author="Fegie" w:date="2021-05-02T21:01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8588" w:author="Fegie" w:date="2021-05-05T14:08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8589" w:author="Fegie" w:date="2021-05-02T21:01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700BB0D4" w14:textId="42788AE5" w:rsidR="00E87D8D" w:rsidRDefault="00E87D8D" w:rsidP="00E87D8D">
            <w:pPr>
              <w:rPr>
                <w:ins w:id="18590" w:author="Fegie" w:date="2021-05-02T20:54:00Z"/>
                <w:rFonts w:ascii="標楷體" w:eastAsia="標楷體" w:hAnsi="標楷體"/>
              </w:rPr>
            </w:pPr>
            <w:ins w:id="18591" w:author="Fegie" w:date="2021-05-02T21:01:00Z">
              <w:r>
                <w:rPr>
                  <w:rFonts w:ascii="標楷體" w:eastAsia="標楷體" w:hAnsi="標楷體" w:hint="eastAsia"/>
                </w:rPr>
                <w:lastRenderedPageBreak/>
                <w:t>2</w:t>
              </w:r>
            </w:ins>
            <w:ins w:id="18592" w:author="Fegie" w:date="2021-05-02T20:54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IncomeOfYearly</w:t>
              </w:r>
            </w:ins>
          </w:p>
        </w:tc>
      </w:tr>
      <w:tr w:rsidR="00E87D8D" w14:paraId="1EBE83D7" w14:textId="77777777" w:rsidTr="001C13CA">
        <w:trPr>
          <w:trHeight w:val="291"/>
          <w:jc w:val="center"/>
          <w:ins w:id="18593" w:author="Fegie" w:date="2021-05-05T14:08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0BA7F" w14:textId="51277715" w:rsidR="00E87D8D" w:rsidRDefault="00E87D8D" w:rsidP="00E87D8D">
            <w:pPr>
              <w:rPr>
                <w:ins w:id="18594" w:author="Fegie" w:date="2021-05-05T14:08:00Z"/>
                <w:rFonts w:ascii="標楷體" w:eastAsia="標楷體" w:hAnsi="標楷體"/>
              </w:rPr>
            </w:pPr>
            <w:ins w:id="18595" w:author="Fegie" w:date="2021-05-05T14:15:00Z">
              <w:r>
                <w:rPr>
                  <w:rFonts w:ascii="標楷體" w:eastAsia="標楷體" w:hAnsi="標楷體" w:hint="eastAsia"/>
                </w:rPr>
                <w:lastRenderedPageBreak/>
                <w:t>32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740D" w14:textId="694A7C31" w:rsidR="00E87D8D" w:rsidRDefault="00E87D8D" w:rsidP="00E87D8D">
            <w:pPr>
              <w:rPr>
                <w:ins w:id="18596" w:author="Fegie" w:date="2021-05-05T14:08:00Z"/>
                <w:rFonts w:ascii="標楷體" w:eastAsia="標楷體" w:hAnsi="標楷體"/>
              </w:rPr>
            </w:pPr>
            <w:ins w:id="18597" w:author="Fegie" w:date="2021-05-05T14:08:00Z">
              <w:r>
                <w:rPr>
                  <w:rFonts w:ascii="標楷體" w:eastAsia="標楷體" w:hAnsi="標楷體" w:hint="eastAsia"/>
                </w:rPr>
                <w:t>年收入-修改後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EF5D" w14:textId="2775ABA3" w:rsidR="00E87D8D" w:rsidRDefault="00E87D8D" w:rsidP="00E87D8D">
            <w:pPr>
              <w:rPr>
                <w:ins w:id="18598" w:author="Fegie" w:date="2021-05-05T14:08:00Z"/>
                <w:rFonts w:ascii="標楷體" w:eastAsia="標楷體" w:hAnsi="標楷體"/>
              </w:rPr>
            </w:pPr>
            <w:ins w:id="18599" w:author="Fegie" w:date="2021-05-05T14:08:00Z">
              <w:del w:id="18600" w:author="家榮 張" w:date="2021-05-06T18:51:00Z">
                <w:r w:rsidDel="00A7651D">
                  <w:rPr>
                    <w:rFonts w:ascii="標楷體" w:eastAsia="標楷體" w:hAnsi="標楷體" w:hint="eastAsia"/>
                  </w:rPr>
                  <w:delText>9(09)</w:delText>
                </w:r>
              </w:del>
            </w:ins>
            <w:ins w:id="18601" w:author="家榮 張" w:date="2021-05-06T18:51:00Z">
              <w:r w:rsidR="00A7651D"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2980E" w14:textId="77777777" w:rsidR="00E87D8D" w:rsidRDefault="00E87D8D" w:rsidP="00E87D8D">
            <w:pPr>
              <w:rPr>
                <w:ins w:id="18602" w:author="Fegie" w:date="2021-05-05T14:0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01FAF" w14:textId="77777777" w:rsidR="00E87D8D" w:rsidRDefault="00E87D8D" w:rsidP="00E87D8D">
            <w:pPr>
              <w:rPr>
                <w:ins w:id="18603" w:author="Fegie" w:date="2021-05-05T14:08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C6B2B" w14:textId="77777777" w:rsidR="00E87D8D" w:rsidRDefault="00E87D8D" w:rsidP="00E87D8D">
            <w:pPr>
              <w:rPr>
                <w:ins w:id="18604" w:author="Fegie" w:date="2021-05-05T14:08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82E5B" w14:textId="37B753CE" w:rsidR="00E87D8D" w:rsidRPr="00572388" w:rsidRDefault="00E87D8D" w:rsidP="00E87D8D">
            <w:pPr>
              <w:rPr>
                <w:ins w:id="18605" w:author="Fegie" w:date="2021-05-05T14:08:00Z"/>
                <w:rFonts w:ascii="標楷體" w:eastAsia="標楷體" w:hAnsi="標楷體"/>
              </w:rPr>
            </w:pPr>
            <w:ins w:id="18606" w:author="Fegie" w:date="2021-05-05T14:08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6E081" w14:textId="77777777" w:rsidR="00E87D8D" w:rsidRDefault="00E87D8D" w:rsidP="00E87D8D">
            <w:pPr>
              <w:rPr>
                <w:ins w:id="18607" w:author="Fegie" w:date="2021-05-05T14:08:00Z"/>
                <w:rFonts w:ascii="標楷體" w:eastAsia="標楷體" w:hAnsi="標楷體"/>
              </w:rPr>
            </w:pPr>
            <w:ins w:id="18608" w:author="Fegie" w:date="2021-05-05T14:08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63F73BD0" w14:textId="7BAF6018" w:rsidR="00E87D8D" w:rsidRDefault="00E87D8D" w:rsidP="00E87D8D">
            <w:pPr>
              <w:rPr>
                <w:ins w:id="18609" w:author="Fegie" w:date="2021-05-05T14:08:00Z"/>
                <w:rFonts w:ascii="標楷體" w:eastAsia="標楷體" w:hAnsi="標楷體"/>
              </w:rPr>
            </w:pPr>
            <w:ins w:id="18610" w:author="Fegie" w:date="2021-05-05T14:08:00Z">
              <w:r>
                <w:rPr>
                  <w:rFonts w:ascii="標楷體" w:eastAsia="標楷體" w:hAnsi="標楷體" w:hint="eastAsia"/>
                </w:rPr>
                <w:t>2.CustMain.</w:t>
              </w:r>
              <w:r>
                <w:rPr>
                  <w:rFonts w:ascii="標楷體" w:eastAsia="標楷體" w:hAnsi="標楷體"/>
                </w:rPr>
                <w:t>IncomeOfYearly</w:t>
              </w:r>
            </w:ins>
          </w:p>
        </w:tc>
      </w:tr>
      <w:tr w:rsidR="00E87D8D" w14:paraId="54CF8E83" w14:textId="77777777" w:rsidTr="001C13CA">
        <w:trPr>
          <w:trHeight w:val="291"/>
          <w:jc w:val="center"/>
          <w:ins w:id="18611" w:author="Fegie" w:date="2021-05-02T20:54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63FA1" w14:textId="222DF9F6" w:rsidR="00E87D8D" w:rsidRDefault="00E87D8D" w:rsidP="00E87D8D">
            <w:pPr>
              <w:rPr>
                <w:ins w:id="18612" w:author="Fegie" w:date="2021-05-02T20:54:00Z"/>
                <w:rFonts w:ascii="標楷體" w:eastAsia="標楷體" w:hAnsi="標楷體"/>
              </w:rPr>
            </w:pPr>
            <w:ins w:id="18613" w:author="Fegie" w:date="2021-05-05T14:15:00Z">
              <w:r>
                <w:rPr>
                  <w:rFonts w:ascii="標楷體" w:eastAsia="標楷體" w:hAnsi="標楷體" w:hint="eastAsia"/>
                </w:rPr>
                <w:t>33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3C0ED" w14:textId="589503E8" w:rsidR="00E87D8D" w:rsidRDefault="00E87D8D" w:rsidP="00E87D8D">
            <w:pPr>
              <w:rPr>
                <w:ins w:id="18614" w:author="Fegie" w:date="2021-05-02T20:54:00Z"/>
                <w:rFonts w:ascii="標楷體" w:eastAsia="標楷體" w:hAnsi="標楷體"/>
              </w:rPr>
            </w:pPr>
            <w:ins w:id="18615" w:author="Fegie" w:date="2021-05-02T20:54:00Z">
              <w:r>
                <w:rPr>
                  <w:rFonts w:ascii="標楷體" w:eastAsia="標楷體" w:hAnsi="標楷體" w:hint="eastAsia"/>
                </w:rPr>
                <w:t>年收入資料年月</w:t>
              </w:r>
            </w:ins>
            <w:ins w:id="18616" w:author="Fegie" w:date="2021-05-05T14:08:00Z">
              <w:r>
                <w:rPr>
                  <w:rFonts w:ascii="標楷體" w:eastAsia="標楷體" w:hAnsi="標楷體" w:hint="eastAsia"/>
                </w:rPr>
                <w:t>-修改前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D4234" w14:textId="426667C0" w:rsidR="00E87D8D" w:rsidRDefault="00E87D8D" w:rsidP="00E87D8D">
            <w:pPr>
              <w:rPr>
                <w:ins w:id="18617" w:author="Fegie" w:date="2021-05-02T20:54:00Z"/>
                <w:rFonts w:ascii="標楷體" w:eastAsia="標楷體" w:hAnsi="標楷體"/>
              </w:rPr>
            </w:pP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19345" w14:textId="77777777" w:rsidR="00E87D8D" w:rsidRDefault="00E87D8D" w:rsidP="00E87D8D">
            <w:pPr>
              <w:rPr>
                <w:ins w:id="18618" w:author="Fegie" w:date="2021-05-02T20:54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7164" w14:textId="77777777" w:rsidR="00E87D8D" w:rsidRDefault="00E87D8D" w:rsidP="00E87D8D">
            <w:pPr>
              <w:rPr>
                <w:ins w:id="18619" w:author="Fegie" w:date="2021-05-02T20:54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9F36E" w14:textId="77777777" w:rsidR="00E87D8D" w:rsidRDefault="00E87D8D" w:rsidP="00E87D8D">
            <w:pPr>
              <w:rPr>
                <w:ins w:id="18620" w:author="Fegie" w:date="2021-05-02T20:54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C7E3B" w14:textId="1A6CB472" w:rsidR="00E87D8D" w:rsidRDefault="00E87D8D" w:rsidP="00E87D8D">
            <w:pPr>
              <w:rPr>
                <w:ins w:id="18621" w:author="Fegie" w:date="2021-05-02T20:54:00Z"/>
                <w:rFonts w:ascii="標楷體" w:eastAsia="標楷體" w:hAnsi="標楷體"/>
              </w:rPr>
            </w:pPr>
            <w:ins w:id="18622" w:author="Fegie" w:date="2021-05-05T14:09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5445C" w14:textId="0DD2D38C" w:rsidR="00E87D8D" w:rsidRDefault="00E87D8D" w:rsidP="00E87D8D">
            <w:pPr>
              <w:rPr>
                <w:ins w:id="18623" w:author="Fegie" w:date="2021-05-02T21:01:00Z"/>
                <w:rFonts w:ascii="標楷體" w:eastAsia="標楷體" w:hAnsi="標楷體"/>
              </w:rPr>
            </w:pPr>
            <w:ins w:id="18624" w:author="Fegie" w:date="2021-05-02T21:01:00Z">
              <w:r>
                <w:rPr>
                  <w:rFonts w:ascii="標楷體" w:eastAsia="標楷體" w:hAnsi="標楷體" w:hint="eastAsia"/>
                </w:rPr>
                <w:t>1.自動顯示原值</w:t>
              </w:r>
            </w:ins>
            <w:ins w:id="18625" w:author="Fegie" w:date="2021-05-05T14:09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18626" w:author="Fegie" w:date="2021-05-02T21:01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5FD3A0E0" w14:textId="54D3A99D" w:rsidR="00E87D8D" w:rsidRDefault="00E87D8D" w:rsidP="00E87D8D">
            <w:pPr>
              <w:rPr>
                <w:ins w:id="18627" w:author="Fegie" w:date="2021-05-02T20:54:00Z"/>
                <w:rFonts w:ascii="標楷體" w:eastAsia="標楷體" w:hAnsi="標楷體"/>
              </w:rPr>
            </w:pPr>
            <w:ins w:id="18628" w:author="Fegie" w:date="2021-05-02T21:0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18629" w:author="Fegie" w:date="2021-05-02T20:54:00Z">
              <w:r>
                <w:rPr>
                  <w:rFonts w:ascii="標楷體" w:eastAsia="標楷體" w:hAnsi="標楷體" w:hint="eastAsia"/>
                </w:rPr>
                <w:t>.CustMain.</w:t>
              </w:r>
              <w:r>
                <w:rPr>
                  <w:rFonts w:ascii="標楷體" w:eastAsia="標楷體" w:hAnsi="標楷體"/>
                </w:rPr>
                <w:t>DataDate</w:t>
              </w:r>
            </w:ins>
          </w:p>
        </w:tc>
      </w:tr>
      <w:tr w:rsidR="00E87D8D" w14:paraId="16AEC794" w14:textId="77777777" w:rsidTr="001C13CA">
        <w:trPr>
          <w:trHeight w:val="291"/>
          <w:jc w:val="center"/>
          <w:ins w:id="18630" w:author="Fegie" w:date="2021-05-05T14:08:00Z"/>
        </w:trPr>
        <w:tc>
          <w:tcPr>
            <w:tcW w:w="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46569" w14:textId="756F48D2" w:rsidR="00E87D8D" w:rsidRDefault="00E87D8D" w:rsidP="00E87D8D">
            <w:pPr>
              <w:rPr>
                <w:ins w:id="18631" w:author="Fegie" w:date="2021-05-05T14:08:00Z"/>
                <w:rFonts w:ascii="標楷體" w:eastAsia="標楷體" w:hAnsi="標楷體"/>
              </w:rPr>
            </w:pPr>
            <w:ins w:id="18632" w:author="Fegie" w:date="2021-05-05T14:15:00Z">
              <w:r>
                <w:rPr>
                  <w:rFonts w:ascii="標楷體" w:eastAsia="標楷體" w:hAnsi="標楷體" w:hint="eastAsia"/>
                </w:rPr>
                <w:t>34</w:t>
              </w:r>
            </w:ins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34231" w14:textId="3B6FBAE9" w:rsidR="00E87D8D" w:rsidRDefault="00E87D8D" w:rsidP="00E87D8D">
            <w:pPr>
              <w:rPr>
                <w:ins w:id="18633" w:author="Fegie" w:date="2021-05-05T14:08:00Z"/>
                <w:rFonts w:ascii="標楷體" w:eastAsia="標楷體" w:hAnsi="標楷體"/>
              </w:rPr>
            </w:pPr>
            <w:ins w:id="18634" w:author="Fegie" w:date="2021-05-05T14:08:00Z">
              <w:r>
                <w:rPr>
                  <w:rFonts w:ascii="標楷體" w:eastAsia="標楷體" w:hAnsi="標楷體" w:hint="eastAsia"/>
                </w:rPr>
                <w:t>年收入資料年月-修改</w:t>
              </w:r>
              <w:r>
                <w:rPr>
                  <w:rFonts w:ascii="標楷體" w:eastAsia="標楷體" w:hAnsi="標楷體" w:hint="eastAsia"/>
                </w:rPr>
                <w:lastRenderedPageBreak/>
                <w:t>後</w:t>
              </w:r>
            </w:ins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F0B7E" w14:textId="4B2E1672" w:rsidR="00E87D8D" w:rsidRDefault="00E87D8D" w:rsidP="00E87D8D">
            <w:pPr>
              <w:rPr>
                <w:ins w:id="18635" w:author="Fegie" w:date="2021-05-05T14:08:00Z"/>
                <w:rFonts w:ascii="標楷體" w:eastAsia="標楷體" w:hAnsi="標楷體"/>
              </w:rPr>
            </w:pPr>
            <w:ins w:id="18636" w:author="Fegie" w:date="2021-05-05T14:08:00Z">
              <w:del w:id="18637" w:author="家榮 張" w:date="2021-05-06T18:51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X(05)</w:delText>
                </w:r>
              </w:del>
            </w:ins>
            <w:ins w:id="18638" w:author="家榮 張" w:date="2021-05-06T18:51:00Z">
              <w:r w:rsidR="00A7651D"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8DBBA" w14:textId="77777777" w:rsidR="00E87D8D" w:rsidRDefault="00E87D8D" w:rsidP="00E87D8D">
            <w:pPr>
              <w:rPr>
                <w:ins w:id="18639" w:author="Fegie" w:date="2021-05-05T14:08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2719E" w14:textId="77777777" w:rsidR="00E87D8D" w:rsidRDefault="00E87D8D" w:rsidP="00E87D8D">
            <w:pPr>
              <w:rPr>
                <w:ins w:id="18640" w:author="Fegie" w:date="2021-05-05T14:08:00Z"/>
                <w:rFonts w:ascii="標楷體" w:eastAsia="標楷體" w:hAnsi="標楷體"/>
              </w:rPr>
            </w:pPr>
          </w:p>
        </w:tc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DAEC4" w14:textId="77777777" w:rsidR="00E87D8D" w:rsidRDefault="00E87D8D" w:rsidP="00E87D8D">
            <w:pPr>
              <w:rPr>
                <w:ins w:id="18641" w:author="Fegie" w:date="2021-05-05T14:08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64C0D" w14:textId="454D51FA" w:rsidR="00E87D8D" w:rsidRPr="00572388" w:rsidRDefault="00E87D8D" w:rsidP="00E87D8D">
            <w:pPr>
              <w:rPr>
                <w:ins w:id="18642" w:author="Fegie" w:date="2021-05-05T14:08:00Z"/>
                <w:rFonts w:ascii="標楷體" w:eastAsia="標楷體" w:hAnsi="標楷體"/>
              </w:rPr>
            </w:pPr>
            <w:ins w:id="18643" w:author="Fegie" w:date="2021-05-05T14:08:00Z">
              <w:r w:rsidRPr="00572388"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ECB5F" w14:textId="77777777" w:rsidR="00E87D8D" w:rsidRDefault="00E87D8D" w:rsidP="00E87D8D">
            <w:pPr>
              <w:rPr>
                <w:ins w:id="18644" w:author="Fegie" w:date="2021-05-05T14:08:00Z"/>
                <w:rFonts w:ascii="標楷體" w:eastAsia="標楷體" w:hAnsi="標楷體"/>
              </w:rPr>
            </w:pPr>
            <w:ins w:id="18645" w:author="Fegie" w:date="2021-05-05T14:08:00Z">
              <w:r>
                <w:rPr>
                  <w:rFonts w:ascii="標楷體" w:eastAsia="標楷體" w:hAnsi="標楷體" w:hint="eastAsia"/>
                </w:rPr>
                <w:t>1.自動顯示原值可以修改</w:t>
              </w:r>
            </w:ins>
          </w:p>
          <w:p w14:paraId="79F06710" w14:textId="63DCD666" w:rsidR="00E87D8D" w:rsidRDefault="00E87D8D" w:rsidP="00E87D8D">
            <w:pPr>
              <w:rPr>
                <w:ins w:id="18646" w:author="Fegie" w:date="2021-05-05T14:08:00Z"/>
                <w:rFonts w:ascii="標楷體" w:eastAsia="標楷體" w:hAnsi="標楷體"/>
              </w:rPr>
            </w:pPr>
            <w:ins w:id="18647" w:author="Fegie" w:date="2021-05-05T14:08:00Z">
              <w:r>
                <w:rPr>
                  <w:rFonts w:ascii="標楷體" w:eastAsia="標楷體" w:hAnsi="標楷體" w:hint="eastAsia"/>
                </w:rPr>
                <w:t>2.CustMain.</w:t>
              </w:r>
              <w:r>
                <w:rPr>
                  <w:rFonts w:ascii="標楷體" w:eastAsia="標楷體" w:hAnsi="標楷體"/>
                </w:rPr>
                <w:t>DataDate</w:t>
              </w:r>
            </w:ins>
          </w:p>
        </w:tc>
      </w:tr>
    </w:tbl>
    <w:p w14:paraId="4D9B31A8" w14:textId="77777777" w:rsidR="00B36841" w:rsidRDefault="00B36841" w:rsidP="00B36841">
      <w:pPr>
        <w:rPr>
          <w:ins w:id="18648" w:author="Fegie" w:date="2021-05-02T20:54:00Z"/>
          <w:rFonts w:ascii="標楷體" w:eastAsia="標楷體" w:hAnsi="標楷體"/>
        </w:rPr>
      </w:pPr>
    </w:p>
    <w:p w14:paraId="23B8123C" w14:textId="1A116AA5" w:rsidR="000F7CE8" w:rsidRDefault="000F7CE8">
      <w:pPr>
        <w:widowControl/>
        <w:rPr>
          <w:ins w:id="18649" w:author="Fegie" w:date="2021-05-02T21:02:00Z"/>
          <w:rFonts w:ascii="標楷體" w:eastAsia="標楷體" w:hAnsi="標楷體"/>
        </w:rPr>
      </w:pPr>
      <w:ins w:id="18650" w:author="Fegie" w:date="2021-05-02T21:02:00Z">
        <w:r>
          <w:rPr>
            <w:rFonts w:ascii="標楷體" w:eastAsia="標楷體" w:hAnsi="標楷體"/>
          </w:rPr>
          <w:br w:type="page"/>
        </w:r>
      </w:ins>
    </w:p>
    <w:p w14:paraId="2F02E4B4" w14:textId="573268ED" w:rsidR="001A37C9" w:rsidRDefault="00926542">
      <w:pPr>
        <w:pStyle w:val="3"/>
        <w:numPr>
          <w:ilvl w:val="2"/>
          <w:numId w:val="54"/>
        </w:numPr>
        <w:rPr>
          <w:ins w:id="18651" w:author="Fegie" w:date="2021-04-28T19:21:00Z"/>
        </w:rPr>
        <w:pPrChange w:id="18652" w:author="Fegie" w:date="2021-04-28T19:21:00Z">
          <w:pPr/>
        </w:pPrChange>
      </w:pPr>
      <w:ins w:id="18653" w:author="Fegie" w:date="2021-04-28T19:07:00Z">
        <w:r>
          <w:rPr>
            <w:rFonts w:hint="eastAsia"/>
          </w:rPr>
          <w:lastRenderedPageBreak/>
          <w:t xml:space="preserve">L1905  </w:t>
        </w:r>
      </w:ins>
      <w:ins w:id="18654" w:author="Fegie" w:date="2021-04-28T19:10:00Z">
        <w:r>
          <w:rPr>
            <w:rFonts w:hint="eastAsia"/>
          </w:rPr>
          <w:t>顧客聯絡電話查詢</w:t>
        </w:r>
      </w:ins>
      <w:ins w:id="18655" w:author="Fegie" w:date="2021-05-05T16:25:00Z">
        <w:r w:rsidR="00C817AE">
          <w:rPr>
            <w:rFonts w:hAnsi="標楷體" w:hint="eastAsia"/>
          </w:rPr>
          <w:t>***</w:t>
        </w:r>
      </w:ins>
    </w:p>
    <w:p w14:paraId="644852F0" w14:textId="77777777" w:rsidR="001A37C9" w:rsidRPr="00AF1A82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18656" w:author="Fegie" w:date="2021-04-28T19:21:00Z"/>
          <w:lang w:eastAsia="x-none"/>
        </w:rPr>
      </w:pPr>
      <w:ins w:id="18657" w:author="Fegie" w:date="2021-04-28T19:21:00Z">
        <w:r>
          <w:rPr>
            <w:rFonts w:hint="eastAsia"/>
          </w:rPr>
          <w:t xml:space="preserve"> </w:t>
        </w:r>
        <w:r w:rsidRPr="00AF1A82">
          <w:t>功能說明</w:t>
        </w:r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1A37C9" w:rsidRPr="00AF1A82" w14:paraId="5E14546F" w14:textId="77777777" w:rsidTr="00C1400F">
        <w:trPr>
          <w:trHeight w:val="277"/>
          <w:ins w:id="18658" w:author="Fegie" w:date="2021-04-28T19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A29DB9" w14:textId="77777777" w:rsidR="001A37C9" w:rsidRPr="00AF1A82" w:rsidRDefault="001A37C9" w:rsidP="00C1400F">
            <w:pPr>
              <w:rPr>
                <w:ins w:id="18659" w:author="Fegie" w:date="2021-04-28T19:21:00Z"/>
                <w:rFonts w:ascii="標楷體" w:eastAsia="標楷體" w:hAnsi="標楷體"/>
                <w:lang w:eastAsia="x-none"/>
              </w:rPr>
            </w:pPr>
            <w:ins w:id="18660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89A890" w14:textId="7F47E90D" w:rsidR="001A37C9" w:rsidRPr="00AF1A82" w:rsidRDefault="008F428C" w:rsidP="00C1400F">
            <w:pPr>
              <w:rPr>
                <w:ins w:id="18661" w:author="Fegie" w:date="2021-04-28T19:21:00Z"/>
                <w:rFonts w:ascii="標楷體" w:eastAsia="標楷體" w:hAnsi="標楷體"/>
                <w:lang w:eastAsia="x-none"/>
              </w:rPr>
            </w:pPr>
            <w:ins w:id="18662" w:author="Fegie" w:date="2021-04-29T10:57:00Z">
              <w:r>
                <w:rPr>
                  <w:rFonts w:ascii="標楷體" w:eastAsia="標楷體" w:hAnsi="標楷體" w:hint="eastAsia"/>
                </w:rPr>
                <w:t>顧客</w:t>
              </w:r>
            </w:ins>
            <w:ins w:id="18663" w:author="Fegie" w:date="2021-04-29T10:58:00Z">
              <w:r>
                <w:rPr>
                  <w:rFonts w:ascii="標楷體" w:eastAsia="標楷體" w:hAnsi="標楷體" w:hint="eastAsia"/>
                </w:rPr>
                <w:t>聯</w:t>
              </w:r>
            </w:ins>
            <w:ins w:id="18664" w:author="Fegie" w:date="2021-04-29T10:57:00Z">
              <w:r>
                <w:rPr>
                  <w:rFonts w:ascii="標楷體" w:eastAsia="標楷體" w:hAnsi="標楷體" w:hint="eastAsia"/>
                </w:rPr>
                <w:t>絡電話</w:t>
              </w:r>
            </w:ins>
            <w:ins w:id="18665" w:author="Fegie" w:date="2021-04-28T19:21:00Z">
              <w:r w:rsidR="001A37C9" w:rsidRPr="00AF1A82">
                <w:rPr>
                  <w:rFonts w:ascii="標楷體" w:eastAsia="標楷體" w:hAnsi="標楷體" w:hint="eastAsia"/>
                  <w:lang w:eastAsia="x-none"/>
                </w:rPr>
                <w:t>查詢</w:t>
              </w:r>
            </w:ins>
          </w:p>
        </w:tc>
      </w:tr>
      <w:tr w:rsidR="001A37C9" w:rsidRPr="00AF1A82" w14:paraId="12E2071F" w14:textId="77777777" w:rsidTr="00C1400F">
        <w:trPr>
          <w:trHeight w:val="277"/>
          <w:ins w:id="18666" w:author="Fegie" w:date="2021-04-28T19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F80209" w14:textId="77777777" w:rsidR="001A37C9" w:rsidRPr="00AF1A82" w:rsidRDefault="001A37C9" w:rsidP="00C1400F">
            <w:pPr>
              <w:rPr>
                <w:ins w:id="18667" w:author="Fegie" w:date="2021-04-28T19:21:00Z"/>
                <w:rFonts w:ascii="標楷體" w:eastAsia="標楷體" w:hAnsi="標楷體"/>
                <w:lang w:eastAsia="x-none"/>
              </w:rPr>
            </w:pPr>
            <w:ins w:id="18668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72F9B2" w14:textId="7B0AD4D9" w:rsidR="001A37C9" w:rsidRPr="00AF1A82" w:rsidRDefault="001A37C9" w:rsidP="00C1400F">
            <w:pPr>
              <w:rPr>
                <w:ins w:id="18669" w:author="Fegie" w:date="2021-04-28T19:21:00Z"/>
                <w:rFonts w:ascii="標楷體" w:eastAsia="標楷體" w:hAnsi="標楷體"/>
                <w:lang w:eastAsia="x-none"/>
              </w:rPr>
            </w:pPr>
            <w:ins w:id="18670" w:author="Fegie" w:date="2021-04-28T19:21:00Z">
              <w:r>
                <w:rPr>
                  <w:rFonts w:ascii="標楷體" w:eastAsia="標楷體" w:hAnsi="標楷體" w:hint="eastAsia"/>
                </w:rPr>
                <w:t>查詢或異動</w:t>
              </w:r>
            </w:ins>
            <w:ins w:id="18671" w:author="Fegie" w:date="2021-04-29T10:59:00Z">
              <w:r w:rsidR="008F428C">
                <w:rPr>
                  <w:rFonts w:ascii="標楷體" w:eastAsia="標楷體" w:hAnsi="標楷體" w:hint="eastAsia"/>
                </w:rPr>
                <w:t>顧客聯絡電話</w:t>
              </w:r>
            </w:ins>
            <w:ins w:id="18672" w:author="Fegie" w:date="2021-04-28T19:21:00Z">
              <w:r>
                <w:rPr>
                  <w:rFonts w:ascii="標楷體" w:eastAsia="標楷體" w:hAnsi="標楷體" w:hint="eastAsia"/>
                </w:rPr>
                <w:t>時</w:t>
              </w:r>
            </w:ins>
          </w:p>
        </w:tc>
      </w:tr>
      <w:tr w:rsidR="001A37C9" w:rsidRPr="00AF1A82" w14:paraId="0260A147" w14:textId="77777777" w:rsidTr="00C1400F">
        <w:trPr>
          <w:trHeight w:val="773"/>
          <w:ins w:id="18673" w:author="Fegie" w:date="2021-04-28T19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37E17E" w14:textId="77777777" w:rsidR="001A37C9" w:rsidRPr="00AF1A82" w:rsidRDefault="001A37C9" w:rsidP="00C1400F">
            <w:pPr>
              <w:rPr>
                <w:ins w:id="18674" w:author="Fegie" w:date="2021-04-28T19:21:00Z"/>
                <w:rFonts w:ascii="標楷體" w:eastAsia="標楷體" w:hAnsi="標楷體"/>
                <w:lang w:eastAsia="x-none"/>
              </w:rPr>
            </w:pPr>
            <w:ins w:id="18675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D25F36" w14:textId="65F8B90F" w:rsidR="001A37C9" w:rsidRPr="00F10F51" w:rsidRDefault="00F10F51" w:rsidP="00C1400F">
            <w:pPr>
              <w:rPr>
                <w:ins w:id="18676" w:author="Fegie" w:date="2021-04-28T19:21:00Z"/>
                <w:rFonts w:ascii="標楷體" w:eastAsia="標楷體" w:hAnsi="標楷體"/>
              </w:rPr>
            </w:pPr>
            <w:ins w:id="18677" w:author="st1" w:date="2021-05-06T11:04:00Z">
              <w:r w:rsidRPr="00F10F51">
                <w:rPr>
                  <w:rFonts w:ascii="標楷體" w:eastAsia="標楷體" w:hAnsi="標楷體"/>
                  <w:rPrChange w:id="18678" w:author="st1" w:date="2021-05-06T11:04:00Z">
                    <w:rPr>
                      <w:rFonts w:ascii="標楷體" w:eastAsia="標楷體" w:hAnsi="標楷體"/>
                      <w:color w:val="FF0000"/>
                    </w:rPr>
                  </w:rPrChange>
                </w:rPr>
                <w:t>1.</w:t>
              </w:r>
              <w:r w:rsidRPr="00F10F51">
                <w:rPr>
                  <w:rFonts w:ascii="標楷體" w:eastAsia="標楷體" w:hAnsi="標楷體"/>
                </w:rPr>
                <w:t xml:space="preserve"> </w:t>
              </w:r>
              <w:r w:rsidRPr="00F10F51">
                <w:rPr>
                  <w:rFonts w:ascii="標楷體" w:eastAsia="標楷體" w:hAnsi="標楷體" w:hint="eastAsia"/>
                </w:rPr>
                <w:t>參考「作業流程</w:t>
              </w:r>
              <w:r w:rsidRPr="00F10F51">
                <w:rPr>
                  <w:rFonts w:ascii="標楷體" w:eastAsia="標楷體" w:hAnsi="標楷體"/>
                </w:rPr>
                <w:t>.客戶作業」</w:t>
              </w:r>
            </w:ins>
            <w:ins w:id="18679" w:author="Fegie" w:date="2021-04-28T19:21:00Z">
              <w:del w:id="18680" w:author="st1" w:date="2021-05-06T11:04:00Z">
                <w:r w:rsidR="001A37C9" w:rsidRPr="00F10F51" w:rsidDel="00F10F51">
                  <w:rPr>
                    <w:rFonts w:ascii="標楷體" w:eastAsia="標楷體" w:hAnsi="標楷體" w:hint="eastAsia"/>
                  </w:rPr>
                  <w:delText>參考流程</w:delText>
                </w:r>
              </w:del>
            </w:ins>
          </w:p>
          <w:p w14:paraId="179B7C8D" w14:textId="21ADDA67" w:rsidR="001A37C9" w:rsidRPr="00F10F51" w:rsidRDefault="001A37C9" w:rsidP="00C1400F">
            <w:pPr>
              <w:rPr>
                <w:ins w:id="18681" w:author="Fegie" w:date="2021-04-28T19:21:00Z"/>
                <w:rFonts w:ascii="標楷體" w:eastAsia="標楷體" w:hAnsi="標楷體"/>
              </w:rPr>
            </w:pPr>
            <w:ins w:id="18682" w:author="Fegie" w:date="2021-04-28T19:21:00Z">
              <w:del w:id="18683" w:author="st1" w:date="2021-05-06T11:04:00Z">
                <w:r w:rsidRPr="00F10F51" w:rsidDel="00F10F51">
                  <w:rPr>
                    <w:rFonts w:ascii="標楷體" w:eastAsia="標楷體" w:hAnsi="標楷體"/>
                  </w:rPr>
                  <w:delText>1</w:delText>
                </w:r>
              </w:del>
            </w:ins>
            <w:ins w:id="18684" w:author="st1" w:date="2021-05-06T11:04:00Z">
              <w:r w:rsidR="00F10F51" w:rsidRPr="00F10F51">
                <w:rPr>
                  <w:rFonts w:ascii="標楷體" w:eastAsia="標楷體" w:hAnsi="標楷體"/>
                </w:rPr>
                <w:t>2</w:t>
              </w:r>
            </w:ins>
            <w:ins w:id="18685" w:author="Fegie" w:date="2021-04-28T19:21:00Z">
              <w:r w:rsidRPr="00F10F51">
                <w:rPr>
                  <w:rFonts w:ascii="標楷體" w:eastAsia="標楷體" w:hAnsi="標楷體"/>
                </w:rPr>
                <w:t xml:space="preserve">. </w:t>
              </w:r>
              <w:r w:rsidRPr="00F10F51">
                <w:rPr>
                  <w:rFonts w:ascii="標楷體" w:eastAsia="標楷體" w:hAnsi="標楷體" w:hint="eastAsia"/>
                </w:rPr>
                <w:t>查詢</w:t>
              </w:r>
            </w:ins>
            <w:ins w:id="18686" w:author="Fegie" w:date="2021-04-29T14:29:00Z">
              <w:r w:rsidR="00A35EEF" w:rsidRPr="00F10F51">
                <w:rPr>
                  <w:rFonts w:ascii="標楷體" w:eastAsia="標楷體" w:hAnsi="標楷體" w:hint="eastAsia"/>
                </w:rPr>
                <w:t>客戶聯絡電話</w:t>
              </w:r>
            </w:ins>
            <w:ins w:id="18687" w:author="Fegie" w:date="2021-04-28T19:21:00Z">
              <w:r w:rsidRPr="00F10F51">
                <w:rPr>
                  <w:rFonts w:ascii="標楷體" w:eastAsia="標楷體" w:hAnsi="標楷體" w:hint="eastAsia"/>
                </w:rPr>
                <w:t>檔</w:t>
              </w:r>
              <w:r w:rsidRPr="00F10F51">
                <w:rPr>
                  <w:rFonts w:ascii="標楷體" w:eastAsia="標楷體" w:hAnsi="標楷體"/>
                </w:rPr>
                <w:t>(</w:t>
              </w:r>
            </w:ins>
            <w:ins w:id="18688" w:author="Fegie" w:date="2021-04-29T14:29:00Z">
              <w:r w:rsidR="00A35EEF" w:rsidRPr="00F10F51">
                <w:rPr>
                  <w:rFonts w:ascii="標楷體" w:eastAsia="標楷體" w:hAnsi="標楷體"/>
                </w:rPr>
                <w:t>CustTelNo</w:t>
              </w:r>
            </w:ins>
            <w:ins w:id="18689" w:author="Fegie" w:date="2021-04-28T19:21:00Z">
              <w:r w:rsidRPr="00F10F51">
                <w:rPr>
                  <w:rFonts w:ascii="標楷體" w:eastAsia="標楷體" w:hAnsi="標楷體"/>
                </w:rPr>
                <w:t>)</w:t>
              </w:r>
            </w:ins>
          </w:p>
          <w:p w14:paraId="4305F049" w14:textId="523E27BE" w:rsidR="001A37C9" w:rsidRPr="00F10F51" w:rsidRDefault="001A37C9" w:rsidP="00C1400F">
            <w:pPr>
              <w:rPr>
                <w:ins w:id="18690" w:author="Fegie" w:date="2021-04-28T19:21:00Z"/>
                <w:rFonts w:ascii="標楷體" w:eastAsia="標楷體" w:hAnsi="標楷體"/>
                <w:lang w:eastAsia="zh-HK"/>
              </w:rPr>
            </w:pPr>
            <w:ins w:id="18691" w:author="Fegie" w:date="2021-04-28T19:21:00Z">
              <w:del w:id="18692" w:author="st1" w:date="2021-05-06T11:04:00Z">
                <w:r w:rsidRPr="00F10F51" w:rsidDel="00F10F51">
                  <w:rPr>
                    <w:rFonts w:ascii="標楷體" w:eastAsia="標楷體" w:hAnsi="標楷體"/>
                  </w:rPr>
                  <w:delText>2</w:delText>
                </w:r>
              </w:del>
            </w:ins>
            <w:ins w:id="18693" w:author="st1" w:date="2021-05-06T11:04:00Z">
              <w:r w:rsidR="00F10F51" w:rsidRPr="00F10F51">
                <w:rPr>
                  <w:rFonts w:ascii="標楷體" w:eastAsia="標楷體" w:hAnsi="標楷體"/>
                </w:rPr>
                <w:t>3</w:t>
              </w:r>
            </w:ins>
            <w:ins w:id="18694" w:author="Fegie" w:date="2021-04-28T19:21:00Z">
              <w:r w:rsidRPr="00F10F51">
                <w:rPr>
                  <w:rFonts w:ascii="標楷體" w:eastAsia="標楷體" w:hAnsi="標楷體"/>
                </w:rPr>
                <w:t xml:space="preserve">. </w:t>
              </w:r>
              <w:r w:rsidRPr="00F10F51">
                <w:rPr>
                  <w:rFonts w:ascii="標楷體" w:eastAsia="標楷體" w:hAnsi="標楷體" w:hint="eastAsia"/>
                  <w:lang w:eastAsia="zh-HK"/>
                </w:rPr>
                <w:t>依據輸入查詢條件</w:t>
              </w:r>
              <w:r w:rsidRPr="00F10F51">
                <w:rPr>
                  <w:rFonts w:ascii="標楷體" w:eastAsia="標楷體" w:hAnsi="標楷體"/>
                </w:rPr>
                <w:t>,</w:t>
              </w:r>
              <w:r w:rsidRPr="00F10F51">
                <w:rPr>
                  <w:rFonts w:ascii="標楷體" w:eastAsia="標楷體" w:hAnsi="標楷體" w:hint="eastAsia"/>
                  <w:lang w:eastAsia="zh-HK"/>
                </w:rPr>
                <w:t>輸出查詢資料</w:t>
              </w:r>
            </w:ins>
          </w:p>
          <w:p w14:paraId="11B33EF2" w14:textId="11680256" w:rsidR="003F6E6A" w:rsidRDefault="001A37C9" w:rsidP="00C1400F">
            <w:pPr>
              <w:rPr>
                <w:ins w:id="18695" w:author="Fegie" w:date="2021-04-29T14:41:00Z"/>
                <w:rFonts w:ascii="標楷體" w:eastAsia="標楷體" w:hAnsi="標楷體"/>
              </w:rPr>
            </w:pPr>
            <w:ins w:id="18696" w:author="Fegie" w:date="2021-04-28T19:21:00Z">
              <w:r w:rsidRPr="00F10F51">
                <w:rPr>
                  <w:rFonts w:ascii="標楷體" w:eastAsia="標楷體" w:hAnsi="標楷體"/>
                </w:rPr>
                <w:t xml:space="preserve">   (1).</w:t>
              </w:r>
            </w:ins>
            <w:ins w:id="18697" w:author="Fegie" w:date="2021-04-29T14:28:00Z">
              <w:r w:rsidR="00A35EEF" w:rsidRPr="00F10F51">
                <w:rPr>
                  <w:rFonts w:ascii="標楷體" w:eastAsia="標楷體" w:hAnsi="標楷體" w:hint="eastAsia"/>
                </w:rPr>
                <w:t>客戶識別碼</w:t>
              </w:r>
            </w:ins>
            <w:ins w:id="18698" w:author="Fegie" w:date="2021-04-28T19:21:00Z">
              <w:r w:rsidRPr="00F10F51">
                <w:rPr>
                  <w:rFonts w:ascii="標楷體" w:eastAsia="標楷體" w:hAnsi="標楷體"/>
                </w:rPr>
                <w:t>(</w:t>
              </w:r>
            </w:ins>
            <w:ins w:id="18699" w:author="Fegie" w:date="2021-04-29T14:28:00Z">
              <w:r w:rsidR="00A35EEF" w:rsidRPr="00F10F51">
                <w:rPr>
                  <w:rFonts w:ascii="標楷體" w:eastAsia="標楷體" w:hAnsi="標楷體"/>
                </w:rPr>
                <w:t>C</w:t>
              </w:r>
            </w:ins>
            <w:ins w:id="18700" w:author="Fegie" w:date="2021-04-29T14:29:00Z">
              <w:r w:rsidR="00A35EEF" w:rsidRPr="00F10F51">
                <w:rPr>
                  <w:rFonts w:ascii="標楷體" w:eastAsia="標楷體" w:hAnsi="標楷體"/>
                </w:rPr>
                <w:t>u</w:t>
              </w:r>
              <w:r w:rsidR="00A35EEF">
                <w:rPr>
                  <w:rFonts w:ascii="標楷體" w:eastAsia="標楷體" w:hAnsi="標楷體"/>
                </w:rPr>
                <w:t>stUKey</w:t>
              </w:r>
            </w:ins>
            <w:ins w:id="18701" w:author="Fegie" w:date="2021-04-28T19:21:00Z">
              <w:r>
                <w:rPr>
                  <w:rFonts w:ascii="標楷體" w:eastAsia="標楷體" w:hAnsi="標楷體" w:hint="eastAsia"/>
                </w:rPr>
                <w:t>)</w:t>
              </w:r>
              <w:r>
                <w:rPr>
                  <w:rFonts w:ascii="標楷體" w:eastAsia="標楷體" w:hAnsi="標楷體"/>
                </w:rPr>
                <w:t xml:space="preserve"> = </w:t>
              </w:r>
              <w:r>
                <w:rPr>
                  <w:rFonts w:ascii="標楷體" w:eastAsia="標楷體" w:hAnsi="標楷體" w:hint="eastAsia"/>
                </w:rPr>
                <w:t>輸入條件「</w:t>
              </w:r>
            </w:ins>
            <w:ins w:id="18702" w:author="Fegie" w:date="2021-04-29T14:42:00Z">
              <w:r w:rsidR="003F6E6A">
                <w:rPr>
                  <w:rFonts w:ascii="標楷體" w:eastAsia="標楷體" w:hAnsi="標楷體" w:hint="eastAsia"/>
                </w:rPr>
                <w:t>統一編號</w:t>
              </w:r>
            </w:ins>
            <w:ins w:id="18703" w:author="Fegie" w:date="2021-04-28T19:21:00Z">
              <w:r>
                <w:rPr>
                  <w:rFonts w:ascii="標楷體" w:eastAsia="標楷體" w:hAnsi="標楷體" w:hint="eastAsia"/>
                </w:rPr>
                <w:t>」</w:t>
              </w:r>
            </w:ins>
          </w:p>
          <w:p w14:paraId="234E88BD" w14:textId="74FEA4FF" w:rsidR="003F6E6A" w:rsidRDefault="003F6E6A" w:rsidP="00C1400F">
            <w:pPr>
              <w:rPr>
                <w:ins w:id="18704" w:author="Fegie" w:date="2021-04-29T14:42:00Z"/>
                <w:rFonts w:ascii="標楷體" w:eastAsia="標楷體" w:hAnsi="標楷體"/>
              </w:rPr>
            </w:pPr>
            <w:ins w:id="18705" w:author="Fegie" w:date="2021-04-29T14:41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     </w:t>
              </w:r>
              <w:r>
                <w:rPr>
                  <w:rFonts w:ascii="標楷體" w:eastAsia="標楷體" w:hAnsi="標楷體" w:hint="eastAsia"/>
                </w:rPr>
                <w:t>之客戶識別碼(</w:t>
              </w:r>
              <w:r>
                <w:rPr>
                  <w:rFonts w:ascii="標楷體" w:eastAsia="標楷體" w:hAnsi="標楷體"/>
                </w:rPr>
                <w:t>CustMain.CustUKey)</w:t>
              </w:r>
            </w:ins>
          </w:p>
          <w:p w14:paraId="3392B8C9" w14:textId="3B1E7B74" w:rsidR="003F6E6A" w:rsidRDefault="003F6E6A" w:rsidP="003F6E6A">
            <w:pPr>
              <w:rPr>
                <w:ins w:id="18706" w:author="Fegie" w:date="2021-04-29T14:42:00Z"/>
                <w:rFonts w:ascii="標楷體" w:eastAsia="標楷體" w:hAnsi="標楷體"/>
              </w:rPr>
            </w:pPr>
            <w:ins w:id="18707" w:author="Fegie" w:date="2021-04-29T14:42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 (2).</w:t>
              </w:r>
              <w:r>
                <w:rPr>
                  <w:rFonts w:ascii="標楷體" w:eastAsia="標楷體" w:hAnsi="標楷體" w:hint="eastAsia"/>
                </w:rPr>
                <w:t>客戶識別碼(</w:t>
              </w:r>
              <w:r>
                <w:rPr>
                  <w:rFonts w:ascii="標楷體" w:eastAsia="標楷體" w:hAnsi="標楷體"/>
                </w:rPr>
                <w:t>CustUKey</w:t>
              </w:r>
              <w:r>
                <w:rPr>
                  <w:rFonts w:ascii="標楷體" w:eastAsia="標楷體" w:hAnsi="標楷體" w:hint="eastAsia"/>
                </w:rPr>
                <w:t>)</w:t>
              </w:r>
              <w:r>
                <w:rPr>
                  <w:rFonts w:ascii="標楷體" w:eastAsia="標楷體" w:hAnsi="標楷體"/>
                </w:rPr>
                <w:t xml:space="preserve"> = </w:t>
              </w:r>
              <w:r>
                <w:rPr>
                  <w:rFonts w:ascii="標楷體" w:eastAsia="標楷體" w:hAnsi="標楷體" w:hint="eastAsia"/>
                </w:rPr>
                <w:t>輸入條件「戶號」</w:t>
              </w:r>
            </w:ins>
          </w:p>
          <w:p w14:paraId="680CBC9A" w14:textId="1E9596CD" w:rsidR="003F6E6A" w:rsidRDefault="003F6E6A" w:rsidP="00C1400F">
            <w:pPr>
              <w:rPr>
                <w:ins w:id="18708" w:author="Fegie" w:date="2021-04-29T14:41:00Z"/>
                <w:rFonts w:ascii="標楷體" w:eastAsia="標楷體" w:hAnsi="標楷體"/>
              </w:rPr>
            </w:pPr>
            <w:ins w:id="18709" w:author="Fegie" w:date="2021-04-29T14:42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     </w:t>
              </w:r>
              <w:r>
                <w:rPr>
                  <w:rFonts w:ascii="標楷體" w:eastAsia="標楷體" w:hAnsi="標楷體" w:hint="eastAsia"/>
                </w:rPr>
                <w:t>之客戶識別碼(</w:t>
              </w:r>
              <w:r>
                <w:rPr>
                  <w:rFonts w:ascii="標楷體" w:eastAsia="標楷體" w:hAnsi="標楷體"/>
                </w:rPr>
                <w:t>CustMain.CustUKey)</w:t>
              </w:r>
            </w:ins>
          </w:p>
          <w:p w14:paraId="0A1929AE" w14:textId="7EB5EBC6" w:rsidR="001A37C9" w:rsidRPr="00BA4B70" w:rsidRDefault="001A37C9" w:rsidP="00C1400F">
            <w:pPr>
              <w:rPr>
                <w:ins w:id="18710" w:author="Fegie" w:date="2021-04-28T19:21:00Z"/>
                <w:rFonts w:ascii="標楷體" w:eastAsia="標楷體" w:hAnsi="標楷體"/>
              </w:rPr>
            </w:pPr>
            <w:ins w:id="18711" w:author="Fegie" w:date="2021-04-28T19:21:00Z">
              <w:del w:id="18712" w:author="st1" w:date="2021-05-06T11:04:00Z">
                <w:r w:rsidDel="00F10F51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  <w:ins w:id="18713" w:author="st1" w:date="2021-05-06T11:04:00Z">
              <w:r w:rsidR="00F10F51">
                <w:rPr>
                  <w:rFonts w:ascii="標楷體" w:eastAsia="標楷體" w:hAnsi="標楷體"/>
                </w:rPr>
                <w:t>4</w:t>
              </w:r>
            </w:ins>
            <w:ins w:id="18714" w:author="Fegie" w:date="2021-04-28T19:21:00Z"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 xml:space="preserve"> </w:t>
              </w:r>
              <w:r>
                <w:rPr>
                  <w:rFonts w:ascii="標楷體" w:eastAsia="標楷體" w:hAnsi="標楷體" w:hint="eastAsia"/>
                </w:rPr>
                <w:t>資料排序:「</w:t>
              </w:r>
            </w:ins>
            <w:ins w:id="18715" w:author="Fegie" w:date="2021-04-29T14:30:00Z">
              <w:r w:rsidR="00A35EEF">
                <w:rPr>
                  <w:rFonts w:ascii="標楷體" w:eastAsia="標楷體" w:hAnsi="標楷體" w:hint="eastAsia"/>
                </w:rPr>
                <w:t>建檔</w:t>
              </w:r>
            </w:ins>
            <w:ins w:id="18716" w:author="Fegie" w:date="2021-04-28T19:21:00Z">
              <w:r>
                <w:rPr>
                  <w:rFonts w:ascii="標楷體" w:eastAsia="標楷體" w:hAnsi="標楷體" w:hint="eastAsia"/>
                </w:rPr>
                <w:t>日期」由</w:t>
              </w:r>
            </w:ins>
            <w:ins w:id="18717" w:author="Fegie" w:date="2021-04-29T14:30:00Z">
              <w:r w:rsidR="00A35EEF">
                <w:rPr>
                  <w:rFonts w:ascii="標楷體" w:eastAsia="標楷體" w:hAnsi="標楷體" w:hint="eastAsia"/>
                </w:rPr>
                <w:t>小</w:t>
              </w:r>
            </w:ins>
            <w:ins w:id="18718" w:author="Fegie" w:date="2021-04-28T19:21:00Z">
              <w:r>
                <w:rPr>
                  <w:rFonts w:ascii="標楷體" w:eastAsia="標楷體" w:hAnsi="標楷體" w:hint="eastAsia"/>
                </w:rPr>
                <w:t>至</w:t>
              </w:r>
            </w:ins>
            <w:ins w:id="18719" w:author="Fegie" w:date="2021-04-29T14:30:00Z">
              <w:r w:rsidR="00A35EEF">
                <w:rPr>
                  <w:rFonts w:ascii="標楷體" w:eastAsia="標楷體" w:hAnsi="標楷體" w:hint="eastAsia"/>
                </w:rPr>
                <w:t>大</w:t>
              </w:r>
            </w:ins>
            <w:ins w:id="18720" w:author="Fegie" w:date="2021-04-28T19:21:00Z">
              <w:r>
                <w:rPr>
                  <w:rFonts w:ascii="標楷體" w:eastAsia="標楷體" w:hAnsi="標楷體" w:hint="eastAsia"/>
                </w:rPr>
                <w:t>排序</w:t>
              </w:r>
            </w:ins>
          </w:p>
        </w:tc>
      </w:tr>
      <w:tr w:rsidR="001A37C9" w:rsidRPr="00AF1A82" w14:paraId="5FD2A0DB" w14:textId="77777777" w:rsidTr="00C1400F">
        <w:trPr>
          <w:trHeight w:val="321"/>
          <w:ins w:id="18721" w:author="Fegie" w:date="2021-04-28T19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17C296" w14:textId="77777777" w:rsidR="001A37C9" w:rsidRPr="00AF1A82" w:rsidRDefault="001A37C9" w:rsidP="00C1400F">
            <w:pPr>
              <w:rPr>
                <w:ins w:id="18722" w:author="Fegie" w:date="2021-04-28T19:21:00Z"/>
                <w:rFonts w:ascii="標楷體" w:eastAsia="標楷體" w:hAnsi="標楷體"/>
                <w:lang w:eastAsia="x-none"/>
              </w:rPr>
            </w:pPr>
            <w:ins w:id="18723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90CB43" w14:textId="77777777" w:rsidR="001A37C9" w:rsidRPr="00AF1A82" w:rsidRDefault="001A37C9" w:rsidP="00C1400F">
            <w:pPr>
              <w:rPr>
                <w:ins w:id="18724" w:author="Fegie" w:date="2021-04-28T19:21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0572A537" w14:textId="77777777" w:rsidTr="00C1400F">
        <w:trPr>
          <w:trHeight w:val="1311"/>
          <w:ins w:id="18725" w:author="Fegie" w:date="2021-04-28T19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71D165" w14:textId="77777777" w:rsidR="001A37C9" w:rsidRPr="00AF1A82" w:rsidRDefault="001A37C9" w:rsidP="00C1400F">
            <w:pPr>
              <w:rPr>
                <w:ins w:id="18726" w:author="Fegie" w:date="2021-04-28T19:21:00Z"/>
                <w:rFonts w:ascii="標楷體" w:eastAsia="標楷體" w:hAnsi="標楷體"/>
                <w:lang w:eastAsia="x-none"/>
              </w:rPr>
            </w:pPr>
            <w:ins w:id="18727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7ACF61" w14:textId="77777777" w:rsidR="001A37C9" w:rsidRPr="00AF1A82" w:rsidRDefault="001A37C9" w:rsidP="00C1400F">
            <w:pPr>
              <w:rPr>
                <w:ins w:id="18728" w:author="Fegie" w:date="2021-04-28T19:21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335D12F3" w14:textId="77777777" w:rsidTr="00C1400F">
        <w:trPr>
          <w:trHeight w:val="278"/>
          <w:ins w:id="18729" w:author="Fegie" w:date="2021-04-28T19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38F4D1" w14:textId="77777777" w:rsidR="001A37C9" w:rsidRPr="00AF1A82" w:rsidRDefault="001A37C9" w:rsidP="00C1400F">
            <w:pPr>
              <w:rPr>
                <w:ins w:id="18730" w:author="Fegie" w:date="2021-04-28T19:21:00Z"/>
                <w:rFonts w:ascii="標楷體" w:eastAsia="標楷體" w:hAnsi="標楷體"/>
                <w:lang w:eastAsia="x-none"/>
              </w:rPr>
            </w:pPr>
            <w:ins w:id="18731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14B47E" w14:textId="77777777" w:rsidR="001A37C9" w:rsidRPr="00AF1A82" w:rsidRDefault="001A37C9" w:rsidP="00C1400F">
            <w:pPr>
              <w:rPr>
                <w:ins w:id="18732" w:author="Fegie" w:date="2021-04-28T19:21:00Z"/>
                <w:rFonts w:ascii="標楷體" w:eastAsia="標楷體" w:hAnsi="標楷體"/>
                <w:lang w:eastAsia="x-none"/>
              </w:rPr>
            </w:pPr>
            <w:ins w:id="18733" w:author="Fegie" w:date="2021-04-28T19:21:00Z">
              <w:r>
                <w:rPr>
                  <w:rFonts w:ascii="標楷體" w:eastAsia="標楷體" w:hAnsi="標楷體" w:hint="eastAsia"/>
                </w:rPr>
                <w:t>提供資料查詢輸出</w:t>
              </w:r>
            </w:ins>
          </w:p>
        </w:tc>
      </w:tr>
      <w:tr w:rsidR="001A37C9" w:rsidRPr="00AF1A82" w14:paraId="54B78F66" w14:textId="77777777" w:rsidTr="00C1400F">
        <w:trPr>
          <w:trHeight w:val="358"/>
          <w:ins w:id="18734" w:author="Fegie" w:date="2021-04-28T19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ACD191" w14:textId="77777777" w:rsidR="001A37C9" w:rsidRPr="00AF1A82" w:rsidRDefault="001A37C9" w:rsidP="00C1400F">
            <w:pPr>
              <w:rPr>
                <w:ins w:id="18735" w:author="Fegie" w:date="2021-04-28T19:21:00Z"/>
                <w:rFonts w:ascii="標楷體" w:eastAsia="標楷體" w:hAnsi="標楷體"/>
                <w:lang w:eastAsia="x-none"/>
              </w:rPr>
            </w:pPr>
            <w:ins w:id="18736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F0609F" w14:textId="77777777" w:rsidR="001A37C9" w:rsidRPr="00AF1A82" w:rsidRDefault="001A37C9" w:rsidP="00C1400F">
            <w:pPr>
              <w:rPr>
                <w:ins w:id="18737" w:author="Fegie" w:date="2021-04-28T19:21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2178D47A" w14:textId="77777777" w:rsidTr="00C1400F">
        <w:trPr>
          <w:trHeight w:val="278"/>
          <w:ins w:id="18738" w:author="Fegie" w:date="2021-04-28T19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051B84" w14:textId="77777777" w:rsidR="001A37C9" w:rsidRPr="00AF1A82" w:rsidRDefault="001A37C9" w:rsidP="00C1400F">
            <w:pPr>
              <w:rPr>
                <w:ins w:id="18739" w:author="Fegie" w:date="2021-04-28T19:21:00Z"/>
                <w:rFonts w:ascii="標楷體" w:eastAsia="標楷體" w:hAnsi="標楷體"/>
                <w:lang w:eastAsia="x-none"/>
              </w:rPr>
            </w:pPr>
            <w:ins w:id="18740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BFD5A2A" w14:textId="77777777" w:rsidR="001A37C9" w:rsidRPr="00AF1A82" w:rsidRDefault="001A37C9" w:rsidP="00C1400F">
            <w:pPr>
              <w:rPr>
                <w:ins w:id="18741" w:author="Fegie" w:date="2021-04-28T19:21:00Z"/>
                <w:rFonts w:ascii="標楷體" w:eastAsia="標楷體" w:hAnsi="標楷體"/>
                <w:lang w:eastAsia="x-none"/>
              </w:rPr>
            </w:pPr>
          </w:p>
        </w:tc>
      </w:tr>
    </w:tbl>
    <w:p w14:paraId="337C1048" w14:textId="77777777" w:rsidR="001A37C9" w:rsidRDefault="001A37C9" w:rsidP="001A37C9">
      <w:pPr>
        <w:pStyle w:val="a"/>
        <w:numPr>
          <w:ilvl w:val="0"/>
          <w:numId w:val="0"/>
        </w:numPr>
        <w:ind w:left="1418"/>
        <w:rPr>
          <w:ins w:id="18742" w:author="Fegie" w:date="2021-04-28T19:21:00Z"/>
        </w:rPr>
      </w:pPr>
    </w:p>
    <w:p w14:paraId="39896A55" w14:textId="77777777" w:rsidR="001A37C9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18743" w:author="Fegie" w:date="2021-04-28T19:21:00Z"/>
        </w:rPr>
      </w:pPr>
      <w:ins w:id="18744" w:author="Fegie" w:date="2021-04-28T19:21:00Z">
        <w:r>
          <w:rPr>
            <w:rFonts w:hint="eastAsia"/>
          </w:rP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1A37C9" w14:paraId="778B145A" w14:textId="77777777" w:rsidTr="00C1400F">
        <w:trPr>
          <w:ins w:id="18745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7C0FFFD" w14:textId="77777777" w:rsidR="001A37C9" w:rsidRDefault="001A37C9" w:rsidP="00C1400F">
            <w:pPr>
              <w:jc w:val="center"/>
              <w:rPr>
                <w:ins w:id="18746" w:author="Fegie" w:date="2021-04-28T19:21:00Z"/>
                <w:rFonts w:ascii="標楷體" w:eastAsia="標楷體" w:hAnsi="標楷體"/>
              </w:rPr>
            </w:pPr>
            <w:ins w:id="18747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2298731" w14:textId="77777777" w:rsidR="001A37C9" w:rsidRDefault="001A37C9" w:rsidP="00C1400F">
            <w:pPr>
              <w:jc w:val="center"/>
              <w:rPr>
                <w:ins w:id="18748" w:author="Fegie" w:date="2021-04-28T19:21:00Z"/>
                <w:rFonts w:ascii="標楷體" w:eastAsia="標楷體" w:hAnsi="標楷體"/>
              </w:rPr>
            </w:pPr>
            <w:ins w:id="18749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E344D6D" w14:textId="77777777" w:rsidR="001A37C9" w:rsidRDefault="001A37C9" w:rsidP="00C1400F">
            <w:pPr>
              <w:jc w:val="center"/>
              <w:rPr>
                <w:ins w:id="18750" w:author="Fegie" w:date="2021-04-28T19:21:00Z"/>
                <w:rFonts w:ascii="標楷體" w:eastAsia="標楷體" w:hAnsi="標楷體"/>
              </w:rPr>
            </w:pPr>
            <w:ins w:id="18751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1A37C9" w14:paraId="6860BF06" w14:textId="77777777" w:rsidTr="00C1400F">
        <w:trPr>
          <w:ins w:id="18752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8C505" w14:textId="77777777" w:rsidR="001A37C9" w:rsidRDefault="001A37C9" w:rsidP="00C1400F">
            <w:pPr>
              <w:jc w:val="center"/>
              <w:rPr>
                <w:ins w:id="18753" w:author="Fegie" w:date="2021-04-28T19:21:00Z"/>
                <w:rFonts w:ascii="標楷體" w:eastAsia="標楷體" w:hAnsi="標楷體"/>
              </w:rPr>
            </w:pPr>
            <w:ins w:id="18754" w:author="Fegie" w:date="2021-04-28T19:21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B2243" w14:textId="09433C9D" w:rsidR="001A37C9" w:rsidRDefault="00987C75" w:rsidP="00C1400F">
            <w:pPr>
              <w:rPr>
                <w:ins w:id="18755" w:author="Fegie" w:date="2021-04-28T19:21:00Z"/>
                <w:rFonts w:ascii="標楷體" w:eastAsia="標楷體" w:hAnsi="標楷體"/>
              </w:rPr>
            </w:pPr>
            <w:ins w:id="18756" w:author="Fegie" w:date="2021-04-29T11:06:00Z">
              <w:r>
                <w:rPr>
                  <w:rFonts w:ascii="標楷體" w:eastAsia="標楷體" w:hAnsi="標楷體" w:hint="eastAsia"/>
                </w:rPr>
                <w:t>C</w:t>
              </w:r>
            </w:ins>
            <w:ins w:id="18757" w:author="Fegie" w:date="2021-04-29T11:07:00Z">
              <w:r>
                <w:rPr>
                  <w:rFonts w:ascii="標楷體" w:eastAsia="標楷體" w:hAnsi="標楷體" w:hint="eastAsia"/>
                </w:rPr>
                <w:t>u</w:t>
              </w:r>
              <w:r>
                <w:rPr>
                  <w:rFonts w:ascii="標楷體" w:eastAsia="標楷體" w:hAnsi="標楷體"/>
                </w:rPr>
                <w:t>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E4F31" w14:textId="31529881" w:rsidR="001A37C9" w:rsidRDefault="00987C75" w:rsidP="00C1400F">
            <w:pPr>
              <w:rPr>
                <w:ins w:id="18758" w:author="Fegie" w:date="2021-04-28T19:21:00Z"/>
                <w:rFonts w:ascii="標楷體" w:eastAsia="標楷體" w:hAnsi="標楷體"/>
              </w:rPr>
            </w:pPr>
            <w:ins w:id="18759" w:author="Fegie" w:date="2021-04-29T11:08:00Z">
              <w:r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</w:p>
        </w:tc>
      </w:tr>
      <w:tr w:rsidR="001A37C9" w14:paraId="1A86A15B" w14:textId="77777777" w:rsidTr="00C1400F">
        <w:trPr>
          <w:ins w:id="18760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D3A2B" w14:textId="77777777" w:rsidR="001A37C9" w:rsidRDefault="001A37C9" w:rsidP="00C1400F">
            <w:pPr>
              <w:jc w:val="center"/>
              <w:rPr>
                <w:ins w:id="18761" w:author="Fegie" w:date="2021-04-28T19:21:00Z"/>
                <w:rFonts w:ascii="標楷體" w:eastAsia="標楷體" w:hAnsi="標楷體"/>
              </w:rPr>
            </w:pPr>
            <w:ins w:id="18762" w:author="Fegie" w:date="2021-04-28T19:21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D8086" w14:textId="71C55F3E" w:rsidR="001A37C9" w:rsidRDefault="00987C75" w:rsidP="00C1400F">
            <w:pPr>
              <w:rPr>
                <w:ins w:id="18763" w:author="Fegie" w:date="2021-04-28T19:21:00Z"/>
                <w:rFonts w:ascii="標楷體" w:eastAsia="標楷體" w:hAnsi="標楷體"/>
              </w:rPr>
            </w:pPr>
            <w:ins w:id="18764" w:author="Fegie" w:date="2021-04-29T11:07:00Z">
              <w:r>
                <w:rPr>
                  <w:rFonts w:ascii="標楷體" w:eastAsia="標楷體" w:hAnsi="標楷體"/>
                </w:rPr>
                <w:t>CustTelNo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88D04" w14:textId="0E94E941" w:rsidR="001A37C9" w:rsidRDefault="00987C75" w:rsidP="00C1400F">
            <w:pPr>
              <w:rPr>
                <w:ins w:id="18765" w:author="Fegie" w:date="2021-04-28T19:21:00Z"/>
                <w:rFonts w:ascii="標楷體" w:eastAsia="標楷體" w:hAnsi="標楷體"/>
                <w:lang w:eastAsia="zh-HK"/>
              </w:rPr>
            </w:pPr>
            <w:ins w:id="18766" w:author="Fegie" w:date="2021-04-29T11:08:00Z">
              <w:r>
                <w:rPr>
                  <w:rFonts w:ascii="標楷體" w:eastAsia="標楷體" w:hAnsi="標楷體" w:hint="eastAsia"/>
                  <w:lang w:eastAsia="zh-HK"/>
                </w:rPr>
                <w:t>客戶聯絡電話檔</w:t>
              </w:r>
            </w:ins>
          </w:p>
        </w:tc>
      </w:tr>
      <w:tr w:rsidR="001A37C9" w14:paraId="66BE510E" w14:textId="77777777" w:rsidTr="00C1400F">
        <w:trPr>
          <w:ins w:id="18767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8DDCD" w14:textId="77777777" w:rsidR="001A37C9" w:rsidRDefault="001A37C9" w:rsidP="00C1400F">
            <w:pPr>
              <w:jc w:val="center"/>
              <w:rPr>
                <w:ins w:id="18768" w:author="Fegie" w:date="2021-04-28T19:21:00Z"/>
                <w:rFonts w:ascii="標楷體" w:eastAsia="標楷體" w:hAnsi="標楷體"/>
              </w:rPr>
            </w:pPr>
            <w:ins w:id="18769" w:author="Fegie" w:date="2021-04-28T19:21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1CEBA" w14:textId="7B650147" w:rsidR="001A37C9" w:rsidRDefault="00987C75" w:rsidP="00C1400F">
            <w:pPr>
              <w:rPr>
                <w:ins w:id="18770" w:author="Fegie" w:date="2021-04-28T19:21:00Z"/>
                <w:rFonts w:ascii="標楷體" w:eastAsia="標楷體" w:hAnsi="標楷體"/>
              </w:rPr>
            </w:pPr>
            <w:ins w:id="18771" w:author="Fegie" w:date="2021-04-29T11:07:00Z">
              <w:r>
                <w:rPr>
                  <w:rFonts w:ascii="標楷體" w:eastAsia="標楷體" w:hAnsi="標楷體"/>
                </w:rPr>
                <w:t>CdEmp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47376" w14:textId="6C072A9A" w:rsidR="001A37C9" w:rsidRDefault="005159DE" w:rsidP="00C1400F">
            <w:pPr>
              <w:rPr>
                <w:ins w:id="18772" w:author="Fegie" w:date="2021-04-28T19:21:00Z"/>
                <w:rFonts w:ascii="標楷體" w:eastAsia="標楷體" w:hAnsi="標楷體"/>
                <w:lang w:eastAsia="zh-HK"/>
              </w:rPr>
            </w:pPr>
            <w:ins w:id="18773" w:author="Fegie" w:date="2021-04-29T11:10:00Z">
              <w:r>
                <w:rPr>
                  <w:rFonts w:ascii="標楷體" w:eastAsia="標楷體" w:hAnsi="標楷體" w:hint="eastAsia"/>
                  <w:lang w:eastAsia="zh-HK"/>
                </w:rPr>
                <w:t>員工資料</w:t>
              </w:r>
            </w:ins>
            <w:ins w:id="18774" w:author="Fegie" w:date="2021-04-28T19:21:00Z">
              <w:r w:rsidR="001A37C9">
                <w:rPr>
                  <w:rFonts w:ascii="標楷體" w:eastAsia="標楷體" w:hAnsi="標楷體" w:hint="eastAsia"/>
                  <w:lang w:eastAsia="zh-HK"/>
                </w:rPr>
                <w:t>檔</w:t>
              </w:r>
            </w:ins>
          </w:p>
        </w:tc>
      </w:tr>
      <w:tr w:rsidR="001A37C9" w14:paraId="5434591C" w14:textId="77777777" w:rsidTr="00C1400F">
        <w:trPr>
          <w:ins w:id="18775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86219" w14:textId="77777777" w:rsidR="001A37C9" w:rsidRDefault="001A37C9" w:rsidP="00C1400F">
            <w:pPr>
              <w:jc w:val="center"/>
              <w:rPr>
                <w:ins w:id="18776" w:author="Fegie" w:date="2021-04-28T19:21:00Z"/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83505" w14:textId="77777777" w:rsidR="001A37C9" w:rsidRDefault="001A37C9" w:rsidP="00C1400F">
            <w:pPr>
              <w:rPr>
                <w:ins w:id="18777" w:author="Fegie" w:date="2021-04-28T19:21:00Z"/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6D5C8" w14:textId="77777777" w:rsidR="001A37C9" w:rsidRDefault="001A37C9" w:rsidP="00C1400F">
            <w:pPr>
              <w:rPr>
                <w:ins w:id="18778" w:author="Fegie" w:date="2021-04-28T19:21:00Z"/>
                <w:rFonts w:ascii="標楷體" w:eastAsia="標楷體" w:hAnsi="標楷體"/>
              </w:rPr>
            </w:pPr>
          </w:p>
        </w:tc>
      </w:tr>
    </w:tbl>
    <w:p w14:paraId="774B5FF5" w14:textId="77777777" w:rsidR="001A37C9" w:rsidRPr="00AF1A82" w:rsidRDefault="001A37C9" w:rsidP="001A37C9">
      <w:pPr>
        <w:rPr>
          <w:ins w:id="18779" w:author="Fegie" w:date="2021-04-28T19:21:00Z"/>
          <w:rFonts w:ascii="標楷體" w:eastAsia="標楷體" w:hAnsi="標楷體"/>
          <w:lang w:eastAsia="x-none"/>
        </w:rPr>
      </w:pPr>
    </w:p>
    <w:p w14:paraId="21AD4393" w14:textId="77777777" w:rsidR="001A37C9" w:rsidRPr="00DC7571" w:rsidRDefault="001A37C9" w:rsidP="001A37C9">
      <w:pPr>
        <w:pStyle w:val="af9"/>
        <w:numPr>
          <w:ilvl w:val="0"/>
          <w:numId w:val="53"/>
        </w:numPr>
        <w:ind w:leftChars="0" w:left="1418"/>
        <w:rPr>
          <w:ins w:id="18780" w:author="Fegie" w:date="2021-04-28T19:21:00Z"/>
          <w:rFonts w:ascii="標楷體" w:eastAsia="標楷體" w:hAnsi="標楷體"/>
          <w:sz w:val="26"/>
          <w:szCs w:val="26"/>
          <w:lang w:eastAsia="x-none"/>
        </w:rPr>
      </w:pPr>
      <w:ins w:id="18781" w:author="Fegie" w:date="2021-04-28T19:21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UI畫面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p w14:paraId="0F0624C3" w14:textId="77777777" w:rsidR="001A37C9" w:rsidRPr="00AF1A82" w:rsidRDefault="001A37C9" w:rsidP="001A37C9">
      <w:pPr>
        <w:ind w:left="458" w:firstLine="480"/>
        <w:rPr>
          <w:ins w:id="18782" w:author="Fegie" w:date="2021-04-28T19:21:00Z"/>
          <w:rFonts w:ascii="標楷體" w:eastAsia="標楷體" w:hAnsi="標楷體"/>
          <w:lang w:eastAsia="x-none"/>
        </w:rPr>
      </w:pPr>
      <w:ins w:id="18783" w:author="Fegie" w:date="2021-04-28T19:21:00Z">
        <w:r w:rsidRPr="00AF1A82">
          <w:rPr>
            <w:rFonts w:ascii="標楷體" w:eastAsia="標楷體" w:hAnsi="標楷體" w:hint="eastAsia"/>
            <w:lang w:eastAsia="x-none"/>
          </w:rPr>
          <w:t>輸入畫面：</w:t>
        </w:r>
      </w:ins>
    </w:p>
    <w:p w14:paraId="79BD15D1" w14:textId="235E7FB4" w:rsidR="001A37C9" w:rsidRPr="00AF1A82" w:rsidRDefault="005159DE" w:rsidP="001A37C9">
      <w:pPr>
        <w:rPr>
          <w:ins w:id="18784" w:author="Fegie" w:date="2021-04-28T19:21:00Z"/>
          <w:rFonts w:ascii="標楷體" w:eastAsia="標楷體" w:hAnsi="標楷體"/>
          <w:lang w:eastAsia="x-none"/>
        </w:rPr>
      </w:pPr>
      <w:ins w:id="18785" w:author="Fegie" w:date="2021-04-29T11:14:00Z">
        <w:r>
          <w:rPr>
            <w:noProof/>
          </w:rPr>
          <w:drawing>
            <wp:inline distT="0" distB="0" distL="0" distR="0" wp14:anchorId="7B55E31F" wp14:editId="134298C4">
              <wp:extent cx="6479540" cy="1477010"/>
              <wp:effectExtent l="0" t="0" r="0" b="0"/>
              <wp:docPr id="46" name="圖片 4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4770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18786" w:author="Fegie" w:date="2021-04-28T19:21:00Z">
        <w:r w:rsidR="001A37C9" w:rsidDel="00305047">
          <w:rPr>
            <w:noProof/>
          </w:rPr>
          <w:t xml:space="preserve"> </w:t>
        </w:r>
      </w:ins>
    </w:p>
    <w:p w14:paraId="65FAEFFB" w14:textId="77777777" w:rsidR="001A37C9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18787" w:author="Fegie" w:date="2021-04-28T19:21:00Z"/>
        </w:rPr>
      </w:pPr>
      <w:ins w:id="18788" w:author="Fegie" w:date="2021-04-28T19:21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  <w:r>
          <w:rPr>
            <w:rFonts w:hint="eastAsia"/>
          </w:rPr>
          <w:t>:</w:t>
        </w:r>
      </w:ins>
    </w:p>
    <w:p w14:paraId="66D5502A" w14:textId="77777777" w:rsidR="001A37C9" w:rsidRDefault="001A37C9" w:rsidP="001A37C9">
      <w:pPr>
        <w:rPr>
          <w:ins w:id="18789" w:author="Fegie" w:date="2021-04-28T19:21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A37C9" w14:paraId="588323DA" w14:textId="77777777" w:rsidTr="00C1400F">
        <w:trPr>
          <w:ins w:id="18790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0714F40" w14:textId="77777777" w:rsidR="001A37C9" w:rsidRDefault="001A37C9" w:rsidP="00C1400F">
            <w:pPr>
              <w:jc w:val="center"/>
              <w:rPr>
                <w:ins w:id="18791" w:author="Fegie" w:date="2021-04-28T19:21:00Z"/>
                <w:rFonts w:ascii="標楷體" w:eastAsia="標楷體" w:hAnsi="標楷體"/>
              </w:rPr>
            </w:pPr>
            <w:ins w:id="18792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lastRenderedPageBreak/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5FA049F" w14:textId="77777777" w:rsidR="001A37C9" w:rsidRDefault="001A37C9" w:rsidP="00C1400F">
            <w:pPr>
              <w:jc w:val="center"/>
              <w:rPr>
                <w:ins w:id="18793" w:author="Fegie" w:date="2021-04-28T19:21:00Z"/>
                <w:rFonts w:ascii="標楷體" w:eastAsia="標楷體" w:hAnsi="標楷體"/>
              </w:rPr>
            </w:pPr>
            <w:ins w:id="18794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3900E58" w14:textId="77777777" w:rsidR="001A37C9" w:rsidRDefault="001A37C9" w:rsidP="00C1400F">
            <w:pPr>
              <w:jc w:val="center"/>
              <w:rPr>
                <w:ins w:id="18795" w:author="Fegie" w:date="2021-04-28T19:21:00Z"/>
                <w:rFonts w:ascii="標楷體" w:eastAsia="標楷體" w:hAnsi="標楷體"/>
              </w:rPr>
            </w:pPr>
            <w:ins w:id="18796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1A37C9" w:rsidRPr="002B16F9" w14:paraId="547AFD9E" w14:textId="77777777" w:rsidTr="00C1400F">
        <w:trPr>
          <w:ins w:id="18797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352E3" w14:textId="77777777" w:rsidR="001A37C9" w:rsidRPr="002B16F9" w:rsidRDefault="001A37C9" w:rsidP="00C1400F">
            <w:pPr>
              <w:jc w:val="center"/>
              <w:rPr>
                <w:ins w:id="18798" w:author="Fegie" w:date="2021-04-28T19:21:00Z"/>
                <w:rFonts w:ascii="標楷體" w:eastAsia="標楷體" w:hAnsi="標楷體"/>
                <w:lang w:eastAsia="zh-HK"/>
              </w:rPr>
            </w:pPr>
            <w:ins w:id="18799" w:author="Fegie" w:date="2021-04-28T19:21:00Z">
              <w:r w:rsidRPr="002B16F9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FAF80" w14:textId="77777777" w:rsidR="001A37C9" w:rsidRPr="002B16F9" w:rsidRDefault="001A37C9" w:rsidP="00C1400F">
            <w:pPr>
              <w:rPr>
                <w:ins w:id="18800" w:author="Fegie" w:date="2021-04-28T19:21:00Z"/>
                <w:rFonts w:ascii="標楷體" w:eastAsia="標楷體" w:hAnsi="標楷體"/>
                <w:lang w:eastAsia="zh-HK"/>
              </w:rPr>
            </w:pPr>
            <w:ins w:id="18801" w:author="Fegie" w:date="2021-04-28T19:21:00Z">
              <w:r w:rsidRPr="002B16F9"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C7D98" w14:textId="77777777" w:rsidR="001A37C9" w:rsidRPr="002B16F9" w:rsidRDefault="001A37C9" w:rsidP="00C1400F">
            <w:pPr>
              <w:rPr>
                <w:ins w:id="18802" w:author="Fegie" w:date="2021-04-28T19:21:00Z"/>
                <w:rFonts w:ascii="標楷體" w:eastAsia="標楷體" w:hAnsi="標楷體"/>
                <w:lang w:eastAsia="zh-HK"/>
              </w:rPr>
            </w:pPr>
            <w:ins w:id="18803" w:author="Fegie" w:date="2021-04-28T19:21:00Z">
              <w:r w:rsidRPr="002B16F9">
                <w:rPr>
                  <w:rFonts w:ascii="標楷體" w:eastAsia="標楷體" w:hAnsi="標楷體" w:hint="eastAsia"/>
                  <w:lang w:eastAsia="zh-HK"/>
                </w:rPr>
                <w:t>依據輸入條件查詢資料</w:t>
              </w:r>
            </w:ins>
          </w:p>
        </w:tc>
      </w:tr>
      <w:tr w:rsidR="001A37C9" w:rsidRPr="002B16F9" w14:paraId="7EE7E6B0" w14:textId="77777777" w:rsidTr="00C1400F">
        <w:trPr>
          <w:ins w:id="18804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08898" w14:textId="77777777" w:rsidR="001A37C9" w:rsidRPr="002B16F9" w:rsidRDefault="001A37C9" w:rsidP="00C1400F">
            <w:pPr>
              <w:jc w:val="center"/>
              <w:rPr>
                <w:ins w:id="18805" w:author="Fegie" w:date="2021-04-28T19:21:00Z"/>
                <w:rFonts w:ascii="標楷體" w:eastAsia="標楷體" w:hAnsi="標楷體"/>
              </w:rPr>
            </w:pPr>
            <w:ins w:id="18806" w:author="Fegie" w:date="2021-04-28T19:21:00Z">
              <w:r w:rsidRPr="002B16F9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4DBCD" w14:textId="77777777" w:rsidR="001A37C9" w:rsidRPr="002B16F9" w:rsidRDefault="001A37C9" w:rsidP="00C1400F">
            <w:pPr>
              <w:rPr>
                <w:ins w:id="18807" w:author="Fegie" w:date="2021-04-28T19:21:00Z"/>
                <w:rFonts w:ascii="標楷體" w:eastAsia="標楷體" w:hAnsi="標楷體"/>
                <w:lang w:eastAsia="zh-HK"/>
              </w:rPr>
            </w:pPr>
            <w:ins w:id="18808" w:author="Fegie" w:date="2021-04-28T19:21:00Z">
              <w:r w:rsidRPr="002B16F9"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1243B" w14:textId="77777777" w:rsidR="001A37C9" w:rsidRPr="002B16F9" w:rsidRDefault="001A37C9" w:rsidP="00C1400F">
            <w:pPr>
              <w:rPr>
                <w:ins w:id="18809" w:author="Fegie" w:date="2021-04-28T19:21:00Z"/>
                <w:rFonts w:ascii="標楷體" w:eastAsia="標楷體" w:hAnsi="標楷體"/>
                <w:lang w:eastAsia="zh-HK"/>
              </w:rPr>
            </w:pPr>
            <w:ins w:id="18810" w:author="Fegie" w:date="2021-04-28T19:21:00Z">
              <w:r w:rsidRPr="002B16F9"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1A37C9" w:rsidRPr="002B16F9" w14:paraId="55757783" w14:textId="77777777" w:rsidTr="00C1400F">
        <w:trPr>
          <w:ins w:id="18811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9E680" w14:textId="77777777" w:rsidR="001A37C9" w:rsidRPr="002B16F9" w:rsidRDefault="001A37C9" w:rsidP="00C1400F">
            <w:pPr>
              <w:jc w:val="center"/>
              <w:rPr>
                <w:ins w:id="18812" w:author="Fegie" w:date="2021-04-28T19:21:00Z"/>
                <w:rFonts w:ascii="標楷體" w:eastAsia="標楷體" w:hAnsi="標楷體"/>
              </w:rPr>
            </w:pPr>
            <w:ins w:id="18813" w:author="Fegie" w:date="2021-04-28T19:21:00Z">
              <w:r w:rsidRPr="002B16F9"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C7A04" w14:textId="77777777" w:rsidR="001A37C9" w:rsidRPr="002B16F9" w:rsidRDefault="001A37C9" w:rsidP="00C1400F">
            <w:pPr>
              <w:rPr>
                <w:ins w:id="18814" w:author="Fegie" w:date="2021-04-28T19:21:00Z"/>
                <w:rFonts w:ascii="標楷體" w:eastAsia="標楷體" w:hAnsi="標楷體"/>
                <w:lang w:eastAsia="zh-HK"/>
              </w:rPr>
            </w:pPr>
            <w:ins w:id="18815" w:author="Fegie" w:date="2021-04-28T19:21:00Z">
              <w:r w:rsidRPr="002B16F9">
                <w:rPr>
                  <w:rFonts w:ascii="標楷體" w:eastAsia="標楷體" w:hAnsi="標楷體" w:hint="eastAsia"/>
                  <w:lang w:eastAsia="zh-HK"/>
                </w:rPr>
                <w:t>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/>
                </w:rPr>
                <w:t>/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顯示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1CA29" w14:textId="77777777" w:rsidR="001A37C9" w:rsidRPr="002B16F9" w:rsidRDefault="001A37C9" w:rsidP="00C1400F">
            <w:pPr>
              <w:rPr>
                <w:ins w:id="18816" w:author="Fegie" w:date="2021-04-28T19:21:00Z"/>
                <w:rFonts w:ascii="標楷體" w:eastAsia="標楷體" w:hAnsi="標楷體"/>
                <w:lang w:eastAsia="zh-HK"/>
              </w:rPr>
            </w:pPr>
            <w:ins w:id="18817" w:author="Fegie" w:date="2021-04-28T19:21:00Z">
              <w:r w:rsidRPr="002B16F9">
                <w:rPr>
                  <w:rFonts w:ascii="標楷體" w:eastAsia="標楷體" w:hAnsi="標楷體" w:hint="eastAsia"/>
                  <w:lang w:eastAsia="zh-HK"/>
                </w:rPr>
                <w:t>輸入條件切換隱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及顯示</w:t>
              </w:r>
            </w:ins>
          </w:p>
        </w:tc>
      </w:tr>
      <w:tr w:rsidR="001A37C9" w:rsidRPr="002B16F9" w14:paraId="16DFFC90" w14:textId="77777777" w:rsidTr="00C1400F">
        <w:trPr>
          <w:ins w:id="18818" w:author="Fegie" w:date="2021-04-28T19:21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6B6BB" w14:textId="77777777" w:rsidR="001A37C9" w:rsidRPr="002B16F9" w:rsidRDefault="001A37C9" w:rsidP="00C1400F">
            <w:pPr>
              <w:jc w:val="center"/>
              <w:rPr>
                <w:ins w:id="18819" w:author="Fegie" w:date="2021-04-28T19:21:00Z"/>
                <w:rFonts w:ascii="標楷體" w:eastAsia="標楷體" w:hAnsi="標楷體"/>
              </w:rPr>
            </w:pPr>
            <w:ins w:id="18820" w:author="Fegie" w:date="2021-04-28T19:21:00Z">
              <w:r w:rsidRPr="002B16F9"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CEB1D" w14:textId="77777777" w:rsidR="001A37C9" w:rsidRPr="002B16F9" w:rsidRDefault="001A37C9" w:rsidP="00C1400F">
            <w:pPr>
              <w:rPr>
                <w:ins w:id="18821" w:author="Fegie" w:date="2021-04-28T19:21:00Z"/>
                <w:rFonts w:ascii="標楷體" w:eastAsia="標楷體" w:hAnsi="標楷體"/>
                <w:lang w:eastAsia="zh-HK"/>
              </w:rPr>
            </w:pPr>
            <w:ins w:id="18822" w:author="Fegie" w:date="2021-04-28T19:21:00Z">
              <w:r w:rsidRPr="002B16F9"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E4A6CE" w14:textId="668D14BA" w:rsidR="001A37C9" w:rsidRPr="002B16F9" w:rsidRDefault="001A37C9" w:rsidP="00C1400F">
            <w:pPr>
              <w:rPr>
                <w:ins w:id="18823" w:author="Fegie" w:date="2021-04-28T19:21:00Z"/>
                <w:rFonts w:ascii="標楷體" w:eastAsia="標楷體" w:hAnsi="標楷體"/>
                <w:lang w:eastAsia="zh-HK"/>
              </w:rPr>
            </w:pPr>
            <w:ins w:id="18824" w:author="Fegie" w:date="2021-04-28T19:21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</w:ins>
            <w:ins w:id="18825" w:author="Fegie" w:date="2021-04-29T11:15:00Z">
              <w:r w:rsidR="005159DE">
                <w:rPr>
                  <w:rFonts w:ascii="標楷體" w:eastAsia="標楷體" w:hAnsi="標楷體" w:hint="eastAsia"/>
                  <w:color w:val="000000" w:themeColor="text1"/>
                </w:rPr>
                <w:t>1105顧客聯絡電話維護</w:t>
              </w:r>
            </w:ins>
            <w:ins w:id="18826" w:author="Fegie" w:date="2021-04-28T19:21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供新增</w:t>
              </w:r>
            </w:ins>
            <w:ins w:id="18827" w:author="Fegie" w:date="2021-04-29T11:15:00Z">
              <w:r w:rsidR="005159DE">
                <w:rPr>
                  <w:rFonts w:ascii="標楷體" w:eastAsia="標楷體" w:hAnsi="標楷體" w:hint="eastAsia"/>
                  <w:lang w:eastAsia="zh-HK"/>
                </w:rPr>
                <w:t>顧客聯絡電話</w:t>
              </w:r>
            </w:ins>
          </w:p>
        </w:tc>
      </w:tr>
    </w:tbl>
    <w:p w14:paraId="5537CA1F" w14:textId="77777777" w:rsidR="001A37C9" w:rsidRDefault="001A37C9" w:rsidP="001A37C9">
      <w:pPr>
        <w:rPr>
          <w:ins w:id="18828" w:author="Fegie" w:date="2021-04-28T19:21:00Z"/>
        </w:rPr>
      </w:pPr>
    </w:p>
    <w:p w14:paraId="5851E6CB" w14:textId="77777777" w:rsidR="001A37C9" w:rsidRPr="00DC7571" w:rsidRDefault="001A37C9" w:rsidP="001A37C9">
      <w:pPr>
        <w:pStyle w:val="af9"/>
        <w:numPr>
          <w:ilvl w:val="0"/>
          <w:numId w:val="53"/>
        </w:numPr>
        <w:ind w:leftChars="0" w:left="1418"/>
        <w:rPr>
          <w:ins w:id="18829" w:author="Fegie" w:date="2021-04-28T19:21:00Z"/>
          <w:rFonts w:ascii="標楷體" w:eastAsia="標楷體" w:hAnsi="標楷體"/>
          <w:sz w:val="26"/>
          <w:szCs w:val="26"/>
          <w:lang w:eastAsia="x-none"/>
        </w:rPr>
      </w:pPr>
      <w:ins w:id="18830" w:author="Fegie" w:date="2021-04-28T19:21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輸入畫面資料說明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70"/>
        <w:gridCol w:w="1528"/>
        <w:gridCol w:w="1543"/>
        <w:gridCol w:w="1096"/>
        <w:gridCol w:w="738"/>
        <w:gridCol w:w="693"/>
        <w:gridCol w:w="2736"/>
      </w:tblGrid>
      <w:tr w:rsidR="001A37C9" w:rsidRPr="00AF1A82" w14:paraId="5A804EF7" w14:textId="77777777" w:rsidTr="0038619D">
        <w:trPr>
          <w:trHeight w:val="388"/>
          <w:jc w:val="center"/>
          <w:ins w:id="18831" w:author="Fegie" w:date="2021-04-28T19:21:00Z"/>
        </w:trPr>
        <w:tc>
          <w:tcPr>
            <w:tcW w:w="516" w:type="dxa"/>
            <w:vMerge w:val="restart"/>
            <w:shd w:val="clear" w:color="auto" w:fill="BFBFBF" w:themeFill="background1" w:themeFillShade="BF"/>
          </w:tcPr>
          <w:p w14:paraId="590FEA4A" w14:textId="77777777" w:rsidR="001A37C9" w:rsidRPr="00AF1A82" w:rsidRDefault="001A37C9" w:rsidP="00C1400F">
            <w:pPr>
              <w:rPr>
                <w:ins w:id="18832" w:author="Fegie" w:date="2021-04-28T19:21:00Z"/>
                <w:rFonts w:ascii="標楷體" w:eastAsia="標楷體" w:hAnsi="標楷體"/>
                <w:lang w:eastAsia="x-none"/>
              </w:rPr>
            </w:pPr>
            <w:ins w:id="18833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序號</w:t>
              </w:r>
            </w:ins>
          </w:p>
        </w:tc>
        <w:tc>
          <w:tcPr>
            <w:tcW w:w="1586" w:type="dxa"/>
            <w:vMerge w:val="restart"/>
            <w:shd w:val="clear" w:color="auto" w:fill="BFBFBF" w:themeFill="background1" w:themeFillShade="BF"/>
          </w:tcPr>
          <w:p w14:paraId="529BEBFA" w14:textId="77777777" w:rsidR="001A37C9" w:rsidRPr="00AF1A82" w:rsidRDefault="001A37C9" w:rsidP="00C1400F">
            <w:pPr>
              <w:rPr>
                <w:ins w:id="18834" w:author="Fegie" w:date="2021-04-28T19:21:00Z"/>
                <w:rFonts w:ascii="標楷體" w:eastAsia="標楷體" w:hAnsi="標楷體"/>
                <w:lang w:eastAsia="x-none"/>
              </w:rPr>
            </w:pPr>
            <w:ins w:id="18835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欄位</w:t>
              </w:r>
            </w:ins>
          </w:p>
        </w:tc>
        <w:tc>
          <w:tcPr>
            <w:tcW w:w="5636" w:type="dxa"/>
            <w:gridSpan w:val="5"/>
            <w:shd w:val="clear" w:color="auto" w:fill="BFBFBF" w:themeFill="background1" w:themeFillShade="BF"/>
          </w:tcPr>
          <w:p w14:paraId="42B8C085" w14:textId="77777777" w:rsidR="001A37C9" w:rsidRPr="00AF1A82" w:rsidRDefault="001A37C9" w:rsidP="00C1400F">
            <w:pPr>
              <w:jc w:val="center"/>
              <w:rPr>
                <w:ins w:id="18836" w:author="Fegie" w:date="2021-04-28T19:21:00Z"/>
                <w:rFonts w:ascii="標楷體" w:eastAsia="標楷體" w:hAnsi="標楷體"/>
                <w:lang w:eastAsia="x-none"/>
              </w:rPr>
            </w:pPr>
            <w:ins w:id="18837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說明</w:t>
              </w:r>
            </w:ins>
          </w:p>
        </w:tc>
        <w:tc>
          <w:tcPr>
            <w:tcW w:w="2682" w:type="dxa"/>
            <w:vMerge w:val="restart"/>
            <w:shd w:val="clear" w:color="auto" w:fill="BFBFBF" w:themeFill="background1" w:themeFillShade="BF"/>
          </w:tcPr>
          <w:p w14:paraId="44BE7AF8" w14:textId="77777777" w:rsidR="001A37C9" w:rsidRPr="00AF1A82" w:rsidRDefault="001A37C9" w:rsidP="00C1400F">
            <w:pPr>
              <w:rPr>
                <w:ins w:id="18838" w:author="Fegie" w:date="2021-04-28T19:21:00Z"/>
                <w:rFonts w:ascii="標楷體" w:eastAsia="標楷體" w:hAnsi="標楷體"/>
                <w:lang w:eastAsia="x-none"/>
              </w:rPr>
            </w:pPr>
            <w:ins w:id="18839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處理邏輯及注意事項</w:t>
              </w:r>
            </w:ins>
          </w:p>
        </w:tc>
      </w:tr>
      <w:tr w:rsidR="001A37C9" w:rsidRPr="00AF1A82" w14:paraId="6679EA29" w14:textId="77777777" w:rsidTr="0038619D">
        <w:trPr>
          <w:trHeight w:val="244"/>
          <w:jc w:val="center"/>
          <w:ins w:id="18840" w:author="Fegie" w:date="2021-04-28T19:21:00Z"/>
        </w:trPr>
        <w:tc>
          <w:tcPr>
            <w:tcW w:w="516" w:type="dxa"/>
            <w:vMerge/>
            <w:shd w:val="clear" w:color="auto" w:fill="BFBFBF" w:themeFill="background1" w:themeFillShade="BF"/>
          </w:tcPr>
          <w:p w14:paraId="07622F87" w14:textId="77777777" w:rsidR="001A37C9" w:rsidRPr="00AF1A82" w:rsidRDefault="001A37C9" w:rsidP="00C1400F">
            <w:pPr>
              <w:rPr>
                <w:ins w:id="18841" w:author="Fegie" w:date="2021-04-28T19:21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86" w:type="dxa"/>
            <w:vMerge/>
            <w:shd w:val="clear" w:color="auto" w:fill="BFBFBF" w:themeFill="background1" w:themeFillShade="BF"/>
          </w:tcPr>
          <w:p w14:paraId="5CC600B1" w14:textId="77777777" w:rsidR="001A37C9" w:rsidRPr="00AF1A82" w:rsidRDefault="001A37C9" w:rsidP="00C1400F">
            <w:pPr>
              <w:rPr>
                <w:ins w:id="18842" w:author="Fegie" w:date="2021-04-28T19:21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35" w:type="dxa"/>
            <w:shd w:val="clear" w:color="auto" w:fill="BFBFBF" w:themeFill="background1" w:themeFillShade="BF"/>
          </w:tcPr>
          <w:p w14:paraId="33157E69" w14:textId="77777777" w:rsidR="001A37C9" w:rsidRPr="00AF1A82" w:rsidRDefault="001A37C9" w:rsidP="00C1400F">
            <w:pPr>
              <w:rPr>
                <w:ins w:id="18843" w:author="Fegie" w:date="2021-04-28T19:21:00Z"/>
                <w:rFonts w:ascii="標楷體" w:eastAsia="標楷體" w:hAnsi="標楷體"/>
                <w:lang w:eastAsia="x-none"/>
              </w:rPr>
            </w:pPr>
            <w:ins w:id="18844" w:author="Fegie" w:date="2021-04-28T19:21:00Z">
              <w:r w:rsidRPr="00AF1A82">
                <w:rPr>
                  <w:rFonts w:ascii="標楷體" w:eastAsia="標楷體" w:hAnsi="標楷體" w:hint="eastAsia"/>
                  <w:lang w:eastAsia="x-none"/>
                </w:rPr>
                <w:t>資料型態長度</w:t>
              </w:r>
            </w:ins>
          </w:p>
        </w:tc>
        <w:tc>
          <w:tcPr>
            <w:tcW w:w="1559" w:type="dxa"/>
            <w:shd w:val="clear" w:color="auto" w:fill="BFBFBF" w:themeFill="background1" w:themeFillShade="BF"/>
          </w:tcPr>
          <w:p w14:paraId="5A9F6280" w14:textId="77777777" w:rsidR="001A37C9" w:rsidRPr="00AF1A82" w:rsidRDefault="001A37C9" w:rsidP="00C1400F">
            <w:pPr>
              <w:rPr>
                <w:ins w:id="18845" w:author="Fegie" w:date="2021-04-28T19:21:00Z"/>
                <w:rFonts w:ascii="標楷體" w:eastAsia="標楷體" w:hAnsi="標楷體"/>
                <w:lang w:eastAsia="x-none"/>
              </w:rPr>
            </w:pPr>
            <w:ins w:id="18846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預設值</w:t>
              </w:r>
            </w:ins>
          </w:p>
        </w:tc>
        <w:tc>
          <w:tcPr>
            <w:tcW w:w="1105" w:type="dxa"/>
            <w:shd w:val="clear" w:color="auto" w:fill="BFBFBF" w:themeFill="background1" w:themeFillShade="BF"/>
          </w:tcPr>
          <w:p w14:paraId="2F92B8F8" w14:textId="77777777" w:rsidR="001A37C9" w:rsidRPr="00AF1A82" w:rsidRDefault="001A37C9" w:rsidP="00C1400F">
            <w:pPr>
              <w:rPr>
                <w:ins w:id="18847" w:author="Fegie" w:date="2021-04-28T19:21:00Z"/>
                <w:rFonts w:ascii="標楷體" w:eastAsia="標楷體" w:hAnsi="標楷體"/>
                <w:lang w:eastAsia="x-none"/>
              </w:rPr>
            </w:pPr>
            <w:ins w:id="18848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選單內容</w:t>
              </w:r>
            </w:ins>
          </w:p>
        </w:tc>
        <w:tc>
          <w:tcPr>
            <w:tcW w:w="742" w:type="dxa"/>
            <w:shd w:val="clear" w:color="auto" w:fill="BFBFBF" w:themeFill="background1" w:themeFillShade="BF"/>
          </w:tcPr>
          <w:p w14:paraId="2ACECE39" w14:textId="77777777" w:rsidR="001A37C9" w:rsidRPr="00AF1A82" w:rsidRDefault="001A37C9" w:rsidP="00C1400F">
            <w:pPr>
              <w:rPr>
                <w:ins w:id="18849" w:author="Fegie" w:date="2021-04-28T19:21:00Z"/>
                <w:rFonts w:ascii="標楷體" w:eastAsia="標楷體" w:hAnsi="標楷體"/>
                <w:lang w:eastAsia="x-none"/>
              </w:rPr>
            </w:pPr>
            <w:ins w:id="18850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必填</w:t>
              </w:r>
            </w:ins>
          </w:p>
        </w:tc>
        <w:tc>
          <w:tcPr>
            <w:tcW w:w="695" w:type="dxa"/>
            <w:shd w:val="clear" w:color="auto" w:fill="BFBFBF" w:themeFill="background1" w:themeFillShade="BF"/>
          </w:tcPr>
          <w:p w14:paraId="5ACA2929" w14:textId="77777777" w:rsidR="001A37C9" w:rsidRPr="00AF1A82" w:rsidRDefault="001A37C9" w:rsidP="00C1400F">
            <w:pPr>
              <w:rPr>
                <w:ins w:id="18851" w:author="Fegie" w:date="2021-04-28T19:21:00Z"/>
                <w:rFonts w:ascii="標楷體" w:eastAsia="標楷體" w:hAnsi="標楷體"/>
                <w:lang w:eastAsia="x-none"/>
              </w:rPr>
            </w:pPr>
            <w:ins w:id="18852" w:author="Fegie" w:date="2021-04-28T19:21:00Z">
              <w:r w:rsidRPr="00AF1A82">
                <w:rPr>
                  <w:rFonts w:ascii="標楷體" w:eastAsia="標楷體" w:hAnsi="標楷體"/>
                  <w:lang w:eastAsia="x-none"/>
                </w:rPr>
                <w:t>R/W</w:t>
              </w:r>
            </w:ins>
          </w:p>
        </w:tc>
        <w:tc>
          <w:tcPr>
            <w:tcW w:w="2682" w:type="dxa"/>
            <w:vMerge/>
            <w:shd w:val="clear" w:color="auto" w:fill="BFBFBF" w:themeFill="background1" w:themeFillShade="BF"/>
          </w:tcPr>
          <w:p w14:paraId="1899FC8A" w14:textId="77777777" w:rsidR="001A37C9" w:rsidRPr="00AF1A82" w:rsidRDefault="001A37C9" w:rsidP="00C1400F">
            <w:pPr>
              <w:rPr>
                <w:ins w:id="18853" w:author="Fegie" w:date="2021-04-28T19:21:00Z"/>
                <w:rFonts w:ascii="標楷體" w:eastAsia="標楷體" w:hAnsi="標楷體"/>
                <w:lang w:eastAsia="x-none"/>
              </w:rPr>
            </w:pPr>
          </w:p>
        </w:tc>
      </w:tr>
      <w:tr w:rsidR="00404141" w:rsidRPr="00AF1A82" w14:paraId="6DF46230" w14:textId="77777777" w:rsidTr="0038619D">
        <w:trPr>
          <w:trHeight w:val="244"/>
          <w:jc w:val="center"/>
          <w:ins w:id="18854" w:author="Fegie" w:date="2021-04-28T19:21:00Z"/>
        </w:trPr>
        <w:tc>
          <w:tcPr>
            <w:tcW w:w="516" w:type="dxa"/>
          </w:tcPr>
          <w:p w14:paraId="6E19114A" w14:textId="77777777" w:rsidR="00404141" w:rsidRPr="00AF1A82" w:rsidRDefault="00404141" w:rsidP="00C1400F">
            <w:pPr>
              <w:rPr>
                <w:ins w:id="18855" w:author="Fegie" w:date="2021-04-28T19:21:00Z"/>
                <w:rFonts w:ascii="標楷體" w:eastAsia="標楷體" w:hAnsi="標楷體"/>
                <w:lang w:eastAsia="x-none"/>
              </w:rPr>
            </w:pPr>
            <w:ins w:id="18856" w:author="Fegie" w:date="2021-04-28T19:21:00Z">
              <w:r w:rsidRPr="00AF1A82">
                <w:rPr>
                  <w:rFonts w:ascii="標楷體" w:eastAsia="標楷體" w:hAnsi="標楷體" w:hint="eastAsia"/>
                  <w:lang w:eastAsia="x-none"/>
                </w:rPr>
                <w:t>1</w:t>
              </w:r>
            </w:ins>
          </w:p>
        </w:tc>
        <w:tc>
          <w:tcPr>
            <w:tcW w:w="1586" w:type="dxa"/>
          </w:tcPr>
          <w:p w14:paraId="52B94163" w14:textId="05515B2A" w:rsidR="00404141" w:rsidRPr="00AF1A82" w:rsidRDefault="00404141" w:rsidP="00C1400F">
            <w:pPr>
              <w:rPr>
                <w:ins w:id="18857" w:author="Fegie" w:date="2021-04-28T19:21:00Z"/>
                <w:rFonts w:ascii="標楷體" w:eastAsia="標楷體" w:hAnsi="標楷體"/>
                <w:lang w:eastAsia="x-none"/>
              </w:rPr>
            </w:pPr>
            <w:ins w:id="18858" w:author="Fegie" w:date="2021-04-29T11:23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535" w:type="dxa"/>
          </w:tcPr>
          <w:p w14:paraId="280E5665" w14:textId="01181D93" w:rsidR="00404141" w:rsidRPr="00AF1A82" w:rsidRDefault="00404141" w:rsidP="00C1400F">
            <w:pPr>
              <w:rPr>
                <w:ins w:id="18859" w:author="Fegie" w:date="2021-04-28T19:21:00Z"/>
                <w:rFonts w:ascii="標楷體" w:eastAsia="標楷體" w:hAnsi="標楷體"/>
                <w:lang w:eastAsia="x-none"/>
              </w:rPr>
            </w:pPr>
            <w:ins w:id="18860" w:author="Fegie" w:date="2021-04-28T19:21:00Z">
              <w:del w:id="18861" w:author="家榮 張" w:date="2021-05-06T18:52:00Z">
                <w:r w:rsidRPr="00AF1A82" w:rsidDel="00A7651D">
                  <w:rPr>
                    <w:rFonts w:ascii="標楷體" w:eastAsia="標楷體" w:hAnsi="標楷體" w:hint="eastAsia"/>
                  </w:rPr>
                  <w:delText>X(</w:delText>
                </w:r>
              </w:del>
            </w:ins>
            <w:ins w:id="18862" w:author="Fegie" w:date="2021-04-29T11:24:00Z">
              <w:del w:id="18863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10</w:delText>
                </w:r>
              </w:del>
            </w:ins>
            <w:ins w:id="18864" w:author="Fegie" w:date="2021-04-28T19:21:00Z">
              <w:del w:id="18865" w:author="家榮 張" w:date="2021-05-06T18:52:00Z">
                <w:r w:rsidRPr="00AF1A82"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18866" w:author="家榮 張" w:date="2021-05-06T18:52:00Z">
              <w:r w:rsidR="00A7651D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559" w:type="dxa"/>
          </w:tcPr>
          <w:p w14:paraId="49153BF4" w14:textId="77777777" w:rsidR="00404141" w:rsidRPr="00AF1A82" w:rsidRDefault="00404141" w:rsidP="00C1400F">
            <w:pPr>
              <w:rPr>
                <w:ins w:id="18867" w:author="Fegie" w:date="2021-04-28T19:21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4EA9E29F" w14:textId="77777777" w:rsidR="00404141" w:rsidRPr="00AF1A82" w:rsidRDefault="00404141" w:rsidP="00C1400F">
            <w:pPr>
              <w:rPr>
                <w:ins w:id="18868" w:author="Fegie" w:date="2021-04-28T19:21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6667C593" w14:textId="6CC904F3" w:rsidR="00404141" w:rsidRPr="00AF1A82" w:rsidRDefault="00404141" w:rsidP="00C1400F">
            <w:pPr>
              <w:rPr>
                <w:ins w:id="18869" w:author="Fegie" w:date="2021-04-28T19:21:00Z"/>
                <w:rFonts w:ascii="標楷體" w:eastAsia="標楷體" w:hAnsi="標楷體"/>
                <w:lang w:eastAsia="x-none"/>
              </w:rPr>
            </w:pPr>
            <w:ins w:id="18870" w:author="Fegie" w:date="2021-05-05T15:4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95" w:type="dxa"/>
          </w:tcPr>
          <w:p w14:paraId="3613941C" w14:textId="649F0B7A" w:rsidR="00404141" w:rsidRPr="00AF1A82" w:rsidRDefault="00404141" w:rsidP="00C1400F">
            <w:pPr>
              <w:rPr>
                <w:ins w:id="18871" w:author="Fegie" w:date="2021-04-28T19:21:00Z"/>
                <w:rFonts w:ascii="標楷體" w:eastAsia="標楷體" w:hAnsi="標楷體"/>
                <w:lang w:eastAsia="x-none"/>
              </w:rPr>
            </w:pPr>
            <w:ins w:id="18872" w:author="Fegie" w:date="2021-05-05T15:4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2" w:type="dxa"/>
          </w:tcPr>
          <w:p w14:paraId="017E8222" w14:textId="56D5E71C" w:rsidR="00404141" w:rsidRPr="00521307" w:rsidRDefault="00521307">
            <w:pPr>
              <w:rPr>
                <w:ins w:id="18873" w:author="家榮 張" w:date="2021-05-18T09:34:00Z"/>
                <w:rFonts w:ascii="標楷體" w:eastAsia="標楷體" w:hAnsi="標楷體"/>
                <w:rPrChange w:id="18874" w:author="家榮 張" w:date="2021-05-18T09:34:00Z">
                  <w:rPr>
                    <w:ins w:id="18875" w:author="家榮 張" w:date="2021-05-18T09:34:00Z"/>
                  </w:rPr>
                </w:rPrChange>
              </w:rPr>
            </w:pPr>
            <w:ins w:id="18876" w:author="家榮 張" w:date="2021-05-18T09:34:00Z">
              <w:r>
                <w:rPr>
                  <w:rFonts w:ascii="標楷體" w:eastAsia="標楷體" w:hAnsi="標楷體"/>
                </w:rPr>
                <w:t>1.</w:t>
              </w:r>
            </w:ins>
            <w:ins w:id="18877" w:author="Fegie" w:date="2021-05-05T15:48:00Z">
              <w:del w:id="18878" w:author="家榮 張" w:date="2021-05-18T09:34:00Z">
                <w:r w:rsidR="00404141" w:rsidRPr="00521307" w:rsidDel="00521307">
                  <w:rPr>
                    <w:rFonts w:ascii="標楷體" w:eastAsia="標楷體" w:hAnsi="標楷體"/>
                    <w:rPrChange w:id="18879" w:author="家榮 張" w:date="2021-05-18T09:34:00Z">
                      <w:rPr/>
                    </w:rPrChange>
                  </w:rPr>
                  <w:delText>1.</w:delText>
                </w:r>
              </w:del>
              <w:r w:rsidR="00404141" w:rsidRPr="00521307">
                <w:rPr>
                  <w:rFonts w:ascii="標楷體" w:eastAsia="標楷體" w:hAnsi="標楷體" w:hint="eastAsia"/>
                  <w:rPrChange w:id="18880" w:author="家榮 張" w:date="2021-05-18T09:34:00Z">
                    <w:rPr>
                      <w:rFonts w:hint="eastAsia"/>
                    </w:rPr>
                  </w:rPrChange>
                </w:rPr>
                <w:t>自行輸入</w:t>
              </w:r>
            </w:ins>
          </w:p>
          <w:p w14:paraId="0AAFA89B" w14:textId="77777777" w:rsidR="00521307" w:rsidRDefault="00521307" w:rsidP="00521307">
            <w:pPr>
              <w:rPr>
                <w:ins w:id="18881" w:author="家榮 張" w:date="2021-05-18T09:34:00Z"/>
                <w:rFonts w:ascii="標楷體" w:eastAsia="標楷體" w:hAnsi="標楷體"/>
              </w:rPr>
            </w:pPr>
            <w:ins w:id="18882" w:author="家榮 張" w:date="2021-05-18T09:34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4801ABA1" w14:textId="029E36F9" w:rsidR="00521307" w:rsidRPr="00521307" w:rsidRDefault="00521307">
            <w:pPr>
              <w:rPr>
                <w:ins w:id="18883" w:author="Fegie" w:date="2021-05-05T15:48:00Z"/>
                <w:rFonts w:ascii="標楷體" w:eastAsia="標楷體" w:hAnsi="標楷體"/>
                <w:rPrChange w:id="18884" w:author="家榮 張" w:date="2021-05-18T09:34:00Z">
                  <w:rPr>
                    <w:ins w:id="18885" w:author="Fegie" w:date="2021-05-05T15:48:00Z"/>
                  </w:rPr>
                </w:rPrChange>
              </w:rPr>
            </w:pPr>
            <w:ins w:id="18886" w:author="家榮 張" w:date="2021-05-18T09:34:00Z">
              <w:r>
                <w:rPr>
                  <w:rFonts w:ascii="標楷體" w:eastAsia="標楷體" w:hAnsi="標楷體"/>
                </w:rPr>
                <w:t>A(ID_UNINO,0,#CustId)</w:t>
              </w:r>
            </w:ins>
          </w:p>
          <w:p w14:paraId="03E7C81B" w14:textId="6085C493" w:rsidR="00404141" w:rsidRPr="00F016DE" w:rsidRDefault="00521307">
            <w:pPr>
              <w:tabs>
                <w:tab w:val="center" w:pos="1233"/>
              </w:tabs>
              <w:rPr>
                <w:ins w:id="18887" w:author="Fegie" w:date="2021-04-28T19:21:00Z"/>
                <w:rFonts w:ascii="標楷體" w:eastAsia="標楷體" w:hAnsi="標楷體"/>
                <w:rPrChange w:id="18888" w:author="Fegie" w:date="2021-04-29T11:28:00Z">
                  <w:rPr>
                    <w:ins w:id="18889" w:author="Fegie" w:date="2021-04-28T19:21:00Z"/>
                  </w:rPr>
                </w:rPrChange>
              </w:rPr>
              <w:pPrChange w:id="18890" w:author="Fegie" w:date="2021-04-29T11:28:00Z">
                <w:pPr/>
              </w:pPrChange>
            </w:pPr>
            <w:ins w:id="18891" w:author="家榮 張" w:date="2021-05-18T09:34:00Z">
              <w:r>
                <w:rPr>
                  <w:rFonts w:ascii="標楷體" w:eastAsia="標楷體" w:hAnsi="標楷體"/>
                </w:rPr>
                <w:t>3</w:t>
              </w:r>
            </w:ins>
            <w:ins w:id="18892" w:author="Fegie" w:date="2021-05-05T15:48:00Z">
              <w:del w:id="18893" w:author="家榮 張" w:date="2021-05-18T09:34:00Z">
                <w:r w:rsidR="00404141" w:rsidDel="00521307">
                  <w:rPr>
                    <w:rFonts w:ascii="標楷體" w:eastAsia="標楷體" w:hAnsi="標楷體" w:hint="eastAsia"/>
                  </w:rPr>
                  <w:delText>2</w:delText>
                </w:r>
              </w:del>
              <w:r w:rsidR="00404141">
                <w:rPr>
                  <w:rFonts w:ascii="標楷體" w:eastAsia="標楷體" w:hAnsi="標楷體" w:hint="eastAsia"/>
                </w:rPr>
                <w:t>.二選一輸入</w:t>
              </w:r>
            </w:ins>
          </w:p>
        </w:tc>
      </w:tr>
      <w:tr w:rsidR="00404141" w:rsidRPr="00AF1A82" w14:paraId="2D64F94C" w14:textId="77777777" w:rsidTr="0038619D">
        <w:trPr>
          <w:trHeight w:val="244"/>
          <w:jc w:val="center"/>
          <w:ins w:id="18894" w:author="Fegie" w:date="2021-05-05T15:47:00Z"/>
        </w:trPr>
        <w:tc>
          <w:tcPr>
            <w:tcW w:w="516" w:type="dxa"/>
          </w:tcPr>
          <w:p w14:paraId="43E18085" w14:textId="77777777" w:rsidR="00404141" w:rsidRPr="00AF1A82" w:rsidRDefault="00404141" w:rsidP="00C1400F">
            <w:pPr>
              <w:rPr>
                <w:ins w:id="18895" w:author="Fegie" w:date="2021-05-05T15:4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86" w:type="dxa"/>
          </w:tcPr>
          <w:p w14:paraId="3D0C3606" w14:textId="44B66170" w:rsidR="00404141" w:rsidRDefault="00404141" w:rsidP="00C1400F">
            <w:pPr>
              <w:rPr>
                <w:ins w:id="18896" w:author="Fegie" w:date="2021-05-05T15:47:00Z"/>
                <w:rFonts w:ascii="標楷體" w:eastAsia="標楷體" w:hAnsi="標楷體"/>
              </w:rPr>
            </w:pPr>
            <w:ins w:id="18897" w:author="Fegie" w:date="2021-05-05T15:47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535" w:type="dxa"/>
          </w:tcPr>
          <w:p w14:paraId="18815781" w14:textId="7B580F5E" w:rsidR="00404141" w:rsidRPr="00AF1A82" w:rsidRDefault="00404141" w:rsidP="00C1400F">
            <w:pPr>
              <w:rPr>
                <w:ins w:id="18898" w:author="Fegie" w:date="2021-05-05T15:47:00Z"/>
                <w:rFonts w:ascii="標楷體" w:eastAsia="標楷體" w:hAnsi="標楷體"/>
              </w:rPr>
            </w:pPr>
            <w:ins w:id="18899" w:author="Fegie" w:date="2021-05-05T15:47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1559" w:type="dxa"/>
          </w:tcPr>
          <w:p w14:paraId="3506A2BE" w14:textId="77777777" w:rsidR="00404141" w:rsidRPr="00AF1A82" w:rsidRDefault="00404141" w:rsidP="00C1400F">
            <w:pPr>
              <w:rPr>
                <w:ins w:id="18900" w:author="Fegie" w:date="2021-05-05T15:4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5A9E1350" w14:textId="77777777" w:rsidR="00404141" w:rsidRPr="00AF1A82" w:rsidRDefault="00404141" w:rsidP="00C1400F">
            <w:pPr>
              <w:rPr>
                <w:ins w:id="18901" w:author="Fegie" w:date="2021-05-05T15:4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7D57B80E" w14:textId="77777777" w:rsidR="00404141" w:rsidRDefault="00404141" w:rsidP="00C1400F">
            <w:pPr>
              <w:rPr>
                <w:ins w:id="18902" w:author="Fegie" w:date="2021-05-05T15:47:00Z"/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293CE2AE" w14:textId="77777777" w:rsidR="00404141" w:rsidRDefault="00404141" w:rsidP="00C1400F">
            <w:pPr>
              <w:rPr>
                <w:ins w:id="18903" w:author="Fegie" w:date="2021-05-05T15:47:00Z"/>
                <w:rFonts w:ascii="標楷體" w:eastAsia="標楷體" w:hAnsi="標楷體"/>
              </w:rPr>
            </w:pPr>
          </w:p>
        </w:tc>
        <w:tc>
          <w:tcPr>
            <w:tcW w:w="2682" w:type="dxa"/>
          </w:tcPr>
          <w:p w14:paraId="1FD0EEC7" w14:textId="7241FA4F" w:rsidR="00404141" w:rsidRDefault="00404141">
            <w:pPr>
              <w:tabs>
                <w:tab w:val="center" w:pos="1233"/>
              </w:tabs>
              <w:rPr>
                <w:ins w:id="18904" w:author="Fegie" w:date="2021-05-05T15:47:00Z"/>
                <w:rFonts w:ascii="標楷體" w:eastAsia="標楷體" w:hAnsi="標楷體"/>
              </w:rPr>
            </w:pPr>
            <w:ins w:id="18905" w:author="Fegie" w:date="2021-05-05T15:49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</w:t>
              </w:r>
            </w:ins>
            <w:ins w:id="18906" w:author="Fegie" w:date="2021-05-05T15:52:00Z">
              <w:r>
                <w:rPr>
                  <w:rFonts w:ascii="標楷體" w:eastAsia="標楷體" w:hAnsi="標楷體" w:hint="eastAsia"/>
                  <w:lang w:eastAsia="zh-HK"/>
                </w:rPr>
                <w:t>「</w:t>
              </w:r>
            </w:ins>
            <w:ins w:id="18907" w:author="Fegie" w:date="2021-05-05T15:49:00Z">
              <w:r>
                <w:rPr>
                  <w:rFonts w:ascii="標楷體" w:eastAsia="標楷體" w:hAnsi="標楷體" w:hint="eastAsia"/>
                  <w:lang w:eastAsia="zh-HK"/>
                </w:rPr>
                <w:t>統</w:t>
              </w:r>
            </w:ins>
            <w:ins w:id="18908" w:author="Fegie" w:date="2021-05-05T15:50:00Z">
              <w:r>
                <w:rPr>
                  <w:rFonts w:ascii="標楷體" w:eastAsia="標楷體" w:hAnsi="標楷體" w:hint="eastAsia"/>
                  <w:lang w:eastAsia="zh-HK"/>
                </w:rPr>
                <w:t>一</w:t>
              </w:r>
            </w:ins>
            <w:ins w:id="18909" w:author="Fegie" w:date="2021-05-05T15:49:00Z">
              <w:r>
                <w:rPr>
                  <w:rFonts w:ascii="標楷體" w:eastAsia="標楷體" w:hAnsi="標楷體" w:hint="eastAsia"/>
                  <w:lang w:eastAsia="zh-HK"/>
                </w:rPr>
                <w:t>編</w:t>
              </w:r>
            </w:ins>
            <w:ins w:id="18910" w:author="Fegie" w:date="2021-05-05T15:50:00Z">
              <w:r>
                <w:rPr>
                  <w:rFonts w:ascii="標楷體" w:eastAsia="標楷體" w:hAnsi="標楷體" w:hint="eastAsia"/>
                  <w:lang w:eastAsia="zh-HK"/>
                </w:rPr>
                <w:t>號</w:t>
              </w:r>
            </w:ins>
            <w:ins w:id="18911" w:author="Fegie" w:date="2021-05-05T15:53:00Z">
              <w:r>
                <w:rPr>
                  <w:rFonts w:ascii="標楷體" w:eastAsia="標楷體" w:hAnsi="標楷體" w:hint="eastAsia"/>
                  <w:lang w:eastAsia="zh-HK"/>
                </w:rPr>
                <w:t>」</w:t>
              </w:r>
            </w:ins>
          </w:p>
        </w:tc>
      </w:tr>
      <w:tr w:rsidR="00404141" w:rsidRPr="00AF1A82" w14:paraId="3D5A19F5" w14:textId="77777777" w:rsidTr="0038619D">
        <w:trPr>
          <w:trHeight w:val="244"/>
          <w:jc w:val="center"/>
          <w:ins w:id="18912" w:author="Fegie" w:date="2021-04-28T19:21:00Z"/>
        </w:trPr>
        <w:tc>
          <w:tcPr>
            <w:tcW w:w="516" w:type="dxa"/>
          </w:tcPr>
          <w:p w14:paraId="5367B5FC" w14:textId="77777777" w:rsidR="00404141" w:rsidRPr="00AF1A82" w:rsidRDefault="00404141" w:rsidP="00C1400F">
            <w:pPr>
              <w:rPr>
                <w:ins w:id="18913" w:author="Fegie" w:date="2021-04-28T19:21:00Z"/>
                <w:rFonts w:ascii="標楷體" w:eastAsia="標楷體" w:hAnsi="標楷體"/>
              </w:rPr>
            </w:pPr>
            <w:ins w:id="18914" w:author="Fegie" w:date="2021-04-28T19:21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586" w:type="dxa"/>
          </w:tcPr>
          <w:p w14:paraId="4CBD69C6" w14:textId="1F45F797" w:rsidR="00404141" w:rsidRPr="00AF1A82" w:rsidRDefault="00404141" w:rsidP="00C1400F">
            <w:pPr>
              <w:rPr>
                <w:ins w:id="18915" w:author="Fegie" w:date="2021-04-28T19:21:00Z"/>
                <w:rFonts w:ascii="標楷體" w:eastAsia="標楷體" w:hAnsi="標楷體"/>
              </w:rPr>
            </w:pPr>
            <w:ins w:id="18916" w:author="Fegie" w:date="2021-04-29T11:23:00Z">
              <w:r>
                <w:rPr>
                  <w:rFonts w:ascii="標楷體" w:eastAsia="標楷體" w:hAnsi="標楷體" w:hint="eastAsia"/>
                </w:rPr>
                <w:t>戶號</w:t>
              </w:r>
            </w:ins>
          </w:p>
        </w:tc>
        <w:tc>
          <w:tcPr>
            <w:tcW w:w="1535" w:type="dxa"/>
          </w:tcPr>
          <w:p w14:paraId="198FB9FB" w14:textId="08D02B42" w:rsidR="00404141" w:rsidRPr="00AF1A82" w:rsidRDefault="00404141" w:rsidP="00C1400F">
            <w:pPr>
              <w:rPr>
                <w:ins w:id="18917" w:author="Fegie" w:date="2021-04-28T19:21:00Z"/>
                <w:rFonts w:ascii="標楷體" w:eastAsia="標楷體" w:hAnsi="標楷體"/>
              </w:rPr>
            </w:pPr>
            <w:ins w:id="18918" w:author="Fegie" w:date="2021-04-29T11:25:00Z">
              <w:del w:id="18919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X</w:delText>
                </w:r>
              </w:del>
            </w:ins>
            <w:ins w:id="18920" w:author="Fegie" w:date="2021-04-28T19:21:00Z">
              <w:del w:id="18921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(0</w:delText>
                </w:r>
              </w:del>
            </w:ins>
            <w:ins w:id="18922" w:author="Fegie" w:date="2021-04-29T11:25:00Z">
              <w:del w:id="18923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  <w:ins w:id="18924" w:author="Fegie" w:date="2021-04-28T19:21:00Z">
              <w:del w:id="18925" w:author="家榮 張" w:date="2021-05-06T18:52:00Z">
                <w:r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18926" w:author="家榮 張" w:date="2021-05-06T18:52:00Z">
              <w:r w:rsidR="00A7651D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559" w:type="dxa"/>
          </w:tcPr>
          <w:p w14:paraId="39DE9EFC" w14:textId="77777777" w:rsidR="00404141" w:rsidRPr="00AF1A82" w:rsidRDefault="00404141" w:rsidP="00C1400F">
            <w:pPr>
              <w:rPr>
                <w:ins w:id="18927" w:author="Fegie" w:date="2021-04-28T19:21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2D48129C" w14:textId="77777777" w:rsidR="00404141" w:rsidRPr="00AF1A82" w:rsidRDefault="00404141" w:rsidP="00C1400F">
            <w:pPr>
              <w:rPr>
                <w:ins w:id="18928" w:author="Fegie" w:date="2021-04-28T19:21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40FEC470" w14:textId="60B36DB5" w:rsidR="00404141" w:rsidRPr="00AF1A82" w:rsidRDefault="00404141" w:rsidP="00C1400F">
            <w:pPr>
              <w:rPr>
                <w:ins w:id="18929" w:author="Fegie" w:date="2021-04-28T19:21:00Z"/>
                <w:rFonts w:ascii="標楷體" w:eastAsia="標楷體" w:hAnsi="標楷體"/>
                <w:lang w:eastAsia="x-none"/>
              </w:rPr>
            </w:pPr>
            <w:ins w:id="18930" w:author="Fegie" w:date="2021-05-05T15:48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95" w:type="dxa"/>
          </w:tcPr>
          <w:p w14:paraId="08C2C765" w14:textId="577F41BD" w:rsidR="00404141" w:rsidRDefault="00404141" w:rsidP="00C1400F">
            <w:pPr>
              <w:rPr>
                <w:ins w:id="18931" w:author="Fegie" w:date="2021-04-28T19:21:00Z"/>
                <w:rFonts w:ascii="標楷體" w:eastAsia="標楷體" w:hAnsi="標楷體"/>
              </w:rPr>
            </w:pPr>
            <w:ins w:id="18932" w:author="Fegie" w:date="2021-05-05T15:4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2" w:type="dxa"/>
          </w:tcPr>
          <w:p w14:paraId="29B6D620" w14:textId="3F5E1C0C" w:rsidR="00404141" w:rsidRPr="00521307" w:rsidRDefault="00521307">
            <w:pPr>
              <w:rPr>
                <w:ins w:id="18933" w:author="家榮 張" w:date="2021-05-18T09:34:00Z"/>
                <w:rFonts w:ascii="標楷體" w:eastAsia="標楷體" w:hAnsi="標楷體"/>
                <w:rPrChange w:id="18934" w:author="家榮 張" w:date="2021-05-18T09:35:00Z">
                  <w:rPr>
                    <w:ins w:id="18935" w:author="家榮 張" w:date="2021-05-18T09:34:00Z"/>
                  </w:rPr>
                </w:rPrChange>
              </w:rPr>
            </w:pPr>
            <w:ins w:id="18936" w:author="家榮 張" w:date="2021-05-18T09:35:00Z">
              <w:r>
                <w:rPr>
                  <w:rFonts w:ascii="標楷體" w:eastAsia="標楷體" w:hAnsi="標楷體"/>
                </w:rPr>
                <w:t>1.</w:t>
              </w:r>
            </w:ins>
            <w:ins w:id="18937" w:author="Fegie" w:date="2021-05-05T15:48:00Z">
              <w:del w:id="18938" w:author="家榮 張" w:date="2021-05-18T09:34:00Z">
                <w:r w:rsidR="00404141" w:rsidRPr="00521307" w:rsidDel="00521307">
                  <w:rPr>
                    <w:rFonts w:ascii="標楷體" w:eastAsia="標楷體" w:hAnsi="標楷體"/>
                    <w:rPrChange w:id="18939" w:author="家榮 張" w:date="2021-05-18T09:35:00Z">
                      <w:rPr/>
                    </w:rPrChange>
                  </w:rPr>
                  <w:delText>1.</w:delText>
                </w:r>
              </w:del>
              <w:r w:rsidR="00404141" w:rsidRPr="00521307">
                <w:rPr>
                  <w:rFonts w:ascii="標楷體" w:eastAsia="標楷體" w:hAnsi="標楷體" w:hint="eastAsia"/>
                  <w:rPrChange w:id="18940" w:author="家榮 張" w:date="2021-05-18T09:35:00Z">
                    <w:rPr>
                      <w:rFonts w:hint="eastAsia"/>
                    </w:rPr>
                  </w:rPrChange>
                </w:rPr>
                <w:t>自行輸入</w:t>
              </w:r>
            </w:ins>
          </w:p>
          <w:p w14:paraId="1C62F34E" w14:textId="12F2791A" w:rsidR="000B3B3E" w:rsidRDefault="00521307" w:rsidP="00521307">
            <w:pPr>
              <w:rPr>
                <w:ins w:id="18941" w:author="家榮 張" w:date="2021-05-18T09:36:00Z"/>
                <w:rFonts w:ascii="標楷體" w:eastAsia="標楷體" w:hAnsi="標楷體"/>
              </w:rPr>
            </w:pPr>
            <w:ins w:id="18942" w:author="家榮 張" w:date="2021-05-18T09:34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</w:ins>
            <w:ins w:id="18943" w:author="家榮 張" w:date="2021-05-18T09:36:00Z">
              <w:r w:rsidR="000B3B3E"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54E768E2" w14:textId="68082AE8" w:rsidR="00521307" w:rsidRPr="00521307" w:rsidRDefault="00521307">
            <w:pPr>
              <w:rPr>
                <w:ins w:id="18944" w:author="Fegie" w:date="2021-05-05T15:48:00Z"/>
                <w:rFonts w:ascii="標楷體" w:eastAsia="標楷體" w:hAnsi="標楷體"/>
                <w:rPrChange w:id="18945" w:author="家榮 張" w:date="2021-05-18T09:34:00Z">
                  <w:rPr>
                    <w:ins w:id="18946" w:author="Fegie" w:date="2021-05-05T15:48:00Z"/>
                  </w:rPr>
                </w:rPrChange>
              </w:rPr>
            </w:pPr>
            <w:ins w:id="18947" w:author="家榮 張" w:date="2021-05-18T09:35:00Z">
              <w:r>
                <w:rPr>
                  <w:rFonts w:ascii="標楷體" w:eastAsia="標楷體" w:hAnsi="標楷體"/>
                </w:rPr>
                <w:t>IF(#CustNo == “”,V(P,</w:t>
              </w:r>
              <w:r>
                <w:rPr>
                  <w:rFonts w:ascii="標楷體" w:eastAsia="標楷體" w:hAnsi="標楷體" w:hint="eastAsia"/>
                </w:rPr>
                <w:t>統編、戶號請擇一輸入</w:t>
              </w:r>
            </w:ins>
            <w:ins w:id="18948" w:author="家榮 張" w:date="2021-05-18T09:36:00Z">
              <w:r>
                <w:rPr>
                  <w:rFonts w:ascii="標楷體" w:eastAsia="標楷體" w:hAnsi="標楷體" w:hint="eastAsia"/>
                </w:rPr>
                <w:t>。</w:t>
              </w:r>
            </w:ins>
            <w:ins w:id="18949" w:author="家榮 張" w:date="2021-05-18T09:35:00Z">
              <w:r>
                <w:rPr>
                  <w:rFonts w:ascii="標楷體" w:eastAsia="標楷體" w:hAnsi="標楷體"/>
                </w:rPr>
                <w:t>)</w:t>
              </w:r>
            </w:ins>
            <w:ins w:id="18950" w:author="家榮 張" w:date="2021-05-18T09:36:00Z">
              <w:r>
                <w:rPr>
                  <w:rFonts w:ascii="標楷體" w:eastAsia="標楷體" w:hAnsi="標楷體"/>
                </w:rPr>
                <w:t>,V(2,0))</w:t>
              </w:r>
            </w:ins>
          </w:p>
          <w:p w14:paraId="336824D7" w14:textId="23AB919D" w:rsidR="00404141" w:rsidRPr="00404141" w:rsidRDefault="000B3B3E">
            <w:pPr>
              <w:rPr>
                <w:ins w:id="18951" w:author="Fegie" w:date="2021-04-28T19:21:00Z"/>
                <w:rFonts w:ascii="標楷體" w:eastAsia="標楷體" w:hAnsi="標楷體"/>
                <w:rPrChange w:id="18952" w:author="Fegie" w:date="2021-05-05T15:48:00Z">
                  <w:rPr>
                    <w:ins w:id="18953" w:author="Fegie" w:date="2021-04-28T19:21:00Z"/>
                  </w:rPr>
                </w:rPrChange>
              </w:rPr>
            </w:pPr>
            <w:ins w:id="18954" w:author="家榮 張" w:date="2021-05-18T09:36:00Z">
              <w:r>
                <w:rPr>
                  <w:rFonts w:ascii="標楷體" w:eastAsia="標楷體" w:hAnsi="標楷體"/>
                </w:rPr>
                <w:t>3</w:t>
              </w:r>
            </w:ins>
            <w:ins w:id="18955" w:author="Fegie" w:date="2021-05-05T15:48:00Z">
              <w:del w:id="18956" w:author="家榮 張" w:date="2021-05-18T09:36:00Z">
                <w:r w:rsidR="00404141" w:rsidDel="000B3B3E">
                  <w:rPr>
                    <w:rFonts w:ascii="標楷體" w:eastAsia="標楷體" w:hAnsi="標楷體" w:hint="eastAsia"/>
                  </w:rPr>
                  <w:delText>2</w:delText>
                </w:r>
              </w:del>
              <w:r w:rsidR="00404141">
                <w:rPr>
                  <w:rFonts w:ascii="標楷體" w:eastAsia="標楷體" w:hAnsi="標楷體" w:hint="eastAsia"/>
                </w:rPr>
                <w:t>.二選一輸入</w:t>
              </w:r>
            </w:ins>
          </w:p>
        </w:tc>
      </w:tr>
      <w:tr w:rsidR="00404141" w:rsidRPr="00AF1A82" w14:paraId="659B4B10" w14:textId="77777777" w:rsidTr="0038619D">
        <w:trPr>
          <w:trHeight w:val="244"/>
          <w:jc w:val="center"/>
          <w:ins w:id="18957" w:author="Fegie" w:date="2021-05-05T15:47:00Z"/>
        </w:trPr>
        <w:tc>
          <w:tcPr>
            <w:tcW w:w="516" w:type="dxa"/>
          </w:tcPr>
          <w:p w14:paraId="1B42A9BE" w14:textId="77777777" w:rsidR="00404141" w:rsidRDefault="00404141" w:rsidP="00404141">
            <w:pPr>
              <w:rPr>
                <w:ins w:id="18958" w:author="Fegie" w:date="2021-05-05T15:47:00Z"/>
                <w:rFonts w:ascii="標楷體" w:eastAsia="標楷體" w:hAnsi="標楷體"/>
              </w:rPr>
            </w:pPr>
          </w:p>
        </w:tc>
        <w:tc>
          <w:tcPr>
            <w:tcW w:w="1586" w:type="dxa"/>
          </w:tcPr>
          <w:p w14:paraId="67769A1D" w14:textId="13962D78" w:rsidR="00404141" w:rsidRDefault="00404141" w:rsidP="00404141">
            <w:pPr>
              <w:rPr>
                <w:ins w:id="18959" w:author="Fegie" w:date="2021-05-05T15:47:00Z"/>
                <w:rFonts w:ascii="標楷體" w:eastAsia="標楷體" w:hAnsi="標楷體"/>
              </w:rPr>
            </w:pPr>
            <w:ins w:id="18960" w:author="Fegie" w:date="2021-05-05T15:48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535" w:type="dxa"/>
          </w:tcPr>
          <w:p w14:paraId="4C033E4D" w14:textId="035B2046" w:rsidR="00404141" w:rsidRDefault="00404141" w:rsidP="00404141">
            <w:pPr>
              <w:rPr>
                <w:ins w:id="18961" w:author="Fegie" w:date="2021-05-05T15:47:00Z"/>
                <w:rFonts w:ascii="標楷體" w:eastAsia="標楷體" w:hAnsi="標楷體"/>
              </w:rPr>
            </w:pPr>
            <w:ins w:id="18962" w:author="Fegie" w:date="2021-05-05T15:48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1559" w:type="dxa"/>
          </w:tcPr>
          <w:p w14:paraId="3379DBCD" w14:textId="77777777" w:rsidR="00404141" w:rsidRPr="00AF1A82" w:rsidRDefault="00404141" w:rsidP="00404141">
            <w:pPr>
              <w:rPr>
                <w:ins w:id="18963" w:author="Fegie" w:date="2021-05-05T15:4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64F21A6B" w14:textId="77777777" w:rsidR="00404141" w:rsidRPr="00AF1A82" w:rsidRDefault="00404141" w:rsidP="00404141">
            <w:pPr>
              <w:rPr>
                <w:ins w:id="18964" w:author="Fegie" w:date="2021-05-05T15:4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36EC57A2" w14:textId="77777777" w:rsidR="00404141" w:rsidRPr="00AF1A82" w:rsidRDefault="00404141" w:rsidP="00404141">
            <w:pPr>
              <w:rPr>
                <w:ins w:id="18965" w:author="Fegie" w:date="2021-05-05T15:47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</w:tcPr>
          <w:p w14:paraId="23EAB6BF" w14:textId="77777777" w:rsidR="00404141" w:rsidRDefault="00404141" w:rsidP="00404141">
            <w:pPr>
              <w:rPr>
                <w:ins w:id="18966" w:author="Fegie" w:date="2021-05-05T15:47:00Z"/>
                <w:rFonts w:ascii="標楷體" w:eastAsia="標楷體" w:hAnsi="標楷體"/>
              </w:rPr>
            </w:pPr>
          </w:p>
        </w:tc>
        <w:tc>
          <w:tcPr>
            <w:tcW w:w="2682" w:type="dxa"/>
          </w:tcPr>
          <w:p w14:paraId="7E718F81" w14:textId="6E8DFFEF" w:rsidR="00404141" w:rsidRDefault="00404141" w:rsidP="00404141">
            <w:pPr>
              <w:rPr>
                <w:ins w:id="18967" w:author="Fegie" w:date="2021-05-05T15:47:00Z"/>
                <w:rFonts w:ascii="標楷體" w:eastAsia="標楷體" w:hAnsi="標楷體"/>
              </w:rPr>
            </w:pPr>
            <w:ins w:id="18968" w:author="Fegie" w:date="2021-05-05T15:50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</w:t>
              </w:r>
            </w:ins>
            <w:ins w:id="18969" w:author="Fegie" w:date="2021-05-05T15:52:00Z">
              <w:r>
                <w:rPr>
                  <w:rFonts w:ascii="標楷體" w:eastAsia="標楷體" w:hAnsi="標楷體" w:hint="eastAsia"/>
                  <w:lang w:eastAsia="zh-HK"/>
                </w:rPr>
                <w:t>「</w:t>
              </w:r>
            </w:ins>
            <w:ins w:id="18970" w:author="Fegie" w:date="2021-05-05T15:50:00Z">
              <w:r>
                <w:rPr>
                  <w:rFonts w:ascii="標楷體" w:eastAsia="標楷體" w:hAnsi="標楷體" w:hint="eastAsia"/>
                  <w:lang w:eastAsia="zh-HK"/>
                </w:rPr>
                <w:t>戶號</w:t>
              </w:r>
            </w:ins>
            <w:ins w:id="18971" w:author="Fegie" w:date="2021-05-05T15:52:00Z">
              <w:r>
                <w:rPr>
                  <w:rFonts w:ascii="標楷體" w:eastAsia="標楷體" w:hAnsi="標楷體" w:hint="eastAsia"/>
                  <w:lang w:eastAsia="zh-HK"/>
                </w:rPr>
                <w:t>」</w:t>
              </w:r>
            </w:ins>
          </w:p>
        </w:tc>
      </w:tr>
    </w:tbl>
    <w:p w14:paraId="44A29B47" w14:textId="77777777" w:rsidR="001A37C9" w:rsidRDefault="001A37C9" w:rsidP="001A37C9">
      <w:pPr>
        <w:pStyle w:val="a"/>
        <w:numPr>
          <w:ilvl w:val="0"/>
          <w:numId w:val="0"/>
        </w:numPr>
        <w:ind w:left="1418"/>
        <w:rPr>
          <w:ins w:id="18972" w:author="Fegie" w:date="2021-04-28T19:21:00Z"/>
        </w:rPr>
      </w:pPr>
    </w:p>
    <w:p w14:paraId="2D2BD361" w14:textId="77777777" w:rsidR="001A37C9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18973" w:author="Fegie" w:date="2021-04-28T19:21:00Z"/>
        </w:rPr>
      </w:pPr>
      <w:ins w:id="18974" w:author="Fegie" w:date="2021-04-28T19:21:00Z">
        <w:r>
          <w:rPr>
            <w:rFonts w:hint="eastAsia"/>
          </w:rPr>
          <w:t>輸出畫面</w:t>
        </w:r>
        <w:r>
          <w:rPr>
            <w:rFonts w:hint="eastAsia"/>
          </w:rPr>
          <w:t>:</w:t>
        </w:r>
      </w:ins>
    </w:p>
    <w:p w14:paraId="0558E8E3" w14:textId="5F555E2A" w:rsidR="001A37C9" w:rsidRPr="00BA4B70" w:rsidRDefault="00A92FB4" w:rsidP="001A37C9">
      <w:pPr>
        <w:rPr>
          <w:ins w:id="18975" w:author="Fegie" w:date="2021-04-28T19:21:00Z"/>
        </w:rPr>
      </w:pPr>
      <w:ins w:id="18976" w:author="Fegie" w:date="2021-04-29T15:28:00Z">
        <w:r>
          <w:rPr>
            <w:noProof/>
          </w:rPr>
          <w:drawing>
            <wp:inline distT="0" distB="0" distL="0" distR="0" wp14:anchorId="690A4E9E" wp14:editId="7A55CCD7">
              <wp:extent cx="6479540" cy="1196975"/>
              <wp:effectExtent l="0" t="0" r="0" b="0"/>
              <wp:docPr id="55" name="圖片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1969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EEB0C3B" w14:textId="77777777" w:rsidR="001A37C9" w:rsidRDefault="001A37C9" w:rsidP="001A37C9">
      <w:pPr>
        <w:rPr>
          <w:ins w:id="18977" w:author="Fegie" w:date="2021-04-28T19:21:00Z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  <w:tblGridChange w:id="18978">
          <w:tblGrid>
            <w:gridCol w:w="704"/>
            <w:gridCol w:w="1020"/>
            <w:gridCol w:w="1701"/>
            <w:gridCol w:w="3456"/>
            <w:gridCol w:w="3539"/>
          </w:tblGrid>
        </w:tblGridChange>
      </w:tblGrid>
      <w:tr w:rsidR="001A37C9" w14:paraId="1E39F01D" w14:textId="77777777" w:rsidTr="00C1400F">
        <w:trPr>
          <w:ins w:id="18979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A40FD03" w14:textId="77777777" w:rsidR="001A37C9" w:rsidRDefault="001A37C9" w:rsidP="00C1400F">
            <w:pPr>
              <w:jc w:val="center"/>
              <w:rPr>
                <w:ins w:id="18980" w:author="Fegie" w:date="2021-04-28T19:21:00Z"/>
                <w:rFonts w:ascii="標楷體" w:eastAsia="標楷體" w:hAnsi="標楷體"/>
                <w:lang w:eastAsia="zh-HK"/>
              </w:rPr>
            </w:pPr>
            <w:ins w:id="18981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A37442B" w14:textId="77777777" w:rsidR="001A37C9" w:rsidRDefault="001A37C9" w:rsidP="00C1400F">
            <w:pPr>
              <w:jc w:val="center"/>
              <w:rPr>
                <w:ins w:id="18982" w:author="Fegie" w:date="2021-04-28T19:21:00Z"/>
                <w:rFonts w:ascii="標楷體" w:eastAsia="標楷體" w:hAnsi="標楷體"/>
                <w:lang w:eastAsia="zh-HK"/>
              </w:rPr>
            </w:pPr>
            <w:ins w:id="18983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欄位型態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53EE491" w14:textId="77777777" w:rsidR="001A37C9" w:rsidRDefault="001A37C9" w:rsidP="00C1400F">
            <w:pPr>
              <w:jc w:val="center"/>
              <w:rPr>
                <w:ins w:id="18984" w:author="Fegie" w:date="2021-04-28T19:21:00Z"/>
                <w:rFonts w:ascii="標楷體" w:eastAsia="標楷體" w:hAnsi="標楷體"/>
                <w:lang w:eastAsia="zh-HK"/>
              </w:rPr>
            </w:pPr>
            <w:ins w:id="18985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欄位名稱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8D331F7" w14:textId="77777777" w:rsidR="001A37C9" w:rsidRDefault="001A37C9" w:rsidP="00C1400F">
            <w:pPr>
              <w:jc w:val="center"/>
              <w:rPr>
                <w:ins w:id="18986" w:author="Fegie" w:date="2021-04-28T19:21:00Z"/>
                <w:rFonts w:ascii="標楷體" w:eastAsia="標楷體" w:hAnsi="標楷體"/>
              </w:rPr>
            </w:pPr>
            <w:ins w:id="18987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資料來源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930BFC6" w14:textId="77777777" w:rsidR="001A37C9" w:rsidRDefault="001A37C9" w:rsidP="00C1400F">
            <w:pPr>
              <w:jc w:val="center"/>
              <w:rPr>
                <w:ins w:id="18988" w:author="Fegie" w:date="2021-04-28T19:21:00Z"/>
                <w:rFonts w:ascii="標楷體" w:eastAsia="標楷體" w:hAnsi="標楷體"/>
                <w:lang w:eastAsia="zh-HK"/>
              </w:rPr>
            </w:pPr>
            <w:ins w:id="18989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輸出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1A37C9" w:rsidRPr="00AD05A2" w14:paraId="34E5629F" w14:textId="77777777" w:rsidTr="00C1400F">
        <w:trPr>
          <w:ins w:id="18990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D5291" w14:textId="77777777" w:rsidR="001A37C9" w:rsidRPr="00AD05A2" w:rsidRDefault="001A37C9" w:rsidP="00C1400F">
            <w:pPr>
              <w:jc w:val="center"/>
              <w:rPr>
                <w:ins w:id="18991" w:author="Fegie" w:date="2021-04-28T19:21:00Z"/>
                <w:rFonts w:ascii="標楷體" w:eastAsia="標楷體" w:hAnsi="標楷體"/>
                <w:lang w:eastAsia="zh-HK"/>
              </w:rPr>
            </w:pPr>
            <w:ins w:id="18992" w:author="Fegie" w:date="2021-04-28T19:21:00Z">
              <w:r w:rsidRPr="00AD05A2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549D7" w14:textId="77777777" w:rsidR="001A37C9" w:rsidRPr="00AD05A2" w:rsidRDefault="001A37C9" w:rsidP="00C1400F">
            <w:pPr>
              <w:jc w:val="center"/>
              <w:rPr>
                <w:ins w:id="18993" w:author="Fegie" w:date="2021-04-28T19:21:00Z"/>
                <w:rFonts w:ascii="標楷體" w:eastAsia="標楷體" w:hAnsi="標楷體"/>
                <w:lang w:eastAsia="zh-HK"/>
              </w:rPr>
            </w:pPr>
            <w:ins w:id="18994" w:author="Fegie" w:date="2021-04-28T19:21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E6353" w14:textId="77777777" w:rsidR="001A37C9" w:rsidRPr="00AD05A2" w:rsidRDefault="001A37C9" w:rsidP="00C1400F">
            <w:pPr>
              <w:rPr>
                <w:ins w:id="18995" w:author="Fegie" w:date="2021-04-28T19:21:00Z"/>
                <w:rFonts w:ascii="標楷體" w:eastAsia="標楷體" w:hAnsi="標楷體"/>
                <w:lang w:eastAsia="zh-HK"/>
              </w:rPr>
            </w:pPr>
            <w:ins w:id="18996" w:author="Fegie" w:date="2021-04-28T19:21:00Z">
              <w:r w:rsidRPr="00AD05A2"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50CB2" w14:textId="77777777" w:rsidR="001A37C9" w:rsidRPr="00AD05A2" w:rsidRDefault="001A37C9" w:rsidP="00C1400F">
            <w:pPr>
              <w:rPr>
                <w:ins w:id="18997" w:author="Fegie" w:date="2021-04-28T19:21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4BC37" w14:textId="12EA6796" w:rsidR="001A37C9" w:rsidRPr="00AD05A2" w:rsidRDefault="001A37C9" w:rsidP="00C1400F">
            <w:pPr>
              <w:rPr>
                <w:ins w:id="18998" w:author="Fegie" w:date="2021-04-28T19:21:00Z"/>
                <w:rFonts w:ascii="標楷體" w:eastAsia="標楷體" w:hAnsi="標楷體"/>
                <w:lang w:eastAsia="zh-HK"/>
              </w:rPr>
            </w:pPr>
            <w:ins w:id="18999" w:author="Fegie" w:date="2021-04-28T19:21:00Z">
              <w:r w:rsidRPr="00AD05A2">
                <w:rPr>
                  <w:rFonts w:ascii="標楷體" w:eastAsia="標楷體" w:hAnsi="標楷體"/>
                </w:rPr>
                <w:t>1.</w:t>
              </w:r>
              <w:r w:rsidRPr="00AD05A2">
                <w:rPr>
                  <w:rFonts w:ascii="標楷體" w:eastAsia="標楷體" w:hAnsi="標楷體" w:hint="eastAsia"/>
                  <w:lang w:eastAsia="zh-HK"/>
                </w:rPr>
                <w:t>修改當筆</w:t>
              </w:r>
            </w:ins>
            <w:ins w:id="19000" w:author="Fegie" w:date="2021-04-29T14:47:00Z">
              <w:r w:rsidR="005A7114">
                <w:rPr>
                  <w:rFonts w:ascii="標楷體" w:eastAsia="標楷體" w:hAnsi="標楷體" w:hint="eastAsia"/>
                  <w:lang w:eastAsia="zh-HK"/>
                </w:rPr>
                <w:t>顧客</w:t>
              </w:r>
              <w:r w:rsidR="005A7114">
                <w:rPr>
                  <w:rFonts w:ascii="標楷體" w:eastAsia="標楷體" w:hAnsi="標楷體" w:hint="eastAsia"/>
                  <w:color w:val="000000" w:themeColor="text1"/>
                </w:rPr>
                <w:t>聯絡電話</w:t>
              </w:r>
            </w:ins>
            <w:ins w:id="19001" w:author="Fegie" w:date="2021-04-28T19:21:00Z">
              <w:r w:rsidRPr="00AD05A2">
                <w:rPr>
                  <w:rFonts w:ascii="標楷體" w:eastAsia="標楷體" w:hAnsi="標楷體"/>
                </w:rPr>
                <w:t>,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lastRenderedPageBreak/>
                <w:t>至【</w:t>
              </w:r>
            </w:ins>
            <w:ins w:id="19002" w:author="Fegie" w:date="2021-04-29T13:56:00Z">
              <w:r w:rsidR="004F7593">
                <w:rPr>
                  <w:rFonts w:ascii="標楷體" w:eastAsia="標楷體" w:hAnsi="標楷體" w:hint="eastAsia"/>
                  <w:color w:val="000000" w:themeColor="text1"/>
                </w:rPr>
                <w:t>L110</w:t>
              </w:r>
            </w:ins>
            <w:ins w:id="19003" w:author="Fegie" w:date="2021-04-29T14:48:00Z">
              <w:r w:rsidR="00136352">
                <w:rPr>
                  <w:rFonts w:ascii="標楷體" w:eastAsia="標楷體" w:hAnsi="標楷體" w:hint="eastAsia"/>
                  <w:color w:val="000000" w:themeColor="text1"/>
                </w:rPr>
                <w:t>5</w:t>
              </w:r>
            </w:ins>
            <w:ins w:id="19004" w:author="Fegie" w:date="2021-04-29T13:56:00Z">
              <w:r w:rsidR="004F7593">
                <w:rPr>
                  <w:rFonts w:ascii="標楷體" w:eastAsia="標楷體" w:hAnsi="標楷體" w:hint="eastAsia"/>
                  <w:color w:val="000000" w:themeColor="text1"/>
                </w:rPr>
                <w:t>顧客聯絡電話維護</w:t>
              </w:r>
            </w:ins>
            <w:ins w:id="19005" w:author="Fegie" w:date="2021-04-28T19:21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供修改</w:t>
              </w:r>
            </w:ins>
            <w:ins w:id="19006" w:author="Fegie" w:date="2021-04-29T13:57:00Z">
              <w:r w:rsidR="004F7593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顧客聯絡電話資料</w:t>
              </w:r>
            </w:ins>
          </w:p>
        </w:tc>
      </w:tr>
      <w:tr w:rsidR="004F7593" w14:paraId="7AC4590F" w14:textId="77777777" w:rsidTr="002770AB">
        <w:tblPrEx>
          <w:tblW w:w="0" w:type="auto"/>
          <w:tblPrExChange w:id="19007" w:author="Fegie" w:date="2021-04-29T11:46:00Z">
            <w:tblPrEx>
              <w:tblW w:w="0" w:type="auto"/>
            </w:tblPrEx>
          </w:tblPrExChange>
        </w:tblPrEx>
        <w:trPr>
          <w:ins w:id="19008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9009" w:author="Fegie" w:date="2021-04-29T11:46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77E5B24" w14:textId="11EE6A2E" w:rsidR="004F7593" w:rsidRDefault="004157E6" w:rsidP="004F7593">
            <w:pPr>
              <w:jc w:val="center"/>
              <w:rPr>
                <w:ins w:id="19010" w:author="Fegie" w:date="2021-04-28T19:21:00Z"/>
                <w:rFonts w:ascii="標楷體" w:eastAsia="標楷體" w:hAnsi="標楷體"/>
              </w:rPr>
            </w:pPr>
            <w:ins w:id="19011" w:author="Fegie" w:date="2021-04-29T14:07:00Z">
              <w:r>
                <w:rPr>
                  <w:rFonts w:ascii="標楷體" w:eastAsia="標楷體" w:hAnsi="標楷體" w:hint="eastAsia"/>
                </w:rPr>
                <w:lastRenderedPageBreak/>
                <w:t>2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9012" w:author="Fegie" w:date="2021-04-29T11:46:00Z">
              <w:tcPr>
                <w:tcW w:w="10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57B75C7" w14:textId="77777777" w:rsidR="004F7593" w:rsidRDefault="004F7593" w:rsidP="004F7593">
            <w:pPr>
              <w:jc w:val="center"/>
              <w:rPr>
                <w:ins w:id="19013" w:author="Fegie" w:date="2021-04-28T19:21:00Z"/>
                <w:rFonts w:ascii="標楷體" w:eastAsia="標楷體" w:hAnsi="標楷體"/>
                <w:lang w:eastAsia="zh-HK"/>
              </w:rPr>
            </w:pPr>
            <w:ins w:id="19014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9015" w:author="Fegie" w:date="2021-04-29T11:46:00Z">
              <w:tcPr>
                <w:tcW w:w="170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C623D51" w14:textId="56FF16B2" w:rsidR="004F7593" w:rsidRDefault="004F7593" w:rsidP="004F7593">
            <w:pPr>
              <w:rPr>
                <w:ins w:id="19016" w:author="Fegie" w:date="2021-04-28T19:21:00Z"/>
                <w:rFonts w:ascii="標楷體" w:eastAsia="標楷體" w:hAnsi="標楷體"/>
                <w:lang w:eastAsia="zh-HK"/>
              </w:rPr>
            </w:pPr>
            <w:ins w:id="19017" w:author="Fegie" w:date="2021-04-29T11:45:00Z">
              <w:r>
                <w:rPr>
                  <w:rFonts w:ascii="標楷體" w:eastAsia="標楷體" w:hAnsi="標楷體" w:hint="eastAsia"/>
                  <w:lang w:eastAsia="zh-HK"/>
                </w:rPr>
                <w:t>電話種類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018" w:author="Fegie" w:date="2021-04-29T11:46:00Z">
              <w:tcPr>
                <w:tcW w:w="3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2F44ED" w14:textId="6FCE6A3D" w:rsidR="004F7593" w:rsidRDefault="004F7593" w:rsidP="004F7593">
            <w:pPr>
              <w:rPr>
                <w:ins w:id="19019" w:author="Fegie" w:date="2021-04-29T14:05:00Z"/>
                <w:rFonts w:ascii="標楷體" w:eastAsia="標楷體" w:hAnsi="標楷體" w:cs="細明體"/>
                <w:spacing w:val="15"/>
                <w:kern w:val="0"/>
              </w:rPr>
            </w:pPr>
            <w:ins w:id="19020" w:author="Fegie" w:date="2021-04-29T14:05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1.Cu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stTelNo.T</w:t>
              </w:r>
            </w:ins>
            <w:ins w:id="19021" w:author="Fegie" w:date="2021-04-29T14:06:00Z"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elTypeCode</w:t>
              </w:r>
            </w:ins>
          </w:p>
          <w:p w14:paraId="63475350" w14:textId="77777777" w:rsidR="004F7593" w:rsidRDefault="004F7593" w:rsidP="004F7593">
            <w:pPr>
              <w:rPr>
                <w:ins w:id="19022" w:author="Fegie" w:date="2021-04-29T14:05:00Z"/>
                <w:rFonts w:ascii="標楷體" w:eastAsia="標楷體" w:hAnsi="標楷體" w:cs="細明體"/>
                <w:spacing w:val="15"/>
                <w:kern w:val="0"/>
              </w:rPr>
            </w:pPr>
            <w:ins w:id="19023" w:author="Fegie" w:date="2021-04-29T14:05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2.下拉選單</w:t>
              </w:r>
            </w:ins>
          </w:p>
          <w:p w14:paraId="3D240ABE" w14:textId="7B27371B" w:rsidR="007F0982" w:rsidRPr="00831FEB" w:rsidDel="00831FEB" w:rsidRDefault="004F7593">
            <w:pPr>
              <w:rPr>
                <w:ins w:id="19024" w:author="家榮 張" w:date="2021-05-06T19:34:00Z"/>
                <w:del w:id="19025" w:author="家榮 張" w:date="2021-05-06T19:34:00Z"/>
                <w:rStyle w:val="a7"/>
                <w:rFonts w:ascii="標楷體" w:eastAsia="標楷體" w:hAnsi="標楷體" w:cs="細明體"/>
                <w:spacing w:val="15"/>
                <w:kern w:val="0"/>
                <w:lang w:eastAsia="zh-HK"/>
              </w:rPr>
            </w:pPr>
            <w:ins w:id="19026" w:author="Fegie" w:date="2021-04-29T14:05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 xml:space="preserve">  (</w:t>
              </w:r>
            </w:ins>
            <w:ins w:id="19027" w:author="Fegie" w:date="2021-04-29T14:49:00Z">
              <w:r w:rsidR="00136352">
                <w:rPr>
                  <w:rFonts w:ascii="標楷體" w:eastAsia="標楷體" w:hAnsi="標楷體" w:cs="細明體"/>
                  <w:spacing w:val="15"/>
                  <w:kern w:val="0"/>
                </w:rPr>
                <w:t>TelTypeCode</w:t>
              </w:r>
            </w:ins>
            <w:ins w:id="19028" w:author="Fegie" w:date="2021-04-29T14:05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9029" w:author="家榮 張" w:date="2021-05-06T19:34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"_(8).附件8"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7F0982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19030" w:author="家榮 張" w:date="2021-05-06T19:34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</w:delText>
                </w:r>
              </w:del>
            </w:ins>
          </w:p>
          <w:p w14:paraId="4FD72717" w14:textId="0053B772" w:rsidR="004F7593" w:rsidRPr="004F7593" w:rsidRDefault="007F0982">
            <w:pPr>
              <w:rPr>
                <w:ins w:id="19031" w:author="Fegie" w:date="2021-04-28T19:21:00Z"/>
                <w:rFonts w:ascii="標楷體" w:eastAsia="標楷體" w:hAnsi="標楷體" w:cs="細明體"/>
                <w:spacing w:val="15"/>
                <w:kern w:val="0"/>
                <w:rPrChange w:id="19032" w:author="Fegie" w:date="2021-04-29T14:05:00Z">
                  <w:rPr>
                    <w:ins w:id="19033" w:author="Fegie" w:date="2021-04-28T19:21:00Z"/>
                    <w:rFonts w:ascii="標楷體" w:eastAsia="標楷體" w:hAnsi="標楷體"/>
                    <w:lang w:eastAsia="zh-HK"/>
                  </w:rPr>
                </w:rPrChange>
              </w:rPr>
            </w:pPr>
            <w:ins w:id="19034" w:author="家榮 張" w:date="2021-05-06T19:34:00Z">
              <w:del w:id="19035" w:author="家榮 張" w:date="2021-05-06T19:34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</w:rPr>
                  <w:delText xml:space="preserve">  </w:delText>
                </w:r>
                <w:r w:rsidR="004F7593"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單</w:delText>
                </w:r>
              </w:del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8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9036" w:author="Fegie" w:date="2021-04-29T14:05:00Z">
              <w:r w:rsidR="004F7593"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037" w:author="Fegie" w:date="2021-04-29T11:46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036EF5" w14:textId="4A5D0436" w:rsidR="004F7593" w:rsidRDefault="004F7593" w:rsidP="004F7593">
            <w:pPr>
              <w:rPr>
                <w:ins w:id="19038" w:author="Fegie" w:date="2021-04-28T19:21:00Z"/>
                <w:rFonts w:ascii="標楷體" w:eastAsia="標楷體" w:hAnsi="標楷體"/>
                <w:lang w:eastAsia="zh-HK"/>
              </w:rPr>
            </w:pPr>
            <w:ins w:id="19039" w:author="Fegie" w:date="2021-04-29T14:06:00Z">
              <w:r>
                <w:rPr>
                  <w:rFonts w:ascii="標楷體" w:eastAsia="標楷體" w:hAnsi="標楷體" w:hint="eastAsia"/>
                  <w:lang w:eastAsia="zh-HK"/>
                </w:rPr>
                <w:t>電話種類</w:t>
              </w:r>
            </w:ins>
          </w:p>
        </w:tc>
      </w:tr>
      <w:tr w:rsidR="004157E6" w14:paraId="5AD593BC" w14:textId="77777777" w:rsidTr="002770AB">
        <w:trPr>
          <w:ins w:id="19040" w:author="Fegie" w:date="2021-04-29T14:07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5CB57" w14:textId="396C69FC" w:rsidR="004157E6" w:rsidRDefault="004157E6" w:rsidP="004F7593">
            <w:pPr>
              <w:jc w:val="center"/>
              <w:rPr>
                <w:ins w:id="19041" w:author="Fegie" w:date="2021-04-29T14:07:00Z"/>
                <w:rFonts w:ascii="標楷體" w:eastAsia="標楷體" w:hAnsi="標楷體"/>
              </w:rPr>
            </w:pPr>
            <w:ins w:id="19042" w:author="Fegie" w:date="2021-04-29T14:07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6A451" w14:textId="7D7F4ADC" w:rsidR="004157E6" w:rsidRDefault="004157E6" w:rsidP="004F7593">
            <w:pPr>
              <w:jc w:val="center"/>
              <w:rPr>
                <w:ins w:id="19043" w:author="Fegie" w:date="2021-04-29T14:07:00Z"/>
                <w:rFonts w:ascii="標楷體" w:eastAsia="標楷體" w:hAnsi="標楷體"/>
                <w:lang w:eastAsia="zh-HK"/>
              </w:rPr>
            </w:pPr>
            <w:ins w:id="19044" w:author="Fegie" w:date="2021-04-29T14:08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A9DDA" w14:textId="54583AFC" w:rsidR="004157E6" w:rsidRDefault="007A72BF" w:rsidP="004F7593">
            <w:pPr>
              <w:rPr>
                <w:ins w:id="19045" w:author="Fegie" w:date="2021-04-29T14:07:00Z"/>
                <w:rFonts w:ascii="標楷體" w:eastAsia="標楷體" w:hAnsi="標楷體"/>
                <w:lang w:eastAsia="zh-HK"/>
              </w:rPr>
            </w:pPr>
            <w:ins w:id="19046" w:author="Fegie" w:date="2021-04-29T14:08:00Z">
              <w:r>
                <w:rPr>
                  <w:rFonts w:ascii="標楷體" w:eastAsia="標楷體" w:hAnsi="標楷體" w:hint="eastAsia"/>
                  <w:lang w:eastAsia="zh-HK"/>
                </w:rPr>
                <w:t>電話號碼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FD391" w14:textId="77777777" w:rsidR="004157E6" w:rsidRDefault="00091E21" w:rsidP="004F7593">
            <w:pPr>
              <w:rPr>
                <w:ins w:id="19047" w:author="Fegie" w:date="2021-04-29T15:02:00Z"/>
                <w:rFonts w:ascii="標楷體" w:eastAsia="標楷體" w:hAnsi="標楷體" w:cs="細明體"/>
                <w:spacing w:val="15"/>
                <w:kern w:val="0"/>
              </w:rPr>
            </w:pPr>
            <w:ins w:id="19048" w:author="Fegie" w:date="2021-04-29T15:0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Cu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stTelNo.TelArea</w:t>
              </w:r>
            </w:ins>
          </w:p>
          <w:p w14:paraId="7538D73A" w14:textId="77777777" w:rsidR="00091E21" w:rsidRDefault="00091E21" w:rsidP="004F7593">
            <w:pPr>
              <w:rPr>
                <w:ins w:id="19049" w:author="Fegie" w:date="2021-04-29T15:02:00Z"/>
                <w:rFonts w:ascii="標楷體" w:eastAsia="標楷體" w:hAnsi="標楷體" w:cs="細明體"/>
                <w:spacing w:val="15"/>
                <w:kern w:val="0"/>
              </w:rPr>
            </w:pPr>
            <w:ins w:id="19050" w:author="Fegie" w:date="2021-04-29T15:0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Cu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stTelNo.TelNo</w:t>
              </w:r>
            </w:ins>
          </w:p>
          <w:p w14:paraId="19A699A7" w14:textId="6302EED5" w:rsidR="00091E21" w:rsidRDefault="00091E21" w:rsidP="004F7593">
            <w:pPr>
              <w:rPr>
                <w:ins w:id="19051" w:author="Fegie" w:date="2021-04-29T14:07:00Z"/>
                <w:rFonts w:ascii="標楷體" w:eastAsia="標楷體" w:hAnsi="標楷體" w:cs="細明體"/>
                <w:spacing w:val="15"/>
                <w:kern w:val="0"/>
              </w:rPr>
            </w:pPr>
            <w:ins w:id="19052" w:author="Fegie" w:date="2021-04-29T15:0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Cu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stTelNo.TelExt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14D0C" w14:textId="14B4AC56" w:rsidR="004157E6" w:rsidRDefault="00091E21" w:rsidP="004F7593">
            <w:pPr>
              <w:rPr>
                <w:ins w:id="19053" w:author="Fegie" w:date="2021-04-29T14:07:00Z"/>
                <w:rFonts w:ascii="標楷體" w:eastAsia="標楷體" w:hAnsi="標楷體"/>
                <w:lang w:eastAsia="zh-HK"/>
              </w:rPr>
            </w:pPr>
            <w:ins w:id="19054" w:author="Fegie" w:date="2021-04-29T15:03:00Z">
              <w:r>
                <w:rPr>
                  <w:rFonts w:ascii="標楷體" w:eastAsia="標楷體" w:hAnsi="標楷體" w:hint="eastAsia"/>
                  <w:lang w:eastAsia="zh-HK"/>
                </w:rPr>
                <w:t>電話種類為</w:t>
              </w:r>
              <w:r>
                <w:rPr>
                  <w:rFonts w:ascii="標楷體" w:eastAsia="標楷體" w:hAnsi="標楷體" w:hint="eastAsia"/>
                </w:rPr>
                <w:t>03</w:t>
              </w:r>
              <w:r>
                <w:rPr>
                  <w:rFonts w:ascii="標楷體" w:eastAsia="標楷體" w:hAnsi="標楷體" w:hint="eastAsia"/>
                  <w:lang w:eastAsia="zh-HK"/>
                </w:rPr>
                <w:t>或</w:t>
              </w:r>
              <w:r>
                <w:rPr>
                  <w:rFonts w:ascii="標楷體" w:eastAsia="標楷體" w:hAnsi="標楷體" w:hint="eastAsia"/>
                </w:rPr>
                <w:t>0</w:t>
              </w:r>
            </w:ins>
            <w:ins w:id="19055" w:author="Fegie" w:date="2021-05-02T16:53:00Z">
              <w:r w:rsidR="00E4077C">
                <w:rPr>
                  <w:rFonts w:ascii="標楷體" w:eastAsia="標楷體" w:hAnsi="標楷體" w:hint="eastAsia"/>
                </w:rPr>
                <w:t>5</w:t>
              </w:r>
            </w:ins>
            <w:ins w:id="19056" w:author="Fegie" w:date="2021-04-29T15:03:00Z">
              <w:r>
                <w:rPr>
                  <w:rFonts w:ascii="標楷體" w:eastAsia="標楷體" w:hAnsi="標楷體" w:hint="eastAsia"/>
                  <w:lang w:eastAsia="zh-HK"/>
                </w:rPr>
                <w:t>時，只</w:t>
              </w:r>
            </w:ins>
            <w:ins w:id="19057" w:author="Fegie" w:date="2021-04-29T15:28:00Z">
              <w:r w:rsidR="00A92FB4">
                <w:rPr>
                  <w:rFonts w:ascii="標楷體" w:eastAsia="標楷體" w:hAnsi="標楷體" w:hint="eastAsia"/>
                  <w:lang w:eastAsia="zh-HK"/>
                </w:rPr>
                <w:t>顯示</w:t>
              </w:r>
            </w:ins>
            <w:ins w:id="19058" w:author="Fegie" w:date="2021-04-29T15:03:00Z">
              <w:r>
                <w:rPr>
                  <w:rFonts w:ascii="標楷體" w:eastAsia="標楷體" w:hAnsi="標楷體" w:hint="eastAsia"/>
                </w:rPr>
                <w:t>T</w:t>
              </w:r>
              <w:r>
                <w:rPr>
                  <w:rFonts w:ascii="標楷體" w:eastAsia="標楷體" w:hAnsi="標楷體" w:hint="eastAsia"/>
                  <w:lang w:eastAsia="zh-HK"/>
                </w:rPr>
                <w:t>e</w:t>
              </w:r>
              <w:r>
                <w:rPr>
                  <w:rFonts w:ascii="標楷體" w:eastAsia="標楷體" w:hAnsi="標楷體"/>
                  <w:lang w:eastAsia="zh-HK"/>
                </w:rPr>
                <w:t>lNo</w:t>
              </w:r>
            </w:ins>
            <w:ins w:id="19059" w:author="Fegie" w:date="2021-04-29T15:28:00Z">
              <w:r w:rsidR="00A92FB4"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  <w:tr w:rsidR="004F7593" w14:paraId="2572C01E" w14:textId="77777777" w:rsidTr="002770AB">
        <w:tblPrEx>
          <w:tblW w:w="0" w:type="auto"/>
          <w:tblPrExChange w:id="19060" w:author="Fegie" w:date="2021-04-29T11:46:00Z">
            <w:tblPrEx>
              <w:tblW w:w="0" w:type="auto"/>
            </w:tblPrEx>
          </w:tblPrExChange>
        </w:tblPrEx>
        <w:trPr>
          <w:ins w:id="19061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9062" w:author="Fegie" w:date="2021-04-29T11:46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9998D28" w14:textId="19407593" w:rsidR="004F7593" w:rsidRDefault="0008417A" w:rsidP="004F7593">
            <w:pPr>
              <w:jc w:val="center"/>
              <w:rPr>
                <w:ins w:id="19063" w:author="Fegie" w:date="2021-04-28T19:21:00Z"/>
                <w:rFonts w:ascii="標楷體" w:eastAsia="標楷體" w:hAnsi="標楷體"/>
              </w:rPr>
            </w:pPr>
            <w:ins w:id="19064" w:author="Fegie" w:date="2021-04-29T15:10:00Z">
              <w:r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9065" w:author="Fegie" w:date="2021-04-29T11:46:00Z">
              <w:tcPr>
                <w:tcW w:w="10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2C92958" w14:textId="77777777" w:rsidR="004F7593" w:rsidRDefault="004F7593" w:rsidP="004F7593">
            <w:pPr>
              <w:jc w:val="center"/>
              <w:rPr>
                <w:ins w:id="19066" w:author="Fegie" w:date="2021-04-28T19:21:00Z"/>
                <w:rFonts w:ascii="標楷體" w:eastAsia="標楷體" w:hAnsi="標楷體"/>
                <w:lang w:eastAsia="zh-HK"/>
              </w:rPr>
            </w:pPr>
            <w:ins w:id="19067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9068" w:author="Fegie" w:date="2021-04-29T11:46:00Z">
              <w:tcPr>
                <w:tcW w:w="170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A4411CD" w14:textId="4C5D42B3" w:rsidR="004F7593" w:rsidRDefault="004F7593" w:rsidP="004F7593">
            <w:pPr>
              <w:rPr>
                <w:ins w:id="19069" w:author="Fegie" w:date="2021-04-28T19:21:00Z"/>
                <w:rFonts w:ascii="標楷體" w:eastAsia="標楷體" w:hAnsi="標楷體"/>
                <w:lang w:eastAsia="zh-HK"/>
              </w:rPr>
            </w:pPr>
            <w:ins w:id="19070" w:author="Fegie" w:date="2021-04-29T11:45:00Z">
              <w:r>
                <w:rPr>
                  <w:rFonts w:ascii="標楷體" w:eastAsia="標楷體" w:hAnsi="標楷體" w:hint="eastAsia"/>
                  <w:lang w:eastAsia="zh-HK"/>
                </w:rPr>
                <w:t>與借款人關係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071" w:author="Fegie" w:date="2021-04-29T11:46:00Z">
              <w:tcPr>
                <w:tcW w:w="3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C4E6E0" w14:textId="54165844" w:rsidR="004F7593" w:rsidRPr="004878CA" w:rsidRDefault="004878CA">
            <w:pPr>
              <w:rPr>
                <w:ins w:id="19072" w:author="Fegie" w:date="2021-04-29T15:11:00Z"/>
                <w:rFonts w:ascii="標楷體" w:eastAsia="標楷體" w:hAnsi="標楷體"/>
                <w:lang w:eastAsia="zh-HK"/>
                <w:rPrChange w:id="19073" w:author="Fegie" w:date="2021-04-29T15:12:00Z">
                  <w:rPr>
                    <w:ins w:id="19074" w:author="Fegie" w:date="2021-04-29T15:11:00Z"/>
                    <w:lang w:eastAsia="zh-HK"/>
                  </w:rPr>
                </w:rPrChange>
              </w:rPr>
            </w:pPr>
            <w:ins w:id="19075" w:author="Fegie" w:date="2021-04-29T15:12:00Z">
              <w:r>
                <w:rPr>
                  <w:rFonts w:ascii="標楷體" w:eastAsia="標楷體" w:hAnsi="標楷體"/>
                  <w:lang w:eastAsia="zh-HK"/>
                </w:rPr>
                <w:t>1.</w:t>
              </w:r>
            </w:ins>
            <w:ins w:id="19076" w:author="Fegie" w:date="2021-04-29T15:11:00Z">
              <w:r w:rsidRPr="004878CA">
                <w:rPr>
                  <w:rFonts w:ascii="標楷體" w:eastAsia="標楷體" w:hAnsi="標楷體"/>
                  <w:lang w:eastAsia="zh-HK"/>
                  <w:rPrChange w:id="19077" w:author="Fegie" w:date="2021-04-29T15:12:00Z">
                    <w:rPr>
                      <w:lang w:eastAsia="zh-HK"/>
                    </w:rPr>
                  </w:rPrChange>
                </w:rPr>
                <w:t>CustTelNo.RelationCode</w:t>
              </w:r>
            </w:ins>
          </w:p>
          <w:p w14:paraId="29D86A16" w14:textId="24B4ABCA" w:rsidR="004878CA" w:rsidRDefault="004878CA" w:rsidP="004878CA">
            <w:pPr>
              <w:rPr>
                <w:ins w:id="19078" w:author="Fegie" w:date="2021-04-29T15:12:00Z"/>
                <w:rFonts w:ascii="標楷體" w:eastAsia="標楷體" w:hAnsi="標楷體" w:cs="細明體"/>
                <w:spacing w:val="15"/>
                <w:kern w:val="0"/>
              </w:rPr>
            </w:pPr>
            <w:ins w:id="19079" w:author="Fegie" w:date="2021-04-29T15:12:00Z">
              <w:r>
                <w:rPr>
                  <w:rFonts w:ascii="標楷體" w:eastAsia="標楷體" w:hAnsi="標楷體" w:hint="eastAsia"/>
                  <w:lang w:eastAsia="zh-HK"/>
                </w:rPr>
                <w:t>2</w:t>
              </w:r>
              <w:r>
                <w:rPr>
                  <w:rFonts w:ascii="標楷體" w:eastAsia="標楷體" w:hAnsi="標楷體"/>
                  <w:lang w:eastAsia="zh-HK"/>
                </w:rPr>
                <w:t>.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</w:t>
              </w:r>
            </w:ins>
          </w:p>
          <w:p w14:paraId="3F1919E8" w14:textId="58A8022B" w:rsidR="007F0982" w:rsidRPr="00831FEB" w:rsidDel="00831FEB" w:rsidRDefault="004878CA" w:rsidP="00831FEB">
            <w:pPr>
              <w:rPr>
                <w:ins w:id="19080" w:author="家榮 張" w:date="2021-05-06T19:35:00Z"/>
                <w:del w:id="19081" w:author="家榮 張" w:date="2021-05-06T19:34:00Z"/>
                <w:rStyle w:val="a7"/>
                <w:rFonts w:ascii="標楷體" w:eastAsia="標楷體" w:hAnsi="標楷體" w:cs="細明體"/>
                <w:spacing w:val="15"/>
                <w:kern w:val="0"/>
              </w:rPr>
            </w:pPr>
            <w:ins w:id="19082" w:author="Fegie" w:date="2021-04-29T15:1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 xml:space="preserve">  (</w:t>
              </w:r>
            </w:ins>
            <w:ins w:id="19083" w:author="Fegie" w:date="2021-04-29T15:13:00Z"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RelationCode</w:t>
              </w:r>
            </w:ins>
            <w:ins w:id="19084" w:author="Fegie" w:date="2021-04-29T15:1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9085" w:author="家榮 張" w:date="2021-05-06T19:35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"_(9).附件9"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7F0982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</w:t>
              </w:r>
              <w:del w:id="19086" w:author="家榮 張" w:date="2021-05-06T19:34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</w:delText>
                </w:r>
              </w:del>
            </w:ins>
          </w:p>
          <w:p w14:paraId="071DDF8C" w14:textId="77777777" w:rsidR="00831FEB" w:rsidRPr="00831FEB" w:rsidRDefault="00831FEB">
            <w:pPr>
              <w:rPr>
                <w:ins w:id="19087" w:author="家榮 張" w:date="2021-05-06T19:35:00Z"/>
                <w:rStyle w:val="a7"/>
                <w:rFonts w:ascii="標楷體" w:eastAsia="標楷體" w:hAnsi="標楷體" w:cs="細明體"/>
                <w:spacing w:val="15"/>
                <w:kern w:val="0"/>
                <w:lang w:eastAsia="zh-HK"/>
              </w:rPr>
            </w:pPr>
          </w:p>
          <w:p w14:paraId="106BB0A1" w14:textId="3B6E3B3D" w:rsidR="004878CA" w:rsidRPr="004878CA" w:rsidRDefault="007F0982">
            <w:pPr>
              <w:rPr>
                <w:ins w:id="19088" w:author="Fegie" w:date="2021-04-28T19:21:00Z"/>
                <w:rFonts w:ascii="標楷體" w:eastAsia="標楷體" w:hAnsi="標楷體"/>
                <w:lang w:eastAsia="zh-HK"/>
                <w:rPrChange w:id="19089" w:author="Fegie" w:date="2021-04-29T15:12:00Z">
                  <w:rPr>
                    <w:ins w:id="19090" w:author="Fegie" w:date="2021-04-28T19:21:00Z"/>
                    <w:lang w:eastAsia="zh-HK"/>
                  </w:rPr>
                </w:rPrChange>
              </w:rPr>
            </w:pPr>
            <w:ins w:id="19091" w:author="家榮 張" w:date="2021-05-06T19:35:00Z">
              <w:del w:id="19092" w:author="家榮 張" w:date="2021-05-06T19:34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</w:rPr>
                  <w:delText xml:space="preserve">  </w:delText>
                </w:r>
              </w:del>
              <w:r w:rsidR="00831FEB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 xml:space="preserve">  -</w:t>
              </w:r>
              <w:del w:id="19093" w:author="家榮 張" w:date="2021-05-06T19:34:00Z">
                <w:r w:rsidR="004878CA"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單</w:delText>
                </w:r>
              </w:del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9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9094" w:author="Fegie" w:date="2021-04-29T15:12:00Z">
              <w:r w:rsidR="004878CA"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095" w:author="Fegie" w:date="2021-04-29T11:46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E63CB16" w14:textId="4A226247" w:rsidR="004F7593" w:rsidRDefault="004157E6" w:rsidP="004F7593">
            <w:pPr>
              <w:rPr>
                <w:ins w:id="19096" w:author="Fegie" w:date="2021-04-28T19:21:00Z"/>
                <w:rFonts w:ascii="標楷體" w:eastAsia="標楷體" w:hAnsi="標楷體"/>
                <w:lang w:eastAsia="zh-HK"/>
              </w:rPr>
            </w:pPr>
            <w:ins w:id="19097" w:author="Fegie" w:date="2021-04-29T14:06:00Z">
              <w:r>
                <w:rPr>
                  <w:rFonts w:ascii="標楷體" w:eastAsia="標楷體" w:hAnsi="標楷體" w:hint="eastAsia"/>
                  <w:lang w:eastAsia="zh-HK"/>
                </w:rPr>
                <w:t>與借款人關係</w:t>
              </w:r>
            </w:ins>
          </w:p>
        </w:tc>
      </w:tr>
      <w:tr w:rsidR="004F7593" w14:paraId="36E9A55D" w14:textId="77777777" w:rsidTr="002770AB">
        <w:tblPrEx>
          <w:tblW w:w="0" w:type="auto"/>
          <w:tblPrExChange w:id="19098" w:author="Fegie" w:date="2021-04-29T11:46:00Z">
            <w:tblPrEx>
              <w:tblW w:w="0" w:type="auto"/>
            </w:tblPrEx>
          </w:tblPrExChange>
        </w:tblPrEx>
        <w:trPr>
          <w:ins w:id="19099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9100" w:author="Fegie" w:date="2021-04-29T11:46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E41106C" w14:textId="18016876" w:rsidR="004F7593" w:rsidRDefault="0008417A" w:rsidP="004F7593">
            <w:pPr>
              <w:jc w:val="center"/>
              <w:rPr>
                <w:ins w:id="19101" w:author="Fegie" w:date="2021-04-28T19:21:00Z"/>
                <w:rFonts w:ascii="標楷體" w:eastAsia="標楷體" w:hAnsi="標楷體"/>
              </w:rPr>
            </w:pPr>
            <w:ins w:id="19102" w:author="Fegie" w:date="2021-04-29T15:10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9103" w:author="Fegie" w:date="2021-04-29T11:46:00Z">
              <w:tcPr>
                <w:tcW w:w="10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11FCAAF" w14:textId="77777777" w:rsidR="004F7593" w:rsidRDefault="004F7593" w:rsidP="004F7593">
            <w:pPr>
              <w:jc w:val="center"/>
              <w:rPr>
                <w:ins w:id="19104" w:author="Fegie" w:date="2021-04-28T19:21:00Z"/>
                <w:rFonts w:ascii="標楷體" w:eastAsia="標楷體" w:hAnsi="標楷體"/>
                <w:lang w:eastAsia="zh-HK"/>
              </w:rPr>
            </w:pPr>
            <w:ins w:id="19105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9106" w:author="Fegie" w:date="2021-04-29T11:46:00Z">
              <w:tcPr>
                <w:tcW w:w="170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BAF9868" w14:textId="0792F142" w:rsidR="004F7593" w:rsidRDefault="004F7593" w:rsidP="004F7593">
            <w:pPr>
              <w:rPr>
                <w:ins w:id="19107" w:author="Fegie" w:date="2021-04-28T19:21:00Z"/>
                <w:rFonts w:ascii="標楷體" w:eastAsia="標楷體" w:hAnsi="標楷體"/>
                <w:lang w:eastAsia="zh-HK"/>
              </w:rPr>
            </w:pPr>
            <w:ins w:id="19108" w:author="Fegie" w:date="2021-04-29T11:45:00Z">
              <w:r>
                <w:rPr>
                  <w:rFonts w:ascii="標楷體" w:eastAsia="標楷體" w:hAnsi="標楷體" w:hint="eastAsia"/>
                  <w:lang w:eastAsia="zh-HK"/>
                </w:rPr>
                <w:t>聯絡人姓名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109" w:author="Fegie" w:date="2021-04-29T11:46:00Z">
              <w:tcPr>
                <w:tcW w:w="3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7698C9" w14:textId="046D6B77" w:rsidR="004F7593" w:rsidRDefault="006E0063" w:rsidP="004F7593">
            <w:pPr>
              <w:rPr>
                <w:ins w:id="19110" w:author="Fegie" w:date="2021-04-28T19:21:00Z"/>
                <w:rFonts w:ascii="標楷體" w:eastAsia="標楷體" w:hAnsi="標楷體"/>
                <w:lang w:eastAsia="zh-HK"/>
              </w:rPr>
            </w:pPr>
            <w:ins w:id="19111" w:author="Fegie" w:date="2021-04-29T15:19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ustTelNo</w:t>
              </w:r>
            </w:ins>
            <w:ins w:id="19112" w:author="Fegie" w:date="2021-04-29T15:20:00Z">
              <w:r>
                <w:rPr>
                  <w:rFonts w:ascii="標楷體" w:eastAsia="標楷體" w:hAnsi="標楷體"/>
                  <w:lang w:eastAsia="zh-HK"/>
                </w:rPr>
                <w:t>.LiaisonName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113" w:author="Fegie" w:date="2021-04-29T11:46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2D02A0A" w14:textId="5ECDF977" w:rsidR="004F7593" w:rsidRDefault="006E0063" w:rsidP="004F7593">
            <w:pPr>
              <w:rPr>
                <w:ins w:id="19114" w:author="Fegie" w:date="2021-04-28T19:21:00Z"/>
                <w:rFonts w:ascii="標楷體" w:eastAsia="標楷體" w:hAnsi="標楷體"/>
                <w:lang w:eastAsia="zh-HK"/>
              </w:rPr>
            </w:pPr>
            <w:ins w:id="19115" w:author="Fegie" w:date="2021-04-29T15:22:00Z">
              <w:r>
                <w:rPr>
                  <w:rFonts w:ascii="標楷體" w:eastAsia="標楷體" w:hAnsi="標楷體" w:hint="eastAsia"/>
                  <w:lang w:eastAsia="zh-HK"/>
                </w:rPr>
                <w:t>聯絡人姓名</w:t>
              </w:r>
            </w:ins>
          </w:p>
        </w:tc>
      </w:tr>
      <w:tr w:rsidR="004F7593" w14:paraId="47EBDE5B" w14:textId="77777777" w:rsidTr="00C1400F">
        <w:trPr>
          <w:ins w:id="19116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9B1A2" w14:textId="7D5CEAE7" w:rsidR="004F7593" w:rsidRDefault="0008417A" w:rsidP="004F7593">
            <w:pPr>
              <w:jc w:val="center"/>
              <w:rPr>
                <w:ins w:id="19117" w:author="Fegie" w:date="2021-04-28T19:21:00Z"/>
                <w:rFonts w:ascii="標楷體" w:eastAsia="標楷體" w:hAnsi="標楷體"/>
              </w:rPr>
            </w:pPr>
            <w:ins w:id="19118" w:author="Fegie" w:date="2021-04-29T15:10:00Z"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06D51" w14:textId="77777777" w:rsidR="004F7593" w:rsidRDefault="004F7593" w:rsidP="004F7593">
            <w:pPr>
              <w:jc w:val="center"/>
              <w:rPr>
                <w:ins w:id="19119" w:author="Fegie" w:date="2021-04-28T19:21:00Z"/>
                <w:rFonts w:ascii="標楷體" w:eastAsia="標楷體" w:hAnsi="標楷體"/>
                <w:lang w:eastAsia="zh-HK"/>
              </w:rPr>
            </w:pPr>
            <w:ins w:id="19120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E919E" w14:textId="15466538" w:rsidR="004F7593" w:rsidRDefault="004F7593" w:rsidP="004F7593">
            <w:pPr>
              <w:rPr>
                <w:ins w:id="19121" w:author="Fegie" w:date="2021-04-28T19:21:00Z"/>
                <w:rFonts w:ascii="標楷體" w:eastAsia="標楷體" w:hAnsi="標楷體"/>
                <w:lang w:eastAsia="zh-HK"/>
              </w:rPr>
            </w:pPr>
            <w:ins w:id="19122" w:author="Fegie" w:date="2021-04-29T11:45:00Z">
              <w:r>
                <w:rPr>
                  <w:rFonts w:ascii="標楷體" w:eastAsia="標楷體" w:hAnsi="標楷體" w:hint="eastAsia"/>
                  <w:lang w:eastAsia="zh-HK"/>
                </w:rPr>
                <w:t>異動人員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54864" w14:textId="0CF5BC48" w:rsidR="004F7593" w:rsidRDefault="006E0063" w:rsidP="004F7593">
            <w:pPr>
              <w:rPr>
                <w:ins w:id="19123" w:author="Fegie" w:date="2021-04-28T19:21:00Z"/>
                <w:rFonts w:ascii="標楷體" w:eastAsia="標楷體" w:hAnsi="標楷體"/>
                <w:color w:val="FF0000"/>
              </w:rPr>
            </w:pPr>
            <w:ins w:id="19124" w:author="Fegie" w:date="2021-04-29T15:20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ustTelNo.LastUpdateEmpNo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7170C" w14:textId="7EC4E6C7" w:rsidR="004F7593" w:rsidRDefault="006E0063" w:rsidP="004F7593">
            <w:pPr>
              <w:rPr>
                <w:ins w:id="19125" w:author="Fegie" w:date="2021-04-28T19:21:00Z"/>
                <w:rFonts w:ascii="標楷體" w:eastAsia="標楷體" w:hAnsi="標楷體"/>
                <w:lang w:eastAsia="zh-HK"/>
              </w:rPr>
            </w:pPr>
            <w:ins w:id="19126" w:author="Fegie" w:date="2021-04-29T15:22:00Z">
              <w:r>
                <w:rPr>
                  <w:rFonts w:ascii="標楷體" w:eastAsia="標楷體" w:hAnsi="標楷體" w:hint="eastAsia"/>
                  <w:lang w:eastAsia="zh-HK"/>
                </w:rPr>
                <w:t>異動人員</w:t>
              </w:r>
            </w:ins>
          </w:p>
        </w:tc>
      </w:tr>
      <w:tr w:rsidR="004F7593" w14:paraId="6853744B" w14:textId="77777777" w:rsidTr="00C1400F">
        <w:trPr>
          <w:ins w:id="19127" w:author="Fegie" w:date="2021-04-29T11:50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3A11" w14:textId="31F2A74A" w:rsidR="004F7593" w:rsidRDefault="0008417A" w:rsidP="004F7593">
            <w:pPr>
              <w:jc w:val="center"/>
              <w:rPr>
                <w:ins w:id="19128" w:author="Fegie" w:date="2021-04-29T11:50:00Z"/>
                <w:rFonts w:ascii="標楷體" w:eastAsia="標楷體" w:hAnsi="標楷體"/>
              </w:rPr>
            </w:pPr>
            <w:ins w:id="19129" w:author="Fegie" w:date="2021-04-29T15:10:00Z">
              <w:r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C7A1E" w14:textId="6796FF26" w:rsidR="004F7593" w:rsidRDefault="004F7593" w:rsidP="004F7593">
            <w:pPr>
              <w:jc w:val="center"/>
              <w:rPr>
                <w:ins w:id="19130" w:author="Fegie" w:date="2021-04-29T11:50:00Z"/>
                <w:rFonts w:ascii="標楷體" w:eastAsia="標楷體" w:hAnsi="標楷體"/>
                <w:lang w:eastAsia="zh-HK"/>
              </w:rPr>
            </w:pPr>
            <w:ins w:id="19131" w:author="Fegie" w:date="2021-04-29T11:5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57F81" w14:textId="1886620F" w:rsidR="004F7593" w:rsidRDefault="004F7593" w:rsidP="004F7593">
            <w:pPr>
              <w:rPr>
                <w:ins w:id="19132" w:author="Fegie" w:date="2021-04-29T11:50:00Z"/>
                <w:rFonts w:ascii="標楷體" w:eastAsia="標楷體" w:hAnsi="標楷體"/>
                <w:lang w:eastAsia="zh-HK"/>
              </w:rPr>
            </w:pPr>
            <w:ins w:id="19133" w:author="Fegie" w:date="2021-04-29T11:50:00Z">
              <w:r>
                <w:rPr>
                  <w:rFonts w:ascii="標楷體" w:eastAsia="標楷體" w:hAnsi="標楷體" w:hint="eastAsia"/>
                  <w:lang w:eastAsia="zh-HK"/>
                </w:rPr>
                <w:t>異動時間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950F3" w14:textId="796E25A2" w:rsidR="004F7593" w:rsidRDefault="006E0063" w:rsidP="004F7593">
            <w:pPr>
              <w:rPr>
                <w:ins w:id="19134" w:author="Fegie" w:date="2021-04-29T11:50:00Z"/>
                <w:rFonts w:ascii="標楷體" w:eastAsia="標楷體" w:hAnsi="標楷體"/>
                <w:color w:val="FF0000"/>
              </w:rPr>
            </w:pPr>
            <w:ins w:id="19135" w:author="Fegie" w:date="2021-04-29T15:20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ustTelNo.Last</w:t>
              </w:r>
            </w:ins>
            <w:ins w:id="19136" w:author="Fegie" w:date="2021-04-29T15:21:00Z">
              <w:r>
                <w:rPr>
                  <w:rFonts w:ascii="標楷體" w:eastAsia="標楷體" w:hAnsi="標楷體"/>
                  <w:lang w:eastAsia="zh-HK"/>
                </w:rPr>
                <w:t>Update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3795B" w14:textId="7837E522" w:rsidR="004F7593" w:rsidRDefault="006E0063" w:rsidP="004F7593">
            <w:pPr>
              <w:rPr>
                <w:ins w:id="19137" w:author="Fegie" w:date="2021-04-29T11:50:00Z"/>
                <w:rFonts w:ascii="標楷體" w:eastAsia="標楷體" w:hAnsi="標楷體"/>
                <w:lang w:eastAsia="zh-HK"/>
              </w:rPr>
            </w:pPr>
            <w:ins w:id="19138" w:author="Fegie" w:date="2021-04-29T15:22:00Z">
              <w:r>
                <w:rPr>
                  <w:rFonts w:ascii="標楷體" w:eastAsia="標楷體" w:hAnsi="標楷體" w:hint="eastAsia"/>
                  <w:lang w:eastAsia="zh-HK"/>
                </w:rPr>
                <w:t>異動時間</w:t>
              </w:r>
            </w:ins>
          </w:p>
        </w:tc>
      </w:tr>
      <w:tr w:rsidR="004F7593" w14:paraId="1888D4B0" w14:textId="77777777" w:rsidTr="00C1400F">
        <w:trPr>
          <w:ins w:id="19139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E2F57" w14:textId="4BDE37BC" w:rsidR="004F7593" w:rsidRDefault="0008417A" w:rsidP="004F7593">
            <w:pPr>
              <w:jc w:val="center"/>
              <w:rPr>
                <w:ins w:id="19140" w:author="Fegie" w:date="2021-04-28T19:21:00Z"/>
                <w:rFonts w:ascii="標楷體" w:eastAsia="標楷體" w:hAnsi="標楷體"/>
              </w:rPr>
            </w:pPr>
            <w:ins w:id="19141" w:author="Fegie" w:date="2021-04-29T15:10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E4C3" w14:textId="77777777" w:rsidR="004F7593" w:rsidRDefault="004F7593" w:rsidP="004F7593">
            <w:pPr>
              <w:jc w:val="center"/>
              <w:rPr>
                <w:ins w:id="19142" w:author="Fegie" w:date="2021-04-28T19:21:00Z"/>
                <w:rFonts w:ascii="標楷體" w:eastAsia="標楷體" w:hAnsi="標楷體"/>
                <w:lang w:eastAsia="zh-HK"/>
              </w:rPr>
            </w:pPr>
            <w:ins w:id="19143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E39C" w14:textId="620FD5F4" w:rsidR="004F7593" w:rsidRDefault="004F7593" w:rsidP="004F7593">
            <w:pPr>
              <w:rPr>
                <w:ins w:id="19144" w:author="Fegie" w:date="2021-04-28T19:21:00Z"/>
                <w:rFonts w:ascii="標楷體" w:eastAsia="標楷體" w:hAnsi="標楷體"/>
                <w:lang w:eastAsia="zh-HK"/>
              </w:rPr>
            </w:pPr>
            <w:ins w:id="19145" w:author="Fegie" w:date="2021-04-29T11:46:00Z">
              <w:r>
                <w:rPr>
                  <w:rFonts w:ascii="標楷體" w:eastAsia="標楷體" w:hAnsi="標楷體" w:hint="eastAsia"/>
                  <w:lang w:eastAsia="zh-HK"/>
                </w:rPr>
                <w:t>啟用記號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69830" w14:textId="29FDEBA7" w:rsidR="004F7593" w:rsidRPr="00BA4B70" w:rsidRDefault="006E0063" w:rsidP="004F7593">
            <w:pPr>
              <w:rPr>
                <w:ins w:id="19146" w:author="Fegie" w:date="2021-04-28T19:21:00Z"/>
                <w:rFonts w:ascii="標楷體" w:eastAsia="標楷體" w:hAnsi="標楷體"/>
                <w:color w:val="000000" w:themeColor="text1"/>
              </w:rPr>
            </w:pPr>
            <w:ins w:id="19147" w:author="Fegie" w:date="2021-04-29T15:21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ustTelNo.Enable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92BF8" w14:textId="57552258" w:rsidR="004F7593" w:rsidRDefault="006E0063" w:rsidP="004F7593">
            <w:pPr>
              <w:rPr>
                <w:ins w:id="19148" w:author="Fegie" w:date="2021-04-28T19:21:00Z"/>
                <w:rFonts w:ascii="標楷體" w:eastAsia="標楷體" w:hAnsi="標楷體"/>
                <w:lang w:eastAsia="zh-HK"/>
              </w:rPr>
            </w:pPr>
            <w:ins w:id="19149" w:author="Fegie" w:date="2021-04-29T15:22:00Z">
              <w:r>
                <w:rPr>
                  <w:rFonts w:ascii="標楷體" w:eastAsia="標楷體" w:hAnsi="標楷體" w:hint="eastAsia"/>
                  <w:lang w:eastAsia="zh-HK"/>
                </w:rPr>
                <w:t>啟用記號</w:t>
              </w:r>
            </w:ins>
          </w:p>
        </w:tc>
      </w:tr>
      <w:tr w:rsidR="004F7593" w14:paraId="35F0CB0D" w14:textId="77777777" w:rsidTr="00C1400F">
        <w:trPr>
          <w:ins w:id="19150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426B3" w14:textId="73B9D3FB" w:rsidR="004F7593" w:rsidRDefault="0008417A" w:rsidP="004F7593">
            <w:pPr>
              <w:jc w:val="center"/>
              <w:rPr>
                <w:ins w:id="19151" w:author="Fegie" w:date="2021-04-28T19:21:00Z"/>
                <w:rFonts w:ascii="標楷體" w:eastAsia="標楷體" w:hAnsi="標楷體"/>
              </w:rPr>
            </w:pPr>
            <w:ins w:id="19152" w:author="Fegie" w:date="2021-04-29T15:10:00Z">
              <w:r>
                <w:rPr>
                  <w:rFonts w:ascii="標楷體" w:eastAsia="標楷體" w:hAnsi="標楷體"/>
                </w:rPr>
                <w:t>9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D74CC" w14:textId="77777777" w:rsidR="004F7593" w:rsidRDefault="004F7593" w:rsidP="004F7593">
            <w:pPr>
              <w:jc w:val="center"/>
              <w:rPr>
                <w:ins w:id="19153" w:author="Fegie" w:date="2021-04-28T19:21:00Z"/>
                <w:rFonts w:ascii="標楷體" w:eastAsia="標楷體" w:hAnsi="標楷體"/>
                <w:lang w:eastAsia="zh-HK"/>
              </w:rPr>
            </w:pPr>
            <w:ins w:id="19154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692CD" w14:textId="2E490098" w:rsidR="004F7593" w:rsidRDefault="004F7593" w:rsidP="004F7593">
            <w:pPr>
              <w:rPr>
                <w:ins w:id="19155" w:author="Fegie" w:date="2021-04-28T19:21:00Z"/>
                <w:rFonts w:ascii="標楷體" w:eastAsia="標楷體" w:hAnsi="標楷體"/>
                <w:lang w:eastAsia="zh-HK"/>
              </w:rPr>
            </w:pPr>
            <w:ins w:id="19156" w:author="Fegie" w:date="2021-04-29T11:46:00Z">
              <w:r>
                <w:rPr>
                  <w:rFonts w:ascii="標楷體" w:eastAsia="標楷體" w:hAnsi="標楷體" w:hint="eastAsia"/>
                  <w:lang w:eastAsia="zh-HK"/>
                </w:rPr>
                <w:t>異動原因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6BA31" w14:textId="03EA8C79" w:rsidR="004F7593" w:rsidRPr="006E0063" w:rsidRDefault="006E0063">
            <w:pPr>
              <w:rPr>
                <w:ins w:id="19157" w:author="Fegie" w:date="2021-04-29T15:22:00Z"/>
                <w:rFonts w:ascii="標楷體" w:eastAsia="標楷體" w:hAnsi="標楷體"/>
                <w:lang w:eastAsia="zh-HK"/>
                <w:rPrChange w:id="19158" w:author="Fegie" w:date="2021-04-29T15:22:00Z">
                  <w:rPr>
                    <w:ins w:id="19159" w:author="Fegie" w:date="2021-04-29T15:22:00Z"/>
                    <w:lang w:eastAsia="zh-HK"/>
                  </w:rPr>
                </w:rPrChange>
              </w:rPr>
            </w:pPr>
            <w:ins w:id="19160" w:author="Fegie" w:date="2021-04-29T15:22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9161" w:author="Fegie" w:date="2021-04-29T15:21:00Z">
              <w:r w:rsidRPr="006E0063">
                <w:rPr>
                  <w:rFonts w:ascii="標楷體" w:eastAsia="標楷體" w:hAnsi="標楷體"/>
                  <w:lang w:eastAsia="zh-HK"/>
                  <w:rPrChange w:id="19162" w:author="Fegie" w:date="2021-04-29T15:22:00Z">
                    <w:rPr>
                      <w:lang w:eastAsia="zh-HK"/>
                    </w:rPr>
                  </w:rPrChange>
                </w:rPr>
                <w:t>CustTelNo.TelChgRsnCode</w:t>
              </w:r>
            </w:ins>
          </w:p>
          <w:p w14:paraId="48BE88B2" w14:textId="02664A60" w:rsidR="006E0063" w:rsidRDefault="006E0063" w:rsidP="006E0063">
            <w:pPr>
              <w:rPr>
                <w:ins w:id="19163" w:author="Fegie" w:date="2021-04-29T15:22:00Z"/>
                <w:rFonts w:ascii="標楷體" w:eastAsia="標楷體" w:hAnsi="標楷體" w:cs="細明體"/>
                <w:spacing w:val="15"/>
                <w:kern w:val="0"/>
              </w:rPr>
            </w:pPr>
            <w:ins w:id="19164" w:author="Fegie" w:date="2021-04-29T15:22:00Z">
              <w:r>
                <w:rPr>
                  <w:rFonts w:ascii="標楷體" w:eastAsia="標楷體" w:hAnsi="標楷體" w:hint="eastAsia"/>
                  <w:color w:val="000000" w:themeColor="text1"/>
                </w:rPr>
                <w:t>2.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</w:t>
              </w:r>
            </w:ins>
          </w:p>
          <w:p w14:paraId="4D118AEA" w14:textId="26701EAC" w:rsidR="007F0982" w:rsidRPr="00831FEB" w:rsidRDefault="006E0063" w:rsidP="006E0063">
            <w:pPr>
              <w:rPr>
                <w:ins w:id="19165" w:author="家榮 張" w:date="2021-05-06T19:35:00Z"/>
                <w:rStyle w:val="a7"/>
                <w:rFonts w:ascii="標楷體" w:eastAsia="標楷體" w:hAnsi="標楷體" w:cs="細明體"/>
                <w:spacing w:val="15"/>
                <w:kern w:val="0"/>
              </w:rPr>
            </w:pPr>
            <w:ins w:id="19166" w:author="Fegie" w:date="2021-04-29T15:2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 xml:space="preserve">  (Te</w:t>
              </w:r>
            </w:ins>
            <w:ins w:id="19167" w:author="Fegie" w:date="2021-04-29T15:23:00Z"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lChgRsnCode</w:t>
              </w:r>
            </w:ins>
            <w:ins w:id="19168" w:author="Fegie" w:date="2021-04-29T15:22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19169" w:author="家榮 張" w:date="2021-05-06T19:35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"_(10).附件10"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7F0982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</w:t>
              </w:r>
            </w:ins>
          </w:p>
          <w:p w14:paraId="134A6A0A" w14:textId="19E2C488" w:rsidR="006E0063" w:rsidRPr="006E0063" w:rsidRDefault="007F0982">
            <w:pPr>
              <w:rPr>
                <w:ins w:id="19170" w:author="Fegie" w:date="2021-04-28T19:21:00Z"/>
                <w:rFonts w:ascii="標楷體" w:eastAsia="標楷體" w:hAnsi="標楷體"/>
                <w:color w:val="000000" w:themeColor="text1"/>
                <w:rPrChange w:id="19171" w:author="Fegie" w:date="2021-04-29T15:22:00Z">
                  <w:rPr>
                    <w:ins w:id="19172" w:author="Fegie" w:date="2021-04-28T19:21:00Z"/>
                  </w:rPr>
                </w:rPrChange>
              </w:rPr>
            </w:pPr>
            <w:ins w:id="19173" w:author="家榮 張" w:date="2021-05-06T19:35:00Z"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 xml:space="preserve">  </w:t>
              </w:r>
              <w:del w:id="19174" w:author="家榮 張" w:date="2021-05-06T19:35:00Z">
                <w:r w:rsidR="006E0063"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</w:delText>
                </w:r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單</w:delText>
                </w:r>
              </w:del>
              <w:r w:rsidR="00831FEB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-</w:t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10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19175" w:author="Fegie" w:date="2021-04-29T15:22:00Z">
              <w:r w:rsidR="006E0063"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B184" w14:textId="43B96A00" w:rsidR="004F7593" w:rsidRDefault="006E0063" w:rsidP="004F7593">
            <w:pPr>
              <w:rPr>
                <w:ins w:id="19176" w:author="Fegie" w:date="2021-04-28T19:21:00Z"/>
                <w:rFonts w:ascii="標楷體" w:eastAsia="標楷體" w:hAnsi="標楷體"/>
                <w:lang w:eastAsia="zh-HK"/>
              </w:rPr>
            </w:pPr>
            <w:ins w:id="19177" w:author="Fegie" w:date="2021-04-29T15:22:00Z">
              <w:r>
                <w:rPr>
                  <w:rFonts w:ascii="標楷體" w:eastAsia="標楷體" w:hAnsi="標楷體" w:hint="eastAsia"/>
                  <w:lang w:eastAsia="zh-HK"/>
                </w:rPr>
                <w:t>異動原因</w:t>
              </w:r>
            </w:ins>
          </w:p>
        </w:tc>
      </w:tr>
      <w:tr w:rsidR="004F7593" w14:paraId="302C4065" w14:textId="77777777" w:rsidTr="00C1400F">
        <w:trPr>
          <w:ins w:id="19178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A911B" w14:textId="1DFF3EFD" w:rsidR="004F7593" w:rsidRDefault="004F7593" w:rsidP="004F7593">
            <w:pPr>
              <w:jc w:val="center"/>
              <w:rPr>
                <w:ins w:id="19179" w:author="Fegie" w:date="2021-04-28T19:21:00Z"/>
                <w:rFonts w:ascii="標楷體" w:eastAsia="標楷體" w:hAnsi="標楷體"/>
              </w:rPr>
            </w:pPr>
            <w:ins w:id="19180" w:author="Fegie" w:date="2021-04-28T19:21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9181" w:author="Fegie" w:date="2021-04-29T15:10:00Z">
              <w:r w:rsidR="0008417A"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D9B6A" w14:textId="77777777" w:rsidR="004F7593" w:rsidRDefault="004F7593" w:rsidP="004F7593">
            <w:pPr>
              <w:jc w:val="center"/>
              <w:rPr>
                <w:ins w:id="19182" w:author="Fegie" w:date="2021-04-28T19:21:00Z"/>
                <w:rFonts w:ascii="標楷體" w:eastAsia="標楷體" w:hAnsi="標楷體"/>
                <w:lang w:eastAsia="zh-HK"/>
              </w:rPr>
            </w:pPr>
            <w:ins w:id="19183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00CD8" w14:textId="160C27AE" w:rsidR="004F7593" w:rsidRDefault="004F7593" w:rsidP="004F7593">
            <w:pPr>
              <w:rPr>
                <w:ins w:id="19184" w:author="Fegie" w:date="2021-04-28T19:21:00Z"/>
                <w:rFonts w:ascii="標楷體" w:eastAsia="標楷體" w:hAnsi="標楷體"/>
                <w:lang w:eastAsia="zh-HK"/>
              </w:rPr>
            </w:pPr>
            <w:ins w:id="19185" w:author="Fegie" w:date="2021-04-29T11:46:00Z">
              <w:r>
                <w:rPr>
                  <w:rFonts w:ascii="標楷體" w:eastAsia="標楷體" w:hAnsi="標楷體" w:hint="eastAsia"/>
                  <w:lang w:eastAsia="zh-HK"/>
                </w:rPr>
                <w:t>備註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9A46C" w14:textId="64FAF9DF" w:rsidR="004F7593" w:rsidRPr="00BA4B70" w:rsidRDefault="006E0063" w:rsidP="004F7593">
            <w:pPr>
              <w:rPr>
                <w:ins w:id="19186" w:author="Fegie" w:date="2021-04-28T19:21:00Z"/>
                <w:rFonts w:ascii="標楷體" w:eastAsia="標楷體" w:hAnsi="標楷體"/>
                <w:color w:val="000000" w:themeColor="text1"/>
              </w:rPr>
            </w:pPr>
            <w:ins w:id="19187" w:author="Fegie" w:date="2021-04-29T15:21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ustTelNo.Rmk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7091" w14:textId="44494687" w:rsidR="004F7593" w:rsidRDefault="006E0063" w:rsidP="004F7593">
            <w:pPr>
              <w:rPr>
                <w:ins w:id="19188" w:author="Fegie" w:date="2021-04-28T19:21:00Z"/>
                <w:rFonts w:ascii="標楷體" w:eastAsia="標楷體" w:hAnsi="標楷體"/>
                <w:lang w:eastAsia="zh-HK"/>
              </w:rPr>
            </w:pPr>
            <w:ins w:id="19189" w:author="Fegie" w:date="2021-04-29T15:21:00Z">
              <w:r>
                <w:rPr>
                  <w:rFonts w:ascii="標楷體" w:eastAsia="標楷體" w:hAnsi="標楷體" w:hint="eastAsia"/>
                  <w:lang w:eastAsia="zh-HK"/>
                </w:rPr>
                <w:t>備註</w:t>
              </w:r>
            </w:ins>
          </w:p>
        </w:tc>
      </w:tr>
      <w:tr w:rsidR="004F7593" w14:paraId="2EEFB0A4" w14:textId="77777777" w:rsidTr="00C1400F">
        <w:trPr>
          <w:ins w:id="19190" w:author="Fegie" w:date="2021-04-28T19:21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F34BD" w14:textId="6B427243" w:rsidR="004F7593" w:rsidRDefault="004F7593" w:rsidP="004F7593">
            <w:pPr>
              <w:jc w:val="center"/>
              <w:rPr>
                <w:ins w:id="19191" w:author="Fegie" w:date="2021-04-28T19:21:00Z"/>
                <w:rFonts w:ascii="標楷體" w:eastAsia="標楷體" w:hAnsi="標楷體"/>
              </w:rPr>
            </w:pPr>
            <w:ins w:id="19192" w:author="Fegie" w:date="2021-04-28T19:21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19193" w:author="Fegie" w:date="2021-04-29T15:10:00Z">
              <w:r w:rsidR="0008417A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70C87" w14:textId="77777777" w:rsidR="004F7593" w:rsidRDefault="004F7593" w:rsidP="004F7593">
            <w:pPr>
              <w:jc w:val="center"/>
              <w:rPr>
                <w:ins w:id="19194" w:author="Fegie" w:date="2021-04-28T19:21:00Z"/>
                <w:rFonts w:ascii="標楷體" w:eastAsia="標楷體" w:hAnsi="標楷體"/>
                <w:lang w:eastAsia="zh-HK"/>
              </w:rPr>
            </w:pPr>
            <w:ins w:id="19195" w:author="Fegie" w:date="2021-04-28T19:21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87707" w14:textId="07F472F9" w:rsidR="004F7593" w:rsidRDefault="004F7593" w:rsidP="004F7593">
            <w:pPr>
              <w:rPr>
                <w:ins w:id="19196" w:author="Fegie" w:date="2021-04-28T19:21:00Z"/>
                <w:rFonts w:ascii="標楷體" w:eastAsia="標楷體" w:hAnsi="標楷體"/>
                <w:lang w:eastAsia="zh-HK"/>
              </w:rPr>
            </w:pPr>
            <w:ins w:id="19197" w:author="Fegie" w:date="2021-04-29T11:46:00Z">
              <w:r>
                <w:rPr>
                  <w:rFonts w:ascii="標楷體" w:eastAsia="標楷體" w:hAnsi="標楷體" w:hint="eastAsia"/>
                  <w:lang w:eastAsia="zh-HK"/>
                </w:rPr>
                <w:t>停用原因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B152C" w14:textId="6CC8D1E9" w:rsidR="004F7593" w:rsidRDefault="006E0063" w:rsidP="004F7593">
            <w:pPr>
              <w:rPr>
                <w:ins w:id="19198" w:author="Fegie" w:date="2021-04-28T19:21:00Z"/>
                <w:rFonts w:ascii="標楷體" w:eastAsia="標楷體" w:hAnsi="標楷體"/>
                <w:color w:val="FF0000"/>
              </w:rPr>
            </w:pPr>
            <w:ins w:id="19199" w:author="Fegie" w:date="2021-04-29T15:21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ustTelNo.StopReason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F35C" w14:textId="5345593D" w:rsidR="004F7593" w:rsidRDefault="006E0063" w:rsidP="004F7593">
            <w:pPr>
              <w:rPr>
                <w:ins w:id="19200" w:author="Fegie" w:date="2021-04-28T19:21:00Z"/>
                <w:rFonts w:ascii="標楷體" w:eastAsia="標楷體" w:hAnsi="標楷體"/>
                <w:lang w:eastAsia="zh-HK"/>
              </w:rPr>
            </w:pPr>
            <w:ins w:id="19201" w:author="Fegie" w:date="2021-04-29T15:21:00Z">
              <w:r>
                <w:rPr>
                  <w:rFonts w:ascii="標楷體" w:eastAsia="標楷體" w:hAnsi="標楷體" w:hint="eastAsia"/>
                  <w:lang w:eastAsia="zh-HK"/>
                </w:rPr>
                <w:t>停用原因</w:t>
              </w:r>
            </w:ins>
          </w:p>
        </w:tc>
      </w:tr>
    </w:tbl>
    <w:p w14:paraId="70E84A9C" w14:textId="3EB96C52" w:rsidR="004878CA" w:rsidRDefault="004878CA">
      <w:pPr>
        <w:widowControl/>
        <w:rPr>
          <w:ins w:id="19202" w:author="Fegie" w:date="2021-04-29T15:10:00Z"/>
          <w:rFonts w:eastAsia="標楷體"/>
          <w:sz w:val="32"/>
          <w:szCs w:val="20"/>
        </w:rPr>
      </w:pPr>
    </w:p>
    <w:p w14:paraId="6A7D66D2" w14:textId="77777777" w:rsidR="004878CA" w:rsidRDefault="004878CA">
      <w:pPr>
        <w:widowControl/>
        <w:rPr>
          <w:ins w:id="19203" w:author="Fegie" w:date="2021-04-29T15:10:00Z"/>
          <w:rFonts w:eastAsia="標楷體"/>
          <w:sz w:val="32"/>
          <w:szCs w:val="20"/>
        </w:rPr>
      </w:pPr>
      <w:ins w:id="19204" w:author="Fegie" w:date="2021-04-29T15:10:00Z">
        <w:r>
          <w:rPr>
            <w:rFonts w:eastAsia="標楷體"/>
            <w:sz w:val="32"/>
            <w:szCs w:val="20"/>
          </w:rPr>
          <w:br w:type="page"/>
        </w:r>
      </w:ins>
    </w:p>
    <w:p w14:paraId="46BA5E6D" w14:textId="19996954" w:rsidR="00736F37" w:rsidRDefault="00736F37" w:rsidP="001B4B49">
      <w:pPr>
        <w:pStyle w:val="3"/>
        <w:numPr>
          <w:ilvl w:val="2"/>
          <w:numId w:val="54"/>
        </w:numPr>
        <w:rPr>
          <w:ins w:id="19205" w:author="Fegie" w:date="2021-05-02T00:05:00Z"/>
        </w:rPr>
      </w:pPr>
      <w:ins w:id="19206" w:author="Fegie" w:date="2021-05-02T00:01:00Z">
        <w:r>
          <w:rPr>
            <w:rFonts w:hint="eastAsia"/>
          </w:rPr>
          <w:lastRenderedPageBreak/>
          <w:t>L</w:t>
        </w:r>
        <w:r>
          <w:t xml:space="preserve">1105  </w:t>
        </w:r>
        <w:r>
          <w:rPr>
            <w:rFonts w:hint="eastAsia"/>
          </w:rPr>
          <w:t>顧客聯絡電話維護</w:t>
        </w:r>
      </w:ins>
      <w:ins w:id="19207" w:author="Fegie" w:date="2021-05-05T16:25:00Z">
        <w:r w:rsidR="00C817AE">
          <w:rPr>
            <w:rFonts w:hAnsi="標楷體" w:hint="eastAsia"/>
          </w:rPr>
          <w:t>***</w:t>
        </w:r>
      </w:ins>
    </w:p>
    <w:p w14:paraId="344580B9" w14:textId="77777777" w:rsidR="00736F37" w:rsidRDefault="00736F37" w:rsidP="00736F37">
      <w:pPr>
        <w:pStyle w:val="15"/>
        <w:numPr>
          <w:ilvl w:val="0"/>
          <w:numId w:val="55"/>
        </w:numPr>
        <w:ind w:left="1418"/>
        <w:rPr>
          <w:ins w:id="19208" w:author="Fegie" w:date="2021-05-02T00:06:00Z"/>
        </w:rPr>
      </w:pPr>
      <w:ins w:id="19209" w:author="Fegie" w:date="2021-05-02T00:06:00Z">
        <w:r>
          <w:rPr>
            <w:rFonts w:hint="eastAsia"/>
          </w:rPr>
          <w:t>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736F37" w14:paraId="748D2EC9" w14:textId="77777777" w:rsidTr="00736F37">
        <w:trPr>
          <w:trHeight w:val="277"/>
          <w:ins w:id="19210" w:author="Fegie" w:date="2021-05-02T00:06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968070E" w14:textId="77777777" w:rsidR="00736F37" w:rsidRDefault="00736F37">
            <w:pPr>
              <w:rPr>
                <w:ins w:id="19211" w:author="Fegie" w:date="2021-05-02T00:06:00Z"/>
                <w:rFonts w:ascii="標楷體" w:eastAsia="標楷體" w:hAnsi="標楷體"/>
              </w:rPr>
            </w:pPr>
            <w:ins w:id="19212" w:author="Fegie" w:date="2021-05-02T00:06:00Z">
              <w:r>
                <w:rPr>
                  <w:rFonts w:ascii="標楷體" w:eastAsia="標楷體" w:hAnsi="標楷體" w:hint="eastAsia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E399B9" w14:textId="5A96D261" w:rsidR="00736F37" w:rsidRDefault="001B4B49">
            <w:pPr>
              <w:rPr>
                <w:ins w:id="19213" w:author="Fegie" w:date="2021-05-02T00:06:00Z"/>
                <w:rFonts w:ascii="標楷體" w:eastAsia="標楷體" w:hAnsi="標楷體"/>
              </w:rPr>
            </w:pPr>
            <w:ins w:id="19214" w:author="Fegie" w:date="2021-05-02T00:15:00Z">
              <w:r>
                <w:rPr>
                  <w:rFonts w:ascii="標楷體" w:eastAsia="標楷體" w:hAnsi="標楷體" w:hint="eastAsia"/>
                </w:rPr>
                <w:t>顧客聯絡電話</w:t>
              </w:r>
            </w:ins>
            <w:ins w:id="19215" w:author="Fegie" w:date="2021-05-02T00:06:00Z">
              <w:r w:rsidR="00736F37">
                <w:rPr>
                  <w:rFonts w:ascii="標楷體" w:eastAsia="標楷體" w:hAnsi="標楷體" w:hint="eastAsia"/>
                </w:rPr>
                <w:t>維護</w:t>
              </w:r>
            </w:ins>
          </w:p>
        </w:tc>
      </w:tr>
      <w:tr w:rsidR="00736F37" w14:paraId="0EBA8BDC" w14:textId="77777777" w:rsidTr="00736F37">
        <w:trPr>
          <w:trHeight w:val="277"/>
          <w:ins w:id="19216" w:author="Fegie" w:date="2021-05-02T00:06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748DA64" w14:textId="77777777" w:rsidR="00736F37" w:rsidRDefault="00736F37">
            <w:pPr>
              <w:rPr>
                <w:ins w:id="19217" w:author="Fegie" w:date="2021-05-02T00:06:00Z"/>
                <w:rFonts w:ascii="標楷體" w:eastAsia="標楷體" w:hAnsi="標楷體"/>
              </w:rPr>
            </w:pPr>
            <w:ins w:id="19218" w:author="Fegie" w:date="2021-05-02T00:06:00Z">
              <w:r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EF1474" w14:textId="752F039D" w:rsidR="00736F37" w:rsidRDefault="00736F37">
            <w:pPr>
              <w:rPr>
                <w:ins w:id="19219" w:author="Fegie" w:date="2021-05-02T00:06:00Z"/>
                <w:rFonts w:ascii="標楷體" w:eastAsia="標楷體" w:hAnsi="標楷體"/>
              </w:rPr>
            </w:pPr>
            <w:ins w:id="19220" w:author="Fegie" w:date="2021-05-02T00:06:00Z">
              <w:r>
                <w:rPr>
                  <w:rFonts w:ascii="標楷體" w:eastAsia="標楷體" w:hAnsi="標楷體" w:hint="eastAsia"/>
                </w:rPr>
                <w:t>1.維護</w:t>
              </w:r>
            </w:ins>
            <w:ins w:id="19221" w:author="Fegie" w:date="2021-05-02T00:18:00Z">
              <w:r w:rsidR="00B1772F">
                <w:rPr>
                  <w:rFonts w:ascii="標楷體" w:eastAsia="標楷體" w:hAnsi="標楷體" w:hint="eastAsia"/>
                </w:rPr>
                <w:t>顧客聯絡電話。</w:t>
              </w:r>
            </w:ins>
          </w:p>
          <w:p w14:paraId="1EF09616" w14:textId="012AB996" w:rsidR="00736F37" w:rsidRDefault="00736F37">
            <w:pPr>
              <w:rPr>
                <w:ins w:id="19222" w:author="Fegie" w:date="2021-05-02T00:06:00Z"/>
                <w:rFonts w:ascii="標楷體" w:eastAsia="標楷體" w:hAnsi="標楷體"/>
              </w:rPr>
            </w:pPr>
            <w:ins w:id="19223" w:author="Fegie" w:date="2021-05-02T00:06:00Z">
              <w:r>
                <w:rPr>
                  <w:rFonts w:ascii="標楷體" w:eastAsia="標楷體" w:hAnsi="標楷體" w:hint="eastAsia"/>
                </w:rPr>
                <w:t>2.需由入口交易「L</w:t>
              </w:r>
            </w:ins>
            <w:ins w:id="19224" w:author="Fegie" w:date="2021-05-02T00:18:00Z">
              <w:r w:rsidR="00B1772F">
                <w:rPr>
                  <w:rFonts w:ascii="標楷體" w:eastAsia="標楷體" w:hAnsi="標楷體" w:hint="eastAsia"/>
                </w:rPr>
                <w:t>1905</w:t>
              </w:r>
            </w:ins>
            <w:ins w:id="19225" w:author="Fegie" w:date="2021-05-02T00:06:00Z">
              <w:r>
                <w:rPr>
                  <w:rFonts w:ascii="標楷體" w:eastAsia="標楷體" w:hAnsi="標楷體" w:hint="eastAsia"/>
                </w:rPr>
                <w:t xml:space="preserve"> </w:t>
              </w:r>
            </w:ins>
            <w:ins w:id="19226" w:author="Fegie" w:date="2021-05-02T00:18:00Z">
              <w:r w:rsidR="00B1772F">
                <w:rPr>
                  <w:rFonts w:ascii="標楷體" w:eastAsia="標楷體" w:hAnsi="標楷體" w:hint="eastAsia"/>
                </w:rPr>
                <w:t>顧客聯絡電話</w:t>
              </w:r>
            </w:ins>
            <w:ins w:id="19227" w:author="Fegie" w:date="2021-05-02T00:06:00Z">
              <w:r>
                <w:rPr>
                  <w:rFonts w:ascii="標楷體" w:eastAsia="標楷體" w:hAnsi="標楷體" w:hint="eastAsia"/>
                </w:rPr>
                <w:t>查詢」進入</w:t>
              </w:r>
            </w:ins>
          </w:p>
        </w:tc>
      </w:tr>
      <w:tr w:rsidR="00736F37" w14:paraId="4ECBD564" w14:textId="77777777" w:rsidTr="00736F37">
        <w:trPr>
          <w:trHeight w:val="773"/>
          <w:ins w:id="19228" w:author="Fegie" w:date="2021-05-02T00:06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941D70" w14:textId="77777777" w:rsidR="00736F37" w:rsidRDefault="00736F37">
            <w:pPr>
              <w:rPr>
                <w:ins w:id="19229" w:author="Fegie" w:date="2021-05-02T00:06:00Z"/>
                <w:rFonts w:ascii="標楷體" w:eastAsia="標楷體" w:hAnsi="標楷體"/>
              </w:rPr>
            </w:pPr>
            <w:ins w:id="19230" w:author="Fegie" w:date="2021-05-02T00:06:00Z">
              <w:r>
                <w:rPr>
                  <w:rFonts w:ascii="標楷體" w:eastAsia="標楷體" w:hAnsi="標楷體" w:hint="eastAsia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3A131A" w14:textId="34459FEE" w:rsidR="00736F37" w:rsidRDefault="00736F37">
            <w:pPr>
              <w:ind w:left="240" w:hangingChars="100" w:hanging="240"/>
              <w:rPr>
                <w:ins w:id="19231" w:author="Fegie" w:date="2021-05-02T00:06:00Z"/>
                <w:rFonts w:ascii="標楷體" w:eastAsia="標楷體" w:hAnsi="標楷體"/>
              </w:rPr>
            </w:pPr>
            <w:ins w:id="19232" w:author="Fegie" w:date="2021-05-02T00:06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19233" w:author="st1" w:date="2021-05-06T11:05:00Z">
              <w:r w:rsidR="00F10F51" w:rsidRPr="004B136D">
                <w:rPr>
                  <w:rFonts w:ascii="標楷體" w:eastAsia="標楷體" w:hAnsi="標楷體" w:hint="eastAsia"/>
                </w:rPr>
                <w:t>參考「作業流程.客戶作業」</w:t>
              </w:r>
            </w:ins>
            <w:ins w:id="19234" w:author="Fegie" w:date="2021-05-02T00:06:00Z">
              <w:del w:id="19235" w:author="st1" w:date="2021-05-06T11:05:00Z">
                <w:r w:rsidRPr="00B1772F" w:rsidDel="00F10F51">
                  <w:rPr>
                    <w:rFonts w:ascii="標楷體" w:eastAsia="標楷體" w:hAnsi="標楷體" w:hint="eastAsia"/>
                    <w:color w:val="FF0000"/>
                    <w:rPrChange w:id="19236" w:author="Fegie" w:date="2021-05-02T00:19:00Z">
                      <w:rPr>
                        <w:rFonts w:ascii="標楷體" w:eastAsia="標楷體" w:hAnsi="標楷體" w:hint="eastAsia"/>
                      </w:rPr>
                    </w:rPrChange>
                  </w:rPr>
                  <w:delText>參考</w:delText>
                </w:r>
              </w:del>
            </w:ins>
            <w:ins w:id="19237" w:author="Fegie" w:date="2021-05-02T00:18:00Z">
              <w:del w:id="19238" w:author="st1" w:date="2021-05-06T11:05:00Z">
                <w:r w:rsidR="00B1772F" w:rsidRPr="00B1772F" w:rsidDel="00F10F51">
                  <w:rPr>
                    <w:rFonts w:ascii="標楷體" w:eastAsia="標楷體" w:hAnsi="標楷體" w:hint="eastAsia"/>
                    <w:color w:val="FF0000"/>
                    <w:rPrChange w:id="19239" w:author="Fegie" w:date="2021-05-02T00:19:00Z">
                      <w:rPr>
                        <w:rFonts w:ascii="標楷體" w:eastAsia="標楷體" w:hAnsi="標楷體" w:hint="eastAsia"/>
                      </w:rPr>
                    </w:rPrChange>
                  </w:rPr>
                  <w:delText>流程</w:delText>
                </w:r>
              </w:del>
            </w:ins>
            <w:ins w:id="19240" w:author="Fegie" w:date="2021-05-02T00:06:00Z">
              <w:del w:id="19241" w:author="st1" w:date="2021-05-06T11:05:00Z">
                <w:r w:rsidDel="00F10F51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</w:ins>
          </w:p>
          <w:p w14:paraId="54FB95E0" w14:textId="00A148B5" w:rsidR="00736F37" w:rsidRDefault="00736F37">
            <w:pPr>
              <w:rPr>
                <w:ins w:id="19242" w:author="Fegie" w:date="2021-05-02T00:06:00Z"/>
                <w:rFonts w:ascii="標楷體" w:eastAsia="標楷體" w:hAnsi="標楷體"/>
              </w:rPr>
            </w:pPr>
            <w:ins w:id="19243" w:author="Fegie" w:date="2021-05-02T00:06:00Z">
              <w:r>
                <w:rPr>
                  <w:rFonts w:ascii="標楷體" w:eastAsia="標楷體" w:hAnsi="標楷體" w:hint="eastAsia"/>
                </w:rPr>
                <w:t>2.維護</w:t>
              </w:r>
            </w:ins>
            <w:ins w:id="19244" w:author="Fegie" w:date="2021-05-02T00:23:00Z">
              <w:r w:rsidR="00B1772F">
                <w:rPr>
                  <w:rFonts w:ascii="標楷體" w:eastAsia="標楷體" w:hAnsi="標楷體" w:hint="eastAsia"/>
                </w:rPr>
                <w:t>客戶聯絡電話</w:t>
              </w:r>
            </w:ins>
            <w:ins w:id="19245" w:author="Fegie" w:date="2021-05-02T00:06:00Z">
              <w:r>
                <w:rPr>
                  <w:rFonts w:ascii="標楷體" w:eastAsia="標楷體" w:hAnsi="標楷體" w:hint="eastAsia"/>
                </w:rPr>
                <w:t>檔(</w:t>
              </w:r>
            </w:ins>
            <w:ins w:id="19246" w:author="Fegie" w:date="2021-05-02T00:23:00Z">
              <w:r w:rsidR="00B1772F">
                <w:rPr>
                  <w:rFonts w:ascii="標楷體" w:eastAsia="標楷體" w:hAnsi="標楷體"/>
                </w:rPr>
                <w:t>CustTelNo</w:t>
              </w:r>
            </w:ins>
            <w:ins w:id="19247" w:author="Fegie" w:date="2021-05-02T00:06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52B18C83" w14:textId="77777777" w:rsidR="00736F37" w:rsidRDefault="00736F37">
            <w:pPr>
              <w:rPr>
                <w:ins w:id="19248" w:author="Fegie" w:date="2021-05-02T00:06:00Z"/>
                <w:rFonts w:ascii="標楷體" w:eastAsia="標楷體" w:hAnsi="標楷體"/>
                <w:lang w:eastAsia="zh-HK"/>
              </w:rPr>
            </w:pPr>
            <w:ins w:id="19249" w:author="Fegie" w:date="2021-05-02T00:06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00686B24" w14:textId="134593F7" w:rsidR="00736F37" w:rsidRDefault="00736F37">
            <w:pPr>
              <w:rPr>
                <w:ins w:id="19250" w:author="Fegie" w:date="2021-05-02T00:06:00Z"/>
                <w:rFonts w:ascii="標楷體" w:eastAsia="標楷體" w:hAnsi="標楷體"/>
                <w:lang w:eastAsia="zh-HK"/>
              </w:rPr>
            </w:pPr>
            <w:ins w:id="19251" w:author="Fegie" w:date="2021-05-02T00:06:00Z">
              <w:r>
                <w:rPr>
                  <w:rFonts w:ascii="標楷體" w:eastAsia="標楷體" w:hAnsi="標楷體" w:hint="eastAsia"/>
                  <w:lang w:eastAsia="zh-HK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(1).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新增:新增</w:t>
              </w:r>
            </w:ins>
            <w:ins w:id="19252" w:author="Fegie" w:date="2021-05-02T00:28:00Z">
              <w:r w:rsidR="0000053E">
                <w:rPr>
                  <w:rFonts w:ascii="標楷體" w:eastAsia="標楷體" w:hAnsi="標楷體" w:hint="eastAsia"/>
                  <w:lang w:eastAsia="zh-HK"/>
                </w:rPr>
                <w:t>客戶聯絡電話</w:t>
              </w:r>
            </w:ins>
          </w:p>
          <w:p w14:paraId="36D61AB8" w14:textId="73291F71" w:rsidR="00736F37" w:rsidRDefault="00736F37">
            <w:pPr>
              <w:rPr>
                <w:ins w:id="19253" w:author="Fegie" w:date="2021-05-02T00:06:00Z"/>
                <w:rFonts w:ascii="標楷體" w:eastAsia="標楷體" w:hAnsi="標楷體"/>
                <w:lang w:eastAsia="zh-HK"/>
              </w:rPr>
            </w:pPr>
            <w:ins w:id="19254" w:author="Fegie" w:date="2021-05-02T00:06:00Z">
              <w:r>
                <w:rPr>
                  <w:rFonts w:ascii="標楷體" w:eastAsia="標楷體" w:hAnsi="標楷體" w:hint="eastAsia"/>
                </w:rPr>
                <w:t xml:space="preserve">  (2).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19255" w:author="Fegie" w:date="2021-05-02T00:28:00Z">
              <w:r w:rsidR="0000053E">
                <w:rPr>
                  <w:rFonts w:ascii="標楷體" w:eastAsia="標楷體" w:hAnsi="標楷體" w:hint="eastAsia"/>
                  <w:lang w:eastAsia="zh-HK"/>
                </w:rPr>
                <w:t>客戶聯絡電話</w:t>
              </w:r>
            </w:ins>
          </w:p>
        </w:tc>
      </w:tr>
      <w:tr w:rsidR="00736F37" w14:paraId="4B6773F3" w14:textId="77777777" w:rsidTr="00736F37">
        <w:trPr>
          <w:trHeight w:val="321"/>
          <w:ins w:id="19256" w:author="Fegie" w:date="2021-05-02T00:06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CC64147" w14:textId="77777777" w:rsidR="00736F37" w:rsidRDefault="00736F37">
            <w:pPr>
              <w:rPr>
                <w:ins w:id="19257" w:author="Fegie" w:date="2021-05-02T00:06:00Z"/>
                <w:rFonts w:ascii="標楷體" w:eastAsia="標楷體" w:hAnsi="標楷體"/>
              </w:rPr>
            </w:pPr>
            <w:ins w:id="19258" w:author="Fegie" w:date="2021-05-02T00:06:00Z">
              <w:r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C34CD5" w14:textId="77777777" w:rsidR="00736F37" w:rsidRDefault="00736F37">
            <w:pPr>
              <w:rPr>
                <w:ins w:id="19259" w:author="Fegie" w:date="2021-05-02T00:06:00Z"/>
                <w:rFonts w:ascii="標楷體" w:eastAsia="標楷體" w:hAnsi="標楷體"/>
              </w:rPr>
            </w:pPr>
          </w:p>
        </w:tc>
      </w:tr>
      <w:tr w:rsidR="00736F37" w14:paraId="17636C76" w14:textId="77777777" w:rsidTr="00736F37">
        <w:trPr>
          <w:trHeight w:val="1311"/>
          <w:ins w:id="19260" w:author="Fegie" w:date="2021-05-02T00:06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AD812AF" w14:textId="77777777" w:rsidR="00736F37" w:rsidRDefault="00736F37">
            <w:pPr>
              <w:rPr>
                <w:ins w:id="19261" w:author="Fegie" w:date="2021-05-02T00:06:00Z"/>
                <w:rFonts w:ascii="標楷體" w:eastAsia="標楷體" w:hAnsi="標楷體"/>
              </w:rPr>
            </w:pPr>
            <w:ins w:id="19262" w:author="Fegie" w:date="2021-05-02T00:06:00Z">
              <w:r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EA87AA" w14:textId="77777777" w:rsidR="00736F37" w:rsidRDefault="00736F37">
            <w:pPr>
              <w:rPr>
                <w:ins w:id="19263" w:author="Fegie" w:date="2021-05-02T00:06:00Z"/>
                <w:rFonts w:ascii="標楷體" w:eastAsia="標楷體" w:hAnsi="標楷體"/>
              </w:rPr>
            </w:pPr>
          </w:p>
        </w:tc>
      </w:tr>
      <w:tr w:rsidR="00736F37" w14:paraId="73469219" w14:textId="77777777" w:rsidTr="00736F37">
        <w:trPr>
          <w:trHeight w:val="278"/>
          <w:ins w:id="19264" w:author="Fegie" w:date="2021-05-02T00:06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C44AD54" w14:textId="77777777" w:rsidR="00736F37" w:rsidRDefault="00736F37">
            <w:pPr>
              <w:rPr>
                <w:ins w:id="19265" w:author="Fegie" w:date="2021-05-02T00:06:00Z"/>
                <w:rFonts w:ascii="標楷體" w:eastAsia="標楷體" w:hAnsi="標楷體"/>
              </w:rPr>
            </w:pPr>
            <w:ins w:id="19266" w:author="Fegie" w:date="2021-05-02T00:06:00Z">
              <w:r>
                <w:rPr>
                  <w:rFonts w:ascii="標楷體" w:eastAsia="標楷體" w:hAnsi="標楷體" w:hint="eastAsia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A4DC6" w14:textId="77777777" w:rsidR="00736F37" w:rsidRDefault="00736F37">
            <w:pPr>
              <w:rPr>
                <w:ins w:id="19267" w:author="Fegie" w:date="2021-05-02T00:06:00Z"/>
                <w:rFonts w:ascii="標楷體" w:eastAsia="標楷體" w:hAnsi="標楷體"/>
              </w:rPr>
            </w:pPr>
          </w:p>
        </w:tc>
      </w:tr>
      <w:tr w:rsidR="00736F37" w14:paraId="34DF71D6" w14:textId="77777777" w:rsidTr="00736F37">
        <w:trPr>
          <w:trHeight w:val="358"/>
          <w:ins w:id="19268" w:author="Fegie" w:date="2021-05-02T00:06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55FBBDF" w14:textId="77777777" w:rsidR="00736F37" w:rsidRDefault="00736F37">
            <w:pPr>
              <w:rPr>
                <w:ins w:id="19269" w:author="Fegie" w:date="2021-05-02T00:06:00Z"/>
                <w:rFonts w:ascii="標楷體" w:eastAsia="標楷體" w:hAnsi="標楷體"/>
              </w:rPr>
            </w:pPr>
            <w:ins w:id="19270" w:author="Fegie" w:date="2021-05-02T00:06:00Z">
              <w:r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B73E56" w14:textId="77777777" w:rsidR="00736F37" w:rsidRDefault="00736F37">
            <w:pPr>
              <w:rPr>
                <w:ins w:id="19271" w:author="Fegie" w:date="2021-05-02T00:06:00Z"/>
                <w:rFonts w:ascii="標楷體" w:eastAsia="標楷體" w:hAnsi="標楷體"/>
              </w:rPr>
            </w:pPr>
            <w:ins w:id="19272" w:author="Fegie" w:date="2021-05-02T00:06:00Z">
              <w:r>
                <w:rPr>
                  <w:rFonts w:ascii="標楷體" w:eastAsia="標楷體" w:hAnsi="標楷體" w:hint="eastAsia"/>
                </w:rPr>
                <w:t>1.修改時，異動內容會記錄於「資料變更紀錄檔(TxDataLog)」，可至「L6932 資料變更交易查詢」查詢異動內容</w:t>
              </w:r>
            </w:ins>
          </w:p>
        </w:tc>
      </w:tr>
      <w:tr w:rsidR="00736F37" w14:paraId="098ADB95" w14:textId="77777777" w:rsidTr="00736F37">
        <w:trPr>
          <w:trHeight w:val="278"/>
          <w:ins w:id="19273" w:author="Fegie" w:date="2021-05-02T00:06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1EFDAC" w14:textId="77777777" w:rsidR="00736F37" w:rsidRDefault="00736F37">
            <w:pPr>
              <w:rPr>
                <w:ins w:id="19274" w:author="Fegie" w:date="2021-05-02T00:06:00Z"/>
                <w:rFonts w:ascii="標楷體" w:eastAsia="標楷體" w:hAnsi="標楷體"/>
              </w:rPr>
            </w:pPr>
            <w:ins w:id="19275" w:author="Fegie" w:date="2021-05-02T00:06:00Z">
              <w:r>
                <w:rPr>
                  <w:rFonts w:ascii="標楷體" w:eastAsia="標楷體" w:hAnsi="標楷體" w:hint="eastAsia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F6B501" w14:textId="77777777" w:rsidR="00736F37" w:rsidRDefault="00736F37">
            <w:pPr>
              <w:rPr>
                <w:ins w:id="19276" w:author="Fegie" w:date="2021-05-02T00:06:00Z"/>
                <w:rFonts w:ascii="標楷體" w:eastAsia="標楷體" w:hAnsi="標楷體"/>
              </w:rPr>
            </w:pPr>
          </w:p>
        </w:tc>
      </w:tr>
    </w:tbl>
    <w:p w14:paraId="2F168C1E" w14:textId="77777777" w:rsidR="00736F37" w:rsidRDefault="00736F37" w:rsidP="00736F37">
      <w:pPr>
        <w:rPr>
          <w:ins w:id="19277" w:author="Fegie" w:date="2021-05-02T00:06:00Z"/>
          <w:rFonts w:ascii="標楷體" w:eastAsia="標楷體" w:hAnsi="標楷體"/>
        </w:rPr>
      </w:pPr>
    </w:p>
    <w:p w14:paraId="0F0A1C17" w14:textId="77777777" w:rsidR="00736F37" w:rsidRDefault="00736F37" w:rsidP="00736F37">
      <w:pPr>
        <w:pStyle w:val="a"/>
        <w:numPr>
          <w:ilvl w:val="0"/>
          <w:numId w:val="55"/>
        </w:numPr>
        <w:spacing w:before="0"/>
        <w:ind w:left="1418"/>
        <w:rPr>
          <w:ins w:id="19278" w:author="Fegie" w:date="2021-05-02T00:06:00Z"/>
        </w:rPr>
      </w:pPr>
      <w:ins w:id="19279" w:author="Fegie" w:date="2021-05-02T00:06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736F37" w14:paraId="2C4C9FAD" w14:textId="77777777" w:rsidTr="00736F37">
        <w:trPr>
          <w:ins w:id="19280" w:author="Fegie" w:date="2021-05-02T00:0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1E452E2" w14:textId="77777777" w:rsidR="00736F37" w:rsidRDefault="00736F37">
            <w:pPr>
              <w:jc w:val="center"/>
              <w:rPr>
                <w:ins w:id="19281" w:author="Fegie" w:date="2021-05-02T00:06:00Z"/>
                <w:rFonts w:ascii="標楷體" w:eastAsia="標楷體" w:hAnsi="標楷體"/>
              </w:rPr>
            </w:pPr>
            <w:ins w:id="19282" w:author="Fegie" w:date="2021-05-02T00:06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F4C683D" w14:textId="77777777" w:rsidR="00736F37" w:rsidRDefault="00736F37">
            <w:pPr>
              <w:jc w:val="center"/>
              <w:rPr>
                <w:ins w:id="19283" w:author="Fegie" w:date="2021-05-02T00:06:00Z"/>
                <w:rFonts w:ascii="標楷體" w:eastAsia="標楷體" w:hAnsi="標楷體"/>
              </w:rPr>
            </w:pPr>
            <w:ins w:id="19284" w:author="Fegie" w:date="2021-05-02T00:06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147D895" w14:textId="77777777" w:rsidR="00736F37" w:rsidRDefault="00736F37">
            <w:pPr>
              <w:jc w:val="center"/>
              <w:rPr>
                <w:ins w:id="19285" w:author="Fegie" w:date="2021-05-02T00:06:00Z"/>
                <w:rFonts w:ascii="標楷體" w:eastAsia="標楷體" w:hAnsi="標楷體"/>
              </w:rPr>
            </w:pPr>
            <w:ins w:id="19286" w:author="Fegie" w:date="2021-05-02T00:06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736F37" w14:paraId="6FE7EB2B" w14:textId="77777777" w:rsidTr="00736F37">
        <w:trPr>
          <w:ins w:id="19287" w:author="Fegie" w:date="2021-05-02T00:0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677A2" w14:textId="77777777" w:rsidR="00736F37" w:rsidRDefault="00736F37">
            <w:pPr>
              <w:jc w:val="center"/>
              <w:rPr>
                <w:ins w:id="19288" w:author="Fegie" w:date="2021-05-02T00:06:00Z"/>
                <w:rFonts w:ascii="標楷體" w:eastAsia="標楷體" w:hAnsi="標楷體"/>
              </w:rPr>
            </w:pPr>
            <w:ins w:id="19289" w:author="Fegie" w:date="2021-05-02T00:06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835C7" w14:textId="6A2F0D21" w:rsidR="00736F37" w:rsidRDefault="0000053E">
            <w:pPr>
              <w:rPr>
                <w:ins w:id="19290" w:author="Fegie" w:date="2021-05-02T00:06:00Z"/>
                <w:rFonts w:ascii="標楷體" w:eastAsia="標楷體" w:hAnsi="標楷體"/>
              </w:rPr>
            </w:pPr>
            <w:ins w:id="19291" w:author="Fegie" w:date="2021-05-02T00:29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3E869" w14:textId="1E21D6A2" w:rsidR="00736F37" w:rsidRDefault="0000053E">
            <w:pPr>
              <w:rPr>
                <w:ins w:id="19292" w:author="Fegie" w:date="2021-05-02T00:06:00Z"/>
                <w:rFonts w:ascii="標楷體" w:eastAsia="標楷體" w:hAnsi="標楷體"/>
              </w:rPr>
            </w:pPr>
            <w:ins w:id="19293" w:author="Fegie" w:date="2021-05-02T00:31:00Z">
              <w:r>
                <w:rPr>
                  <w:rFonts w:ascii="標楷體" w:eastAsia="標楷體" w:hAnsi="標楷體" w:hint="eastAsia"/>
                  <w:lang w:eastAsia="zh-HK"/>
                </w:rPr>
                <w:t>客戶資料主</w:t>
              </w:r>
            </w:ins>
            <w:ins w:id="19294" w:author="Fegie" w:date="2021-05-02T00:06:00Z">
              <w:r w:rsidR="00736F37">
                <w:rPr>
                  <w:rFonts w:ascii="標楷體" w:eastAsia="標楷體" w:hAnsi="標楷體" w:hint="eastAsia"/>
                  <w:lang w:eastAsia="zh-HK"/>
                </w:rPr>
                <w:t>檔</w:t>
              </w:r>
            </w:ins>
          </w:p>
        </w:tc>
      </w:tr>
      <w:tr w:rsidR="00736F37" w14:paraId="2497B879" w14:textId="77777777" w:rsidTr="00736F37">
        <w:trPr>
          <w:ins w:id="19295" w:author="Fegie" w:date="2021-05-02T00:0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5C789" w14:textId="77777777" w:rsidR="00736F37" w:rsidRDefault="00736F37">
            <w:pPr>
              <w:jc w:val="center"/>
              <w:rPr>
                <w:ins w:id="19296" w:author="Fegie" w:date="2021-05-02T00:06:00Z"/>
                <w:rFonts w:ascii="標楷體" w:eastAsia="標楷體" w:hAnsi="標楷體"/>
              </w:rPr>
            </w:pPr>
            <w:ins w:id="19297" w:author="Fegie" w:date="2021-05-02T00:06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49070" w14:textId="65D8C727" w:rsidR="00736F37" w:rsidRDefault="0000053E">
            <w:pPr>
              <w:rPr>
                <w:ins w:id="19298" w:author="Fegie" w:date="2021-05-02T00:06:00Z"/>
                <w:rFonts w:ascii="標楷體" w:eastAsia="標楷體" w:hAnsi="標楷體"/>
              </w:rPr>
            </w:pPr>
            <w:ins w:id="19299" w:author="Fegie" w:date="2021-05-02T00:29:00Z">
              <w:r>
                <w:rPr>
                  <w:rFonts w:ascii="標楷體" w:eastAsia="標楷體" w:hAnsi="標楷體"/>
                </w:rPr>
                <w:t>CustTelNo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5DEF9" w14:textId="2025163B" w:rsidR="00736F37" w:rsidRDefault="0000053E">
            <w:pPr>
              <w:rPr>
                <w:ins w:id="19300" w:author="Fegie" w:date="2021-05-02T00:06:00Z"/>
                <w:rFonts w:ascii="標楷體" w:eastAsia="標楷體" w:hAnsi="標楷體"/>
              </w:rPr>
            </w:pPr>
            <w:ins w:id="19301" w:author="Fegie" w:date="2021-05-02T00:30:00Z">
              <w:r>
                <w:rPr>
                  <w:rFonts w:ascii="標楷體" w:eastAsia="標楷體" w:hAnsi="標楷體" w:hint="eastAsia"/>
                  <w:lang w:eastAsia="zh-HK"/>
                </w:rPr>
                <w:t>客戶聯絡電話檔</w:t>
              </w:r>
            </w:ins>
          </w:p>
        </w:tc>
      </w:tr>
    </w:tbl>
    <w:p w14:paraId="19C6E902" w14:textId="7E87266D" w:rsidR="00736F37" w:rsidDel="00B06BCC" w:rsidRDefault="00736F37" w:rsidP="00736F37">
      <w:pPr>
        <w:rPr>
          <w:ins w:id="19302" w:author="Fegie" w:date="2021-05-02T00:06:00Z"/>
          <w:del w:id="19303" w:author="家榮 張" w:date="2021-05-17T10:47:00Z"/>
          <w:rFonts w:ascii="標楷體" w:eastAsia="標楷體" w:hAnsi="標楷體"/>
        </w:rPr>
      </w:pPr>
    </w:p>
    <w:p w14:paraId="7EE5BEC0" w14:textId="1295BCB9" w:rsidR="00736F37" w:rsidDel="00B06BCC" w:rsidRDefault="00736F37">
      <w:pPr>
        <w:pStyle w:val="15"/>
        <w:tabs>
          <w:tab w:val="left" w:pos="2448"/>
        </w:tabs>
        <w:ind w:left="0" w:firstLine="0"/>
        <w:rPr>
          <w:ins w:id="19304" w:author="Fegie" w:date="2021-05-02T00:06:00Z"/>
          <w:del w:id="19305" w:author="家榮 張" w:date="2021-05-17T10:46:00Z"/>
        </w:rPr>
        <w:pPrChange w:id="19306" w:author="家榮 張" w:date="2021-05-17T10:46:00Z">
          <w:pPr>
            <w:pStyle w:val="15"/>
            <w:numPr>
              <w:numId w:val="55"/>
            </w:numPr>
            <w:ind w:left="1418"/>
          </w:pPr>
        </w:pPrChange>
      </w:pPr>
      <w:ins w:id="19307" w:author="Fegie" w:date="2021-05-02T00:06:00Z">
        <w:del w:id="19308" w:author="家榮 張" w:date="2021-05-17T10:46:00Z">
          <w:r w:rsidDel="00B06BCC">
            <w:rPr>
              <w:rFonts w:hint="eastAsia"/>
            </w:rPr>
            <w:delText>UI畫面</w:delText>
          </w:r>
        </w:del>
      </w:ins>
    </w:p>
    <w:p w14:paraId="4ED3C176" w14:textId="12CE2C07" w:rsidR="00736F37" w:rsidDel="00B06BCC" w:rsidRDefault="00736F37">
      <w:pPr>
        <w:pStyle w:val="15"/>
        <w:tabs>
          <w:tab w:val="left" w:pos="2448"/>
        </w:tabs>
        <w:rPr>
          <w:ins w:id="19309" w:author="Fegie" w:date="2021-05-02T00:06:00Z"/>
          <w:del w:id="19310" w:author="家榮 張" w:date="2021-05-17T10:46:00Z"/>
          <w:noProof/>
        </w:rPr>
        <w:pPrChange w:id="19311" w:author="家榮 張" w:date="2021-05-17T10:47:00Z">
          <w:pPr/>
        </w:pPrChange>
      </w:pPr>
      <w:ins w:id="19312" w:author="Fegie" w:date="2021-05-02T00:06:00Z">
        <w:del w:id="19313" w:author="家榮 張" w:date="2021-05-17T10:47:00Z">
          <w:r w:rsidDel="00B06BCC">
            <w:rPr>
              <w:noProof/>
            </w:rPr>
            <w:delText xml:space="preserve"> </w:delText>
          </w:r>
        </w:del>
      </w:ins>
      <w:ins w:id="19314" w:author="Fegie" w:date="2021-05-02T00:31:00Z">
        <w:del w:id="19315" w:author="家榮 張" w:date="2021-05-17T10:46:00Z">
          <w:r w:rsidR="00D8560B" w:rsidDel="00B06BCC">
            <w:rPr>
              <w:noProof/>
            </w:rPr>
            <w:drawing>
              <wp:inline distT="0" distB="0" distL="0" distR="0" wp14:anchorId="3084C5F7" wp14:editId="4EE2D3F7">
                <wp:extent cx="6479540" cy="2551430"/>
                <wp:effectExtent l="0" t="0" r="0" b="0"/>
                <wp:docPr id="82" name="圖片 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7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25514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2CB1B37F" w14:textId="317CFFD3" w:rsidR="00736F37" w:rsidDel="00B06BCC" w:rsidRDefault="00736F37">
      <w:pPr>
        <w:pStyle w:val="15"/>
        <w:rPr>
          <w:ins w:id="19316" w:author="Fegie" w:date="2021-05-02T00:06:00Z"/>
          <w:del w:id="19317" w:author="家榮 張" w:date="2021-05-17T10:46:00Z"/>
        </w:rPr>
        <w:pPrChange w:id="19318" w:author="家榮 張" w:date="2021-05-17T10:47:00Z">
          <w:pPr>
            <w:pStyle w:val="a"/>
            <w:numPr>
              <w:numId w:val="55"/>
            </w:numPr>
            <w:tabs>
              <w:tab w:val="clear" w:pos="1559"/>
            </w:tabs>
            <w:spacing w:before="0"/>
            <w:ind w:left="1418" w:hanging="480"/>
          </w:pPr>
        </w:pPrChange>
      </w:pPr>
      <w:ins w:id="19319" w:author="Fegie" w:date="2021-05-02T00:06:00Z">
        <w:del w:id="19320" w:author="家榮 張" w:date="2021-05-17T10:46:00Z">
          <w:r w:rsidDel="00B06BCC">
            <w:rPr>
              <w:rFonts w:hint="eastAsia"/>
            </w:rPr>
            <w:delText>輸入畫面</w:delText>
          </w:r>
          <w:r w:rsidDel="00B06BCC">
            <w:rPr>
              <w:rFonts w:hint="eastAsia"/>
              <w:lang w:eastAsia="zh-HK"/>
            </w:rPr>
            <w:delText>按鈕</w:delText>
          </w:r>
          <w:r w:rsidDel="00B06BCC">
            <w:rPr>
              <w:rFonts w:hint="eastAsia"/>
            </w:rPr>
            <w:delText>說明</w:delText>
          </w:r>
        </w:del>
      </w:ins>
    </w:p>
    <w:p w14:paraId="383FCAA1" w14:textId="236F065D" w:rsidR="00736F37" w:rsidDel="00B06BCC" w:rsidRDefault="00736F37">
      <w:pPr>
        <w:pStyle w:val="15"/>
        <w:rPr>
          <w:ins w:id="19321" w:author="Fegie" w:date="2021-05-02T00:06:00Z"/>
          <w:del w:id="19322" w:author="家榮 張" w:date="2021-05-17T10:46:00Z"/>
        </w:rPr>
        <w:pPrChange w:id="19323" w:author="家榮 張" w:date="2021-05-17T10:47:00Z">
          <w:pPr/>
        </w:pPrChange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736F37" w:rsidDel="00B06BCC" w14:paraId="5309775C" w14:textId="4FE88BAA" w:rsidTr="00736F37">
        <w:trPr>
          <w:ins w:id="19324" w:author="Fegie" w:date="2021-05-02T00:06:00Z"/>
          <w:del w:id="19325" w:author="家榮 張" w:date="2021-05-17T10:4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24D64E0" w14:textId="2ECE83A3" w:rsidR="00736F37" w:rsidDel="00B06BCC" w:rsidRDefault="00736F37">
            <w:pPr>
              <w:pStyle w:val="15"/>
              <w:rPr>
                <w:ins w:id="19326" w:author="Fegie" w:date="2021-05-02T00:06:00Z"/>
                <w:del w:id="19327" w:author="家榮 張" w:date="2021-05-17T10:46:00Z"/>
              </w:rPr>
              <w:pPrChange w:id="19328" w:author="家榮 張" w:date="2021-05-17T10:47:00Z">
                <w:pPr>
                  <w:jc w:val="center"/>
                </w:pPr>
              </w:pPrChange>
            </w:pPr>
            <w:ins w:id="19329" w:author="Fegie" w:date="2021-05-02T00:06:00Z">
              <w:del w:id="19330" w:author="家榮 張" w:date="2021-05-17T10:46:00Z">
                <w:r w:rsidDel="00B06BCC">
                  <w:rPr>
                    <w:rFonts w:hint="eastAsia"/>
                    <w:lang w:eastAsia="zh-HK"/>
                  </w:rPr>
                  <w:delText>序號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E238571" w14:textId="73AF1460" w:rsidR="00736F37" w:rsidDel="00B06BCC" w:rsidRDefault="00736F37">
            <w:pPr>
              <w:pStyle w:val="15"/>
              <w:rPr>
                <w:ins w:id="19331" w:author="Fegie" w:date="2021-05-02T00:06:00Z"/>
                <w:del w:id="19332" w:author="家榮 張" w:date="2021-05-17T10:46:00Z"/>
              </w:rPr>
              <w:pPrChange w:id="19333" w:author="家榮 張" w:date="2021-05-17T10:47:00Z">
                <w:pPr>
                  <w:jc w:val="center"/>
                </w:pPr>
              </w:pPrChange>
            </w:pPr>
            <w:ins w:id="19334" w:author="Fegie" w:date="2021-05-02T00:06:00Z">
              <w:del w:id="19335" w:author="家榮 張" w:date="2021-05-17T10:46:00Z">
                <w:r w:rsidDel="00B06BCC">
                  <w:rPr>
                    <w:rFonts w:hint="eastAsia"/>
                    <w:lang w:eastAsia="zh-HK"/>
                  </w:rPr>
                  <w:delText>按鈕名稱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3C3365D" w14:textId="06E9BC46" w:rsidR="00736F37" w:rsidDel="00B06BCC" w:rsidRDefault="00736F37">
            <w:pPr>
              <w:pStyle w:val="15"/>
              <w:rPr>
                <w:ins w:id="19336" w:author="Fegie" w:date="2021-05-02T00:06:00Z"/>
                <w:del w:id="19337" w:author="家榮 張" w:date="2021-05-17T10:46:00Z"/>
              </w:rPr>
              <w:pPrChange w:id="19338" w:author="家榮 張" w:date="2021-05-17T10:47:00Z">
                <w:pPr>
                  <w:jc w:val="center"/>
                </w:pPr>
              </w:pPrChange>
            </w:pPr>
            <w:ins w:id="19339" w:author="Fegie" w:date="2021-05-02T00:06:00Z">
              <w:del w:id="19340" w:author="家榮 張" w:date="2021-05-17T10:46:00Z">
                <w:r w:rsidDel="00B06BCC">
                  <w:rPr>
                    <w:rFonts w:hint="eastAsia"/>
                    <w:lang w:eastAsia="zh-HK"/>
                  </w:rPr>
                  <w:delText>功能說明</w:delText>
                </w:r>
              </w:del>
            </w:ins>
          </w:p>
        </w:tc>
      </w:tr>
      <w:tr w:rsidR="00736F37" w:rsidDel="00B06BCC" w14:paraId="17CD468F" w14:textId="2E4B7AEE" w:rsidTr="00736F37">
        <w:trPr>
          <w:ins w:id="19341" w:author="Fegie" w:date="2021-05-02T00:06:00Z"/>
          <w:del w:id="19342" w:author="家榮 張" w:date="2021-05-17T10:4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4DBA4" w14:textId="4CDD637E" w:rsidR="00736F37" w:rsidDel="00B06BCC" w:rsidRDefault="00736F37">
            <w:pPr>
              <w:pStyle w:val="15"/>
              <w:rPr>
                <w:ins w:id="19343" w:author="Fegie" w:date="2021-05-02T00:06:00Z"/>
                <w:del w:id="19344" w:author="家榮 張" w:date="2021-05-17T10:46:00Z"/>
                <w:lang w:eastAsia="zh-HK"/>
              </w:rPr>
              <w:pPrChange w:id="19345" w:author="家榮 張" w:date="2021-05-17T10:47:00Z">
                <w:pPr>
                  <w:jc w:val="center"/>
                </w:pPr>
              </w:pPrChange>
            </w:pPr>
            <w:ins w:id="19346" w:author="Fegie" w:date="2021-05-02T00:06:00Z">
              <w:del w:id="19347" w:author="家榮 張" w:date="2021-05-17T10:46:00Z">
                <w:r w:rsidDel="00B06BCC">
                  <w:rPr>
                    <w:rFonts w:hint="eastAsia"/>
                  </w:rPr>
                  <w:delText>1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AE689" w14:textId="52295BCC" w:rsidR="00736F37" w:rsidDel="00B06BCC" w:rsidRDefault="00736F37">
            <w:pPr>
              <w:pStyle w:val="15"/>
              <w:rPr>
                <w:ins w:id="19348" w:author="Fegie" w:date="2021-05-02T00:06:00Z"/>
                <w:del w:id="19349" w:author="家榮 張" w:date="2021-05-17T10:46:00Z"/>
                <w:lang w:eastAsia="zh-HK"/>
              </w:rPr>
              <w:pPrChange w:id="19350" w:author="家榮 張" w:date="2021-05-17T10:47:00Z">
                <w:pPr/>
              </w:pPrChange>
            </w:pPr>
            <w:ins w:id="19351" w:author="Fegie" w:date="2021-05-02T00:06:00Z">
              <w:del w:id="19352" w:author="家榮 張" w:date="2021-05-17T10:46:00Z">
                <w:r w:rsidDel="00B06BCC">
                  <w:rPr>
                    <w:rFonts w:hint="eastAsia"/>
                    <w:lang w:eastAsia="zh-HK"/>
                  </w:rPr>
                  <w:delText>新增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B0C4E" w14:textId="704954EB" w:rsidR="00736F37" w:rsidDel="00B06BCC" w:rsidRDefault="00736F37">
            <w:pPr>
              <w:pStyle w:val="15"/>
              <w:rPr>
                <w:ins w:id="19353" w:author="Fegie" w:date="2021-05-02T00:06:00Z"/>
                <w:del w:id="19354" w:author="家榮 張" w:date="2021-05-17T10:46:00Z"/>
                <w:lang w:eastAsia="zh-HK"/>
              </w:rPr>
              <w:pPrChange w:id="19355" w:author="家榮 張" w:date="2021-05-17T10:47:00Z">
                <w:pPr/>
              </w:pPrChange>
            </w:pPr>
            <w:ins w:id="19356" w:author="Fegie" w:date="2021-05-02T00:06:00Z">
              <w:del w:id="19357" w:author="家榮 張" w:date="2021-05-17T10:46:00Z">
                <w:r w:rsidDel="00B06BCC">
                  <w:rPr>
                    <w:rFonts w:hint="eastAsia"/>
                  </w:rPr>
                  <w:delText>1.【</w:delText>
                </w:r>
              </w:del>
            </w:ins>
            <w:ins w:id="19358" w:author="Fegie" w:date="2021-05-02T01:35:00Z">
              <w:del w:id="19359" w:author="家榮 張" w:date="2021-05-17T10:46:00Z">
                <w:r w:rsidR="008B5D75" w:rsidDel="00B06BCC">
                  <w:rPr>
                    <w:rFonts w:hint="eastAsia"/>
                  </w:rPr>
                  <w:delText xml:space="preserve">L1905 </w:delText>
                </w:r>
                <w:r w:rsidR="008B5D75" w:rsidDel="00B06BCC">
                  <w:rPr>
                    <w:rFonts w:hint="eastAsia"/>
                    <w:lang w:eastAsia="zh-HK"/>
                  </w:rPr>
                  <w:delText>顧客聯絡電話查詢</w:delText>
                </w:r>
              </w:del>
            </w:ins>
            <w:ins w:id="19360" w:author="Fegie" w:date="2021-05-02T00:06:00Z">
              <w:del w:id="19361" w:author="家榮 張" w:date="2021-05-17T10:46:00Z">
                <w:r w:rsidDel="00B06BCC">
                  <w:rPr>
                    <w:rFonts w:hint="eastAsia"/>
                  </w:rPr>
                  <w:delText>】</w:delText>
                </w:r>
                <w:r w:rsidDel="00B06BCC">
                  <w:rPr>
                    <w:rFonts w:hint="eastAsia"/>
                    <w:lang w:eastAsia="zh-HK"/>
                  </w:rPr>
                  <w:delText>功能</w:delText>
                </w:r>
                <w:r w:rsidDel="00B06BCC">
                  <w:rPr>
                    <w:rFonts w:hint="eastAsia"/>
                  </w:rPr>
                  <w:delText>點「</w:delText>
                </w:r>
                <w:r w:rsidDel="00B06BCC">
                  <w:rPr>
                    <w:rFonts w:hint="eastAsia"/>
                    <w:lang w:eastAsia="zh-HK"/>
                  </w:rPr>
                  <w:delText>新增</w:delText>
                </w:r>
                <w:r w:rsidDel="00B06BCC">
                  <w:rPr>
                    <w:rFonts w:hint="eastAsia"/>
                  </w:rPr>
                  <w:delText>」</w:delText>
                </w:r>
                <w:r w:rsidDel="00B06BCC">
                  <w:rPr>
                    <w:rFonts w:hint="eastAsia"/>
                    <w:lang w:eastAsia="zh-HK"/>
                  </w:rPr>
                  <w:delText>時顯示</w:delText>
                </w:r>
                <w:r w:rsidDel="00B06BCC">
                  <w:rPr>
                    <w:rFonts w:hint="eastAsia"/>
                  </w:rPr>
                  <w:delText>。</w:delText>
                </w:r>
              </w:del>
            </w:ins>
          </w:p>
          <w:p w14:paraId="67A3F3CF" w14:textId="5C2FBBFB" w:rsidR="00736F37" w:rsidDel="00B06BCC" w:rsidRDefault="00736F37">
            <w:pPr>
              <w:pStyle w:val="15"/>
              <w:rPr>
                <w:ins w:id="19362" w:author="Fegie" w:date="2021-05-02T00:06:00Z"/>
                <w:del w:id="19363" w:author="家榮 張" w:date="2021-05-17T10:46:00Z"/>
                <w:lang w:eastAsia="zh-HK"/>
              </w:rPr>
              <w:pPrChange w:id="19364" w:author="家榮 張" w:date="2021-05-17T10:47:00Z">
                <w:pPr/>
              </w:pPrChange>
            </w:pPr>
            <w:ins w:id="19365" w:author="Fegie" w:date="2021-05-02T00:06:00Z">
              <w:del w:id="19366" w:author="家榮 張" w:date="2021-05-17T10:46:00Z">
                <w:r w:rsidDel="00B06BCC">
                  <w:rPr>
                    <w:rFonts w:hint="eastAsia"/>
                  </w:rPr>
                  <w:delText>2.</w:delText>
                </w:r>
                <w:r w:rsidDel="00B06BCC">
                  <w:rPr>
                    <w:rFonts w:hint="eastAsia"/>
                    <w:lang w:eastAsia="zh-HK"/>
                  </w:rPr>
                  <w:delText>執行新增</w:delText>
                </w:r>
              </w:del>
            </w:ins>
            <w:ins w:id="19367" w:author="Fegie" w:date="2021-05-02T01:36:00Z">
              <w:del w:id="19368" w:author="家榮 張" w:date="2021-05-17T10:46:00Z">
                <w:r w:rsidR="002901C9" w:rsidDel="00B06BCC">
                  <w:rPr>
                    <w:rFonts w:hint="eastAsia"/>
                    <w:lang w:eastAsia="zh-HK"/>
                  </w:rPr>
                  <w:delText>顧客聯絡電話</w:delText>
                </w:r>
              </w:del>
            </w:ins>
            <w:ins w:id="19369" w:author="Fegie" w:date="2021-05-02T00:06:00Z">
              <w:del w:id="19370" w:author="家榮 張" w:date="2021-05-17T10:46:00Z">
                <w:r w:rsidDel="00B06BCC">
                  <w:rPr>
                    <w:rFonts w:hint="eastAsia"/>
                    <w:lang w:eastAsia="zh-HK"/>
                  </w:rPr>
                  <w:delText>資料</w:delText>
                </w:r>
                <w:r w:rsidDel="00B06BCC">
                  <w:rPr>
                    <w:rFonts w:hint="eastAsia"/>
                  </w:rPr>
                  <w:delText>。</w:delText>
                </w:r>
              </w:del>
            </w:ins>
          </w:p>
        </w:tc>
      </w:tr>
      <w:tr w:rsidR="00736F37" w:rsidDel="00B06BCC" w14:paraId="306108A9" w14:textId="3FABE37C" w:rsidTr="00736F37">
        <w:trPr>
          <w:ins w:id="19371" w:author="Fegie" w:date="2021-05-02T00:06:00Z"/>
          <w:del w:id="19372" w:author="家榮 張" w:date="2021-05-17T10:4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8A72E" w14:textId="44917D14" w:rsidR="00736F37" w:rsidDel="00B06BCC" w:rsidRDefault="00736F37">
            <w:pPr>
              <w:pStyle w:val="15"/>
              <w:rPr>
                <w:ins w:id="19373" w:author="Fegie" w:date="2021-05-02T00:06:00Z"/>
                <w:del w:id="19374" w:author="家榮 張" w:date="2021-05-17T10:46:00Z"/>
              </w:rPr>
              <w:pPrChange w:id="19375" w:author="家榮 張" w:date="2021-05-17T10:47:00Z">
                <w:pPr>
                  <w:jc w:val="center"/>
                </w:pPr>
              </w:pPrChange>
            </w:pPr>
            <w:ins w:id="19376" w:author="Fegie" w:date="2021-05-02T00:06:00Z">
              <w:del w:id="19377" w:author="家榮 張" w:date="2021-05-17T10:46:00Z">
                <w:r w:rsidDel="00B06BCC">
                  <w:rPr>
                    <w:rFonts w:hint="eastAsia"/>
                  </w:rPr>
                  <w:delText>2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25147" w14:textId="4EF9BB8C" w:rsidR="00736F37" w:rsidDel="00B06BCC" w:rsidRDefault="00736F37">
            <w:pPr>
              <w:pStyle w:val="15"/>
              <w:rPr>
                <w:ins w:id="19378" w:author="Fegie" w:date="2021-05-02T00:06:00Z"/>
                <w:del w:id="19379" w:author="家榮 張" w:date="2021-05-17T10:46:00Z"/>
                <w:lang w:eastAsia="zh-HK"/>
              </w:rPr>
              <w:pPrChange w:id="19380" w:author="家榮 張" w:date="2021-05-17T10:47:00Z">
                <w:pPr/>
              </w:pPrChange>
            </w:pPr>
            <w:ins w:id="19381" w:author="Fegie" w:date="2021-05-02T00:06:00Z">
              <w:del w:id="19382" w:author="家榮 張" w:date="2021-05-17T10:46:00Z">
                <w:r w:rsidDel="00B06BCC">
                  <w:rPr>
                    <w:rFonts w:hint="eastAsia"/>
                    <w:lang w:eastAsia="zh-HK"/>
                  </w:rPr>
                  <w:delText>修改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4C1CB" w14:textId="4F33F292" w:rsidR="00736F37" w:rsidDel="00B06BCC" w:rsidRDefault="00736F37">
            <w:pPr>
              <w:pStyle w:val="15"/>
              <w:rPr>
                <w:ins w:id="19383" w:author="Fegie" w:date="2021-05-02T00:06:00Z"/>
                <w:del w:id="19384" w:author="家榮 張" w:date="2021-05-17T10:46:00Z"/>
                <w:lang w:eastAsia="zh-HK"/>
              </w:rPr>
              <w:pPrChange w:id="19385" w:author="家榮 張" w:date="2021-05-17T10:47:00Z">
                <w:pPr/>
              </w:pPrChange>
            </w:pPr>
            <w:ins w:id="19386" w:author="Fegie" w:date="2021-05-02T00:06:00Z">
              <w:del w:id="19387" w:author="家榮 張" w:date="2021-05-17T10:46:00Z">
                <w:r w:rsidDel="00B06BCC">
                  <w:rPr>
                    <w:rFonts w:hint="eastAsia"/>
                  </w:rPr>
                  <w:delText>1.【</w:delText>
                </w:r>
              </w:del>
            </w:ins>
            <w:ins w:id="19388" w:author="Fegie" w:date="2021-05-02T01:35:00Z">
              <w:del w:id="19389" w:author="家榮 張" w:date="2021-05-17T10:46:00Z">
                <w:r w:rsidR="008B5D75" w:rsidDel="00B06BCC">
                  <w:rPr>
                    <w:rFonts w:hint="eastAsia"/>
                  </w:rPr>
                  <w:delText xml:space="preserve">L1905 </w:delText>
                </w:r>
                <w:r w:rsidR="008B5D75" w:rsidDel="00B06BCC">
                  <w:rPr>
                    <w:rFonts w:hint="eastAsia"/>
                    <w:lang w:eastAsia="zh-HK"/>
                  </w:rPr>
                  <w:delText>顧客聯絡電話查詢</w:delText>
                </w:r>
              </w:del>
            </w:ins>
            <w:ins w:id="19390" w:author="Fegie" w:date="2021-05-02T00:06:00Z">
              <w:del w:id="19391" w:author="家榮 張" w:date="2021-05-17T10:46:00Z">
                <w:r w:rsidDel="00B06BCC">
                  <w:rPr>
                    <w:rFonts w:hint="eastAsia"/>
                  </w:rPr>
                  <w:delText>】</w:delText>
                </w:r>
                <w:r w:rsidDel="00B06BCC">
                  <w:rPr>
                    <w:rFonts w:hint="eastAsia"/>
                    <w:lang w:eastAsia="zh-HK"/>
                  </w:rPr>
                  <w:delText>功能</w:delText>
                </w:r>
                <w:r w:rsidDel="00B06BCC">
                  <w:rPr>
                    <w:rFonts w:hint="eastAsia"/>
                  </w:rPr>
                  <w:delText>點「</w:delText>
                </w:r>
                <w:r w:rsidDel="00B06BCC">
                  <w:rPr>
                    <w:rFonts w:hint="eastAsia"/>
                    <w:lang w:eastAsia="zh-HK"/>
                  </w:rPr>
                  <w:delText>修改</w:delText>
                </w:r>
                <w:r w:rsidDel="00B06BCC">
                  <w:rPr>
                    <w:rFonts w:hint="eastAsia"/>
                  </w:rPr>
                  <w:delText>」</w:delText>
                </w:r>
                <w:r w:rsidDel="00B06BCC">
                  <w:rPr>
                    <w:rFonts w:hint="eastAsia"/>
                    <w:lang w:eastAsia="zh-HK"/>
                  </w:rPr>
                  <w:delText>時顯示</w:delText>
                </w:r>
                <w:r w:rsidDel="00B06BCC">
                  <w:rPr>
                    <w:rFonts w:hint="eastAsia"/>
                  </w:rPr>
                  <w:delText>。</w:delText>
                </w:r>
              </w:del>
            </w:ins>
          </w:p>
          <w:p w14:paraId="0C0B8103" w14:textId="5BF0CB16" w:rsidR="00736F37" w:rsidDel="00B06BCC" w:rsidRDefault="00736F37">
            <w:pPr>
              <w:pStyle w:val="15"/>
              <w:rPr>
                <w:ins w:id="19392" w:author="Fegie" w:date="2021-05-02T00:06:00Z"/>
                <w:del w:id="19393" w:author="家榮 張" w:date="2021-05-17T10:46:00Z"/>
                <w:lang w:eastAsia="zh-HK"/>
              </w:rPr>
              <w:pPrChange w:id="19394" w:author="家榮 張" w:date="2021-05-17T10:47:00Z">
                <w:pPr/>
              </w:pPrChange>
            </w:pPr>
            <w:ins w:id="19395" w:author="Fegie" w:date="2021-05-02T00:06:00Z">
              <w:del w:id="19396" w:author="家榮 張" w:date="2021-05-17T10:46:00Z">
                <w:r w:rsidDel="00B06BCC">
                  <w:rPr>
                    <w:rFonts w:hint="eastAsia"/>
                  </w:rPr>
                  <w:delText>2.</w:delText>
                </w:r>
                <w:r w:rsidDel="00B06BCC">
                  <w:rPr>
                    <w:rFonts w:hint="eastAsia"/>
                    <w:lang w:eastAsia="zh-HK"/>
                  </w:rPr>
                  <w:delText>功能修改時顯示</w:delText>
                </w:r>
                <w:r w:rsidDel="00B06BCC">
                  <w:rPr>
                    <w:rFonts w:hint="eastAsia"/>
                  </w:rPr>
                  <w:delText>,</w:delText>
                </w:r>
                <w:r w:rsidDel="00B06BCC">
                  <w:rPr>
                    <w:rFonts w:hint="eastAsia"/>
                    <w:lang w:eastAsia="zh-HK"/>
                  </w:rPr>
                  <w:delText>執行修改</w:delText>
                </w:r>
              </w:del>
            </w:ins>
            <w:ins w:id="19397" w:author="Fegie" w:date="2021-05-02T01:36:00Z">
              <w:del w:id="19398" w:author="家榮 張" w:date="2021-05-17T10:46:00Z">
                <w:r w:rsidR="002901C9" w:rsidDel="00B06BCC">
                  <w:rPr>
                    <w:rFonts w:hint="eastAsia"/>
                    <w:lang w:eastAsia="zh-HK"/>
                  </w:rPr>
                  <w:delText>顧客聯絡電話</w:delText>
                </w:r>
              </w:del>
            </w:ins>
            <w:ins w:id="19399" w:author="Fegie" w:date="2021-05-02T00:06:00Z">
              <w:del w:id="19400" w:author="家榮 張" w:date="2021-05-17T10:46:00Z">
                <w:r w:rsidDel="00B06BCC">
                  <w:rPr>
                    <w:rFonts w:hint="eastAsia"/>
                    <w:lang w:eastAsia="zh-HK"/>
                  </w:rPr>
                  <w:delText>資料</w:delText>
                </w:r>
              </w:del>
            </w:ins>
          </w:p>
        </w:tc>
      </w:tr>
      <w:tr w:rsidR="00736F37" w:rsidDel="00B06BCC" w14:paraId="0AF87ACF" w14:textId="5F0D8543" w:rsidTr="00736F37">
        <w:trPr>
          <w:ins w:id="19401" w:author="Fegie" w:date="2021-05-02T00:06:00Z"/>
          <w:del w:id="19402" w:author="家榮 張" w:date="2021-05-17T10:4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A3BE8" w14:textId="5EB40714" w:rsidR="00736F37" w:rsidDel="00B06BCC" w:rsidRDefault="00D8560B">
            <w:pPr>
              <w:pStyle w:val="15"/>
              <w:rPr>
                <w:ins w:id="19403" w:author="Fegie" w:date="2021-05-02T00:06:00Z"/>
                <w:del w:id="19404" w:author="家榮 張" w:date="2021-05-17T10:46:00Z"/>
              </w:rPr>
              <w:pPrChange w:id="19405" w:author="家榮 張" w:date="2021-05-17T10:47:00Z">
                <w:pPr>
                  <w:jc w:val="center"/>
                </w:pPr>
              </w:pPrChange>
            </w:pPr>
            <w:ins w:id="19406" w:author="Fegie" w:date="2021-05-02T00:32:00Z">
              <w:del w:id="19407" w:author="家榮 張" w:date="2021-05-17T10:46:00Z">
                <w:r w:rsidDel="00B06BCC">
                  <w:rPr>
                    <w:rFonts w:hint="eastAsia"/>
                  </w:rPr>
                  <w:delText>3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92613" w14:textId="4A8CAEF3" w:rsidR="00736F37" w:rsidDel="00B06BCC" w:rsidRDefault="00736F37">
            <w:pPr>
              <w:pStyle w:val="15"/>
              <w:rPr>
                <w:ins w:id="19408" w:author="Fegie" w:date="2021-05-02T00:06:00Z"/>
                <w:del w:id="19409" w:author="家榮 張" w:date="2021-05-17T10:46:00Z"/>
                <w:lang w:eastAsia="zh-HK"/>
              </w:rPr>
              <w:pPrChange w:id="19410" w:author="家榮 張" w:date="2021-05-17T10:47:00Z">
                <w:pPr/>
              </w:pPrChange>
            </w:pPr>
            <w:ins w:id="19411" w:author="Fegie" w:date="2021-05-02T00:06:00Z">
              <w:del w:id="19412" w:author="家榮 張" w:date="2021-05-17T10:46:00Z">
                <w:r w:rsidDel="00B06BCC">
                  <w:rPr>
                    <w:rFonts w:hint="eastAsia"/>
                    <w:lang w:eastAsia="zh-HK"/>
                  </w:rPr>
                  <w:delText>離開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664DD" w14:textId="04BCEE45" w:rsidR="00736F37" w:rsidDel="00B06BCC" w:rsidRDefault="00736F37">
            <w:pPr>
              <w:pStyle w:val="15"/>
              <w:rPr>
                <w:ins w:id="19413" w:author="Fegie" w:date="2021-05-02T00:06:00Z"/>
                <w:del w:id="19414" w:author="家榮 張" w:date="2021-05-17T10:46:00Z"/>
                <w:lang w:eastAsia="zh-HK"/>
              </w:rPr>
              <w:pPrChange w:id="19415" w:author="家榮 張" w:date="2021-05-17T10:47:00Z">
                <w:pPr/>
              </w:pPrChange>
            </w:pPr>
            <w:ins w:id="19416" w:author="Fegie" w:date="2021-05-02T00:06:00Z">
              <w:del w:id="19417" w:author="家榮 張" w:date="2021-05-17T10:46:00Z">
                <w:r w:rsidDel="00B06BCC">
                  <w:rPr>
                    <w:rFonts w:hint="eastAsia"/>
                    <w:lang w:eastAsia="zh-HK"/>
                  </w:rPr>
                  <w:delText>關閉此畫面</w:delText>
                </w:r>
              </w:del>
            </w:ins>
          </w:p>
        </w:tc>
      </w:tr>
      <w:tr w:rsidR="00736F37" w:rsidDel="00B06BCC" w14:paraId="37B5D3DB" w14:textId="7F5BDC3B" w:rsidTr="00736F37">
        <w:trPr>
          <w:ins w:id="19418" w:author="Fegie" w:date="2021-05-02T00:06:00Z"/>
          <w:del w:id="19419" w:author="家榮 張" w:date="2021-05-17T10:4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C08E0" w14:textId="315E2820" w:rsidR="00736F37" w:rsidDel="00B06BCC" w:rsidRDefault="00D8560B">
            <w:pPr>
              <w:pStyle w:val="15"/>
              <w:rPr>
                <w:ins w:id="19420" w:author="Fegie" w:date="2021-05-02T00:06:00Z"/>
                <w:del w:id="19421" w:author="家榮 張" w:date="2021-05-17T10:46:00Z"/>
              </w:rPr>
              <w:pPrChange w:id="19422" w:author="家榮 張" w:date="2021-05-17T10:47:00Z">
                <w:pPr>
                  <w:jc w:val="center"/>
                </w:pPr>
              </w:pPrChange>
            </w:pPr>
            <w:ins w:id="19423" w:author="Fegie" w:date="2021-05-02T00:33:00Z">
              <w:del w:id="19424" w:author="家榮 張" w:date="2021-05-17T10:46:00Z">
                <w:r w:rsidDel="00B06BCC">
                  <w:rPr>
                    <w:rFonts w:hint="eastAsia"/>
                  </w:rPr>
                  <w:delText>4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D63A0" w14:textId="29872D6D" w:rsidR="00736F37" w:rsidDel="00B06BCC" w:rsidRDefault="00736F37">
            <w:pPr>
              <w:pStyle w:val="15"/>
              <w:rPr>
                <w:ins w:id="19425" w:author="Fegie" w:date="2021-05-02T00:06:00Z"/>
                <w:del w:id="19426" w:author="家榮 張" w:date="2021-05-17T10:46:00Z"/>
                <w:lang w:eastAsia="zh-HK"/>
              </w:rPr>
              <w:pPrChange w:id="19427" w:author="家榮 張" w:date="2021-05-17T10:47:00Z">
                <w:pPr/>
              </w:pPrChange>
            </w:pPr>
            <w:ins w:id="19428" w:author="Fegie" w:date="2021-05-02T00:06:00Z">
              <w:del w:id="19429" w:author="家榮 張" w:date="2021-05-17T10:46:00Z">
                <w:r w:rsidDel="00B06BCC">
                  <w:rPr>
                    <w:rFonts w:hint="eastAsia"/>
                    <w:lang w:eastAsia="zh-HK"/>
                  </w:rPr>
                  <w:delText>重新交易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23BA7B" w14:textId="5058F27F" w:rsidR="00736F37" w:rsidDel="00B06BCC" w:rsidRDefault="00736F37">
            <w:pPr>
              <w:pStyle w:val="15"/>
              <w:rPr>
                <w:ins w:id="19430" w:author="Fegie" w:date="2021-05-02T00:06:00Z"/>
                <w:del w:id="19431" w:author="家榮 張" w:date="2021-05-17T10:46:00Z"/>
                <w:lang w:eastAsia="zh-HK"/>
              </w:rPr>
              <w:pPrChange w:id="19432" w:author="家榮 張" w:date="2021-05-17T10:47:00Z">
                <w:pPr/>
              </w:pPrChange>
            </w:pPr>
            <w:ins w:id="19433" w:author="Fegie" w:date="2021-05-02T00:06:00Z">
              <w:del w:id="19434" w:author="家榮 張" w:date="2021-05-17T10:46:00Z">
                <w:r w:rsidDel="00B06BCC">
                  <w:rPr>
                    <w:rFonts w:hint="eastAsia"/>
                    <w:lang w:eastAsia="zh-HK"/>
                  </w:rPr>
                  <w:delText>功能新增且交易成功時顯示</w:delText>
                </w:r>
                <w:r w:rsidDel="00B06BCC">
                  <w:rPr>
                    <w:rFonts w:hint="eastAsia"/>
                  </w:rPr>
                  <w:delText>,</w:delText>
                </w:r>
                <w:r w:rsidDel="00B06BCC">
                  <w:rPr>
                    <w:rFonts w:hint="eastAsia"/>
                    <w:lang w:eastAsia="zh-HK"/>
                  </w:rPr>
                  <w:delText>重新輸入另一筆</w:delText>
                </w:r>
              </w:del>
            </w:ins>
            <w:ins w:id="19435" w:author="Fegie" w:date="2021-05-04T16:18:00Z">
              <w:del w:id="19436" w:author="家榮 張" w:date="2021-05-17T10:46:00Z">
                <w:r w:rsidR="00F66AF6" w:rsidDel="00B06BCC">
                  <w:rPr>
                    <w:rFonts w:hint="eastAsia"/>
                    <w:lang w:eastAsia="zh-HK"/>
                  </w:rPr>
                  <w:delText>客戶聯絡電話</w:delText>
                </w:r>
              </w:del>
            </w:ins>
          </w:p>
        </w:tc>
      </w:tr>
    </w:tbl>
    <w:p w14:paraId="558D43DC" w14:textId="021CCB6F" w:rsidR="00736F37" w:rsidDel="00B06BCC" w:rsidRDefault="00736F37">
      <w:pPr>
        <w:pStyle w:val="15"/>
        <w:rPr>
          <w:ins w:id="19437" w:author="Fegie" w:date="2021-05-02T00:06:00Z"/>
          <w:del w:id="19438" w:author="家榮 張" w:date="2021-05-17T10:46:00Z"/>
        </w:rPr>
        <w:pPrChange w:id="19439" w:author="家榮 張" w:date="2021-05-17T10:47:00Z">
          <w:pPr/>
        </w:pPrChange>
      </w:pPr>
    </w:p>
    <w:p w14:paraId="27713DD1" w14:textId="2D14635C" w:rsidR="00736F37" w:rsidDel="00B06BCC" w:rsidRDefault="00736F37">
      <w:pPr>
        <w:pStyle w:val="15"/>
        <w:rPr>
          <w:ins w:id="19440" w:author="Fegie" w:date="2021-05-02T00:06:00Z"/>
          <w:del w:id="19441" w:author="家榮 張" w:date="2021-05-17T10:46:00Z"/>
        </w:rPr>
        <w:pPrChange w:id="19442" w:author="家榮 張" w:date="2021-05-17T10:47:00Z">
          <w:pPr>
            <w:pStyle w:val="15"/>
            <w:numPr>
              <w:numId w:val="55"/>
            </w:numPr>
            <w:ind w:left="1418"/>
          </w:pPr>
        </w:pPrChange>
      </w:pPr>
      <w:ins w:id="19443" w:author="Fegie" w:date="2021-05-02T00:06:00Z">
        <w:del w:id="19444" w:author="家榮 張" w:date="2021-05-17T10:46:00Z">
          <w:r w:rsidDel="00B06BCC">
            <w:rPr>
              <w:rFonts w:hint="eastAsia"/>
            </w:rPr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6"/>
        <w:gridCol w:w="563"/>
        <w:gridCol w:w="1013"/>
        <w:gridCol w:w="563"/>
        <w:gridCol w:w="3220"/>
        <w:gridCol w:w="563"/>
        <w:gridCol w:w="676"/>
        <w:gridCol w:w="3146"/>
      </w:tblGrid>
      <w:tr w:rsidR="00736F37" w:rsidDel="00B06BCC" w14:paraId="2AD7563E" w14:textId="08843520" w:rsidTr="0084250E">
        <w:trPr>
          <w:trHeight w:val="388"/>
          <w:jc w:val="center"/>
          <w:ins w:id="19445" w:author="Fegie" w:date="2021-05-02T00:06:00Z"/>
          <w:del w:id="19446" w:author="家榮 張" w:date="2021-05-17T10:46:00Z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E5D4E2C" w14:textId="327CE2A6" w:rsidR="00736F37" w:rsidDel="00B06BCC" w:rsidRDefault="00736F37">
            <w:pPr>
              <w:pStyle w:val="15"/>
              <w:rPr>
                <w:ins w:id="19447" w:author="Fegie" w:date="2021-05-02T00:06:00Z"/>
                <w:del w:id="19448" w:author="家榮 張" w:date="2021-05-17T10:46:00Z"/>
              </w:rPr>
              <w:pPrChange w:id="19449" w:author="家榮 張" w:date="2021-05-17T10:47:00Z">
                <w:pPr/>
              </w:pPrChange>
            </w:pPr>
            <w:ins w:id="19450" w:author="Fegie" w:date="2021-05-02T00:06:00Z">
              <w:del w:id="19451" w:author="家榮 張" w:date="2021-05-17T10:46:00Z">
                <w:r w:rsidDel="00B06BCC">
                  <w:rPr>
                    <w:rFonts w:hint="eastAsia"/>
                  </w:rPr>
                  <w:delText>序號</w:delText>
                </w:r>
              </w:del>
            </w:ins>
          </w:p>
        </w:tc>
        <w:tc>
          <w:tcPr>
            <w:tcW w:w="84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C8CC042" w14:textId="049E2B64" w:rsidR="00736F37" w:rsidDel="00B06BCC" w:rsidRDefault="00736F37">
            <w:pPr>
              <w:pStyle w:val="15"/>
              <w:rPr>
                <w:ins w:id="19452" w:author="Fegie" w:date="2021-05-02T00:06:00Z"/>
                <w:del w:id="19453" w:author="家榮 張" w:date="2021-05-17T10:46:00Z"/>
              </w:rPr>
              <w:pPrChange w:id="19454" w:author="家榮 張" w:date="2021-05-17T10:47:00Z">
                <w:pPr/>
              </w:pPrChange>
            </w:pPr>
            <w:ins w:id="19455" w:author="Fegie" w:date="2021-05-02T00:06:00Z">
              <w:del w:id="19456" w:author="家榮 張" w:date="2021-05-17T10:46:00Z">
                <w:r w:rsidDel="00B06BCC">
                  <w:rPr>
                    <w:rFonts w:hint="eastAsia"/>
                  </w:rPr>
                  <w:delText>欄位</w:delText>
                </w:r>
              </w:del>
            </w:ins>
          </w:p>
        </w:tc>
        <w:tc>
          <w:tcPr>
            <w:tcW w:w="556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EB86862" w14:textId="09BE968C" w:rsidR="00736F37" w:rsidDel="00B06BCC" w:rsidRDefault="00736F37">
            <w:pPr>
              <w:pStyle w:val="15"/>
              <w:rPr>
                <w:ins w:id="19457" w:author="Fegie" w:date="2021-05-02T00:06:00Z"/>
                <w:del w:id="19458" w:author="家榮 張" w:date="2021-05-17T10:46:00Z"/>
              </w:rPr>
              <w:pPrChange w:id="19459" w:author="家榮 張" w:date="2021-05-17T10:47:00Z">
                <w:pPr>
                  <w:jc w:val="center"/>
                </w:pPr>
              </w:pPrChange>
            </w:pPr>
            <w:ins w:id="19460" w:author="Fegie" w:date="2021-05-02T00:06:00Z">
              <w:del w:id="19461" w:author="家榮 張" w:date="2021-05-17T10:46:00Z">
                <w:r w:rsidDel="00B06BCC">
                  <w:rPr>
                    <w:rFonts w:hint="eastAsia"/>
                  </w:rPr>
                  <w:delText>說明</w:delText>
                </w:r>
              </w:del>
            </w:ins>
          </w:p>
        </w:tc>
        <w:tc>
          <w:tcPr>
            <w:tcW w:w="342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3897195" w14:textId="3D51DC7B" w:rsidR="00736F37" w:rsidDel="00B06BCC" w:rsidRDefault="00736F37">
            <w:pPr>
              <w:pStyle w:val="15"/>
              <w:rPr>
                <w:ins w:id="19462" w:author="Fegie" w:date="2021-05-02T00:06:00Z"/>
                <w:del w:id="19463" w:author="家榮 張" w:date="2021-05-17T10:46:00Z"/>
              </w:rPr>
              <w:pPrChange w:id="19464" w:author="家榮 張" w:date="2021-05-17T10:47:00Z">
                <w:pPr/>
              </w:pPrChange>
            </w:pPr>
            <w:ins w:id="19465" w:author="Fegie" w:date="2021-05-02T00:06:00Z">
              <w:del w:id="19466" w:author="家榮 張" w:date="2021-05-17T10:46:00Z">
                <w:r w:rsidDel="00B06BCC">
                  <w:rPr>
                    <w:rFonts w:hint="eastAsia"/>
                  </w:rPr>
                  <w:delText>處理邏輯及注意事項</w:delText>
                </w:r>
              </w:del>
            </w:ins>
          </w:p>
        </w:tc>
      </w:tr>
      <w:tr w:rsidR="004D4780" w:rsidDel="00B06BCC" w14:paraId="4E4A7A2E" w14:textId="1D4354A9" w:rsidTr="0084250E">
        <w:trPr>
          <w:trHeight w:val="244"/>
          <w:jc w:val="center"/>
          <w:ins w:id="19467" w:author="Fegie" w:date="2021-05-02T00:06:00Z"/>
          <w:del w:id="19468" w:author="家榮 張" w:date="2021-05-17T10:46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145EB1" w14:textId="52F6C951" w:rsidR="00736F37" w:rsidDel="00B06BCC" w:rsidRDefault="00736F37">
            <w:pPr>
              <w:pStyle w:val="15"/>
              <w:rPr>
                <w:ins w:id="19469" w:author="Fegie" w:date="2021-05-02T00:06:00Z"/>
                <w:del w:id="19470" w:author="家榮 張" w:date="2021-05-17T10:46:00Z"/>
              </w:rPr>
              <w:pPrChange w:id="19471" w:author="家榮 張" w:date="2021-05-17T10:47:00Z">
                <w:pPr>
                  <w:widowControl/>
                </w:pPr>
              </w:pPrChange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181CC" w14:textId="60960735" w:rsidR="00736F37" w:rsidDel="00B06BCC" w:rsidRDefault="00736F37">
            <w:pPr>
              <w:pStyle w:val="15"/>
              <w:rPr>
                <w:ins w:id="19472" w:author="Fegie" w:date="2021-05-02T00:06:00Z"/>
                <w:del w:id="19473" w:author="家榮 張" w:date="2021-05-17T10:46:00Z"/>
              </w:rPr>
              <w:pPrChange w:id="19474" w:author="家榮 張" w:date="2021-05-17T10:47:00Z">
                <w:pPr>
                  <w:widowControl/>
                </w:pPr>
              </w:pPrChange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D5D2C40" w14:textId="5E2BD50C" w:rsidR="00736F37" w:rsidDel="00B06BCC" w:rsidRDefault="00736F37">
            <w:pPr>
              <w:pStyle w:val="15"/>
              <w:rPr>
                <w:ins w:id="19475" w:author="Fegie" w:date="2021-05-02T00:06:00Z"/>
                <w:del w:id="19476" w:author="家榮 張" w:date="2021-05-17T10:46:00Z"/>
              </w:rPr>
              <w:pPrChange w:id="19477" w:author="家榮 張" w:date="2021-05-17T10:47:00Z">
                <w:pPr/>
              </w:pPrChange>
            </w:pPr>
            <w:ins w:id="19478" w:author="Fegie" w:date="2021-05-02T00:06:00Z">
              <w:del w:id="19479" w:author="家榮 張" w:date="2021-05-17T10:46:00Z">
                <w:r w:rsidDel="00B06BCC">
                  <w:rPr>
                    <w:rFonts w:hint="eastAsia"/>
                  </w:rPr>
                  <w:delText>資料型態長度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A77757C" w14:textId="55AFEA70" w:rsidR="00736F37" w:rsidDel="00B06BCC" w:rsidRDefault="00736F37">
            <w:pPr>
              <w:pStyle w:val="15"/>
              <w:rPr>
                <w:ins w:id="19480" w:author="Fegie" w:date="2021-05-02T00:06:00Z"/>
                <w:del w:id="19481" w:author="家榮 張" w:date="2021-05-17T10:46:00Z"/>
              </w:rPr>
              <w:pPrChange w:id="19482" w:author="家榮 張" w:date="2021-05-17T10:47:00Z">
                <w:pPr/>
              </w:pPrChange>
            </w:pPr>
            <w:ins w:id="19483" w:author="Fegie" w:date="2021-05-02T00:06:00Z">
              <w:del w:id="19484" w:author="家榮 張" w:date="2021-05-17T10:46:00Z">
                <w:r w:rsidDel="00B06BCC">
                  <w:rPr>
                    <w:rFonts w:hint="eastAsia"/>
                  </w:rPr>
                  <w:delText>預設值</w:delText>
                </w:r>
              </w:del>
            </w:ins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3E2E58C" w14:textId="184A5B49" w:rsidR="00736F37" w:rsidDel="00B06BCC" w:rsidRDefault="00736F37">
            <w:pPr>
              <w:pStyle w:val="15"/>
              <w:rPr>
                <w:ins w:id="19485" w:author="Fegie" w:date="2021-05-02T00:06:00Z"/>
                <w:del w:id="19486" w:author="家榮 張" w:date="2021-05-17T10:46:00Z"/>
              </w:rPr>
              <w:pPrChange w:id="19487" w:author="家榮 張" w:date="2021-05-17T10:47:00Z">
                <w:pPr/>
              </w:pPrChange>
            </w:pPr>
            <w:ins w:id="19488" w:author="Fegie" w:date="2021-05-02T00:06:00Z">
              <w:del w:id="19489" w:author="家榮 張" w:date="2021-05-17T10:46:00Z">
                <w:r w:rsidDel="00B06BCC">
                  <w:rPr>
                    <w:rFonts w:hint="eastAsia"/>
                  </w:rPr>
                  <w:delText>選單內容</w:delText>
                </w:r>
              </w:del>
            </w:ins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28CFAFD" w14:textId="544912C1" w:rsidR="00736F37" w:rsidDel="00B06BCC" w:rsidRDefault="00736F37">
            <w:pPr>
              <w:pStyle w:val="15"/>
              <w:rPr>
                <w:ins w:id="19490" w:author="Fegie" w:date="2021-05-02T00:06:00Z"/>
                <w:del w:id="19491" w:author="家榮 張" w:date="2021-05-17T10:46:00Z"/>
              </w:rPr>
              <w:pPrChange w:id="19492" w:author="家榮 張" w:date="2021-05-17T10:47:00Z">
                <w:pPr/>
              </w:pPrChange>
            </w:pPr>
            <w:ins w:id="19493" w:author="Fegie" w:date="2021-05-02T00:06:00Z">
              <w:del w:id="19494" w:author="家榮 張" w:date="2021-05-17T10:46:00Z">
                <w:r w:rsidDel="00B06BCC">
                  <w:rPr>
                    <w:rFonts w:hint="eastAsia"/>
                  </w:rPr>
                  <w:delText>必填</w:delText>
                </w:r>
              </w:del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5856831" w14:textId="390323CC" w:rsidR="00736F37" w:rsidDel="00B06BCC" w:rsidRDefault="00736F37">
            <w:pPr>
              <w:pStyle w:val="15"/>
              <w:rPr>
                <w:ins w:id="19495" w:author="Fegie" w:date="2021-05-02T00:06:00Z"/>
                <w:del w:id="19496" w:author="家榮 張" w:date="2021-05-17T10:46:00Z"/>
              </w:rPr>
              <w:pPrChange w:id="19497" w:author="家榮 張" w:date="2021-05-17T10:47:00Z">
                <w:pPr/>
              </w:pPrChange>
            </w:pPr>
            <w:ins w:id="19498" w:author="Fegie" w:date="2021-05-02T00:06:00Z">
              <w:del w:id="19499" w:author="家榮 張" w:date="2021-05-17T10:46:00Z">
                <w:r w:rsidDel="00B06BCC">
                  <w:rPr>
                    <w:rFonts w:hint="eastAsia"/>
                  </w:rPr>
                  <w:delText>R/W</w:delText>
                </w:r>
              </w:del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B070F" w14:textId="488123B3" w:rsidR="00736F37" w:rsidDel="00B06BCC" w:rsidRDefault="00736F37">
            <w:pPr>
              <w:pStyle w:val="15"/>
              <w:rPr>
                <w:ins w:id="19500" w:author="Fegie" w:date="2021-05-02T00:06:00Z"/>
                <w:del w:id="19501" w:author="家榮 張" w:date="2021-05-17T10:46:00Z"/>
              </w:rPr>
              <w:pPrChange w:id="19502" w:author="家榮 張" w:date="2021-05-17T10:47:00Z">
                <w:pPr>
                  <w:widowControl/>
                </w:pPr>
              </w:pPrChange>
            </w:pPr>
          </w:p>
        </w:tc>
      </w:tr>
      <w:tr w:rsidR="004D4780" w:rsidDel="00B06BCC" w14:paraId="366985BD" w14:textId="778468CC" w:rsidTr="0084250E">
        <w:trPr>
          <w:trHeight w:val="291"/>
          <w:jc w:val="center"/>
          <w:ins w:id="19503" w:author="Fegie" w:date="2021-05-02T00:06:00Z"/>
          <w:del w:id="19504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E053D" w14:textId="7744E45F" w:rsidR="00736F37" w:rsidDel="00B06BCC" w:rsidRDefault="00736F37">
            <w:pPr>
              <w:pStyle w:val="15"/>
              <w:rPr>
                <w:ins w:id="19505" w:author="Fegie" w:date="2021-05-02T00:06:00Z"/>
                <w:del w:id="19506" w:author="家榮 張" w:date="2021-05-17T10:46:00Z"/>
              </w:rPr>
              <w:pPrChange w:id="19507" w:author="家榮 張" w:date="2021-05-17T10:47:00Z">
                <w:pPr/>
              </w:pPrChange>
            </w:pPr>
            <w:ins w:id="19508" w:author="Fegie" w:date="2021-05-02T00:06:00Z">
              <w:del w:id="19509" w:author="家榮 張" w:date="2021-05-17T10:46:00Z">
                <w:r w:rsidDel="00B06BCC">
                  <w:rPr>
                    <w:rFonts w:hint="eastAsia"/>
                  </w:rPr>
                  <w:delText>1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BB66C" w14:textId="1ABC611D" w:rsidR="00736F37" w:rsidDel="00B06BCC" w:rsidRDefault="00736F37">
            <w:pPr>
              <w:pStyle w:val="15"/>
              <w:rPr>
                <w:ins w:id="19510" w:author="Fegie" w:date="2021-05-02T00:06:00Z"/>
                <w:del w:id="19511" w:author="家榮 張" w:date="2021-05-17T10:46:00Z"/>
              </w:rPr>
              <w:pPrChange w:id="19512" w:author="家榮 張" w:date="2021-05-17T10:47:00Z">
                <w:pPr/>
              </w:pPrChange>
            </w:pPr>
            <w:ins w:id="19513" w:author="Fegie" w:date="2021-05-02T00:06:00Z">
              <w:del w:id="19514" w:author="家榮 張" w:date="2021-05-17T10:46:00Z">
                <w:r w:rsidDel="00B06BCC">
                  <w:rPr>
                    <w:rFonts w:hint="eastAsia"/>
                  </w:rPr>
                  <w:delText>功能選項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2F17" w14:textId="47E64364" w:rsidR="00736F37" w:rsidDel="00B06BCC" w:rsidRDefault="00736F37">
            <w:pPr>
              <w:pStyle w:val="15"/>
              <w:rPr>
                <w:ins w:id="19515" w:author="Fegie" w:date="2021-05-02T00:06:00Z"/>
                <w:del w:id="19516" w:author="家榮 張" w:date="2021-05-17T10:46:00Z"/>
              </w:rPr>
              <w:pPrChange w:id="19517" w:author="家榮 張" w:date="2021-05-17T10:47:00Z">
                <w:pPr/>
              </w:pPrChange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567BD" w14:textId="67B43376" w:rsidR="00736F37" w:rsidDel="00B06BCC" w:rsidRDefault="00736F37">
            <w:pPr>
              <w:pStyle w:val="15"/>
              <w:rPr>
                <w:ins w:id="19518" w:author="Fegie" w:date="2021-05-02T00:06:00Z"/>
                <w:del w:id="19519" w:author="家榮 張" w:date="2021-05-17T10:46:00Z"/>
              </w:rPr>
              <w:pPrChange w:id="19520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98418" w14:textId="0727116F" w:rsidR="00736F37" w:rsidDel="00B06BCC" w:rsidRDefault="00736F37">
            <w:pPr>
              <w:pStyle w:val="15"/>
              <w:rPr>
                <w:ins w:id="19521" w:author="Fegie" w:date="2021-05-02T00:06:00Z"/>
                <w:del w:id="19522" w:author="家榮 張" w:date="2021-05-17T10:46:00Z"/>
              </w:rPr>
              <w:pPrChange w:id="19523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D5CAC" w14:textId="00D48175" w:rsidR="00736F37" w:rsidDel="00B06BCC" w:rsidRDefault="00736F37">
            <w:pPr>
              <w:pStyle w:val="15"/>
              <w:rPr>
                <w:ins w:id="19524" w:author="Fegie" w:date="2021-05-02T00:06:00Z"/>
                <w:del w:id="19525" w:author="家榮 張" w:date="2021-05-17T10:46:00Z"/>
              </w:rPr>
              <w:pPrChange w:id="19526" w:author="家榮 張" w:date="2021-05-17T10:47:00Z">
                <w:pPr/>
              </w:pPrChange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8DEB2" w14:textId="384026CD" w:rsidR="00736F37" w:rsidDel="00B06BCC" w:rsidRDefault="00736F37">
            <w:pPr>
              <w:pStyle w:val="15"/>
              <w:rPr>
                <w:ins w:id="19527" w:author="Fegie" w:date="2021-05-02T00:06:00Z"/>
                <w:del w:id="19528" w:author="家榮 張" w:date="2021-05-17T10:46:00Z"/>
              </w:rPr>
              <w:pPrChange w:id="19529" w:author="家榮 張" w:date="2021-05-17T10:47:00Z">
                <w:pPr/>
              </w:pPrChange>
            </w:pPr>
            <w:ins w:id="19530" w:author="Fegie" w:date="2021-05-02T00:06:00Z">
              <w:del w:id="19531" w:author="家榮 張" w:date="2021-05-17T10:46:00Z">
                <w:r w:rsidDel="00B06BCC">
                  <w:rPr>
                    <w:rFonts w:hint="eastAsia"/>
                  </w:rPr>
                  <w:delText>R</w:delText>
                </w:r>
              </w:del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40C96" w14:textId="5101FA5F" w:rsidR="00736F37" w:rsidDel="00B06BCC" w:rsidRDefault="00736F37">
            <w:pPr>
              <w:pStyle w:val="15"/>
              <w:rPr>
                <w:ins w:id="19532" w:author="Fegie" w:date="2021-05-02T00:06:00Z"/>
                <w:del w:id="19533" w:author="家榮 張" w:date="2021-05-17T10:46:00Z"/>
              </w:rPr>
              <w:pPrChange w:id="19534" w:author="家榮 張" w:date="2021-05-17T10:47:00Z">
                <w:pPr/>
              </w:pPrChange>
            </w:pPr>
            <w:ins w:id="19535" w:author="Fegie" w:date="2021-05-02T00:06:00Z">
              <w:del w:id="19536" w:author="家榮 張" w:date="2021-05-17T10:46:00Z">
                <w:r w:rsidDel="00B06BCC">
                  <w:rPr>
                    <w:rFonts w:hint="eastAsia"/>
                  </w:rPr>
                  <w:delText>自動顯示</w:delText>
                </w:r>
              </w:del>
            </w:ins>
          </w:p>
          <w:p w14:paraId="424399A1" w14:textId="131A6AEB" w:rsidR="00736F37" w:rsidDel="00B06BCC" w:rsidRDefault="00736F37">
            <w:pPr>
              <w:pStyle w:val="15"/>
              <w:rPr>
                <w:ins w:id="19537" w:author="Fegie" w:date="2021-05-02T00:06:00Z"/>
                <w:del w:id="19538" w:author="家榮 張" w:date="2021-05-17T10:46:00Z"/>
              </w:rPr>
              <w:pPrChange w:id="19539" w:author="家榮 張" w:date="2021-05-17T10:47:00Z">
                <w:pPr/>
              </w:pPrChange>
            </w:pPr>
            <w:ins w:id="19540" w:author="Fegie" w:date="2021-05-02T00:06:00Z">
              <w:del w:id="19541" w:author="家榮 張" w:date="2021-05-17T10:46:00Z">
                <w:r w:rsidDel="00B06BCC">
                  <w:rPr>
                    <w:rFonts w:hint="eastAsia"/>
                    <w:lang w:eastAsia="zh-HK"/>
                  </w:rPr>
                  <w:delText>新增、修改</w:delText>
                </w:r>
              </w:del>
            </w:ins>
          </w:p>
        </w:tc>
      </w:tr>
      <w:tr w:rsidR="00404141" w:rsidDel="00B06BCC" w14:paraId="395047C6" w14:textId="093D22A4" w:rsidTr="0084250E">
        <w:trPr>
          <w:trHeight w:val="291"/>
          <w:jc w:val="center"/>
          <w:ins w:id="19542" w:author="Fegie" w:date="2021-05-02T00:06:00Z"/>
          <w:del w:id="19543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C6BBF" w14:textId="2136E229" w:rsidR="00404141" w:rsidDel="00B06BCC" w:rsidRDefault="00404141">
            <w:pPr>
              <w:pStyle w:val="15"/>
              <w:rPr>
                <w:ins w:id="19544" w:author="Fegie" w:date="2021-05-02T00:06:00Z"/>
                <w:del w:id="19545" w:author="家榮 張" w:date="2021-05-17T10:46:00Z"/>
              </w:rPr>
              <w:pPrChange w:id="19546" w:author="家榮 張" w:date="2021-05-17T10:47:00Z">
                <w:pPr/>
              </w:pPrChange>
            </w:pPr>
            <w:ins w:id="19547" w:author="Fegie" w:date="2021-05-02T00:06:00Z">
              <w:del w:id="19548" w:author="家榮 張" w:date="2021-05-17T10:46:00Z">
                <w:r w:rsidDel="00B06BCC">
                  <w:rPr>
                    <w:rFonts w:hint="eastAsia"/>
                  </w:rPr>
                  <w:delText>2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E27D2" w14:textId="74EF0CEE" w:rsidR="00404141" w:rsidDel="00B06BCC" w:rsidRDefault="00404141">
            <w:pPr>
              <w:pStyle w:val="15"/>
              <w:rPr>
                <w:ins w:id="19549" w:author="Fegie" w:date="2021-05-02T00:06:00Z"/>
                <w:del w:id="19550" w:author="家榮 張" w:date="2021-05-17T10:46:00Z"/>
              </w:rPr>
              <w:pPrChange w:id="19551" w:author="家榮 張" w:date="2021-05-17T10:47:00Z">
                <w:pPr/>
              </w:pPrChange>
            </w:pPr>
            <w:ins w:id="19552" w:author="Fegie" w:date="2021-05-02T00:33:00Z">
              <w:del w:id="19553" w:author="家榮 張" w:date="2021-05-17T10:46:00Z">
                <w:r w:rsidDel="00B06BCC">
                  <w:rPr>
                    <w:rFonts w:hint="eastAsia"/>
                  </w:rPr>
                  <w:delText>戶號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A8E49" w14:textId="728E7118" w:rsidR="00404141" w:rsidDel="00B06BCC" w:rsidRDefault="00404141">
            <w:pPr>
              <w:pStyle w:val="15"/>
              <w:rPr>
                <w:ins w:id="19554" w:author="Fegie" w:date="2021-05-02T00:06:00Z"/>
                <w:del w:id="19555" w:author="家榮 張" w:date="2021-05-17T10:46:00Z"/>
              </w:rPr>
              <w:pPrChange w:id="19556" w:author="家榮 張" w:date="2021-05-17T10:47:00Z">
                <w:pPr/>
              </w:pPrChange>
            </w:pPr>
            <w:ins w:id="19557" w:author="Fegie" w:date="2021-05-02T00:37:00Z">
              <w:del w:id="19558" w:author="家榮 張" w:date="2021-05-06T18:52:00Z">
                <w:r w:rsidDel="00A7651D">
                  <w:rPr>
                    <w:rFonts w:hint="eastAsia"/>
                  </w:rPr>
                  <w:delText>9(07)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16F0C" w14:textId="5D95985C" w:rsidR="00404141" w:rsidDel="00B06BCC" w:rsidRDefault="00404141">
            <w:pPr>
              <w:pStyle w:val="15"/>
              <w:rPr>
                <w:ins w:id="19559" w:author="Fegie" w:date="2021-05-02T00:06:00Z"/>
                <w:del w:id="19560" w:author="家榮 張" w:date="2021-05-17T10:46:00Z"/>
              </w:rPr>
              <w:pPrChange w:id="19561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DE1BF" w14:textId="4F02D7F7" w:rsidR="00404141" w:rsidDel="00B06BCC" w:rsidRDefault="00404141">
            <w:pPr>
              <w:pStyle w:val="15"/>
              <w:rPr>
                <w:ins w:id="19562" w:author="Fegie" w:date="2021-05-02T00:06:00Z"/>
                <w:del w:id="19563" w:author="家榮 張" w:date="2021-05-17T10:46:00Z"/>
              </w:rPr>
              <w:pPrChange w:id="19564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CDA33AE" w14:textId="6CD5F84A" w:rsidR="00404141" w:rsidDel="00B06BCC" w:rsidRDefault="006305EA">
            <w:pPr>
              <w:pStyle w:val="15"/>
              <w:rPr>
                <w:ins w:id="19565" w:author="Fegie" w:date="2021-05-02T00:06:00Z"/>
                <w:del w:id="19566" w:author="家榮 張" w:date="2021-05-17T10:46:00Z"/>
              </w:rPr>
              <w:pPrChange w:id="19567" w:author="家榮 張" w:date="2021-05-17T10:47:00Z">
                <w:pPr/>
              </w:pPrChange>
            </w:pPr>
            <w:ins w:id="19568" w:author="Fegie" w:date="2021-05-05T15:55:00Z">
              <w:del w:id="19569" w:author="家榮 張" w:date="2021-05-17T10:46:00Z">
                <w:r w:rsidDel="00B06BCC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9FD6523" w14:textId="761C4129" w:rsidR="00404141" w:rsidDel="00B06BCC" w:rsidRDefault="006305EA">
            <w:pPr>
              <w:pStyle w:val="15"/>
              <w:rPr>
                <w:ins w:id="19570" w:author="Fegie" w:date="2021-05-02T00:06:00Z"/>
                <w:del w:id="19571" w:author="家榮 張" w:date="2021-05-17T10:46:00Z"/>
              </w:rPr>
              <w:pPrChange w:id="19572" w:author="家榮 張" w:date="2021-05-17T10:47:00Z">
                <w:pPr/>
              </w:pPrChange>
            </w:pPr>
            <w:ins w:id="19573" w:author="Fegie" w:date="2021-05-05T15:55:00Z">
              <w:del w:id="19574" w:author="家榮 張" w:date="2021-05-17T10:46:00Z">
                <w:r w:rsidDel="00B06BCC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9740831" w14:textId="2CA9DE07" w:rsidR="00404141" w:rsidDel="00B06BCC" w:rsidRDefault="00404141">
            <w:pPr>
              <w:pStyle w:val="15"/>
              <w:rPr>
                <w:ins w:id="19575" w:author="Fegie" w:date="2021-05-05T15:51:00Z"/>
                <w:del w:id="19576" w:author="家榮 張" w:date="2021-05-17T10:46:00Z"/>
              </w:rPr>
              <w:pPrChange w:id="19577" w:author="家榮 張" w:date="2021-05-17T10:47:00Z">
                <w:pPr/>
              </w:pPrChange>
            </w:pPr>
            <w:ins w:id="19578" w:author="Fegie" w:date="2021-05-05T15:51:00Z">
              <w:del w:id="19579" w:author="家榮 張" w:date="2021-05-17T10:46:00Z">
                <w:r w:rsidDel="00B06BCC">
                  <w:rPr>
                    <w:rFonts w:hint="eastAsia"/>
                  </w:rPr>
                  <w:delText>1.「新增」時，二選一輸入</w:delText>
                </w:r>
              </w:del>
            </w:ins>
          </w:p>
          <w:p w14:paraId="536B190A" w14:textId="602634C8" w:rsidR="00404141" w:rsidDel="00B06BCC" w:rsidRDefault="00404141">
            <w:pPr>
              <w:pStyle w:val="15"/>
              <w:rPr>
                <w:ins w:id="19580" w:author="Fegie" w:date="2021-05-05T15:51:00Z"/>
                <w:del w:id="19581" w:author="家榮 張" w:date="2021-05-17T10:46:00Z"/>
              </w:rPr>
              <w:pPrChange w:id="19582" w:author="家榮 張" w:date="2021-05-17T10:47:00Z">
                <w:pPr>
                  <w:ind w:left="226" w:hangingChars="94" w:hanging="226"/>
                </w:pPr>
              </w:pPrChange>
            </w:pPr>
            <w:ins w:id="19583" w:author="Fegie" w:date="2021-05-05T15:51:00Z">
              <w:del w:id="19584" w:author="家榮 張" w:date="2021-05-17T10:46:00Z">
                <w:r w:rsidDel="00B06BCC">
                  <w:rPr>
                    <w:rFonts w:hint="eastAsia"/>
                  </w:rPr>
                  <w:delText>2.其他功能時，自動顯示原值，不可修改</w:delText>
                </w:r>
              </w:del>
            </w:ins>
          </w:p>
          <w:p w14:paraId="6D322F5F" w14:textId="4C4B8BC0" w:rsidR="00404141" w:rsidDel="00B06BCC" w:rsidRDefault="00404141">
            <w:pPr>
              <w:pStyle w:val="15"/>
              <w:rPr>
                <w:ins w:id="19585" w:author="Fegie" w:date="2021-05-02T00:06:00Z"/>
                <w:del w:id="19586" w:author="家榮 張" w:date="2021-05-17T10:46:00Z"/>
              </w:rPr>
              <w:pPrChange w:id="19587" w:author="家榮 張" w:date="2021-05-17T10:47:00Z">
                <w:pPr/>
              </w:pPrChange>
            </w:pPr>
            <w:ins w:id="19588" w:author="Fegie" w:date="2021-05-05T15:51:00Z">
              <w:del w:id="19589" w:author="家榮 張" w:date="2021-05-17T10:46:00Z">
                <w:r w:rsidDel="00B06BCC">
                  <w:rPr>
                    <w:rFonts w:hint="eastAsia"/>
                  </w:rPr>
                  <w:delText>3.</w:delText>
                </w:r>
                <w:r w:rsidDel="00B06BCC">
                  <w:delText>CustTelNo</w:delText>
                </w:r>
                <w:r w:rsidDel="00B06BCC">
                  <w:rPr>
                    <w:rFonts w:hint="eastAsia"/>
                  </w:rPr>
                  <w:delText>.</w:delText>
                </w:r>
                <w:r w:rsidDel="00B06BCC">
                  <w:delText>CustUKey</w:delText>
                </w:r>
              </w:del>
            </w:ins>
          </w:p>
        </w:tc>
      </w:tr>
      <w:tr w:rsidR="00404141" w:rsidDel="00B06BCC" w14:paraId="5E263A33" w14:textId="15D0813E" w:rsidTr="0084250E">
        <w:trPr>
          <w:trHeight w:val="291"/>
          <w:jc w:val="center"/>
          <w:ins w:id="19590" w:author="Fegie" w:date="2021-05-05T15:51:00Z"/>
          <w:del w:id="19591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8B428" w14:textId="0966918C" w:rsidR="00404141" w:rsidDel="00B06BCC" w:rsidRDefault="00404141">
            <w:pPr>
              <w:pStyle w:val="15"/>
              <w:rPr>
                <w:ins w:id="19592" w:author="Fegie" w:date="2021-05-05T15:51:00Z"/>
                <w:del w:id="19593" w:author="家榮 張" w:date="2021-05-17T10:46:00Z"/>
              </w:rPr>
              <w:pPrChange w:id="19594" w:author="家榮 張" w:date="2021-05-17T10:47:00Z">
                <w:pPr/>
              </w:pPrChange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3D58" w14:textId="40D2B780" w:rsidR="00404141" w:rsidDel="00B06BCC" w:rsidRDefault="00404141">
            <w:pPr>
              <w:pStyle w:val="15"/>
              <w:rPr>
                <w:ins w:id="19595" w:author="Fegie" w:date="2021-05-05T15:51:00Z"/>
                <w:del w:id="19596" w:author="家榮 張" w:date="2021-05-17T10:46:00Z"/>
              </w:rPr>
              <w:pPrChange w:id="19597" w:author="家榮 張" w:date="2021-05-17T10:47:00Z">
                <w:pPr/>
              </w:pPrChange>
            </w:pPr>
            <w:ins w:id="19598" w:author="Fegie" w:date="2021-05-05T15:52:00Z">
              <w:del w:id="19599" w:author="家榮 張" w:date="2021-05-17T10:46:00Z">
                <w:r w:rsidDel="00B06BCC">
                  <w:rPr>
                    <w:rFonts w:hint="eastAsia"/>
                  </w:rPr>
                  <w:delText>瀏覽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23880" w14:textId="349C47BF" w:rsidR="00404141" w:rsidDel="00B06BCC" w:rsidRDefault="00404141">
            <w:pPr>
              <w:pStyle w:val="15"/>
              <w:rPr>
                <w:ins w:id="19600" w:author="Fegie" w:date="2021-05-05T15:51:00Z"/>
                <w:del w:id="19601" w:author="家榮 張" w:date="2021-05-17T10:46:00Z"/>
              </w:rPr>
              <w:pPrChange w:id="19602" w:author="家榮 張" w:date="2021-05-17T10:47:00Z">
                <w:pPr/>
              </w:pPrChange>
            </w:pPr>
            <w:ins w:id="19603" w:author="Fegie" w:date="2021-05-05T15:52:00Z">
              <w:del w:id="19604" w:author="家榮 張" w:date="2021-05-17T10:46:00Z">
                <w:r w:rsidDel="00B06BCC">
                  <w:rPr>
                    <w:rFonts w:hint="eastAsia"/>
                  </w:rPr>
                  <w:delText>按鈕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770C" w14:textId="6A793D54" w:rsidR="00404141" w:rsidDel="00B06BCC" w:rsidRDefault="00404141">
            <w:pPr>
              <w:pStyle w:val="15"/>
              <w:rPr>
                <w:ins w:id="19605" w:author="Fegie" w:date="2021-05-05T15:51:00Z"/>
                <w:del w:id="19606" w:author="家榮 張" w:date="2021-05-17T10:46:00Z"/>
              </w:rPr>
              <w:pPrChange w:id="19607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9B417" w14:textId="4832C2A4" w:rsidR="00404141" w:rsidDel="00B06BCC" w:rsidRDefault="00404141">
            <w:pPr>
              <w:pStyle w:val="15"/>
              <w:rPr>
                <w:ins w:id="19608" w:author="Fegie" w:date="2021-05-05T15:51:00Z"/>
                <w:del w:id="19609" w:author="家榮 張" w:date="2021-05-17T10:46:00Z"/>
              </w:rPr>
              <w:pPrChange w:id="19610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CEC10E" w14:textId="5E61E278" w:rsidR="00404141" w:rsidDel="00B06BCC" w:rsidRDefault="00404141">
            <w:pPr>
              <w:pStyle w:val="15"/>
              <w:rPr>
                <w:ins w:id="19611" w:author="Fegie" w:date="2021-05-05T15:51:00Z"/>
                <w:del w:id="19612" w:author="家榮 張" w:date="2021-05-17T10:46:00Z"/>
              </w:rPr>
              <w:pPrChange w:id="19613" w:author="家榮 張" w:date="2021-05-17T10:47:00Z">
                <w:pPr/>
              </w:pPrChange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1D102BE" w14:textId="6C3A0E13" w:rsidR="00404141" w:rsidDel="00B06BCC" w:rsidRDefault="00404141">
            <w:pPr>
              <w:pStyle w:val="15"/>
              <w:rPr>
                <w:ins w:id="19614" w:author="Fegie" w:date="2021-05-05T15:51:00Z"/>
                <w:del w:id="19615" w:author="家榮 張" w:date="2021-05-17T10:46:00Z"/>
              </w:rPr>
              <w:pPrChange w:id="19616" w:author="家榮 張" w:date="2021-05-17T10:47:00Z">
                <w:pPr/>
              </w:pPrChange>
            </w:pPr>
          </w:p>
        </w:tc>
        <w:tc>
          <w:tcPr>
            <w:tcW w:w="3427" w:type="dxa"/>
            <w:tcBorders>
              <w:left w:val="single" w:sz="4" w:space="0" w:color="auto"/>
              <w:right w:val="single" w:sz="4" w:space="0" w:color="auto"/>
            </w:tcBorders>
          </w:tcPr>
          <w:p w14:paraId="1A62DF89" w14:textId="7696E4B2" w:rsidR="00404141" w:rsidDel="00B06BCC" w:rsidRDefault="00404141">
            <w:pPr>
              <w:pStyle w:val="15"/>
              <w:rPr>
                <w:ins w:id="19617" w:author="Fegie" w:date="2021-05-05T15:51:00Z"/>
                <w:del w:id="19618" w:author="家榮 張" w:date="2021-05-17T10:46:00Z"/>
              </w:rPr>
              <w:pPrChange w:id="19619" w:author="家榮 張" w:date="2021-05-17T10:47:00Z">
                <w:pPr/>
              </w:pPrChange>
            </w:pPr>
            <w:ins w:id="19620" w:author="Fegie" w:date="2021-05-05T15:52:00Z">
              <w:del w:id="19621" w:author="家榮 張" w:date="2021-05-17T10:46:00Z">
                <w:r w:rsidRPr="00BA4B70" w:rsidDel="00B06BCC">
                  <w:rPr>
                    <w:rFonts w:hint="eastAsia"/>
                    <w:color w:val="000000" w:themeColor="text1"/>
                  </w:rPr>
                  <w:delText>連結至【</w:delText>
                </w:r>
                <w:r w:rsidRPr="00BA4B70" w:rsidDel="00B06BCC">
                  <w:rPr>
                    <w:color w:val="000000" w:themeColor="text1"/>
                  </w:rPr>
                  <w:delText>L</w:delText>
                </w:r>
                <w:r w:rsidDel="00B06BCC">
                  <w:rPr>
                    <w:rFonts w:hint="eastAsia"/>
                    <w:color w:val="000000" w:themeColor="text1"/>
                  </w:rPr>
                  <w:delText>1001顧客明細資料查詢</w:delText>
                </w:r>
                <w:r w:rsidRPr="00BA4B70" w:rsidDel="00B06BCC">
                  <w:rPr>
                    <w:rFonts w:hint="eastAsia"/>
                    <w:color w:val="000000" w:themeColor="text1"/>
                  </w:rPr>
                  <w:delText>】，</w:delText>
                </w:r>
                <w:r w:rsidRPr="002B16F9" w:rsidDel="00B06BCC">
                  <w:rPr>
                    <w:rFonts w:hint="eastAsia"/>
                    <w:lang w:eastAsia="zh-HK"/>
                  </w:rPr>
                  <w:delText>供</w:delText>
                </w:r>
                <w:r w:rsidDel="00B06BCC">
                  <w:rPr>
                    <w:rFonts w:hint="eastAsia"/>
                    <w:lang w:eastAsia="zh-HK"/>
                  </w:rPr>
                  <w:delText>查詢並帶回「戶號」</w:delText>
                </w:r>
              </w:del>
            </w:ins>
          </w:p>
        </w:tc>
      </w:tr>
      <w:tr w:rsidR="00404141" w:rsidDel="00B06BCC" w14:paraId="116D74A4" w14:textId="055B4D92" w:rsidTr="0084250E">
        <w:trPr>
          <w:trHeight w:val="291"/>
          <w:jc w:val="center"/>
          <w:ins w:id="19622" w:author="Fegie" w:date="2021-05-02T00:06:00Z"/>
          <w:del w:id="19623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E3EEF" w14:textId="08AFB2A3" w:rsidR="00404141" w:rsidDel="00B06BCC" w:rsidRDefault="00404141">
            <w:pPr>
              <w:pStyle w:val="15"/>
              <w:rPr>
                <w:ins w:id="19624" w:author="Fegie" w:date="2021-05-02T00:06:00Z"/>
                <w:del w:id="19625" w:author="家榮 張" w:date="2021-05-17T10:46:00Z"/>
              </w:rPr>
              <w:pPrChange w:id="19626" w:author="家榮 張" w:date="2021-05-17T10:47:00Z">
                <w:pPr/>
              </w:pPrChange>
            </w:pPr>
            <w:ins w:id="19627" w:author="Fegie" w:date="2021-05-02T00:06:00Z">
              <w:del w:id="19628" w:author="家榮 張" w:date="2021-05-17T10:46:00Z">
                <w:r w:rsidDel="00B06BCC">
                  <w:rPr>
                    <w:rFonts w:hint="eastAsia"/>
                  </w:rPr>
                  <w:delText>3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4606" w14:textId="4F50CA87" w:rsidR="00404141" w:rsidDel="00B06BCC" w:rsidRDefault="00404141">
            <w:pPr>
              <w:pStyle w:val="15"/>
              <w:rPr>
                <w:ins w:id="19629" w:author="Fegie" w:date="2021-05-02T00:06:00Z"/>
                <w:del w:id="19630" w:author="家榮 張" w:date="2021-05-17T10:46:00Z"/>
              </w:rPr>
              <w:pPrChange w:id="19631" w:author="家榮 張" w:date="2021-05-17T10:47:00Z">
                <w:pPr/>
              </w:pPrChange>
            </w:pPr>
            <w:ins w:id="19632" w:author="Fegie" w:date="2021-05-02T00:33:00Z">
              <w:del w:id="19633" w:author="家榮 張" w:date="2021-05-17T10:46:00Z">
                <w:r w:rsidDel="00B06BCC">
                  <w:rPr>
                    <w:rFonts w:hint="eastAsia"/>
                  </w:rPr>
                  <w:delText>統一編號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F693" w14:textId="7F3A5F19" w:rsidR="00404141" w:rsidDel="00B06BCC" w:rsidRDefault="00404141">
            <w:pPr>
              <w:pStyle w:val="15"/>
              <w:rPr>
                <w:ins w:id="19634" w:author="Fegie" w:date="2021-05-02T00:06:00Z"/>
                <w:del w:id="19635" w:author="家榮 張" w:date="2021-05-17T10:46:00Z"/>
              </w:rPr>
              <w:pPrChange w:id="19636" w:author="家榮 張" w:date="2021-05-17T10:47:00Z">
                <w:pPr/>
              </w:pPrChange>
            </w:pPr>
            <w:ins w:id="19637" w:author="Fegie" w:date="2021-05-02T00:37:00Z">
              <w:del w:id="19638" w:author="家榮 張" w:date="2021-05-06T18:52:00Z">
                <w:r w:rsidDel="00A7651D">
                  <w:rPr>
                    <w:rFonts w:hint="eastAsia"/>
                  </w:rPr>
                  <w:delText>X(10)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B2730" w14:textId="7D5F50F8" w:rsidR="00404141" w:rsidDel="00B06BCC" w:rsidRDefault="00404141">
            <w:pPr>
              <w:pStyle w:val="15"/>
              <w:rPr>
                <w:ins w:id="19639" w:author="Fegie" w:date="2021-05-02T00:06:00Z"/>
                <w:del w:id="19640" w:author="家榮 張" w:date="2021-05-17T10:46:00Z"/>
              </w:rPr>
              <w:pPrChange w:id="19641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48B6" w14:textId="4CB222EB" w:rsidR="00404141" w:rsidDel="00B06BCC" w:rsidRDefault="00404141">
            <w:pPr>
              <w:pStyle w:val="15"/>
              <w:rPr>
                <w:ins w:id="19642" w:author="Fegie" w:date="2021-05-02T00:06:00Z"/>
                <w:del w:id="19643" w:author="家榮 張" w:date="2021-05-17T10:46:00Z"/>
              </w:rPr>
              <w:pPrChange w:id="19644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133BA" w14:textId="37B44088" w:rsidR="00404141" w:rsidDel="00B06BCC" w:rsidRDefault="006305EA">
            <w:pPr>
              <w:pStyle w:val="15"/>
              <w:rPr>
                <w:ins w:id="19645" w:author="Fegie" w:date="2021-05-02T00:06:00Z"/>
                <w:del w:id="19646" w:author="家榮 張" w:date="2021-05-17T10:46:00Z"/>
              </w:rPr>
              <w:pPrChange w:id="19647" w:author="家榮 張" w:date="2021-05-17T10:47:00Z">
                <w:pPr/>
              </w:pPrChange>
            </w:pPr>
            <w:ins w:id="19648" w:author="Fegie" w:date="2021-05-05T15:55:00Z">
              <w:del w:id="19649" w:author="家榮 張" w:date="2021-05-17T10:46:00Z">
                <w:r w:rsidDel="00B06BCC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57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A3697" w14:textId="72104FD1" w:rsidR="00404141" w:rsidDel="00B06BCC" w:rsidRDefault="006305EA">
            <w:pPr>
              <w:pStyle w:val="15"/>
              <w:rPr>
                <w:ins w:id="19650" w:author="Fegie" w:date="2021-05-02T00:06:00Z"/>
                <w:del w:id="19651" w:author="家榮 張" w:date="2021-05-17T10:46:00Z"/>
              </w:rPr>
              <w:pPrChange w:id="19652" w:author="家榮 張" w:date="2021-05-17T10:47:00Z">
                <w:pPr/>
              </w:pPrChange>
            </w:pPr>
            <w:ins w:id="19653" w:author="Fegie" w:date="2021-05-05T15:55:00Z">
              <w:del w:id="19654" w:author="家榮 張" w:date="2021-05-17T10:46:00Z">
                <w:r w:rsidDel="00B06BCC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42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1CF28" w14:textId="768949BB" w:rsidR="00404141" w:rsidDel="00B06BCC" w:rsidRDefault="00404141">
            <w:pPr>
              <w:pStyle w:val="15"/>
              <w:rPr>
                <w:ins w:id="19655" w:author="Fegie" w:date="2021-05-05T15:51:00Z"/>
                <w:del w:id="19656" w:author="家榮 張" w:date="2021-05-17T10:46:00Z"/>
              </w:rPr>
              <w:pPrChange w:id="19657" w:author="家榮 張" w:date="2021-05-17T10:47:00Z">
                <w:pPr/>
              </w:pPrChange>
            </w:pPr>
            <w:ins w:id="19658" w:author="Fegie" w:date="2021-05-05T15:51:00Z">
              <w:del w:id="19659" w:author="家榮 張" w:date="2021-05-17T10:46:00Z">
                <w:r w:rsidDel="00B06BCC">
                  <w:rPr>
                    <w:rFonts w:hint="eastAsia"/>
                  </w:rPr>
                  <w:delText>1.「新增」時，二選一輸入</w:delText>
                </w:r>
              </w:del>
            </w:ins>
          </w:p>
          <w:p w14:paraId="7A64F3C4" w14:textId="576D91E1" w:rsidR="00404141" w:rsidDel="00B06BCC" w:rsidRDefault="00404141">
            <w:pPr>
              <w:pStyle w:val="15"/>
              <w:rPr>
                <w:ins w:id="19660" w:author="Fegie" w:date="2021-05-05T15:51:00Z"/>
                <w:del w:id="19661" w:author="家榮 張" w:date="2021-05-17T10:46:00Z"/>
              </w:rPr>
              <w:pPrChange w:id="19662" w:author="家榮 張" w:date="2021-05-17T10:47:00Z">
                <w:pPr>
                  <w:ind w:left="226" w:hangingChars="94" w:hanging="226"/>
                </w:pPr>
              </w:pPrChange>
            </w:pPr>
            <w:ins w:id="19663" w:author="Fegie" w:date="2021-05-05T15:51:00Z">
              <w:del w:id="19664" w:author="家榮 張" w:date="2021-05-17T10:46:00Z">
                <w:r w:rsidDel="00B06BCC">
                  <w:rPr>
                    <w:rFonts w:hint="eastAsia"/>
                  </w:rPr>
                  <w:delText>2.其他功能時，自動顯示原值，不可修改</w:delText>
                </w:r>
              </w:del>
            </w:ins>
          </w:p>
          <w:p w14:paraId="3F4D3EC2" w14:textId="1620DA16" w:rsidR="00404141" w:rsidDel="00B06BCC" w:rsidRDefault="00404141">
            <w:pPr>
              <w:pStyle w:val="15"/>
              <w:rPr>
                <w:ins w:id="19665" w:author="Fegie" w:date="2021-05-02T00:06:00Z"/>
                <w:del w:id="19666" w:author="家榮 張" w:date="2021-05-17T10:46:00Z"/>
              </w:rPr>
              <w:pPrChange w:id="19667" w:author="家榮 張" w:date="2021-05-17T10:47:00Z">
                <w:pPr/>
              </w:pPrChange>
            </w:pPr>
            <w:ins w:id="19668" w:author="Fegie" w:date="2021-05-05T15:51:00Z">
              <w:del w:id="19669" w:author="家榮 張" w:date="2021-05-17T10:46:00Z">
                <w:r w:rsidDel="00B06BCC">
                  <w:rPr>
                    <w:rFonts w:hint="eastAsia"/>
                  </w:rPr>
                  <w:delText>3.</w:delText>
                </w:r>
                <w:r w:rsidDel="00B06BCC">
                  <w:delText>CustTelNo</w:delText>
                </w:r>
                <w:r w:rsidDel="00B06BCC">
                  <w:rPr>
                    <w:rFonts w:hint="eastAsia"/>
                  </w:rPr>
                  <w:delText>.</w:delText>
                </w:r>
                <w:r w:rsidDel="00B06BCC">
                  <w:delText>CustUKey</w:delText>
                </w:r>
              </w:del>
            </w:ins>
          </w:p>
        </w:tc>
      </w:tr>
      <w:tr w:rsidR="00404141" w:rsidDel="00B06BCC" w14:paraId="793FCD2D" w14:textId="59AEDF0A" w:rsidTr="0084250E">
        <w:trPr>
          <w:trHeight w:val="291"/>
          <w:jc w:val="center"/>
          <w:ins w:id="19670" w:author="Fegie" w:date="2021-05-05T15:51:00Z"/>
          <w:del w:id="19671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07670" w14:textId="1ABB89C5" w:rsidR="00404141" w:rsidDel="00B06BCC" w:rsidRDefault="00404141">
            <w:pPr>
              <w:pStyle w:val="15"/>
              <w:rPr>
                <w:ins w:id="19672" w:author="Fegie" w:date="2021-05-05T15:51:00Z"/>
                <w:del w:id="19673" w:author="家榮 張" w:date="2021-05-17T10:46:00Z"/>
              </w:rPr>
              <w:pPrChange w:id="19674" w:author="家榮 張" w:date="2021-05-17T10:47:00Z">
                <w:pPr/>
              </w:pPrChange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C8F70" w14:textId="6A4C6EFB" w:rsidR="00404141" w:rsidDel="00B06BCC" w:rsidRDefault="00404141">
            <w:pPr>
              <w:pStyle w:val="15"/>
              <w:rPr>
                <w:ins w:id="19675" w:author="Fegie" w:date="2021-05-05T15:51:00Z"/>
                <w:del w:id="19676" w:author="家榮 張" w:date="2021-05-17T10:46:00Z"/>
              </w:rPr>
              <w:pPrChange w:id="19677" w:author="家榮 張" w:date="2021-05-17T10:47:00Z">
                <w:pPr/>
              </w:pPrChange>
            </w:pPr>
            <w:ins w:id="19678" w:author="Fegie" w:date="2021-05-05T15:52:00Z">
              <w:del w:id="19679" w:author="家榮 張" w:date="2021-05-17T10:46:00Z">
                <w:r w:rsidDel="00B06BCC">
                  <w:rPr>
                    <w:rFonts w:hint="eastAsia"/>
                  </w:rPr>
                  <w:delText>瀏覽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792FA" w14:textId="7078E303" w:rsidR="00404141" w:rsidDel="00B06BCC" w:rsidRDefault="00404141">
            <w:pPr>
              <w:pStyle w:val="15"/>
              <w:rPr>
                <w:ins w:id="19680" w:author="Fegie" w:date="2021-05-05T15:51:00Z"/>
                <w:del w:id="19681" w:author="家榮 張" w:date="2021-05-17T10:46:00Z"/>
              </w:rPr>
              <w:pPrChange w:id="19682" w:author="家榮 張" w:date="2021-05-17T10:47:00Z">
                <w:pPr/>
              </w:pPrChange>
            </w:pPr>
            <w:ins w:id="19683" w:author="Fegie" w:date="2021-05-05T15:52:00Z">
              <w:del w:id="19684" w:author="家榮 張" w:date="2021-05-17T10:46:00Z">
                <w:r w:rsidDel="00B06BCC">
                  <w:rPr>
                    <w:rFonts w:hint="eastAsia"/>
                  </w:rPr>
                  <w:delText>按鈕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E721D" w14:textId="68A9D6E2" w:rsidR="00404141" w:rsidDel="00B06BCC" w:rsidRDefault="00404141">
            <w:pPr>
              <w:pStyle w:val="15"/>
              <w:rPr>
                <w:ins w:id="19685" w:author="Fegie" w:date="2021-05-05T15:51:00Z"/>
                <w:del w:id="19686" w:author="家榮 張" w:date="2021-05-17T10:46:00Z"/>
              </w:rPr>
              <w:pPrChange w:id="19687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C8E97" w14:textId="56A5926A" w:rsidR="00404141" w:rsidDel="00B06BCC" w:rsidRDefault="00404141">
            <w:pPr>
              <w:pStyle w:val="15"/>
              <w:rPr>
                <w:ins w:id="19688" w:author="Fegie" w:date="2021-05-05T15:51:00Z"/>
                <w:del w:id="19689" w:author="家榮 張" w:date="2021-05-17T10:46:00Z"/>
                <w:rFonts w:cs="細明體"/>
                <w:spacing w:val="15"/>
                <w:kern w:val="0"/>
              </w:rPr>
              <w:pPrChange w:id="19690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F858" w14:textId="28EEBF15" w:rsidR="00404141" w:rsidDel="00B06BCC" w:rsidRDefault="00404141">
            <w:pPr>
              <w:pStyle w:val="15"/>
              <w:rPr>
                <w:ins w:id="19691" w:author="Fegie" w:date="2021-05-05T15:51:00Z"/>
                <w:del w:id="19692" w:author="家榮 張" w:date="2021-05-17T10:46:00Z"/>
              </w:rPr>
              <w:pPrChange w:id="19693" w:author="家榮 張" w:date="2021-05-17T10:47:00Z">
                <w:pPr/>
              </w:pPrChange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2185F" w14:textId="6A25428C" w:rsidR="00404141" w:rsidDel="00B06BCC" w:rsidRDefault="00404141">
            <w:pPr>
              <w:pStyle w:val="15"/>
              <w:rPr>
                <w:ins w:id="19694" w:author="Fegie" w:date="2021-05-05T15:51:00Z"/>
                <w:del w:id="19695" w:author="家榮 張" w:date="2021-05-17T10:46:00Z"/>
              </w:rPr>
              <w:pPrChange w:id="19696" w:author="家榮 張" w:date="2021-05-17T10:47:00Z">
                <w:pPr/>
              </w:pPrChange>
            </w:pPr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DA42B" w14:textId="73C4A305" w:rsidR="00404141" w:rsidDel="00B06BCC" w:rsidRDefault="00404141">
            <w:pPr>
              <w:pStyle w:val="15"/>
              <w:rPr>
                <w:ins w:id="19697" w:author="Fegie" w:date="2021-05-05T15:51:00Z"/>
                <w:del w:id="19698" w:author="家榮 張" w:date="2021-05-17T10:46:00Z"/>
                <w:color w:val="000000" w:themeColor="text1"/>
              </w:rPr>
              <w:pPrChange w:id="19699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19700" w:author="Fegie" w:date="2021-05-05T15:52:00Z">
              <w:del w:id="19701" w:author="家榮 張" w:date="2021-05-17T10:46:00Z">
                <w:r w:rsidRPr="00BA4B70" w:rsidDel="00B06BCC">
                  <w:rPr>
                    <w:rFonts w:hint="eastAsia"/>
                    <w:color w:val="000000" w:themeColor="text1"/>
                  </w:rPr>
                  <w:delText>連結至【</w:delText>
                </w:r>
                <w:r w:rsidRPr="00BA4B70" w:rsidDel="00B06BCC">
                  <w:rPr>
                    <w:color w:val="000000" w:themeColor="text1"/>
                  </w:rPr>
                  <w:delText>L</w:delText>
                </w:r>
                <w:r w:rsidDel="00B06BCC">
                  <w:rPr>
                    <w:rFonts w:hint="eastAsia"/>
                    <w:color w:val="000000" w:themeColor="text1"/>
                  </w:rPr>
                  <w:delText>1001顧客明細資料查詢</w:delText>
                </w:r>
                <w:r w:rsidRPr="00BA4B70" w:rsidDel="00B06BCC">
                  <w:rPr>
                    <w:rFonts w:hint="eastAsia"/>
                    <w:color w:val="000000" w:themeColor="text1"/>
                  </w:rPr>
                  <w:delText>】，</w:delText>
                </w:r>
                <w:r w:rsidRPr="002B16F9" w:rsidDel="00B06BCC">
                  <w:rPr>
                    <w:rFonts w:hint="eastAsia"/>
                    <w:lang w:eastAsia="zh-HK"/>
                  </w:rPr>
                  <w:delText>供</w:delText>
                </w:r>
                <w:r w:rsidDel="00B06BCC">
                  <w:rPr>
                    <w:rFonts w:hint="eastAsia"/>
                    <w:lang w:eastAsia="zh-HK"/>
                  </w:rPr>
                  <w:delText>查詢並帶回「統一編號」</w:delText>
                </w:r>
              </w:del>
            </w:ins>
          </w:p>
        </w:tc>
      </w:tr>
      <w:tr w:rsidR="00404141" w:rsidDel="00B06BCC" w14:paraId="334800F7" w14:textId="42E692BD" w:rsidTr="0084250E">
        <w:trPr>
          <w:trHeight w:val="291"/>
          <w:jc w:val="center"/>
          <w:ins w:id="19702" w:author="Fegie" w:date="2021-05-02T00:06:00Z"/>
          <w:del w:id="19703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07B17" w14:textId="7A4CB3A8" w:rsidR="00404141" w:rsidDel="00B06BCC" w:rsidRDefault="00404141">
            <w:pPr>
              <w:pStyle w:val="15"/>
              <w:rPr>
                <w:ins w:id="19704" w:author="Fegie" w:date="2021-05-02T00:06:00Z"/>
                <w:del w:id="19705" w:author="家榮 張" w:date="2021-05-17T10:46:00Z"/>
              </w:rPr>
              <w:pPrChange w:id="19706" w:author="家榮 張" w:date="2021-05-17T10:47:00Z">
                <w:pPr/>
              </w:pPrChange>
            </w:pPr>
            <w:ins w:id="19707" w:author="Fegie" w:date="2021-05-02T00:06:00Z">
              <w:del w:id="19708" w:author="家榮 張" w:date="2021-05-17T10:46:00Z">
                <w:r w:rsidDel="00B06BCC">
                  <w:rPr>
                    <w:rFonts w:hint="eastAsia"/>
                  </w:rPr>
                  <w:delText>4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EEE16" w14:textId="52EE16FA" w:rsidR="00404141" w:rsidDel="00B06BCC" w:rsidRDefault="00404141">
            <w:pPr>
              <w:pStyle w:val="15"/>
              <w:rPr>
                <w:ins w:id="19709" w:author="Fegie" w:date="2021-05-02T00:06:00Z"/>
                <w:del w:id="19710" w:author="家榮 張" w:date="2021-05-17T10:46:00Z"/>
              </w:rPr>
              <w:pPrChange w:id="19711" w:author="家榮 張" w:date="2021-05-17T10:47:00Z">
                <w:pPr/>
              </w:pPrChange>
            </w:pPr>
            <w:ins w:id="19712" w:author="Fegie" w:date="2021-05-02T00:33:00Z">
              <w:del w:id="19713" w:author="家榮 張" w:date="2021-05-17T10:46:00Z">
                <w:r w:rsidDel="00B06BCC">
                  <w:rPr>
                    <w:rFonts w:hint="eastAsia"/>
                  </w:rPr>
                  <w:delText>電話種類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07578" w14:textId="44F592FA" w:rsidR="00404141" w:rsidDel="00B06BCC" w:rsidRDefault="00404141">
            <w:pPr>
              <w:pStyle w:val="15"/>
              <w:rPr>
                <w:ins w:id="19714" w:author="Fegie" w:date="2021-05-02T00:06:00Z"/>
                <w:del w:id="19715" w:author="家榮 張" w:date="2021-05-17T10:46:00Z"/>
              </w:rPr>
              <w:pPrChange w:id="19716" w:author="家榮 張" w:date="2021-05-17T10:47:00Z">
                <w:pPr/>
              </w:pPrChange>
            </w:pPr>
            <w:ins w:id="19717" w:author="Fegie" w:date="2021-05-02T00:44:00Z">
              <w:del w:id="19718" w:author="家榮 張" w:date="2021-05-06T18:52:00Z">
                <w:r w:rsidDel="00A7651D">
                  <w:rPr>
                    <w:rFonts w:hint="eastAsia"/>
                  </w:rPr>
                  <w:delText>X</w:delText>
                </w:r>
              </w:del>
            </w:ins>
            <w:ins w:id="19719" w:author="Fegie" w:date="2021-05-02T00:42:00Z">
              <w:del w:id="19720" w:author="家榮 張" w:date="2021-05-06T18:52:00Z">
                <w:r w:rsidDel="00A7651D">
                  <w:rPr>
                    <w:rFonts w:hint="eastAsia"/>
                  </w:rPr>
                  <w:delText>(</w:delText>
                </w:r>
              </w:del>
            </w:ins>
            <w:ins w:id="19721" w:author="Fegie" w:date="2021-05-02T00:43:00Z">
              <w:del w:id="19722" w:author="家榮 張" w:date="2021-05-06T18:52:00Z">
                <w:r w:rsidDel="00A7651D">
                  <w:rPr>
                    <w:rFonts w:hint="eastAsia"/>
                  </w:rPr>
                  <w:delText>02</w:delText>
                </w:r>
              </w:del>
            </w:ins>
            <w:ins w:id="19723" w:author="Fegie" w:date="2021-05-02T00:42:00Z">
              <w:del w:id="19724" w:author="家榮 張" w:date="2021-05-06T18:52:00Z">
                <w:r w:rsidDel="00A7651D">
                  <w:rPr>
                    <w:rFonts w:hint="eastAsia"/>
                  </w:rPr>
                  <w:delText>)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74E44" w14:textId="1C144EAC" w:rsidR="00404141" w:rsidDel="00B06BCC" w:rsidRDefault="00404141">
            <w:pPr>
              <w:pStyle w:val="15"/>
              <w:rPr>
                <w:ins w:id="19725" w:author="Fegie" w:date="2021-05-02T00:06:00Z"/>
                <w:del w:id="19726" w:author="家榮 張" w:date="2021-05-17T10:46:00Z"/>
              </w:rPr>
              <w:pPrChange w:id="19727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26017" w14:textId="6B49B092" w:rsidR="00404141" w:rsidRPr="00860FA5" w:rsidDel="00B06BCC" w:rsidRDefault="007F0982">
            <w:pPr>
              <w:pStyle w:val="15"/>
              <w:rPr>
                <w:ins w:id="19728" w:author="Fegie" w:date="2021-05-02T00:06:00Z"/>
                <w:del w:id="19729" w:author="家榮 張" w:date="2021-05-17T10:46:00Z"/>
                <w:rFonts w:cs="細明體"/>
                <w:spacing w:val="15"/>
                <w:kern w:val="0"/>
                <w:rPrChange w:id="19730" w:author="Fegie" w:date="2021-05-02T00:55:00Z">
                  <w:rPr>
                    <w:ins w:id="19731" w:author="Fegie" w:date="2021-05-02T00:06:00Z"/>
                    <w:del w:id="19732" w:author="家榮 張" w:date="2021-05-17T10:46:00Z"/>
                    <w:rFonts w:ascii="標楷體" w:eastAsia="標楷體" w:hAnsi="標楷體"/>
                  </w:rPr>
                </w:rPrChange>
              </w:rPr>
              <w:pPrChange w:id="19733" w:author="家榮 張" w:date="2021-05-17T10:47:00Z">
                <w:pPr/>
              </w:pPrChange>
            </w:pPr>
            <w:ins w:id="19734" w:author="Fegie" w:date="2021-05-05T16:50:00Z">
              <w:del w:id="19735" w:author="家榮 張" w:date="2021-05-17T10:46:00Z">
                <w:r w:rsidDel="00B06BCC">
                  <w:rPr>
                    <w:rFonts w:cs="細明體" w:hint="eastAsia"/>
                    <w:spacing w:val="15"/>
                    <w:kern w:val="0"/>
                  </w:rPr>
                  <w:delText>下拉選單(</w:delText>
                </w:r>
                <w:r w:rsidDel="00B06BCC">
                  <w:rPr>
                    <w:rFonts w:cs="細明體"/>
                    <w:spacing w:val="15"/>
                    <w:kern w:val="0"/>
                  </w:rPr>
                  <w:delText>TelTypeCode</w:delText>
                </w:r>
                <w:r w:rsidDel="00B06BCC">
                  <w:rPr>
                    <w:rFonts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D46F2" w14:textId="15862535" w:rsidR="00404141" w:rsidDel="00B06BCC" w:rsidRDefault="006305EA">
            <w:pPr>
              <w:pStyle w:val="15"/>
              <w:rPr>
                <w:ins w:id="19736" w:author="Fegie" w:date="2021-05-02T00:06:00Z"/>
                <w:del w:id="19737" w:author="家榮 張" w:date="2021-05-17T10:46:00Z"/>
              </w:rPr>
              <w:pPrChange w:id="19738" w:author="家榮 張" w:date="2021-05-17T10:47:00Z">
                <w:pPr/>
              </w:pPrChange>
            </w:pPr>
            <w:ins w:id="19739" w:author="Fegie" w:date="2021-05-05T15:55:00Z">
              <w:del w:id="19740" w:author="家榮 張" w:date="2021-05-17T10:46:00Z">
                <w:r w:rsidDel="00B06BCC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77DAB" w14:textId="0EC97FE8" w:rsidR="00404141" w:rsidDel="00B06BCC" w:rsidRDefault="00404141">
            <w:pPr>
              <w:pStyle w:val="15"/>
              <w:rPr>
                <w:ins w:id="19741" w:author="Fegie" w:date="2021-05-02T00:06:00Z"/>
                <w:del w:id="19742" w:author="家榮 張" w:date="2021-05-17T10:46:00Z"/>
              </w:rPr>
              <w:pPrChange w:id="19743" w:author="家榮 張" w:date="2021-05-17T10:47:00Z">
                <w:pPr/>
              </w:pPrChange>
            </w:pPr>
            <w:ins w:id="19744" w:author="Fegie" w:date="2021-05-02T00:48:00Z">
              <w:del w:id="19745" w:author="家榮 張" w:date="2021-05-17T10:46:00Z">
                <w:r w:rsidDel="00B06BCC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D0E5E" w14:textId="2DBD7503" w:rsidR="00404141" w:rsidDel="00B06BCC" w:rsidRDefault="00404141">
            <w:pPr>
              <w:pStyle w:val="15"/>
              <w:rPr>
                <w:ins w:id="19746" w:author="Fegie" w:date="2021-05-02T00:52:00Z"/>
                <w:del w:id="19747" w:author="家榮 張" w:date="2021-05-17T10:46:00Z"/>
                <w:color w:val="000000" w:themeColor="text1"/>
              </w:rPr>
              <w:pPrChange w:id="19748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19749" w:author="Fegie" w:date="2021-05-02T00:52:00Z">
              <w:del w:id="19750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1.「新增」時,必須輸入</w:delText>
                </w:r>
              </w:del>
            </w:ins>
          </w:p>
          <w:p w14:paraId="65ED1199" w14:textId="63D3950D" w:rsidR="00404141" w:rsidDel="00B06BCC" w:rsidRDefault="00404141">
            <w:pPr>
              <w:pStyle w:val="15"/>
              <w:rPr>
                <w:ins w:id="19751" w:author="Fegie" w:date="2021-05-02T00:58:00Z"/>
                <w:del w:id="19752" w:author="家榮 張" w:date="2021-05-17T10:46:00Z"/>
                <w:color w:val="000000" w:themeColor="text1"/>
              </w:rPr>
              <w:pPrChange w:id="19753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19754" w:author="Fegie" w:date="2021-05-02T00:52:00Z">
              <w:del w:id="19755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2.「修改」時,自動顯示原值,可以修改</w:delText>
                </w:r>
              </w:del>
            </w:ins>
          </w:p>
          <w:p w14:paraId="5B240891" w14:textId="38A5AD2E" w:rsidR="00404141" w:rsidDel="00B06BCC" w:rsidRDefault="00404141">
            <w:pPr>
              <w:pStyle w:val="15"/>
              <w:rPr>
                <w:ins w:id="19756" w:author="Fegie" w:date="2021-05-02T00:52:00Z"/>
                <w:del w:id="19757" w:author="家榮 張" w:date="2021-05-17T10:46:00Z"/>
                <w:color w:val="000000" w:themeColor="text1"/>
              </w:rPr>
              <w:pPrChange w:id="19758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19759" w:author="Fegie" w:date="2021-05-02T00:58:00Z">
              <w:del w:id="19760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3.</w:delText>
                </w:r>
              </w:del>
            </w:ins>
            <w:ins w:id="19761" w:author="Fegie" w:date="2021-05-02T00:59:00Z">
              <w:del w:id="19762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若</w:delText>
                </w:r>
              </w:del>
            </w:ins>
            <w:ins w:id="19763" w:author="Fegie" w:date="2021-05-02T01:03:00Z">
              <w:del w:id="19764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「</w:delText>
                </w:r>
              </w:del>
            </w:ins>
            <w:ins w:id="19765" w:author="Fegie" w:date="2021-05-02T00:59:00Z">
              <w:del w:id="19766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電話種類</w:delText>
                </w:r>
              </w:del>
            </w:ins>
            <w:ins w:id="19767" w:author="Fegie" w:date="2021-05-02T01:03:00Z">
              <w:del w:id="19768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」</w:delText>
                </w:r>
              </w:del>
            </w:ins>
            <w:ins w:id="19769" w:author="Fegie" w:date="2021-05-02T00:59:00Z">
              <w:del w:id="19770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為09時，畫面</w:delText>
                </w:r>
              </w:del>
            </w:ins>
            <w:ins w:id="19771" w:author="Fegie" w:date="2021-05-02T01:03:00Z">
              <w:del w:id="19772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「</w:delText>
                </w:r>
              </w:del>
            </w:ins>
            <w:ins w:id="19773" w:author="Fegie" w:date="2021-05-02T00:59:00Z">
              <w:del w:id="19774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電話號碼</w:delText>
                </w:r>
              </w:del>
            </w:ins>
            <w:ins w:id="19775" w:author="Fegie" w:date="2021-05-02T01:03:00Z">
              <w:del w:id="19776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」</w:delText>
                </w:r>
              </w:del>
            </w:ins>
            <w:ins w:id="19777" w:author="Fegie" w:date="2021-05-02T00:59:00Z">
              <w:del w:id="19778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改為X(20)之格式</w:delText>
                </w:r>
              </w:del>
            </w:ins>
          </w:p>
          <w:p w14:paraId="3CBCD519" w14:textId="68B35591" w:rsidR="00404141" w:rsidRPr="005A3850" w:rsidDel="00B06BCC" w:rsidRDefault="00404141">
            <w:pPr>
              <w:pStyle w:val="15"/>
              <w:rPr>
                <w:ins w:id="19779" w:author="Fegie" w:date="2021-05-02T00:06:00Z"/>
                <w:del w:id="19780" w:author="家榮 張" w:date="2021-05-17T10:46:00Z"/>
                <w:color w:val="000000" w:themeColor="text1"/>
                <w:rPrChange w:id="19781" w:author="Fegie" w:date="2021-05-02T00:58:00Z">
                  <w:rPr>
                    <w:ins w:id="19782" w:author="Fegie" w:date="2021-05-02T00:06:00Z"/>
                    <w:del w:id="19783" w:author="家榮 張" w:date="2021-05-17T10:46:00Z"/>
                    <w:rFonts w:ascii="標楷體" w:eastAsia="標楷體" w:hAnsi="標楷體"/>
                  </w:rPr>
                </w:rPrChange>
              </w:rPr>
              <w:pPrChange w:id="19784" w:author="家榮 張" w:date="2021-05-17T10:47:00Z">
                <w:pPr/>
              </w:pPrChange>
            </w:pPr>
            <w:ins w:id="19785" w:author="Fegie" w:date="2021-05-02T00:58:00Z">
              <w:del w:id="19786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4</w:delText>
                </w:r>
              </w:del>
            </w:ins>
            <w:ins w:id="19787" w:author="張家榮" w:date="2021-05-06T11:13:00Z">
              <w:del w:id="19788" w:author="家榮 張" w:date="2021-05-17T10:46:00Z">
                <w:r w:rsidR="0084250E" w:rsidDel="00B06BCC">
                  <w:rPr>
                    <w:rFonts w:hint="eastAsia"/>
                    <w:color w:val="000000" w:themeColor="text1"/>
                  </w:rPr>
                  <w:delText>3</w:delText>
                </w:r>
              </w:del>
            </w:ins>
            <w:ins w:id="19789" w:author="Fegie" w:date="2021-05-02T00:52:00Z">
              <w:del w:id="19790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  <w:r w:rsidDel="00B06BCC">
                  <w:delText>CustTelNo</w:delText>
                </w:r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  <w:r w:rsidDel="00B06BCC">
                  <w:rPr>
                    <w:color w:val="000000" w:themeColor="text1"/>
                  </w:rPr>
                  <w:delText>TelTypeCode</w:delText>
                </w:r>
              </w:del>
            </w:ins>
          </w:p>
        </w:tc>
      </w:tr>
      <w:tr w:rsidR="009722E1" w:rsidDel="00B06BCC" w14:paraId="4EEA7589" w14:textId="70351990" w:rsidTr="0084250E">
        <w:trPr>
          <w:trHeight w:val="291"/>
          <w:jc w:val="center"/>
          <w:ins w:id="19791" w:author="st1" w:date="2021-05-06T11:08:00Z"/>
          <w:del w:id="19792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92018" w14:textId="424A96E0" w:rsidR="009722E1" w:rsidDel="00B06BCC" w:rsidRDefault="009722E1">
            <w:pPr>
              <w:pStyle w:val="15"/>
              <w:rPr>
                <w:ins w:id="19793" w:author="st1" w:date="2021-05-06T11:08:00Z"/>
                <w:del w:id="19794" w:author="家榮 張" w:date="2021-05-17T10:46:00Z"/>
              </w:rPr>
              <w:pPrChange w:id="19795" w:author="家榮 張" w:date="2021-05-17T10:47:00Z">
                <w:pPr/>
              </w:pPrChange>
            </w:pPr>
            <w:ins w:id="19796" w:author="st1" w:date="2021-05-06T11:08:00Z">
              <w:del w:id="19797" w:author="家榮 張" w:date="2021-05-17T10:46:00Z">
                <w:r w:rsidDel="00B06BCC">
                  <w:rPr>
                    <w:rFonts w:hint="eastAsia"/>
                  </w:rPr>
                  <w:delText>5.1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1365F" w14:textId="634A755F" w:rsidR="009722E1" w:rsidDel="00B06BCC" w:rsidRDefault="009722E1">
            <w:pPr>
              <w:pStyle w:val="15"/>
              <w:rPr>
                <w:ins w:id="19798" w:author="st1" w:date="2021-05-06T11:08:00Z"/>
                <w:del w:id="19799" w:author="家榮 張" w:date="2021-05-17T10:46:00Z"/>
              </w:rPr>
              <w:pPrChange w:id="19800" w:author="家榮 張" w:date="2021-05-17T10:47:00Z">
                <w:pPr/>
              </w:pPrChange>
            </w:pPr>
            <w:ins w:id="19801" w:author="張家榮" w:date="2021-05-06T11:18:00Z">
              <w:del w:id="19802" w:author="家榮 張" w:date="2021-05-17T10:46:00Z">
                <w:r w:rsidDel="00B06BCC">
                  <w:rPr>
                    <w:rFonts w:hint="eastAsia"/>
                  </w:rPr>
                  <w:delText>電話號碼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FCBE1" w14:textId="3A859DB8" w:rsidR="009722E1" w:rsidDel="00B06BCC" w:rsidRDefault="009722E1">
            <w:pPr>
              <w:pStyle w:val="15"/>
              <w:rPr>
                <w:ins w:id="19803" w:author="st1" w:date="2021-05-06T11:08:00Z"/>
                <w:del w:id="19804" w:author="家榮 張" w:date="2021-05-17T10:46:00Z"/>
              </w:rPr>
              <w:pPrChange w:id="19805" w:author="家榮 張" w:date="2021-05-17T10:47:00Z">
                <w:pPr/>
              </w:pPrChange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9C3" w14:textId="33007E60" w:rsidR="009722E1" w:rsidDel="00B06BCC" w:rsidRDefault="009722E1">
            <w:pPr>
              <w:pStyle w:val="15"/>
              <w:rPr>
                <w:ins w:id="19806" w:author="st1" w:date="2021-05-06T11:08:00Z"/>
                <w:del w:id="19807" w:author="家榮 張" w:date="2021-05-17T10:46:00Z"/>
              </w:rPr>
              <w:pPrChange w:id="19808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7B35" w14:textId="34FCFD3F" w:rsidR="009722E1" w:rsidDel="00B06BCC" w:rsidRDefault="009722E1">
            <w:pPr>
              <w:pStyle w:val="15"/>
              <w:rPr>
                <w:ins w:id="19809" w:author="st1" w:date="2021-05-06T11:08:00Z"/>
                <w:del w:id="19810" w:author="家榮 張" w:date="2021-05-17T10:46:00Z"/>
                <w:rFonts w:cs="細明體"/>
                <w:spacing w:val="15"/>
                <w:kern w:val="0"/>
              </w:rPr>
              <w:pPrChange w:id="19811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A7107" w14:textId="688C2197" w:rsidR="009722E1" w:rsidDel="00B06BCC" w:rsidRDefault="009722E1">
            <w:pPr>
              <w:pStyle w:val="15"/>
              <w:rPr>
                <w:ins w:id="19812" w:author="st1" w:date="2021-05-06T11:08:00Z"/>
                <w:del w:id="19813" w:author="家榮 張" w:date="2021-05-17T10:46:00Z"/>
              </w:rPr>
              <w:pPrChange w:id="19814" w:author="家榮 張" w:date="2021-05-17T10:47:00Z">
                <w:pPr/>
              </w:pPrChange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EEC0B" w14:textId="62F1978A" w:rsidR="009722E1" w:rsidDel="00B06BCC" w:rsidRDefault="009722E1">
            <w:pPr>
              <w:pStyle w:val="15"/>
              <w:rPr>
                <w:ins w:id="19815" w:author="st1" w:date="2021-05-06T11:08:00Z"/>
                <w:del w:id="19816" w:author="家榮 張" w:date="2021-05-17T10:46:00Z"/>
              </w:rPr>
              <w:pPrChange w:id="19817" w:author="家榮 張" w:date="2021-05-17T10:47:00Z">
                <w:pPr/>
              </w:pPrChange>
            </w:pPr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316F2" w14:textId="098F9009" w:rsidR="009722E1" w:rsidDel="00B06BCC" w:rsidRDefault="009722E1">
            <w:pPr>
              <w:pStyle w:val="15"/>
              <w:rPr>
                <w:ins w:id="19818" w:author="張家榮" w:date="2021-05-06T11:19:00Z"/>
                <w:del w:id="19819" w:author="家榮 張" w:date="2021-05-17T10:46:00Z"/>
                <w:color w:val="000000" w:themeColor="text1"/>
              </w:rPr>
              <w:pPrChange w:id="19820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19821" w:author="張家榮" w:date="2021-05-06T11:18:00Z">
              <w:del w:id="19822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1.「電話種類」為非09時使用格式</w:delText>
                </w:r>
              </w:del>
            </w:ins>
          </w:p>
          <w:p w14:paraId="77B586F8" w14:textId="0200BB73" w:rsidR="009722E1" w:rsidRPr="009722E1" w:rsidDel="00B06BCC" w:rsidRDefault="009722E1">
            <w:pPr>
              <w:pStyle w:val="15"/>
              <w:rPr>
                <w:ins w:id="19823" w:author="張家榮" w:date="2021-05-06T11:19:00Z"/>
                <w:del w:id="19824" w:author="家榮 張" w:date="2021-05-17T10:46:00Z"/>
                <w:rPrChange w:id="19825" w:author="張家榮" w:date="2021-05-06T11:19:00Z">
                  <w:rPr>
                    <w:ins w:id="19826" w:author="張家榮" w:date="2021-05-06T11:19:00Z"/>
                    <w:del w:id="19827" w:author="家榮 張" w:date="2021-05-17T10:46:00Z"/>
                    <w:rFonts w:ascii="標楷體" w:eastAsia="標楷體" w:hAnsi="標楷體"/>
                    <w:color w:val="000000" w:themeColor="text1"/>
                  </w:rPr>
                </w:rPrChange>
              </w:rPr>
              <w:pPrChange w:id="19828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19829" w:author="張家榮" w:date="2021-05-06T11:19:00Z">
              <w:del w:id="19830" w:author="家榮 張" w:date="2021-05-17T10:46:00Z">
                <w:r w:rsidDel="00B06BCC">
                  <w:rPr>
                    <w:rFonts w:hint="eastAsia"/>
                  </w:rPr>
                  <w:delText>2.「新增」時必須輸入</w:delText>
                </w:r>
              </w:del>
            </w:ins>
          </w:p>
          <w:p w14:paraId="3BC64F8A" w14:textId="72628CFE" w:rsidR="009722E1" w:rsidDel="00B06BCC" w:rsidRDefault="009722E1">
            <w:pPr>
              <w:pStyle w:val="15"/>
              <w:rPr>
                <w:ins w:id="19831" w:author="張家榮" w:date="2021-05-06T11:19:00Z"/>
                <w:del w:id="19832" w:author="家榮 張" w:date="2021-05-17T10:46:00Z"/>
              </w:rPr>
              <w:pPrChange w:id="19833" w:author="家榮 張" w:date="2021-05-17T10:47:00Z">
                <w:pPr>
                  <w:ind w:left="226" w:hangingChars="94" w:hanging="226"/>
                </w:pPr>
              </w:pPrChange>
            </w:pPr>
            <w:ins w:id="19834" w:author="張家榮" w:date="2021-05-06T11:19:00Z">
              <w:del w:id="19835" w:author="家榮 張" w:date="2021-05-17T10:46:00Z">
                <w:r w:rsidDel="00B06BCC">
                  <w:rPr>
                    <w:rFonts w:hint="eastAsia"/>
                  </w:rPr>
                  <w:delText>3.「修改」時，自動顯示原值，可以修改</w:delText>
                </w:r>
              </w:del>
            </w:ins>
          </w:p>
          <w:p w14:paraId="41E64011" w14:textId="74306167" w:rsidR="009722E1" w:rsidDel="00B06BCC" w:rsidRDefault="009722E1">
            <w:pPr>
              <w:pStyle w:val="15"/>
              <w:rPr>
                <w:ins w:id="19836" w:author="張家榮" w:date="2021-05-06T11:19:00Z"/>
                <w:del w:id="19837" w:author="家榮 張" w:date="2021-05-17T10:46:00Z"/>
              </w:rPr>
              <w:pPrChange w:id="19838" w:author="家榮 張" w:date="2021-05-17T10:47:00Z">
                <w:pPr/>
              </w:pPrChange>
            </w:pPr>
            <w:ins w:id="19839" w:author="張家榮" w:date="2021-05-06T11:20:00Z">
              <w:del w:id="19840" w:author="家榮 張" w:date="2021-05-17T10:46:00Z">
                <w:r w:rsidDel="00B06BCC">
                  <w:rPr>
                    <w:rFonts w:hint="eastAsia"/>
                  </w:rPr>
                  <w:delText>4</w:delText>
                </w:r>
              </w:del>
            </w:ins>
            <w:ins w:id="19841" w:author="張家榮" w:date="2021-05-06T11:19:00Z">
              <w:del w:id="19842" w:author="家榮 張" w:date="2021-05-17T10:46:00Z">
                <w:r w:rsidDel="00B06BCC">
                  <w:delText>.</w:delText>
                </w:r>
                <w:r w:rsidDel="00B06BCC">
                  <w:rPr>
                    <w:rFonts w:hint="eastAsia"/>
                  </w:rPr>
                  <w:delText>「電話種類」為03或05時，</w:delText>
                </w:r>
              </w:del>
            </w:ins>
          </w:p>
          <w:p w14:paraId="340214F3" w14:textId="3100366F" w:rsidR="009722E1" w:rsidRPr="009722E1" w:rsidDel="00B06BCC" w:rsidRDefault="009722E1">
            <w:pPr>
              <w:pStyle w:val="15"/>
              <w:rPr>
                <w:ins w:id="19843" w:author="st1" w:date="2021-05-06T11:08:00Z"/>
                <w:del w:id="19844" w:author="家榮 張" w:date="2021-05-17T10:46:00Z"/>
                <w:rPrChange w:id="19845" w:author="張家榮" w:date="2021-05-06T11:19:00Z">
                  <w:rPr>
                    <w:ins w:id="19846" w:author="st1" w:date="2021-05-06T11:08:00Z"/>
                    <w:del w:id="19847" w:author="家榮 張" w:date="2021-05-17T10:46:00Z"/>
                    <w:rFonts w:ascii="標楷體" w:eastAsia="標楷體" w:hAnsi="標楷體"/>
                    <w:color w:val="000000" w:themeColor="text1"/>
                  </w:rPr>
                </w:rPrChange>
              </w:rPr>
              <w:pPrChange w:id="19848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19849" w:author="張家榮" w:date="2021-05-06T11:19:00Z">
              <w:del w:id="19850" w:author="家榮 張" w:date="2021-05-17T10:46:00Z">
                <w:r w:rsidDel="00B06BCC">
                  <w:rPr>
                    <w:rFonts w:hint="eastAsia"/>
                  </w:rPr>
                  <w:delText xml:space="preserve">  只需輸入「電話號碼」</w:delText>
                </w:r>
              </w:del>
            </w:ins>
          </w:p>
        </w:tc>
      </w:tr>
      <w:tr w:rsidR="009722E1" w:rsidDel="00B06BCC" w14:paraId="2F19E6FD" w14:textId="20A9D621" w:rsidTr="0084250E">
        <w:trPr>
          <w:trHeight w:val="291"/>
          <w:jc w:val="center"/>
          <w:ins w:id="19851" w:author="Fegie" w:date="2021-05-02T00:43:00Z"/>
          <w:del w:id="19852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78CCD" w14:textId="08F9CAE1" w:rsidR="009722E1" w:rsidDel="00B06BCC" w:rsidRDefault="009722E1">
            <w:pPr>
              <w:pStyle w:val="15"/>
              <w:rPr>
                <w:ins w:id="19853" w:author="Fegie" w:date="2021-05-02T00:43:00Z"/>
                <w:del w:id="19854" w:author="家榮 張" w:date="2021-05-17T10:46:00Z"/>
              </w:rPr>
              <w:pPrChange w:id="19855" w:author="家榮 張" w:date="2021-05-17T10:47:00Z">
                <w:pPr/>
              </w:pPrChange>
            </w:pPr>
            <w:ins w:id="19856" w:author="Fegie" w:date="2021-05-02T00:44:00Z">
              <w:del w:id="19857" w:author="家榮 張" w:date="2021-05-17T10:46:00Z">
                <w:r w:rsidDel="00B06BCC">
                  <w:rPr>
                    <w:rFonts w:hint="eastAsia"/>
                  </w:rPr>
                  <w:delText>5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18385" w14:textId="73AE8F1D" w:rsidR="009722E1" w:rsidDel="00B06BCC" w:rsidRDefault="009722E1">
            <w:pPr>
              <w:pStyle w:val="15"/>
              <w:rPr>
                <w:ins w:id="19858" w:author="Fegie" w:date="2021-05-02T00:43:00Z"/>
                <w:del w:id="19859" w:author="家榮 張" w:date="2021-05-17T10:46:00Z"/>
              </w:rPr>
              <w:pPrChange w:id="19860" w:author="家榮 張" w:date="2021-05-17T10:47:00Z">
                <w:pPr/>
              </w:pPrChange>
            </w:pPr>
            <w:ins w:id="19861" w:author="Fegie" w:date="2021-05-02T00:43:00Z">
              <w:del w:id="19862" w:author="家榮 張" w:date="2021-05-17T10:46:00Z">
                <w:r w:rsidDel="00B06BCC">
                  <w:rPr>
                    <w:rFonts w:hint="eastAsia"/>
                  </w:rPr>
                  <w:delText>電話區碼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F4023" w14:textId="66F3D12B" w:rsidR="009722E1" w:rsidDel="00B06BCC" w:rsidRDefault="009722E1">
            <w:pPr>
              <w:pStyle w:val="15"/>
              <w:rPr>
                <w:ins w:id="19863" w:author="Fegie" w:date="2021-05-02T00:43:00Z"/>
                <w:del w:id="19864" w:author="家榮 張" w:date="2021-05-17T10:46:00Z"/>
              </w:rPr>
              <w:pPrChange w:id="19865" w:author="家榮 張" w:date="2021-05-17T10:47:00Z">
                <w:pPr/>
              </w:pPrChange>
            </w:pPr>
            <w:ins w:id="19866" w:author="Fegie" w:date="2021-05-02T00:44:00Z">
              <w:del w:id="19867" w:author="家榮 張" w:date="2021-05-06T18:52:00Z">
                <w:r w:rsidDel="00A7651D">
                  <w:rPr>
                    <w:rFonts w:hint="eastAsia"/>
                  </w:rPr>
                  <w:delText>X(05)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48BF" w14:textId="32AC4AF8" w:rsidR="009722E1" w:rsidDel="00B06BCC" w:rsidRDefault="009722E1">
            <w:pPr>
              <w:pStyle w:val="15"/>
              <w:rPr>
                <w:ins w:id="19868" w:author="Fegie" w:date="2021-05-02T00:43:00Z"/>
                <w:del w:id="19869" w:author="家榮 張" w:date="2021-05-17T10:46:00Z"/>
              </w:rPr>
              <w:pPrChange w:id="19870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F8C8B" w14:textId="16C4D899" w:rsidR="009722E1" w:rsidDel="00B06BCC" w:rsidRDefault="009722E1">
            <w:pPr>
              <w:pStyle w:val="15"/>
              <w:rPr>
                <w:ins w:id="19871" w:author="Fegie" w:date="2021-05-02T00:43:00Z"/>
                <w:del w:id="19872" w:author="家榮 張" w:date="2021-05-17T10:46:00Z"/>
              </w:rPr>
              <w:pPrChange w:id="19873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FA36F" w14:textId="18B62A85" w:rsidR="009722E1" w:rsidDel="00B06BCC" w:rsidRDefault="009722E1">
            <w:pPr>
              <w:pStyle w:val="15"/>
              <w:rPr>
                <w:ins w:id="19874" w:author="Fegie" w:date="2021-05-02T00:43:00Z"/>
                <w:del w:id="19875" w:author="家榮 張" w:date="2021-05-17T10:46:00Z"/>
              </w:rPr>
              <w:pPrChange w:id="19876" w:author="家榮 張" w:date="2021-05-17T10:47:00Z">
                <w:pPr/>
              </w:pPrChange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DCBBE" w14:textId="0895AD2E" w:rsidR="009722E1" w:rsidDel="00B06BCC" w:rsidRDefault="009722E1">
            <w:pPr>
              <w:pStyle w:val="15"/>
              <w:rPr>
                <w:ins w:id="19877" w:author="Fegie" w:date="2021-05-02T00:43:00Z"/>
                <w:del w:id="19878" w:author="家榮 張" w:date="2021-05-17T10:46:00Z"/>
              </w:rPr>
              <w:pPrChange w:id="19879" w:author="家榮 張" w:date="2021-05-17T10:47:00Z">
                <w:pPr/>
              </w:pPrChange>
            </w:pPr>
            <w:ins w:id="19880" w:author="Fegie" w:date="2021-05-02T00:48:00Z">
              <w:del w:id="19881" w:author="家榮 張" w:date="2021-05-17T10:46:00Z">
                <w:r w:rsidDel="00B06BCC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40BB5C" w14:textId="36DB93C6" w:rsidR="009722E1" w:rsidDel="00B06BCC" w:rsidRDefault="009722E1">
            <w:pPr>
              <w:pStyle w:val="15"/>
              <w:rPr>
                <w:ins w:id="19882" w:author="Fegie" w:date="2021-05-02T00:50:00Z"/>
                <w:del w:id="19883" w:author="家榮 張" w:date="2021-05-17T10:46:00Z"/>
              </w:rPr>
              <w:pPrChange w:id="19884" w:author="家榮 張" w:date="2021-05-17T10:47:00Z">
                <w:pPr/>
              </w:pPrChange>
            </w:pPr>
            <w:ins w:id="19885" w:author="張家榮" w:date="2021-05-06T11:20:00Z">
              <w:del w:id="19886" w:author="家榮 張" w:date="2021-05-17T10:46:00Z">
                <w:r w:rsidDel="00B06BCC">
                  <w:delText>1.CustTelNo</w:delText>
                </w:r>
                <w:r w:rsidDel="00B06BCC">
                  <w:rPr>
                    <w:rFonts w:hint="eastAsia"/>
                  </w:rPr>
                  <w:delText>.</w:delText>
                </w:r>
                <w:r w:rsidDel="00B06BCC">
                  <w:delText>TelArea</w:delText>
                </w:r>
                <w:r w:rsidDel="00B06BCC">
                  <w:rPr>
                    <w:rFonts w:hint="eastAsia"/>
                  </w:rPr>
                  <w:delText xml:space="preserve"> </w:delText>
                </w:r>
              </w:del>
            </w:ins>
            <w:ins w:id="19887" w:author="Fegie" w:date="2021-05-02T00:50:00Z">
              <w:del w:id="19888" w:author="家榮 張" w:date="2021-05-17T10:46:00Z">
                <w:r w:rsidDel="00B06BCC">
                  <w:rPr>
                    <w:rFonts w:hint="eastAsia"/>
                  </w:rPr>
                  <w:delText>1.「新增」時必須輸入</w:delText>
                </w:r>
              </w:del>
            </w:ins>
          </w:p>
          <w:p w14:paraId="11607365" w14:textId="41B1EA75" w:rsidR="009722E1" w:rsidDel="00B06BCC" w:rsidRDefault="009722E1">
            <w:pPr>
              <w:pStyle w:val="15"/>
              <w:rPr>
                <w:ins w:id="19889" w:author="Fegie" w:date="2021-05-02T00:58:00Z"/>
                <w:del w:id="19890" w:author="家榮 張" w:date="2021-05-17T10:46:00Z"/>
              </w:rPr>
              <w:pPrChange w:id="19891" w:author="家榮 張" w:date="2021-05-17T10:47:00Z">
                <w:pPr>
                  <w:ind w:left="226" w:hangingChars="94" w:hanging="226"/>
                </w:pPr>
              </w:pPrChange>
            </w:pPr>
            <w:ins w:id="19892" w:author="Fegie" w:date="2021-05-02T00:50:00Z">
              <w:del w:id="19893" w:author="家榮 張" w:date="2021-05-17T10:46:00Z">
                <w:r w:rsidDel="00B06BCC">
                  <w:rPr>
                    <w:rFonts w:hint="eastAsia"/>
                  </w:rPr>
                  <w:delText>2.「修改」時，自動顯示原值，可以修改</w:delText>
                </w:r>
              </w:del>
            </w:ins>
          </w:p>
          <w:p w14:paraId="38C8209F" w14:textId="237F0396" w:rsidR="009722E1" w:rsidDel="00B06BCC" w:rsidRDefault="009722E1">
            <w:pPr>
              <w:pStyle w:val="15"/>
              <w:rPr>
                <w:ins w:id="19894" w:author="Fegie" w:date="2021-05-02T01:04:00Z"/>
                <w:del w:id="19895" w:author="家榮 張" w:date="2021-05-17T10:46:00Z"/>
              </w:rPr>
              <w:pPrChange w:id="19896" w:author="家榮 張" w:date="2021-05-17T10:47:00Z">
                <w:pPr/>
              </w:pPrChange>
            </w:pPr>
            <w:ins w:id="19897" w:author="Fegie" w:date="2021-05-02T00:58:00Z">
              <w:del w:id="19898" w:author="家榮 張" w:date="2021-05-17T10:46:00Z">
                <w:r w:rsidDel="00B06BCC">
                  <w:rPr>
                    <w:rFonts w:hint="eastAsia"/>
                  </w:rPr>
                  <w:delText>3</w:delText>
                </w:r>
                <w:r w:rsidDel="00B06BCC">
                  <w:delText>.</w:delText>
                </w:r>
              </w:del>
            </w:ins>
            <w:ins w:id="19899" w:author="Fegie" w:date="2021-05-02T01:04:00Z">
              <w:del w:id="19900" w:author="家榮 張" w:date="2021-05-17T10:46:00Z">
                <w:r w:rsidDel="00B06BCC">
                  <w:rPr>
                    <w:rFonts w:hint="eastAsia"/>
                  </w:rPr>
                  <w:delText>「</w:delText>
                </w:r>
              </w:del>
            </w:ins>
            <w:ins w:id="19901" w:author="Fegie" w:date="2021-05-02T00:58:00Z">
              <w:del w:id="19902" w:author="家榮 張" w:date="2021-05-17T10:46:00Z">
                <w:r w:rsidDel="00B06BCC">
                  <w:rPr>
                    <w:rFonts w:hint="eastAsia"/>
                  </w:rPr>
                  <w:delText>電話種類</w:delText>
                </w:r>
              </w:del>
            </w:ins>
            <w:ins w:id="19903" w:author="Fegie" w:date="2021-05-02T01:04:00Z">
              <w:del w:id="19904" w:author="家榮 張" w:date="2021-05-17T10:46:00Z">
                <w:r w:rsidDel="00B06BCC">
                  <w:rPr>
                    <w:rFonts w:hint="eastAsia"/>
                  </w:rPr>
                  <w:delText>」</w:delText>
                </w:r>
              </w:del>
            </w:ins>
            <w:ins w:id="19905" w:author="Fegie" w:date="2021-05-02T00:58:00Z">
              <w:del w:id="19906" w:author="家榮 張" w:date="2021-05-17T10:46:00Z">
                <w:r w:rsidDel="00B06BCC">
                  <w:rPr>
                    <w:rFonts w:hint="eastAsia"/>
                  </w:rPr>
                  <w:delText>為03或05時，</w:delText>
                </w:r>
              </w:del>
            </w:ins>
          </w:p>
          <w:p w14:paraId="5B434128" w14:textId="656F81B8" w:rsidR="009722E1" w:rsidDel="00B06BCC" w:rsidRDefault="009722E1">
            <w:pPr>
              <w:pStyle w:val="15"/>
              <w:rPr>
                <w:ins w:id="19907" w:author="Fegie" w:date="2021-05-02T00:50:00Z"/>
                <w:del w:id="19908" w:author="家榮 張" w:date="2021-05-17T10:46:00Z"/>
              </w:rPr>
              <w:pPrChange w:id="19909" w:author="家榮 張" w:date="2021-05-17T10:47:00Z">
                <w:pPr>
                  <w:ind w:left="226" w:hangingChars="94" w:hanging="226"/>
                </w:pPr>
              </w:pPrChange>
            </w:pPr>
            <w:ins w:id="19910" w:author="Fegie" w:date="2021-05-02T01:04:00Z">
              <w:del w:id="19911" w:author="家榮 張" w:date="2021-05-17T10:46:00Z">
                <w:r w:rsidDel="00B06BCC">
                  <w:rPr>
                    <w:rFonts w:hint="eastAsia"/>
                  </w:rPr>
                  <w:delText xml:space="preserve">  </w:delText>
                </w:r>
              </w:del>
            </w:ins>
            <w:ins w:id="19912" w:author="Fegie" w:date="2021-05-02T00:58:00Z">
              <w:del w:id="19913" w:author="家榮 張" w:date="2021-05-17T10:46:00Z">
                <w:r w:rsidDel="00B06BCC">
                  <w:rPr>
                    <w:rFonts w:hint="eastAsia"/>
                  </w:rPr>
                  <w:delText>只需輸入</w:delText>
                </w:r>
              </w:del>
            </w:ins>
            <w:ins w:id="19914" w:author="Fegie" w:date="2021-05-02T01:04:00Z">
              <w:del w:id="19915" w:author="家榮 張" w:date="2021-05-17T10:46:00Z">
                <w:r w:rsidDel="00B06BCC">
                  <w:rPr>
                    <w:rFonts w:hint="eastAsia"/>
                  </w:rPr>
                  <w:delText>「</w:delText>
                </w:r>
              </w:del>
            </w:ins>
            <w:ins w:id="19916" w:author="Fegie" w:date="2021-05-02T00:58:00Z">
              <w:del w:id="19917" w:author="家榮 張" w:date="2021-05-17T10:46:00Z">
                <w:r w:rsidDel="00B06BCC">
                  <w:rPr>
                    <w:rFonts w:hint="eastAsia"/>
                  </w:rPr>
                  <w:delText>電話號碼</w:delText>
                </w:r>
              </w:del>
            </w:ins>
            <w:ins w:id="19918" w:author="Fegie" w:date="2021-05-02T01:04:00Z">
              <w:del w:id="19919" w:author="家榮 張" w:date="2021-05-17T10:46:00Z">
                <w:r w:rsidDel="00B06BCC">
                  <w:rPr>
                    <w:rFonts w:hint="eastAsia"/>
                  </w:rPr>
                  <w:delText>」</w:delText>
                </w:r>
              </w:del>
            </w:ins>
          </w:p>
          <w:p w14:paraId="23E307F0" w14:textId="6CE2A92A" w:rsidR="009722E1" w:rsidDel="00B06BCC" w:rsidRDefault="009722E1">
            <w:pPr>
              <w:pStyle w:val="15"/>
              <w:rPr>
                <w:ins w:id="19920" w:author="Fegie" w:date="2021-05-02T00:53:00Z"/>
                <w:del w:id="19921" w:author="家榮 張" w:date="2021-05-17T10:46:00Z"/>
              </w:rPr>
              <w:pPrChange w:id="19922" w:author="家榮 張" w:date="2021-05-17T10:47:00Z">
                <w:pPr/>
              </w:pPrChange>
            </w:pPr>
            <w:ins w:id="19923" w:author="Fegie" w:date="2021-05-02T00:58:00Z">
              <w:del w:id="19924" w:author="家榮 張" w:date="2021-05-17T10:46:00Z">
                <w:r w:rsidDel="00B06BCC">
                  <w:rPr>
                    <w:rFonts w:hint="eastAsia"/>
                  </w:rPr>
                  <w:delText>4</w:delText>
                </w:r>
              </w:del>
            </w:ins>
            <w:ins w:id="19925" w:author="Fegie" w:date="2021-05-02T00:50:00Z">
              <w:del w:id="19926" w:author="家榮 張" w:date="2021-05-17T10:46:00Z">
                <w:r w:rsidDel="00B06BCC">
                  <w:rPr>
                    <w:rFonts w:hint="eastAsia"/>
                  </w:rPr>
                  <w:delText>.</w:delText>
                </w:r>
              </w:del>
            </w:ins>
            <w:ins w:id="19927" w:author="Fegie" w:date="2021-05-02T00:53:00Z">
              <w:del w:id="19928" w:author="家榮 張" w:date="2021-05-17T10:46:00Z">
                <w:r w:rsidDel="00B06BCC">
                  <w:delText>CustTelNo</w:delText>
                </w:r>
              </w:del>
            </w:ins>
            <w:ins w:id="19929" w:author="Fegie" w:date="2021-05-02T00:50:00Z">
              <w:del w:id="19930" w:author="家榮 張" w:date="2021-05-17T10:46:00Z">
                <w:r w:rsidDel="00B06BCC">
                  <w:rPr>
                    <w:rFonts w:hint="eastAsia"/>
                  </w:rPr>
                  <w:delText>.</w:delText>
                </w:r>
              </w:del>
            </w:ins>
            <w:ins w:id="19931" w:author="Fegie" w:date="2021-05-02T00:53:00Z">
              <w:del w:id="19932" w:author="家榮 張" w:date="2021-05-17T10:46:00Z">
                <w:r w:rsidDel="00B06BCC">
                  <w:delText>TelArea</w:delText>
                </w:r>
              </w:del>
            </w:ins>
          </w:p>
          <w:p w14:paraId="7145500F" w14:textId="7319FB74" w:rsidR="009722E1" w:rsidDel="00B06BCC" w:rsidRDefault="009722E1">
            <w:pPr>
              <w:pStyle w:val="15"/>
              <w:rPr>
                <w:ins w:id="19933" w:author="Fegie" w:date="2021-05-02T00:53:00Z"/>
                <w:del w:id="19934" w:author="家榮 張" w:date="2021-05-17T10:46:00Z"/>
              </w:rPr>
              <w:pPrChange w:id="19935" w:author="家榮 張" w:date="2021-05-17T10:47:00Z">
                <w:pPr/>
              </w:pPrChange>
            </w:pPr>
            <w:ins w:id="19936" w:author="Fegie" w:date="2021-05-02T00:58:00Z">
              <w:del w:id="19937" w:author="家榮 張" w:date="2021-05-17T10:46:00Z">
                <w:r w:rsidDel="00B06BCC">
                  <w:rPr>
                    <w:rFonts w:hint="eastAsia"/>
                  </w:rPr>
                  <w:delText>5</w:delText>
                </w:r>
              </w:del>
            </w:ins>
            <w:ins w:id="19938" w:author="Fegie" w:date="2021-05-02T00:53:00Z">
              <w:del w:id="19939" w:author="家榮 張" w:date="2021-05-17T10:46:00Z">
                <w:r w:rsidDel="00B06BCC">
                  <w:delText>.CustTelNo.TelNo</w:delText>
                </w:r>
              </w:del>
            </w:ins>
          </w:p>
          <w:p w14:paraId="4CBDF983" w14:textId="274F1A1F" w:rsidR="009722E1" w:rsidDel="00B06BCC" w:rsidRDefault="009722E1">
            <w:pPr>
              <w:pStyle w:val="15"/>
              <w:rPr>
                <w:ins w:id="19940" w:author="Fegie" w:date="2021-05-02T00:43:00Z"/>
                <w:del w:id="19941" w:author="家榮 張" w:date="2021-05-17T10:46:00Z"/>
              </w:rPr>
              <w:pPrChange w:id="19942" w:author="家榮 張" w:date="2021-05-17T10:47:00Z">
                <w:pPr/>
              </w:pPrChange>
            </w:pPr>
            <w:ins w:id="19943" w:author="Fegie" w:date="2021-05-02T00:58:00Z">
              <w:del w:id="19944" w:author="家榮 張" w:date="2021-05-17T10:46:00Z">
                <w:r w:rsidDel="00B06BCC">
                  <w:rPr>
                    <w:rFonts w:hint="eastAsia"/>
                  </w:rPr>
                  <w:delText>6</w:delText>
                </w:r>
              </w:del>
            </w:ins>
            <w:ins w:id="19945" w:author="Fegie" w:date="2021-05-02T00:53:00Z">
              <w:del w:id="19946" w:author="家榮 張" w:date="2021-05-17T10:46:00Z">
                <w:r w:rsidDel="00B06BCC">
                  <w:delText>.CustTelNo.TelExt</w:delText>
                </w:r>
              </w:del>
            </w:ins>
          </w:p>
        </w:tc>
      </w:tr>
      <w:tr w:rsidR="009722E1" w:rsidDel="00B06BCC" w14:paraId="564D1DF7" w14:textId="651D619A" w:rsidTr="00AE14E1">
        <w:trPr>
          <w:trHeight w:val="291"/>
          <w:jc w:val="center"/>
          <w:ins w:id="19947" w:author="Fegie" w:date="2021-05-02T00:06:00Z"/>
          <w:del w:id="19948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D83F" w14:textId="43A423A6" w:rsidR="009722E1" w:rsidDel="00B06BCC" w:rsidRDefault="009722E1">
            <w:pPr>
              <w:pStyle w:val="15"/>
              <w:rPr>
                <w:ins w:id="19949" w:author="Fegie" w:date="2021-05-02T00:06:00Z"/>
                <w:del w:id="19950" w:author="家榮 張" w:date="2021-05-17T10:46:00Z"/>
              </w:rPr>
              <w:pPrChange w:id="19951" w:author="家榮 張" w:date="2021-05-17T10:47:00Z">
                <w:pPr/>
              </w:pPrChange>
            </w:pPr>
            <w:ins w:id="19952" w:author="Fegie" w:date="2021-05-02T00:44:00Z">
              <w:del w:id="19953" w:author="家榮 張" w:date="2021-05-17T10:46:00Z">
                <w:r w:rsidDel="00B06BCC">
                  <w:rPr>
                    <w:rFonts w:hint="eastAsia"/>
                  </w:rPr>
                  <w:delText>6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9E4E4" w14:textId="119D2BC2" w:rsidR="009722E1" w:rsidDel="00B06BCC" w:rsidRDefault="009722E1">
            <w:pPr>
              <w:pStyle w:val="15"/>
              <w:rPr>
                <w:ins w:id="19954" w:author="Fegie" w:date="2021-05-02T00:06:00Z"/>
                <w:del w:id="19955" w:author="家榮 張" w:date="2021-05-17T10:46:00Z"/>
              </w:rPr>
              <w:pPrChange w:id="19956" w:author="家榮 張" w:date="2021-05-17T10:47:00Z">
                <w:pPr/>
              </w:pPrChange>
            </w:pPr>
            <w:ins w:id="19957" w:author="Fegie" w:date="2021-05-02T00:34:00Z">
              <w:del w:id="19958" w:author="家榮 張" w:date="2021-05-17T10:46:00Z">
                <w:r w:rsidDel="00B06BCC">
                  <w:rPr>
                    <w:rFonts w:hint="eastAsia"/>
                  </w:rPr>
                  <w:delText>電話號碼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EF058" w14:textId="22428DF7" w:rsidR="009722E1" w:rsidDel="00B06BCC" w:rsidRDefault="009722E1">
            <w:pPr>
              <w:pStyle w:val="15"/>
              <w:rPr>
                <w:ins w:id="19959" w:author="Fegie" w:date="2021-05-02T00:06:00Z"/>
                <w:del w:id="19960" w:author="家榮 張" w:date="2021-05-17T10:46:00Z"/>
              </w:rPr>
              <w:pPrChange w:id="19961" w:author="家榮 張" w:date="2021-05-17T10:47:00Z">
                <w:pPr/>
              </w:pPrChange>
            </w:pPr>
            <w:ins w:id="19962" w:author="Fegie" w:date="2021-05-02T00:43:00Z">
              <w:del w:id="19963" w:author="家榮 張" w:date="2021-05-06T18:52:00Z">
                <w:r w:rsidDel="00A7651D">
                  <w:rPr>
                    <w:rFonts w:hint="eastAsia"/>
                  </w:rPr>
                  <w:delText>X(10)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740ED" w14:textId="6E4D0256" w:rsidR="009722E1" w:rsidDel="00B06BCC" w:rsidRDefault="009722E1">
            <w:pPr>
              <w:pStyle w:val="15"/>
              <w:rPr>
                <w:ins w:id="19964" w:author="Fegie" w:date="2021-05-02T00:06:00Z"/>
                <w:del w:id="19965" w:author="家榮 張" w:date="2021-05-17T10:46:00Z"/>
              </w:rPr>
              <w:pPrChange w:id="19966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29F97" w14:textId="1B5F93A2" w:rsidR="009722E1" w:rsidDel="00B06BCC" w:rsidRDefault="009722E1">
            <w:pPr>
              <w:pStyle w:val="15"/>
              <w:rPr>
                <w:ins w:id="19967" w:author="Fegie" w:date="2021-05-02T00:06:00Z"/>
                <w:del w:id="19968" w:author="家榮 張" w:date="2021-05-17T10:46:00Z"/>
              </w:rPr>
              <w:pPrChange w:id="19969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0F04" w14:textId="2F2A25B5" w:rsidR="009722E1" w:rsidDel="00B06BCC" w:rsidRDefault="009722E1">
            <w:pPr>
              <w:pStyle w:val="15"/>
              <w:rPr>
                <w:ins w:id="19970" w:author="Fegie" w:date="2021-05-02T00:06:00Z"/>
                <w:del w:id="19971" w:author="家榮 張" w:date="2021-05-17T10:46:00Z"/>
              </w:rPr>
              <w:pPrChange w:id="19972" w:author="家榮 張" w:date="2021-05-17T10:47:00Z">
                <w:pPr/>
              </w:pPrChange>
            </w:pPr>
            <w:ins w:id="19973" w:author="Fegie" w:date="2021-05-05T15:55:00Z">
              <w:del w:id="19974" w:author="家榮 張" w:date="2021-05-17T10:46:00Z">
                <w:r w:rsidDel="00B06BCC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9D7E9" w14:textId="24AE816F" w:rsidR="009722E1" w:rsidDel="00B06BCC" w:rsidRDefault="009722E1">
            <w:pPr>
              <w:pStyle w:val="15"/>
              <w:rPr>
                <w:ins w:id="19975" w:author="Fegie" w:date="2021-05-02T00:06:00Z"/>
                <w:del w:id="19976" w:author="家榮 張" w:date="2021-05-17T10:46:00Z"/>
              </w:rPr>
              <w:pPrChange w:id="19977" w:author="家榮 張" w:date="2021-05-17T10:47:00Z">
                <w:pPr/>
              </w:pPrChange>
            </w:pPr>
            <w:ins w:id="19978" w:author="Fegie" w:date="2021-05-02T00:48:00Z">
              <w:del w:id="19979" w:author="家榮 張" w:date="2021-05-17T10:46:00Z">
                <w:r w:rsidDel="00B06BCC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427" w:type="dxa"/>
            <w:tcBorders>
              <w:left w:val="single" w:sz="4" w:space="0" w:color="auto"/>
              <w:right w:val="single" w:sz="4" w:space="0" w:color="auto"/>
            </w:tcBorders>
          </w:tcPr>
          <w:p w14:paraId="1ABCC137" w14:textId="2C58C8D5" w:rsidR="009722E1" w:rsidDel="00B06BCC" w:rsidRDefault="009722E1">
            <w:pPr>
              <w:pStyle w:val="15"/>
              <w:rPr>
                <w:ins w:id="19980" w:author="Fegie" w:date="2021-05-02T00:06:00Z"/>
                <w:del w:id="19981" w:author="家榮 張" w:date="2021-05-17T10:46:00Z"/>
              </w:rPr>
              <w:pPrChange w:id="19982" w:author="家榮 張" w:date="2021-05-17T10:47:00Z">
                <w:pPr/>
              </w:pPrChange>
            </w:pPr>
            <w:ins w:id="19983" w:author="張家榮" w:date="2021-05-06T11:20:00Z">
              <w:del w:id="19984" w:author="家榮 張" w:date="2021-05-17T10:46:00Z">
                <w:r w:rsidDel="00B06BCC">
                  <w:rPr>
                    <w:rFonts w:hint="eastAsia"/>
                  </w:rPr>
                  <w:delText>2</w:delText>
                </w:r>
                <w:r w:rsidDel="00B06BCC">
                  <w:delText>.CustTelNo.TelNo</w:delText>
                </w:r>
              </w:del>
            </w:ins>
          </w:p>
        </w:tc>
      </w:tr>
      <w:tr w:rsidR="009722E1" w:rsidDel="00B06BCC" w14:paraId="0020D504" w14:textId="2ED3A0D2" w:rsidTr="0084250E">
        <w:trPr>
          <w:trHeight w:val="291"/>
          <w:jc w:val="center"/>
          <w:ins w:id="19985" w:author="Fegie" w:date="2021-05-02T00:43:00Z"/>
          <w:del w:id="19986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D05C7" w14:textId="43B788CA" w:rsidR="009722E1" w:rsidDel="00B06BCC" w:rsidRDefault="009722E1">
            <w:pPr>
              <w:pStyle w:val="15"/>
              <w:rPr>
                <w:ins w:id="19987" w:author="Fegie" w:date="2021-05-02T00:43:00Z"/>
                <w:del w:id="19988" w:author="家榮 張" w:date="2021-05-17T10:46:00Z"/>
              </w:rPr>
              <w:pPrChange w:id="19989" w:author="家榮 張" w:date="2021-05-17T10:47:00Z">
                <w:pPr/>
              </w:pPrChange>
            </w:pPr>
            <w:ins w:id="19990" w:author="Fegie" w:date="2021-05-02T00:44:00Z">
              <w:del w:id="19991" w:author="家榮 張" w:date="2021-05-17T10:46:00Z">
                <w:r w:rsidDel="00B06BCC">
                  <w:rPr>
                    <w:rFonts w:hint="eastAsia"/>
                  </w:rPr>
                  <w:delText>7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388D1" w14:textId="33F4AF5A" w:rsidR="009722E1" w:rsidDel="00B06BCC" w:rsidRDefault="009722E1">
            <w:pPr>
              <w:pStyle w:val="15"/>
              <w:rPr>
                <w:ins w:id="19992" w:author="Fegie" w:date="2021-05-02T00:43:00Z"/>
                <w:del w:id="19993" w:author="家榮 張" w:date="2021-05-17T10:46:00Z"/>
              </w:rPr>
              <w:pPrChange w:id="19994" w:author="家榮 張" w:date="2021-05-17T10:47:00Z">
                <w:pPr/>
              </w:pPrChange>
            </w:pPr>
            <w:ins w:id="19995" w:author="Fegie" w:date="2021-05-02T00:44:00Z">
              <w:del w:id="19996" w:author="家榮 張" w:date="2021-05-17T10:46:00Z">
                <w:r w:rsidDel="00B06BCC">
                  <w:rPr>
                    <w:rFonts w:hint="eastAsia"/>
                  </w:rPr>
                  <w:delText>分機號碼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4BED9" w14:textId="5B90B7EB" w:rsidR="009722E1" w:rsidDel="00B06BCC" w:rsidRDefault="009722E1">
            <w:pPr>
              <w:pStyle w:val="15"/>
              <w:rPr>
                <w:ins w:id="19997" w:author="Fegie" w:date="2021-05-02T00:43:00Z"/>
                <w:del w:id="19998" w:author="家榮 張" w:date="2021-05-17T10:46:00Z"/>
              </w:rPr>
              <w:pPrChange w:id="19999" w:author="家榮 張" w:date="2021-05-17T10:47:00Z">
                <w:pPr/>
              </w:pPrChange>
            </w:pPr>
            <w:ins w:id="20000" w:author="Fegie" w:date="2021-05-02T00:44:00Z">
              <w:del w:id="20001" w:author="家榮 張" w:date="2021-05-06T18:52:00Z">
                <w:r w:rsidDel="00A7651D">
                  <w:rPr>
                    <w:rFonts w:hint="eastAsia"/>
                  </w:rPr>
                  <w:delText>X(05)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A6DAA" w14:textId="59EC91FA" w:rsidR="009722E1" w:rsidDel="00B06BCC" w:rsidRDefault="009722E1">
            <w:pPr>
              <w:pStyle w:val="15"/>
              <w:rPr>
                <w:ins w:id="20002" w:author="Fegie" w:date="2021-05-02T00:43:00Z"/>
                <w:del w:id="20003" w:author="家榮 張" w:date="2021-05-17T10:46:00Z"/>
              </w:rPr>
              <w:pPrChange w:id="20004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DDCA4" w14:textId="63A91B54" w:rsidR="009722E1" w:rsidDel="00B06BCC" w:rsidRDefault="009722E1">
            <w:pPr>
              <w:pStyle w:val="15"/>
              <w:rPr>
                <w:ins w:id="20005" w:author="Fegie" w:date="2021-05-02T00:43:00Z"/>
                <w:del w:id="20006" w:author="家榮 張" w:date="2021-05-17T10:46:00Z"/>
              </w:rPr>
              <w:pPrChange w:id="20007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636CE" w14:textId="698A5ADA" w:rsidR="009722E1" w:rsidDel="00B06BCC" w:rsidRDefault="009722E1">
            <w:pPr>
              <w:pStyle w:val="15"/>
              <w:rPr>
                <w:ins w:id="20008" w:author="Fegie" w:date="2021-05-02T00:43:00Z"/>
                <w:del w:id="20009" w:author="家榮 張" w:date="2021-05-17T10:46:00Z"/>
              </w:rPr>
              <w:pPrChange w:id="20010" w:author="家榮 張" w:date="2021-05-17T10:47:00Z">
                <w:pPr/>
              </w:pPrChange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12B4B" w14:textId="66FD4832" w:rsidR="009722E1" w:rsidDel="00B06BCC" w:rsidRDefault="009722E1">
            <w:pPr>
              <w:pStyle w:val="15"/>
              <w:rPr>
                <w:ins w:id="20011" w:author="Fegie" w:date="2021-05-02T00:43:00Z"/>
                <w:del w:id="20012" w:author="家榮 張" w:date="2021-05-17T10:46:00Z"/>
              </w:rPr>
              <w:pPrChange w:id="20013" w:author="家榮 張" w:date="2021-05-17T10:47:00Z">
                <w:pPr/>
              </w:pPrChange>
            </w:pPr>
            <w:ins w:id="20014" w:author="Fegie" w:date="2021-05-02T00:48:00Z">
              <w:del w:id="20015" w:author="家榮 張" w:date="2021-05-17T10:46:00Z">
                <w:r w:rsidDel="00B06BCC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42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6A767" w14:textId="0E535AEB" w:rsidR="009722E1" w:rsidDel="00B06BCC" w:rsidRDefault="009722E1">
            <w:pPr>
              <w:pStyle w:val="15"/>
              <w:rPr>
                <w:ins w:id="20016" w:author="Fegie" w:date="2021-05-02T00:43:00Z"/>
                <w:del w:id="20017" w:author="家榮 張" w:date="2021-05-17T10:46:00Z"/>
              </w:rPr>
              <w:pPrChange w:id="20018" w:author="家榮 張" w:date="2021-05-17T10:47:00Z">
                <w:pPr/>
              </w:pPrChange>
            </w:pPr>
            <w:ins w:id="20019" w:author="張家榮" w:date="2021-05-06T11:20:00Z">
              <w:del w:id="20020" w:author="家榮 張" w:date="2021-05-17T10:46:00Z">
                <w:r w:rsidDel="00B06BCC">
                  <w:rPr>
                    <w:rFonts w:hint="eastAsia"/>
                  </w:rPr>
                  <w:delText>3</w:delText>
                </w:r>
                <w:r w:rsidDel="00B06BCC">
                  <w:delText>.CustTelNo.TelExt</w:delText>
                </w:r>
              </w:del>
            </w:ins>
          </w:p>
        </w:tc>
      </w:tr>
      <w:tr w:rsidR="009722E1" w:rsidDel="00B06BCC" w14:paraId="3A2202DB" w14:textId="4A06AF7D" w:rsidTr="0084250E">
        <w:trPr>
          <w:trHeight w:val="291"/>
          <w:jc w:val="center"/>
          <w:ins w:id="20021" w:author="st1" w:date="2021-05-06T11:09:00Z"/>
          <w:del w:id="20022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69D98" w14:textId="6C41D475" w:rsidR="009722E1" w:rsidDel="00B06BCC" w:rsidRDefault="009722E1">
            <w:pPr>
              <w:pStyle w:val="15"/>
              <w:rPr>
                <w:ins w:id="20023" w:author="st1" w:date="2021-05-06T11:09:00Z"/>
                <w:del w:id="20024" w:author="家榮 張" w:date="2021-05-17T10:46:00Z"/>
              </w:rPr>
              <w:pPrChange w:id="20025" w:author="家榮 張" w:date="2021-05-17T10:47:00Z">
                <w:pPr/>
              </w:pPrChange>
            </w:pPr>
            <w:ins w:id="20026" w:author="st1" w:date="2021-05-06T11:09:00Z">
              <w:del w:id="20027" w:author="家榮 張" w:date="2021-05-17T10:46:00Z">
                <w:r w:rsidDel="00B06BCC">
                  <w:rPr>
                    <w:rFonts w:hint="eastAsia"/>
                  </w:rPr>
                  <w:delText>5.2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8DB23" w14:textId="34806E96" w:rsidR="009722E1" w:rsidDel="00B06BCC" w:rsidRDefault="009722E1">
            <w:pPr>
              <w:pStyle w:val="15"/>
              <w:rPr>
                <w:ins w:id="20028" w:author="st1" w:date="2021-05-06T11:09:00Z"/>
                <w:del w:id="20029" w:author="家榮 張" w:date="2021-05-17T10:46:00Z"/>
              </w:rPr>
              <w:pPrChange w:id="20030" w:author="家榮 張" w:date="2021-05-17T10:47:00Z">
                <w:pPr/>
              </w:pPrChange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B9E91" w14:textId="3E1F417D" w:rsidR="009722E1" w:rsidDel="00B06BCC" w:rsidRDefault="009722E1">
            <w:pPr>
              <w:pStyle w:val="15"/>
              <w:rPr>
                <w:ins w:id="20031" w:author="st1" w:date="2021-05-06T11:09:00Z"/>
                <w:del w:id="20032" w:author="家榮 張" w:date="2021-05-17T10:46:00Z"/>
              </w:rPr>
              <w:pPrChange w:id="20033" w:author="家榮 張" w:date="2021-05-17T10:47:00Z">
                <w:pPr/>
              </w:pPrChange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D3C6" w14:textId="50203FCF" w:rsidR="009722E1" w:rsidDel="00B06BCC" w:rsidRDefault="009722E1">
            <w:pPr>
              <w:pStyle w:val="15"/>
              <w:rPr>
                <w:ins w:id="20034" w:author="st1" w:date="2021-05-06T11:09:00Z"/>
                <w:del w:id="20035" w:author="家榮 張" w:date="2021-05-17T10:46:00Z"/>
              </w:rPr>
              <w:pPrChange w:id="20036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F4E7D" w14:textId="003CDB85" w:rsidR="009722E1" w:rsidDel="00B06BCC" w:rsidRDefault="009722E1">
            <w:pPr>
              <w:pStyle w:val="15"/>
              <w:rPr>
                <w:ins w:id="20037" w:author="st1" w:date="2021-05-06T11:09:00Z"/>
                <w:del w:id="20038" w:author="家榮 張" w:date="2021-05-17T10:46:00Z"/>
              </w:rPr>
              <w:pPrChange w:id="20039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2D91E" w14:textId="39BE1F56" w:rsidR="009722E1" w:rsidDel="00B06BCC" w:rsidRDefault="009722E1">
            <w:pPr>
              <w:pStyle w:val="15"/>
              <w:rPr>
                <w:ins w:id="20040" w:author="st1" w:date="2021-05-06T11:09:00Z"/>
                <w:del w:id="20041" w:author="家榮 張" w:date="2021-05-17T10:46:00Z"/>
              </w:rPr>
              <w:pPrChange w:id="20042" w:author="家榮 張" w:date="2021-05-17T10:47:00Z">
                <w:pPr/>
              </w:pPrChange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02737" w14:textId="4DC4EB8D" w:rsidR="009722E1" w:rsidDel="00B06BCC" w:rsidRDefault="009722E1">
            <w:pPr>
              <w:pStyle w:val="15"/>
              <w:rPr>
                <w:ins w:id="20043" w:author="st1" w:date="2021-05-06T11:09:00Z"/>
                <w:del w:id="20044" w:author="家榮 張" w:date="2021-05-17T10:46:00Z"/>
              </w:rPr>
              <w:pPrChange w:id="20045" w:author="家榮 張" w:date="2021-05-17T10:47:00Z">
                <w:pPr/>
              </w:pPrChange>
            </w:pPr>
          </w:p>
        </w:tc>
        <w:tc>
          <w:tcPr>
            <w:tcW w:w="342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6895" w14:textId="168D6920" w:rsidR="009722E1" w:rsidDel="00B06BCC" w:rsidRDefault="009722E1">
            <w:pPr>
              <w:pStyle w:val="15"/>
              <w:rPr>
                <w:ins w:id="20046" w:author="st1" w:date="2021-05-06T11:09:00Z"/>
                <w:del w:id="20047" w:author="家榮 張" w:date="2021-05-17T10:46:00Z"/>
              </w:rPr>
              <w:pPrChange w:id="20048" w:author="家榮 張" w:date="2021-05-17T10:47:00Z">
                <w:pPr/>
              </w:pPrChange>
            </w:pPr>
          </w:p>
        </w:tc>
      </w:tr>
      <w:tr w:rsidR="009722E1" w:rsidDel="00B06BCC" w14:paraId="72AF8BF9" w14:textId="4076EA63" w:rsidTr="0084250E">
        <w:trPr>
          <w:trHeight w:val="291"/>
          <w:jc w:val="center"/>
          <w:ins w:id="20049" w:author="張家榮" w:date="2021-05-06T11:10:00Z"/>
          <w:del w:id="20050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061A6" w14:textId="476776AB" w:rsidR="009722E1" w:rsidDel="00B06BCC" w:rsidRDefault="009722E1">
            <w:pPr>
              <w:pStyle w:val="15"/>
              <w:rPr>
                <w:ins w:id="20051" w:author="張家榮" w:date="2021-05-06T11:10:00Z"/>
                <w:del w:id="20052" w:author="家榮 張" w:date="2021-05-17T10:46:00Z"/>
              </w:rPr>
              <w:pPrChange w:id="20053" w:author="家榮 張" w:date="2021-05-17T10:47:00Z">
                <w:pPr/>
              </w:pPrChange>
            </w:pPr>
            <w:ins w:id="20054" w:author="張家榮" w:date="2021-05-06T11:17:00Z">
              <w:del w:id="20055" w:author="家榮 張" w:date="2021-05-17T10:46:00Z">
                <w:r w:rsidDel="00B06BCC">
                  <w:rPr>
                    <w:rFonts w:hint="eastAsia"/>
                  </w:rPr>
                  <w:delText>5.2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EEBE7" w14:textId="2B897DE2" w:rsidR="009722E1" w:rsidDel="00B06BCC" w:rsidRDefault="009722E1">
            <w:pPr>
              <w:pStyle w:val="15"/>
              <w:rPr>
                <w:ins w:id="20056" w:author="張家榮" w:date="2021-05-06T11:10:00Z"/>
                <w:del w:id="20057" w:author="家榮 張" w:date="2021-05-17T10:46:00Z"/>
              </w:rPr>
              <w:pPrChange w:id="20058" w:author="家榮 張" w:date="2021-05-17T10:47:00Z">
                <w:pPr/>
              </w:pPrChange>
            </w:pPr>
            <w:ins w:id="20059" w:author="張家榮" w:date="2021-05-06T11:10:00Z">
              <w:del w:id="20060" w:author="家榮 張" w:date="2021-05-17T10:46:00Z">
                <w:r w:rsidDel="00B06BCC">
                  <w:rPr>
                    <w:rFonts w:hint="eastAsia"/>
                  </w:rPr>
                  <w:delText>電話號碼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CEB83" w14:textId="5CEE9677" w:rsidR="009722E1" w:rsidDel="00B06BCC" w:rsidRDefault="009722E1">
            <w:pPr>
              <w:pStyle w:val="15"/>
              <w:rPr>
                <w:ins w:id="20061" w:author="張家榮" w:date="2021-05-06T11:10:00Z"/>
                <w:del w:id="20062" w:author="家榮 張" w:date="2021-05-17T10:46:00Z"/>
              </w:rPr>
              <w:pPrChange w:id="20063" w:author="家榮 張" w:date="2021-05-17T10:47:00Z">
                <w:pPr/>
              </w:pPrChange>
            </w:pPr>
            <w:ins w:id="20064" w:author="張家榮" w:date="2021-05-06T11:10:00Z">
              <w:del w:id="20065" w:author="家榮 張" w:date="2021-05-06T18:52:00Z">
                <w:r w:rsidDel="00A7651D">
                  <w:rPr>
                    <w:rFonts w:hint="eastAsia"/>
                  </w:rPr>
                  <w:delText>X(20)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3DE54" w14:textId="480F2D38" w:rsidR="009722E1" w:rsidDel="00B06BCC" w:rsidRDefault="009722E1">
            <w:pPr>
              <w:pStyle w:val="15"/>
              <w:rPr>
                <w:ins w:id="20066" w:author="張家榮" w:date="2021-05-06T11:10:00Z"/>
                <w:del w:id="20067" w:author="家榮 張" w:date="2021-05-17T10:46:00Z"/>
              </w:rPr>
              <w:pPrChange w:id="20068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4F8E8" w14:textId="09469CF5" w:rsidR="009722E1" w:rsidDel="00B06BCC" w:rsidRDefault="009722E1">
            <w:pPr>
              <w:pStyle w:val="15"/>
              <w:rPr>
                <w:ins w:id="20069" w:author="張家榮" w:date="2021-05-06T11:10:00Z"/>
                <w:del w:id="20070" w:author="家榮 張" w:date="2021-05-17T10:46:00Z"/>
              </w:rPr>
              <w:pPrChange w:id="20071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DC58F" w14:textId="1E1DCD5C" w:rsidR="009722E1" w:rsidDel="00B06BCC" w:rsidRDefault="009722E1">
            <w:pPr>
              <w:pStyle w:val="15"/>
              <w:rPr>
                <w:ins w:id="20072" w:author="張家榮" w:date="2021-05-06T11:10:00Z"/>
                <w:del w:id="20073" w:author="家榮 張" w:date="2021-05-17T10:46:00Z"/>
              </w:rPr>
              <w:pPrChange w:id="20074" w:author="家榮 張" w:date="2021-05-17T10:47:00Z">
                <w:pPr/>
              </w:pPrChange>
            </w:pPr>
            <w:ins w:id="20075" w:author="張家榮" w:date="2021-05-06T11:12:00Z">
              <w:del w:id="20076" w:author="家榮 張" w:date="2021-05-17T10:46:00Z">
                <w:r w:rsidDel="00B06BCC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0BA4A" w14:textId="7D902C38" w:rsidR="009722E1" w:rsidDel="00B06BCC" w:rsidRDefault="009722E1">
            <w:pPr>
              <w:pStyle w:val="15"/>
              <w:rPr>
                <w:ins w:id="20077" w:author="張家榮" w:date="2021-05-06T11:10:00Z"/>
                <w:del w:id="20078" w:author="家榮 張" w:date="2021-05-17T10:46:00Z"/>
              </w:rPr>
              <w:pPrChange w:id="20079" w:author="家榮 張" w:date="2021-05-17T10:47:00Z">
                <w:pPr/>
              </w:pPrChange>
            </w:pPr>
            <w:ins w:id="20080" w:author="張家榮" w:date="2021-05-06T11:12:00Z">
              <w:del w:id="20081" w:author="家榮 張" w:date="2021-05-17T10:46:00Z">
                <w:r w:rsidDel="00B06BCC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42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2442B" w14:textId="5D8C45EF" w:rsidR="009722E1" w:rsidDel="00B06BCC" w:rsidRDefault="009722E1">
            <w:pPr>
              <w:pStyle w:val="15"/>
              <w:rPr>
                <w:ins w:id="20082" w:author="張家榮" w:date="2021-05-06T11:21:00Z"/>
                <w:del w:id="20083" w:author="家榮 張" w:date="2021-05-17T10:46:00Z"/>
                <w:color w:val="000000" w:themeColor="text1"/>
              </w:rPr>
              <w:pPrChange w:id="20084" w:author="家榮 張" w:date="2021-05-17T10:47:00Z">
                <w:pPr/>
              </w:pPrChange>
            </w:pPr>
            <w:ins w:id="20085" w:author="張家榮" w:date="2021-05-06T11:12:00Z">
              <w:del w:id="20086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1.「電話種類」為09</w:delText>
                </w:r>
              </w:del>
            </w:ins>
            <w:ins w:id="20087" w:author="張家榮" w:date="2021-05-06T11:17:00Z">
              <w:del w:id="20088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時使用</w:delText>
                </w:r>
              </w:del>
            </w:ins>
            <w:ins w:id="20089" w:author="張家榮" w:date="2021-05-06T11:18:00Z">
              <w:del w:id="20090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格式</w:delText>
                </w:r>
              </w:del>
            </w:ins>
          </w:p>
          <w:p w14:paraId="6D680B5F" w14:textId="7E5B5F27" w:rsidR="00895188" w:rsidRPr="0040565B" w:rsidDel="00B06BCC" w:rsidRDefault="00895188">
            <w:pPr>
              <w:pStyle w:val="15"/>
              <w:rPr>
                <w:ins w:id="20091" w:author="張家榮" w:date="2021-05-06T11:21:00Z"/>
                <w:del w:id="20092" w:author="家榮 張" w:date="2021-05-17T10:46:00Z"/>
              </w:rPr>
              <w:pPrChange w:id="20093" w:author="家榮 張" w:date="2021-05-17T10:47:00Z">
                <w:pPr/>
              </w:pPrChange>
            </w:pPr>
            <w:ins w:id="20094" w:author="張家榮" w:date="2021-05-06T11:21:00Z">
              <w:del w:id="20095" w:author="家榮 張" w:date="2021-05-17T10:46:00Z">
                <w:r w:rsidDel="00B06BCC">
                  <w:rPr>
                    <w:rFonts w:hint="eastAsia"/>
                  </w:rPr>
                  <w:delText>2.「新增」時必須輸入</w:delText>
                </w:r>
              </w:del>
            </w:ins>
          </w:p>
          <w:p w14:paraId="1F85F87D" w14:textId="4D277744" w:rsidR="00895188" w:rsidDel="00B06BCC" w:rsidRDefault="00895188">
            <w:pPr>
              <w:pStyle w:val="15"/>
              <w:rPr>
                <w:ins w:id="20096" w:author="張家榮" w:date="2021-05-06T11:22:00Z"/>
                <w:del w:id="20097" w:author="家榮 張" w:date="2021-05-17T10:46:00Z"/>
              </w:rPr>
              <w:pPrChange w:id="20098" w:author="家榮 張" w:date="2021-05-17T10:47:00Z">
                <w:pPr/>
              </w:pPrChange>
            </w:pPr>
            <w:ins w:id="20099" w:author="張家榮" w:date="2021-05-06T11:21:00Z">
              <w:del w:id="20100" w:author="家榮 張" w:date="2021-05-17T10:46:00Z">
                <w:r w:rsidDel="00B06BCC">
                  <w:rPr>
                    <w:rFonts w:hint="eastAsia"/>
                  </w:rPr>
                  <w:delText>3.「修改」時，自動顯示原值，可以修改</w:delText>
                </w:r>
              </w:del>
            </w:ins>
          </w:p>
          <w:p w14:paraId="0A736F8B" w14:textId="4569F5F7" w:rsidR="00F7271C" w:rsidDel="00B06BCC" w:rsidRDefault="009B50FA">
            <w:pPr>
              <w:pStyle w:val="15"/>
              <w:rPr>
                <w:ins w:id="20101" w:author="張家榮" w:date="2021-05-06T11:24:00Z"/>
                <w:del w:id="20102" w:author="家榮 張" w:date="2021-05-17T10:46:00Z"/>
              </w:rPr>
              <w:pPrChange w:id="20103" w:author="家榮 張" w:date="2021-05-17T10:47:00Z">
                <w:pPr/>
              </w:pPrChange>
            </w:pPr>
            <w:ins w:id="20104" w:author="張家榮" w:date="2021-05-06T11:22:00Z">
              <w:del w:id="20105" w:author="家榮 張" w:date="2021-05-17T10:46:00Z">
                <w:r w:rsidDel="00B06BCC">
                  <w:rPr>
                    <w:rFonts w:hint="eastAsia"/>
                  </w:rPr>
                  <w:delText>4</w:delText>
                </w:r>
                <w:r w:rsidDel="00B06BCC">
                  <w:delText>.</w:delText>
                </w:r>
              </w:del>
            </w:ins>
            <w:ins w:id="20106" w:author="張家榮" w:date="2021-05-06T11:24:00Z">
              <w:del w:id="20107" w:author="家榮 張" w:date="2021-05-17T10:46:00Z">
                <w:r w:rsidR="00F7271C" w:rsidDel="00B06BCC">
                  <w:rPr>
                    <w:rFonts w:hint="eastAsia"/>
                  </w:rPr>
                  <w:delText>拆分紀錄至以下欄位:</w:delText>
                </w:r>
              </w:del>
            </w:ins>
          </w:p>
          <w:p w14:paraId="41B4865F" w14:textId="6785ABCF" w:rsidR="009B50FA" w:rsidDel="00B06BCC" w:rsidRDefault="009B50FA">
            <w:pPr>
              <w:pStyle w:val="15"/>
              <w:rPr>
                <w:ins w:id="20108" w:author="張家榮" w:date="2021-05-06T11:22:00Z"/>
                <w:del w:id="20109" w:author="家榮 張" w:date="2021-05-17T10:46:00Z"/>
              </w:rPr>
              <w:pPrChange w:id="20110" w:author="家榮 張" w:date="2021-05-17T10:47:00Z">
                <w:pPr/>
              </w:pPrChange>
            </w:pPr>
            <w:ins w:id="20111" w:author="張家榮" w:date="2021-05-06T11:22:00Z">
              <w:del w:id="20112" w:author="家榮 張" w:date="2021-05-17T10:46:00Z">
                <w:r w:rsidDel="00B06BCC">
                  <w:delText>CustTelNo</w:delText>
                </w:r>
                <w:r w:rsidDel="00B06BCC">
                  <w:rPr>
                    <w:rFonts w:hint="eastAsia"/>
                  </w:rPr>
                  <w:delText>.</w:delText>
                </w:r>
                <w:r w:rsidDel="00B06BCC">
                  <w:delText>TelArea</w:delText>
                </w:r>
              </w:del>
            </w:ins>
            <w:ins w:id="20113" w:author="張家榮" w:date="2021-05-06T11:24:00Z">
              <w:del w:id="20114" w:author="家榮 張" w:date="2021-05-17T10:46:00Z">
                <w:r w:rsidR="00F7271C" w:rsidDel="00B06BCC">
                  <w:rPr>
                    <w:rFonts w:hint="eastAsia"/>
                  </w:rPr>
                  <w:delText>(5)</w:delText>
                </w:r>
              </w:del>
            </w:ins>
            <w:ins w:id="20115" w:author="張家榮" w:date="2021-05-06T11:23:00Z">
              <w:del w:id="20116" w:author="家榮 張" w:date="2021-05-17T10:46:00Z">
                <w:r w:rsidR="00F7271C" w:rsidDel="00B06BCC">
                  <w:delText>+</w:delText>
                </w:r>
              </w:del>
            </w:ins>
          </w:p>
          <w:p w14:paraId="795769EC" w14:textId="382866ED" w:rsidR="009B50FA" w:rsidDel="00B06BCC" w:rsidRDefault="009B50FA">
            <w:pPr>
              <w:pStyle w:val="15"/>
              <w:rPr>
                <w:ins w:id="20117" w:author="張家榮" w:date="2021-05-06T11:22:00Z"/>
                <w:del w:id="20118" w:author="家榮 張" w:date="2021-05-17T10:46:00Z"/>
              </w:rPr>
              <w:pPrChange w:id="20119" w:author="家榮 張" w:date="2021-05-17T10:47:00Z">
                <w:pPr/>
              </w:pPrChange>
            </w:pPr>
            <w:ins w:id="20120" w:author="張家榮" w:date="2021-05-06T11:22:00Z">
              <w:del w:id="20121" w:author="家榮 張" w:date="2021-05-17T10:46:00Z">
                <w:r w:rsidDel="00B06BCC">
                  <w:delText>CustTelNo</w:delText>
                </w:r>
                <w:r w:rsidDel="00B06BCC">
                  <w:rPr>
                    <w:rFonts w:hint="eastAsia"/>
                  </w:rPr>
                  <w:delText>.</w:delText>
                </w:r>
                <w:r w:rsidDel="00B06BCC">
                  <w:delText>TelNo</w:delText>
                </w:r>
              </w:del>
            </w:ins>
            <w:ins w:id="20122" w:author="張家榮" w:date="2021-05-06T11:24:00Z">
              <w:del w:id="20123" w:author="家榮 張" w:date="2021-05-17T10:46:00Z">
                <w:r w:rsidR="00F7271C" w:rsidDel="00B06BCC">
                  <w:rPr>
                    <w:rFonts w:hint="eastAsia"/>
                  </w:rPr>
                  <w:delText>(10)</w:delText>
                </w:r>
              </w:del>
            </w:ins>
            <w:ins w:id="20124" w:author="張家榮" w:date="2021-05-06T11:23:00Z">
              <w:del w:id="20125" w:author="家榮 張" w:date="2021-05-17T10:46:00Z">
                <w:r w:rsidR="00F7271C" w:rsidDel="00B06BCC">
                  <w:delText>+</w:delText>
                </w:r>
              </w:del>
            </w:ins>
          </w:p>
          <w:p w14:paraId="33D7A3B1" w14:textId="5BF0D060" w:rsidR="009B50FA" w:rsidRPr="00895188" w:rsidDel="00B06BCC" w:rsidRDefault="009B50FA">
            <w:pPr>
              <w:pStyle w:val="15"/>
              <w:rPr>
                <w:ins w:id="20126" w:author="張家榮" w:date="2021-05-06T11:10:00Z"/>
                <w:del w:id="20127" w:author="家榮 張" w:date="2021-05-17T10:46:00Z"/>
                <w:color w:val="000000" w:themeColor="text1"/>
                <w:rPrChange w:id="20128" w:author="張家榮" w:date="2021-05-06T11:21:00Z">
                  <w:rPr>
                    <w:ins w:id="20129" w:author="張家榮" w:date="2021-05-06T11:10:00Z"/>
                    <w:del w:id="20130" w:author="家榮 張" w:date="2021-05-17T10:46:00Z"/>
                    <w:rFonts w:ascii="標楷體" w:eastAsia="標楷體" w:hAnsi="標楷體"/>
                  </w:rPr>
                </w:rPrChange>
              </w:rPr>
              <w:pPrChange w:id="20131" w:author="家榮 張" w:date="2021-05-17T10:47:00Z">
                <w:pPr/>
              </w:pPrChange>
            </w:pPr>
            <w:ins w:id="20132" w:author="張家榮" w:date="2021-05-06T11:22:00Z">
              <w:del w:id="20133" w:author="家榮 張" w:date="2021-05-17T10:46:00Z">
                <w:r w:rsidDel="00B06BCC">
                  <w:delText>CustTelNo</w:delText>
                </w:r>
                <w:r w:rsidDel="00B06BCC">
                  <w:rPr>
                    <w:rFonts w:hint="eastAsia"/>
                  </w:rPr>
                  <w:delText>.</w:delText>
                </w:r>
                <w:r w:rsidDel="00B06BCC">
                  <w:delText>TelExt</w:delText>
                </w:r>
              </w:del>
            </w:ins>
            <w:ins w:id="20134" w:author="張家榮" w:date="2021-05-06T11:24:00Z">
              <w:del w:id="20135" w:author="家榮 張" w:date="2021-05-17T10:46:00Z">
                <w:r w:rsidR="00F7271C" w:rsidDel="00B06BCC">
                  <w:rPr>
                    <w:rFonts w:hint="eastAsia"/>
                  </w:rPr>
                  <w:delText>(5)</w:delText>
                </w:r>
              </w:del>
            </w:ins>
          </w:p>
        </w:tc>
      </w:tr>
      <w:tr w:rsidR="009722E1" w:rsidDel="00B06BCC" w14:paraId="066ACC2F" w14:textId="021B4716" w:rsidTr="0084250E">
        <w:trPr>
          <w:trHeight w:val="291"/>
          <w:jc w:val="center"/>
          <w:ins w:id="20136" w:author="Fegie" w:date="2021-05-02T00:06:00Z"/>
          <w:del w:id="20137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37567" w14:textId="514F4378" w:rsidR="009722E1" w:rsidDel="00B06BCC" w:rsidRDefault="009722E1">
            <w:pPr>
              <w:pStyle w:val="15"/>
              <w:rPr>
                <w:ins w:id="20138" w:author="Fegie" w:date="2021-05-02T00:06:00Z"/>
                <w:del w:id="20139" w:author="家榮 張" w:date="2021-05-17T10:46:00Z"/>
              </w:rPr>
              <w:pPrChange w:id="20140" w:author="家榮 張" w:date="2021-05-17T10:47:00Z">
                <w:pPr/>
              </w:pPrChange>
            </w:pPr>
            <w:ins w:id="20141" w:author="Fegie" w:date="2021-05-02T00:44:00Z">
              <w:del w:id="20142" w:author="家榮 張" w:date="2021-05-17T10:46:00Z">
                <w:r w:rsidDel="00B06BCC">
                  <w:rPr>
                    <w:rFonts w:hint="eastAsia"/>
                  </w:rPr>
                  <w:delText>8</w:delText>
                </w:r>
              </w:del>
            </w:ins>
            <w:ins w:id="20143" w:author="張家榮" w:date="2021-05-06T11:21:00Z">
              <w:del w:id="20144" w:author="家榮 張" w:date="2021-05-17T10:46:00Z">
                <w:r w:rsidR="00841AC1" w:rsidDel="00B06BCC">
                  <w:delText>6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BE71B" w14:textId="633F5D5F" w:rsidR="009722E1" w:rsidDel="00B06BCC" w:rsidRDefault="009722E1">
            <w:pPr>
              <w:pStyle w:val="15"/>
              <w:rPr>
                <w:ins w:id="20145" w:author="Fegie" w:date="2021-05-02T00:06:00Z"/>
                <w:del w:id="20146" w:author="家榮 張" w:date="2021-05-17T10:46:00Z"/>
              </w:rPr>
              <w:pPrChange w:id="20147" w:author="家榮 張" w:date="2021-05-17T10:47:00Z">
                <w:pPr/>
              </w:pPrChange>
            </w:pPr>
            <w:ins w:id="20148" w:author="Fegie" w:date="2021-05-02T00:34:00Z">
              <w:del w:id="20149" w:author="家榮 張" w:date="2021-05-17T10:46:00Z">
                <w:r w:rsidDel="00B06BCC">
                  <w:rPr>
                    <w:rFonts w:hint="eastAsia"/>
                  </w:rPr>
                  <w:delText>異動原因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C5DC" w14:textId="139AEEF8" w:rsidR="009722E1" w:rsidDel="00B06BCC" w:rsidRDefault="009722E1">
            <w:pPr>
              <w:pStyle w:val="15"/>
              <w:rPr>
                <w:ins w:id="20150" w:author="Fegie" w:date="2021-05-02T00:06:00Z"/>
                <w:del w:id="20151" w:author="家榮 張" w:date="2021-05-17T10:46:00Z"/>
              </w:rPr>
              <w:pPrChange w:id="20152" w:author="家榮 張" w:date="2021-05-17T10:47:00Z">
                <w:pPr/>
              </w:pPrChange>
            </w:pPr>
            <w:ins w:id="20153" w:author="Fegie" w:date="2021-05-02T00:44:00Z">
              <w:del w:id="20154" w:author="家榮 張" w:date="2021-05-06T18:52:00Z">
                <w:r w:rsidDel="00A7651D">
                  <w:rPr>
                    <w:rFonts w:hint="eastAsia"/>
                  </w:rPr>
                  <w:delText>X(02)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5499" w14:textId="39CE6374" w:rsidR="009722E1" w:rsidDel="00B06BCC" w:rsidRDefault="009722E1">
            <w:pPr>
              <w:pStyle w:val="15"/>
              <w:rPr>
                <w:ins w:id="20155" w:author="Fegie" w:date="2021-05-02T00:06:00Z"/>
                <w:del w:id="20156" w:author="家榮 張" w:date="2021-05-17T10:46:00Z"/>
              </w:rPr>
              <w:pPrChange w:id="20157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65CF4" w14:textId="17A24A15" w:rsidR="009722E1" w:rsidDel="00B06BCC" w:rsidRDefault="009722E1">
            <w:pPr>
              <w:pStyle w:val="15"/>
              <w:rPr>
                <w:ins w:id="20158" w:author="Fegie" w:date="2021-05-02T00:06:00Z"/>
                <w:del w:id="20159" w:author="家榮 張" w:date="2021-05-17T10:46:00Z"/>
              </w:rPr>
              <w:pPrChange w:id="20160" w:author="家榮 張" w:date="2021-05-17T10:47:00Z">
                <w:pPr/>
              </w:pPrChange>
            </w:pPr>
            <w:ins w:id="20161" w:author="Fegie" w:date="2021-05-02T00:55:00Z">
              <w:del w:id="20162" w:author="家榮 張" w:date="2021-05-17T10:46:00Z">
                <w:r w:rsidDel="00B06BCC">
                  <w:rPr>
                    <w:rFonts w:cs="細明體" w:hint="eastAsia"/>
                    <w:spacing w:val="15"/>
                    <w:kern w:val="0"/>
                  </w:rPr>
                  <w:delText>下拉選單(</w:delText>
                </w:r>
                <w:r w:rsidDel="00B06BCC">
                  <w:rPr>
                    <w:rFonts w:cs="細明體"/>
                    <w:spacing w:val="15"/>
                    <w:kern w:val="0"/>
                  </w:rPr>
                  <w:delText>TelChgRsnCode</w:delText>
                </w:r>
                <w:r w:rsidDel="00B06BCC">
                  <w:rPr>
                    <w:rFonts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E1B7" w14:textId="624727C0" w:rsidR="009722E1" w:rsidDel="00B06BCC" w:rsidRDefault="009722E1">
            <w:pPr>
              <w:pStyle w:val="15"/>
              <w:rPr>
                <w:ins w:id="20163" w:author="Fegie" w:date="2021-05-02T00:06:00Z"/>
                <w:del w:id="20164" w:author="家榮 張" w:date="2021-05-17T10:46:00Z"/>
              </w:rPr>
              <w:pPrChange w:id="20165" w:author="家榮 張" w:date="2021-05-17T10:47:00Z">
                <w:pPr/>
              </w:pPrChange>
            </w:pPr>
            <w:ins w:id="20166" w:author="Fegie" w:date="2021-05-05T15:55:00Z">
              <w:del w:id="20167" w:author="家榮 張" w:date="2021-05-17T10:46:00Z">
                <w:r w:rsidDel="00B06BCC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82B08" w14:textId="7447F4B6" w:rsidR="009722E1" w:rsidDel="00B06BCC" w:rsidRDefault="009722E1">
            <w:pPr>
              <w:pStyle w:val="15"/>
              <w:rPr>
                <w:ins w:id="20168" w:author="Fegie" w:date="2021-05-02T00:06:00Z"/>
                <w:del w:id="20169" w:author="家榮 張" w:date="2021-05-17T10:46:00Z"/>
              </w:rPr>
              <w:pPrChange w:id="20170" w:author="家榮 張" w:date="2021-05-17T10:47:00Z">
                <w:pPr/>
              </w:pPrChange>
            </w:pPr>
            <w:ins w:id="20171" w:author="Fegie" w:date="2021-05-02T00:48:00Z">
              <w:del w:id="20172" w:author="家榮 張" w:date="2021-05-17T10:46:00Z">
                <w:r w:rsidDel="00B06BCC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647CF" w14:textId="301D7731" w:rsidR="009722E1" w:rsidDel="00B06BCC" w:rsidRDefault="009722E1">
            <w:pPr>
              <w:pStyle w:val="15"/>
              <w:rPr>
                <w:ins w:id="20173" w:author="Fegie" w:date="2021-05-02T00:54:00Z"/>
                <w:del w:id="20174" w:author="家榮 張" w:date="2021-05-17T10:46:00Z"/>
                <w:color w:val="000000" w:themeColor="text1"/>
              </w:rPr>
              <w:pPrChange w:id="20175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0176" w:author="Fegie" w:date="2021-05-02T00:54:00Z">
              <w:del w:id="20177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1.「新增」時,必須輸入</w:delText>
                </w:r>
              </w:del>
            </w:ins>
          </w:p>
          <w:p w14:paraId="648D8C5D" w14:textId="2CE487E1" w:rsidR="009722E1" w:rsidDel="00B06BCC" w:rsidRDefault="009722E1">
            <w:pPr>
              <w:pStyle w:val="15"/>
              <w:rPr>
                <w:ins w:id="20178" w:author="Fegie" w:date="2021-05-02T00:54:00Z"/>
                <w:del w:id="20179" w:author="家榮 張" w:date="2021-05-17T10:46:00Z"/>
                <w:color w:val="000000" w:themeColor="text1"/>
              </w:rPr>
              <w:pPrChange w:id="20180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0181" w:author="Fegie" w:date="2021-05-02T00:54:00Z">
              <w:del w:id="20182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2.「修改」時,自動顯示原值,可以修改</w:delText>
                </w:r>
              </w:del>
            </w:ins>
          </w:p>
          <w:p w14:paraId="0BC7ADFF" w14:textId="120FC593" w:rsidR="009722E1" w:rsidDel="00B06BCC" w:rsidRDefault="009722E1">
            <w:pPr>
              <w:pStyle w:val="15"/>
              <w:rPr>
                <w:ins w:id="20183" w:author="Fegie" w:date="2021-05-02T00:06:00Z"/>
                <w:del w:id="20184" w:author="家榮 張" w:date="2021-05-17T10:46:00Z"/>
              </w:rPr>
              <w:pPrChange w:id="20185" w:author="家榮 張" w:date="2021-05-17T10:47:00Z">
                <w:pPr/>
              </w:pPrChange>
            </w:pPr>
            <w:ins w:id="20186" w:author="Fegie" w:date="2021-05-02T00:54:00Z">
              <w:del w:id="20187" w:author="家榮 張" w:date="2021-05-17T10:46:00Z">
                <w:r w:rsidDel="00B06BCC">
                  <w:rPr>
                    <w:color w:val="000000" w:themeColor="text1"/>
                  </w:rPr>
                  <w:delText>3</w:delText>
                </w:r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  <w:r w:rsidDel="00B06BCC">
                  <w:delText>CustTelNo</w:delText>
                </w:r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</w:del>
            </w:ins>
            <w:ins w:id="20188" w:author="Fegie" w:date="2021-05-02T00:55:00Z">
              <w:del w:id="20189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T</w:delText>
                </w:r>
                <w:r w:rsidDel="00B06BCC">
                  <w:rPr>
                    <w:color w:val="000000" w:themeColor="text1"/>
                  </w:rPr>
                  <w:delText>elChgRsnCode</w:delText>
                </w:r>
              </w:del>
            </w:ins>
          </w:p>
        </w:tc>
      </w:tr>
      <w:tr w:rsidR="009722E1" w:rsidDel="00B06BCC" w14:paraId="1C61BA45" w14:textId="0D1F40C5" w:rsidTr="0084250E">
        <w:trPr>
          <w:trHeight w:val="291"/>
          <w:jc w:val="center"/>
          <w:ins w:id="20190" w:author="Fegie" w:date="2021-05-02T00:06:00Z"/>
          <w:del w:id="20191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7D18F" w14:textId="775C8904" w:rsidR="009722E1" w:rsidDel="00B06BCC" w:rsidRDefault="009722E1">
            <w:pPr>
              <w:pStyle w:val="15"/>
              <w:rPr>
                <w:ins w:id="20192" w:author="Fegie" w:date="2021-05-02T00:06:00Z"/>
                <w:del w:id="20193" w:author="家榮 張" w:date="2021-05-17T10:46:00Z"/>
              </w:rPr>
              <w:pPrChange w:id="20194" w:author="家榮 張" w:date="2021-05-17T10:47:00Z">
                <w:pPr/>
              </w:pPrChange>
            </w:pPr>
            <w:ins w:id="20195" w:author="Fegie" w:date="2021-05-02T00:44:00Z">
              <w:del w:id="20196" w:author="家榮 張" w:date="2021-05-17T10:46:00Z">
                <w:r w:rsidDel="00B06BCC">
                  <w:rPr>
                    <w:rFonts w:hint="eastAsia"/>
                  </w:rPr>
                  <w:delText>9</w:delText>
                </w:r>
              </w:del>
            </w:ins>
            <w:ins w:id="20197" w:author="張家榮" w:date="2021-05-06T11:21:00Z">
              <w:del w:id="20198" w:author="家榮 張" w:date="2021-05-17T10:46:00Z">
                <w:r w:rsidR="00841AC1" w:rsidDel="00B06BCC">
                  <w:delText>7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F3469" w14:textId="3528B2E1" w:rsidR="009722E1" w:rsidDel="00B06BCC" w:rsidRDefault="009722E1">
            <w:pPr>
              <w:pStyle w:val="15"/>
              <w:rPr>
                <w:ins w:id="20199" w:author="Fegie" w:date="2021-05-02T00:06:00Z"/>
                <w:del w:id="20200" w:author="家榮 張" w:date="2021-05-17T10:46:00Z"/>
              </w:rPr>
              <w:pPrChange w:id="20201" w:author="家榮 張" w:date="2021-05-17T10:47:00Z">
                <w:pPr/>
              </w:pPrChange>
            </w:pPr>
            <w:ins w:id="20202" w:author="Fegie" w:date="2021-05-02T00:34:00Z">
              <w:del w:id="20203" w:author="家榮 張" w:date="2021-05-17T10:46:00Z">
                <w:r w:rsidDel="00B06BCC">
                  <w:rPr>
                    <w:rFonts w:hint="eastAsia"/>
                  </w:rPr>
                  <w:delText>與借款人關係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A9BB4" w14:textId="779BB4D8" w:rsidR="009722E1" w:rsidDel="00B06BCC" w:rsidRDefault="009722E1">
            <w:pPr>
              <w:pStyle w:val="15"/>
              <w:rPr>
                <w:ins w:id="20204" w:author="Fegie" w:date="2021-05-02T00:06:00Z"/>
                <w:del w:id="20205" w:author="家榮 張" w:date="2021-05-17T10:46:00Z"/>
              </w:rPr>
              <w:pPrChange w:id="20206" w:author="家榮 張" w:date="2021-05-17T10:47:00Z">
                <w:pPr/>
              </w:pPrChange>
            </w:pPr>
            <w:ins w:id="20207" w:author="Fegie" w:date="2021-05-02T00:45:00Z">
              <w:del w:id="20208" w:author="家榮 張" w:date="2021-05-06T18:52:00Z">
                <w:r w:rsidDel="00A7651D">
                  <w:rPr>
                    <w:rFonts w:hint="eastAsia"/>
                  </w:rPr>
                  <w:delText>X(02)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41019" w14:textId="2B75BEA0" w:rsidR="009722E1" w:rsidDel="00B06BCC" w:rsidRDefault="009722E1">
            <w:pPr>
              <w:pStyle w:val="15"/>
              <w:rPr>
                <w:ins w:id="20209" w:author="Fegie" w:date="2021-05-02T00:06:00Z"/>
                <w:del w:id="20210" w:author="家榮 張" w:date="2021-05-17T10:46:00Z"/>
              </w:rPr>
              <w:pPrChange w:id="20211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A6266" w14:textId="25FF539B" w:rsidR="009722E1" w:rsidDel="00B06BCC" w:rsidRDefault="009722E1">
            <w:pPr>
              <w:pStyle w:val="15"/>
              <w:rPr>
                <w:ins w:id="20212" w:author="Fegie" w:date="2021-05-02T00:06:00Z"/>
                <w:del w:id="20213" w:author="家榮 張" w:date="2021-05-17T10:46:00Z"/>
              </w:rPr>
              <w:pPrChange w:id="20214" w:author="家榮 張" w:date="2021-05-17T10:47:00Z">
                <w:pPr/>
              </w:pPrChange>
            </w:pPr>
            <w:ins w:id="20215" w:author="Fegie" w:date="2021-05-02T00:55:00Z">
              <w:del w:id="20216" w:author="家榮 張" w:date="2021-05-17T10:46:00Z">
                <w:r w:rsidDel="00B06BCC">
                  <w:rPr>
                    <w:rFonts w:cs="細明體" w:hint="eastAsia"/>
                    <w:spacing w:val="15"/>
                    <w:kern w:val="0"/>
                  </w:rPr>
                  <w:delText>下拉選單(</w:delText>
                </w:r>
              </w:del>
            </w:ins>
            <w:ins w:id="20217" w:author="Fegie" w:date="2021-05-02T00:56:00Z">
              <w:del w:id="20218" w:author="家榮 張" w:date="2021-05-17T10:46:00Z">
                <w:r w:rsidDel="00B06BCC">
                  <w:rPr>
                    <w:rFonts w:cs="細明體"/>
                    <w:spacing w:val="15"/>
                    <w:kern w:val="0"/>
                  </w:rPr>
                  <w:delText>RelationCode</w:delText>
                </w:r>
              </w:del>
            </w:ins>
            <w:ins w:id="20219" w:author="Fegie" w:date="2021-05-02T00:55:00Z">
              <w:del w:id="20220" w:author="家榮 張" w:date="2021-05-17T10:46:00Z">
                <w:r w:rsidDel="00B06BCC">
                  <w:rPr>
                    <w:rFonts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DE2A9" w14:textId="4F3726D7" w:rsidR="009722E1" w:rsidDel="00B06BCC" w:rsidRDefault="009722E1">
            <w:pPr>
              <w:pStyle w:val="15"/>
              <w:rPr>
                <w:ins w:id="20221" w:author="Fegie" w:date="2021-05-02T00:06:00Z"/>
                <w:del w:id="20222" w:author="家榮 張" w:date="2021-05-17T10:46:00Z"/>
              </w:rPr>
              <w:pPrChange w:id="20223" w:author="家榮 張" w:date="2021-05-17T10:47:00Z">
                <w:pPr/>
              </w:pPrChange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2DB0" w14:textId="71ACF356" w:rsidR="009722E1" w:rsidDel="00B06BCC" w:rsidRDefault="009722E1">
            <w:pPr>
              <w:pStyle w:val="15"/>
              <w:rPr>
                <w:ins w:id="20224" w:author="Fegie" w:date="2021-05-02T00:06:00Z"/>
                <w:del w:id="20225" w:author="家榮 張" w:date="2021-05-17T10:46:00Z"/>
              </w:rPr>
              <w:pPrChange w:id="20226" w:author="家榮 張" w:date="2021-05-17T10:47:00Z">
                <w:pPr/>
              </w:pPrChange>
            </w:pPr>
            <w:ins w:id="20227" w:author="Fegie" w:date="2021-05-02T00:48:00Z">
              <w:del w:id="20228" w:author="家榮 張" w:date="2021-05-17T10:46:00Z">
                <w:r w:rsidDel="00B06BCC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AA497" w14:textId="4558DE10" w:rsidR="009722E1" w:rsidDel="00B06BCC" w:rsidRDefault="009722E1">
            <w:pPr>
              <w:pStyle w:val="15"/>
              <w:rPr>
                <w:ins w:id="20229" w:author="Fegie" w:date="2021-05-02T00:54:00Z"/>
                <w:del w:id="20230" w:author="家榮 張" w:date="2021-05-17T10:46:00Z"/>
                <w:color w:val="000000" w:themeColor="text1"/>
              </w:rPr>
              <w:pPrChange w:id="20231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0232" w:author="Fegie" w:date="2021-05-02T00:54:00Z">
              <w:del w:id="20233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1.「新增」時,</w:delText>
                </w:r>
              </w:del>
            </w:ins>
            <w:ins w:id="20234" w:author="Fegie" w:date="2021-05-02T01:01:00Z">
              <w:del w:id="20235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 xml:space="preserve"> 可以</w:delText>
                </w:r>
              </w:del>
            </w:ins>
            <w:ins w:id="20236" w:author="Fegie" w:date="2021-05-02T00:54:00Z">
              <w:del w:id="20237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輸入</w:delText>
                </w:r>
              </w:del>
            </w:ins>
          </w:p>
          <w:p w14:paraId="78F90759" w14:textId="27909BFB" w:rsidR="009722E1" w:rsidDel="00B06BCC" w:rsidRDefault="009722E1">
            <w:pPr>
              <w:pStyle w:val="15"/>
              <w:rPr>
                <w:ins w:id="20238" w:author="Fegie" w:date="2021-05-02T01:02:00Z"/>
                <w:del w:id="20239" w:author="家榮 張" w:date="2021-05-17T10:46:00Z"/>
                <w:color w:val="000000" w:themeColor="text1"/>
              </w:rPr>
              <w:pPrChange w:id="20240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0241" w:author="Fegie" w:date="2021-05-02T00:54:00Z">
              <w:del w:id="20242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2.「修改」時,自動顯示原值,可以修改</w:delText>
                </w:r>
              </w:del>
            </w:ins>
          </w:p>
          <w:p w14:paraId="6789950E" w14:textId="07BA19D2" w:rsidR="009722E1" w:rsidDel="00B06BCC" w:rsidRDefault="009722E1">
            <w:pPr>
              <w:pStyle w:val="15"/>
              <w:rPr>
                <w:ins w:id="20243" w:author="Fegie" w:date="2021-05-02T00:54:00Z"/>
                <w:del w:id="20244" w:author="家榮 張" w:date="2021-05-17T10:46:00Z"/>
                <w:color w:val="000000" w:themeColor="text1"/>
              </w:rPr>
              <w:pPrChange w:id="20245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0246" w:author="Fegie" w:date="2021-05-02T01:02:00Z">
              <w:del w:id="20247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3.可輸入空白</w:delText>
                </w:r>
              </w:del>
            </w:ins>
          </w:p>
          <w:p w14:paraId="6E6E6691" w14:textId="5BC419D1" w:rsidR="009722E1" w:rsidDel="00B06BCC" w:rsidRDefault="009722E1">
            <w:pPr>
              <w:pStyle w:val="15"/>
              <w:rPr>
                <w:ins w:id="20248" w:author="Fegie" w:date="2021-05-02T00:06:00Z"/>
                <w:del w:id="20249" w:author="家榮 張" w:date="2021-05-17T10:46:00Z"/>
              </w:rPr>
              <w:pPrChange w:id="20250" w:author="家榮 張" w:date="2021-05-17T10:47:00Z">
                <w:pPr/>
              </w:pPrChange>
            </w:pPr>
            <w:ins w:id="20251" w:author="Fegie" w:date="2021-05-02T01:02:00Z">
              <w:del w:id="20252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4</w:delText>
                </w:r>
              </w:del>
            </w:ins>
            <w:ins w:id="20253" w:author="Fegie" w:date="2021-05-02T00:54:00Z">
              <w:del w:id="20254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  <w:r w:rsidDel="00B06BCC">
                  <w:delText>CustTelNo</w:delText>
                </w:r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</w:del>
            </w:ins>
            <w:ins w:id="20255" w:author="Fegie" w:date="2021-05-02T00:56:00Z">
              <w:del w:id="20256" w:author="家榮 張" w:date="2021-05-17T10:46:00Z">
                <w:r w:rsidDel="00B06BCC">
                  <w:rPr>
                    <w:color w:val="000000" w:themeColor="text1"/>
                  </w:rPr>
                  <w:delText>RelationCOde</w:delText>
                </w:r>
              </w:del>
            </w:ins>
          </w:p>
        </w:tc>
      </w:tr>
      <w:tr w:rsidR="009722E1" w:rsidDel="00B06BCC" w14:paraId="224AC225" w14:textId="37687CC1" w:rsidTr="0084250E">
        <w:trPr>
          <w:trHeight w:val="291"/>
          <w:jc w:val="center"/>
          <w:ins w:id="20257" w:author="Fegie" w:date="2021-05-02T00:06:00Z"/>
          <w:del w:id="20258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3AAA0" w14:textId="13EE9F6F" w:rsidR="009722E1" w:rsidDel="00B06BCC" w:rsidRDefault="009722E1">
            <w:pPr>
              <w:pStyle w:val="15"/>
              <w:rPr>
                <w:ins w:id="20259" w:author="Fegie" w:date="2021-05-02T00:06:00Z"/>
                <w:del w:id="20260" w:author="家榮 張" w:date="2021-05-17T10:46:00Z"/>
              </w:rPr>
              <w:pPrChange w:id="20261" w:author="家榮 張" w:date="2021-05-17T10:47:00Z">
                <w:pPr/>
              </w:pPrChange>
            </w:pPr>
            <w:ins w:id="20262" w:author="Fegie" w:date="2021-05-02T00:44:00Z">
              <w:del w:id="20263" w:author="家榮 張" w:date="2021-05-17T10:46:00Z">
                <w:r w:rsidDel="00B06BCC">
                  <w:rPr>
                    <w:rFonts w:hint="eastAsia"/>
                  </w:rPr>
                  <w:delText>10</w:delText>
                </w:r>
              </w:del>
            </w:ins>
            <w:ins w:id="20264" w:author="張家榮" w:date="2021-05-06T11:21:00Z">
              <w:del w:id="20265" w:author="家榮 張" w:date="2021-05-17T10:46:00Z">
                <w:r w:rsidR="00841AC1" w:rsidDel="00B06BCC">
                  <w:delText>8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B9DC" w14:textId="438552C1" w:rsidR="009722E1" w:rsidDel="00B06BCC" w:rsidRDefault="009722E1">
            <w:pPr>
              <w:pStyle w:val="15"/>
              <w:rPr>
                <w:ins w:id="20266" w:author="Fegie" w:date="2021-05-02T00:06:00Z"/>
                <w:del w:id="20267" w:author="家榮 張" w:date="2021-05-17T10:46:00Z"/>
              </w:rPr>
              <w:pPrChange w:id="20268" w:author="家榮 張" w:date="2021-05-17T10:47:00Z">
                <w:pPr/>
              </w:pPrChange>
            </w:pPr>
            <w:ins w:id="20269" w:author="Fegie" w:date="2021-05-02T00:34:00Z">
              <w:del w:id="20270" w:author="家榮 張" w:date="2021-05-17T10:46:00Z">
                <w:r w:rsidDel="00B06BCC">
                  <w:rPr>
                    <w:rFonts w:hint="eastAsia"/>
                  </w:rPr>
                  <w:delText>聯絡人姓名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7D89A" w14:textId="4D0127BC" w:rsidR="009722E1" w:rsidDel="00B06BCC" w:rsidRDefault="009722E1">
            <w:pPr>
              <w:pStyle w:val="15"/>
              <w:rPr>
                <w:ins w:id="20271" w:author="Fegie" w:date="2021-05-02T00:06:00Z"/>
                <w:del w:id="20272" w:author="家榮 張" w:date="2021-05-17T10:46:00Z"/>
              </w:rPr>
              <w:pPrChange w:id="20273" w:author="家榮 張" w:date="2021-05-17T10:47:00Z">
                <w:pPr/>
              </w:pPrChange>
            </w:pPr>
            <w:ins w:id="20274" w:author="Fegie" w:date="2021-05-02T00:45:00Z">
              <w:del w:id="20275" w:author="家榮 張" w:date="2021-05-06T18:52:00Z">
                <w:r w:rsidDel="00A7651D">
                  <w:rPr>
                    <w:rFonts w:hint="eastAsia"/>
                  </w:rPr>
                  <w:delText>X(100)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D882D" w14:textId="405E260C" w:rsidR="009722E1" w:rsidDel="00B06BCC" w:rsidRDefault="009722E1">
            <w:pPr>
              <w:pStyle w:val="15"/>
              <w:rPr>
                <w:ins w:id="20276" w:author="Fegie" w:date="2021-05-02T00:06:00Z"/>
                <w:del w:id="20277" w:author="家榮 張" w:date="2021-05-17T10:46:00Z"/>
              </w:rPr>
              <w:pPrChange w:id="20278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E0654" w14:textId="76E67086" w:rsidR="009722E1" w:rsidDel="00B06BCC" w:rsidRDefault="009722E1">
            <w:pPr>
              <w:pStyle w:val="15"/>
              <w:rPr>
                <w:ins w:id="20279" w:author="Fegie" w:date="2021-05-02T00:06:00Z"/>
                <w:del w:id="20280" w:author="家榮 張" w:date="2021-05-17T10:46:00Z"/>
              </w:rPr>
              <w:pPrChange w:id="20281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5B881" w14:textId="0177C08A" w:rsidR="009722E1" w:rsidDel="00B06BCC" w:rsidRDefault="009722E1">
            <w:pPr>
              <w:pStyle w:val="15"/>
              <w:rPr>
                <w:ins w:id="20282" w:author="Fegie" w:date="2021-05-02T00:06:00Z"/>
                <w:del w:id="20283" w:author="家榮 張" w:date="2021-05-17T10:46:00Z"/>
              </w:rPr>
              <w:pPrChange w:id="20284" w:author="家榮 張" w:date="2021-05-17T10:47:00Z">
                <w:pPr/>
              </w:pPrChange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40D99" w14:textId="3BE5DE88" w:rsidR="009722E1" w:rsidDel="00B06BCC" w:rsidRDefault="009722E1">
            <w:pPr>
              <w:pStyle w:val="15"/>
              <w:rPr>
                <w:ins w:id="20285" w:author="Fegie" w:date="2021-05-02T00:06:00Z"/>
                <w:del w:id="20286" w:author="家榮 張" w:date="2021-05-17T10:46:00Z"/>
              </w:rPr>
              <w:pPrChange w:id="20287" w:author="家榮 張" w:date="2021-05-17T10:47:00Z">
                <w:pPr/>
              </w:pPrChange>
            </w:pPr>
            <w:ins w:id="20288" w:author="Fegie" w:date="2021-05-02T00:48:00Z">
              <w:del w:id="20289" w:author="家榮 張" w:date="2021-05-17T10:46:00Z">
                <w:r w:rsidDel="00B06BCC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AC16C" w14:textId="024DE842" w:rsidR="009722E1" w:rsidDel="00B06BCC" w:rsidRDefault="009722E1">
            <w:pPr>
              <w:pStyle w:val="15"/>
              <w:rPr>
                <w:ins w:id="20290" w:author="Fegie" w:date="2021-05-02T00:54:00Z"/>
                <w:del w:id="20291" w:author="家榮 張" w:date="2021-05-17T10:46:00Z"/>
                <w:color w:val="000000" w:themeColor="text1"/>
              </w:rPr>
              <w:pPrChange w:id="20292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0293" w:author="Fegie" w:date="2021-05-02T00:54:00Z">
              <w:del w:id="20294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1.「新增」時,</w:delText>
                </w:r>
              </w:del>
            </w:ins>
            <w:ins w:id="20295" w:author="Fegie" w:date="2021-05-02T01:01:00Z">
              <w:del w:id="20296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 xml:space="preserve"> 可以</w:delText>
                </w:r>
              </w:del>
            </w:ins>
            <w:ins w:id="20297" w:author="Fegie" w:date="2021-05-02T00:54:00Z">
              <w:del w:id="20298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輸入</w:delText>
                </w:r>
              </w:del>
            </w:ins>
          </w:p>
          <w:p w14:paraId="5B3B3E33" w14:textId="143F2414" w:rsidR="009722E1" w:rsidDel="00B06BCC" w:rsidRDefault="009722E1">
            <w:pPr>
              <w:pStyle w:val="15"/>
              <w:rPr>
                <w:ins w:id="20299" w:author="Fegie" w:date="2021-05-02T01:00:00Z"/>
                <w:del w:id="20300" w:author="家榮 張" w:date="2021-05-17T10:46:00Z"/>
                <w:color w:val="000000" w:themeColor="text1"/>
              </w:rPr>
              <w:pPrChange w:id="20301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0302" w:author="Fegie" w:date="2021-05-02T00:54:00Z">
              <w:del w:id="20303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2.「修改」時,自動顯示原值,可以修改</w:delText>
                </w:r>
              </w:del>
            </w:ins>
          </w:p>
          <w:p w14:paraId="7D2E6640" w14:textId="1643E5F8" w:rsidR="009722E1" w:rsidDel="00B06BCC" w:rsidRDefault="009722E1">
            <w:pPr>
              <w:pStyle w:val="15"/>
              <w:rPr>
                <w:ins w:id="20304" w:author="Fegie" w:date="2021-05-02T00:54:00Z"/>
                <w:del w:id="20305" w:author="家榮 張" w:date="2021-05-17T10:46:00Z"/>
                <w:color w:val="000000" w:themeColor="text1"/>
              </w:rPr>
              <w:pPrChange w:id="20306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0307" w:author="Fegie" w:date="2021-05-02T01:00:00Z">
              <w:del w:id="20308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3.若與借款人關係為00則不避輸入</w:delText>
                </w:r>
              </w:del>
            </w:ins>
          </w:p>
          <w:p w14:paraId="604A6D2A" w14:textId="15F371FC" w:rsidR="009722E1" w:rsidDel="00B06BCC" w:rsidRDefault="009722E1">
            <w:pPr>
              <w:pStyle w:val="15"/>
              <w:rPr>
                <w:ins w:id="20309" w:author="Fegie" w:date="2021-05-02T00:06:00Z"/>
                <w:del w:id="20310" w:author="家榮 張" w:date="2021-05-17T10:46:00Z"/>
              </w:rPr>
              <w:pPrChange w:id="20311" w:author="家榮 張" w:date="2021-05-17T10:47:00Z">
                <w:pPr/>
              </w:pPrChange>
            </w:pPr>
            <w:ins w:id="20312" w:author="Fegie" w:date="2021-05-02T01:00:00Z">
              <w:del w:id="20313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4</w:delText>
                </w:r>
              </w:del>
            </w:ins>
            <w:ins w:id="20314" w:author="Fegie" w:date="2021-05-02T00:54:00Z">
              <w:del w:id="20315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  <w:r w:rsidDel="00B06BCC">
                  <w:delText>CustTelNo</w:delText>
                </w:r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</w:del>
            </w:ins>
            <w:ins w:id="20316" w:author="Fegie" w:date="2021-05-02T00:56:00Z">
              <w:del w:id="20317" w:author="家榮 張" w:date="2021-05-17T10:46:00Z">
                <w:r w:rsidDel="00B06BCC">
                  <w:rPr>
                    <w:color w:val="000000" w:themeColor="text1"/>
                  </w:rPr>
                  <w:delText>LiaisonName</w:delText>
                </w:r>
              </w:del>
            </w:ins>
          </w:p>
        </w:tc>
      </w:tr>
      <w:tr w:rsidR="009722E1" w:rsidDel="00B06BCC" w14:paraId="334CF7ED" w14:textId="5A886F0B" w:rsidTr="0084250E">
        <w:trPr>
          <w:trHeight w:val="291"/>
          <w:jc w:val="center"/>
          <w:ins w:id="20318" w:author="Fegie" w:date="2021-05-02T00:06:00Z"/>
          <w:del w:id="20319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6CFC6" w14:textId="6B641C0C" w:rsidR="009722E1" w:rsidDel="00B06BCC" w:rsidRDefault="009722E1">
            <w:pPr>
              <w:pStyle w:val="15"/>
              <w:rPr>
                <w:ins w:id="20320" w:author="Fegie" w:date="2021-05-02T00:06:00Z"/>
                <w:del w:id="20321" w:author="家榮 張" w:date="2021-05-17T10:46:00Z"/>
              </w:rPr>
              <w:pPrChange w:id="20322" w:author="家榮 張" w:date="2021-05-17T10:47:00Z">
                <w:pPr/>
              </w:pPrChange>
            </w:pPr>
            <w:ins w:id="20323" w:author="Fegie" w:date="2021-05-02T00:44:00Z">
              <w:del w:id="20324" w:author="家榮 張" w:date="2021-05-17T10:46:00Z">
                <w:r w:rsidDel="00B06BCC">
                  <w:rPr>
                    <w:rFonts w:hint="eastAsia"/>
                  </w:rPr>
                  <w:delText>11</w:delText>
                </w:r>
              </w:del>
            </w:ins>
            <w:ins w:id="20325" w:author="張家榮" w:date="2021-05-06T11:21:00Z">
              <w:del w:id="20326" w:author="家榮 張" w:date="2021-05-17T10:46:00Z">
                <w:r w:rsidR="00841AC1" w:rsidDel="00B06BCC">
                  <w:delText>9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D999A" w14:textId="3D673CC9" w:rsidR="009722E1" w:rsidDel="00B06BCC" w:rsidRDefault="009722E1">
            <w:pPr>
              <w:pStyle w:val="15"/>
              <w:rPr>
                <w:ins w:id="20327" w:author="Fegie" w:date="2021-05-02T00:06:00Z"/>
                <w:del w:id="20328" w:author="家榮 張" w:date="2021-05-17T10:46:00Z"/>
              </w:rPr>
              <w:pPrChange w:id="20329" w:author="家榮 張" w:date="2021-05-17T10:47:00Z">
                <w:pPr/>
              </w:pPrChange>
            </w:pPr>
            <w:ins w:id="20330" w:author="Fegie" w:date="2021-05-02T00:34:00Z">
              <w:del w:id="20331" w:author="家榮 張" w:date="2021-05-17T10:46:00Z">
                <w:r w:rsidDel="00B06BCC">
                  <w:rPr>
                    <w:rFonts w:hint="eastAsia"/>
                  </w:rPr>
                  <w:delText>備註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A6509" w14:textId="0AE00A03" w:rsidR="009722E1" w:rsidDel="00B06BCC" w:rsidRDefault="009722E1">
            <w:pPr>
              <w:pStyle w:val="15"/>
              <w:rPr>
                <w:ins w:id="20332" w:author="Fegie" w:date="2021-05-02T00:06:00Z"/>
                <w:del w:id="20333" w:author="家榮 張" w:date="2021-05-17T10:46:00Z"/>
              </w:rPr>
              <w:pPrChange w:id="20334" w:author="家榮 張" w:date="2021-05-17T10:47:00Z">
                <w:pPr/>
              </w:pPrChange>
            </w:pPr>
            <w:ins w:id="20335" w:author="Fegie" w:date="2021-05-02T00:45:00Z">
              <w:del w:id="20336" w:author="家榮 張" w:date="2021-05-06T18:52:00Z">
                <w:r w:rsidDel="00A7651D">
                  <w:rPr>
                    <w:rFonts w:hint="eastAsia"/>
                  </w:rPr>
                  <w:delText>X(40)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2FE09" w14:textId="4FECD41B" w:rsidR="009722E1" w:rsidDel="00B06BCC" w:rsidRDefault="009722E1">
            <w:pPr>
              <w:pStyle w:val="15"/>
              <w:rPr>
                <w:ins w:id="20337" w:author="Fegie" w:date="2021-05-02T00:06:00Z"/>
                <w:del w:id="20338" w:author="家榮 張" w:date="2021-05-17T10:46:00Z"/>
              </w:rPr>
              <w:pPrChange w:id="20339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6B2C" w14:textId="4B91E06E" w:rsidR="009722E1" w:rsidDel="00B06BCC" w:rsidRDefault="009722E1">
            <w:pPr>
              <w:pStyle w:val="15"/>
              <w:rPr>
                <w:ins w:id="20340" w:author="Fegie" w:date="2021-05-02T00:06:00Z"/>
                <w:del w:id="20341" w:author="家榮 張" w:date="2021-05-17T10:46:00Z"/>
              </w:rPr>
              <w:pPrChange w:id="20342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450E5" w14:textId="365BC6E2" w:rsidR="009722E1" w:rsidDel="00B06BCC" w:rsidRDefault="009722E1">
            <w:pPr>
              <w:pStyle w:val="15"/>
              <w:rPr>
                <w:ins w:id="20343" w:author="Fegie" w:date="2021-05-02T00:06:00Z"/>
                <w:del w:id="20344" w:author="家榮 張" w:date="2021-05-17T10:46:00Z"/>
              </w:rPr>
              <w:pPrChange w:id="20345" w:author="家榮 張" w:date="2021-05-17T10:47:00Z">
                <w:pPr/>
              </w:pPrChange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6033" w14:textId="14B7F2E8" w:rsidR="009722E1" w:rsidDel="00B06BCC" w:rsidRDefault="009722E1">
            <w:pPr>
              <w:pStyle w:val="15"/>
              <w:rPr>
                <w:ins w:id="20346" w:author="Fegie" w:date="2021-05-02T00:06:00Z"/>
                <w:del w:id="20347" w:author="家榮 張" w:date="2021-05-17T10:46:00Z"/>
              </w:rPr>
              <w:pPrChange w:id="20348" w:author="家榮 張" w:date="2021-05-17T10:47:00Z">
                <w:pPr/>
              </w:pPrChange>
            </w:pPr>
            <w:ins w:id="20349" w:author="Fegie" w:date="2021-05-02T00:48:00Z">
              <w:del w:id="20350" w:author="家榮 張" w:date="2021-05-17T10:46:00Z">
                <w:r w:rsidDel="00B06BCC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E906C" w14:textId="0184FF3E" w:rsidR="009722E1" w:rsidDel="00B06BCC" w:rsidRDefault="009722E1">
            <w:pPr>
              <w:pStyle w:val="15"/>
              <w:rPr>
                <w:ins w:id="20351" w:author="Fegie" w:date="2021-05-02T00:54:00Z"/>
                <w:del w:id="20352" w:author="家榮 張" w:date="2021-05-17T10:46:00Z"/>
                <w:color w:val="000000" w:themeColor="text1"/>
              </w:rPr>
              <w:pPrChange w:id="20353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0354" w:author="Fegie" w:date="2021-05-02T00:54:00Z">
              <w:del w:id="20355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1.「新增」時,</w:delText>
                </w:r>
              </w:del>
            </w:ins>
            <w:ins w:id="20356" w:author="Fegie" w:date="2021-05-02T01:01:00Z">
              <w:del w:id="20357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可以</w:delText>
                </w:r>
              </w:del>
            </w:ins>
            <w:ins w:id="20358" w:author="Fegie" w:date="2021-05-02T00:54:00Z">
              <w:del w:id="20359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輸入</w:delText>
                </w:r>
              </w:del>
            </w:ins>
          </w:p>
          <w:p w14:paraId="04275DB9" w14:textId="18BB11F0" w:rsidR="009722E1" w:rsidDel="00B06BCC" w:rsidRDefault="009722E1">
            <w:pPr>
              <w:pStyle w:val="15"/>
              <w:rPr>
                <w:ins w:id="20360" w:author="Fegie" w:date="2021-05-02T00:54:00Z"/>
                <w:del w:id="20361" w:author="家榮 張" w:date="2021-05-17T10:46:00Z"/>
                <w:color w:val="000000" w:themeColor="text1"/>
              </w:rPr>
              <w:pPrChange w:id="20362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0363" w:author="Fegie" w:date="2021-05-02T00:54:00Z">
              <w:del w:id="20364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2.「修改」時,自動顯示原值,可以修改</w:delText>
                </w:r>
              </w:del>
            </w:ins>
          </w:p>
          <w:p w14:paraId="5407336E" w14:textId="0E9A8FB9" w:rsidR="009722E1" w:rsidDel="00B06BCC" w:rsidRDefault="009722E1">
            <w:pPr>
              <w:pStyle w:val="15"/>
              <w:rPr>
                <w:ins w:id="20365" w:author="Fegie" w:date="2021-05-02T00:06:00Z"/>
                <w:del w:id="20366" w:author="家榮 張" w:date="2021-05-17T10:46:00Z"/>
              </w:rPr>
              <w:pPrChange w:id="20367" w:author="家榮 張" w:date="2021-05-17T10:47:00Z">
                <w:pPr/>
              </w:pPrChange>
            </w:pPr>
            <w:ins w:id="20368" w:author="Fegie" w:date="2021-05-02T00:54:00Z">
              <w:del w:id="20369" w:author="家榮 張" w:date="2021-05-17T10:46:00Z">
                <w:r w:rsidDel="00B06BCC">
                  <w:rPr>
                    <w:color w:val="000000" w:themeColor="text1"/>
                  </w:rPr>
                  <w:delText>3</w:delText>
                </w:r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  <w:r w:rsidDel="00B06BCC">
                  <w:delText>CustTelNo</w:delText>
                </w:r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</w:del>
            </w:ins>
            <w:ins w:id="20370" w:author="Fegie" w:date="2021-05-02T00:56:00Z">
              <w:del w:id="20371" w:author="家榮 張" w:date="2021-05-17T10:46:00Z">
                <w:r w:rsidDel="00B06BCC">
                  <w:rPr>
                    <w:color w:val="000000" w:themeColor="text1"/>
                  </w:rPr>
                  <w:delText>Rmk</w:delText>
                </w:r>
              </w:del>
            </w:ins>
          </w:p>
        </w:tc>
      </w:tr>
      <w:tr w:rsidR="009722E1" w:rsidDel="00B06BCC" w14:paraId="5754D8A1" w14:textId="60C5E633" w:rsidTr="0084250E">
        <w:trPr>
          <w:trHeight w:val="291"/>
          <w:jc w:val="center"/>
          <w:ins w:id="20372" w:author="Fegie" w:date="2021-05-02T00:06:00Z"/>
          <w:del w:id="20373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00755" w14:textId="6C564C36" w:rsidR="009722E1" w:rsidDel="00B06BCC" w:rsidRDefault="009722E1">
            <w:pPr>
              <w:pStyle w:val="15"/>
              <w:rPr>
                <w:ins w:id="20374" w:author="Fegie" w:date="2021-05-02T00:06:00Z"/>
                <w:del w:id="20375" w:author="家榮 張" w:date="2021-05-17T10:46:00Z"/>
              </w:rPr>
              <w:pPrChange w:id="20376" w:author="家榮 張" w:date="2021-05-17T10:47:00Z">
                <w:pPr/>
              </w:pPrChange>
            </w:pPr>
            <w:ins w:id="20377" w:author="Fegie" w:date="2021-05-02T00:06:00Z">
              <w:del w:id="20378" w:author="家榮 張" w:date="2021-05-17T10:46:00Z">
                <w:r w:rsidDel="00B06BCC">
                  <w:rPr>
                    <w:rFonts w:hint="eastAsia"/>
                  </w:rPr>
                  <w:delText>1</w:delText>
                </w:r>
              </w:del>
            </w:ins>
            <w:ins w:id="20379" w:author="Fegie" w:date="2021-05-02T00:44:00Z">
              <w:del w:id="20380" w:author="家榮 張" w:date="2021-05-17T10:46:00Z">
                <w:r w:rsidDel="00B06BCC">
                  <w:rPr>
                    <w:rFonts w:hint="eastAsia"/>
                  </w:rPr>
                  <w:delText>2</w:delText>
                </w:r>
              </w:del>
            </w:ins>
            <w:ins w:id="20381" w:author="張家榮" w:date="2021-05-06T11:21:00Z">
              <w:del w:id="20382" w:author="家榮 張" w:date="2021-05-17T10:46:00Z">
                <w:r w:rsidR="00841AC1" w:rsidDel="00B06BCC">
                  <w:delText>0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FF41" w14:textId="0A6B7014" w:rsidR="009722E1" w:rsidDel="00B06BCC" w:rsidRDefault="009722E1">
            <w:pPr>
              <w:pStyle w:val="15"/>
              <w:rPr>
                <w:ins w:id="20383" w:author="Fegie" w:date="2021-05-02T00:06:00Z"/>
                <w:del w:id="20384" w:author="家榮 張" w:date="2021-05-17T10:46:00Z"/>
              </w:rPr>
              <w:pPrChange w:id="20385" w:author="家榮 張" w:date="2021-05-17T10:47:00Z">
                <w:pPr/>
              </w:pPrChange>
            </w:pPr>
            <w:ins w:id="20386" w:author="Fegie" w:date="2021-05-02T00:34:00Z">
              <w:del w:id="20387" w:author="家榮 張" w:date="2021-05-17T10:46:00Z">
                <w:r w:rsidDel="00B06BCC">
                  <w:rPr>
                    <w:rFonts w:hint="eastAsia"/>
                  </w:rPr>
                  <w:delText>啟用記號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E1D02" w14:textId="540C07ED" w:rsidR="009722E1" w:rsidDel="00B06BCC" w:rsidRDefault="009722E1">
            <w:pPr>
              <w:pStyle w:val="15"/>
              <w:rPr>
                <w:ins w:id="20388" w:author="Fegie" w:date="2021-05-02T00:06:00Z"/>
                <w:del w:id="20389" w:author="家榮 張" w:date="2021-05-17T10:46:00Z"/>
              </w:rPr>
              <w:pPrChange w:id="20390" w:author="家榮 張" w:date="2021-05-17T10:47:00Z">
                <w:pPr/>
              </w:pPrChange>
            </w:pPr>
            <w:ins w:id="20391" w:author="Fegie" w:date="2021-05-02T00:45:00Z">
              <w:del w:id="20392" w:author="家榮 張" w:date="2021-05-06T18:52:00Z">
                <w:r w:rsidDel="00A7651D">
                  <w:rPr>
                    <w:rFonts w:hint="eastAsia"/>
                  </w:rPr>
                  <w:delText>X(01)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B98A4" w14:textId="6C9902C9" w:rsidR="009722E1" w:rsidDel="00B06BCC" w:rsidRDefault="009722E1">
            <w:pPr>
              <w:pStyle w:val="15"/>
              <w:rPr>
                <w:ins w:id="20393" w:author="Fegie" w:date="2021-05-02T00:06:00Z"/>
                <w:del w:id="20394" w:author="家榮 張" w:date="2021-05-17T10:46:00Z"/>
              </w:rPr>
              <w:pPrChange w:id="20395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B86EC" w14:textId="4AE3A678" w:rsidR="009722E1" w:rsidDel="00B06BCC" w:rsidRDefault="009722E1">
            <w:pPr>
              <w:pStyle w:val="15"/>
              <w:rPr>
                <w:ins w:id="20396" w:author="Fegie" w:date="2021-05-02T00:06:00Z"/>
                <w:del w:id="20397" w:author="家榮 張" w:date="2021-05-17T10:46:00Z"/>
              </w:rPr>
              <w:pPrChange w:id="20398" w:author="家榮 張" w:date="2021-05-17T10:47:00Z">
                <w:pPr/>
              </w:pPrChange>
            </w:pPr>
            <w:ins w:id="20399" w:author="Fegie" w:date="2021-05-02T00:57:00Z">
              <w:del w:id="20400" w:author="家榮 張" w:date="2021-05-17T10:46:00Z">
                <w:r w:rsidDel="00B06BCC">
                  <w:rPr>
                    <w:rFonts w:cs="細明體" w:hint="eastAsia"/>
                    <w:spacing w:val="15"/>
                    <w:kern w:val="0"/>
                  </w:rPr>
                  <w:delText>下拉選單(</w:delText>
                </w:r>
                <w:r w:rsidDel="00B06BCC">
                  <w:rPr>
                    <w:rFonts w:cs="細明體"/>
                    <w:spacing w:val="15"/>
                    <w:kern w:val="0"/>
                  </w:rPr>
                  <w:delText>EnableFg</w:delText>
                </w:r>
                <w:r w:rsidDel="00B06BCC">
                  <w:rPr>
                    <w:rFonts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E02E" w14:textId="43ACCECE" w:rsidR="009722E1" w:rsidDel="00B06BCC" w:rsidRDefault="009722E1">
            <w:pPr>
              <w:pStyle w:val="15"/>
              <w:rPr>
                <w:ins w:id="20401" w:author="Fegie" w:date="2021-05-02T00:06:00Z"/>
                <w:del w:id="20402" w:author="家榮 張" w:date="2021-05-17T10:46:00Z"/>
              </w:rPr>
              <w:pPrChange w:id="20403" w:author="家榮 張" w:date="2021-05-17T10:47:00Z">
                <w:pPr/>
              </w:pPrChange>
            </w:pPr>
            <w:ins w:id="20404" w:author="Fegie" w:date="2021-05-05T15:55:00Z">
              <w:del w:id="20405" w:author="家榮 張" w:date="2021-05-17T10:46:00Z">
                <w:r w:rsidDel="00B06BCC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C1363" w14:textId="5DA3F0F8" w:rsidR="009722E1" w:rsidDel="00B06BCC" w:rsidRDefault="009722E1">
            <w:pPr>
              <w:pStyle w:val="15"/>
              <w:rPr>
                <w:ins w:id="20406" w:author="Fegie" w:date="2021-05-02T00:06:00Z"/>
                <w:del w:id="20407" w:author="家榮 張" w:date="2021-05-17T10:46:00Z"/>
              </w:rPr>
              <w:pPrChange w:id="20408" w:author="家榮 張" w:date="2021-05-17T10:47:00Z">
                <w:pPr/>
              </w:pPrChange>
            </w:pPr>
            <w:ins w:id="20409" w:author="Fegie" w:date="2021-05-02T00:48:00Z">
              <w:del w:id="20410" w:author="家榮 張" w:date="2021-05-17T10:46:00Z">
                <w:r w:rsidDel="00B06BCC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FBEB" w14:textId="41EF6529" w:rsidR="009722E1" w:rsidDel="00B06BCC" w:rsidRDefault="009722E1">
            <w:pPr>
              <w:pStyle w:val="15"/>
              <w:rPr>
                <w:ins w:id="20411" w:author="Fegie" w:date="2021-05-02T00:54:00Z"/>
                <w:del w:id="20412" w:author="家榮 張" w:date="2021-05-17T10:46:00Z"/>
                <w:color w:val="000000" w:themeColor="text1"/>
              </w:rPr>
              <w:pPrChange w:id="20413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0414" w:author="Fegie" w:date="2021-05-02T00:54:00Z">
              <w:del w:id="20415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1.「新增」時,必須輸入</w:delText>
                </w:r>
              </w:del>
            </w:ins>
          </w:p>
          <w:p w14:paraId="04792EE8" w14:textId="4866A4C9" w:rsidR="009722E1" w:rsidDel="00B06BCC" w:rsidRDefault="009722E1">
            <w:pPr>
              <w:pStyle w:val="15"/>
              <w:rPr>
                <w:ins w:id="20416" w:author="Fegie" w:date="2021-05-02T00:54:00Z"/>
                <w:del w:id="20417" w:author="家榮 張" w:date="2021-05-17T10:46:00Z"/>
                <w:color w:val="000000" w:themeColor="text1"/>
              </w:rPr>
              <w:pPrChange w:id="20418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0419" w:author="Fegie" w:date="2021-05-02T00:54:00Z">
              <w:del w:id="20420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2.「修改」時,自動顯示原值,可以修改</w:delText>
                </w:r>
              </w:del>
            </w:ins>
          </w:p>
          <w:p w14:paraId="5606A0D4" w14:textId="06EA2CD0" w:rsidR="009722E1" w:rsidDel="00B06BCC" w:rsidRDefault="009722E1">
            <w:pPr>
              <w:pStyle w:val="15"/>
              <w:rPr>
                <w:ins w:id="20421" w:author="Fegie" w:date="2021-05-02T00:06:00Z"/>
                <w:del w:id="20422" w:author="家榮 張" w:date="2021-05-17T10:46:00Z"/>
              </w:rPr>
              <w:pPrChange w:id="20423" w:author="家榮 張" w:date="2021-05-17T10:47:00Z">
                <w:pPr/>
              </w:pPrChange>
            </w:pPr>
            <w:ins w:id="20424" w:author="Fegie" w:date="2021-05-02T00:54:00Z">
              <w:del w:id="20425" w:author="家榮 張" w:date="2021-05-17T10:46:00Z">
                <w:r w:rsidDel="00B06BCC">
                  <w:rPr>
                    <w:color w:val="000000" w:themeColor="text1"/>
                  </w:rPr>
                  <w:delText>3</w:delText>
                </w:r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  <w:r w:rsidDel="00B06BCC">
                  <w:delText>CustTelNo</w:delText>
                </w:r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</w:del>
            </w:ins>
            <w:ins w:id="20426" w:author="Fegie" w:date="2021-05-02T00:57:00Z">
              <w:del w:id="20427" w:author="家榮 張" w:date="2021-05-17T10:46:00Z">
                <w:r w:rsidDel="00B06BCC">
                  <w:rPr>
                    <w:color w:val="000000" w:themeColor="text1"/>
                  </w:rPr>
                  <w:delText>Enable</w:delText>
                </w:r>
              </w:del>
            </w:ins>
          </w:p>
        </w:tc>
      </w:tr>
      <w:tr w:rsidR="009722E1" w:rsidDel="00B06BCC" w14:paraId="0DD01132" w14:textId="0E5EADB4" w:rsidTr="0084250E">
        <w:trPr>
          <w:trHeight w:val="291"/>
          <w:jc w:val="center"/>
          <w:ins w:id="20428" w:author="Fegie" w:date="2021-05-02T00:06:00Z"/>
          <w:del w:id="20429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77CBD" w14:textId="6EDA81D7" w:rsidR="009722E1" w:rsidDel="00B06BCC" w:rsidRDefault="009722E1">
            <w:pPr>
              <w:pStyle w:val="15"/>
              <w:rPr>
                <w:ins w:id="20430" w:author="Fegie" w:date="2021-05-02T00:06:00Z"/>
                <w:del w:id="20431" w:author="家榮 張" w:date="2021-05-17T10:46:00Z"/>
              </w:rPr>
              <w:pPrChange w:id="20432" w:author="家榮 張" w:date="2021-05-17T10:47:00Z">
                <w:pPr/>
              </w:pPrChange>
            </w:pPr>
            <w:ins w:id="20433" w:author="Fegie" w:date="2021-05-02T00:06:00Z">
              <w:del w:id="20434" w:author="家榮 張" w:date="2021-05-17T10:46:00Z">
                <w:r w:rsidDel="00B06BCC">
                  <w:rPr>
                    <w:rFonts w:hint="eastAsia"/>
                  </w:rPr>
                  <w:delText>1</w:delText>
                </w:r>
              </w:del>
            </w:ins>
            <w:ins w:id="20435" w:author="Fegie" w:date="2021-05-02T00:44:00Z">
              <w:del w:id="20436" w:author="家榮 張" w:date="2021-05-17T10:46:00Z">
                <w:r w:rsidDel="00B06BCC">
                  <w:rPr>
                    <w:rFonts w:hint="eastAsia"/>
                  </w:rPr>
                  <w:delText>3</w:delText>
                </w:r>
              </w:del>
            </w:ins>
            <w:ins w:id="20437" w:author="張家榮" w:date="2021-05-06T11:21:00Z">
              <w:del w:id="20438" w:author="家榮 張" w:date="2021-05-17T10:46:00Z">
                <w:r w:rsidR="00841AC1" w:rsidDel="00B06BCC">
                  <w:delText>1</w:delText>
                </w:r>
              </w:del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96036" w14:textId="48636350" w:rsidR="009722E1" w:rsidDel="00B06BCC" w:rsidRDefault="009722E1">
            <w:pPr>
              <w:pStyle w:val="15"/>
              <w:rPr>
                <w:ins w:id="20439" w:author="Fegie" w:date="2021-05-02T00:06:00Z"/>
                <w:del w:id="20440" w:author="家榮 張" w:date="2021-05-17T10:46:00Z"/>
              </w:rPr>
              <w:pPrChange w:id="20441" w:author="家榮 張" w:date="2021-05-17T10:47:00Z">
                <w:pPr/>
              </w:pPrChange>
            </w:pPr>
            <w:ins w:id="20442" w:author="Fegie" w:date="2021-05-02T00:34:00Z">
              <w:del w:id="20443" w:author="家榮 張" w:date="2021-05-17T10:46:00Z">
                <w:r w:rsidDel="00B06BCC">
                  <w:rPr>
                    <w:rFonts w:hint="eastAsia"/>
                  </w:rPr>
                  <w:delText>停用原因</w:delText>
                </w:r>
              </w:del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CD3B4" w14:textId="341C1F7B" w:rsidR="009722E1" w:rsidDel="00B06BCC" w:rsidRDefault="009722E1">
            <w:pPr>
              <w:pStyle w:val="15"/>
              <w:rPr>
                <w:ins w:id="20444" w:author="Fegie" w:date="2021-05-02T00:06:00Z"/>
                <w:del w:id="20445" w:author="家榮 張" w:date="2021-05-17T10:46:00Z"/>
              </w:rPr>
              <w:pPrChange w:id="20446" w:author="家榮 張" w:date="2021-05-17T10:47:00Z">
                <w:pPr/>
              </w:pPrChange>
            </w:pPr>
            <w:ins w:id="20447" w:author="Fegie" w:date="2021-05-02T00:45:00Z">
              <w:del w:id="20448" w:author="家榮 張" w:date="2021-05-06T18:52:00Z">
                <w:r w:rsidDel="00A7651D">
                  <w:rPr>
                    <w:rFonts w:hint="eastAsia"/>
                  </w:rPr>
                  <w:delText>X(40)</w:delText>
                </w:r>
              </w:del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2834C" w14:textId="35F08B99" w:rsidR="009722E1" w:rsidDel="00B06BCC" w:rsidRDefault="009722E1">
            <w:pPr>
              <w:pStyle w:val="15"/>
              <w:rPr>
                <w:ins w:id="20449" w:author="Fegie" w:date="2021-05-02T00:06:00Z"/>
                <w:del w:id="20450" w:author="家榮 張" w:date="2021-05-17T10:46:00Z"/>
              </w:rPr>
              <w:pPrChange w:id="20451" w:author="家榮 張" w:date="2021-05-17T10:47:00Z">
                <w:pPr/>
              </w:pPrChange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3CB74" w14:textId="68284538" w:rsidR="009722E1" w:rsidDel="00B06BCC" w:rsidRDefault="009722E1">
            <w:pPr>
              <w:pStyle w:val="15"/>
              <w:rPr>
                <w:ins w:id="20452" w:author="Fegie" w:date="2021-05-02T00:06:00Z"/>
                <w:del w:id="20453" w:author="家榮 張" w:date="2021-05-17T10:46:00Z"/>
              </w:rPr>
              <w:pPrChange w:id="20454" w:author="家榮 張" w:date="2021-05-17T10:47:00Z">
                <w:pPr/>
              </w:pPrChange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120F8" w14:textId="6BF470F9" w:rsidR="009722E1" w:rsidDel="00B06BCC" w:rsidRDefault="009722E1">
            <w:pPr>
              <w:pStyle w:val="15"/>
              <w:rPr>
                <w:ins w:id="20455" w:author="Fegie" w:date="2021-05-02T00:06:00Z"/>
                <w:del w:id="20456" w:author="家榮 張" w:date="2021-05-17T10:46:00Z"/>
              </w:rPr>
              <w:pPrChange w:id="20457" w:author="家榮 張" w:date="2021-05-17T10:47:00Z">
                <w:pPr/>
              </w:pPrChange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A9F71" w14:textId="3C39F88A" w:rsidR="009722E1" w:rsidDel="00B06BCC" w:rsidRDefault="009722E1">
            <w:pPr>
              <w:pStyle w:val="15"/>
              <w:rPr>
                <w:ins w:id="20458" w:author="Fegie" w:date="2021-05-02T00:06:00Z"/>
                <w:del w:id="20459" w:author="家榮 張" w:date="2021-05-17T10:46:00Z"/>
              </w:rPr>
              <w:pPrChange w:id="20460" w:author="家榮 張" w:date="2021-05-17T10:47:00Z">
                <w:pPr/>
              </w:pPrChange>
            </w:pPr>
            <w:ins w:id="20461" w:author="Fegie" w:date="2021-05-02T00:48:00Z">
              <w:del w:id="20462" w:author="家榮 張" w:date="2021-05-17T10:46:00Z">
                <w:r w:rsidDel="00B06BCC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359AC" w14:textId="3CEE147D" w:rsidR="009722E1" w:rsidDel="00B06BCC" w:rsidRDefault="009722E1">
            <w:pPr>
              <w:pStyle w:val="15"/>
              <w:rPr>
                <w:ins w:id="20463" w:author="Fegie" w:date="2021-05-02T00:54:00Z"/>
                <w:del w:id="20464" w:author="家榮 張" w:date="2021-05-17T10:46:00Z"/>
                <w:color w:val="000000" w:themeColor="text1"/>
              </w:rPr>
              <w:pPrChange w:id="20465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0466" w:author="Fegie" w:date="2021-05-02T00:54:00Z">
              <w:del w:id="20467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1.「新增」時,必須輸入</w:delText>
                </w:r>
              </w:del>
            </w:ins>
          </w:p>
          <w:p w14:paraId="2EC3F0B7" w14:textId="5F160C36" w:rsidR="009722E1" w:rsidDel="00B06BCC" w:rsidRDefault="009722E1">
            <w:pPr>
              <w:pStyle w:val="15"/>
              <w:rPr>
                <w:ins w:id="20468" w:author="Fegie" w:date="2021-05-02T00:54:00Z"/>
                <w:del w:id="20469" w:author="家榮 張" w:date="2021-05-17T10:46:00Z"/>
                <w:color w:val="000000" w:themeColor="text1"/>
              </w:rPr>
              <w:pPrChange w:id="20470" w:author="家榮 張" w:date="2021-05-17T10:47:00Z">
                <w:pPr>
                  <w:snapToGrid w:val="0"/>
                  <w:ind w:left="238" w:hangingChars="99" w:hanging="238"/>
                </w:pPr>
              </w:pPrChange>
            </w:pPr>
            <w:ins w:id="20471" w:author="Fegie" w:date="2021-05-02T00:54:00Z">
              <w:del w:id="20472" w:author="家榮 張" w:date="2021-05-17T10:46:00Z">
                <w:r w:rsidDel="00B06BCC">
                  <w:rPr>
                    <w:rFonts w:hint="eastAsia"/>
                    <w:color w:val="000000" w:themeColor="text1"/>
                  </w:rPr>
                  <w:delText>2.「修改」時,自動顯示原值,可以修改</w:delText>
                </w:r>
              </w:del>
            </w:ins>
          </w:p>
          <w:p w14:paraId="6F438EF4" w14:textId="39626237" w:rsidR="009722E1" w:rsidDel="00B06BCC" w:rsidRDefault="009722E1">
            <w:pPr>
              <w:pStyle w:val="15"/>
              <w:rPr>
                <w:ins w:id="20473" w:author="Fegie" w:date="2021-05-02T00:06:00Z"/>
                <w:del w:id="20474" w:author="家榮 張" w:date="2021-05-17T10:46:00Z"/>
              </w:rPr>
              <w:pPrChange w:id="20475" w:author="家榮 張" w:date="2021-05-17T10:47:00Z">
                <w:pPr/>
              </w:pPrChange>
            </w:pPr>
            <w:ins w:id="20476" w:author="Fegie" w:date="2021-05-02T00:54:00Z">
              <w:del w:id="20477" w:author="家榮 張" w:date="2021-05-17T10:46:00Z">
                <w:r w:rsidDel="00B06BCC">
                  <w:rPr>
                    <w:color w:val="000000" w:themeColor="text1"/>
                  </w:rPr>
                  <w:delText>3</w:delText>
                </w:r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  <w:r w:rsidDel="00B06BCC">
                  <w:delText>CustTelNo</w:delText>
                </w:r>
                <w:r w:rsidDel="00B06BCC">
                  <w:rPr>
                    <w:rFonts w:hint="eastAsia"/>
                    <w:color w:val="000000" w:themeColor="text1"/>
                  </w:rPr>
                  <w:delText>.</w:delText>
                </w:r>
              </w:del>
            </w:ins>
            <w:ins w:id="20478" w:author="Fegie" w:date="2021-05-02T00:57:00Z">
              <w:del w:id="20479" w:author="家榮 張" w:date="2021-05-17T10:46:00Z">
                <w:r w:rsidDel="00B06BCC">
                  <w:rPr>
                    <w:color w:val="000000" w:themeColor="text1"/>
                  </w:rPr>
                  <w:delText>StopReason</w:delText>
                </w:r>
              </w:del>
            </w:ins>
          </w:p>
        </w:tc>
      </w:tr>
    </w:tbl>
    <w:p w14:paraId="0A3EF2DE" w14:textId="237CE47C" w:rsidR="00736F37" w:rsidDel="00B06BCC" w:rsidRDefault="00736F37">
      <w:pPr>
        <w:pStyle w:val="15"/>
        <w:rPr>
          <w:ins w:id="20480" w:author="Fegie" w:date="2021-05-02T00:06:00Z"/>
          <w:del w:id="20481" w:author="家榮 張" w:date="2021-05-17T10:46:00Z"/>
        </w:rPr>
        <w:pPrChange w:id="20482" w:author="家榮 張" w:date="2021-05-17T10:47:00Z">
          <w:pPr/>
        </w:pPrChange>
      </w:pPr>
    </w:p>
    <w:p w14:paraId="2BF7DB15" w14:textId="1EBF7695" w:rsidR="00736F37" w:rsidRDefault="00736F37">
      <w:pPr>
        <w:pStyle w:val="15"/>
        <w:rPr>
          <w:ins w:id="20483" w:author="Fegie" w:date="2021-05-02T00:06:00Z"/>
        </w:rPr>
        <w:pPrChange w:id="20484" w:author="家榮 張" w:date="2021-05-17T10:47:00Z">
          <w:pPr/>
        </w:pPrChange>
      </w:pPr>
      <w:ins w:id="20485" w:author="Fegie" w:date="2021-05-02T00:06:00Z">
        <w:del w:id="20486" w:author="家榮 張" w:date="2021-05-17T10:46:00Z">
          <w:r w:rsidDel="00B06BCC">
            <w:rPr>
              <w:rFonts w:hint="eastAsia"/>
            </w:rPr>
            <w:br w:type="page"/>
          </w:r>
        </w:del>
      </w:ins>
    </w:p>
    <w:p w14:paraId="6CED8F8C" w14:textId="35A5A35A" w:rsidR="00B06BCC" w:rsidRDefault="00B06BCC">
      <w:pPr>
        <w:pStyle w:val="4"/>
        <w:numPr>
          <w:ilvl w:val="0"/>
          <w:numId w:val="0"/>
        </w:numPr>
        <w:ind w:left="1134"/>
        <w:rPr>
          <w:ins w:id="20487" w:author="家榮 張" w:date="2021-05-17T10:46:00Z"/>
        </w:rPr>
        <w:pPrChange w:id="20488" w:author="家榮 張" w:date="2021-05-17T10:46:00Z">
          <w:pPr>
            <w:pStyle w:val="4"/>
            <w:numPr>
              <w:ilvl w:val="0"/>
              <w:numId w:val="0"/>
            </w:numPr>
            <w:tabs>
              <w:tab w:val="clear" w:pos="1440"/>
            </w:tabs>
            <w:ind w:left="0" w:firstLine="0"/>
          </w:pPr>
        </w:pPrChange>
      </w:pPr>
      <w:ins w:id="20489" w:author="家榮 張" w:date="2021-05-17T10:46:00Z">
        <w:r>
          <w:rPr>
            <w:rFonts w:hint="eastAsia"/>
          </w:rPr>
          <w:t>A.</w:t>
        </w:r>
      </w:ins>
      <w:ins w:id="20490" w:author="家榮 張" w:date="2021-05-17T10:41:00Z">
        <w:r>
          <w:t>UI</w:t>
        </w:r>
        <w:r>
          <w:rPr>
            <w:rFonts w:hint="eastAsia"/>
          </w:rPr>
          <w:t>畫面</w:t>
        </w:r>
        <w:r>
          <w:rPr>
            <w:rFonts w:hint="eastAsia"/>
          </w:rPr>
          <w:t>(</w:t>
        </w:r>
        <w:r>
          <w:rPr>
            <w:rFonts w:hint="eastAsia"/>
          </w:rPr>
          <w:t>新增</w:t>
        </w:r>
        <w:r>
          <w:rPr>
            <w:rFonts w:hint="eastAsia"/>
          </w:rPr>
          <w:t>)</w:t>
        </w:r>
      </w:ins>
    </w:p>
    <w:p w14:paraId="48BB6172" w14:textId="77777777" w:rsidR="00B06BCC" w:rsidRDefault="00B06BCC" w:rsidP="00B06BCC">
      <w:pPr>
        <w:rPr>
          <w:ins w:id="20491" w:author="家榮 張" w:date="2021-05-17T10:46:00Z"/>
          <w:noProof/>
        </w:rPr>
      </w:pPr>
      <w:ins w:id="20492" w:author="家榮 張" w:date="2021-05-17T10:46:00Z">
        <w:r>
          <w:rPr>
            <w:noProof/>
          </w:rPr>
          <w:lastRenderedPageBreak/>
          <w:drawing>
            <wp:inline distT="0" distB="0" distL="0" distR="0" wp14:anchorId="2622530A" wp14:editId="0DD86547">
              <wp:extent cx="6479540" cy="2551430"/>
              <wp:effectExtent l="0" t="0" r="0" b="0"/>
              <wp:docPr id="99" name="圖片 9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5514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7961EC4" w14:textId="77777777" w:rsidR="00B06BCC" w:rsidRDefault="00B06BCC" w:rsidP="00B06BCC">
      <w:pPr>
        <w:pStyle w:val="a"/>
        <w:numPr>
          <w:ilvl w:val="0"/>
          <w:numId w:val="55"/>
        </w:numPr>
        <w:spacing w:before="0"/>
        <w:ind w:left="1418"/>
        <w:rPr>
          <w:ins w:id="20493" w:author="家榮 張" w:date="2021-05-17T10:46:00Z"/>
        </w:rPr>
      </w:pPr>
      <w:ins w:id="20494" w:author="家榮 張" w:date="2021-05-17T10:46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35272291" w14:textId="77777777" w:rsidR="00B06BCC" w:rsidRDefault="00B06BCC" w:rsidP="00B06BCC">
      <w:pPr>
        <w:rPr>
          <w:ins w:id="20495" w:author="家榮 張" w:date="2021-05-17T10:46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06BCC" w14:paraId="69299E05" w14:textId="77777777" w:rsidTr="006127BC">
        <w:trPr>
          <w:ins w:id="20496" w:author="家榮 張" w:date="2021-05-17T10:4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965D497" w14:textId="77777777" w:rsidR="00B06BCC" w:rsidRDefault="00B06BCC" w:rsidP="006127BC">
            <w:pPr>
              <w:jc w:val="center"/>
              <w:rPr>
                <w:ins w:id="20497" w:author="家榮 張" w:date="2021-05-17T10:46:00Z"/>
                <w:rFonts w:ascii="標楷體" w:eastAsia="標楷體" w:hAnsi="標楷體"/>
              </w:rPr>
            </w:pPr>
            <w:ins w:id="20498" w:author="家榮 張" w:date="2021-05-17T10:46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2997C60" w14:textId="77777777" w:rsidR="00B06BCC" w:rsidRDefault="00B06BCC" w:rsidP="006127BC">
            <w:pPr>
              <w:jc w:val="center"/>
              <w:rPr>
                <w:ins w:id="20499" w:author="家榮 張" w:date="2021-05-17T10:46:00Z"/>
                <w:rFonts w:ascii="標楷體" w:eastAsia="標楷體" w:hAnsi="標楷體"/>
              </w:rPr>
            </w:pPr>
            <w:ins w:id="20500" w:author="家榮 張" w:date="2021-05-17T10:46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5452859" w14:textId="77777777" w:rsidR="00B06BCC" w:rsidRDefault="00B06BCC" w:rsidP="006127BC">
            <w:pPr>
              <w:jc w:val="center"/>
              <w:rPr>
                <w:ins w:id="20501" w:author="家榮 張" w:date="2021-05-17T10:46:00Z"/>
                <w:rFonts w:ascii="標楷體" w:eastAsia="標楷體" w:hAnsi="標楷體"/>
              </w:rPr>
            </w:pPr>
            <w:ins w:id="20502" w:author="家榮 張" w:date="2021-05-17T10:46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B06BCC" w14:paraId="02BA8F65" w14:textId="77777777" w:rsidTr="006127BC">
        <w:trPr>
          <w:ins w:id="20503" w:author="家榮 張" w:date="2021-05-17T10:4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00ECA" w14:textId="77777777" w:rsidR="00B06BCC" w:rsidRDefault="00B06BCC" w:rsidP="006127BC">
            <w:pPr>
              <w:jc w:val="center"/>
              <w:rPr>
                <w:ins w:id="20504" w:author="家榮 張" w:date="2021-05-17T10:46:00Z"/>
                <w:rFonts w:ascii="標楷體" w:eastAsia="標楷體" w:hAnsi="標楷體"/>
                <w:lang w:eastAsia="zh-HK"/>
              </w:rPr>
            </w:pPr>
            <w:ins w:id="20505" w:author="家榮 張" w:date="2021-05-17T10:46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44795" w14:textId="77777777" w:rsidR="00B06BCC" w:rsidRDefault="00B06BCC" w:rsidP="006127BC">
            <w:pPr>
              <w:rPr>
                <w:ins w:id="20506" w:author="家榮 張" w:date="2021-05-17T10:46:00Z"/>
                <w:rFonts w:ascii="標楷體" w:eastAsia="標楷體" w:hAnsi="標楷體"/>
                <w:lang w:eastAsia="zh-HK"/>
              </w:rPr>
            </w:pPr>
            <w:ins w:id="20507" w:author="家榮 張" w:date="2021-05-17T10:46:00Z"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ADDB1" w14:textId="77777777" w:rsidR="00B06BCC" w:rsidRDefault="00B06BCC" w:rsidP="006127BC">
            <w:pPr>
              <w:rPr>
                <w:ins w:id="20508" w:author="家榮 張" w:date="2021-05-17T10:46:00Z"/>
                <w:rFonts w:ascii="標楷體" w:eastAsia="標楷體" w:hAnsi="標楷體"/>
                <w:lang w:eastAsia="zh-HK"/>
              </w:rPr>
            </w:pPr>
            <w:ins w:id="20509" w:author="家榮 張" w:date="2021-05-17T10:46:00Z">
              <w:r>
                <w:rPr>
                  <w:rFonts w:ascii="標楷體" w:eastAsia="標楷體" w:hAnsi="標楷體" w:hint="eastAsia"/>
                </w:rPr>
                <w:t xml:space="preserve">1.【L1905 </w:t>
              </w:r>
              <w:r>
                <w:rPr>
                  <w:rFonts w:ascii="標楷體" w:eastAsia="標楷體" w:hAnsi="標楷體" w:hint="eastAsia"/>
                  <w:lang w:eastAsia="zh-HK"/>
                </w:rPr>
                <w:t>顧客聯絡電話查詢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76B7C2D6" w14:textId="77777777" w:rsidR="00B06BCC" w:rsidRDefault="00B06BCC" w:rsidP="006127BC">
            <w:pPr>
              <w:rPr>
                <w:ins w:id="20510" w:author="家榮 張" w:date="2021-05-17T10:46:00Z"/>
                <w:rFonts w:ascii="標楷體" w:eastAsia="標楷體" w:hAnsi="標楷體"/>
                <w:lang w:eastAsia="zh-HK"/>
              </w:rPr>
            </w:pPr>
            <w:ins w:id="20511" w:author="家榮 張" w:date="2021-05-17T10:46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執行新增顧客聯絡電話資料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B06BCC" w14:paraId="44F06CED" w14:textId="77777777" w:rsidTr="006127BC">
        <w:trPr>
          <w:ins w:id="20512" w:author="家榮 張" w:date="2021-05-17T10:4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E4B23" w14:textId="39377139" w:rsidR="00B06BCC" w:rsidRDefault="00B06BCC" w:rsidP="006127BC">
            <w:pPr>
              <w:jc w:val="center"/>
              <w:rPr>
                <w:ins w:id="20513" w:author="家榮 張" w:date="2021-05-17T10:46:00Z"/>
                <w:rFonts w:ascii="標楷體" w:eastAsia="標楷體" w:hAnsi="標楷體"/>
              </w:rPr>
            </w:pPr>
            <w:ins w:id="20514" w:author="家榮 張" w:date="2021-05-17T10:52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56F28" w14:textId="77777777" w:rsidR="00B06BCC" w:rsidRDefault="00B06BCC" w:rsidP="006127BC">
            <w:pPr>
              <w:rPr>
                <w:ins w:id="20515" w:author="家榮 張" w:date="2021-05-17T10:46:00Z"/>
                <w:rFonts w:ascii="標楷體" w:eastAsia="標楷體" w:hAnsi="標楷體"/>
                <w:lang w:eastAsia="zh-HK"/>
              </w:rPr>
            </w:pPr>
            <w:ins w:id="20516" w:author="家榮 張" w:date="2021-05-17T10:46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62B84" w14:textId="77777777" w:rsidR="00B06BCC" w:rsidRDefault="00B06BCC" w:rsidP="006127BC">
            <w:pPr>
              <w:rPr>
                <w:ins w:id="20517" w:author="家榮 張" w:date="2021-05-17T10:46:00Z"/>
                <w:rFonts w:ascii="標楷體" w:eastAsia="標楷體" w:hAnsi="標楷體"/>
                <w:lang w:eastAsia="zh-HK"/>
              </w:rPr>
            </w:pPr>
            <w:ins w:id="20518" w:author="家榮 張" w:date="2021-05-17T10:46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  <w:tr w:rsidR="00B06BCC" w14:paraId="597A65C4" w14:textId="77777777" w:rsidTr="006127BC">
        <w:trPr>
          <w:ins w:id="20519" w:author="家榮 張" w:date="2021-05-17T10:4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F913E" w14:textId="1530B997" w:rsidR="00B06BCC" w:rsidRDefault="00B06BCC" w:rsidP="006127BC">
            <w:pPr>
              <w:jc w:val="center"/>
              <w:rPr>
                <w:ins w:id="20520" w:author="家榮 張" w:date="2021-05-17T10:46:00Z"/>
                <w:rFonts w:ascii="標楷體" w:eastAsia="標楷體" w:hAnsi="標楷體"/>
              </w:rPr>
            </w:pPr>
            <w:ins w:id="20521" w:author="家榮 張" w:date="2021-05-17T10:52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3ECDC" w14:textId="77777777" w:rsidR="00B06BCC" w:rsidRDefault="00B06BCC" w:rsidP="006127BC">
            <w:pPr>
              <w:rPr>
                <w:ins w:id="20522" w:author="家榮 張" w:date="2021-05-17T10:46:00Z"/>
                <w:rFonts w:ascii="標楷體" w:eastAsia="標楷體" w:hAnsi="標楷體"/>
                <w:lang w:eastAsia="zh-HK"/>
              </w:rPr>
            </w:pPr>
            <w:ins w:id="20523" w:author="家榮 張" w:date="2021-05-17T10:46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29EFE" w14:textId="77777777" w:rsidR="00B06BCC" w:rsidRDefault="00B06BCC" w:rsidP="006127BC">
            <w:pPr>
              <w:rPr>
                <w:ins w:id="20524" w:author="家榮 張" w:date="2021-05-17T10:46:00Z"/>
                <w:rFonts w:ascii="標楷體" w:eastAsia="標楷體" w:hAnsi="標楷體"/>
                <w:lang w:eastAsia="zh-HK"/>
              </w:rPr>
            </w:pPr>
            <w:ins w:id="20525" w:author="家榮 張" w:date="2021-05-17T10:46:00Z">
              <w:r>
                <w:rPr>
                  <w:rFonts w:ascii="標楷體" w:eastAsia="標楷體" w:hAnsi="標楷體" w:hint="eastAsia"/>
                  <w:lang w:eastAsia="zh-HK"/>
                </w:rPr>
                <w:t>功能新增且交易成功時顯示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重新輸入另一筆客戶聯絡電話</w:t>
              </w:r>
            </w:ins>
          </w:p>
        </w:tc>
      </w:tr>
    </w:tbl>
    <w:p w14:paraId="479EF4D5" w14:textId="77777777" w:rsidR="00B06BCC" w:rsidRDefault="00B06BCC" w:rsidP="00B06BCC">
      <w:pPr>
        <w:rPr>
          <w:ins w:id="20526" w:author="家榮 張" w:date="2021-05-17T10:46:00Z"/>
          <w:rFonts w:ascii="標楷體" w:eastAsia="標楷體" w:hAnsi="標楷體"/>
        </w:rPr>
      </w:pPr>
    </w:p>
    <w:p w14:paraId="3823670C" w14:textId="77777777" w:rsidR="00B06BCC" w:rsidRDefault="00B06BCC" w:rsidP="00B06BCC">
      <w:pPr>
        <w:pStyle w:val="15"/>
        <w:numPr>
          <w:ilvl w:val="0"/>
          <w:numId w:val="55"/>
        </w:numPr>
        <w:ind w:left="1418"/>
        <w:rPr>
          <w:ins w:id="20527" w:author="家榮 張" w:date="2021-05-17T10:46:00Z"/>
        </w:rPr>
      </w:pPr>
      <w:ins w:id="20528" w:author="家榮 張" w:date="2021-05-17T10:46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376"/>
        <w:gridCol w:w="457"/>
        <w:gridCol w:w="377"/>
        <w:gridCol w:w="1842"/>
        <w:gridCol w:w="377"/>
        <w:gridCol w:w="457"/>
        <w:gridCol w:w="6078"/>
      </w:tblGrid>
      <w:tr w:rsidR="006A0DC5" w14:paraId="5FE3E98F" w14:textId="77777777" w:rsidTr="006127BC">
        <w:trPr>
          <w:trHeight w:val="388"/>
          <w:jc w:val="center"/>
          <w:ins w:id="20529" w:author="家榮 張" w:date="2021-05-17T10:46:00Z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134FEC4" w14:textId="77777777" w:rsidR="00B06BCC" w:rsidRDefault="00B06BCC" w:rsidP="006127BC">
            <w:pPr>
              <w:rPr>
                <w:ins w:id="20530" w:author="家榮 張" w:date="2021-05-17T10:46:00Z"/>
                <w:rFonts w:ascii="標楷體" w:eastAsia="標楷體" w:hAnsi="標楷體"/>
              </w:rPr>
            </w:pPr>
            <w:ins w:id="20531" w:author="家榮 張" w:date="2021-05-17T10:46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84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91E8304" w14:textId="77777777" w:rsidR="00B06BCC" w:rsidRDefault="00B06BCC" w:rsidP="006127BC">
            <w:pPr>
              <w:rPr>
                <w:ins w:id="20532" w:author="家榮 張" w:date="2021-05-17T10:46:00Z"/>
                <w:rFonts w:ascii="標楷體" w:eastAsia="標楷體" w:hAnsi="標楷體"/>
              </w:rPr>
            </w:pPr>
            <w:ins w:id="20533" w:author="家榮 張" w:date="2021-05-17T10:46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56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294F3D1" w14:textId="77777777" w:rsidR="00B06BCC" w:rsidRDefault="00B06BCC" w:rsidP="006127BC">
            <w:pPr>
              <w:jc w:val="center"/>
              <w:rPr>
                <w:ins w:id="20534" w:author="家榮 張" w:date="2021-05-17T10:46:00Z"/>
                <w:rFonts w:ascii="標楷體" w:eastAsia="標楷體" w:hAnsi="標楷體"/>
              </w:rPr>
            </w:pPr>
            <w:ins w:id="20535" w:author="家榮 張" w:date="2021-05-17T10:46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42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75A57B6" w14:textId="77777777" w:rsidR="00B06BCC" w:rsidRDefault="00B06BCC" w:rsidP="006127BC">
            <w:pPr>
              <w:rPr>
                <w:ins w:id="20536" w:author="家榮 張" w:date="2021-05-17T10:46:00Z"/>
                <w:rFonts w:ascii="標楷體" w:eastAsia="標楷體" w:hAnsi="標楷體"/>
              </w:rPr>
            </w:pPr>
            <w:ins w:id="20537" w:author="家榮 張" w:date="2021-05-17T10:46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6A0DC5" w14:paraId="0BFFAF20" w14:textId="77777777" w:rsidTr="006127BC">
        <w:trPr>
          <w:trHeight w:val="244"/>
          <w:jc w:val="center"/>
          <w:ins w:id="20538" w:author="家榮 張" w:date="2021-05-17T10:46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40A4F" w14:textId="77777777" w:rsidR="00B06BCC" w:rsidRDefault="00B06BCC" w:rsidP="006127BC">
            <w:pPr>
              <w:widowControl/>
              <w:rPr>
                <w:ins w:id="20539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C6019" w14:textId="77777777" w:rsidR="00B06BCC" w:rsidRDefault="00B06BCC" w:rsidP="006127BC">
            <w:pPr>
              <w:widowControl/>
              <w:rPr>
                <w:ins w:id="20540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54F9266" w14:textId="77777777" w:rsidR="00B06BCC" w:rsidRDefault="00B06BCC" w:rsidP="006127BC">
            <w:pPr>
              <w:rPr>
                <w:ins w:id="20541" w:author="家榮 張" w:date="2021-05-17T10:46:00Z"/>
                <w:rFonts w:ascii="標楷體" w:eastAsia="標楷體" w:hAnsi="標楷體"/>
              </w:rPr>
            </w:pPr>
            <w:ins w:id="20542" w:author="家榮 張" w:date="2021-05-17T10:46:00Z">
              <w:r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8B01B82" w14:textId="77777777" w:rsidR="00B06BCC" w:rsidRDefault="00B06BCC" w:rsidP="006127BC">
            <w:pPr>
              <w:rPr>
                <w:ins w:id="20543" w:author="家榮 張" w:date="2021-05-17T10:46:00Z"/>
                <w:rFonts w:ascii="標楷體" w:eastAsia="標楷體" w:hAnsi="標楷體"/>
              </w:rPr>
            </w:pPr>
            <w:ins w:id="20544" w:author="家榮 張" w:date="2021-05-17T10:46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71C3CDF" w14:textId="77777777" w:rsidR="00B06BCC" w:rsidRDefault="00B06BCC" w:rsidP="006127BC">
            <w:pPr>
              <w:rPr>
                <w:ins w:id="20545" w:author="家榮 張" w:date="2021-05-17T10:46:00Z"/>
                <w:rFonts w:ascii="標楷體" w:eastAsia="標楷體" w:hAnsi="標楷體"/>
              </w:rPr>
            </w:pPr>
            <w:ins w:id="20546" w:author="家榮 張" w:date="2021-05-17T10:46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157E731" w14:textId="77777777" w:rsidR="00B06BCC" w:rsidRDefault="00B06BCC" w:rsidP="006127BC">
            <w:pPr>
              <w:rPr>
                <w:ins w:id="20547" w:author="家榮 張" w:date="2021-05-17T10:46:00Z"/>
                <w:rFonts w:ascii="標楷體" w:eastAsia="標楷體" w:hAnsi="標楷體"/>
              </w:rPr>
            </w:pPr>
            <w:ins w:id="20548" w:author="家榮 張" w:date="2021-05-17T10:46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44D14C6" w14:textId="77777777" w:rsidR="00B06BCC" w:rsidRDefault="00B06BCC" w:rsidP="006127BC">
            <w:pPr>
              <w:rPr>
                <w:ins w:id="20549" w:author="家榮 張" w:date="2021-05-17T10:46:00Z"/>
                <w:rFonts w:ascii="標楷體" w:eastAsia="標楷體" w:hAnsi="標楷體"/>
              </w:rPr>
            </w:pPr>
            <w:ins w:id="20550" w:author="家榮 張" w:date="2021-05-17T10:46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22BED4" w14:textId="77777777" w:rsidR="00B06BCC" w:rsidRDefault="00B06BCC" w:rsidP="006127BC">
            <w:pPr>
              <w:widowControl/>
              <w:rPr>
                <w:ins w:id="20551" w:author="家榮 張" w:date="2021-05-17T10:46:00Z"/>
                <w:rFonts w:ascii="標楷體" w:eastAsia="標楷體" w:hAnsi="標楷體"/>
              </w:rPr>
            </w:pPr>
          </w:p>
        </w:tc>
      </w:tr>
      <w:tr w:rsidR="006A0DC5" w14:paraId="71A18516" w14:textId="77777777" w:rsidTr="006127BC">
        <w:trPr>
          <w:trHeight w:val="291"/>
          <w:jc w:val="center"/>
          <w:ins w:id="20552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E0583" w14:textId="77777777" w:rsidR="00B06BCC" w:rsidRDefault="00B06BCC" w:rsidP="006127BC">
            <w:pPr>
              <w:rPr>
                <w:ins w:id="20553" w:author="家榮 張" w:date="2021-05-17T10:46:00Z"/>
                <w:rFonts w:ascii="標楷體" w:eastAsia="標楷體" w:hAnsi="標楷體"/>
              </w:rPr>
            </w:pPr>
            <w:ins w:id="20554" w:author="家榮 張" w:date="2021-05-17T10:46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656D8" w14:textId="77777777" w:rsidR="00B06BCC" w:rsidRDefault="00B06BCC" w:rsidP="006127BC">
            <w:pPr>
              <w:rPr>
                <w:ins w:id="20555" w:author="家榮 張" w:date="2021-05-17T10:46:00Z"/>
                <w:rFonts w:ascii="標楷體" w:eastAsia="標楷體" w:hAnsi="標楷體"/>
              </w:rPr>
            </w:pPr>
            <w:ins w:id="20556" w:author="家榮 張" w:date="2021-05-17T10:46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E77CF" w14:textId="77777777" w:rsidR="00B06BCC" w:rsidRDefault="00B06BCC" w:rsidP="006127BC">
            <w:pPr>
              <w:rPr>
                <w:ins w:id="20557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703C8" w14:textId="77777777" w:rsidR="00B06BCC" w:rsidRDefault="00B06BCC" w:rsidP="006127BC">
            <w:pPr>
              <w:rPr>
                <w:ins w:id="20558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909B6" w14:textId="77777777" w:rsidR="00B06BCC" w:rsidRDefault="00B06BCC" w:rsidP="006127BC">
            <w:pPr>
              <w:rPr>
                <w:ins w:id="20559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68733" w14:textId="77777777" w:rsidR="00B06BCC" w:rsidRDefault="00B06BCC" w:rsidP="006127BC">
            <w:pPr>
              <w:rPr>
                <w:ins w:id="20560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D8192" w14:textId="77777777" w:rsidR="00B06BCC" w:rsidRDefault="00B06BCC" w:rsidP="006127BC">
            <w:pPr>
              <w:rPr>
                <w:ins w:id="20561" w:author="家榮 張" w:date="2021-05-17T10:46:00Z"/>
                <w:rFonts w:ascii="標楷體" w:eastAsia="標楷體" w:hAnsi="標楷體"/>
              </w:rPr>
            </w:pPr>
            <w:ins w:id="20562" w:author="家榮 張" w:date="2021-05-17T10:4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6C932" w14:textId="0D6B9324" w:rsidR="00B06BCC" w:rsidRDefault="00B06BCC">
            <w:pPr>
              <w:rPr>
                <w:ins w:id="20563" w:author="家榮 張" w:date="2021-05-17T10:46:00Z"/>
                <w:rFonts w:ascii="標楷體" w:eastAsia="標楷體" w:hAnsi="標楷體"/>
              </w:rPr>
            </w:pPr>
            <w:ins w:id="20564" w:author="家榮 張" w:date="2021-05-17T10:46:00Z">
              <w:r>
                <w:rPr>
                  <w:rFonts w:ascii="標楷體" w:eastAsia="標楷體" w:hAnsi="標楷體" w:hint="eastAsia"/>
                </w:rPr>
                <w:t>自動顯示</w:t>
              </w:r>
            </w:ins>
            <w:ins w:id="20565" w:author="家榮 張" w:date="2021-05-18T11:09:00Z">
              <w:r w:rsidR="005B3753">
                <w:rPr>
                  <w:rFonts w:ascii="標楷體" w:eastAsia="標楷體" w:hAnsi="標楷體" w:hint="eastAsia"/>
                </w:rPr>
                <w:t>「</w:t>
              </w:r>
            </w:ins>
            <w:ins w:id="20566" w:author="家榮 張" w:date="2021-05-17T10:46:00Z"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  <w:ins w:id="20567" w:author="家榮 張" w:date="2021-05-18T11:09:00Z">
              <w:r w:rsidR="005B3753">
                <w:rPr>
                  <w:rFonts w:ascii="標楷體" w:eastAsia="標楷體" w:hAnsi="標楷體" w:hint="eastAsia"/>
                  <w:lang w:eastAsia="zh-HK"/>
                </w:rPr>
                <w:t>」</w:t>
              </w:r>
            </w:ins>
          </w:p>
        </w:tc>
      </w:tr>
      <w:tr w:rsidR="006A0DC5" w14:paraId="65E376B8" w14:textId="77777777" w:rsidTr="006127BC">
        <w:trPr>
          <w:trHeight w:val="291"/>
          <w:jc w:val="center"/>
          <w:ins w:id="20568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B9BFF" w14:textId="77777777" w:rsidR="00B06BCC" w:rsidRDefault="00B06BCC" w:rsidP="006127BC">
            <w:pPr>
              <w:rPr>
                <w:ins w:id="20569" w:author="家榮 張" w:date="2021-05-17T10:46:00Z"/>
                <w:rFonts w:ascii="標楷體" w:eastAsia="標楷體" w:hAnsi="標楷體"/>
              </w:rPr>
            </w:pPr>
            <w:ins w:id="20570" w:author="家榮 張" w:date="2021-05-17T10:46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C5AFC" w14:textId="77777777" w:rsidR="00B06BCC" w:rsidRDefault="00B06BCC" w:rsidP="006127BC">
            <w:pPr>
              <w:rPr>
                <w:ins w:id="20571" w:author="家榮 張" w:date="2021-05-17T10:46:00Z"/>
                <w:rFonts w:ascii="標楷體" w:eastAsia="標楷體" w:hAnsi="標楷體"/>
              </w:rPr>
            </w:pPr>
            <w:ins w:id="20572" w:author="家榮 張" w:date="2021-05-17T10:46:00Z">
              <w:r>
                <w:rPr>
                  <w:rFonts w:ascii="標楷體" w:eastAsia="標楷體" w:hAnsi="標楷體" w:hint="eastAsia"/>
                </w:rPr>
                <w:t>戶號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B24C1" w14:textId="77777777" w:rsidR="00B06BCC" w:rsidRDefault="00B06BCC" w:rsidP="006127BC">
            <w:pPr>
              <w:rPr>
                <w:ins w:id="20573" w:author="家榮 張" w:date="2021-05-17T10:46:00Z"/>
                <w:rFonts w:ascii="標楷體" w:eastAsia="標楷體" w:hAnsi="標楷體"/>
              </w:rPr>
            </w:pPr>
            <w:ins w:id="20574" w:author="家榮 張" w:date="2021-05-17T10:46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DC439" w14:textId="77777777" w:rsidR="00B06BCC" w:rsidRDefault="00B06BCC" w:rsidP="006127BC">
            <w:pPr>
              <w:rPr>
                <w:ins w:id="20575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D9CD1" w14:textId="77777777" w:rsidR="00B06BCC" w:rsidRDefault="00B06BCC" w:rsidP="006127BC">
            <w:pPr>
              <w:rPr>
                <w:ins w:id="20576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D75DD29" w14:textId="77777777" w:rsidR="00B06BCC" w:rsidRDefault="00B06BCC" w:rsidP="006127BC">
            <w:pPr>
              <w:rPr>
                <w:ins w:id="20577" w:author="家榮 張" w:date="2021-05-17T10:46:00Z"/>
                <w:rFonts w:ascii="標楷體" w:eastAsia="標楷體" w:hAnsi="標楷體"/>
              </w:rPr>
            </w:pPr>
            <w:ins w:id="20578" w:author="家榮 張" w:date="2021-05-17T10:4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DB24290" w14:textId="77777777" w:rsidR="00B06BCC" w:rsidRDefault="00B06BCC" w:rsidP="006127BC">
            <w:pPr>
              <w:rPr>
                <w:ins w:id="20579" w:author="家榮 張" w:date="2021-05-17T10:46:00Z"/>
                <w:rFonts w:ascii="標楷體" w:eastAsia="標楷體" w:hAnsi="標楷體"/>
              </w:rPr>
            </w:pPr>
            <w:ins w:id="20580" w:author="家榮 張" w:date="2021-05-17T10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704E8D9" w14:textId="77777777" w:rsidR="00A940C5" w:rsidRDefault="00B06BCC" w:rsidP="006127BC">
            <w:pPr>
              <w:rPr>
                <w:ins w:id="20581" w:author="家榮 張" w:date="2021-05-17T11:35:00Z"/>
                <w:rFonts w:ascii="標楷體" w:eastAsia="標楷體" w:hAnsi="標楷體"/>
              </w:rPr>
            </w:pPr>
            <w:ins w:id="20582" w:author="家榮 張" w:date="2021-05-17T10:46:00Z">
              <w:r>
                <w:rPr>
                  <w:rFonts w:ascii="標楷體" w:eastAsia="標楷體" w:hAnsi="標楷體" w:hint="eastAsia"/>
                </w:rPr>
                <w:t>1.「新增」時，二選一輸入</w:t>
              </w:r>
            </w:ins>
          </w:p>
          <w:p w14:paraId="5F15E448" w14:textId="093A9A4D" w:rsidR="00B06BCC" w:rsidRDefault="00A940C5" w:rsidP="006127BC">
            <w:pPr>
              <w:rPr>
                <w:ins w:id="20583" w:author="家榮 張" w:date="2021-05-17T10:46:00Z"/>
                <w:rFonts w:ascii="標楷體" w:eastAsia="標楷體" w:hAnsi="標楷體"/>
              </w:rPr>
            </w:pPr>
            <w:ins w:id="20584" w:author="家榮 張" w:date="2021-05-17T11:35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0585" w:author="家榮 張" w:date="2021-05-17T10:46:00Z">
              <w:r w:rsidR="00B06BCC">
                <w:rPr>
                  <w:rFonts w:ascii="標楷體" w:eastAsia="標楷體" w:hAnsi="標楷體" w:hint="eastAsia"/>
                </w:rPr>
                <w:t>.</w:t>
              </w:r>
              <w:r w:rsidR="00B06BCC">
                <w:rPr>
                  <w:rFonts w:ascii="標楷體" w:eastAsia="標楷體" w:hAnsi="標楷體"/>
                </w:rPr>
                <w:t>CustTelNo</w:t>
              </w:r>
              <w:r w:rsidR="00B06BCC">
                <w:rPr>
                  <w:rFonts w:ascii="標楷體" w:eastAsia="標楷體" w:hAnsi="標楷體" w:hint="eastAsia"/>
                </w:rPr>
                <w:t>.</w:t>
              </w:r>
              <w:r w:rsidR="00B06BCC">
                <w:rPr>
                  <w:rFonts w:ascii="標楷體" w:eastAsia="標楷體" w:hAnsi="標楷體"/>
                </w:rPr>
                <w:t>CustUKey</w:t>
              </w:r>
            </w:ins>
          </w:p>
        </w:tc>
      </w:tr>
      <w:tr w:rsidR="006A0DC5" w14:paraId="52720303" w14:textId="77777777" w:rsidTr="006127BC">
        <w:trPr>
          <w:trHeight w:val="291"/>
          <w:jc w:val="center"/>
          <w:ins w:id="20586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E6581" w14:textId="77777777" w:rsidR="00B06BCC" w:rsidRDefault="00B06BCC" w:rsidP="006127BC">
            <w:pPr>
              <w:rPr>
                <w:ins w:id="20587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8FEF2" w14:textId="77777777" w:rsidR="00B06BCC" w:rsidRDefault="00B06BCC" w:rsidP="006127BC">
            <w:pPr>
              <w:rPr>
                <w:ins w:id="20588" w:author="家榮 張" w:date="2021-05-17T10:46:00Z"/>
                <w:rFonts w:ascii="標楷體" w:eastAsia="標楷體" w:hAnsi="標楷體"/>
              </w:rPr>
            </w:pPr>
            <w:ins w:id="20589" w:author="家榮 張" w:date="2021-05-17T10:46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7823" w14:textId="77777777" w:rsidR="00B06BCC" w:rsidRDefault="00B06BCC" w:rsidP="006127BC">
            <w:pPr>
              <w:rPr>
                <w:ins w:id="20590" w:author="家榮 張" w:date="2021-05-17T10:46:00Z"/>
                <w:rFonts w:ascii="標楷體" w:eastAsia="標楷體" w:hAnsi="標楷體"/>
              </w:rPr>
            </w:pPr>
            <w:ins w:id="20591" w:author="家榮 張" w:date="2021-05-17T10:46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291AF" w14:textId="77777777" w:rsidR="00B06BCC" w:rsidRDefault="00B06BCC" w:rsidP="006127BC">
            <w:pPr>
              <w:rPr>
                <w:ins w:id="20592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BBE8A" w14:textId="77777777" w:rsidR="00B06BCC" w:rsidRDefault="00B06BCC" w:rsidP="006127BC">
            <w:pPr>
              <w:rPr>
                <w:ins w:id="20593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DE9976A" w14:textId="77777777" w:rsidR="00B06BCC" w:rsidRDefault="00B06BCC" w:rsidP="006127BC">
            <w:pPr>
              <w:rPr>
                <w:ins w:id="20594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628AD5" w14:textId="77777777" w:rsidR="00B06BCC" w:rsidRDefault="00B06BCC" w:rsidP="006127BC">
            <w:pPr>
              <w:rPr>
                <w:ins w:id="20595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3427" w:type="dxa"/>
            <w:tcBorders>
              <w:left w:val="single" w:sz="4" w:space="0" w:color="auto"/>
              <w:right w:val="single" w:sz="4" w:space="0" w:color="auto"/>
            </w:tcBorders>
          </w:tcPr>
          <w:p w14:paraId="7074F899" w14:textId="77777777" w:rsidR="00B06BCC" w:rsidRDefault="00B06BCC" w:rsidP="006127BC">
            <w:pPr>
              <w:rPr>
                <w:ins w:id="20596" w:author="家榮 張" w:date="2021-05-17T10:46:00Z"/>
                <w:rFonts w:ascii="標楷體" w:eastAsia="標楷體" w:hAnsi="標楷體"/>
              </w:rPr>
            </w:pPr>
            <w:ins w:id="20597" w:author="家榮 張" w:date="2021-05-17T10:46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查詢並帶回「戶號」</w:t>
              </w:r>
            </w:ins>
          </w:p>
        </w:tc>
      </w:tr>
      <w:tr w:rsidR="006A0DC5" w14:paraId="6EE66137" w14:textId="77777777" w:rsidTr="006127BC">
        <w:trPr>
          <w:trHeight w:val="291"/>
          <w:jc w:val="center"/>
          <w:ins w:id="20598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A669F" w14:textId="77777777" w:rsidR="00B06BCC" w:rsidRDefault="00B06BCC" w:rsidP="006127BC">
            <w:pPr>
              <w:rPr>
                <w:ins w:id="20599" w:author="家榮 張" w:date="2021-05-17T10:46:00Z"/>
                <w:rFonts w:ascii="標楷體" w:eastAsia="標楷體" w:hAnsi="標楷體"/>
              </w:rPr>
            </w:pPr>
            <w:ins w:id="20600" w:author="家榮 張" w:date="2021-05-17T10:46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FEE7B" w14:textId="77777777" w:rsidR="00B06BCC" w:rsidRDefault="00B06BCC" w:rsidP="006127BC">
            <w:pPr>
              <w:rPr>
                <w:ins w:id="20601" w:author="家榮 張" w:date="2021-05-17T10:46:00Z"/>
                <w:rFonts w:ascii="標楷體" w:eastAsia="標楷體" w:hAnsi="標楷體"/>
              </w:rPr>
            </w:pPr>
            <w:ins w:id="20602" w:author="家榮 張" w:date="2021-05-17T10:46:00Z">
              <w:r>
                <w:rPr>
                  <w:rFonts w:ascii="標楷體" w:eastAsia="標楷體" w:hAnsi="標楷體" w:hint="eastAsia"/>
                </w:rPr>
                <w:t>統一</w:t>
              </w:r>
              <w:r>
                <w:rPr>
                  <w:rFonts w:ascii="標楷體" w:eastAsia="標楷體" w:hAnsi="標楷體" w:hint="eastAsia"/>
                </w:rPr>
                <w:lastRenderedPageBreak/>
                <w:t>編號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C9CF5" w14:textId="77777777" w:rsidR="00B06BCC" w:rsidRDefault="00B06BCC" w:rsidP="006127BC">
            <w:pPr>
              <w:rPr>
                <w:ins w:id="20603" w:author="家榮 張" w:date="2021-05-17T10:46:00Z"/>
                <w:rFonts w:ascii="標楷體" w:eastAsia="標楷體" w:hAnsi="標楷體"/>
              </w:rPr>
            </w:pPr>
            <w:ins w:id="20604" w:author="家榮 張" w:date="2021-05-17T10:46:00Z">
              <w:r>
                <w:rPr>
                  <w:rFonts w:ascii="標楷體" w:eastAsia="標楷體" w:hAnsi="標楷體" w:hint="eastAsia"/>
                </w:rPr>
                <w:lastRenderedPageBreak/>
                <w:t>10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264A" w14:textId="77777777" w:rsidR="00B06BCC" w:rsidRDefault="00B06BCC" w:rsidP="006127BC">
            <w:pPr>
              <w:rPr>
                <w:ins w:id="20605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FC311" w14:textId="77777777" w:rsidR="00B06BCC" w:rsidRDefault="00B06BCC" w:rsidP="006127BC">
            <w:pPr>
              <w:rPr>
                <w:ins w:id="20606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B4960" w14:textId="77777777" w:rsidR="00B06BCC" w:rsidRDefault="00B06BCC" w:rsidP="006127BC">
            <w:pPr>
              <w:rPr>
                <w:ins w:id="20607" w:author="家榮 張" w:date="2021-05-17T10:46:00Z"/>
                <w:rFonts w:ascii="標楷體" w:eastAsia="標楷體" w:hAnsi="標楷體"/>
              </w:rPr>
            </w:pPr>
            <w:ins w:id="20608" w:author="家榮 張" w:date="2021-05-17T10:4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ADECA" w14:textId="77777777" w:rsidR="00B06BCC" w:rsidRDefault="00B06BCC" w:rsidP="006127BC">
            <w:pPr>
              <w:rPr>
                <w:ins w:id="20609" w:author="家榮 張" w:date="2021-05-17T10:46:00Z"/>
                <w:rFonts w:ascii="標楷體" w:eastAsia="標楷體" w:hAnsi="標楷體"/>
              </w:rPr>
            </w:pPr>
            <w:ins w:id="20610" w:author="家榮 張" w:date="2021-05-17T10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1A8F9" w14:textId="6872F923" w:rsidR="00B06BCC" w:rsidRDefault="00B06BCC" w:rsidP="006127BC">
            <w:pPr>
              <w:rPr>
                <w:ins w:id="20611" w:author="家榮 張" w:date="2021-05-17T11:35:00Z"/>
                <w:rFonts w:ascii="標楷體" w:eastAsia="標楷體" w:hAnsi="標楷體"/>
              </w:rPr>
            </w:pPr>
            <w:ins w:id="20612" w:author="家榮 張" w:date="2021-05-17T10:46:00Z">
              <w:r>
                <w:rPr>
                  <w:rFonts w:ascii="標楷體" w:eastAsia="標楷體" w:hAnsi="標楷體" w:hint="eastAsia"/>
                </w:rPr>
                <w:t>1.「新增」時，二選一輸入</w:t>
              </w:r>
            </w:ins>
          </w:p>
          <w:p w14:paraId="7D22213C" w14:textId="286BDFAA" w:rsidR="00A940C5" w:rsidRDefault="00A940C5" w:rsidP="00A940C5">
            <w:pPr>
              <w:rPr>
                <w:ins w:id="20613" w:author="家榮 張" w:date="2021-05-17T11:35:00Z"/>
                <w:rFonts w:ascii="標楷體" w:eastAsia="標楷體" w:hAnsi="標楷體"/>
              </w:rPr>
            </w:pPr>
            <w:ins w:id="20614" w:author="家榮 張" w:date="2021-05-17T11:35:00Z">
              <w:r>
                <w:rPr>
                  <w:rFonts w:ascii="標楷體" w:eastAsia="標楷體" w:hAnsi="標楷體" w:hint="eastAsia"/>
                </w:rPr>
                <w:t>2.檢核條件:V(7)A(ID_UNINO,</w:t>
              </w:r>
              <w:r>
                <w:rPr>
                  <w:rFonts w:ascii="標楷體" w:eastAsia="標楷體" w:hAnsi="標楷體"/>
                </w:rPr>
                <w:t>0,#CustId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3AA88AEC" w14:textId="2B40FF6A" w:rsidR="00B06BCC" w:rsidRDefault="00A940C5" w:rsidP="006127BC">
            <w:pPr>
              <w:rPr>
                <w:ins w:id="20615" w:author="家榮 張" w:date="2021-05-17T10:46:00Z"/>
                <w:rFonts w:ascii="標楷體" w:eastAsia="標楷體" w:hAnsi="標楷體"/>
              </w:rPr>
            </w:pPr>
            <w:ins w:id="20616" w:author="家榮 張" w:date="2021-05-17T11:35:00Z">
              <w:r>
                <w:rPr>
                  <w:rFonts w:ascii="標楷體" w:eastAsia="標楷體" w:hAnsi="標楷體" w:hint="eastAsia"/>
                </w:rPr>
                <w:lastRenderedPageBreak/>
                <w:t>3</w:t>
              </w:r>
            </w:ins>
            <w:ins w:id="20617" w:author="家榮 張" w:date="2021-05-17T10:46:00Z">
              <w:r w:rsidR="00B06BCC">
                <w:rPr>
                  <w:rFonts w:ascii="標楷體" w:eastAsia="標楷體" w:hAnsi="標楷體" w:hint="eastAsia"/>
                </w:rPr>
                <w:t>.</w:t>
              </w:r>
              <w:r w:rsidR="00B06BCC">
                <w:rPr>
                  <w:rFonts w:ascii="標楷體" w:eastAsia="標楷體" w:hAnsi="標楷體"/>
                </w:rPr>
                <w:t>CustTelNo</w:t>
              </w:r>
              <w:r w:rsidR="00B06BCC">
                <w:rPr>
                  <w:rFonts w:ascii="標楷體" w:eastAsia="標楷體" w:hAnsi="標楷體" w:hint="eastAsia"/>
                </w:rPr>
                <w:t>.</w:t>
              </w:r>
              <w:r w:rsidR="00B06BCC">
                <w:rPr>
                  <w:rFonts w:ascii="標楷體" w:eastAsia="標楷體" w:hAnsi="標楷體"/>
                </w:rPr>
                <w:t>CustUKey</w:t>
              </w:r>
            </w:ins>
          </w:p>
        </w:tc>
      </w:tr>
      <w:tr w:rsidR="006A0DC5" w14:paraId="2C8CA951" w14:textId="77777777" w:rsidTr="006127BC">
        <w:trPr>
          <w:trHeight w:val="291"/>
          <w:jc w:val="center"/>
          <w:ins w:id="20618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C60E3" w14:textId="77777777" w:rsidR="00B06BCC" w:rsidRDefault="00B06BCC" w:rsidP="006127BC">
            <w:pPr>
              <w:rPr>
                <w:ins w:id="20619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D9924" w14:textId="77777777" w:rsidR="00B06BCC" w:rsidRDefault="00B06BCC" w:rsidP="006127BC">
            <w:pPr>
              <w:rPr>
                <w:ins w:id="20620" w:author="家榮 張" w:date="2021-05-17T10:46:00Z"/>
                <w:rFonts w:ascii="標楷體" w:eastAsia="標楷體" w:hAnsi="標楷體"/>
              </w:rPr>
            </w:pPr>
            <w:ins w:id="20621" w:author="家榮 張" w:date="2021-05-17T10:46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8C826" w14:textId="77777777" w:rsidR="00B06BCC" w:rsidRDefault="00B06BCC" w:rsidP="006127BC">
            <w:pPr>
              <w:rPr>
                <w:ins w:id="20622" w:author="家榮 張" w:date="2021-05-17T10:46:00Z"/>
                <w:rFonts w:ascii="標楷體" w:eastAsia="標楷體" w:hAnsi="標楷體"/>
              </w:rPr>
            </w:pPr>
            <w:ins w:id="20623" w:author="家榮 張" w:date="2021-05-17T10:46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36459" w14:textId="77777777" w:rsidR="00B06BCC" w:rsidRDefault="00B06BCC" w:rsidP="006127BC">
            <w:pPr>
              <w:rPr>
                <w:ins w:id="20624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D7EA0" w14:textId="77777777" w:rsidR="00B06BCC" w:rsidRDefault="00B06BCC" w:rsidP="006127BC">
            <w:pPr>
              <w:rPr>
                <w:ins w:id="20625" w:author="家榮 張" w:date="2021-05-17T10:46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A73A" w14:textId="77777777" w:rsidR="00B06BCC" w:rsidRDefault="00B06BCC" w:rsidP="006127BC">
            <w:pPr>
              <w:rPr>
                <w:ins w:id="20626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F3383" w14:textId="77777777" w:rsidR="00B06BCC" w:rsidRDefault="00B06BCC" w:rsidP="006127BC">
            <w:pPr>
              <w:rPr>
                <w:ins w:id="20627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80175" w14:textId="77777777" w:rsidR="00B06BCC" w:rsidRDefault="00B06BCC" w:rsidP="006127BC">
            <w:pPr>
              <w:snapToGrid w:val="0"/>
              <w:ind w:left="238" w:hangingChars="99" w:hanging="238"/>
              <w:rPr>
                <w:ins w:id="20628" w:author="家榮 張" w:date="2021-05-17T10:46:00Z"/>
                <w:rFonts w:ascii="標楷體" w:eastAsia="標楷體" w:hAnsi="標楷體"/>
                <w:color w:val="000000" w:themeColor="text1"/>
              </w:rPr>
            </w:pPr>
            <w:ins w:id="20629" w:author="家榮 張" w:date="2021-05-17T10:46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查詢並帶回「統一編號」</w:t>
              </w:r>
            </w:ins>
          </w:p>
        </w:tc>
      </w:tr>
      <w:tr w:rsidR="006A0DC5" w14:paraId="0C836C02" w14:textId="77777777" w:rsidTr="006127BC">
        <w:trPr>
          <w:trHeight w:val="291"/>
          <w:jc w:val="center"/>
          <w:ins w:id="20630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84AAA" w14:textId="77777777" w:rsidR="00B06BCC" w:rsidRDefault="00B06BCC" w:rsidP="006127BC">
            <w:pPr>
              <w:rPr>
                <w:ins w:id="20631" w:author="家榮 張" w:date="2021-05-17T10:46:00Z"/>
                <w:rFonts w:ascii="標楷體" w:eastAsia="標楷體" w:hAnsi="標楷體"/>
              </w:rPr>
            </w:pPr>
            <w:ins w:id="20632" w:author="家榮 張" w:date="2021-05-17T10:46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5251E" w14:textId="77777777" w:rsidR="00B06BCC" w:rsidRDefault="00B06BCC" w:rsidP="006127BC">
            <w:pPr>
              <w:rPr>
                <w:ins w:id="20633" w:author="家榮 張" w:date="2021-05-17T10:46:00Z"/>
                <w:rFonts w:ascii="標楷體" w:eastAsia="標楷體" w:hAnsi="標楷體"/>
              </w:rPr>
            </w:pPr>
            <w:ins w:id="20634" w:author="家榮 張" w:date="2021-05-17T10:46:00Z">
              <w:r>
                <w:rPr>
                  <w:rFonts w:ascii="標楷體" w:eastAsia="標楷體" w:hAnsi="標楷體" w:hint="eastAsia"/>
                </w:rPr>
                <w:t>電話種類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D9CB5" w14:textId="77777777" w:rsidR="00B06BCC" w:rsidRDefault="00B06BCC" w:rsidP="006127BC">
            <w:pPr>
              <w:rPr>
                <w:ins w:id="20635" w:author="家榮 張" w:date="2021-05-17T10:46:00Z"/>
                <w:rFonts w:ascii="標楷體" w:eastAsia="標楷體" w:hAnsi="標楷體"/>
              </w:rPr>
            </w:pPr>
            <w:ins w:id="20636" w:author="家榮 張" w:date="2021-05-17T10:46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970E" w14:textId="77777777" w:rsidR="00B06BCC" w:rsidRDefault="00B06BCC" w:rsidP="006127BC">
            <w:pPr>
              <w:rPr>
                <w:ins w:id="20637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CE2FB" w14:textId="77777777" w:rsidR="00B06BCC" w:rsidRPr="00814B1E" w:rsidRDefault="00B06BCC" w:rsidP="006127BC">
            <w:pPr>
              <w:rPr>
                <w:ins w:id="20638" w:author="家榮 張" w:date="2021-05-17T10:46:00Z"/>
                <w:rFonts w:ascii="標楷體" w:eastAsia="標楷體" w:hAnsi="標楷體" w:cs="細明體"/>
                <w:spacing w:val="15"/>
                <w:kern w:val="0"/>
              </w:rPr>
            </w:pPr>
            <w:ins w:id="20639" w:author="家榮 張" w:date="2021-05-17T10:4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TelTypeCode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"_(8).附件8"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附件-8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C8A6F" w14:textId="77777777" w:rsidR="00B06BCC" w:rsidRDefault="00B06BCC" w:rsidP="006127BC">
            <w:pPr>
              <w:rPr>
                <w:ins w:id="20640" w:author="家榮 張" w:date="2021-05-17T10:46:00Z"/>
                <w:rFonts w:ascii="標楷體" w:eastAsia="標楷體" w:hAnsi="標楷體"/>
              </w:rPr>
            </w:pPr>
            <w:ins w:id="20641" w:author="家榮 張" w:date="2021-05-17T10:4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7703D" w14:textId="77777777" w:rsidR="00B06BCC" w:rsidRDefault="00B06BCC" w:rsidP="006127BC">
            <w:pPr>
              <w:rPr>
                <w:ins w:id="20642" w:author="家榮 張" w:date="2021-05-17T10:46:00Z"/>
                <w:rFonts w:ascii="標楷體" w:eastAsia="標楷體" w:hAnsi="標楷體"/>
              </w:rPr>
            </w:pPr>
            <w:ins w:id="20643" w:author="家榮 張" w:date="2021-05-17T10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97234" w14:textId="225F7759" w:rsidR="00B06BCC" w:rsidRDefault="00B06BCC" w:rsidP="006127BC">
            <w:pPr>
              <w:snapToGrid w:val="0"/>
              <w:ind w:left="238" w:hangingChars="99" w:hanging="238"/>
              <w:rPr>
                <w:ins w:id="20644" w:author="家榮 張" w:date="2021-05-17T11:42:00Z"/>
                <w:rFonts w:ascii="標楷體" w:eastAsia="標楷體" w:hAnsi="標楷體"/>
                <w:color w:val="000000" w:themeColor="text1"/>
              </w:rPr>
            </w:pPr>
            <w:ins w:id="20645" w:author="家榮 張" w:date="2021-05-17T10:46:00Z">
              <w:r>
                <w:rPr>
                  <w:rFonts w:ascii="標楷體" w:eastAsia="標楷體" w:hAnsi="標楷體" w:hint="eastAsia"/>
                  <w:color w:val="000000" w:themeColor="text1"/>
                </w:rPr>
                <w:t>1.「新增」時,必須輸入</w:t>
              </w:r>
            </w:ins>
          </w:p>
          <w:p w14:paraId="1A773AAE" w14:textId="77777777" w:rsidR="00243771" w:rsidRDefault="00A940C5" w:rsidP="00A940C5">
            <w:pPr>
              <w:rPr>
                <w:ins w:id="20646" w:author="家榮 張" w:date="2021-05-17T11:45:00Z"/>
                <w:rFonts w:ascii="標楷體" w:eastAsia="標楷體" w:hAnsi="標楷體"/>
              </w:rPr>
            </w:pPr>
            <w:ins w:id="20647" w:author="家榮 張" w:date="2021-05-17T11:42:00Z">
              <w:r>
                <w:rPr>
                  <w:rFonts w:ascii="標楷體" w:eastAsia="標楷體" w:hAnsi="標楷體" w:hint="eastAsia"/>
                </w:rPr>
                <w:t>2.檢核條件:</w:t>
              </w:r>
            </w:ins>
          </w:p>
          <w:p w14:paraId="1EA2778D" w14:textId="34FD6F5C" w:rsidR="00A940C5" w:rsidRDefault="00243771" w:rsidP="00A940C5">
            <w:pPr>
              <w:rPr>
                <w:ins w:id="20648" w:author="家榮 張" w:date="2021-05-17T11:42:00Z"/>
                <w:rFonts w:ascii="標楷體" w:eastAsia="標楷體" w:hAnsi="標楷體"/>
              </w:rPr>
            </w:pPr>
            <w:ins w:id="20649" w:author="家榮 張" w:date="2021-05-17T11:45:00Z">
              <w:r>
                <w:rPr>
                  <w:rFonts w:ascii="標楷體" w:eastAsia="標楷體" w:hAnsi="標楷體" w:hint="eastAsia"/>
                </w:rPr>
                <w:t xml:space="preserve"> </w:t>
              </w:r>
            </w:ins>
            <w:ins w:id="20650" w:author="家榮 張" w:date="2021-05-17T11:42:00Z">
              <w:r w:rsidR="00A940C5">
                <w:rPr>
                  <w:rFonts w:ascii="標楷體" w:eastAsia="標楷體" w:hAnsi="標楷體"/>
                </w:rPr>
                <w:t>V(H,TelTypeCodeHelp)</w:t>
              </w:r>
            </w:ins>
          </w:p>
          <w:p w14:paraId="3B462197" w14:textId="18F13706" w:rsidR="00B06BCC" w:rsidRPr="00814B1E" w:rsidRDefault="00A940C5" w:rsidP="006127BC">
            <w:pPr>
              <w:rPr>
                <w:ins w:id="20651" w:author="家榮 張" w:date="2021-05-17T10:46:00Z"/>
                <w:rFonts w:ascii="標楷體" w:eastAsia="標楷體" w:hAnsi="標楷體"/>
                <w:color w:val="000000" w:themeColor="text1"/>
              </w:rPr>
            </w:pPr>
            <w:ins w:id="20652" w:author="家榮 張" w:date="2021-05-17T11:42:00Z">
              <w:r>
                <w:rPr>
                  <w:rFonts w:ascii="標楷體" w:eastAsia="標楷體" w:hAnsi="標楷體"/>
                  <w:color w:val="000000" w:themeColor="text1"/>
                </w:rPr>
                <w:t>3</w:t>
              </w:r>
            </w:ins>
            <w:ins w:id="20653" w:author="家榮 張" w:date="2021-05-17T10:46:00Z"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 w:rsidR="00B06BCC">
                <w:rPr>
                  <w:rFonts w:ascii="標楷體" w:eastAsia="標楷體" w:hAnsi="標楷體"/>
                </w:rPr>
                <w:t>CustTelNo</w:t>
              </w:r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 w:rsidR="00B06BCC">
                <w:rPr>
                  <w:rFonts w:ascii="標楷體" w:eastAsia="標楷體" w:hAnsi="標楷體"/>
                  <w:color w:val="000000" w:themeColor="text1"/>
                </w:rPr>
                <w:t>TelTypeCode</w:t>
              </w:r>
            </w:ins>
          </w:p>
        </w:tc>
      </w:tr>
      <w:tr w:rsidR="006A0DC5" w14:paraId="1837BA18" w14:textId="77777777" w:rsidTr="006127BC">
        <w:trPr>
          <w:trHeight w:val="291"/>
          <w:jc w:val="center"/>
          <w:ins w:id="20654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34D83" w14:textId="77777777" w:rsidR="00B06BCC" w:rsidRDefault="00B06BCC" w:rsidP="006127BC">
            <w:pPr>
              <w:rPr>
                <w:ins w:id="20655" w:author="家榮 張" w:date="2021-05-17T10:46:00Z"/>
                <w:rFonts w:ascii="標楷體" w:eastAsia="標楷體" w:hAnsi="標楷體"/>
              </w:rPr>
            </w:pPr>
            <w:ins w:id="20656" w:author="家榮 張" w:date="2021-05-17T10:46:00Z">
              <w:r>
                <w:rPr>
                  <w:rFonts w:ascii="標楷體" w:eastAsia="標楷體" w:hAnsi="標楷體" w:hint="eastAsia"/>
                </w:rPr>
                <w:t>5.1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16AB0" w14:textId="77777777" w:rsidR="00B06BCC" w:rsidRDefault="00B06BCC" w:rsidP="006127BC">
            <w:pPr>
              <w:rPr>
                <w:ins w:id="20657" w:author="家榮 張" w:date="2021-05-17T10:46:00Z"/>
                <w:rFonts w:ascii="標楷體" w:eastAsia="標楷體" w:hAnsi="標楷體"/>
              </w:rPr>
            </w:pPr>
            <w:ins w:id="20658" w:author="家榮 張" w:date="2021-05-17T10:46:00Z">
              <w:r>
                <w:rPr>
                  <w:rFonts w:ascii="標楷體" w:eastAsia="標楷體" w:hAnsi="標楷體" w:hint="eastAsia"/>
                </w:rPr>
                <w:t>電話號碼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C272" w14:textId="77777777" w:rsidR="00B06BCC" w:rsidRDefault="00B06BCC" w:rsidP="006127BC">
            <w:pPr>
              <w:rPr>
                <w:ins w:id="20659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E6775" w14:textId="77777777" w:rsidR="00B06BCC" w:rsidRDefault="00B06BCC" w:rsidP="006127BC">
            <w:pPr>
              <w:rPr>
                <w:ins w:id="20660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3B763" w14:textId="77777777" w:rsidR="00B06BCC" w:rsidRDefault="00B06BCC" w:rsidP="006127BC">
            <w:pPr>
              <w:rPr>
                <w:ins w:id="20661" w:author="家榮 張" w:date="2021-05-17T10:46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F4089" w14:textId="77777777" w:rsidR="00B06BCC" w:rsidRDefault="00B06BCC" w:rsidP="006127BC">
            <w:pPr>
              <w:rPr>
                <w:ins w:id="20662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B8D15" w14:textId="77777777" w:rsidR="00B06BCC" w:rsidRDefault="00B06BCC" w:rsidP="006127BC">
            <w:pPr>
              <w:rPr>
                <w:ins w:id="20663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012C8" w14:textId="77777777" w:rsidR="00B06BCC" w:rsidRDefault="00B06BCC" w:rsidP="006127BC">
            <w:pPr>
              <w:snapToGrid w:val="0"/>
              <w:ind w:left="238" w:hangingChars="99" w:hanging="238"/>
              <w:rPr>
                <w:ins w:id="20664" w:author="家榮 張" w:date="2021-05-17T10:46:00Z"/>
                <w:rFonts w:ascii="標楷體" w:eastAsia="標楷體" w:hAnsi="標楷體"/>
                <w:color w:val="000000" w:themeColor="text1"/>
              </w:rPr>
            </w:pPr>
            <w:ins w:id="20665" w:author="家榮 張" w:date="2021-05-17T10:46:00Z">
              <w:r>
                <w:rPr>
                  <w:rFonts w:ascii="標楷體" w:eastAsia="標楷體" w:hAnsi="標楷體" w:hint="eastAsia"/>
                  <w:color w:val="000000" w:themeColor="text1"/>
                </w:rPr>
                <w:t>1.「電話種類」為非09時使用格式</w:t>
              </w:r>
            </w:ins>
          </w:p>
          <w:p w14:paraId="79DD4650" w14:textId="7492D8C4" w:rsidR="00B06BCC" w:rsidRPr="00814B1E" w:rsidRDefault="00B06BCC" w:rsidP="006127BC">
            <w:pPr>
              <w:rPr>
                <w:ins w:id="20666" w:author="家榮 張" w:date="2021-05-17T10:46:00Z"/>
                <w:rFonts w:ascii="標楷體" w:eastAsia="標楷體" w:hAnsi="標楷體"/>
              </w:rPr>
            </w:pPr>
            <w:ins w:id="20667" w:author="家榮 張" w:date="2021-05-17T10:46:00Z">
              <w:r>
                <w:rPr>
                  <w:rFonts w:ascii="標楷體" w:eastAsia="標楷體" w:hAnsi="標楷體" w:hint="eastAsia"/>
                </w:rPr>
                <w:t>2.「新增」時必須輸入</w:t>
              </w:r>
            </w:ins>
          </w:p>
          <w:p w14:paraId="083945CF" w14:textId="458D8828" w:rsidR="00B06BCC" w:rsidRPr="00814B1E" w:rsidRDefault="00FB03D1">
            <w:pPr>
              <w:rPr>
                <w:ins w:id="20668" w:author="家榮 張" w:date="2021-05-17T10:46:00Z"/>
                <w:rFonts w:ascii="標楷體" w:eastAsia="標楷體" w:hAnsi="標楷體"/>
              </w:rPr>
            </w:pPr>
            <w:ins w:id="20669" w:author="家榮 張" w:date="2021-05-17T10:58:00Z">
              <w:r>
                <w:rPr>
                  <w:rFonts w:ascii="標楷體" w:eastAsia="標楷體" w:hAnsi="標楷體"/>
                </w:rPr>
                <w:t>3</w:t>
              </w:r>
            </w:ins>
            <w:ins w:id="20670" w:author="家榮 張" w:date="2021-05-17T10:46:00Z">
              <w:r w:rsidR="00B06BCC">
                <w:rPr>
                  <w:rFonts w:ascii="標楷體" w:eastAsia="標楷體" w:hAnsi="標楷體"/>
                </w:rPr>
                <w:t>.</w:t>
              </w:r>
              <w:r w:rsidR="00B06BCC">
                <w:rPr>
                  <w:rFonts w:ascii="標楷體" w:eastAsia="標楷體" w:hAnsi="標楷體" w:hint="eastAsia"/>
                </w:rPr>
                <w:t>「電話種類」為03或05時，只需輸入「電話號碼」</w:t>
              </w:r>
            </w:ins>
          </w:p>
        </w:tc>
      </w:tr>
      <w:tr w:rsidR="006A0DC5" w14:paraId="5DFCAD06" w14:textId="77777777" w:rsidTr="006127BC">
        <w:trPr>
          <w:trHeight w:val="291"/>
          <w:jc w:val="center"/>
          <w:ins w:id="20671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ADE6C" w14:textId="77777777" w:rsidR="00B06BCC" w:rsidRDefault="00B06BCC" w:rsidP="006127BC">
            <w:pPr>
              <w:rPr>
                <w:ins w:id="20672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9573" w14:textId="77777777" w:rsidR="00B06BCC" w:rsidRDefault="00B06BCC" w:rsidP="006127BC">
            <w:pPr>
              <w:rPr>
                <w:ins w:id="20673" w:author="家榮 張" w:date="2021-05-17T10:46:00Z"/>
                <w:rFonts w:ascii="標楷體" w:eastAsia="標楷體" w:hAnsi="標楷體"/>
              </w:rPr>
            </w:pPr>
            <w:ins w:id="20674" w:author="家榮 張" w:date="2021-05-17T10:46:00Z">
              <w:r>
                <w:rPr>
                  <w:rFonts w:ascii="標楷體" w:eastAsia="標楷體" w:hAnsi="標楷體" w:hint="eastAsia"/>
                </w:rPr>
                <w:t>區碼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929CF" w14:textId="77777777" w:rsidR="00B06BCC" w:rsidRDefault="00B06BCC" w:rsidP="006127BC">
            <w:pPr>
              <w:rPr>
                <w:ins w:id="20675" w:author="家榮 張" w:date="2021-05-17T10:46:00Z"/>
                <w:rFonts w:ascii="標楷體" w:eastAsia="標楷體" w:hAnsi="標楷體"/>
              </w:rPr>
            </w:pPr>
            <w:ins w:id="20676" w:author="家榮 張" w:date="2021-05-17T10:46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59330" w14:textId="77777777" w:rsidR="00B06BCC" w:rsidRDefault="00B06BCC" w:rsidP="006127BC">
            <w:pPr>
              <w:rPr>
                <w:ins w:id="20677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C599F" w14:textId="77777777" w:rsidR="00B06BCC" w:rsidRDefault="00B06BCC" w:rsidP="006127BC">
            <w:pPr>
              <w:rPr>
                <w:ins w:id="20678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2A02" w14:textId="77777777" w:rsidR="00B06BCC" w:rsidRDefault="00B06BCC" w:rsidP="006127BC">
            <w:pPr>
              <w:rPr>
                <w:ins w:id="20679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39BAB" w14:textId="77777777" w:rsidR="00B06BCC" w:rsidRDefault="00B06BCC" w:rsidP="006127BC">
            <w:pPr>
              <w:rPr>
                <w:ins w:id="20680" w:author="家榮 張" w:date="2021-05-17T10:46:00Z"/>
                <w:rFonts w:ascii="標楷體" w:eastAsia="標楷體" w:hAnsi="標楷體"/>
              </w:rPr>
            </w:pPr>
            <w:ins w:id="20681" w:author="家榮 張" w:date="2021-05-17T10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20754F" w14:textId="033E12D5" w:rsidR="00752155" w:rsidRPr="00243771" w:rsidRDefault="00243771">
            <w:pPr>
              <w:rPr>
                <w:ins w:id="20682" w:author="家榮 張" w:date="2021-05-17T11:45:00Z"/>
                <w:rFonts w:ascii="標楷體" w:eastAsia="標楷體" w:hAnsi="標楷體"/>
                <w:rPrChange w:id="20683" w:author="家榮 張" w:date="2021-05-17T11:45:00Z">
                  <w:rPr>
                    <w:ins w:id="20684" w:author="家榮 張" w:date="2021-05-17T11:45:00Z"/>
                  </w:rPr>
                </w:rPrChange>
              </w:rPr>
            </w:pPr>
            <w:ins w:id="20685" w:author="家榮 張" w:date="2021-05-17T11:45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0686" w:author="家榮 張" w:date="2021-05-17T11:02:00Z">
              <w:r w:rsidR="00752155" w:rsidRPr="00243771">
                <w:rPr>
                  <w:rFonts w:ascii="標楷體" w:eastAsia="標楷體" w:hAnsi="標楷體" w:hint="eastAsia"/>
                  <w:rPrChange w:id="20687" w:author="家榮 張" w:date="2021-05-17T11:45:00Z">
                    <w:rPr>
                      <w:rFonts w:hint="eastAsia"/>
                    </w:rPr>
                  </w:rPrChange>
                </w:rPr>
                <w:t>自行輸入</w:t>
              </w:r>
            </w:ins>
          </w:p>
          <w:p w14:paraId="0112880A" w14:textId="77777777" w:rsidR="00243771" w:rsidRDefault="00243771" w:rsidP="00243771">
            <w:pPr>
              <w:rPr>
                <w:ins w:id="20688" w:author="家榮 張" w:date="2021-05-17T11:45:00Z"/>
                <w:rFonts w:ascii="標楷體" w:eastAsia="標楷體" w:hAnsi="標楷體"/>
              </w:rPr>
            </w:pPr>
            <w:ins w:id="20689" w:author="家榮 張" w:date="2021-05-17T11:45:00Z">
              <w:r>
                <w:rPr>
                  <w:rFonts w:ascii="標楷體" w:eastAsia="標楷體" w:hAnsi="標楷體" w:hint="eastAsia"/>
                </w:rPr>
                <w:t>2.檢核條件:</w:t>
              </w:r>
            </w:ins>
          </w:p>
          <w:p w14:paraId="76C5C529" w14:textId="4F564C39" w:rsidR="00243771" w:rsidRPr="00243771" w:rsidRDefault="00243771">
            <w:pPr>
              <w:rPr>
                <w:ins w:id="20690" w:author="家榮 張" w:date="2021-05-17T11:02:00Z"/>
                <w:rFonts w:ascii="標楷體" w:eastAsia="標楷體" w:hAnsi="標楷體"/>
                <w:rPrChange w:id="20691" w:author="家榮 張" w:date="2021-05-17T11:45:00Z">
                  <w:rPr>
                    <w:ins w:id="20692" w:author="家榮 張" w:date="2021-05-17T11:02:00Z"/>
                  </w:rPr>
                </w:rPrChange>
              </w:rPr>
            </w:pPr>
            <w:ins w:id="20693" w:author="家榮 張" w:date="2021-05-17T11:45:00Z">
              <w:r>
                <w:rPr>
                  <w:rFonts w:ascii="標楷體" w:eastAsia="標楷體" w:hAnsi="標楷體" w:hint="eastAsia"/>
                </w:rPr>
                <w:t xml:space="preserve"> C(4</w:t>
              </w:r>
            </w:ins>
            <w:ins w:id="20694" w:author="家榮 張" w:date="2021-05-17T11:47:00Z"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/>
                </w:rPr>
                <w:t>#TelArea,$,V(9)</w:t>
              </w:r>
            </w:ins>
            <w:ins w:id="20695" w:author="家榮 張" w:date="2021-05-17T11:45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7FF7BC38" w14:textId="7C80710F" w:rsidR="00B06BCC" w:rsidRPr="00752155" w:rsidRDefault="00243771">
            <w:pPr>
              <w:rPr>
                <w:ins w:id="20696" w:author="家榮 張" w:date="2021-05-17T10:46:00Z"/>
                <w:rFonts w:ascii="標楷體" w:eastAsia="標楷體" w:hAnsi="標楷體"/>
                <w:rPrChange w:id="20697" w:author="家榮 張" w:date="2021-05-17T11:02:00Z">
                  <w:rPr>
                    <w:ins w:id="20698" w:author="家榮 張" w:date="2021-05-17T10:46:00Z"/>
                  </w:rPr>
                </w:rPrChange>
              </w:rPr>
            </w:pPr>
            <w:ins w:id="20699" w:author="家榮 張" w:date="2021-05-17T11:45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20700" w:author="家榮 張" w:date="2021-05-17T11:02:00Z">
              <w:r w:rsidR="00752155">
                <w:rPr>
                  <w:rFonts w:ascii="標楷體" w:eastAsia="標楷體" w:hAnsi="標楷體"/>
                </w:rPr>
                <w:t>.</w:t>
              </w:r>
            </w:ins>
            <w:ins w:id="20701" w:author="家榮 張" w:date="2021-05-17T10:46:00Z">
              <w:r w:rsidR="00B06BCC" w:rsidRPr="00752155">
                <w:rPr>
                  <w:rFonts w:ascii="標楷體" w:eastAsia="標楷體" w:hAnsi="標楷體"/>
                  <w:rPrChange w:id="20702" w:author="家榮 張" w:date="2021-05-17T11:02:00Z">
                    <w:rPr/>
                  </w:rPrChange>
                </w:rPr>
                <w:t>CustTelNo.TelArea</w:t>
              </w:r>
            </w:ins>
          </w:p>
        </w:tc>
      </w:tr>
      <w:tr w:rsidR="006A0DC5" w14:paraId="30FD1EB1" w14:textId="77777777" w:rsidTr="006127BC">
        <w:trPr>
          <w:trHeight w:val="291"/>
          <w:jc w:val="center"/>
          <w:ins w:id="20703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6A29C" w14:textId="77777777" w:rsidR="00B06BCC" w:rsidRDefault="00B06BCC" w:rsidP="006127BC">
            <w:pPr>
              <w:rPr>
                <w:ins w:id="20704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915EF" w14:textId="77777777" w:rsidR="00B06BCC" w:rsidRDefault="00B06BCC" w:rsidP="006127BC">
            <w:pPr>
              <w:rPr>
                <w:ins w:id="20705" w:author="家榮 張" w:date="2021-05-17T10:46:00Z"/>
                <w:rFonts w:ascii="標楷體" w:eastAsia="標楷體" w:hAnsi="標楷體"/>
              </w:rPr>
            </w:pPr>
            <w:ins w:id="20706" w:author="家榮 張" w:date="2021-05-17T10:46:00Z">
              <w:r>
                <w:rPr>
                  <w:rFonts w:ascii="標楷體" w:eastAsia="標楷體" w:hAnsi="標楷體" w:hint="eastAsia"/>
                </w:rPr>
                <w:t>號碼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B54CF" w14:textId="77777777" w:rsidR="00B06BCC" w:rsidRDefault="00B06BCC" w:rsidP="006127BC">
            <w:pPr>
              <w:rPr>
                <w:ins w:id="20707" w:author="家榮 張" w:date="2021-05-17T10:46:00Z"/>
                <w:rFonts w:ascii="標楷體" w:eastAsia="標楷體" w:hAnsi="標楷體"/>
              </w:rPr>
            </w:pPr>
            <w:ins w:id="20708" w:author="家榮 張" w:date="2021-05-17T10:46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13AA7" w14:textId="77777777" w:rsidR="00B06BCC" w:rsidRDefault="00B06BCC" w:rsidP="006127BC">
            <w:pPr>
              <w:rPr>
                <w:ins w:id="20709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3EE03" w14:textId="77777777" w:rsidR="00B06BCC" w:rsidRDefault="00B06BCC" w:rsidP="006127BC">
            <w:pPr>
              <w:rPr>
                <w:ins w:id="20710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EBEA8" w14:textId="77777777" w:rsidR="00B06BCC" w:rsidRDefault="00B06BCC" w:rsidP="006127BC">
            <w:pPr>
              <w:rPr>
                <w:ins w:id="20711" w:author="家榮 張" w:date="2021-05-17T10:46:00Z"/>
                <w:rFonts w:ascii="標楷體" w:eastAsia="標楷體" w:hAnsi="標楷體"/>
              </w:rPr>
            </w:pPr>
            <w:ins w:id="20712" w:author="家榮 張" w:date="2021-05-17T10:4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51D80" w14:textId="77777777" w:rsidR="00B06BCC" w:rsidRDefault="00B06BCC" w:rsidP="006127BC">
            <w:pPr>
              <w:rPr>
                <w:ins w:id="20713" w:author="家榮 張" w:date="2021-05-17T10:46:00Z"/>
                <w:rFonts w:ascii="標楷體" w:eastAsia="標楷體" w:hAnsi="標楷體"/>
              </w:rPr>
            </w:pPr>
            <w:ins w:id="20714" w:author="家榮 張" w:date="2021-05-17T10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left w:val="single" w:sz="4" w:space="0" w:color="auto"/>
              <w:right w:val="single" w:sz="4" w:space="0" w:color="auto"/>
            </w:tcBorders>
          </w:tcPr>
          <w:p w14:paraId="02C6DA37" w14:textId="2EB6E641" w:rsidR="00752155" w:rsidRPr="00D6765F" w:rsidRDefault="00D6765F">
            <w:pPr>
              <w:rPr>
                <w:ins w:id="20715" w:author="家榮 張" w:date="2021-05-17T17:27:00Z"/>
                <w:rFonts w:ascii="標楷體" w:eastAsia="標楷體" w:hAnsi="標楷體"/>
                <w:rPrChange w:id="20716" w:author="家榮 張" w:date="2021-05-17T17:27:00Z">
                  <w:rPr>
                    <w:ins w:id="20717" w:author="家榮 張" w:date="2021-05-17T17:27:00Z"/>
                  </w:rPr>
                </w:rPrChange>
              </w:rPr>
            </w:pPr>
            <w:ins w:id="20718" w:author="家榮 張" w:date="2021-05-17T17:27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0719" w:author="家榮 張" w:date="2021-05-17T11:01:00Z">
              <w:r w:rsidR="00752155" w:rsidRPr="00D6765F">
                <w:rPr>
                  <w:rFonts w:ascii="標楷體" w:eastAsia="標楷體" w:hAnsi="標楷體" w:hint="eastAsia"/>
                  <w:rPrChange w:id="20720" w:author="家榮 張" w:date="2021-05-17T17:27:00Z">
                    <w:rPr>
                      <w:rFonts w:hint="eastAsia"/>
                    </w:rPr>
                  </w:rPrChange>
                </w:rPr>
                <w:t>必須輸入</w:t>
              </w:r>
            </w:ins>
          </w:p>
          <w:p w14:paraId="4263BEAF" w14:textId="31961D68" w:rsidR="00D6765F" w:rsidRPr="00D6765F" w:rsidRDefault="00D6765F">
            <w:pPr>
              <w:rPr>
                <w:ins w:id="20721" w:author="家榮 張" w:date="2021-05-17T11:01:00Z"/>
                <w:rFonts w:ascii="標楷體" w:eastAsia="標楷體" w:hAnsi="標楷體"/>
                <w:rPrChange w:id="20722" w:author="家榮 張" w:date="2021-05-17T17:27:00Z">
                  <w:rPr>
                    <w:ins w:id="20723" w:author="家榮 張" w:date="2021-05-17T11:01:00Z"/>
                  </w:rPr>
                </w:rPrChange>
              </w:rPr>
            </w:pPr>
            <w:ins w:id="20724" w:author="家榮 張" w:date="2021-05-17T17:27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20725" w:author="家榮 張" w:date="2021-05-17T17:28:00Z">
              <w:r>
                <w:rPr>
                  <w:rFonts w:ascii="標楷體" w:eastAsia="標楷體" w:hAnsi="標楷體" w:hint="eastAsia"/>
                </w:rPr>
                <w:t>檢核條件:V(9)</w:t>
              </w:r>
            </w:ins>
          </w:p>
          <w:p w14:paraId="1A89BBFA" w14:textId="1CE25448" w:rsidR="00B06BCC" w:rsidRDefault="00D6765F" w:rsidP="006127BC">
            <w:pPr>
              <w:rPr>
                <w:ins w:id="20726" w:author="家榮 張" w:date="2021-05-17T10:46:00Z"/>
                <w:rFonts w:ascii="標楷體" w:eastAsia="標楷體" w:hAnsi="標楷體"/>
              </w:rPr>
            </w:pPr>
            <w:ins w:id="20727" w:author="家榮 張" w:date="2021-05-17T17:27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20728" w:author="家榮 張" w:date="2021-05-17T10:46:00Z">
              <w:r w:rsidR="00B06BCC">
                <w:rPr>
                  <w:rFonts w:ascii="標楷體" w:eastAsia="標楷體" w:hAnsi="標楷體"/>
                </w:rPr>
                <w:t>.CustTelNo.TelNo</w:t>
              </w:r>
            </w:ins>
          </w:p>
        </w:tc>
      </w:tr>
      <w:tr w:rsidR="006A0DC5" w14:paraId="6CE5F11D" w14:textId="77777777" w:rsidTr="006127BC">
        <w:trPr>
          <w:trHeight w:val="291"/>
          <w:jc w:val="center"/>
          <w:ins w:id="20729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40F7" w14:textId="77777777" w:rsidR="00752155" w:rsidRDefault="00752155" w:rsidP="00752155">
            <w:pPr>
              <w:rPr>
                <w:ins w:id="20730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4DAD" w14:textId="77777777" w:rsidR="00752155" w:rsidRDefault="00752155" w:rsidP="00752155">
            <w:pPr>
              <w:rPr>
                <w:ins w:id="20731" w:author="家榮 張" w:date="2021-05-17T10:46:00Z"/>
                <w:rFonts w:ascii="標楷體" w:eastAsia="標楷體" w:hAnsi="標楷體"/>
              </w:rPr>
            </w:pPr>
            <w:ins w:id="20732" w:author="家榮 張" w:date="2021-05-17T10:46:00Z">
              <w:r>
                <w:rPr>
                  <w:rFonts w:ascii="標楷體" w:eastAsia="標楷體" w:hAnsi="標楷體" w:hint="eastAsia"/>
                </w:rPr>
                <w:t>號碼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CA8C2" w14:textId="77777777" w:rsidR="00752155" w:rsidRDefault="00752155" w:rsidP="00752155">
            <w:pPr>
              <w:rPr>
                <w:ins w:id="20733" w:author="家榮 張" w:date="2021-05-17T10:46:00Z"/>
                <w:rFonts w:ascii="標楷體" w:eastAsia="標楷體" w:hAnsi="標楷體"/>
              </w:rPr>
            </w:pPr>
            <w:ins w:id="20734" w:author="家榮 張" w:date="2021-05-17T10:46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2FC2F" w14:textId="77777777" w:rsidR="00752155" w:rsidRDefault="00752155" w:rsidP="00752155">
            <w:pPr>
              <w:rPr>
                <w:ins w:id="20735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16B84" w14:textId="77777777" w:rsidR="00752155" w:rsidRDefault="00752155" w:rsidP="00752155">
            <w:pPr>
              <w:rPr>
                <w:ins w:id="20736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69BFD" w14:textId="77777777" w:rsidR="00752155" w:rsidRDefault="00752155" w:rsidP="00752155">
            <w:pPr>
              <w:rPr>
                <w:ins w:id="20737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B2E78" w14:textId="77777777" w:rsidR="00752155" w:rsidRDefault="00752155" w:rsidP="00752155">
            <w:pPr>
              <w:rPr>
                <w:ins w:id="20738" w:author="家榮 張" w:date="2021-05-17T10:46:00Z"/>
                <w:rFonts w:ascii="標楷體" w:eastAsia="標楷體" w:hAnsi="標楷體"/>
              </w:rPr>
            </w:pPr>
            <w:ins w:id="20739" w:author="家榮 張" w:date="2021-05-17T10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77F65" w14:textId="3D94AB9D" w:rsidR="00752155" w:rsidRPr="00D6765F" w:rsidRDefault="00D6765F">
            <w:pPr>
              <w:rPr>
                <w:ins w:id="20740" w:author="家榮 張" w:date="2021-05-17T17:28:00Z"/>
                <w:rFonts w:ascii="標楷體" w:eastAsia="標楷體" w:hAnsi="標楷體"/>
                <w:rPrChange w:id="20741" w:author="家榮 張" w:date="2021-05-17T17:28:00Z">
                  <w:rPr>
                    <w:ins w:id="20742" w:author="家榮 張" w:date="2021-05-17T17:28:00Z"/>
                  </w:rPr>
                </w:rPrChange>
              </w:rPr>
            </w:pPr>
            <w:ins w:id="20743" w:author="家榮 張" w:date="2021-05-17T17:28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0744" w:author="家榮 張" w:date="2021-05-17T11:02:00Z">
              <w:r w:rsidR="00752155" w:rsidRPr="00D6765F">
                <w:rPr>
                  <w:rFonts w:ascii="標楷體" w:eastAsia="標楷體" w:hAnsi="標楷體" w:hint="eastAsia"/>
                  <w:rPrChange w:id="20745" w:author="家榮 張" w:date="2021-05-17T17:28:00Z">
                    <w:rPr>
                      <w:rFonts w:hint="eastAsia"/>
                    </w:rPr>
                  </w:rPrChange>
                </w:rPr>
                <w:t>自行輸入</w:t>
              </w:r>
            </w:ins>
          </w:p>
          <w:p w14:paraId="32E9FB3D" w14:textId="77777777" w:rsidR="00B60EC3" w:rsidRDefault="00D6765F" w:rsidP="00D6765F">
            <w:pPr>
              <w:rPr>
                <w:ins w:id="20746" w:author="家榮 張" w:date="2021-05-17T17:29:00Z"/>
                <w:rFonts w:ascii="標楷體" w:eastAsia="標楷體" w:hAnsi="標楷體"/>
              </w:rPr>
            </w:pPr>
            <w:ins w:id="20747" w:author="家榮 張" w:date="2021-05-17T17:28:00Z">
              <w:r>
                <w:rPr>
                  <w:rFonts w:ascii="標楷體" w:eastAsia="標楷體" w:hAnsi="標楷體" w:hint="eastAsia"/>
                </w:rPr>
                <w:t>2.檢核條件:</w:t>
              </w:r>
            </w:ins>
          </w:p>
          <w:p w14:paraId="0CBFEBF3" w14:textId="6D6C0778" w:rsidR="00D6765F" w:rsidRPr="00814B1E" w:rsidRDefault="00D6765F" w:rsidP="00D6765F">
            <w:pPr>
              <w:rPr>
                <w:ins w:id="20748" w:author="家榮 張" w:date="2021-05-17T17:28:00Z"/>
                <w:rFonts w:ascii="標楷體" w:eastAsia="標楷體" w:hAnsi="標楷體"/>
              </w:rPr>
            </w:pPr>
            <w:ins w:id="20749" w:author="家榮 張" w:date="2021-05-17T17:29:00Z">
              <w:r>
                <w:rPr>
                  <w:rFonts w:ascii="標楷體" w:eastAsia="標楷體" w:hAnsi="標楷體" w:hint="eastAsia"/>
                </w:rPr>
                <w:t xml:space="preserve"> C(4,</w:t>
              </w:r>
              <w:r>
                <w:rPr>
                  <w:rFonts w:ascii="標楷體" w:eastAsia="標楷體" w:hAnsi="標楷體"/>
                </w:rPr>
                <w:t>#</w:t>
              </w:r>
              <w:r w:rsidRPr="00814B1E">
                <w:rPr>
                  <w:rFonts w:ascii="標楷體" w:eastAsia="標楷體" w:hAnsi="標楷體"/>
                </w:rPr>
                <w:t>Tel</w:t>
              </w:r>
              <w:r>
                <w:rPr>
                  <w:rFonts w:ascii="標楷體" w:eastAsia="標楷體" w:hAnsi="標楷體" w:hint="eastAsia"/>
                </w:rPr>
                <w:t>Ex</w:t>
              </w:r>
              <w:r>
                <w:rPr>
                  <w:rFonts w:ascii="標楷體" w:eastAsia="標楷體" w:hAnsi="標楷體"/>
                </w:rPr>
                <w:t>t,$,V(9)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6C82B1A5" w14:textId="42141A1B" w:rsidR="00752155" w:rsidRDefault="00D6765F" w:rsidP="00752155">
            <w:pPr>
              <w:rPr>
                <w:ins w:id="20750" w:author="家榮 張" w:date="2021-05-17T10:46:00Z"/>
                <w:rFonts w:ascii="標楷體" w:eastAsia="標楷體" w:hAnsi="標楷體"/>
              </w:rPr>
            </w:pPr>
            <w:ins w:id="20751" w:author="家榮 張" w:date="2021-05-17T17:28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20752" w:author="家榮 張" w:date="2021-05-17T11:02:00Z">
              <w:r w:rsidR="00752155">
                <w:rPr>
                  <w:rFonts w:ascii="標楷體" w:eastAsia="標楷體" w:hAnsi="標楷體"/>
                </w:rPr>
                <w:t>.</w:t>
              </w:r>
              <w:r w:rsidR="00752155" w:rsidRPr="00814B1E">
                <w:rPr>
                  <w:rFonts w:ascii="標楷體" w:eastAsia="標楷體" w:hAnsi="標楷體"/>
                </w:rPr>
                <w:t>CustTelNo</w:t>
              </w:r>
              <w:r w:rsidR="00752155" w:rsidRPr="00814B1E">
                <w:rPr>
                  <w:rFonts w:ascii="標楷體" w:eastAsia="標楷體" w:hAnsi="標楷體" w:hint="eastAsia"/>
                </w:rPr>
                <w:t>.</w:t>
              </w:r>
              <w:r w:rsidR="00752155" w:rsidRPr="00814B1E">
                <w:rPr>
                  <w:rFonts w:ascii="標楷體" w:eastAsia="標楷體" w:hAnsi="標楷體"/>
                </w:rPr>
                <w:t>Tel</w:t>
              </w:r>
              <w:r w:rsidR="00752155">
                <w:rPr>
                  <w:rFonts w:ascii="標楷體" w:eastAsia="標楷體" w:hAnsi="標楷體" w:hint="eastAsia"/>
                </w:rPr>
                <w:t>Ex</w:t>
              </w:r>
              <w:r w:rsidR="00752155">
                <w:rPr>
                  <w:rFonts w:ascii="標楷體" w:eastAsia="標楷體" w:hAnsi="標楷體"/>
                </w:rPr>
                <w:t>t</w:t>
              </w:r>
            </w:ins>
          </w:p>
        </w:tc>
      </w:tr>
      <w:tr w:rsidR="006A0DC5" w14:paraId="0027186F" w14:textId="77777777" w:rsidTr="006127BC">
        <w:trPr>
          <w:trHeight w:val="291"/>
          <w:jc w:val="center"/>
          <w:ins w:id="20753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FCE36" w14:textId="77777777" w:rsidR="00B06BCC" w:rsidRDefault="00B06BCC" w:rsidP="006127BC">
            <w:pPr>
              <w:rPr>
                <w:ins w:id="20754" w:author="家榮 張" w:date="2021-05-17T10:46:00Z"/>
                <w:rFonts w:ascii="標楷體" w:eastAsia="標楷體" w:hAnsi="標楷體"/>
              </w:rPr>
            </w:pPr>
            <w:ins w:id="20755" w:author="家榮 張" w:date="2021-05-17T10:46:00Z">
              <w:r>
                <w:rPr>
                  <w:rFonts w:ascii="標楷體" w:eastAsia="標楷體" w:hAnsi="標楷體" w:hint="eastAsia"/>
                </w:rPr>
                <w:t>5.2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6BE05" w14:textId="77777777" w:rsidR="00B06BCC" w:rsidRDefault="00B06BCC" w:rsidP="006127BC">
            <w:pPr>
              <w:rPr>
                <w:ins w:id="20756" w:author="家榮 張" w:date="2021-05-17T10:46:00Z"/>
                <w:rFonts w:ascii="標楷體" w:eastAsia="標楷體" w:hAnsi="標楷體"/>
              </w:rPr>
            </w:pPr>
            <w:ins w:id="20757" w:author="家榮 張" w:date="2021-05-17T10:46:00Z">
              <w:r>
                <w:rPr>
                  <w:rFonts w:ascii="標楷體" w:eastAsia="標楷體" w:hAnsi="標楷體" w:hint="eastAsia"/>
                </w:rPr>
                <w:t>電話號碼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47578" w14:textId="77777777" w:rsidR="00B06BCC" w:rsidRDefault="00B06BCC" w:rsidP="006127BC">
            <w:pPr>
              <w:rPr>
                <w:ins w:id="20758" w:author="家榮 張" w:date="2021-05-17T10:46:00Z"/>
                <w:rFonts w:ascii="標楷體" w:eastAsia="標楷體" w:hAnsi="標楷體"/>
              </w:rPr>
            </w:pPr>
            <w:ins w:id="20759" w:author="家榮 張" w:date="2021-05-17T10:46:00Z">
              <w:r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B6A83" w14:textId="77777777" w:rsidR="00B06BCC" w:rsidRDefault="00B06BCC" w:rsidP="006127BC">
            <w:pPr>
              <w:rPr>
                <w:ins w:id="20760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0F69" w14:textId="77777777" w:rsidR="00B06BCC" w:rsidRDefault="00B06BCC" w:rsidP="006127BC">
            <w:pPr>
              <w:rPr>
                <w:ins w:id="20761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61798" w14:textId="77777777" w:rsidR="00B06BCC" w:rsidRDefault="00B06BCC" w:rsidP="006127BC">
            <w:pPr>
              <w:rPr>
                <w:ins w:id="20762" w:author="家榮 張" w:date="2021-05-17T10:46:00Z"/>
                <w:rFonts w:ascii="標楷體" w:eastAsia="標楷體" w:hAnsi="標楷體"/>
              </w:rPr>
            </w:pPr>
            <w:ins w:id="20763" w:author="家榮 張" w:date="2021-05-17T10:4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40400" w14:textId="77777777" w:rsidR="00B06BCC" w:rsidRDefault="00B06BCC" w:rsidP="006127BC">
            <w:pPr>
              <w:rPr>
                <w:ins w:id="20764" w:author="家榮 張" w:date="2021-05-17T10:46:00Z"/>
                <w:rFonts w:ascii="標楷體" w:eastAsia="標楷體" w:hAnsi="標楷體"/>
              </w:rPr>
            </w:pPr>
            <w:ins w:id="20765" w:author="家榮 張" w:date="2021-05-17T10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4F6A" w14:textId="77777777" w:rsidR="00B06BCC" w:rsidRDefault="00B06BCC" w:rsidP="006127BC">
            <w:pPr>
              <w:snapToGrid w:val="0"/>
              <w:ind w:left="238" w:hangingChars="99" w:hanging="238"/>
              <w:rPr>
                <w:ins w:id="20766" w:author="家榮 張" w:date="2021-05-17T10:46:00Z"/>
                <w:rFonts w:ascii="標楷體" w:eastAsia="標楷體" w:hAnsi="標楷體"/>
                <w:color w:val="000000" w:themeColor="text1"/>
              </w:rPr>
            </w:pPr>
            <w:ins w:id="20767" w:author="家榮 張" w:date="2021-05-17T10:46:00Z">
              <w:r>
                <w:rPr>
                  <w:rFonts w:ascii="標楷體" w:eastAsia="標楷體" w:hAnsi="標楷體" w:hint="eastAsia"/>
                  <w:color w:val="000000" w:themeColor="text1"/>
                </w:rPr>
                <w:t>1.「電話種類」為09時使用格式</w:t>
              </w:r>
            </w:ins>
          </w:p>
          <w:p w14:paraId="11A56011" w14:textId="702D3B2E" w:rsidR="00B06BCC" w:rsidRDefault="00B06BCC" w:rsidP="006127BC">
            <w:pPr>
              <w:rPr>
                <w:ins w:id="20768" w:author="家榮 張" w:date="2021-05-17T17:30:00Z"/>
                <w:rFonts w:ascii="標楷體" w:eastAsia="標楷體" w:hAnsi="標楷體"/>
              </w:rPr>
            </w:pPr>
            <w:ins w:id="20769" w:author="家榮 張" w:date="2021-05-17T10:46:00Z">
              <w:r>
                <w:rPr>
                  <w:rFonts w:ascii="標楷體" w:eastAsia="標楷體" w:hAnsi="標楷體" w:hint="eastAsia"/>
                </w:rPr>
                <w:t>2.「新增」時必須輸入</w:t>
              </w:r>
            </w:ins>
          </w:p>
          <w:p w14:paraId="12444BD3" w14:textId="05179C94" w:rsidR="00662786" w:rsidRPr="0040565B" w:rsidRDefault="00662786" w:rsidP="006127BC">
            <w:pPr>
              <w:rPr>
                <w:ins w:id="20770" w:author="家榮 張" w:date="2021-05-17T10:46:00Z"/>
                <w:rFonts w:ascii="標楷體" w:eastAsia="標楷體" w:hAnsi="標楷體"/>
              </w:rPr>
            </w:pPr>
            <w:ins w:id="20771" w:author="家榮 張" w:date="2021-05-17T17:30:00Z">
              <w:r>
                <w:rPr>
                  <w:rFonts w:ascii="標楷體" w:eastAsia="標楷體" w:hAnsi="標楷體" w:hint="eastAsia"/>
                </w:rPr>
                <w:t>3.檢核條件:</w:t>
              </w:r>
            </w:ins>
            <w:ins w:id="20772" w:author="家榮 張" w:date="2021-05-17T17:31:00Z">
              <w:r>
                <w:rPr>
                  <w:rFonts w:ascii="標楷體" w:eastAsia="標楷體" w:hAnsi="標楷體" w:hint="eastAsia"/>
                </w:rPr>
                <w:t>IF(#Te</w:t>
              </w:r>
              <w:r>
                <w:rPr>
                  <w:rFonts w:ascii="標楷體" w:eastAsia="標楷體" w:hAnsi="標楷體"/>
                </w:rPr>
                <w:t>lTypeCode ==9,V(9),</w:t>
              </w:r>
              <w:r w:rsidR="006906C3">
                <w:rPr>
                  <w:rFonts w:ascii="標楷體" w:eastAsia="標楷體" w:hAnsi="標楷體"/>
                </w:rPr>
                <w:t>S</w:t>
              </w:r>
              <w:r>
                <w:rPr>
                  <w:rFonts w:ascii="標楷體" w:eastAsia="標楷體" w:hAnsi="標楷體"/>
                </w:rPr>
                <w:t>)</w:t>
              </w:r>
            </w:ins>
          </w:p>
          <w:p w14:paraId="44384D0F" w14:textId="3B194653" w:rsidR="00B06BCC" w:rsidRDefault="00662786" w:rsidP="006127BC">
            <w:pPr>
              <w:ind w:left="226" w:hangingChars="94" w:hanging="226"/>
              <w:rPr>
                <w:ins w:id="20773" w:author="家榮 張" w:date="2021-05-17T10:46:00Z"/>
                <w:rFonts w:ascii="標楷體" w:eastAsia="標楷體" w:hAnsi="標楷體"/>
              </w:rPr>
            </w:pPr>
            <w:ins w:id="20774" w:author="家榮 張" w:date="2021-05-17T17:30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20775" w:author="家榮 張" w:date="2021-05-17T10:46:00Z">
              <w:r w:rsidR="00B06BCC">
                <w:rPr>
                  <w:rFonts w:ascii="標楷體" w:eastAsia="標楷體" w:hAnsi="標楷體"/>
                </w:rPr>
                <w:t>.</w:t>
              </w:r>
              <w:r w:rsidR="00B06BCC">
                <w:rPr>
                  <w:rFonts w:ascii="標楷體" w:eastAsia="標楷體" w:hAnsi="標楷體" w:hint="eastAsia"/>
                </w:rPr>
                <w:t>拆分紀錄至以下欄位:</w:t>
              </w:r>
            </w:ins>
          </w:p>
          <w:p w14:paraId="3EF106F9" w14:textId="77777777" w:rsidR="00B06BCC" w:rsidRDefault="00B06BCC" w:rsidP="006127BC">
            <w:pPr>
              <w:ind w:left="226"/>
              <w:rPr>
                <w:ins w:id="20776" w:author="家榮 張" w:date="2021-05-17T10:46:00Z"/>
                <w:rFonts w:ascii="標楷體" w:eastAsia="標楷體" w:hAnsi="標楷體"/>
              </w:rPr>
            </w:pPr>
            <w:ins w:id="20777" w:author="家榮 張" w:date="2021-05-17T10:46:00Z"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TelArea</w:t>
              </w:r>
              <w:r>
                <w:rPr>
                  <w:rFonts w:ascii="標楷體" w:eastAsia="標楷體" w:hAnsi="標楷體" w:hint="eastAsia"/>
                </w:rPr>
                <w:t>(5)</w:t>
              </w:r>
              <w:r>
                <w:rPr>
                  <w:rFonts w:ascii="標楷體" w:eastAsia="標楷體" w:hAnsi="標楷體"/>
                </w:rPr>
                <w:t>+</w:t>
              </w:r>
            </w:ins>
          </w:p>
          <w:p w14:paraId="3FA56615" w14:textId="77777777" w:rsidR="00B06BCC" w:rsidRDefault="00B06BCC" w:rsidP="006127BC">
            <w:pPr>
              <w:ind w:left="226"/>
              <w:rPr>
                <w:ins w:id="20778" w:author="家榮 張" w:date="2021-05-17T10:46:00Z"/>
                <w:rFonts w:ascii="標楷體" w:eastAsia="標楷體" w:hAnsi="標楷體"/>
              </w:rPr>
            </w:pPr>
            <w:ins w:id="20779" w:author="家榮 張" w:date="2021-05-17T10:46:00Z"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TelNo</w:t>
              </w:r>
              <w:r>
                <w:rPr>
                  <w:rFonts w:ascii="標楷體" w:eastAsia="標楷體" w:hAnsi="標楷體" w:hint="eastAsia"/>
                </w:rPr>
                <w:t>(10)</w:t>
              </w:r>
              <w:r>
                <w:rPr>
                  <w:rFonts w:ascii="標楷體" w:eastAsia="標楷體" w:hAnsi="標楷體"/>
                </w:rPr>
                <w:t>+</w:t>
              </w:r>
            </w:ins>
          </w:p>
          <w:p w14:paraId="474A157C" w14:textId="77777777" w:rsidR="00B06BCC" w:rsidRPr="00814B1E" w:rsidRDefault="00B06BCC" w:rsidP="006127BC">
            <w:pPr>
              <w:ind w:left="226"/>
              <w:rPr>
                <w:ins w:id="20780" w:author="家榮 張" w:date="2021-05-17T10:46:00Z"/>
                <w:rFonts w:ascii="標楷體" w:eastAsia="標楷體" w:hAnsi="標楷體"/>
                <w:color w:val="000000" w:themeColor="text1"/>
              </w:rPr>
            </w:pPr>
            <w:ins w:id="20781" w:author="家榮 張" w:date="2021-05-17T10:46:00Z"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TelExt</w:t>
              </w:r>
              <w:r>
                <w:rPr>
                  <w:rFonts w:ascii="標楷體" w:eastAsia="標楷體" w:hAnsi="標楷體" w:hint="eastAsia"/>
                </w:rPr>
                <w:t>(5)</w:t>
              </w:r>
            </w:ins>
          </w:p>
        </w:tc>
      </w:tr>
      <w:tr w:rsidR="006A0DC5" w14:paraId="297B6C13" w14:textId="77777777" w:rsidTr="006127BC">
        <w:trPr>
          <w:trHeight w:val="291"/>
          <w:jc w:val="center"/>
          <w:ins w:id="20782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0FA64" w14:textId="77777777" w:rsidR="00B06BCC" w:rsidRDefault="00B06BCC" w:rsidP="006127BC">
            <w:pPr>
              <w:rPr>
                <w:ins w:id="20783" w:author="家榮 張" w:date="2021-05-17T10:46:00Z"/>
                <w:rFonts w:ascii="標楷體" w:eastAsia="標楷體" w:hAnsi="標楷體"/>
              </w:rPr>
            </w:pPr>
            <w:ins w:id="20784" w:author="家榮 張" w:date="2021-05-17T10:46:00Z"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2C4A5" w14:textId="77777777" w:rsidR="00B06BCC" w:rsidRDefault="00B06BCC" w:rsidP="006127BC">
            <w:pPr>
              <w:rPr>
                <w:ins w:id="20785" w:author="家榮 張" w:date="2021-05-17T10:46:00Z"/>
                <w:rFonts w:ascii="標楷體" w:eastAsia="標楷體" w:hAnsi="標楷體"/>
              </w:rPr>
            </w:pPr>
            <w:ins w:id="20786" w:author="家榮 張" w:date="2021-05-17T10:46:00Z">
              <w:r>
                <w:rPr>
                  <w:rFonts w:ascii="標楷體" w:eastAsia="標楷體" w:hAnsi="標楷體" w:hint="eastAsia"/>
                </w:rPr>
                <w:t>異動原因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EA89D" w14:textId="77777777" w:rsidR="00B06BCC" w:rsidRDefault="00B06BCC" w:rsidP="006127BC">
            <w:pPr>
              <w:rPr>
                <w:ins w:id="20787" w:author="家榮 張" w:date="2021-05-17T10:46:00Z"/>
                <w:rFonts w:ascii="標楷體" w:eastAsia="標楷體" w:hAnsi="標楷體"/>
              </w:rPr>
            </w:pPr>
            <w:ins w:id="20788" w:author="家榮 張" w:date="2021-05-17T10:46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74B21" w14:textId="77777777" w:rsidR="00B06BCC" w:rsidRDefault="00B06BCC" w:rsidP="006127BC">
            <w:pPr>
              <w:rPr>
                <w:ins w:id="20789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9FE65" w14:textId="77777777" w:rsidR="00B06BCC" w:rsidRDefault="00B06BCC" w:rsidP="006127BC">
            <w:pPr>
              <w:rPr>
                <w:ins w:id="20790" w:author="家榮 張" w:date="2021-05-17T10:46:00Z"/>
                <w:rFonts w:ascii="標楷體" w:eastAsia="標楷體" w:hAnsi="標楷體"/>
              </w:rPr>
            </w:pPr>
            <w:ins w:id="20791" w:author="家榮 張" w:date="2021-05-17T10:4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TelChgRsnCode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"_(10).附件10"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附件-10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10E27" w14:textId="77777777" w:rsidR="00B06BCC" w:rsidRDefault="00B06BCC" w:rsidP="006127BC">
            <w:pPr>
              <w:rPr>
                <w:ins w:id="20792" w:author="家榮 張" w:date="2021-05-17T10:46:00Z"/>
                <w:rFonts w:ascii="標楷體" w:eastAsia="標楷體" w:hAnsi="標楷體"/>
              </w:rPr>
            </w:pPr>
            <w:ins w:id="20793" w:author="家榮 張" w:date="2021-05-17T10:4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8E77B" w14:textId="77777777" w:rsidR="00B06BCC" w:rsidRDefault="00B06BCC" w:rsidP="006127BC">
            <w:pPr>
              <w:rPr>
                <w:ins w:id="20794" w:author="家榮 張" w:date="2021-05-17T10:46:00Z"/>
                <w:rFonts w:ascii="標楷體" w:eastAsia="標楷體" w:hAnsi="標楷體"/>
              </w:rPr>
            </w:pPr>
            <w:ins w:id="20795" w:author="家榮 張" w:date="2021-05-17T10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51B8B" w14:textId="35FB48B4" w:rsidR="00B06BCC" w:rsidRDefault="00B06BCC" w:rsidP="006127BC">
            <w:pPr>
              <w:snapToGrid w:val="0"/>
              <w:ind w:left="238" w:hangingChars="99" w:hanging="238"/>
              <w:rPr>
                <w:ins w:id="20796" w:author="家榮 張" w:date="2021-05-17T17:31:00Z"/>
                <w:rFonts w:ascii="標楷體" w:eastAsia="標楷體" w:hAnsi="標楷體"/>
                <w:color w:val="000000" w:themeColor="text1"/>
              </w:rPr>
            </w:pPr>
            <w:ins w:id="20797" w:author="家榮 張" w:date="2021-05-17T10:46:00Z">
              <w:r>
                <w:rPr>
                  <w:rFonts w:ascii="標楷體" w:eastAsia="標楷體" w:hAnsi="標楷體" w:hint="eastAsia"/>
                  <w:color w:val="000000" w:themeColor="text1"/>
                </w:rPr>
                <w:t>1.「新增」時,必須輸入</w:t>
              </w:r>
            </w:ins>
          </w:p>
          <w:p w14:paraId="0420E641" w14:textId="295EC5BD" w:rsidR="006906C3" w:rsidRDefault="006906C3" w:rsidP="006127BC">
            <w:pPr>
              <w:snapToGrid w:val="0"/>
              <w:ind w:left="238" w:hangingChars="99" w:hanging="238"/>
              <w:rPr>
                <w:ins w:id="20798" w:author="家榮 張" w:date="2021-05-17T10:46:00Z"/>
                <w:rFonts w:ascii="標楷體" w:eastAsia="標楷體" w:hAnsi="標楷體"/>
                <w:color w:val="000000" w:themeColor="text1"/>
              </w:rPr>
            </w:pPr>
            <w:ins w:id="20799" w:author="家榮 張" w:date="2021-05-17T17:31:00Z">
              <w:r>
                <w:rPr>
                  <w:rFonts w:ascii="標楷體" w:eastAsia="標楷體" w:hAnsi="標楷體" w:hint="eastAsia"/>
                  <w:color w:val="000000" w:themeColor="text1"/>
                </w:rPr>
                <w:t>2</w:t>
              </w:r>
              <w:r>
                <w:rPr>
                  <w:rFonts w:ascii="標楷體" w:eastAsia="標楷體" w:hAnsi="標楷體"/>
                  <w:color w:val="000000" w:themeColor="text1"/>
                </w:rPr>
                <w:t>.</w:t>
              </w:r>
            </w:ins>
            <w:ins w:id="20800" w:author="家榮 張" w:date="2021-05-17T17:32:00Z">
              <w:r>
                <w:rPr>
                  <w:rFonts w:ascii="標楷體" w:eastAsia="標楷體" w:hAnsi="標楷體" w:hint="eastAsia"/>
                  <w:color w:val="000000" w:themeColor="text1"/>
                </w:rPr>
                <w:t>檢核條件:V(H</w:t>
              </w:r>
            </w:ins>
            <w:ins w:id="20801" w:author="家榮 張" w:date="2021-05-17T17:33:00Z">
              <w:r>
                <w:rPr>
                  <w:rFonts w:ascii="標楷體" w:eastAsia="標楷體" w:hAnsi="標楷體"/>
                  <w:color w:val="000000" w:themeColor="text1"/>
                </w:rPr>
                <w:t>,</w:t>
              </w:r>
            </w:ins>
            <w:ins w:id="20802" w:author="家榮 張" w:date="2021-05-17T17:32:00Z">
              <w:r>
                <w:rPr>
                  <w:rFonts w:ascii="標楷體" w:eastAsia="標楷體" w:hAnsi="標楷體" w:hint="eastAsia"/>
                  <w:color w:val="000000" w:themeColor="text1"/>
                </w:rPr>
                <w:t>#T</w:t>
              </w:r>
            </w:ins>
            <w:ins w:id="20803" w:author="家榮 張" w:date="2021-05-17T17:33:00Z">
              <w:r>
                <w:rPr>
                  <w:rFonts w:ascii="標楷體" w:eastAsia="標楷體" w:hAnsi="標楷體"/>
                  <w:color w:val="000000" w:themeColor="text1"/>
                </w:rPr>
                <w:t>elChgRsnCodeHelp</w:t>
              </w:r>
            </w:ins>
            <w:ins w:id="20804" w:author="家榮 張" w:date="2021-05-17T17:32:00Z">
              <w:r>
                <w:rPr>
                  <w:rFonts w:ascii="標楷體" w:eastAsia="標楷體" w:hAnsi="標楷體" w:hint="eastAsia"/>
                  <w:color w:val="000000" w:themeColor="text1"/>
                </w:rPr>
                <w:t>)</w:t>
              </w:r>
            </w:ins>
          </w:p>
          <w:p w14:paraId="28499239" w14:textId="7CF35EA4" w:rsidR="00B06BCC" w:rsidRDefault="006906C3" w:rsidP="006127BC">
            <w:pPr>
              <w:rPr>
                <w:ins w:id="20805" w:author="家榮 張" w:date="2021-05-17T10:46:00Z"/>
                <w:rFonts w:ascii="標楷體" w:eastAsia="標楷體" w:hAnsi="標楷體"/>
              </w:rPr>
            </w:pPr>
            <w:ins w:id="20806" w:author="家榮 張" w:date="2021-05-17T17:32:00Z">
              <w:r>
                <w:rPr>
                  <w:rFonts w:ascii="標楷體" w:eastAsia="標楷體" w:hAnsi="標楷體" w:hint="eastAsia"/>
                  <w:color w:val="000000" w:themeColor="text1"/>
                </w:rPr>
                <w:t>3</w:t>
              </w:r>
            </w:ins>
            <w:ins w:id="20807" w:author="家榮 張" w:date="2021-05-17T10:46:00Z"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 w:rsidR="00B06BCC">
                <w:rPr>
                  <w:rFonts w:ascii="標楷體" w:eastAsia="標楷體" w:hAnsi="標楷體"/>
                </w:rPr>
                <w:t>CustTelNo</w:t>
              </w:r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.T</w:t>
              </w:r>
              <w:r w:rsidR="00B06BCC">
                <w:rPr>
                  <w:rFonts w:ascii="標楷體" w:eastAsia="標楷體" w:hAnsi="標楷體"/>
                  <w:color w:val="000000" w:themeColor="text1"/>
                </w:rPr>
                <w:t>elChgRsnCode</w:t>
              </w:r>
            </w:ins>
          </w:p>
        </w:tc>
      </w:tr>
      <w:tr w:rsidR="006A0DC5" w14:paraId="6208632E" w14:textId="77777777" w:rsidTr="006127BC">
        <w:trPr>
          <w:trHeight w:val="291"/>
          <w:jc w:val="center"/>
          <w:ins w:id="20808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DE6CC" w14:textId="77777777" w:rsidR="00B06BCC" w:rsidRDefault="00B06BCC" w:rsidP="006127BC">
            <w:pPr>
              <w:rPr>
                <w:ins w:id="20809" w:author="家榮 張" w:date="2021-05-17T10:46:00Z"/>
                <w:rFonts w:ascii="標楷體" w:eastAsia="標楷體" w:hAnsi="標楷體"/>
              </w:rPr>
            </w:pPr>
            <w:ins w:id="20810" w:author="家榮 張" w:date="2021-05-17T10:46:00Z">
              <w:r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0E68" w14:textId="77777777" w:rsidR="00B06BCC" w:rsidRDefault="00B06BCC" w:rsidP="006127BC">
            <w:pPr>
              <w:rPr>
                <w:ins w:id="20811" w:author="家榮 張" w:date="2021-05-17T10:46:00Z"/>
                <w:rFonts w:ascii="標楷體" w:eastAsia="標楷體" w:hAnsi="標楷體"/>
              </w:rPr>
            </w:pPr>
            <w:ins w:id="20812" w:author="家榮 張" w:date="2021-05-17T10:46:00Z">
              <w:r>
                <w:rPr>
                  <w:rFonts w:ascii="標楷體" w:eastAsia="標楷體" w:hAnsi="標楷體" w:hint="eastAsia"/>
                </w:rPr>
                <w:t>與借款人</w:t>
              </w:r>
              <w:r>
                <w:rPr>
                  <w:rFonts w:ascii="標楷體" w:eastAsia="標楷體" w:hAnsi="標楷體" w:hint="eastAsia"/>
                </w:rPr>
                <w:lastRenderedPageBreak/>
                <w:t>關係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16DA4" w14:textId="77777777" w:rsidR="00B06BCC" w:rsidRDefault="00B06BCC" w:rsidP="006127BC">
            <w:pPr>
              <w:rPr>
                <w:ins w:id="20813" w:author="家榮 張" w:date="2021-05-17T10:46:00Z"/>
                <w:rFonts w:ascii="標楷體" w:eastAsia="標楷體" w:hAnsi="標楷體"/>
              </w:rPr>
            </w:pPr>
            <w:ins w:id="20814" w:author="家榮 張" w:date="2021-05-17T10:46:00Z">
              <w:r>
                <w:rPr>
                  <w:rFonts w:ascii="標楷體" w:eastAsia="標楷體" w:hAnsi="標楷體" w:hint="eastAsia"/>
                </w:rPr>
                <w:lastRenderedPageBreak/>
                <w:t>2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81FD2" w14:textId="77777777" w:rsidR="00B06BCC" w:rsidRDefault="00B06BCC" w:rsidP="006127BC">
            <w:pPr>
              <w:rPr>
                <w:ins w:id="20815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97CB4" w14:textId="77777777" w:rsidR="00B06BCC" w:rsidRDefault="00B06BCC" w:rsidP="006127BC">
            <w:pPr>
              <w:rPr>
                <w:ins w:id="20816" w:author="家榮 張" w:date="2021-05-17T10:46:00Z"/>
                <w:rFonts w:ascii="標楷體" w:eastAsia="標楷體" w:hAnsi="標楷體"/>
              </w:rPr>
            </w:pPr>
            <w:ins w:id="20817" w:author="家榮 張" w:date="2021-05-17T10:4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RelationCode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"_(9).附件9"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附件-9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1CED3" w14:textId="77777777" w:rsidR="00B06BCC" w:rsidRDefault="00B06BCC" w:rsidP="006127BC">
            <w:pPr>
              <w:rPr>
                <w:ins w:id="20818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8286D" w14:textId="77777777" w:rsidR="00B06BCC" w:rsidRDefault="00B06BCC" w:rsidP="006127BC">
            <w:pPr>
              <w:rPr>
                <w:ins w:id="20819" w:author="家榮 張" w:date="2021-05-17T10:46:00Z"/>
                <w:rFonts w:ascii="標楷體" w:eastAsia="標楷體" w:hAnsi="標楷體"/>
              </w:rPr>
            </w:pPr>
            <w:ins w:id="20820" w:author="家榮 張" w:date="2021-05-17T10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3CB24" w14:textId="5CB0DC96" w:rsidR="00B06BCC" w:rsidRPr="006A0DC5" w:rsidRDefault="006A0DC5">
            <w:pPr>
              <w:snapToGrid w:val="0"/>
              <w:rPr>
                <w:ins w:id="20821" w:author="家榮 張" w:date="2021-05-17T17:34:00Z"/>
                <w:rFonts w:ascii="標楷體" w:eastAsia="標楷體" w:hAnsi="標楷體"/>
                <w:color w:val="000000" w:themeColor="text1"/>
                <w:rPrChange w:id="20822" w:author="家榮 張" w:date="2021-05-17T17:34:00Z">
                  <w:rPr>
                    <w:ins w:id="20823" w:author="家榮 張" w:date="2021-05-17T17:34:00Z"/>
                  </w:rPr>
                </w:rPrChange>
              </w:rPr>
              <w:pPrChange w:id="20824" w:author="家榮 張" w:date="2021-05-17T17:34:00Z">
                <w:pPr>
                  <w:snapToGrid w:val="0"/>
                  <w:ind w:left="238" w:hangingChars="99" w:hanging="238"/>
                </w:pPr>
              </w:pPrChange>
            </w:pPr>
            <w:ins w:id="20825" w:author="家榮 張" w:date="2021-05-17T17:34:00Z">
              <w:r>
                <w:rPr>
                  <w:rFonts w:ascii="標楷體" w:eastAsia="標楷體" w:hAnsi="標楷體" w:hint="eastAsia"/>
                  <w:color w:val="000000" w:themeColor="text1"/>
                </w:rPr>
                <w:t>1</w:t>
              </w:r>
              <w:r>
                <w:rPr>
                  <w:rFonts w:ascii="標楷體" w:eastAsia="標楷體" w:hAnsi="標楷體"/>
                  <w:color w:val="000000" w:themeColor="text1"/>
                </w:rPr>
                <w:t>.</w:t>
              </w:r>
            </w:ins>
            <w:ins w:id="20826" w:author="家榮 張" w:date="2021-05-17T11:08:00Z">
              <w:r w:rsidR="00181A84" w:rsidRPr="006A0DC5">
                <w:rPr>
                  <w:rFonts w:ascii="標楷體" w:eastAsia="標楷體" w:hAnsi="標楷體" w:hint="eastAsia"/>
                  <w:color w:val="000000" w:themeColor="text1"/>
                  <w:rPrChange w:id="20827" w:author="家榮 張" w:date="2021-05-17T17:34:00Z">
                    <w:rPr>
                      <w:rFonts w:hint="eastAsia"/>
                    </w:rPr>
                  </w:rPrChange>
                </w:rPr>
                <w:t>自行</w:t>
              </w:r>
            </w:ins>
            <w:ins w:id="20828" w:author="家榮 張" w:date="2021-05-17T10:46:00Z">
              <w:r w:rsidR="00B06BCC" w:rsidRPr="006A0DC5">
                <w:rPr>
                  <w:rFonts w:ascii="標楷體" w:eastAsia="標楷體" w:hAnsi="標楷體" w:hint="eastAsia"/>
                  <w:color w:val="000000" w:themeColor="text1"/>
                  <w:rPrChange w:id="20829" w:author="家榮 張" w:date="2021-05-17T17:34:00Z">
                    <w:rPr>
                      <w:rFonts w:hint="eastAsia"/>
                    </w:rPr>
                  </w:rPrChange>
                </w:rPr>
                <w:t>輸入</w:t>
              </w:r>
            </w:ins>
          </w:p>
          <w:p w14:paraId="6BC55E75" w14:textId="1CB527F6" w:rsidR="006A0DC5" w:rsidRDefault="006A0DC5" w:rsidP="006A0DC5">
            <w:pPr>
              <w:snapToGrid w:val="0"/>
              <w:ind w:left="238" w:hangingChars="99" w:hanging="238"/>
              <w:rPr>
                <w:ins w:id="20830" w:author="家榮 張" w:date="2021-05-17T17:35:00Z"/>
                <w:rFonts w:ascii="標楷體" w:eastAsia="標楷體" w:hAnsi="標楷體"/>
                <w:color w:val="000000" w:themeColor="text1"/>
              </w:rPr>
            </w:pPr>
            <w:ins w:id="20831" w:author="家榮 張" w:date="2021-05-17T17:34:00Z">
              <w:r>
                <w:rPr>
                  <w:rFonts w:ascii="標楷體" w:eastAsia="標楷體" w:hAnsi="標楷體" w:hint="eastAsia"/>
                  <w:color w:val="000000" w:themeColor="text1"/>
                </w:rPr>
                <w:t>2</w:t>
              </w:r>
              <w:r>
                <w:rPr>
                  <w:rFonts w:ascii="標楷體" w:eastAsia="標楷體" w:hAnsi="標楷體"/>
                  <w:color w:val="000000" w:themeColor="text1"/>
                </w:rPr>
                <w:t>.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檢核條件:</w:t>
              </w:r>
            </w:ins>
          </w:p>
          <w:p w14:paraId="6CCACD39" w14:textId="0670219F" w:rsidR="006A0DC5" w:rsidRDefault="006A0DC5" w:rsidP="006A0DC5">
            <w:pPr>
              <w:snapToGrid w:val="0"/>
              <w:ind w:left="238" w:hangingChars="99" w:hanging="238"/>
              <w:rPr>
                <w:ins w:id="20832" w:author="家榮 張" w:date="2021-05-17T17:34:00Z"/>
                <w:rFonts w:ascii="標楷體" w:eastAsia="標楷體" w:hAnsi="標楷體"/>
                <w:color w:val="000000" w:themeColor="text1"/>
              </w:rPr>
            </w:pPr>
            <w:ins w:id="20833" w:author="家榮 張" w:date="2021-05-17T17:35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</w:t>
              </w:r>
              <w:r>
                <w:rPr>
                  <w:rFonts w:ascii="標楷體" w:eastAsia="標楷體" w:hAnsi="標楷體"/>
                  <w:color w:val="000000" w:themeColor="text1"/>
                </w:rPr>
                <w:t xml:space="preserve"> IF(#TelTypeCode == “06”||#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Te</w:t>
              </w:r>
              <w:r>
                <w:rPr>
                  <w:rFonts w:ascii="標楷體" w:eastAsia="標楷體" w:hAnsi="標楷體"/>
                  <w:color w:val="000000" w:themeColor="text1"/>
                </w:rPr>
                <w:t>lTypeCode == “09”,V(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H,</w:t>
              </w:r>
            </w:ins>
            <w:ins w:id="20834" w:author="家榮 張" w:date="2021-05-17T17:40:00Z">
              <w:r>
                <w:rPr>
                  <w:rFonts w:ascii="標楷體" w:eastAsia="標楷體" w:hAnsi="標楷體"/>
                  <w:color w:val="000000" w:themeColor="text1"/>
                </w:rPr>
                <w:t>#RelationCode</w:t>
              </w:r>
            </w:ins>
            <w:ins w:id="20835" w:author="家榮 張" w:date="2021-05-17T17:41:00Z">
              <w:r>
                <w:rPr>
                  <w:rFonts w:ascii="標楷體" w:eastAsia="標楷體" w:hAnsi="標楷體"/>
                  <w:color w:val="000000" w:themeColor="text1"/>
                </w:rPr>
                <w:t>Help</w:t>
              </w:r>
            </w:ins>
            <w:ins w:id="20836" w:author="家榮 張" w:date="2021-05-17T17:35:00Z">
              <w:r>
                <w:rPr>
                  <w:rFonts w:ascii="標楷體" w:eastAsia="標楷體" w:hAnsi="標楷體"/>
                  <w:color w:val="000000" w:themeColor="text1"/>
                </w:rPr>
                <w:t>)</w:t>
              </w:r>
            </w:ins>
            <w:ins w:id="20837" w:author="家榮 張" w:date="2021-05-17T17:41:00Z">
              <w:r>
                <w:rPr>
                  <w:rFonts w:ascii="標楷體" w:eastAsia="標楷體" w:hAnsi="標楷體"/>
                  <w:color w:val="000000" w:themeColor="text1"/>
                </w:rPr>
                <w:t>,C(4,#RelationCode,$,V(H,#RelationCodeHelp))</w:t>
              </w:r>
            </w:ins>
          </w:p>
          <w:p w14:paraId="1D65B61E" w14:textId="1B39FAC9" w:rsidR="00B06BCC" w:rsidRDefault="006A0DC5" w:rsidP="006127BC">
            <w:pPr>
              <w:rPr>
                <w:ins w:id="20838" w:author="家榮 張" w:date="2021-05-17T10:46:00Z"/>
                <w:rFonts w:ascii="標楷體" w:eastAsia="標楷體" w:hAnsi="標楷體"/>
              </w:rPr>
            </w:pPr>
            <w:ins w:id="20839" w:author="家榮 張" w:date="2021-05-17T17:34:00Z">
              <w:r>
                <w:rPr>
                  <w:rFonts w:ascii="標楷體" w:eastAsia="標楷體" w:hAnsi="標楷體"/>
                  <w:color w:val="000000" w:themeColor="text1"/>
                </w:rPr>
                <w:lastRenderedPageBreak/>
                <w:t>3</w:t>
              </w:r>
            </w:ins>
            <w:ins w:id="20840" w:author="家榮 張" w:date="2021-05-17T10:46:00Z"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 w:rsidR="00B06BCC">
                <w:rPr>
                  <w:rFonts w:ascii="標楷體" w:eastAsia="標楷體" w:hAnsi="標楷體"/>
                </w:rPr>
                <w:t>CustTelNo</w:t>
              </w:r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 w:rsidR="00B06BCC">
                <w:rPr>
                  <w:rFonts w:ascii="標楷體" w:eastAsia="標楷體" w:hAnsi="標楷體"/>
                  <w:color w:val="000000" w:themeColor="text1"/>
                </w:rPr>
                <w:t>RelationC</w:t>
              </w:r>
            </w:ins>
            <w:ins w:id="20841" w:author="家榮 張" w:date="2021-05-17T17:42:00Z">
              <w:r w:rsidR="00174462">
                <w:rPr>
                  <w:rFonts w:ascii="標楷體" w:eastAsia="標楷體" w:hAnsi="標楷體"/>
                  <w:color w:val="000000" w:themeColor="text1"/>
                </w:rPr>
                <w:t>o</w:t>
              </w:r>
            </w:ins>
            <w:ins w:id="20842" w:author="家榮 張" w:date="2021-05-17T10:46:00Z">
              <w:r w:rsidR="00B06BCC">
                <w:rPr>
                  <w:rFonts w:ascii="標楷體" w:eastAsia="標楷體" w:hAnsi="標楷體"/>
                  <w:color w:val="000000" w:themeColor="text1"/>
                </w:rPr>
                <w:t>de</w:t>
              </w:r>
            </w:ins>
          </w:p>
        </w:tc>
      </w:tr>
      <w:tr w:rsidR="006A0DC5" w14:paraId="717DAEA5" w14:textId="77777777" w:rsidTr="006127BC">
        <w:trPr>
          <w:trHeight w:val="291"/>
          <w:jc w:val="center"/>
          <w:ins w:id="20843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1C415" w14:textId="77777777" w:rsidR="00B06BCC" w:rsidRDefault="00B06BCC" w:rsidP="006127BC">
            <w:pPr>
              <w:rPr>
                <w:ins w:id="20844" w:author="家榮 張" w:date="2021-05-17T10:46:00Z"/>
                <w:rFonts w:ascii="標楷體" w:eastAsia="標楷體" w:hAnsi="標楷體"/>
              </w:rPr>
            </w:pPr>
            <w:ins w:id="20845" w:author="家榮 張" w:date="2021-05-17T10:46:00Z">
              <w:r>
                <w:rPr>
                  <w:rFonts w:ascii="標楷體" w:eastAsia="標楷體" w:hAnsi="標楷體"/>
                </w:rPr>
                <w:lastRenderedPageBreak/>
                <w:t>8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C5ACE" w14:textId="77777777" w:rsidR="00B06BCC" w:rsidRDefault="00B06BCC" w:rsidP="006127BC">
            <w:pPr>
              <w:rPr>
                <w:ins w:id="20846" w:author="家榮 張" w:date="2021-05-17T10:46:00Z"/>
                <w:rFonts w:ascii="標楷體" w:eastAsia="標楷體" w:hAnsi="標楷體"/>
              </w:rPr>
            </w:pPr>
            <w:ins w:id="20847" w:author="家榮 張" w:date="2021-05-17T10:46:00Z">
              <w:r>
                <w:rPr>
                  <w:rFonts w:ascii="標楷體" w:eastAsia="標楷體" w:hAnsi="標楷體" w:hint="eastAsia"/>
                </w:rPr>
                <w:t>聯絡人姓名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705F" w14:textId="77777777" w:rsidR="00B06BCC" w:rsidRDefault="00B06BCC" w:rsidP="006127BC">
            <w:pPr>
              <w:rPr>
                <w:ins w:id="20848" w:author="家榮 張" w:date="2021-05-17T10:46:00Z"/>
                <w:rFonts w:ascii="標楷體" w:eastAsia="標楷體" w:hAnsi="標楷體"/>
              </w:rPr>
            </w:pPr>
            <w:ins w:id="20849" w:author="家榮 張" w:date="2021-05-17T10:46:00Z">
              <w:r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7B6B1" w14:textId="77777777" w:rsidR="00B06BCC" w:rsidRDefault="00B06BCC" w:rsidP="006127BC">
            <w:pPr>
              <w:rPr>
                <w:ins w:id="20850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7766" w14:textId="77777777" w:rsidR="00B06BCC" w:rsidRDefault="00B06BCC" w:rsidP="006127BC">
            <w:pPr>
              <w:rPr>
                <w:ins w:id="20851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94863" w14:textId="77777777" w:rsidR="00B06BCC" w:rsidRDefault="00B06BCC" w:rsidP="006127BC">
            <w:pPr>
              <w:rPr>
                <w:ins w:id="20852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AF0FB" w14:textId="77777777" w:rsidR="00B06BCC" w:rsidRDefault="00B06BCC" w:rsidP="006127BC">
            <w:pPr>
              <w:rPr>
                <w:ins w:id="20853" w:author="家榮 張" w:date="2021-05-17T10:46:00Z"/>
                <w:rFonts w:ascii="標楷體" w:eastAsia="標楷體" w:hAnsi="標楷體"/>
              </w:rPr>
            </w:pPr>
            <w:ins w:id="20854" w:author="家榮 張" w:date="2021-05-17T10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BA022" w14:textId="77777777" w:rsidR="00B06BCC" w:rsidRDefault="00B06BCC" w:rsidP="006127BC">
            <w:pPr>
              <w:snapToGrid w:val="0"/>
              <w:ind w:left="238" w:hangingChars="99" w:hanging="238"/>
              <w:rPr>
                <w:ins w:id="20855" w:author="家榮 張" w:date="2021-05-17T10:46:00Z"/>
                <w:rFonts w:ascii="標楷體" w:eastAsia="標楷體" w:hAnsi="標楷體"/>
                <w:color w:val="000000" w:themeColor="text1"/>
              </w:rPr>
            </w:pPr>
            <w:ins w:id="20856" w:author="家榮 張" w:date="2021-05-17T10:46:00Z">
              <w:r>
                <w:rPr>
                  <w:rFonts w:ascii="標楷體" w:eastAsia="標楷體" w:hAnsi="標楷體" w:hint="eastAsia"/>
                  <w:color w:val="000000" w:themeColor="text1"/>
                </w:rPr>
                <w:t>1.「新增」時, 可以輸入</w:t>
              </w:r>
            </w:ins>
          </w:p>
          <w:p w14:paraId="2CF610A5" w14:textId="532A10D0" w:rsidR="00B06BCC" w:rsidRDefault="00181A84" w:rsidP="006127BC">
            <w:pPr>
              <w:snapToGrid w:val="0"/>
              <w:ind w:left="238" w:hangingChars="99" w:hanging="238"/>
              <w:rPr>
                <w:ins w:id="20857" w:author="家榮 張" w:date="2021-05-17T17:48:00Z"/>
                <w:rFonts w:ascii="標楷體" w:eastAsia="標楷體" w:hAnsi="標楷體"/>
                <w:color w:val="000000" w:themeColor="text1"/>
              </w:rPr>
            </w:pPr>
            <w:ins w:id="20858" w:author="家榮 張" w:date="2021-05-17T11:09:00Z">
              <w:r>
                <w:rPr>
                  <w:rFonts w:ascii="標楷體" w:eastAsia="標楷體" w:hAnsi="標楷體" w:hint="eastAsia"/>
                  <w:color w:val="000000" w:themeColor="text1"/>
                </w:rPr>
                <w:t>2</w:t>
              </w:r>
            </w:ins>
            <w:ins w:id="20859" w:author="家榮 張" w:date="2021-05-17T10:46:00Z"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.若與借款人關係為00則不</w:t>
              </w:r>
            </w:ins>
            <w:ins w:id="20860" w:author="家榮 張" w:date="2021-05-17T11:08:00Z">
              <w:r>
                <w:rPr>
                  <w:rFonts w:ascii="標楷體" w:eastAsia="標楷體" w:hAnsi="標楷體" w:hint="eastAsia"/>
                  <w:color w:val="000000" w:themeColor="text1"/>
                </w:rPr>
                <w:t>必</w:t>
              </w:r>
            </w:ins>
            <w:ins w:id="20861" w:author="家榮 張" w:date="2021-05-17T10:46:00Z"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輸入</w:t>
              </w:r>
            </w:ins>
          </w:p>
          <w:p w14:paraId="0FD3CA77" w14:textId="3CDFEB15" w:rsidR="0016676E" w:rsidRDefault="0016676E" w:rsidP="006127BC">
            <w:pPr>
              <w:snapToGrid w:val="0"/>
              <w:ind w:left="238" w:hangingChars="99" w:hanging="238"/>
              <w:rPr>
                <w:ins w:id="20862" w:author="家榮 張" w:date="2021-05-17T10:46:00Z"/>
                <w:rFonts w:ascii="標楷體" w:eastAsia="標楷體" w:hAnsi="標楷體"/>
                <w:color w:val="000000" w:themeColor="text1"/>
              </w:rPr>
            </w:pPr>
            <w:ins w:id="20863" w:author="家榮 張" w:date="2021-05-17T17:48:00Z">
              <w:r>
                <w:rPr>
                  <w:rFonts w:ascii="標楷體" w:eastAsia="標楷體" w:hAnsi="標楷體" w:hint="eastAsia"/>
                  <w:color w:val="000000" w:themeColor="text1"/>
                </w:rPr>
                <w:t>3</w:t>
              </w:r>
              <w:r>
                <w:rPr>
                  <w:rFonts w:ascii="標楷體" w:eastAsia="標楷體" w:hAnsi="標楷體"/>
                  <w:color w:val="000000" w:themeColor="text1"/>
                </w:rPr>
                <w:t>.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檢核條件:</w:t>
              </w:r>
              <w:r>
                <w:rPr>
                  <w:rFonts w:ascii="標楷體" w:eastAsia="標楷體" w:hAnsi="標楷體"/>
                  <w:color w:val="000000" w:themeColor="text1"/>
                </w:rPr>
                <w:t>IF(#TelTypeCod</w:t>
              </w:r>
            </w:ins>
            <w:ins w:id="20864" w:author="家榮 張" w:date="2021-05-17T17:49:00Z">
              <w:r>
                <w:rPr>
                  <w:rFonts w:ascii="標楷體" w:eastAsia="標楷體" w:hAnsi="標楷體"/>
                  <w:color w:val="000000" w:themeColor="text1"/>
                </w:rPr>
                <w:t>e ==”06”||#TelTypeCode==”09”,V(7),$)</w:t>
              </w:r>
            </w:ins>
          </w:p>
          <w:p w14:paraId="76E95C0F" w14:textId="55D6657C" w:rsidR="00B06BCC" w:rsidRDefault="0016676E" w:rsidP="006127BC">
            <w:pPr>
              <w:rPr>
                <w:ins w:id="20865" w:author="家榮 張" w:date="2021-05-17T10:46:00Z"/>
                <w:rFonts w:ascii="標楷體" w:eastAsia="標楷體" w:hAnsi="標楷體"/>
              </w:rPr>
            </w:pPr>
            <w:ins w:id="20866" w:author="家榮 張" w:date="2021-05-17T17:48:00Z">
              <w:r>
                <w:rPr>
                  <w:rFonts w:ascii="標楷體" w:eastAsia="標楷體" w:hAnsi="標楷體" w:hint="eastAsia"/>
                  <w:color w:val="000000" w:themeColor="text1"/>
                </w:rPr>
                <w:t>4</w:t>
              </w:r>
            </w:ins>
            <w:ins w:id="20867" w:author="家榮 張" w:date="2021-05-17T10:46:00Z"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 w:rsidR="00B06BCC">
                <w:rPr>
                  <w:rFonts w:ascii="標楷體" w:eastAsia="標楷體" w:hAnsi="標楷體"/>
                </w:rPr>
                <w:t>CustTelNo</w:t>
              </w:r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 w:rsidR="00B06BCC">
                <w:rPr>
                  <w:rFonts w:ascii="標楷體" w:eastAsia="標楷體" w:hAnsi="標楷體"/>
                  <w:color w:val="000000" w:themeColor="text1"/>
                </w:rPr>
                <w:t>LiaisonName</w:t>
              </w:r>
            </w:ins>
          </w:p>
        </w:tc>
      </w:tr>
      <w:tr w:rsidR="006A0DC5" w14:paraId="1FF9D7C5" w14:textId="77777777" w:rsidTr="006127BC">
        <w:trPr>
          <w:trHeight w:val="291"/>
          <w:jc w:val="center"/>
          <w:ins w:id="20868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A1F23D" w14:textId="77777777" w:rsidR="00B06BCC" w:rsidRDefault="00B06BCC" w:rsidP="006127BC">
            <w:pPr>
              <w:rPr>
                <w:ins w:id="20869" w:author="家榮 張" w:date="2021-05-17T10:46:00Z"/>
                <w:rFonts w:ascii="標楷體" w:eastAsia="標楷體" w:hAnsi="標楷體"/>
              </w:rPr>
            </w:pPr>
            <w:ins w:id="20870" w:author="家榮 張" w:date="2021-05-17T10:46:00Z">
              <w:r>
                <w:rPr>
                  <w:rFonts w:ascii="標楷體" w:eastAsia="標楷體" w:hAnsi="標楷體"/>
                </w:rPr>
                <w:t>9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70991" w14:textId="77777777" w:rsidR="00B06BCC" w:rsidRDefault="00B06BCC" w:rsidP="006127BC">
            <w:pPr>
              <w:rPr>
                <w:ins w:id="20871" w:author="家榮 張" w:date="2021-05-17T10:46:00Z"/>
                <w:rFonts w:ascii="標楷體" w:eastAsia="標楷體" w:hAnsi="標楷體"/>
              </w:rPr>
            </w:pPr>
            <w:ins w:id="20872" w:author="家榮 張" w:date="2021-05-17T10:46:00Z">
              <w:r>
                <w:rPr>
                  <w:rFonts w:ascii="標楷體" w:eastAsia="標楷體" w:hAnsi="標楷體" w:hint="eastAsia"/>
                </w:rPr>
                <w:t>備註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6DFCE" w14:textId="77777777" w:rsidR="00B06BCC" w:rsidRDefault="00B06BCC" w:rsidP="006127BC">
            <w:pPr>
              <w:rPr>
                <w:ins w:id="20873" w:author="家榮 張" w:date="2021-05-17T10:46:00Z"/>
                <w:rFonts w:ascii="標楷體" w:eastAsia="標楷體" w:hAnsi="標楷體"/>
              </w:rPr>
            </w:pPr>
            <w:ins w:id="20874" w:author="家榮 張" w:date="2021-05-17T10:46:00Z">
              <w:r>
                <w:rPr>
                  <w:rFonts w:ascii="標楷體" w:eastAsia="標楷體" w:hAnsi="標楷體" w:hint="eastAsia"/>
                </w:rPr>
                <w:t>40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4E3C3" w14:textId="77777777" w:rsidR="00B06BCC" w:rsidRDefault="00B06BCC" w:rsidP="006127BC">
            <w:pPr>
              <w:rPr>
                <w:ins w:id="20875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2887C" w14:textId="77777777" w:rsidR="00B06BCC" w:rsidRDefault="00B06BCC" w:rsidP="006127BC">
            <w:pPr>
              <w:rPr>
                <w:ins w:id="20876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AABF4" w14:textId="77777777" w:rsidR="00B06BCC" w:rsidRDefault="00B06BCC" w:rsidP="006127BC">
            <w:pPr>
              <w:rPr>
                <w:ins w:id="20877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37E3D" w14:textId="77777777" w:rsidR="00B06BCC" w:rsidRDefault="00B06BCC" w:rsidP="006127BC">
            <w:pPr>
              <w:rPr>
                <w:ins w:id="20878" w:author="家榮 張" w:date="2021-05-17T10:46:00Z"/>
                <w:rFonts w:ascii="標楷體" w:eastAsia="標楷體" w:hAnsi="標楷體"/>
              </w:rPr>
            </w:pPr>
            <w:ins w:id="20879" w:author="家榮 張" w:date="2021-05-17T10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ED8C2" w14:textId="77777777" w:rsidR="00B06BCC" w:rsidRDefault="00B06BCC" w:rsidP="006127BC">
            <w:pPr>
              <w:snapToGrid w:val="0"/>
              <w:ind w:left="238" w:hangingChars="99" w:hanging="238"/>
              <w:rPr>
                <w:ins w:id="20880" w:author="家榮 張" w:date="2021-05-17T10:46:00Z"/>
                <w:rFonts w:ascii="標楷體" w:eastAsia="標楷體" w:hAnsi="標楷體"/>
                <w:color w:val="000000" w:themeColor="text1"/>
              </w:rPr>
            </w:pPr>
            <w:ins w:id="20881" w:author="家榮 張" w:date="2021-05-17T10:46:00Z">
              <w:r>
                <w:rPr>
                  <w:rFonts w:ascii="標楷體" w:eastAsia="標楷體" w:hAnsi="標楷體" w:hint="eastAsia"/>
                  <w:color w:val="000000" w:themeColor="text1"/>
                </w:rPr>
                <w:t>1.「新增」時,可以輸入</w:t>
              </w:r>
            </w:ins>
          </w:p>
          <w:p w14:paraId="37610497" w14:textId="234BF01B" w:rsidR="00B06BCC" w:rsidRDefault="00181A84" w:rsidP="006127BC">
            <w:pPr>
              <w:rPr>
                <w:ins w:id="20882" w:author="家榮 張" w:date="2021-05-17T10:46:00Z"/>
                <w:rFonts w:ascii="標楷體" w:eastAsia="標楷體" w:hAnsi="標楷體"/>
              </w:rPr>
            </w:pPr>
            <w:ins w:id="20883" w:author="家榮 張" w:date="2021-05-17T11:09:00Z">
              <w:r>
                <w:rPr>
                  <w:rFonts w:ascii="標楷體" w:eastAsia="標楷體" w:hAnsi="標楷體" w:hint="eastAsia"/>
                  <w:color w:val="000000" w:themeColor="text1"/>
                </w:rPr>
                <w:t>2</w:t>
              </w:r>
            </w:ins>
            <w:ins w:id="20884" w:author="家榮 張" w:date="2021-05-17T10:46:00Z"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 w:rsidR="00B06BCC">
                <w:rPr>
                  <w:rFonts w:ascii="標楷體" w:eastAsia="標楷體" w:hAnsi="標楷體"/>
                </w:rPr>
                <w:t>CustTelNo</w:t>
              </w:r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 w:rsidR="00B06BCC">
                <w:rPr>
                  <w:rFonts w:ascii="標楷體" w:eastAsia="標楷體" w:hAnsi="標楷體"/>
                  <w:color w:val="000000" w:themeColor="text1"/>
                </w:rPr>
                <w:t>Rmk</w:t>
              </w:r>
            </w:ins>
          </w:p>
        </w:tc>
      </w:tr>
      <w:tr w:rsidR="006A0DC5" w14:paraId="6F52B5FE" w14:textId="77777777" w:rsidTr="006127BC">
        <w:trPr>
          <w:trHeight w:val="291"/>
          <w:jc w:val="center"/>
          <w:ins w:id="20885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75BE9" w14:textId="77777777" w:rsidR="00B06BCC" w:rsidRDefault="00B06BCC" w:rsidP="006127BC">
            <w:pPr>
              <w:rPr>
                <w:ins w:id="20886" w:author="家榮 張" w:date="2021-05-17T10:46:00Z"/>
                <w:rFonts w:ascii="標楷體" w:eastAsia="標楷體" w:hAnsi="標楷體"/>
              </w:rPr>
            </w:pPr>
            <w:ins w:id="20887" w:author="家榮 張" w:date="2021-05-17T10:46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DCE17" w14:textId="77777777" w:rsidR="00B06BCC" w:rsidRDefault="00B06BCC" w:rsidP="006127BC">
            <w:pPr>
              <w:rPr>
                <w:ins w:id="20888" w:author="家榮 張" w:date="2021-05-17T10:46:00Z"/>
                <w:rFonts w:ascii="標楷體" w:eastAsia="標楷體" w:hAnsi="標楷體"/>
              </w:rPr>
            </w:pPr>
            <w:ins w:id="20889" w:author="家榮 張" w:date="2021-05-17T10:46:00Z">
              <w:r>
                <w:rPr>
                  <w:rFonts w:ascii="標楷體" w:eastAsia="標楷體" w:hAnsi="標楷體" w:hint="eastAsia"/>
                </w:rPr>
                <w:t>啟用記號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81707" w14:textId="77777777" w:rsidR="00B06BCC" w:rsidRDefault="00B06BCC" w:rsidP="006127BC">
            <w:pPr>
              <w:rPr>
                <w:ins w:id="20890" w:author="家榮 張" w:date="2021-05-17T10:46:00Z"/>
                <w:rFonts w:ascii="標楷體" w:eastAsia="標楷體" w:hAnsi="標楷體"/>
              </w:rPr>
            </w:pPr>
            <w:ins w:id="20891" w:author="家榮 張" w:date="2021-05-17T10:46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85D1B" w14:textId="77777777" w:rsidR="00B06BCC" w:rsidRDefault="00B06BCC" w:rsidP="006127BC">
            <w:pPr>
              <w:rPr>
                <w:ins w:id="20892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8AE6C" w14:textId="77777777" w:rsidR="00B06BCC" w:rsidRDefault="00B06BCC" w:rsidP="006127BC">
            <w:pPr>
              <w:rPr>
                <w:ins w:id="20893" w:author="家榮 張" w:date="2021-05-17T10:46:00Z"/>
                <w:rFonts w:ascii="標楷體" w:eastAsia="標楷體" w:hAnsi="標楷體"/>
              </w:rPr>
            </w:pPr>
            <w:ins w:id="20894" w:author="家榮 張" w:date="2021-05-17T10:4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EnableFg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"_(11).附件11"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11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485E" w14:textId="77777777" w:rsidR="00B06BCC" w:rsidRDefault="00B06BCC" w:rsidP="006127BC">
            <w:pPr>
              <w:rPr>
                <w:ins w:id="20895" w:author="家榮 張" w:date="2021-05-17T10:46:00Z"/>
                <w:rFonts w:ascii="標楷體" w:eastAsia="標楷體" w:hAnsi="標楷體"/>
              </w:rPr>
            </w:pPr>
            <w:ins w:id="20896" w:author="家榮 張" w:date="2021-05-17T10:4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CFD8A" w14:textId="77777777" w:rsidR="00B06BCC" w:rsidRDefault="00B06BCC" w:rsidP="006127BC">
            <w:pPr>
              <w:rPr>
                <w:ins w:id="20897" w:author="家榮 張" w:date="2021-05-17T10:46:00Z"/>
                <w:rFonts w:ascii="標楷體" w:eastAsia="標楷體" w:hAnsi="標楷體"/>
              </w:rPr>
            </w:pPr>
            <w:ins w:id="20898" w:author="家榮 張" w:date="2021-05-17T10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7643C" w14:textId="770E5DE7" w:rsidR="00B06BCC" w:rsidRDefault="00B06BCC" w:rsidP="006127BC">
            <w:pPr>
              <w:snapToGrid w:val="0"/>
              <w:ind w:left="238" w:hangingChars="99" w:hanging="238"/>
              <w:rPr>
                <w:ins w:id="20899" w:author="家榮 張" w:date="2021-05-17T17:55:00Z"/>
                <w:rFonts w:ascii="標楷體" w:eastAsia="標楷體" w:hAnsi="標楷體"/>
                <w:color w:val="000000" w:themeColor="text1"/>
              </w:rPr>
            </w:pPr>
            <w:ins w:id="20900" w:author="家榮 張" w:date="2021-05-17T10:46:00Z">
              <w:r>
                <w:rPr>
                  <w:rFonts w:ascii="標楷體" w:eastAsia="標楷體" w:hAnsi="標楷體" w:hint="eastAsia"/>
                  <w:color w:val="000000" w:themeColor="text1"/>
                </w:rPr>
                <w:t>1.「新增」時,必須輸入</w:t>
              </w:r>
            </w:ins>
          </w:p>
          <w:p w14:paraId="18AB9299" w14:textId="228126A8" w:rsidR="006F6E1D" w:rsidRDefault="006F6E1D" w:rsidP="006127BC">
            <w:pPr>
              <w:snapToGrid w:val="0"/>
              <w:ind w:left="238" w:hangingChars="99" w:hanging="238"/>
              <w:rPr>
                <w:ins w:id="20901" w:author="家榮 張" w:date="2021-05-17T10:46:00Z"/>
                <w:rFonts w:ascii="標楷體" w:eastAsia="標楷體" w:hAnsi="標楷體"/>
                <w:color w:val="000000" w:themeColor="text1"/>
              </w:rPr>
            </w:pPr>
            <w:ins w:id="20902" w:author="家榮 張" w:date="2021-05-17T17:55:00Z">
              <w:r>
                <w:rPr>
                  <w:rFonts w:ascii="標楷體" w:eastAsia="標楷體" w:hAnsi="標楷體" w:hint="eastAsia"/>
                  <w:color w:val="000000" w:themeColor="text1"/>
                </w:rPr>
                <w:t>2</w:t>
              </w:r>
              <w:r>
                <w:rPr>
                  <w:rFonts w:ascii="標楷體" w:eastAsia="標楷體" w:hAnsi="標楷體"/>
                  <w:color w:val="000000" w:themeColor="text1"/>
                </w:rPr>
                <w:t>.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檢核條件:</w:t>
              </w:r>
            </w:ins>
            <w:ins w:id="20903" w:author="家榮 張" w:date="2021-05-17T17:56:00Z">
              <w:r>
                <w:rPr>
                  <w:rFonts w:ascii="標楷體" w:eastAsia="標楷體" w:hAnsi="標楷體"/>
                  <w:color w:val="000000" w:themeColor="text1"/>
                </w:rPr>
                <w:t>V(H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,</w:t>
              </w:r>
              <w:r>
                <w:rPr>
                  <w:rFonts w:ascii="標楷體" w:eastAsia="標楷體" w:hAnsi="標楷體"/>
                  <w:color w:val="000000" w:themeColor="text1"/>
                </w:rPr>
                <w:t>#EnablcFgHelp)</w:t>
              </w:r>
            </w:ins>
          </w:p>
          <w:p w14:paraId="5408C3F7" w14:textId="051BB76F" w:rsidR="00B06BCC" w:rsidRDefault="006F6E1D" w:rsidP="006127BC">
            <w:pPr>
              <w:rPr>
                <w:ins w:id="20904" w:author="家榮 張" w:date="2021-05-17T10:46:00Z"/>
                <w:rFonts w:ascii="標楷體" w:eastAsia="標楷體" w:hAnsi="標楷體"/>
              </w:rPr>
            </w:pPr>
            <w:ins w:id="20905" w:author="家榮 張" w:date="2021-05-17T17:55:00Z">
              <w:r>
                <w:rPr>
                  <w:rFonts w:ascii="標楷體" w:eastAsia="標楷體" w:hAnsi="標楷體"/>
                  <w:color w:val="000000" w:themeColor="text1"/>
                </w:rPr>
                <w:t>3</w:t>
              </w:r>
            </w:ins>
            <w:ins w:id="20906" w:author="家榮 張" w:date="2021-05-17T10:46:00Z"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 w:rsidR="00B06BCC">
                <w:rPr>
                  <w:rFonts w:ascii="標楷體" w:eastAsia="標楷體" w:hAnsi="標楷體"/>
                </w:rPr>
                <w:t>CustTelNo</w:t>
              </w:r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 w:rsidR="00B06BCC">
                <w:rPr>
                  <w:rFonts w:ascii="標楷體" w:eastAsia="標楷體" w:hAnsi="標楷體"/>
                  <w:color w:val="000000" w:themeColor="text1"/>
                </w:rPr>
                <w:t>Enable</w:t>
              </w:r>
            </w:ins>
          </w:p>
        </w:tc>
      </w:tr>
      <w:tr w:rsidR="006A0DC5" w14:paraId="5063F7B2" w14:textId="77777777" w:rsidTr="006127BC">
        <w:trPr>
          <w:trHeight w:val="291"/>
          <w:jc w:val="center"/>
          <w:ins w:id="20907" w:author="家榮 張" w:date="2021-05-17T10:4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CB441" w14:textId="77777777" w:rsidR="00B06BCC" w:rsidRDefault="00B06BCC" w:rsidP="006127BC">
            <w:pPr>
              <w:rPr>
                <w:ins w:id="20908" w:author="家榮 張" w:date="2021-05-17T10:46:00Z"/>
                <w:rFonts w:ascii="標楷體" w:eastAsia="標楷體" w:hAnsi="標楷體"/>
              </w:rPr>
            </w:pPr>
            <w:ins w:id="20909" w:author="家榮 張" w:date="2021-05-17T10:46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BF982" w14:textId="77777777" w:rsidR="00B06BCC" w:rsidRDefault="00B06BCC" w:rsidP="006127BC">
            <w:pPr>
              <w:rPr>
                <w:ins w:id="20910" w:author="家榮 張" w:date="2021-05-17T10:46:00Z"/>
                <w:rFonts w:ascii="標楷體" w:eastAsia="標楷體" w:hAnsi="標楷體"/>
              </w:rPr>
            </w:pPr>
            <w:ins w:id="20911" w:author="家榮 張" w:date="2021-05-17T10:46:00Z">
              <w:r>
                <w:rPr>
                  <w:rFonts w:ascii="標楷體" w:eastAsia="標楷體" w:hAnsi="標楷體" w:hint="eastAsia"/>
                </w:rPr>
                <w:t>停用原因</w:t>
              </w:r>
            </w:ins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FA62E" w14:textId="77777777" w:rsidR="00B06BCC" w:rsidRDefault="00B06BCC" w:rsidP="006127BC">
            <w:pPr>
              <w:rPr>
                <w:ins w:id="20912" w:author="家榮 張" w:date="2021-05-17T10:46:00Z"/>
                <w:rFonts w:ascii="標楷體" w:eastAsia="標楷體" w:hAnsi="標楷體"/>
              </w:rPr>
            </w:pPr>
            <w:ins w:id="20913" w:author="家榮 張" w:date="2021-05-17T10:46:00Z">
              <w:r>
                <w:rPr>
                  <w:rFonts w:ascii="標楷體" w:eastAsia="標楷體" w:hAnsi="標楷體" w:hint="eastAsia"/>
                </w:rPr>
                <w:t>40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6DDCC" w14:textId="77777777" w:rsidR="00B06BCC" w:rsidRDefault="00B06BCC" w:rsidP="006127BC">
            <w:pPr>
              <w:rPr>
                <w:ins w:id="20914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79F98" w14:textId="77777777" w:rsidR="00B06BCC" w:rsidRDefault="00B06BCC" w:rsidP="006127BC">
            <w:pPr>
              <w:rPr>
                <w:ins w:id="20915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264CF" w14:textId="77777777" w:rsidR="00B06BCC" w:rsidRDefault="00B06BCC" w:rsidP="006127BC">
            <w:pPr>
              <w:rPr>
                <w:ins w:id="20916" w:author="家榮 張" w:date="2021-05-17T10:46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223D5" w14:textId="77777777" w:rsidR="00B06BCC" w:rsidRDefault="00B06BCC" w:rsidP="006127BC">
            <w:pPr>
              <w:rPr>
                <w:ins w:id="20917" w:author="家榮 張" w:date="2021-05-17T10:46:00Z"/>
                <w:rFonts w:ascii="標楷體" w:eastAsia="標楷體" w:hAnsi="標楷體"/>
              </w:rPr>
            </w:pPr>
            <w:ins w:id="20918" w:author="家榮 張" w:date="2021-05-17T10:4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5528E" w14:textId="55D0CA63" w:rsidR="00B06BCC" w:rsidRDefault="00B06BCC" w:rsidP="006127BC">
            <w:pPr>
              <w:snapToGrid w:val="0"/>
              <w:ind w:left="238" w:hangingChars="99" w:hanging="238"/>
              <w:rPr>
                <w:ins w:id="20919" w:author="家榮 張" w:date="2021-05-17T17:56:00Z"/>
                <w:rFonts w:ascii="標楷體" w:eastAsia="標楷體" w:hAnsi="標楷體"/>
                <w:color w:val="000000" w:themeColor="text1"/>
              </w:rPr>
            </w:pPr>
            <w:ins w:id="20920" w:author="家榮 張" w:date="2021-05-17T10:46:00Z">
              <w:r>
                <w:rPr>
                  <w:rFonts w:ascii="標楷體" w:eastAsia="標楷體" w:hAnsi="標楷體" w:hint="eastAsia"/>
                  <w:color w:val="000000" w:themeColor="text1"/>
                </w:rPr>
                <w:t>1.「</w:t>
              </w:r>
            </w:ins>
            <w:ins w:id="20921" w:author="家榮 張" w:date="2021-05-17T11:29:00Z">
              <w:r w:rsidR="009177FF">
                <w:rPr>
                  <w:rFonts w:ascii="標楷體" w:eastAsia="標楷體" w:hAnsi="標楷體" w:hint="eastAsia"/>
                  <w:color w:val="000000" w:themeColor="text1"/>
                </w:rPr>
                <w:t>啟用記號</w:t>
              </w:r>
            </w:ins>
            <w:ins w:id="20922" w:author="家榮 張" w:date="2021-05-17T10:46:00Z">
              <w:r>
                <w:rPr>
                  <w:rFonts w:ascii="標楷體" w:eastAsia="標楷體" w:hAnsi="標楷體" w:hint="eastAsia"/>
                  <w:color w:val="000000" w:themeColor="text1"/>
                </w:rPr>
                <w:t>」</w:t>
              </w:r>
            </w:ins>
            <w:ins w:id="20923" w:author="家榮 張" w:date="2021-05-17T11:29:00Z">
              <w:r w:rsidR="009177FF">
                <w:rPr>
                  <w:rFonts w:ascii="標楷體" w:eastAsia="標楷體" w:hAnsi="標楷體" w:hint="eastAsia"/>
                  <w:color w:val="000000" w:themeColor="text1"/>
                </w:rPr>
                <w:t>為「N」</w:t>
              </w:r>
            </w:ins>
            <w:ins w:id="20924" w:author="家榮 張" w:date="2021-05-17T10:46:00Z">
              <w:r>
                <w:rPr>
                  <w:rFonts w:ascii="標楷體" w:eastAsia="標楷體" w:hAnsi="標楷體" w:hint="eastAsia"/>
                  <w:color w:val="000000" w:themeColor="text1"/>
                </w:rPr>
                <w:t>時,必須輸入</w:t>
              </w:r>
            </w:ins>
          </w:p>
          <w:p w14:paraId="45F10FB5" w14:textId="06DDE55D" w:rsidR="00AD7DA0" w:rsidRDefault="00AD7DA0" w:rsidP="006127BC">
            <w:pPr>
              <w:snapToGrid w:val="0"/>
              <w:ind w:left="238" w:hangingChars="99" w:hanging="238"/>
              <w:rPr>
                <w:ins w:id="20925" w:author="家榮 張" w:date="2021-05-17T10:46:00Z"/>
                <w:rFonts w:ascii="標楷體" w:eastAsia="標楷體" w:hAnsi="標楷體"/>
                <w:color w:val="000000" w:themeColor="text1"/>
              </w:rPr>
            </w:pPr>
            <w:ins w:id="20926" w:author="家榮 張" w:date="2021-05-17T17:56:00Z">
              <w:r>
                <w:rPr>
                  <w:rFonts w:ascii="標楷體" w:eastAsia="標楷體" w:hAnsi="標楷體" w:hint="eastAsia"/>
                  <w:color w:val="000000" w:themeColor="text1"/>
                </w:rPr>
                <w:t>2</w:t>
              </w:r>
              <w:r>
                <w:rPr>
                  <w:rFonts w:ascii="標楷體" w:eastAsia="標楷體" w:hAnsi="標楷體"/>
                  <w:color w:val="000000" w:themeColor="text1"/>
                </w:rPr>
                <w:t>.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檢核條件:</w:t>
              </w:r>
              <w:r>
                <w:rPr>
                  <w:rFonts w:ascii="標楷體" w:eastAsia="標楷體" w:hAnsi="標楷體"/>
                  <w:color w:val="000000" w:themeColor="text1"/>
                </w:rPr>
                <w:t>C(5,#Enable,N,</w:t>
              </w:r>
            </w:ins>
            <w:ins w:id="20927" w:author="家榮 張" w:date="2021-05-17T17:57:00Z">
              <w:r>
                <w:rPr>
                  <w:rFonts w:ascii="標楷體" w:eastAsia="標楷體" w:hAnsi="標楷體"/>
                  <w:color w:val="000000" w:themeColor="text1"/>
                </w:rPr>
                <w:t>V(7))</w:t>
              </w:r>
            </w:ins>
          </w:p>
          <w:p w14:paraId="1CD271C9" w14:textId="58F5A78A" w:rsidR="00B06BCC" w:rsidRDefault="006D6E41" w:rsidP="006127BC">
            <w:pPr>
              <w:rPr>
                <w:ins w:id="20928" w:author="家榮 張" w:date="2021-05-17T10:46:00Z"/>
                <w:rFonts w:ascii="標楷體" w:eastAsia="標楷體" w:hAnsi="標楷體"/>
              </w:rPr>
            </w:pPr>
            <w:ins w:id="20929" w:author="家榮 張" w:date="2021-05-17T17:57:00Z">
              <w:r>
                <w:rPr>
                  <w:rFonts w:ascii="標楷體" w:eastAsia="標楷體" w:hAnsi="標楷體"/>
                  <w:color w:val="000000" w:themeColor="text1"/>
                </w:rPr>
                <w:t>3</w:t>
              </w:r>
            </w:ins>
            <w:ins w:id="20930" w:author="家榮 張" w:date="2021-05-17T10:46:00Z"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 w:rsidR="00B06BCC">
                <w:rPr>
                  <w:rFonts w:ascii="標楷體" w:eastAsia="標楷體" w:hAnsi="標楷體"/>
                </w:rPr>
                <w:t>CustTelNo</w:t>
              </w:r>
              <w:r w:rsidR="00B06BCC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 w:rsidR="00B06BCC">
                <w:rPr>
                  <w:rFonts w:ascii="標楷體" w:eastAsia="標楷體" w:hAnsi="標楷體"/>
                  <w:color w:val="000000" w:themeColor="text1"/>
                </w:rPr>
                <w:t>StopReason</w:t>
              </w:r>
            </w:ins>
          </w:p>
        </w:tc>
      </w:tr>
    </w:tbl>
    <w:p w14:paraId="1F713D53" w14:textId="4A915FAC" w:rsidR="00B06BCC" w:rsidRDefault="00B06BCC" w:rsidP="00B06BCC">
      <w:pPr>
        <w:pStyle w:val="4"/>
        <w:numPr>
          <w:ilvl w:val="0"/>
          <w:numId w:val="0"/>
        </w:numPr>
        <w:ind w:left="1134"/>
        <w:rPr>
          <w:ins w:id="20931" w:author="家榮 張" w:date="2021-05-17T10:47:00Z"/>
        </w:rPr>
      </w:pPr>
      <w:ins w:id="20932" w:author="家榮 張" w:date="2021-05-17T10:47:00Z">
        <w:r>
          <w:t>B</w:t>
        </w:r>
        <w:r>
          <w:rPr>
            <w:rFonts w:hint="eastAsia"/>
          </w:rPr>
          <w:t>.</w:t>
        </w:r>
        <w:r>
          <w:t>UI</w:t>
        </w:r>
        <w:r>
          <w:rPr>
            <w:rFonts w:hint="eastAsia"/>
          </w:rPr>
          <w:t>畫面</w:t>
        </w:r>
        <w:r>
          <w:rPr>
            <w:rFonts w:hint="eastAsia"/>
          </w:rPr>
          <w:t>(</w:t>
        </w:r>
        <w:r>
          <w:rPr>
            <w:rFonts w:hint="eastAsia"/>
          </w:rPr>
          <w:t>修改</w:t>
        </w:r>
        <w:r>
          <w:rPr>
            <w:rFonts w:hint="eastAsia"/>
          </w:rPr>
          <w:t>)</w:t>
        </w:r>
      </w:ins>
    </w:p>
    <w:p w14:paraId="564A6248" w14:textId="65524D18" w:rsidR="00B06BCC" w:rsidRDefault="00B06BCC" w:rsidP="00B06BCC">
      <w:pPr>
        <w:rPr>
          <w:ins w:id="20933" w:author="家榮 張" w:date="2021-05-17T10:47:00Z"/>
          <w:noProof/>
        </w:rPr>
      </w:pPr>
      <w:ins w:id="20934" w:author="家榮 張" w:date="2021-05-17T10:52:00Z">
        <w:r>
          <w:rPr>
            <w:noProof/>
          </w:rPr>
          <w:drawing>
            <wp:inline distT="0" distB="0" distL="0" distR="0" wp14:anchorId="21646F75" wp14:editId="5B8AA11D">
              <wp:extent cx="6479540" cy="1570355"/>
              <wp:effectExtent l="0" t="0" r="0" b="0"/>
              <wp:docPr id="119" name="圖片 1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5703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EA948C8" w14:textId="77777777" w:rsidR="00B06BCC" w:rsidRDefault="00B06BCC" w:rsidP="00B06BCC">
      <w:pPr>
        <w:pStyle w:val="a"/>
        <w:numPr>
          <w:ilvl w:val="0"/>
          <w:numId w:val="55"/>
        </w:numPr>
        <w:spacing w:before="0"/>
        <w:ind w:left="1418"/>
        <w:rPr>
          <w:ins w:id="20935" w:author="家榮 張" w:date="2021-05-17T10:47:00Z"/>
        </w:rPr>
      </w:pPr>
      <w:ins w:id="20936" w:author="家榮 張" w:date="2021-05-17T10:47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3F5A1EB0" w14:textId="77777777" w:rsidR="00B06BCC" w:rsidRDefault="00B06BCC" w:rsidP="00B06BCC">
      <w:pPr>
        <w:rPr>
          <w:ins w:id="20937" w:author="家榮 張" w:date="2021-05-17T10:47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06BCC" w14:paraId="0C07A0D5" w14:textId="77777777" w:rsidTr="006127BC">
        <w:trPr>
          <w:ins w:id="20938" w:author="家榮 張" w:date="2021-05-17T10:47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F580D7E" w14:textId="77777777" w:rsidR="00B06BCC" w:rsidRDefault="00B06BCC" w:rsidP="006127BC">
            <w:pPr>
              <w:jc w:val="center"/>
              <w:rPr>
                <w:ins w:id="20939" w:author="家榮 張" w:date="2021-05-17T10:47:00Z"/>
                <w:rFonts w:ascii="標楷體" w:eastAsia="標楷體" w:hAnsi="標楷體"/>
              </w:rPr>
            </w:pPr>
            <w:ins w:id="20940" w:author="家榮 張" w:date="2021-05-17T10:47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00A8685" w14:textId="77777777" w:rsidR="00B06BCC" w:rsidRDefault="00B06BCC" w:rsidP="006127BC">
            <w:pPr>
              <w:jc w:val="center"/>
              <w:rPr>
                <w:ins w:id="20941" w:author="家榮 張" w:date="2021-05-17T10:47:00Z"/>
                <w:rFonts w:ascii="標楷體" w:eastAsia="標楷體" w:hAnsi="標楷體"/>
              </w:rPr>
            </w:pPr>
            <w:ins w:id="20942" w:author="家榮 張" w:date="2021-05-17T10:47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ED77DF2" w14:textId="77777777" w:rsidR="00B06BCC" w:rsidRDefault="00B06BCC" w:rsidP="006127BC">
            <w:pPr>
              <w:jc w:val="center"/>
              <w:rPr>
                <w:ins w:id="20943" w:author="家榮 張" w:date="2021-05-17T10:47:00Z"/>
                <w:rFonts w:ascii="標楷體" w:eastAsia="標楷體" w:hAnsi="標楷體"/>
              </w:rPr>
            </w:pPr>
            <w:ins w:id="20944" w:author="家榮 張" w:date="2021-05-17T10:47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B06BCC" w14:paraId="340AA101" w14:textId="77777777" w:rsidTr="006127BC">
        <w:trPr>
          <w:ins w:id="20945" w:author="家榮 張" w:date="2021-05-17T10:47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636D9" w14:textId="4265F3E9" w:rsidR="00B06BCC" w:rsidRDefault="001B72C4" w:rsidP="006127BC">
            <w:pPr>
              <w:jc w:val="center"/>
              <w:rPr>
                <w:ins w:id="20946" w:author="家榮 張" w:date="2021-05-17T10:47:00Z"/>
                <w:rFonts w:ascii="標楷體" w:eastAsia="標楷體" w:hAnsi="標楷體"/>
              </w:rPr>
            </w:pPr>
            <w:ins w:id="20947" w:author="家榮 張" w:date="2021-05-17T10:56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2DB79" w14:textId="77777777" w:rsidR="00B06BCC" w:rsidRDefault="00B06BCC" w:rsidP="006127BC">
            <w:pPr>
              <w:rPr>
                <w:ins w:id="20948" w:author="家榮 張" w:date="2021-05-17T10:47:00Z"/>
                <w:rFonts w:ascii="標楷體" w:eastAsia="標楷體" w:hAnsi="標楷體"/>
                <w:lang w:eastAsia="zh-HK"/>
              </w:rPr>
            </w:pPr>
            <w:ins w:id="20949" w:author="家榮 張" w:date="2021-05-17T10:47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ABD73" w14:textId="77777777" w:rsidR="00B06BCC" w:rsidRDefault="00B06BCC" w:rsidP="006127BC">
            <w:pPr>
              <w:rPr>
                <w:ins w:id="20950" w:author="家榮 張" w:date="2021-05-17T10:47:00Z"/>
                <w:rFonts w:ascii="標楷體" w:eastAsia="標楷體" w:hAnsi="標楷體"/>
                <w:lang w:eastAsia="zh-HK"/>
              </w:rPr>
            </w:pPr>
            <w:ins w:id="20951" w:author="家榮 張" w:date="2021-05-17T10:47:00Z">
              <w:r>
                <w:rPr>
                  <w:rFonts w:ascii="標楷體" w:eastAsia="標楷體" w:hAnsi="標楷體" w:hint="eastAsia"/>
                </w:rPr>
                <w:t xml:space="preserve">1.【L1905 </w:t>
              </w:r>
              <w:r>
                <w:rPr>
                  <w:rFonts w:ascii="標楷體" w:eastAsia="標楷體" w:hAnsi="標楷體" w:hint="eastAsia"/>
                  <w:lang w:eastAsia="zh-HK"/>
                </w:rPr>
                <w:t>顧客聯絡電話查詢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18A2AE6F" w14:textId="77777777" w:rsidR="00B06BCC" w:rsidRDefault="00B06BCC" w:rsidP="006127BC">
            <w:pPr>
              <w:rPr>
                <w:ins w:id="20952" w:author="家榮 張" w:date="2021-05-17T10:47:00Z"/>
                <w:rFonts w:ascii="標楷體" w:eastAsia="標楷體" w:hAnsi="標楷體"/>
                <w:lang w:eastAsia="zh-HK"/>
              </w:rPr>
            </w:pPr>
            <w:ins w:id="20953" w:author="家榮 張" w:date="2021-05-17T10:47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功能修改時顯示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執行修改顧客聯絡電話資料</w:t>
              </w:r>
            </w:ins>
          </w:p>
        </w:tc>
      </w:tr>
      <w:tr w:rsidR="00B06BCC" w14:paraId="471E017D" w14:textId="77777777" w:rsidTr="006127BC">
        <w:trPr>
          <w:ins w:id="20954" w:author="家榮 張" w:date="2021-05-17T10:47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F848C" w14:textId="5A67DA12" w:rsidR="00B06BCC" w:rsidRDefault="001B72C4" w:rsidP="006127BC">
            <w:pPr>
              <w:jc w:val="center"/>
              <w:rPr>
                <w:ins w:id="20955" w:author="家榮 張" w:date="2021-05-17T10:47:00Z"/>
                <w:rFonts w:ascii="標楷體" w:eastAsia="標楷體" w:hAnsi="標楷體"/>
              </w:rPr>
            </w:pPr>
            <w:ins w:id="20956" w:author="家榮 張" w:date="2021-05-17T10:56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CB8E4" w14:textId="77777777" w:rsidR="00B06BCC" w:rsidRDefault="00B06BCC" w:rsidP="006127BC">
            <w:pPr>
              <w:rPr>
                <w:ins w:id="20957" w:author="家榮 張" w:date="2021-05-17T10:47:00Z"/>
                <w:rFonts w:ascii="標楷體" w:eastAsia="標楷體" w:hAnsi="標楷體"/>
                <w:lang w:eastAsia="zh-HK"/>
              </w:rPr>
            </w:pPr>
            <w:ins w:id="20958" w:author="家榮 張" w:date="2021-05-17T10:47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DC7FD" w14:textId="77777777" w:rsidR="00B06BCC" w:rsidRDefault="00B06BCC" w:rsidP="006127BC">
            <w:pPr>
              <w:rPr>
                <w:ins w:id="20959" w:author="家榮 張" w:date="2021-05-17T10:47:00Z"/>
                <w:rFonts w:ascii="標楷體" w:eastAsia="標楷體" w:hAnsi="標楷體"/>
                <w:lang w:eastAsia="zh-HK"/>
              </w:rPr>
            </w:pPr>
            <w:ins w:id="20960" w:author="家榮 張" w:date="2021-05-17T10:47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</w:tbl>
    <w:p w14:paraId="7ED05A50" w14:textId="77777777" w:rsidR="00B06BCC" w:rsidRDefault="00B06BCC" w:rsidP="00B06BCC">
      <w:pPr>
        <w:rPr>
          <w:ins w:id="20961" w:author="家榮 張" w:date="2021-05-17T10:47:00Z"/>
          <w:rFonts w:ascii="標楷體" w:eastAsia="標楷體" w:hAnsi="標楷體"/>
        </w:rPr>
      </w:pPr>
    </w:p>
    <w:p w14:paraId="1A259DA9" w14:textId="77777777" w:rsidR="00B06BCC" w:rsidRDefault="00B06BCC" w:rsidP="00B06BCC">
      <w:pPr>
        <w:pStyle w:val="15"/>
        <w:numPr>
          <w:ilvl w:val="0"/>
          <w:numId w:val="55"/>
        </w:numPr>
        <w:ind w:left="1418"/>
        <w:rPr>
          <w:ins w:id="20962" w:author="家榮 張" w:date="2021-05-17T10:47:00Z"/>
        </w:rPr>
      </w:pPr>
      <w:ins w:id="20963" w:author="家榮 張" w:date="2021-05-17T10:47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20964" w:author="家榮 張" w:date="2021-05-17T18:04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456"/>
        <w:gridCol w:w="376"/>
        <w:gridCol w:w="457"/>
        <w:gridCol w:w="377"/>
        <w:gridCol w:w="1842"/>
        <w:gridCol w:w="377"/>
        <w:gridCol w:w="457"/>
        <w:gridCol w:w="6078"/>
        <w:tblGridChange w:id="20965">
          <w:tblGrid>
            <w:gridCol w:w="456"/>
            <w:gridCol w:w="376"/>
            <w:gridCol w:w="457"/>
            <w:gridCol w:w="377"/>
            <w:gridCol w:w="1842"/>
            <w:gridCol w:w="377"/>
            <w:gridCol w:w="457"/>
            <w:gridCol w:w="6078"/>
          </w:tblGrid>
        </w:tblGridChange>
      </w:tblGrid>
      <w:tr w:rsidR="00B06BCC" w14:paraId="2D4DBBF2" w14:textId="77777777" w:rsidTr="00667333">
        <w:trPr>
          <w:trHeight w:val="388"/>
          <w:jc w:val="center"/>
          <w:ins w:id="20966" w:author="家榮 張" w:date="2021-05-17T10:47:00Z"/>
          <w:trPrChange w:id="20967" w:author="家榮 張" w:date="2021-05-17T18:04:00Z">
            <w:trPr>
              <w:trHeight w:val="388"/>
              <w:jc w:val="center"/>
            </w:trPr>
          </w:trPrChange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0968" w:author="家榮 張" w:date="2021-05-17T18:04:00Z">
              <w:tcPr>
                <w:tcW w:w="576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301E13C5" w14:textId="77777777" w:rsidR="00B06BCC" w:rsidRDefault="00B06BCC" w:rsidP="006127BC">
            <w:pPr>
              <w:rPr>
                <w:ins w:id="20969" w:author="家榮 張" w:date="2021-05-17T10:47:00Z"/>
                <w:rFonts w:ascii="標楷體" w:eastAsia="標楷體" w:hAnsi="標楷體"/>
              </w:rPr>
            </w:pPr>
            <w:ins w:id="20970" w:author="家榮 張" w:date="2021-05-17T10:47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0971" w:author="家榮 張" w:date="2021-05-17T18:04:00Z">
              <w:tcPr>
                <w:tcW w:w="848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0CE928F6" w14:textId="77777777" w:rsidR="00B06BCC" w:rsidRDefault="00B06BCC" w:rsidP="006127BC">
            <w:pPr>
              <w:rPr>
                <w:ins w:id="20972" w:author="家榮 張" w:date="2021-05-17T10:47:00Z"/>
                <w:rFonts w:ascii="標楷體" w:eastAsia="標楷體" w:hAnsi="標楷體"/>
              </w:rPr>
            </w:pPr>
            <w:ins w:id="20973" w:author="家榮 張" w:date="2021-05-17T10:47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351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0974" w:author="家榮 張" w:date="2021-05-17T18:04:00Z">
              <w:tcPr>
                <w:tcW w:w="5569" w:type="dxa"/>
                <w:gridSpan w:val="5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7D52847" w14:textId="77777777" w:rsidR="00B06BCC" w:rsidRDefault="00B06BCC" w:rsidP="006127BC">
            <w:pPr>
              <w:jc w:val="center"/>
              <w:rPr>
                <w:ins w:id="20975" w:author="家榮 張" w:date="2021-05-17T10:47:00Z"/>
                <w:rFonts w:ascii="標楷體" w:eastAsia="標楷體" w:hAnsi="標楷體"/>
              </w:rPr>
            </w:pPr>
            <w:ins w:id="20976" w:author="家榮 張" w:date="2021-05-17T10:47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60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0977" w:author="家榮 張" w:date="2021-05-17T18:04:00Z">
              <w:tcPr>
                <w:tcW w:w="3427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77770D7F" w14:textId="77777777" w:rsidR="00B06BCC" w:rsidRDefault="00B06BCC" w:rsidP="006127BC">
            <w:pPr>
              <w:rPr>
                <w:ins w:id="20978" w:author="家榮 張" w:date="2021-05-17T10:47:00Z"/>
                <w:rFonts w:ascii="標楷體" w:eastAsia="標楷體" w:hAnsi="標楷體"/>
              </w:rPr>
            </w:pPr>
            <w:ins w:id="20979" w:author="家榮 張" w:date="2021-05-17T10:47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B06BCC" w14:paraId="2969C7BA" w14:textId="77777777" w:rsidTr="00667333">
        <w:trPr>
          <w:trHeight w:val="244"/>
          <w:jc w:val="center"/>
          <w:ins w:id="20980" w:author="家榮 張" w:date="2021-05-17T10:47:00Z"/>
          <w:trPrChange w:id="20981" w:author="家榮 張" w:date="2021-05-17T18:04:00Z">
            <w:trPr>
              <w:trHeight w:val="244"/>
              <w:jc w:val="center"/>
            </w:trPr>
          </w:trPrChange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20982" w:author="家榮 張" w:date="2021-05-17T18:04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1A3001AB" w14:textId="77777777" w:rsidR="00B06BCC" w:rsidRDefault="00B06BCC" w:rsidP="006127BC">
            <w:pPr>
              <w:widowControl/>
              <w:rPr>
                <w:ins w:id="20983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20984" w:author="家榮 張" w:date="2021-05-17T18:04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3EBCACED" w14:textId="77777777" w:rsidR="00B06BCC" w:rsidRDefault="00B06BCC" w:rsidP="006127BC">
            <w:pPr>
              <w:widowControl/>
              <w:rPr>
                <w:ins w:id="20985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0986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742D597" w14:textId="77777777" w:rsidR="00B06BCC" w:rsidRDefault="00B06BCC" w:rsidP="006127BC">
            <w:pPr>
              <w:rPr>
                <w:ins w:id="20987" w:author="家榮 張" w:date="2021-05-17T10:47:00Z"/>
                <w:rFonts w:ascii="標楷體" w:eastAsia="標楷體" w:hAnsi="標楷體"/>
              </w:rPr>
            </w:pPr>
            <w:ins w:id="20988" w:author="家榮 張" w:date="2021-05-17T10:47:00Z">
              <w:r>
                <w:rPr>
                  <w:rFonts w:ascii="標楷體" w:eastAsia="標楷體" w:hAnsi="標楷體" w:hint="eastAsia"/>
                </w:rPr>
                <w:t>資料型態</w:t>
              </w:r>
              <w:r>
                <w:rPr>
                  <w:rFonts w:ascii="標楷體" w:eastAsia="標楷體" w:hAnsi="標楷體" w:hint="eastAsia"/>
                </w:rPr>
                <w:lastRenderedPageBreak/>
                <w:t>長度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0989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0A08E55D" w14:textId="77777777" w:rsidR="00B06BCC" w:rsidRDefault="00B06BCC" w:rsidP="006127BC">
            <w:pPr>
              <w:rPr>
                <w:ins w:id="20990" w:author="家榮 張" w:date="2021-05-17T10:47:00Z"/>
                <w:rFonts w:ascii="標楷體" w:eastAsia="標楷體" w:hAnsi="標楷體"/>
              </w:rPr>
            </w:pPr>
            <w:ins w:id="20991" w:author="家榮 張" w:date="2021-05-17T10:47:00Z">
              <w:r>
                <w:rPr>
                  <w:rFonts w:ascii="標楷體" w:eastAsia="標楷體" w:hAnsi="標楷體" w:hint="eastAsia"/>
                </w:rPr>
                <w:lastRenderedPageBreak/>
                <w:t>預設值</w:t>
              </w:r>
            </w:ins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0992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1253DCA8" w14:textId="77777777" w:rsidR="00B06BCC" w:rsidRDefault="00B06BCC" w:rsidP="006127BC">
            <w:pPr>
              <w:rPr>
                <w:ins w:id="20993" w:author="家榮 張" w:date="2021-05-17T10:47:00Z"/>
                <w:rFonts w:ascii="標楷體" w:eastAsia="標楷體" w:hAnsi="標楷體"/>
              </w:rPr>
            </w:pPr>
            <w:ins w:id="20994" w:author="家榮 張" w:date="2021-05-17T10:47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0995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3644D187" w14:textId="77777777" w:rsidR="00B06BCC" w:rsidRDefault="00B06BCC" w:rsidP="006127BC">
            <w:pPr>
              <w:rPr>
                <w:ins w:id="20996" w:author="家榮 張" w:date="2021-05-17T10:47:00Z"/>
                <w:rFonts w:ascii="標楷體" w:eastAsia="標楷體" w:hAnsi="標楷體"/>
              </w:rPr>
            </w:pPr>
            <w:ins w:id="20997" w:author="家榮 張" w:date="2021-05-17T10:47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0998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0927003D" w14:textId="77777777" w:rsidR="00B06BCC" w:rsidRDefault="00B06BCC" w:rsidP="006127BC">
            <w:pPr>
              <w:rPr>
                <w:ins w:id="20999" w:author="家榮 張" w:date="2021-05-17T10:47:00Z"/>
                <w:rFonts w:ascii="標楷體" w:eastAsia="標楷體" w:hAnsi="標楷體"/>
              </w:rPr>
            </w:pPr>
            <w:ins w:id="21000" w:author="家榮 張" w:date="2021-05-17T10:47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21001" w:author="家榮 張" w:date="2021-05-17T18:04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3840CF9F" w14:textId="77777777" w:rsidR="00B06BCC" w:rsidRDefault="00B06BCC" w:rsidP="006127BC">
            <w:pPr>
              <w:widowControl/>
              <w:rPr>
                <w:ins w:id="21002" w:author="家榮 張" w:date="2021-05-17T10:47:00Z"/>
                <w:rFonts w:ascii="標楷體" w:eastAsia="標楷體" w:hAnsi="標楷體"/>
              </w:rPr>
            </w:pPr>
          </w:p>
        </w:tc>
      </w:tr>
      <w:tr w:rsidR="006D6E41" w14:paraId="3C816CF2" w14:textId="77777777" w:rsidTr="00667333">
        <w:trPr>
          <w:trHeight w:val="291"/>
          <w:jc w:val="center"/>
          <w:ins w:id="21003" w:author="家榮 張" w:date="2021-05-17T10:47:00Z"/>
          <w:trPrChange w:id="21004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005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A1FF08D" w14:textId="77777777" w:rsidR="006D6E41" w:rsidRDefault="006D6E41" w:rsidP="006D6E41">
            <w:pPr>
              <w:rPr>
                <w:ins w:id="21006" w:author="家榮 張" w:date="2021-05-17T10:47:00Z"/>
                <w:rFonts w:ascii="標楷體" w:eastAsia="標楷體" w:hAnsi="標楷體"/>
              </w:rPr>
            </w:pPr>
            <w:ins w:id="21007" w:author="家榮 張" w:date="2021-05-17T10:47:00Z">
              <w:r>
                <w:rPr>
                  <w:rFonts w:ascii="標楷體" w:eastAsia="標楷體" w:hAnsi="標楷體" w:hint="eastAsia"/>
                </w:rPr>
                <w:lastRenderedPageBreak/>
                <w:t>1</w:t>
              </w:r>
            </w:ins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008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65C4417" w14:textId="77777777" w:rsidR="006D6E41" w:rsidRDefault="006D6E41" w:rsidP="006D6E41">
            <w:pPr>
              <w:rPr>
                <w:ins w:id="21009" w:author="家榮 張" w:date="2021-05-17T10:47:00Z"/>
                <w:rFonts w:ascii="標楷體" w:eastAsia="標楷體" w:hAnsi="標楷體"/>
              </w:rPr>
            </w:pPr>
            <w:ins w:id="21010" w:author="家榮 張" w:date="2021-05-17T10:47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11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ACEB49" w14:textId="77777777" w:rsidR="006D6E41" w:rsidRDefault="006D6E41" w:rsidP="006D6E41">
            <w:pPr>
              <w:rPr>
                <w:ins w:id="21012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13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CB53EB" w14:textId="77777777" w:rsidR="006D6E41" w:rsidRDefault="006D6E41" w:rsidP="006D6E41">
            <w:pPr>
              <w:rPr>
                <w:ins w:id="21014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15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35F36B6" w14:textId="77777777" w:rsidR="006D6E41" w:rsidRDefault="006D6E41" w:rsidP="006D6E41">
            <w:pPr>
              <w:rPr>
                <w:ins w:id="21016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17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6C2C3E1" w14:textId="77777777" w:rsidR="006D6E41" w:rsidRDefault="006D6E41" w:rsidP="006D6E41">
            <w:pPr>
              <w:rPr>
                <w:ins w:id="21018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019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8E14775" w14:textId="77777777" w:rsidR="006D6E41" w:rsidRDefault="006D6E41" w:rsidP="006D6E41">
            <w:pPr>
              <w:rPr>
                <w:ins w:id="21020" w:author="家榮 張" w:date="2021-05-17T10:47:00Z"/>
                <w:rFonts w:ascii="標楷體" w:eastAsia="標楷體" w:hAnsi="標楷體"/>
              </w:rPr>
            </w:pPr>
            <w:ins w:id="21021" w:author="家榮 張" w:date="2021-05-17T10:47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6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022" w:author="家榮 張" w:date="2021-05-17T18:04:00Z">
              <w:tcPr>
                <w:tcW w:w="342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DDE1968" w14:textId="78684C7A" w:rsidR="006D6E41" w:rsidRDefault="006D6E41" w:rsidP="006D6E41">
            <w:pPr>
              <w:rPr>
                <w:ins w:id="21023" w:author="家榮 張" w:date="2021-05-17T10:47:00Z"/>
                <w:rFonts w:ascii="標楷體" w:eastAsia="標楷體" w:hAnsi="標楷體"/>
              </w:rPr>
            </w:pPr>
            <w:ins w:id="21024" w:author="家榮 張" w:date="2021-05-17T17:58:00Z">
              <w:r>
                <w:rPr>
                  <w:rFonts w:ascii="標楷體" w:eastAsia="標楷體" w:hAnsi="標楷體" w:hint="eastAsia"/>
                </w:rPr>
                <w:t>自動顯示</w:t>
              </w:r>
            </w:ins>
            <w:ins w:id="21025" w:author="家榮 張" w:date="2021-05-18T11:09:00Z">
              <w:r w:rsidR="005B3753">
                <w:rPr>
                  <w:rFonts w:ascii="標楷體" w:eastAsia="標楷體" w:hAnsi="標楷體" w:hint="eastAsia"/>
                </w:rPr>
                <w:t>「</w:t>
              </w:r>
            </w:ins>
            <w:ins w:id="21026" w:author="家榮 張" w:date="2021-05-17T18:03:00Z">
              <w:r w:rsidR="00667333">
                <w:rPr>
                  <w:rFonts w:ascii="標楷體" w:eastAsia="標楷體" w:hAnsi="標楷體" w:hint="eastAsia"/>
                </w:rPr>
                <w:t>修改</w:t>
              </w:r>
            </w:ins>
            <w:ins w:id="21027" w:author="家榮 張" w:date="2021-05-18T11:27:00Z">
              <w:r w:rsidR="00ED3F74">
                <w:rPr>
                  <w:rFonts w:ascii="標楷體" w:eastAsia="標楷體" w:hAnsi="標楷體" w:hint="eastAsia"/>
                </w:rPr>
                <w:t>」</w:t>
              </w:r>
            </w:ins>
          </w:p>
        </w:tc>
      </w:tr>
      <w:tr w:rsidR="006D6E41" w14:paraId="31CF7B27" w14:textId="77777777" w:rsidTr="00667333">
        <w:trPr>
          <w:trHeight w:val="291"/>
          <w:jc w:val="center"/>
          <w:ins w:id="21028" w:author="家榮 張" w:date="2021-05-17T10:47:00Z"/>
          <w:trPrChange w:id="21029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030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C3D424D" w14:textId="77777777" w:rsidR="006D6E41" w:rsidRDefault="006D6E41" w:rsidP="006D6E41">
            <w:pPr>
              <w:rPr>
                <w:ins w:id="21031" w:author="家榮 張" w:date="2021-05-17T10:47:00Z"/>
                <w:rFonts w:ascii="標楷體" w:eastAsia="標楷體" w:hAnsi="標楷體"/>
              </w:rPr>
            </w:pPr>
            <w:ins w:id="21032" w:author="家榮 張" w:date="2021-05-17T10:47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33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5255B43" w14:textId="77777777" w:rsidR="006D6E41" w:rsidRDefault="006D6E41" w:rsidP="006D6E41">
            <w:pPr>
              <w:rPr>
                <w:ins w:id="21034" w:author="家榮 張" w:date="2021-05-17T10:47:00Z"/>
                <w:rFonts w:ascii="標楷體" w:eastAsia="標楷體" w:hAnsi="標楷體"/>
              </w:rPr>
            </w:pPr>
            <w:ins w:id="21035" w:author="家榮 張" w:date="2021-05-17T10:47:00Z">
              <w:r>
                <w:rPr>
                  <w:rFonts w:ascii="標楷體" w:eastAsia="標楷體" w:hAnsi="標楷體" w:hint="eastAsia"/>
                </w:rPr>
                <w:t>戶號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36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52B0AA1" w14:textId="77777777" w:rsidR="006D6E41" w:rsidRDefault="006D6E41" w:rsidP="006D6E41">
            <w:pPr>
              <w:rPr>
                <w:ins w:id="21037" w:author="家榮 張" w:date="2021-05-17T10:47:00Z"/>
                <w:rFonts w:ascii="標楷體" w:eastAsia="標楷體" w:hAnsi="標楷體"/>
              </w:rPr>
            </w:pPr>
            <w:ins w:id="21038" w:author="家榮 張" w:date="2021-05-17T10:47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39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43B4E7" w14:textId="77777777" w:rsidR="006D6E41" w:rsidRDefault="006D6E41" w:rsidP="006D6E41">
            <w:pPr>
              <w:rPr>
                <w:ins w:id="21040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41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7FE9C5" w14:textId="77777777" w:rsidR="006D6E41" w:rsidRDefault="006D6E41" w:rsidP="006D6E41">
            <w:pPr>
              <w:rPr>
                <w:ins w:id="21042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21043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7D37FAF6" w14:textId="77777777" w:rsidR="006D6E41" w:rsidRDefault="006D6E41" w:rsidP="006D6E41">
            <w:pPr>
              <w:rPr>
                <w:ins w:id="21044" w:author="家榮 張" w:date="2021-05-17T10:47:00Z"/>
                <w:rFonts w:ascii="標楷體" w:eastAsia="標楷體" w:hAnsi="標楷體"/>
              </w:rPr>
            </w:pPr>
            <w:ins w:id="21045" w:author="家榮 張" w:date="2021-05-17T10:47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21046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67A3ABBF" w14:textId="77777777" w:rsidR="006D6E41" w:rsidRDefault="006D6E41" w:rsidP="006D6E41">
            <w:pPr>
              <w:rPr>
                <w:ins w:id="21047" w:author="家榮 張" w:date="2021-05-17T10:47:00Z"/>
                <w:rFonts w:ascii="標楷體" w:eastAsia="標楷體" w:hAnsi="標楷體"/>
              </w:rPr>
            </w:pPr>
            <w:ins w:id="21048" w:author="家榮 張" w:date="2021-05-17T10:4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607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21049" w:author="家榮 張" w:date="2021-05-17T18:04:00Z">
              <w:tcPr>
                <w:tcW w:w="3427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0116C949" w14:textId="22DAB717" w:rsidR="006D6E41" w:rsidRDefault="006D6E41" w:rsidP="006D6E41">
            <w:pPr>
              <w:rPr>
                <w:ins w:id="21050" w:author="家榮 張" w:date="2021-05-17T17:58:00Z"/>
                <w:rFonts w:ascii="標楷體" w:eastAsia="標楷體" w:hAnsi="標楷體"/>
              </w:rPr>
            </w:pPr>
            <w:ins w:id="21051" w:author="家榮 張" w:date="2021-05-17T17:58:00Z">
              <w:r>
                <w:rPr>
                  <w:rFonts w:ascii="標楷體" w:eastAsia="標楷體" w:hAnsi="標楷體" w:hint="eastAsia"/>
                </w:rPr>
                <w:t>1.「</w:t>
              </w:r>
            </w:ins>
            <w:ins w:id="21052" w:author="家榮 張" w:date="2021-05-17T18:03:00Z">
              <w:r w:rsidR="00667333">
                <w:rPr>
                  <w:rFonts w:ascii="標楷體" w:eastAsia="標楷體" w:hAnsi="標楷體" w:hint="eastAsia"/>
                </w:rPr>
                <w:t>修改</w:t>
              </w:r>
            </w:ins>
            <w:ins w:id="21053" w:author="家榮 張" w:date="2021-05-17T17:58:00Z">
              <w:r>
                <w:rPr>
                  <w:rFonts w:ascii="標楷體" w:eastAsia="標楷體" w:hAnsi="標楷體" w:hint="eastAsia"/>
                </w:rPr>
                <w:t>」時，二選一輸入</w:t>
              </w:r>
            </w:ins>
          </w:p>
          <w:p w14:paraId="22ABBF1D" w14:textId="6234B5A8" w:rsidR="006D6E41" w:rsidRDefault="006D6E41" w:rsidP="006D6E41">
            <w:pPr>
              <w:rPr>
                <w:ins w:id="21054" w:author="家榮 張" w:date="2021-05-17T10:47:00Z"/>
                <w:rFonts w:ascii="標楷體" w:eastAsia="標楷體" w:hAnsi="標楷體"/>
              </w:rPr>
            </w:pPr>
            <w:ins w:id="21055" w:author="家榮 張" w:date="2021-05-17T17:58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CustUKey</w:t>
              </w:r>
            </w:ins>
          </w:p>
        </w:tc>
      </w:tr>
      <w:tr w:rsidR="006D6E41" w14:paraId="31D7A70B" w14:textId="77777777" w:rsidTr="00667333">
        <w:trPr>
          <w:trHeight w:val="291"/>
          <w:jc w:val="center"/>
          <w:ins w:id="21056" w:author="家榮 張" w:date="2021-05-17T10:47:00Z"/>
          <w:trPrChange w:id="21057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058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A9382EB" w14:textId="49B9AA2F" w:rsidR="006D6E41" w:rsidRDefault="00667333" w:rsidP="006D6E41">
            <w:pPr>
              <w:rPr>
                <w:ins w:id="21059" w:author="家榮 張" w:date="2021-05-17T10:47:00Z"/>
                <w:rFonts w:ascii="標楷體" w:eastAsia="標楷體" w:hAnsi="標楷體"/>
              </w:rPr>
            </w:pPr>
            <w:ins w:id="21060" w:author="家榮 張" w:date="2021-05-17T18:04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61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123D58" w14:textId="77777777" w:rsidR="006D6E41" w:rsidRDefault="006D6E41" w:rsidP="006D6E41">
            <w:pPr>
              <w:rPr>
                <w:ins w:id="21062" w:author="家榮 張" w:date="2021-05-17T10:47:00Z"/>
                <w:rFonts w:ascii="標楷體" w:eastAsia="標楷體" w:hAnsi="標楷體"/>
              </w:rPr>
            </w:pPr>
            <w:ins w:id="21063" w:author="家榮 張" w:date="2021-05-17T10:47:00Z">
              <w:r>
                <w:rPr>
                  <w:rFonts w:ascii="標楷體" w:eastAsia="標楷體" w:hAnsi="標楷體" w:hint="eastAsia"/>
                </w:rPr>
                <w:t>電話種類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64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EC86036" w14:textId="77777777" w:rsidR="006D6E41" w:rsidRDefault="006D6E41" w:rsidP="006D6E41">
            <w:pPr>
              <w:rPr>
                <w:ins w:id="21065" w:author="家榮 張" w:date="2021-05-17T10:47:00Z"/>
                <w:rFonts w:ascii="標楷體" w:eastAsia="標楷體" w:hAnsi="標楷體"/>
              </w:rPr>
            </w:pPr>
            <w:ins w:id="21066" w:author="家榮 張" w:date="2021-05-17T10:47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67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1FF294" w14:textId="77777777" w:rsidR="006D6E41" w:rsidRDefault="006D6E41" w:rsidP="006D6E41">
            <w:pPr>
              <w:rPr>
                <w:ins w:id="21068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69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CA9CE17" w14:textId="77777777" w:rsidR="006D6E41" w:rsidRPr="00814B1E" w:rsidRDefault="006D6E41" w:rsidP="006D6E41">
            <w:pPr>
              <w:rPr>
                <w:ins w:id="21070" w:author="家榮 張" w:date="2021-05-17T10:47:00Z"/>
                <w:rFonts w:ascii="標楷體" w:eastAsia="標楷體" w:hAnsi="標楷體" w:cs="細明體"/>
                <w:spacing w:val="15"/>
                <w:kern w:val="0"/>
              </w:rPr>
            </w:pPr>
            <w:ins w:id="21071" w:author="家榮 張" w:date="2021-05-17T10:4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TelTypeCode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"_(8).附件8"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附件-8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72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9541648" w14:textId="77777777" w:rsidR="006D6E41" w:rsidRDefault="006D6E41" w:rsidP="006D6E41">
            <w:pPr>
              <w:rPr>
                <w:ins w:id="21073" w:author="家榮 張" w:date="2021-05-17T10:47:00Z"/>
                <w:rFonts w:ascii="標楷體" w:eastAsia="標楷體" w:hAnsi="標楷體"/>
              </w:rPr>
            </w:pPr>
            <w:ins w:id="21074" w:author="家榮 張" w:date="2021-05-17T10:47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75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9E79E65" w14:textId="77777777" w:rsidR="006D6E41" w:rsidRDefault="006D6E41" w:rsidP="006D6E41">
            <w:pPr>
              <w:rPr>
                <w:ins w:id="21076" w:author="家榮 張" w:date="2021-05-17T10:47:00Z"/>
                <w:rFonts w:ascii="標楷體" w:eastAsia="標楷體" w:hAnsi="標楷體"/>
              </w:rPr>
            </w:pPr>
            <w:ins w:id="21077" w:author="家榮 張" w:date="2021-05-17T10:4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6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78" w:author="家榮 張" w:date="2021-05-17T18:04:00Z">
              <w:tcPr>
                <w:tcW w:w="342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1E81AB" w14:textId="2D00D072" w:rsidR="006D6E41" w:rsidRDefault="006D6E41" w:rsidP="006D6E41">
            <w:pPr>
              <w:snapToGrid w:val="0"/>
              <w:ind w:left="238" w:hangingChars="99" w:hanging="238"/>
              <w:rPr>
                <w:ins w:id="21079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1080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1.「</w:t>
              </w:r>
            </w:ins>
            <w:ins w:id="21081" w:author="家榮 張" w:date="2021-05-18T09:14:00Z">
              <w:r w:rsidR="00B41DFE">
                <w:rPr>
                  <w:rFonts w:ascii="標楷體" w:eastAsia="標楷體" w:hAnsi="標楷體" w:hint="eastAsia"/>
                </w:rPr>
                <w:t>修改</w:t>
              </w:r>
            </w:ins>
            <w:ins w:id="21082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」時,必須輸入</w:t>
              </w:r>
            </w:ins>
          </w:p>
          <w:p w14:paraId="65614247" w14:textId="77777777" w:rsidR="006D6E41" w:rsidRDefault="006D6E41" w:rsidP="006D6E41">
            <w:pPr>
              <w:rPr>
                <w:ins w:id="21083" w:author="家榮 張" w:date="2021-05-17T17:58:00Z"/>
                <w:rFonts w:ascii="標楷體" w:eastAsia="標楷體" w:hAnsi="標楷體"/>
              </w:rPr>
            </w:pPr>
            <w:ins w:id="21084" w:author="家榮 張" w:date="2021-05-17T17:58:00Z">
              <w:r>
                <w:rPr>
                  <w:rFonts w:ascii="標楷體" w:eastAsia="標楷體" w:hAnsi="標楷體" w:hint="eastAsia"/>
                </w:rPr>
                <w:t>2.檢核條件:</w:t>
              </w:r>
            </w:ins>
          </w:p>
          <w:p w14:paraId="5F3890BB" w14:textId="77777777" w:rsidR="006D6E41" w:rsidRDefault="006D6E41" w:rsidP="006D6E41">
            <w:pPr>
              <w:rPr>
                <w:ins w:id="21085" w:author="家榮 張" w:date="2021-05-17T17:58:00Z"/>
                <w:rFonts w:ascii="標楷體" w:eastAsia="標楷體" w:hAnsi="標楷體"/>
              </w:rPr>
            </w:pPr>
            <w:ins w:id="21086" w:author="家榮 張" w:date="2021-05-17T17:58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>V(H,TelTypeCodeHelp)</w:t>
              </w:r>
            </w:ins>
          </w:p>
          <w:p w14:paraId="392093EC" w14:textId="18154834" w:rsidR="006D6E41" w:rsidRPr="00814B1E" w:rsidRDefault="006D6E41" w:rsidP="006D6E41">
            <w:pPr>
              <w:rPr>
                <w:ins w:id="21087" w:author="家榮 張" w:date="2021-05-17T10:47:00Z"/>
                <w:rFonts w:ascii="標楷體" w:eastAsia="標楷體" w:hAnsi="標楷體"/>
                <w:color w:val="000000" w:themeColor="text1"/>
              </w:rPr>
            </w:pPr>
            <w:ins w:id="21088" w:author="家榮 張" w:date="2021-05-17T17:58:00Z">
              <w:r>
                <w:rPr>
                  <w:rFonts w:ascii="標楷體" w:eastAsia="標楷體" w:hAnsi="標楷體"/>
                  <w:color w:val="000000" w:themeColor="text1"/>
                </w:rPr>
                <w:t>3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  <w:color w:val="000000" w:themeColor="text1"/>
                </w:rPr>
                <w:t>TelTypeCode</w:t>
              </w:r>
            </w:ins>
          </w:p>
        </w:tc>
      </w:tr>
      <w:tr w:rsidR="006D6E41" w14:paraId="4C0B0F15" w14:textId="77777777" w:rsidTr="00667333">
        <w:trPr>
          <w:trHeight w:val="291"/>
          <w:jc w:val="center"/>
          <w:ins w:id="21089" w:author="家榮 張" w:date="2021-05-17T10:47:00Z"/>
          <w:trPrChange w:id="21090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91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9301076" w14:textId="108DF3A5" w:rsidR="006D6E41" w:rsidRDefault="00667333" w:rsidP="006D6E41">
            <w:pPr>
              <w:rPr>
                <w:ins w:id="21092" w:author="家榮 張" w:date="2021-05-17T10:47:00Z"/>
                <w:rFonts w:ascii="標楷體" w:eastAsia="標楷體" w:hAnsi="標楷體"/>
              </w:rPr>
            </w:pPr>
            <w:ins w:id="21093" w:author="家榮 張" w:date="2021-05-17T18:04:00Z">
              <w:r>
                <w:rPr>
                  <w:rFonts w:ascii="標楷體" w:eastAsia="標楷體" w:hAnsi="標楷體"/>
                </w:rPr>
                <w:t>4</w:t>
              </w:r>
            </w:ins>
            <w:ins w:id="21094" w:author="家榮 張" w:date="2021-05-17T10:47:00Z">
              <w:r w:rsidR="006D6E41">
                <w:rPr>
                  <w:rFonts w:ascii="標楷體" w:eastAsia="標楷體" w:hAnsi="標楷體" w:hint="eastAsia"/>
                </w:rPr>
                <w:t>.1</w:t>
              </w:r>
            </w:ins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95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F452F1" w14:textId="77777777" w:rsidR="006D6E41" w:rsidRDefault="006D6E41" w:rsidP="006D6E41">
            <w:pPr>
              <w:rPr>
                <w:ins w:id="21096" w:author="家榮 張" w:date="2021-05-17T10:47:00Z"/>
                <w:rFonts w:ascii="標楷體" w:eastAsia="標楷體" w:hAnsi="標楷體"/>
              </w:rPr>
            </w:pPr>
            <w:ins w:id="21097" w:author="家榮 張" w:date="2021-05-17T10:47:00Z">
              <w:r>
                <w:rPr>
                  <w:rFonts w:ascii="標楷體" w:eastAsia="標楷體" w:hAnsi="標楷體" w:hint="eastAsia"/>
                </w:rPr>
                <w:t>電話號碼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98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1E9362" w14:textId="77777777" w:rsidR="006D6E41" w:rsidRDefault="006D6E41" w:rsidP="006D6E41">
            <w:pPr>
              <w:rPr>
                <w:ins w:id="21099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00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308FA67" w14:textId="77777777" w:rsidR="006D6E41" w:rsidRDefault="006D6E41" w:rsidP="006D6E41">
            <w:pPr>
              <w:rPr>
                <w:ins w:id="21101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02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7B3F85" w14:textId="77777777" w:rsidR="006D6E41" w:rsidRDefault="006D6E41" w:rsidP="006D6E41">
            <w:pPr>
              <w:rPr>
                <w:ins w:id="21103" w:author="家榮 張" w:date="2021-05-17T10:47:00Z"/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04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540C60F" w14:textId="77777777" w:rsidR="006D6E41" w:rsidRDefault="006D6E41" w:rsidP="006D6E41">
            <w:pPr>
              <w:rPr>
                <w:ins w:id="21105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06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FAE0C6" w14:textId="77777777" w:rsidR="006D6E41" w:rsidRDefault="006D6E41" w:rsidP="006D6E41">
            <w:pPr>
              <w:rPr>
                <w:ins w:id="21107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6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08" w:author="家榮 張" w:date="2021-05-17T18:04:00Z">
              <w:tcPr>
                <w:tcW w:w="342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DC0CAE" w14:textId="77777777" w:rsidR="006D6E41" w:rsidRDefault="006D6E41" w:rsidP="006D6E41">
            <w:pPr>
              <w:snapToGrid w:val="0"/>
              <w:ind w:left="238" w:hangingChars="99" w:hanging="238"/>
              <w:rPr>
                <w:ins w:id="21109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1110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1.「電話種類」為非09時使用格式</w:t>
              </w:r>
            </w:ins>
          </w:p>
          <w:p w14:paraId="62DF241C" w14:textId="5B9018AF" w:rsidR="006D6E41" w:rsidRPr="00814B1E" w:rsidRDefault="006D6E41" w:rsidP="006D6E41">
            <w:pPr>
              <w:rPr>
                <w:ins w:id="21111" w:author="家榮 張" w:date="2021-05-17T17:58:00Z"/>
                <w:rFonts w:ascii="標楷體" w:eastAsia="標楷體" w:hAnsi="標楷體"/>
              </w:rPr>
            </w:pPr>
            <w:ins w:id="21112" w:author="家榮 張" w:date="2021-05-17T17:58:00Z">
              <w:r>
                <w:rPr>
                  <w:rFonts w:ascii="標楷體" w:eastAsia="標楷體" w:hAnsi="標楷體" w:hint="eastAsia"/>
                </w:rPr>
                <w:t>2.「</w:t>
              </w:r>
            </w:ins>
            <w:ins w:id="21113" w:author="家榮 張" w:date="2021-05-18T09:14:00Z">
              <w:r w:rsidR="00B41DFE">
                <w:rPr>
                  <w:rFonts w:ascii="標楷體" w:eastAsia="標楷體" w:hAnsi="標楷體" w:hint="eastAsia"/>
                </w:rPr>
                <w:t>修改</w:t>
              </w:r>
            </w:ins>
            <w:ins w:id="21114" w:author="家榮 張" w:date="2021-05-17T17:58:00Z">
              <w:r>
                <w:rPr>
                  <w:rFonts w:ascii="標楷體" w:eastAsia="標楷體" w:hAnsi="標楷體" w:hint="eastAsia"/>
                </w:rPr>
                <w:t>」時必須輸入</w:t>
              </w:r>
            </w:ins>
          </w:p>
          <w:p w14:paraId="3015B69A" w14:textId="25792927" w:rsidR="006D6E41" w:rsidRPr="00814B1E" w:rsidRDefault="006D6E41" w:rsidP="006D6E41">
            <w:pPr>
              <w:rPr>
                <w:ins w:id="21115" w:author="家榮 張" w:date="2021-05-17T10:47:00Z"/>
                <w:rFonts w:ascii="標楷體" w:eastAsia="標楷體" w:hAnsi="標楷體"/>
              </w:rPr>
            </w:pPr>
            <w:ins w:id="21116" w:author="家榮 張" w:date="2021-05-17T17:58:00Z">
              <w:r>
                <w:rPr>
                  <w:rFonts w:ascii="標楷體" w:eastAsia="標楷體" w:hAnsi="標楷體"/>
                </w:rPr>
                <w:t>3.</w:t>
              </w:r>
              <w:r>
                <w:rPr>
                  <w:rFonts w:ascii="標楷體" w:eastAsia="標楷體" w:hAnsi="標楷體" w:hint="eastAsia"/>
                </w:rPr>
                <w:t>「電話種類」為03或05時，只需輸入「電話號碼」</w:t>
              </w:r>
            </w:ins>
          </w:p>
        </w:tc>
      </w:tr>
      <w:tr w:rsidR="006D6E41" w14:paraId="567BFDD2" w14:textId="77777777" w:rsidTr="00667333">
        <w:trPr>
          <w:trHeight w:val="291"/>
          <w:jc w:val="center"/>
          <w:ins w:id="21117" w:author="家榮 張" w:date="2021-05-17T10:47:00Z"/>
          <w:trPrChange w:id="21118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19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4E6A00" w14:textId="77777777" w:rsidR="006D6E41" w:rsidRDefault="006D6E41" w:rsidP="006D6E41">
            <w:pPr>
              <w:rPr>
                <w:ins w:id="21120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21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4565E1" w14:textId="77777777" w:rsidR="006D6E41" w:rsidRDefault="006D6E41" w:rsidP="006D6E41">
            <w:pPr>
              <w:rPr>
                <w:ins w:id="21122" w:author="家榮 張" w:date="2021-05-17T10:47:00Z"/>
                <w:rFonts w:ascii="標楷體" w:eastAsia="標楷體" w:hAnsi="標楷體"/>
              </w:rPr>
            </w:pPr>
            <w:ins w:id="21123" w:author="家榮 張" w:date="2021-05-17T10:47:00Z">
              <w:r>
                <w:rPr>
                  <w:rFonts w:ascii="標楷體" w:eastAsia="標楷體" w:hAnsi="標楷體" w:hint="eastAsia"/>
                </w:rPr>
                <w:t>區碼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24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7624773" w14:textId="77777777" w:rsidR="006D6E41" w:rsidRDefault="006D6E41" w:rsidP="006D6E41">
            <w:pPr>
              <w:rPr>
                <w:ins w:id="21125" w:author="家榮 張" w:date="2021-05-17T10:47:00Z"/>
                <w:rFonts w:ascii="標楷體" w:eastAsia="標楷體" w:hAnsi="標楷體"/>
              </w:rPr>
            </w:pPr>
            <w:ins w:id="21126" w:author="家榮 張" w:date="2021-05-17T10:47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27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5BD109" w14:textId="77777777" w:rsidR="006D6E41" w:rsidRDefault="006D6E41" w:rsidP="006D6E41">
            <w:pPr>
              <w:rPr>
                <w:ins w:id="21128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29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6EF9F8" w14:textId="77777777" w:rsidR="006D6E41" w:rsidRDefault="006D6E41" w:rsidP="006D6E41">
            <w:pPr>
              <w:rPr>
                <w:ins w:id="21130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31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7885AD" w14:textId="77777777" w:rsidR="006D6E41" w:rsidRDefault="006D6E41" w:rsidP="006D6E41">
            <w:pPr>
              <w:rPr>
                <w:ins w:id="21132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33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BACF2E5" w14:textId="77777777" w:rsidR="006D6E41" w:rsidRDefault="006D6E41" w:rsidP="006D6E41">
            <w:pPr>
              <w:rPr>
                <w:ins w:id="21134" w:author="家榮 張" w:date="2021-05-17T10:47:00Z"/>
                <w:rFonts w:ascii="標楷體" w:eastAsia="標楷體" w:hAnsi="標楷體"/>
              </w:rPr>
            </w:pPr>
            <w:ins w:id="21135" w:author="家榮 張" w:date="2021-05-17T10:4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607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PrChange w:id="21136" w:author="家榮 張" w:date="2021-05-17T18:04:00Z">
              <w:tcPr>
                <w:tcW w:w="3427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07C6AE5F" w14:textId="77777777" w:rsidR="006D6E41" w:rsidRPr="00814B1E" w:rsidRDefault="006D6E41" w:rsidP="006D6E41">
            <w:pPr>
              <w:rPr>
                <w:ins w:id="21137" w:author="家榮 張" w:date="2021-05-17T17:58:00Z"/>
                <w:rFonts w:ascii="標楷體" w:eastAsia="標楷體" w:hAnsi="標楷體"/>
              </w:rPr>
            </w:pPr>
            <w:ins w:id="21138" w:author="家榮 張" w:date="2021-05-17T17:58:00Z">
              <w:r>
                <w:rPr>
                  <w:rFonts w:ascii="標楷體" w:eastAsia="標楷體" w:hAnsi="標楷體" w:hint="eastAsia"/>
                </w:rPr>
                <w:t>1.</w:t>
              </w:r>
              <w:r w:rsidRPr="00814B1E">
                <w:rPr>
                  <w:rFonts w:ascii="標楷體" w:eastAsia="標楷體" w:hAnsi="標楷體" w:hint="eastAsia"/>
                </w:rPr>
                <w:t>自行輸入</w:t>
              </w:r>
            </w:ins>
          </w:p>
          <w:p w14:paraId="6C1C2B61" w14:textId="77777777" w:rsidR="006D6E41" w:rsidRDefault="006D6E41" w:rsidP="006D6E41">
            <w:pPr>
              <w:rPr>
                <w:ins w:id="21139" w:author="家榮 張" w:date="2021-05-17T17:58:00Z"/>
                <w:rFonts w:ascii="標楷體" w:eastAsia="標楷體" w:hAnsi="標楷體"/>
              </w:rPr>
            </w:pPr>
            <w:ins w:id="21140" w:author="家榮 張" w:date="2021-05-17T17:58:00Z">
              <w:r>
                <w:rPr>
                  <w:rFonts w:ascii="標楷體" w:eastAsia="標楷體" w:hAnsi="標楷體" w:hint="eastAsia"/>
                </w:rPr>
                <w:t>2.檢核條件:</w:t>
              </w:r>
            </w:ins>
          </w:p>
          <w:p w14:paraId="0FB92346" w14:textId="77777777" w:rsidR="006D6E41" w:rsidRPr="00814B1E" w:rsidRDefault="006D6E41" w:rsidP="006D6E41">
            <w:pPr>
              <w:rPr>
                <w:ins w:id="21141" w:author="家榮 張" w:date="2021-05-17T17:58:00Z"/>
                <w:rFonts w:ascii="標楷體" w:eastAsia="標楷體" w:hAnsi="標楷體"/>
              </w:rPr>
            </w:pPr>
            <w:ins w:id="21142" w:author="家榮 張" w:date="2021-05-17T17:58:00Z">
              <w:r>
                <w:rPr>
                  <w:rFonts w:ascii="標楷體" w:eastAsia="標楷體" w:hAnsi="標楷體" w:hint="eastAsia"/>
                </w:rPr>
                <w:t xml:space="preserve"> C(4,</w:t>
              </w:r>
              <w:r>
                <w:rPr>
                  <w:rFonts w:ascii="標楷體" w:eastAsia="標楷體" w:hAnsi="標楷體"/>
                </w:rPr>
                <w:t>#TelArea,$,V(9)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34EF2C1C" w14:textId="4C8AF1CC" w:rsidR="006D6E41" w:rsidRDefault="006D6E41" w:rsidP="006D6E41">
            <w:pPr>
              <w:rPr>
                <w:ins w:id="21143" w:author="家榮 張" w:date="2021-05-17T10:47:00Z"/>
                <w:rFonts w:ascii="標楷體" w:eastAsia="標楷體" w:hAnsi="標楷體"/>
              </w:rPr>
            </w:pPr>
            <w:ins w:id="21144" w:author="家榮 張" w:date="2021-05-17T17:58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</w:t>
              </w:r>
              <w:r w:rsidRPr="00814B1E">
                <w:rPr>
                  <w:rFonts w:ascii="標楷體" w:eastAsia="標楷體" w:hAnsi="標楷體"/>
                </w:rPr>
                <w:t>CustTelNo</w:t>
              </w:r>
              <w:r w:rsidRPr="00814B1E">
                <w:rPr>
                  <w:rFonts w:ascii="標楷體" w:eastAsia="標楷體" w:hAnsi="標楷體" w:hint="eastAsia"/>
                </w:rPr>
                <w:t>.</w:t>
              </w:r>
              <w:r w:rsidRPr="00814B1E">
                <w:rPr>
                  <w:rFonts w:ascii="標楷體" w:eastAsia="標楷體" w:hAnsi="標楷體"/>
                </w:rPr>
                <w:t>TelArea</w:t>
              </w:r>
            </w:ins>
          </w:p>
        </w:tc>
      </w:tr>
      <w:tr w:rsidR="006D6E41" w14:paraId="012125A5" w14:textId="77777777" w:rsidTr="00667333">
        <w:trPr>
          <w:trHeight w:val="291"/>
          <w:jc w:val="center"/>
          <w:ins w:id="21145" w:author="家榮 張" w:date="2021-05-17T10:47:00Z"/>
          <w:trPrChange w:id="21146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47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DC53E59" w14:textId="77777777" w:rsidR="006D6E41" w:rsidRDefault="006D6E41" w:rsidP="006D6E41">
            <w:pPr>
              <w:rPr>
                <w:ins w:id="21148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49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2F5CD19" w14:textId="77777777" w:rsidR="006D6E41" w:rsidRDefault="006D6E41" w:rsidP="006D6E41">
            <w:pPr>
              <w:rPr>
                <w:ins w:id="21150" w:author="家榮 張" w:date="2021-05-17T10:47:00Z"/>
                <w:rFonts w:ascii="標楷體" w:eastAsia="標楷體" w:hAnsi="標楷體"/>
              </w:rPr>
            </w:pPr>
            <w:ins w:id="21151" w:author="家榮 張" w:date="2021-05-17T10:47:00Z">
              <w:r>
                <w:rPr>
                  <w:rFonts w:ascii="標楷體" w:eastAsia="標楷體" w:hAnsi="標楷體" w:hint="eastAsia"/>
                </w:rPr>
                <w:t>號碼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52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CA2028" w14:textId="77777777" w:rsidR="006D6E41" w:rsidRDefault="006D6E41" w:rsidP="006D6E41">
            <w:pPr>
              <w:rPr>
                <w:ins w:id="21153" w:author="家榮 張" w:date="2021-05-17T10:47:00Z"/>
                <w:rFonts w:ascii="標楷體" w:eastAsia="標楷體" w:hAnsi="標楷體"/>
              </w:rPr>
            </w:pPr>
            <w:ins w:id="21154" w:author="家榮 張" w:date="2021-05-17T10:47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55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4083D5" w14:textId="77777777" w:rsidR="006D6E41" w:rsidRDefault="006D6E41" w:rsidP="006D6E41">
            <w:pPr>
              <w:rPr>
                <w:ins w:id="21156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57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0E7266" w14:textId="77777777" w:rsidR="006D6E41" w:rsidRDefault="006D6E41" w:rsidP="006D6E41">
            <w:pPr>
              <w:rPr>
                <w:ins w:id="21158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59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2477BBD" w14:textId="77777777" w:rsidR="006D6E41" w:rsidRDefault="006D6E41" w:rsidP="006D6E41">
            <w:pPr>
              <w:rPr>
                <w:ins w:id="21160" w:author="家榮 張" w:date="2021-05-17T10:47:00Z"/>
                <w:rFonts w:ascii="標楷體" w:eastAsia="標楷體" w:hAnsi="標楷體"/>
              </w:rPr>
            </w:pPr>
            <w:ins w:id="21161" w:author="家榮 張" w:date="2021-05-17T10:47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62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62BC7A" w14:textId="77777777" w:rsidR="006D6E41" w:rsidRDefault="006D6E41" w:rsidP="006D6E41">
            <w:pPr>
              <w:rPr>
                <w:ins w:id="21163" w:author="家榮 張" w:date="2021-05-17T10:47:00Z"/>
                <w:rFonts w:ascii="標楷體" w:eastAsia="標楷體" w:hAnsi="標楷體"/>
              </w:rPr>
            </w:pPr>
            <w:ins w:id="21164" w:author="家榮 張" w:date="2021-05-17T10:4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6078" w:type="dxa"/>
            <w:tcBorders>
              <w:left w:val="single" w:sz="4" w:space="0" w:color="auto"/>
              <w:right w:val="single" w:sz="4" w:space="0" w:color="auto"/>
            </w:tcBorders>
            <w:tcPrChange w:id="21165" w:author="家榮 張" w:date="2021-05-17T18:04:00Z">
              <w:tcPr>
                <w:tcW w:w="3427" w:type="dxa"/>
                <w:tcBorders>
                  <w:left w:val="single" w:sz="4" w:space="0" w:color="auto"/>
                  <w:right w:val="single" w:sz="4" w:space="0" w:color="auto"/>
                </w:tcBorders>
              </w:tcPr>
            </w:tcPrChange>
          </w:tcPr>
          <w:p w14:paraId="11A25DE6" w14:textId="77777777" w:rsidR="006D6E41" w:rsidRPr="00814B1E" w:rsidRDefault="006D6E41" w:rsidP="006D6E41">
            <w:pPr>
              <w:rPr>
                <w:ins w:id="21166" w:author="家榮 張" w:date="2021-05-17T17:58:00Z"/>
                <w:rFonts w:ascii="標楷體" w:eastAsia="標楷體" w:hAnsi="標楷體"/>
              </w:rPr>
            </w:pPr>
            <w:ins w:id="21167" w:author="家榮 張" w:date="2021-05-17T17:58:00Z">
              <w:r>
                <w:rPr>
                  <w:rFonts w:ascii="標楷體" w:eastAsia="標楷體" w:hAnsi="標楷體" w:hint="eastAsia"/>
                </w:rPr>
                <w:t>1.</w:t>
              </w:r>
              <w:r w:rsidRPr="00814B1E">
                <w:rPr>
                  <w:rFonts w:ascii="標楷體" w:eastAsia="標楷體" w:hAnsi="標楷體" w:hint="eastAsia"/>
                </w:rPr>
                <w:t>必須輸入</w:t>
              </w:r>
            </w:ins>
          </w:p>
          <w:p w14:paraId="1CF907D0" w14:textId="77777777" w:rsidR="006D6E41" w:rsidRPr="00814B1E" w:rsidRDefault="006D6E41" w:rsidP="006D6E41">
            <w:pPr>
              <w:rPr>
                <w:ins w:id="21168" w:author="家榮 張" w:date="2021-05-17T17:58:00Z"/>
                <w:rFonts w:ascii="標楷體" w:eastAsia="標楷體" w:hAnsi="標楷體"/>
              </w:rPr>
            </w:pPr>
            <w:ins w:id="21169" w:author="家榮 張" w:date="2021-05-17T17:58:00Z">
              <w:r>
                <w:rPr>
                  <w:rFonts w:ascii="標楷體" w:eastAsia="標楷體" w:hAnsi="標楷體" w:hint="eastAsia"/>
                </w:rPr>
                <w:t>2.檢核條件:V(9)</w:t>
              </w:r>
            </w:ins>
          </w:p>
          <w:p w14:paraId="75E584B6" w14:textId="18AD8670" w:rsidR="006D6E41" w:rsidRDefault="006D6E41" w:rsidP="006D6E41">
            <w:pPr>
              <w:rPr>
                <w:ins w:id="21170" w:author="家榮 張" w:date="2021-05-17T10:47:00Z"/>
                <w:rFonts w:ascii="標楷體" w:eastAsia="標楷體" w:hAnsi="標楷體"/>
              </w:rPr>
            </w:pPr>
            <w:ins w:id="21171" w:author="家榮 張" w:date="2021-05-17T17:58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.CustTelNo.TelNo</w:t>
              </w:r>
            </w:ins>
          </w:p>
        </w:tc>
      </w:tr>
      <w:tr w:rsidR="006D6E41" w14:paraId="3FE32C24" w14:textId="77777777" w:rsidTr="00667333">
        <w:trPr>
          <w:trHeight w:val="291"/>
          <w:jc w:val="center"/>
          <w:ins w:id="21172" w:author="家榮 張" w:date="2021-05-17T10:47:00Z"/>
          <w:trPrChange w:id="21173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74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ADD13A" w14:textId="77777777" w:rsidR="006D6E41" w:rsidRDefault="006D6E41" w:rsidP="006D6E41">
            <w:pPr>
              <w:rPr>
                <w:ins w:id="21175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76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A40974D" w14:textId="77777777" w:rsidR="006D6E41" w:rsidRDefault="006D6E41" w:rsidP="006D6E41">
            <w:pPr>
              <w:rPr>
                <w:ins w:id="21177" w:author="家榮 張" w:date="2021-05-17T10:47:00Z"/>
                <w:rFonts w:ascii="標楷體" w:eastAsia="標楷體" w:hAnsi="標楷體"/>
              </w:rPr>
            </w:pPr>
            <w:ins w:id="21178" w:author="家榮 張" w:date="2021-05-17T10:47:00Z">
              <w:r>
                <w:rPr>
                  <w:rFonts w:ascii="標楷體" w:eastAsia="標楷體" w:hAnsi="標楷體" w:hint="eastAsia"/>
                </w:rPr>
                <w:t>號碼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79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F96CAC" w14:textId="77777777" w:rsidR="006D6E41" w:rsidRDefault="006D6E41" w:rsidP="006D6E41">
            <w:pPr>
              <w:rPr>
                <w:ins w:id="21180" w:author="家榮 張" w:date="2021-05-17T10:47:00Z"/>
                <w:rFonts w:ascii="標楷體" w:eastAsia="標楷體" w:hAnsi="標楷體"/>
              </w:rPr>
            </w:pPr>
            <w:ins w:id="21181" w:author="家榮 張" w:date="2021-05-17T10:47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82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DCAB429" w14:textId="77777777" w:rsidR="006D6E41" w:rsidRDefault="006D6E41" w:rsidP="006D6E41">
            <w:pPr>
              <w:rPr>
                <w:ins w:id="21183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84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46E7325" w14:textId="77777777" w:rsidR="006D6E41" w:rsidRDefault="006D6E41" w:rsidP="006D6E41">
            <w:pPr>
              <w:rPr>
                <w:ins w:id="21185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86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441BCB" w14:textId="77777777" w:rsidR="006D6E41" w:rsidRDefault="006D6E41" w:rsidP="006D6E41">
            <w:pPr>
              <w:rPr>
                <w:ins w:id="21187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88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BEB3449" w14:textId="77777777" w:rsidR="006D6E41" w:rsidRDefault="006D6E41" w:rsidP="006D6E41">
            <w:pPr>
              <w:rPr>
                <w:ins w:id="21189" w:author="家榮 張" w:date="2021-05-17T10:47:00Z"/>
                <w:rFonts w:ascii="標楷體" w:eastAsia="標楷體" w:hAnsi="標楷體"/>
              </w:rPr>
            </w:pPr>
            <w:ins w:id="21190" w:author="家榮 張" w:date="2021-05-17T10:4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607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91" w:author="家榮 張" w:date="2021-05-17T18:04:00Z">
              <w:tcPr>
                <w:tcW w:w="3427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A0DAA6" w14:textId="77777777" w:rsidR="006D6E41" w:rsidRPr="00814B1E" w:rsidRDefault="006D6E41" w:rsidP="006D6E41">
            <w:pPr>
              <w:rPr>
                <w:ins w:id="21192" w:author="家榮 張" w:date="2021-05-17T17:58:00Z"/>
                <w:rFonts w:ascii="標楷體" w:eastAsia="標楷體" w:hAnsi="標楷體"/>
              </w:rPr>
            </w:pPr>
            <w:ins w:id="21193" w:author="家榮 張" w:date="2021-05-17T17:58:00Z">
              <w:r>
                <w:rPr>
                  <w:rFonts w:ascii="標楷體" w:eastAsia="標楷體" w:hAnsi="標楷體" w:hint="eastAsia"/>
                </w:rPr>
                <w:t>1.</w:t>
              </w:r>
              <w:r w:rsidRPr="00814B1E">
                <w:rPr>
                  <w:rFonts w:ascii="標楷體" w:eastAsia="標楷體" w:hAnsi="標楷體" w:hint="eastAsia"/>
                </w:rPr>
                <w:t>自行輸入</w:t>
              </w:r>
            </w:ins>
          </w:p>
          <w:p w14:paraId="11F0BFB7" w14:textId="77777777" w:rsidR="006D6E41" w:rsidRDefault="006D6E41" w:rsidP="006D6E41">
            <w:pPr>
              <w:rPr>
                <w:ins w:id="21194" w:author="家榮 張" w:date="2021-05-17T17:58:00Z"/>
                <w:rFonts w:ascii="標楷體" w:eastAsia="標楷體" w:hAnsi="標楷體"/>
              </w:rPr>
            </w:pPr>
            <w:ins w:id="21195" w:author="家榮 張" w:date="2021-05-17T17:58:00Z">
              <w:r>
                <w:rPr>
                  <w:rFonts w:ascii="標楷體" w:eastAsia="標楷體" w:hAnsi="標楷體" w:hint="eastAsia"/>
                </w:rPr>
                <w:t>2.檢核條件:</w:t>
              </w:r>
            </w:ins>
          </w:p>
          <w:p w14:paraId="5BF785CD" w14:textId="77777777" w:rsidR="006D6E41" w:rsidRPr="00814B1E" w:rsidRDefault="006D6E41" w:rsidP="006D6E41">
            <w:pPr>
              <w:rPr>
                <w:ins w:id="21196" w:author="家榮 張" w:date="2021-05-17T17:58:00Z"/>
                <w:rFonts w:ascii="標楷體" w:eastAsia="標楷體" w:hAnsi="標楷體"/>
              </w:rPr>
            </w:pPr>
            <w:ins w:id="21197" w:author="家榮 張" w:date="2021-05-17T17:58:00Z">
              <w:r>
                <w:rPr>
                  <w:rFonts w:ascii="標楷體" w:eastAsia="標楷體" w:hAnsi="標楷體" w:hint="eastAsia"/>
                </w:rPr>
                <w:t xml:space="preserve"> C(4,</w:t>
              </w:r>
              <w:r>
                <w:rPr>
                  <w:rFonts w:ascii="標楷體" w:eastAsia="標楷體" w:hAnsi="標楷體"/>
                </w:rPr>
                <w:t>#</w:t>
              </w:r>
              <w:r w:rsidRPr="00814B1E">
                <w:rPr>
                  <w:rFonts w:ascii="標楷體" w:eastAsia="標楷體" w:hAnsi="標楷體"/>
                </w:rPr>
                <w:t>Tel</w:t>
              </w:r>
              <w:r>
                <w:rPr>
                  <w:rFonts w:ascii="標楷體" w:eastAsia="標楷體" w:hAnsi="標楷體" w:hint="eastAsia"/>
                </w:rPr>
                <w:t>Ex</w:t>
              </w:r>
              <w:r>
                <w:rPr>
                  <w:rFonts w:ascii="標楷體" w:eastAsia="標楷體" w:hAnsi="標楷體"/>
                </w:rPr>
                <w:t>t,$,V(9)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5941799C" w14:textId="41D4FDC3" w:rsidR="006D6E41" w:rsidRDefault="006D6E41" w:rsidP="006D6E41">
            <w:pPr>
              <w:rPr>
                <w:ins w:id="21198" w:author="家榮 張" w:date="2021-05-17T10:47:00Z"/>
                <w:rFonts w:ascii="標楷體" w:eastAsia="標楷體" w:hAnsi="標楷體"/>
              </w:rPr>
            </w:pPr>
            <w:ins w:id="21199" w:author="家榮 張" w:date="2021-05-17T17:58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</w:t>
              </w:r>
              <w:r w:rsidRPr="00814B1E">
                <w:rPr>
                  <w:rFonts w:ascii="標楷體" w:eastAsia="標楷體" w:hAnsi="標楷體"/>
                </w:rPr>
                <w:t>CustTelNo</w:t>
              </w:r>
              <w:r w:rsidRPr="00814B1E">
                <w:rPr>
                  <w:rFonts w:ascii="標楷體" w:eastAsia="標楷體" w:hAnsi="標楷體" w:hint="eastAsia"/>
                </w:rPr>
                <w:t>.</w:t>
              </w:r>
              <w:r w:rsidRPr="00814B1E">
                <w:rPr>
                  <w:rFonts w:ascii="標楷體" w:eastAsia="標楷體" w:hAnsi="標楷體"/>
                </w:rPr>
                <w:t>Tel</w:t>
              </w:r>
              <w:r>
                <w:rPr>
                  <w:rFonts w:ascii="標楷體" w:eastAsia="標楷體" w:hAnsi="標楷體" w:hint="eastAsia"/>
                </w:rPr>
                <w:t>Ex</w:t>
              </w:r>
              <w:r>
                <w:rPr>
                  <w:rFonts w:ascii="標楷體" w:eastAsia="標楷體" w:hAnsi="標楷體"/>
                </w:rPr>
                <w:t>t</w:t>
              </w:r>
            </w:ins>
          </w:p>
        </w:tc>
      </w:tr>
      <w:tr w:rsidR="006D6E41" w14:paraId="5476C799" w14:textId="77777777" w:rsidTr="00667333">
        <w:trPr>
          <w:trHeight w:val="291"/>
          <w:jc w:val="center"/>
          <w:ins w:id="21200" w:author="家榮 張" w:date="2021-05-17T10:47:00Z"/>
          <w:trPrChange w:id="21201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02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212C16" w14:textId="0B1B4668" w:rsidR="006D6E41" w:rsidRDefault="00667333" w:rsidP="006D6E41">
            <w:pPr>
              <w:rPr>
                <w:ins w:id="21203" w:author="家榮 張" w:date="2021-05-17T10:47:00Z"/>
                <w:rFonts w:ascii="標楷體" w:eastAsia="標楷體" w:hAnsi="標楷體"/>
              </w:rPr>
            </w:pPr>
            <w:ins w:id="21204" w:author="家榮 張" w:date="2021-05-17T18:04:00Z">
              <w:r>
                <w:rPr>
                  <w:rFonts w:ascii="標楷體" w:eastAsia="標楷體" w:hAnsi="標楷體"/>
                </w:rPr>
                <w:t>4</w:t>
              </w:r>
            </w:ins>
            <w:ins w:id="21205" w:author="家榮 張" w:date="2021-05-17T10:47:00Z">
              <w:r w:rsidR="006D6E41">
                <w:rPr>
                  <w:rFonts w:ascii="標楷體" w:eastAsia="標楷體" w:hAnsi="標楷體" w:hint="eastAsia"/>
                </w:rPr>
                <w:t>.2</w:t>
              </w:r>
            </w:ins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06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A4F4A6" w14:textId="77777777" w:rsidR="006D6E41" w:rsidRDefault="006D6E41" w:rsidP="006D6E41">
            <w:pPr>
              <w:rPr>
                <w:ins w:id="21207" w:author="家榮 張" w:date="2021-05-17T10:47:00Z"/>
                <w:rFonts w:ascii="標楷體" w:eastAsia="標楷體" w:hAnsi="標楷體"/>
              </w:rPr>
            </w:pPr>
            <w:ins w:id="21208" w:author="家榮 張" w:date="2021-05-17T10:47:00Z">
              <w:r>
                <w:rPr>
                  <w:rFonts w:ascii="標楷體" w:eastAsia="標楷體" w:hAnsi="標楷體" w:hint="eastAsia"/>
                </w:rPr>
                <w:t>電話號碼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09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B4A6809" w14:textId="77777777" w:rsidR="006D6E41" w:rsidRDefault="006D6E41" w:rsidP="006D6E41">
            <w:pPr>
              <w:rPr>
                <w:ins w:id="21210" w:author="家榮 張" w:date="2021-05-17T10:47:00Z"/>
                <w:rFonts w:ascii="標楷體" w:eastAsia="標楷體" w:hAnsi="標楷體"/>
              </w:rPr>
            </w:pPr>
            <w:ins w:id="21211" w:author="家榮 張" w:date="2021-05-17T10:47:00Z">
              <w:r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12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85F20C" w14:textId="77777777" w:rsidR="006D6E41" w:rsidRDefault="006D6E41" w:rsidP="006D6E41">
            <w:pPr>
              <w:rPr>
                <w:ins w:id="21213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14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DA3627E" w14:textId="77777777" w:rsidR="006D6E41" w:rsidRDefault="006D6E41" w:rsidP="006D6E41">
            <w:pPr>
              <w:rPr>
                <w:ins w:id="21215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16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065516" w14:textId="77777777" w:rsidR="006D6E41" w:rsidRDefault="006D6E41" w:rsidP="006D6E41">
            <w:pPr>
              <w:rPr>
                <w:ins w:id="21217" w:author="家榮 張" w:date="2021-05-17T10:47:00Z"/>
                <w:rFonts w:ascii="標楷體" w:eastAsia="標楷體" w:hAnsi="標楷體"/>
              </w:rPr>
            </w:pPr>
            <w:ins w:id="21218" w:author="家榮 張" w:date="2021-05-17T10:47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19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FB261D" w14:textId="77777777" w:rsidR="006D6E41" w:rsidRDefault="006D6E41" w:rsidP="006D6E41">
            <w:pPr>
              <w:rPr>
                <w:ins w:id="21220" w:author="家榮 張" w:date="2021-05-17T10:47:00Z"/>
                <w:rFonts w:ascii="標楷體" w:eastAsia="標楷體" w:hAnsi="標楷體"/>
              </w:rPr>
            </w:pPr>
            <w:ins w:id="21221" w:author="家榮 張" w:date="2021-05-17T10:4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607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22" w:author="家榮 張" w:date="2021-05-17T18:04:00Z">
              <w:tcPr>
                <w:tcW w:w="3427" w:type="dxa"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8817D9B" w14:textId="77777777" w:rsidR="006D6E41" w:rsidRDefault="006D6E41" w:rsidP="006D6E41">
            <w:pPr>
              <w:snapToGrid w:val="0"/>
              <w:ind w:left="238" w:hangingChars="99" w:hanging="238"/>
              <w:rPr>
                <w:ins w:id="21223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1224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1.「電話種類」為09時使用格式</w:t>
              </w:r>
            </w:ins>
          </w:p>
          <w:p w14:paraId="2ABC7BA7" w14:textId="54BB352F" w:rsidR="006D6E41" w:rsidRDefault="006D6E41" w:rsidP="006D6E41">
            <w:pPr>
              <w:rPr>
                <w:ins w:id="21225" w:author="家榮 張" w:date="2021-05-17T17:58:00Z"/>
                <w:rFonts w:ascii="標楷體" w:eastAsia="標楷體" w:hAnsi="標楷體"/>
              </w:rPr>
            </w:pPr>
            <w:ins w:id="21226" w:author="家榮 張" w:date="2021-05-17T17:58:00Z">
              <w:r>
                <w:rPr>
                  <w:rFonts w:ascii="標楷體" w:eastAsia="標楷體" w:hAnsi="標楷體" w:hint="eastAsia"/>
                </w:rPr>
                <w:t>2.「</w:t>
              </w:r>
            </w:ins>
            <w:ins w:id="21227" w:author="家榮 張" w:date="2021-05-18T09:14:00Z">
              <w:r w:rsidR="00B41DFE">
                <w:rPr>
                  <w:rFonts w:ascii="標楷體" w:eastAsia="標楷體" w:hAnsi="標楷體" w:hint="eastAsia"/>
                </w:rPr>
                <w:t>修改</w:t>
              </w:r>
            </w:ins>
            <w:ins w:id="21228" w:author="家榮 張" w:date="2021-05-17T17:58:00Z">
              <w:r>
                <w:rPr>
                  <w:rFonts w:ascii="標楷體" w:eastAsia="標楷體" w:hAnsi="標楷體" w:hint="eastAsia"/>
                </w:rPr>
                <w:t>」時必須輸入</w:t>
              </w:r>
            </w:ins>
          </w:p>
          <w:p w14:paraId="1BE06F11" w14:textId="77777777" w:rsidR="006D6E41" w:rsidRPr="0040565B" w:rsidRDefault="006D6E41" w:rsidP="006D6E41">
            <w:pPr>
              <w:rPr>
                <w:ins w:id="21229" w:author="家榮 張" w:date="2021-05-17T17:58:00Z"/>
                <w:rFonts w:ascii="標楷體" w:eastAsia="標楷體" w:hAnsi="標楷體"/>
              </w:rPr>
            </w:pPr>
            <w:ins w:id="21230" w:author="家榮 張" w:date="2021-05-17T17:58:00Z">
              <w:r>
                <w:rPr>
                  <w:rFonts w:ascii="標楷體" w:eastAsia="標楷體" w:hAnsi="標楷體" w:hint="eastAsia"/>
                </w:rPr>
                <w:t>3.檢核條件:IF(#Te</w:t>
              </w:r>
              <w:r>
                <w:rPr>
                  <w:rFonts w:ascii="標楷體" w:eastAsia="標楷體" w:hAnsi="標楷體"/>
                </w:rPr>
                <w:t>lTypeCode ==9,V(9),S)</w:t>
              </w:r>
            </w:ins>
          </w:p>
          <w:p w14:paraId="0C1197E6" w14:textId="77777777" w:rsidR="006D6E41" w:rsidRDefault="006D6E41" w:rsidP="006D6E41">
            <w:pPr>
              <w:ind w:left="226" w:hangingChars="94" w:hanging="226"/>
              <w:rPr>
                <w:ins w:id="21231" w:author="家榮 張" w:date="2021-05-17T17:58:00Z"/>
                <w:rFonts w:ascii="標楷體" w:eastAsia="標楷體" w:hAnsi="標楷體"/>
              </w:rPr>
            </w:pPr>
            <w:ins w:id="21232" w:author="家榮 張" w:date="2021-05-17T17:58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拆分紀錄至以下欄位:</w:t>
              </w:r>
            </w:ins>
          </w:p>
          <w:p w14:paraId="19FD194A" w14:textId="77777777" w:rsidR="006D6E41" w:rsidRDefault="006D6E41" w:rsidP="006D6E41">
            <w:pPr>
              <w:ind w:left="226"/>
              <w:rPr>
                <w:ins w:id="21233" w:author="家榮 張" w:date="2021-05-17T17:58:00Z"/>
                <w:rFonts w:ascii="標楷體" w:eastAsia="標楷體" w:hAnsi="標楷體"/>
              </w:rPr>
            </w:pPr>
            <w:ins w:id="21234" w:author="家榮 張" w:date="2021-05-17T17:58:00Z"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TelArea</w:t>
              </w:r>
              <w:r>
                <w:rPr>
                  <w:rFonts w:ascii="標楷體" w:eastAsia="標楷體" w:hAnsi="標楷體" w:hint="eastAsia"/>
                </w:rPr>
                <w:t>(5)</w:t>
              </w:r>
              <w:r>
                <w:rPr>
                  <w:rFonts w:ascii="標楷體" w:eastAsia="標楷體" w:hAnsi="標楷體"/>
                </w:rPr>
                <w:t>+</w:t>
              </w:r>
            </w:ins>
          </w:p>
          <w:p w14:paraId="1DBFF158" w14:textId="77777777" w:rsidR="006D6E41" w:rsidRDefault="006D6E41" w:rsidP="006D6E41">
            <w:pPr>
              <w:ind w:left="226"/>
              <w:rPr>
                <w:ins w:id="21235" w:author="家榮 張" w:date="2021-05-17T17:58:00Z"/>
                <w:rFonts w:ascii="標楷體" w:eastAsia="標楷體" w:hAnsi="標楷體"/>
              </w:rPr>
            </w:pPr>
            <w:ins w:id="21236" w:author="家榮 張" w:date="2021-05-17T17:58:00Z"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TelNo</w:t>
              </w:r>
              <w:r>
                <w:rPr>
                  <w:rFonts w:ascii="標楷體" w:eastAsia="標楷體" w:hAnsi="標楷體" w:hint="eastAsia"/>
                </w:rPr>
                <w:t>(10)</w:t>
              </w:r>
              <w:r>
                <w:rPr>
                  <w:rFonts w:ascii="標楷體" w:eastAsia="標楷體" w:hAnsi="標楷體"/>
                </w:rPr>
                <w:t>+</w:t>
              </w:r>
            </w:ins>
          </w:p>
          <w:p w14:paraId="541F6BC8" w14:textId="679A7F0E" w:rsidR="006D6E41" w:rsidRPr="00814B1E" w:rsidRDefault="006D6E41" w:rsidP="006D6E41">
            <w:pPr>
              <w:ind w:left="226"/>
              <w:rPr>
                <w:ins w:id="21237" w:author="家榮 張" w:date="2021-05-17T10:47:00Z"/>
                <w:rFonts w:ascii="標楷體" w:eastAsia="標楷體" w:hAnsi="標楷體"/>
                <w:color w:val="000000" w:themeColor="text1"/>
              </w:rPr>
            </w:pPr>
            <w:ins w:id="21238" w:author="家榮 張" w:date="2021-05-17T17:58:00Z"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TelExt</w:t>
              </w:r>
              <w:r>
                <w:rPr>
                  <w:rFonts w:ascii="標楷體" w:eastAsia="標楷體" w:hAnsi="標楷體" w:hint="eastAsia"/>
                </w:rPr>
                <w:t>(5)</w:t>
              </w:r>
            </w:ins>
          </w:p>
        </w:tc>
      </w:tr>
      <w:tr w:rsidR="006D6E41" w14:paraId="7CE44014" w14:textId="77777777" w:rsidTr="00667333">
        <w:trPr>
          <w:trHeight w:val="291"/>
          <w:jc w:val="center"/>
          <w:ins w:id="21239" w:author="家榮 張" w:date="2021-05-17T10:47:00Z"/>
          <w:trPrChange w:id="21240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241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BD420A8" w14:textId="3C5A938C" w:rsidR="006D6E41" w:rsidRDefault="00667333" w:rsidP="006D6E41">
            <w:pPr>
              <w:rPr>
                <w:ins w:id="21242" w:author="家榮 張" w:date="2021-05-17T10:47:00Z"/>
                <w:rFonts w:ascii="標楷體" w:eastAsia="標楷體" w:hAnsi="標楷體"/>
              </w:rPr>
            </w:pPr>
            <w:ins w:id="21243" w:author="家榮 張" w:date="2021-05-17T18:04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44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F5B256" w14:textId="77777777" w:rsidR="006D6E41" w:rsidRDefault="006D6E41" w:rsidP="006D6E41">
            <w:pPr>
              <w:rPr>
                <w:ins w:id="21245" w:author="家榮 張" w:date="2021-05-17T10:47:00Z"/>
                <w:rFonts w:ascii="標楷體" w:eastAsia="標楷體" w:hAnsi="標楷體"/>
              </w:rPr>
            </w:pPr>
            <w:ins w:id="21246" w:author="家榮 張" w:date="2021-05-17T10:47:00Z">
              <w:r>
                <w:rPr>
                  <w:rFonts w:ascii="標楷體" w:eastAsia="標楷體" w:hAnsi="標楷體" w:hint="eastAsia"/>
                </w:rPr>
                <w:t>異動原因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47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C756E6" w14:textId="77777777" w:rsidR="006D6E41" w:rsidRDefault="006D6E41" w:rsidP="006D6E41">
            <w:pPr>
              <w:rPr>
                <w:ins w:id="21248" w:author="家榮 張" w:date="2021-05-17T10:47:00Z"/>
                <w:rFonts w:ascii="標楷體" w:eastAsia="標楷體" w:hAnsi="標楷體"/>
              </w:rPr>
            </w:pPr>
            <w:ins w:id="21249" w:author="家榮 張" w:date="2021-05-17T10:47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50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5D7E3C" w14:textId="77777777" w:rsidR="006D6E41" w:rsidRDefault="006D6E41" w:rsidP="006D6E41">
            <w:pPr>
              <w:rPr>
                <w:ins w:id="21251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52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C0A4FC" w14:textId="77777777" w:rsidR="006D6E41" w:rsidRDefault="006D6E41" w:rsidP="006D6E41">
            <w:pPr>
              <w:rPr>
                <w:ins w:id="21253" w:author="家榮 張" w:date="2021-05-17T10:47:00Z"/>
                <w:rFonts w:ascii="標楷體" w:eastAsia="標楷體" w:hAnsi="標楷體"/>
              </w:rPr>
            </w:pPr>
            <w:ins w:id="21254" w:author="家榮 張" w:date="2021-05-17T10:4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TelChgRsnCode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"_(10).附件10"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附件-10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55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B85FB37" w14:textId="77777777" w:rsidR="006D6E41" w:rsidRDefault="006D6E41" w:rsidP="006D6E41">
            <w:pPr>
              <w:rPr>
                <w:ins w:id="21256" w:author="家榮 張" w:date="2021-05-17T10:47:00Z"/>
                <w:rFonts w:ascii="標楷體" w:eastAsia="標楷體" w:hAnsi="標楷體"/>
              </w:rPr>
            </w:pPr>
            <w:ins w:id="21257" w:author="家榮 張" w:date="2021-05-17T10:47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58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E033223" w14:textId="77777777" w:rsidR="006D6E41" w:rsidRDefault="006D6E41" w:rsidP="006D6E41">
            <w:pPr>
              <w:rPr>
                <w:ins w:id="21259" w:author="家榮 張" w:date="2021-05-17T10:47:00Z"/>
                <w:rFonts w:ascii="標楷體" w:eastAsia="標楷體" w:hAnsi="標楷體"/>
              </w:rPr>
            </w:pPr>
            <w:ins w:id="21260" w:author="家榮 張" w:date="2021-05-17T10:4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6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61" w:author="家榮 張" w:date="2021-05-17T18:04:00Z">
              <w:tcPr>
                <w:tcW w:w="342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B36683" w14:textId="6B5206DD" w:rsidR="006D6E41" w:rsidRDefault="006D6E41" w:rsidP="006D6E41">
            <w:pPr>
              <w:snapToGrid w:val="0"/>
              <w:ind w:left="238" w:hangingChars="99" w:hanging="238"/>
              <w:rPr>
                <w:ins w:id="21262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1263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1.「</w:t>
              </w:r>
            </w:ins>
            <w:ins w:id="21264" w:author="家榮 張" w:date="2021-05-18T09:14:00Z">
              <w:r w:rsidR="00B41DFE">
                <w:rPr>
                  <w:rFonts w:ascii="標楷體" w:eastAsia="標楷體" w:hAnsi="標楷體" w:hint="eastAsia"/>
                </w:rPr>
                <w:t>修改</w:t>
              </w:r>
            </w:ins>
            <w:ins w:id="21265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」時,必須輸入</w:t>
              </w:r>
            </w:ins>
          </w:p>
          <w:p w14:paraId="7D704DDC" w14:textId="77777777" w:rsidR="006D6E41" w:rsidRDefault="006D6E41" w:rsidP="006D6E41">
            <w:pPr>
              <w:snapToGrid w:val="0"/>
              <w:ind w:left="238" w:hangingChars="99" w:hanging="238"/>
              <w:rPr>
                <w:ins w:id="21266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1267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2</w:t>
              </w:r>
              <w:r>
                <w:rPr>
                  <w:rFonts w:ascii="標楷體" w:eastAsia="標楷體" w:hAnsi="標楷體"/>
                  <w:color w:val="000000" w:themeColor="text1"/>
                </w:rPr>
                <w:t>.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檢核條件:V(H</w:t>
              </w:r>
              <w:r>
                <w:rPr>
                  <w:rFonts w:ascii="標楷體" w:eastAsia="標楷體" w:hAnsi="標楷體"/>
                  <w:color w:val="000000" w:themeColor="text1"/>
                </w:rPr>
                <w:t>,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#T</w:t>
              </w:r>
              <w:r>
                <w:rPr>
                  <w:rFonts w:ascii="標楷體" w:eastAsia="標楷體" w:hAnsi="標楷體"/>
                  <w:color w:val="000000" w:themeColor="text1"/>
                </w:rPr>
                <w:t>elChgRsnCodeHelp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)</w:t>
              </w:r>
            </w:ins>
          </w:p>
          <w:p w14:paraId="0466F57C" w14:textId="5867D972" w:rsidR="006D6E41" w:rsidRDefault="006D6E41" w:rsidP="006D6E41">
            <w:pPr>
              <w:rPr>
                <w:ins w:id="21268" w:author="家榮 張" w:date="2021-05-17T10:47:00Z"/>
                <w:rFonts w:ascii="標楷體" w:eastAsia="標楷體" w:hAnsi="標楷體"/>
              </w:rPr>
            </w:pPr>
            <w:ins w:id="21269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3.</w:t>
              </w:r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.T</w:t>
              </w:r>
              <w:r>
                <w:rPr>
                  <w:rFonts w:ascii="標楷體" w:eastAsia="標楷體" w:hAnsi="標楷體"/>
                  <w:color w:val="000000" w:themeColor="text1"/>
                </w:rPr>
                <w:t>elChgRsnCode</w:t>
              </w:r>
            </w:ins>
          </w:p>
        </w:tc>
      </w:tr>
      <w:tr w:rsidR="006D6E41" w14:paraId="63BBB77E" w14:textId="77777777" w:rsidTr="00667333">
        <w:trPr>
          <w:trHeight w:val="291"/>
          <w:jc w:val="center"/>
          <w:ins w:id="21270" w:author="家榮 張" w:date="2021-05-17T10:47:00Z"/>
          <w:trPrChange w:id="21271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272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B7B3BA5" w14:textId="63194C13" w:rsidR="006D6E41" w:rsidRDefault="00667333" w:rsidP="006D6E41">
            <w:pPr>
              <w:rPr>
                <w:ins w:id="21273" w:author="家榮 張" w:date="2021-05-17T10:47:00Z"/>
                <w:rFonts w:ascii="標楷體" w:eastAsia="標楷體" w:hAnsi="標楷體"/>
              </w:rPr>
            </w:pPr>
            <w:ins w:id="21274" w:author="家榮 張" w:date="2021-05-17T18:04:00Z">
              <w:r>
                <w:rPr>
                  <w:rFonts w:ascii="標楷體" w:eastAsia="標楷體" w:hAnsi="標楷體" w:hint="eastAsia"/>
                </w:rPr>
                <w:lastRenderedPageBreak/>
                <w:t>6</w:t>
              </w:r>
            </w:ins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75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AC16DD" w14:textId="77777777" w:rsidR="006D6E41" w:rsidRDefault="006D6E41" w:rsidP="006D6E41">
            <w:pPr>
              <w:rPr>
                <w:ins w:id="21276" w:author="家榮 張" w:date="2021-05-17T10:47:00Z"/>
                <w:rFonts w:ascii="標楷體" w:eastAsia="標楷體" w:hAnsi="標楷體"/>
              </w:rPr>
            </w:pPr>
            <w:ins w:id="21277" w:author="家榮 張" w:date="2021-05-17T10:47:00Z">
              <w:r>
                <w:rPr>
                  <w:rFonts w:ascii="標楷體" w:eastAsia="標楷體" w:hAnsi="標楷體" w:hint="eastAsia"/>
                </w:rPr>
                <w:t>與借款人關係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78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1F5E1AB" w14:textId="77777777" w:rsidR="006D6E41" w:rsidRDefault="006D6E41" w:rsidP="006D6E41">
            <w:pPr>
              <w:rPr>
                <w:ins w:id="21279" w:author="家榮 張" w:date="2021-05-17T10:47:00Z"/>
                <w:rFonts w:ascii="標楷體" w:eastAsia="標楷體" w:hAnsi="標楷體"/>
              </w:rPr>
            </w:pPr>
            <w:ins w:id="21280" w:author="家榮 張" w:date="2021-05-17T10:47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81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DF3E9B" w14:textId="77777777" w:rsidR="006D6E41" w:rsidRDefault="006D6E41" w:rsidP="006D6E41">
            <w:pPr>
              <w:rPr>
                <w:ins w:id="21282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83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717FD8" w14:textId="77777777" w:rsidR="006D6E41" w:rsidRDefault="006D6E41" w:rsidP="006D6E41">
            <w:pPr>
              <w:rPr>
                <w:ins w:id="21284" w:author="家榮 張" w:date="2021-05-17T10:47:00Z"/>
                <w:rFonts w:ascii="標楷體" w:eastAsia="標楷體" w:hAnsi="標楷體"/>
              </w:rPr>
            </w:pPr>
            <w:ins w:id="21285" w:author="家榮 張" w:date="2021-05-17T10:4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RelationCode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"_(9).附件9"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附件-9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86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4282DF" w14:textId="77777777" w:rsidR="006D6E41" w:rsidRDefault="006D6E41" w:rsidP="006D6E41">
            <w:pPr>
              <w:rPr>
                <w:ins w:id="21287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88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A37329" w14:textId="77777777" w:rsidR="006D6E41" w:rsidRDefault="006D6E41" w:rsidP="006D6E41">
            <w:pPr>
              <w:rPr>
                <w:ins w:id="21289" w:author="家榮 張" w:date="2021-05-17T10:47:00Z"/>
                <w:rFonts w:ascii="標楷體" w:eastAsia="標楷體" w:hAnsi="標楷體"/>
              </w:rPr>
            </w:pPr>
            <w:ins w:id="21290" w:author="家榮 張" w:date="2021-05-17T10:4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6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91" w:author="家榮 張" w:date="2021-05-17T18:04:00Z">
              <w:tcPr>
                <w:tcW w:w="342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0FB1231" w14:textId="77777777" w:rsidR="006D6E41" w:rsidRPr="00814B1E" w:rsidRDefault="006D6E41" w:rsidP="006D6E41">
            <w:pPr>
              <w:snapToGrid w:val="0"/>
              <w:rPr>
                <w:ins w:id="21292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1293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1</w:t>
              </w:r>
              <w:r>
                <w:rPr>
                  <w:rFonts w:ascii="標楷體" w:eastAsia="標楷體" w:hAnsi="標楷體"/>
                  <w:color w:val="000000" w:themeColor="text1"/>
                </w:rPr>
                <w:t>.</w:t>
              </w:r>
              <w:r w:rsidRPr="00814B1E">
                <w:rPr>
                  <w:rFonts w:ascii="標楷體" w:eastAsia="標楷體" w:hAnsi="標楷體" w:hint="eastAsia"/>
                  <w:color w:val="000000" w:themeColor="text1"/>
                </w:rPr>
                <w:t>自行輸入</w:t>
              </w:r>
            </w:ins>
          </w:p>
          <w:p w14:paraId="1AF5DF15" w14:textId="77777777" w:rsidR="006D6E41" w:rsidRDefault="006D6E41" w:rsidP="006D6E41">
            <w:pPr>
              <w:snapToGrid w:val="0"/>
              <w:ind w:left="238" w:hangingChars="99" w:hanging="238"/>
              <w:rPr>
                <w:ins w:id="21294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1295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2</w:t>
              </w:r>
              <w:r>
                <w:rPr>
                  <w:rFonts w:ascii="標楷體" w:eastAsia="標楷體" w:hAnsi="標楷體"/>
                  <w:color w:val="000000" w:themeColor="text1"/>
                </w:rPr>
                <w:t>.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檢核條件:</w:t>
              </w:r>
            </w:ins>
          </w:p>
          <w:p w14:paraId="657BF714" w14:textId="77777777" w:rsidR="006D6E41" w:rsidRDefault="006D6E41" w:rsidP="006D6E41">
            <w:pPr>
              <w:snapToGrid w:val="0"/>
              <w:ind w:left="238" w:hangingChars="99" w:hanging="238"/>
              <w:rPr>
                <w:ins w:id="21296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1297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</w:t>
              </w:r>
              <w:r>
                <w:rPr>
                  <w:rFonts w:ascii="標楷體" w:eastAsia="標楷體" w:hAnsi="標楷體"/>
                  <w:color w:val="000000" w:themeColor="text1"/>
                </w:rPr>
                <w:t xml:space="preserve"> IF(#TelTypeCode == “06”||#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Te</w:t>
              </w:r>
              <w:r>
                <w:rPr>
                  <w:rFonts w:ascii="標楷體" w:eastAsia="標楷體" w:hAnsi="標楷體"/>
                  <w:color w:val="000000" w:themeColor="text1"/>
                </w:rPr>
                <w:t>lTypeCode == “09”,V(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H,</w:t>
              </w:r>
              <w:r>
                <w:rPr>
                  <w:rFonts w:ascii="標楷體" w:eastAsia="標楷體" w:hAnsi="標楷體"/>
                  <w:color w:val="000000" w:themeColor="text1"/>
                </w:rPr>
                <w:t>#RelationCodeHelp),C(4,#RelationCode,$,V(H,#RelationCodeHelp))</w:t>
              </w:r>
            </w:ins>
          </w:p>
          <w:p w14:paraId="0E15571D" w14:textId="5FC29AEC" w:rsidR="006D6E41" w:rsidRDefault="006D6E41" w:rsidP="006D6E41">
            <w:pPr>
              <w:rPr>
                <w:ins w:id="21298" w:author="家榮 張" w:date="2021-05-17T10:47:00Z"/>
                <w:rFonts w:ascii="標楷體" w:eastAsia="標楷體" w:hAnsi="標楷體"/>
              </w:rPr>
            </w:pPr>
            <w:ins w:id="21299" w:author="家榮 張" w:date="2021-05-17T17:58:00Z">
              <w:r>
                <w:rPr>
                  <w:rFonts w:ascii="標楷體" w:eastAsia="標楷體" w:hAnsi="標楷體"/>
                  <w:color w:val="000000" w:themeColor="text1"/>
                </w:rPr>
                <w:t>3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  <w:color w:val="000000" w:themeColor="text1"/>
                </w:rPr>
                <w:t>RelationCode</w:t>
              </w:r>
            </w:ins>
          </w:p>
        </w:tc>
      </w:tr>
      <w:tr w:rsidR="006D6E41" w14:paraId="20FA3A77" w14:textId="77777777" w:rsidTr="00667333">
        <w:trPr>
          <w:trHeight w:val="291"/>
          <w:jc w:val="center"/>
          <w:ins w:id="21300" w:author="家榮 張" w:date="2021-05-17T10:47:00Z"/>
          <w:trPrChange w:id="21301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302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37B5350" w14:textId="2F63B144" w:rsidR="006D6E41" w:rsidRDefault="00667333" w:rsidP="006D6E41">
            <w:pPr>
              <w:rPr>
                <w:ins w:id="21303" w:author="家榮 張" w:date="2021-05-17T10:47:00Z"/>
                <w:rFonts w:ascii="標楷體" w:eastAsia="標楷體" w:hAnsi="標楷體"/>
              </w:rPr>
            </w:pPr>
            <w:ins w:id="21304" w:author="家榮 張" w:date="2021-05-17T18:04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05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D37E52D" w14:textId="77777777" w:rsidR="006D6E41" w:rsidRDefault="006D6E41" w:rsidP="006D6E41">
            <w:pPr>
              <w:rPr>
                <w:ins w:id="21306" w:author="家榮 張" w:date="2021-05-17T10:47:00Z"/>
                <w:rFonts w:ascii="標楷體" w:eastAsia="標楷體" w:hAnsi="標楷體"/>
              </w:rPr>
            </w:pPr>
            <w:ins w:id="21307" w:author="家榮 張" w:date="2021-05-17T10:47:00Z">
              <w:r>
                <w:rPr>
                  <w:rFonts w:ascii="標楷體" w:eastAsia="標楷體" w:hAnsi="標楷體" w:hint="eastAsia"/>
                </w:rPr>
                <w:t>聯絡人姓名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08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45FC345" w14:textId="77777777" w:rsidR="006D6E41" w:rsidRDefault="006D6E41" w:rsidP="006D6E41">
            <w:pPr>
              <w:rPr>
                <w:ins w:id="21309" w:author="家榮 張" w:date="2021-05-17T10:47:00Z"/>
                <w:rFonts w:ascii="標楷體" w:eastAsia="標楷體" w:hAnsi="標楷體"/>
              </w:rPr>
            </w:pPr>
            <w:ins w:id="21310" w:author="家榮 張" w:date="2021-05-17T10:47:00Z">
              <w:r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11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8D2F253" w14:textId="77777777" w:rsidR="006D6E41" w:rsidRDefault="006D6E41" w:rsidP="006D6E41">
            <w:pPr>
              <w:rPr>
                <w:ins w:id="21312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13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A74632" w14:textId="77777777" w:rsidR="006D6E41" w:rsidRDefault="006D6E41" w:rsidP="006D6E41">
            <w:pPr>
              <w:rPr>
                <w:ins w:id="21314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15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3CE985" w14:textId="77777777" w:rsidR="006D6E41" w:rsidRDefault="006D6E41" w:rsidP="006D6E41">
            <w:pPr>
              <w:rPr>
                <w:ins w:id="21316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17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ED768CF" w14:textId="77777777" w:rsidR="006D6E41" w:rsidRDefault="006D6E41" w:rsidP="006D6E41">
            <w:pPr>
              <w:rPr>
                <w:ins w:id="21318" w:author="家榮 張" w:date="2021-05-17T10:47:00Z"/>
                <w:rFonts w:ascii="標楷體" w:eastAsia="標楷體" w:hAnsi="標楷體"/>
              </w:rPr>
            </w:pPr>
            <w:ins w:id="21319" w:author="家榮 張" w:date="2021-05-17T10:4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6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20" w:author="家榮 張" w:date="2021-05-17T18:04:00Z">
              <w:tcPr>
                <w:tcW w:w="342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6B5618" w14:textId="25EE21EB" w:rsidR="006D6E41" w:rsidRDefault="006D6E41" w:rsidP="006D6E41">
            <w:pPr>
              <w:snapToGrid w:val="0"/>
              <w:ind w:left="238" w:hangingChars="99" w:hanging="238"/>
              <w:rPr>
                <w:ins w:id="21321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1322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1.「</w:t>
              </w:r>
            </w:ins>
            <w:ins w:id="21323" w:author="家榮 張" w:date="2021-05-18T09:14:00Z">
              <w:r w:rsidR="00B41DFE">
                <w:rPr>
                  <w:rFonts w:ascii="標楷體" w:eastAsia="標楷體" w:hAnsi="標楷體" w:hint="eastAsia"/>
                </w:rPr>
                <w:t>修改</w:t>
              </w:r>
            </w:ins>
            <w:ins w:id="21324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」時, 可以輸入</w:t>
              </w:r>
            </w:ins>
          </w:p>
          <w:p w14:paraId="20D2AD0A" w14:textId="77777777" w:rsidR="006D6E41" w:rsidRDefault="006D6E41" w:rsidP="006D6E41">
            <w:pPr>
              <w:snapToGrid w:val="0"/>
              <w:ind w:left="238" w:hangingChars="99" w:hanging="238"/>
              <w:rPr>
                <w:ins w:id="21325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1326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2.若與借款人關係為00則不必輸入</w:t>
              </w:r>
            </w:ins>
          </w:p>
          <w:p w14:paraId="4D4515B3" w14:textId="77777777" w:rsidR="006D6E41" w:rsidRDefault="006D6E41" w:rsidP="006D6E41">
            <w:pPr>
              <w:snapToGrid w:val="0"/>
              <w:ind w:left="238" w:hangingChars="99" w:hanging="238"/>
              <w:rPr>
                <w:ins w:id="21327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1328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3</w:t>
              </w:r>
              <w:r>
                <w:rPr>
                  <w:rFonts w:ascii="標楷體" w:eastAsia="標楷體" w:hAnsi="標楷體"/>
                  <w:color w:val="000000" w:themeColor="text1"/>
                </w:rPr>
                <w:t>.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檢核條件:</w:t>
              </w:r>
              <w:r>
                <w:rPr>
                  <w:rFonts w:ascii="標楷體" w:eastAsia="標楷體" w:hAnsi="標楷體"/>
                  <w:color w:val="000000" w:themeColor="text1"/>
                </w:rPr>
                <w:t>IF(#TelTypeCode ==”06”||#TelTypeCode==”09”,V(7),$)</w:t>
              </w:r>
            </w:ins>
          </w:p>
          <w:p w14:paraId="43AEB8F4" w14:textId="6E5E4F4A" w:rsidR="006D6E41" w:rsidRDefault="006D6E41" w:rsidP="006D6E41">
            <w:pPr>
              <w:rPr>
                <w:ins w:id="21329" w:author="家榮 張" w:date="2021-05-17T10:47:00Z"/>
                <w:rFonts w:ascii="標楷體" w:eastAsia="標楷體" w:hAnsi="標楷體"/>
              </w:rPr>
            </w:pPr>
            <w:ins w:id="21330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4.</w:t>
              </w:r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  <w:color w:val="000000" w:themeColor="text1"/>
                </w:rPr>
                <w:t>LiaisonName</w:t>
              </w:r>
            </w:ins>
          </w:p>
        </w:tc>
      </w:tr>
      <w:tr w:rsidR="006D6E41" w14:paraId="1D582355" w14:textId="77777777" w:rsidTr="00667333">
        <w:trPr>
          <w:trHeight w:val="291"/>
          <w:jc w:val="center"/>
          <w:ins w:id="21331" w:author="家榮 張" w:date="2021-05-17T10:47:00Z"/>
          <w:trPrChange w:id="21332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333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AA1A832" w14:textId="2C2DB737" w:rsidR="006D6E41" w:rsidRDefault="00667333" w:rsidP="006D6E41">
            <w:pPr>
              <w:rPr>
                <w:ins w:id="21334" w:author="家榮 張" w:date="2021-05-17T10:47:00Z"/>
                <w:rFonts w:ascii="標楷體" w:eastAsia="標楷體" w:hAnsi="標楷體"/>
              </w:rPr>
            </w:pPr>
            <w:ins w:id="21335" w:author="家榮 張" w:date="2021-05-17T18:04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36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BE4C25" w14:textId="77777777" w:rsidR="006D6E41" w:rsidRDefault="006D6E41" w:rsidP="006D6E41">
            <w:pPr>
              <w:rPr>
                <w:ins w:id="21337" w:author="家榮 張" w:date="2021-05-17T10:47:00Z"/>
                <w:rFonts w:ascii="標楷體" w:eastAsia="標楷體" w:hAnsi="標楷體"/>
              </w:rPr>
            </w:pPr>
            <w:ins w:id="21338" w:author="家榮 張" w:date="2021-05-17T10:47:00Z">
              <w:r>
                <w:rPr>
                  <w:rFonts w:ascii="標楷體" w:eastAsia="標楷體" w:hAnsi="標楷體" w:hint="eastAsia"/>
                </w:rPr>
                <w:t>備註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39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D7C1A4F" w14:textId="77777777" w:rsidR="006D6E41" w:rsidRDefault="006D6E41" w:rsidP="006D6E41">
            <w:pPr>
              <w:rPr>
                <w:ins w:id="21340" w:author="家榮 張" w:date="2021-05-17T10:47:00Z"/>
                <w:rFonts w:ascii="標楷體" w:eastAsia="標楷體" w:hAnsi="標楷體"/>
              </w:rPr>
            </w:pPr>
            <w:ins w:id="21341" w:author="家榮 張" w:date="2021-05-17T10:47:00Z">
              <w:r>
                <w:rPr>
                  <w:rFonts w:ascii="標楷體" w:eastAsia="標楷體" w:hAnsi="標楷體" w:hint="eastAsia"/>
                </w:rPr>
                <w:t>40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42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0A0DA3" w14:textId="77777777" w:rsidR="006D6E41" w:rsidRDefault="006D6E41" w:rsidP="006D6E41">
            <w:pPr>
              <w:rPr>
                <w:ins w:id="21343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44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5B9DDE3" w14:textId="77777777" w:rsidR="006D6E41" w:rsidRDefault="006D6E41" w:rsidP="006D6E41">
            <w:pPr>
              <w:rPr>
                <w:ins w:id="21345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46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68225BB" w14:textId="77777777" w:rsidR="006D6E41" w:rsidRDefault="006D6E41" w:rsidP="006D6E41">
            <w:pPr>
              <w:rPr>
                <w:ins w:id="21347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48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9EE4FB9" w14:textId="77777777" w:rsidR="006D6E41" w:rsidRDefault="006D6E41" w:rsidP="006D6E41">
            <w:pPr>
              <w:rPr>
                <w:ins w:id="21349" w:author="家榮 張" w:date="2021-05-17T10:47:00Z"/>
                <w:rFonts w:ascii="標楷體" w:eastAsia="標楷體" w:hAnsi="標楷體"/>
              </w:rPr>
            </w:pPr>
            <w:ins w:id="21350" w:author="家榮 張" w:date="2021-05-17T10:4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6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51" w:author="家榮 張" w:date="2021-05-17T18:04:00Z">
              <w:tcPr>
                <w:tcW w:w="342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8AEA69" w14:textId="5C398FA4" w:rsidR="006D6E41" w:rsidRDefault="006D6E41" w:rsidP="006D6E41">
            <w:pPr>
              <w:snapToGrid w:val="0"/>
              <w:ind w:left="238" w:hangingChars="99" w:hanging="238"/>
              <w:rPr>
                <w:ins w:id="21352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1353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1.「</w:t>
              </w:r>
            </w:ins>
            <w:ins w:id="21354" w:author="家榮 張" w:date="2021-05-18T09:14:00Z">
              <w:r w:rsidR="00B41DFE">
                <w:rPr>
                  <w:rFonts w:ascii="標楷體" w:eastAsia="標楷體" w:hAnsi="標楷體" w:hint="eastAsia"/>
                </w:rPr>
                <w:t>修改</w:t>
              </w:r>
            </w:ins>
            <w:ins w:id="21355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」時,可以輸入</w:t>
              </w:r>
            </w:ins>
          </w:p>
          <w:p w14:paraId="73F51CA0" w14:textId="384F870D" w:rsidR="006D6E41" w:rsidRDefault="006D6E41" w:rsidP="006D6E41">
            <w:pPr>
              <w:rPr>
                <w:ins w:id="21356" w:author="家榮 張" w:date="2021-05-17T10:47:00Z"/>
                <w:rFonts w:ascii="標楷體" w:eastAsia="標楷體" w:hAnsi="標楷體"/>
              </w:rPr>
            </w:pPr>
            <w:ins w:id="21357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2.</w:t>
              </w:r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  <w:color w:val="000000" w:themeColor="text1"/>
                </w:rPr>
                <w:t>Rmk</w:t>
              </w:r>
            </w:ins>
          </w:p>
        </w:tc>
      </w:tr>
      <w:tr w:rsidR="006D6E41" w14:paraId="5A504B22" w14:textId="77777777" w:rsidTr="00667333">
        <w:trPr>
          <w:trHeight w:val="291"/>
          <w:jc w:val="center"/>
          <w:ins w:id="21358" w:author="家榮 張" w:date="2021-05-17T10:47:00Z"/>
          <w:trPrChange w:id="21359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360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9503B6F" w14:textId="5D9D72EC" w:rsidR="006D6E41" w:rsidRDefault="00667333" w:rsidP="006D6E41">
            <w:pPr>
              <w:rPr>
                <w:ins w:id="21361" w:author="家榮 張" w:date="2021-05-17T10:47:00Z"/>
                <w:rFonts w:ascii="標楷體" w:eastAsia="標楷體" w:hAnsi="標楷體"/>
              </w:rPr>
            </w:pPr>
            <w:ins w:id="21362" w:author="家榮 張" w:date="2021-05-17T18:04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63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604FD11" w14:textId="77777777" w:rsidR="006D6E41" w:rsidRDefault="006D6E41" w:rsidP="006D6E41">
            <w:pPr>
              <w:rPr>
                <w:ins w:id="21364" w:author="家榮 張" w:date="2021-05-17T10:47:00Z"/>
                <w:rFonts w:ascii="標楷體" w:eastAsia="標楷體" w:hAnsi="標楷體"/>
              </w:rPr>
            </w:pPr>
            <w:ins w:id="21365" w:author="家榮 張" w:date="2021-05-17T10:47:00Z">
              <w:r>
                <w:rPr>
                  <w:rFonts w:ascii="標楷體" w:eastAsia="標楷體" w:hAnsi="標楷體" w:hint="eastAsia"/>
                </w:rPr>
                <w:t>啟用記號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66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86D7D06" w14:textId="77777777" w:rsidR="006D6E41" w:rsidRDefault="006D6E41" w:rsidP="006D6E41">
            <w:pPr>
              <w:rPr>
                <w:ins w:id="21367" w:author="家榮 張" w:date="2021-05-17T10:47:00Z"/>
                <w:rFonts w:ascii="標楷體" w:eastAsia="標楷體" w:hAnsi="標楷體"/>
              </w:rPr>
            </w:pPr>
            <w:ins w:id="21368" w:author="家榮 張" w:date="2021-05-17T10:47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69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620ECB" w14:textId="77777777" w:rsidR="006D6E41" w:rsidRDefault="006D6E41" w:rsidP="006D6E41">
            <w:pPr>
              <w:rPr>
                <w:ins w:id="21370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71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DE63C0" w14:textId="77777777" w:rsidR="006D6E41" w:rsidRDefault="006D6E41" w:rsidP="006D6E41">
            <w:pPr>
              <w:rPr>
                <w:ins w:id="21372" w:author="家榮 張" w:date="2021-05-17T10:47:00Z"/>
                <w:rFonts w:ascii="標楷體" w:eastAsia="標楷體" w:hAnsi="標楷體"/>
              </w:rPr>
            </w:pPr>
            <w:ins w:id="21373" w:author="家榮 張" w:date="2021-05-17T10:4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EnableFg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"_(11).附件11"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11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74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A5AD10" w14:textId="77777777" w:rsidR="006D6E41" w:rsidRDefault="006D6E41" w:rsidP="006D6E41">
            <w:pPr>
              <w:rPr>
                <w:ins w:id="21375" w:author="家榮 張" w:date="2021-05-17T10:47:00Z"/>
                <w:rFonts w:ascii="標楷體" w:eastAsia="標楷體" w:hAnsi="標楷體"/>
              </w:rPr>
            </w:pPr>
            <w:ins w:id="21376" w:author="家榮 張" w:date="2021-05-17T10:47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77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ED49BA" w14:textId="77777777" w:rsidR="006D6E41" w:rsidRDefault="006D6E41" w:rsidP="006D6E41">
            <w:pPr>
              <w:rPr>
                <w:ins w:id="21378" w:author="家榮 張" w:date="2021-05-17T10:47:00Z"/>
                <w:rFonts w:ascii="標楷體" w:eastAsia="標楷體" w:hAnsi="標楷體"/>
              </w:rPr>
            </w:pPr>
            <w:ins w:id="21379" w:author="家榮 張" w:date="2021-05-17T10:4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6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80" w:author="家榮 張" w:date="2021-05-17T18:04:00Z">
              <w:tcPr>
                <w:tcW w:w="342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A129F8F" w14:textId="2CDAD56D" w:rsidR="006D6E41" w:rsidRDefault="006D6E41" w:rsidP="006D6E41">
            <w:pPr>
              <w:snapToGrid w:val="0"/>
              <w:ind w:left="238" w:hangingChars="99" w:hanging="238"/>
              <w:rPr>
                <w:ins w:id="21381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1382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1.「</w:t>
              </w:r>
            </w:ins>
            <w:ins w:id="21383" w:author="家榮 張" w:date="2021-05-18T09:14:00Z">
              <w:r w:rsidR="00B41DFE">
                <w:rPr>
                  <w:rFonts w:ascii="標楷體" w:eastAsia="標楷體" w:hAnsi="標楷體" w:hint="eastAsia"/>
                </w:rPr>
                <w:t>修改</w:t>
              </w:r>
            </w:ins>
            <w:ins w:id="21384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」時,必須輸入</w:t>
              </w:r>
            </w:ins>
          </w:p>
          <w:p w14:paraId="17800FD0" w14:textId="77777777" w:rsidR="006D6E41" w:rsidRDefault="006D6E41" w:rsidP="006D6E41">
            <w:pPr>
              <w:snapToGrid w:val="0"/>
              <w:ind w:left="238" w:hangingChars="99" w:hanging="238"/>
              <w:rPr>
                <w:ins w:id="21385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1386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2</w:t>
              </w:r>
              <w:r>
                <w:rPr>
                  <w:rFonts w:ascii="標楷體" w:eastAsia="標楷體" w:hAnsi="標楷體"/>
                  <w:color w:val="000000" w:themeColor="text1"/>
                </w:rPr>
                <w:t>.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檢核條件:</w:t>
              </w:r>
              <w:r>
                <w:rPr>
                  <w:rFonts w:ascii="標楷體" w:eastAsia="標楷體" w:hAnsi="標楷體"/>
                  <w:color w:val="000000" w:themeColor="text1"/>
                </w:rPr>
                <w:t>V(H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,</w:t>
              </w:r>
              <w:r>
                <w:rPr>
                  <w:rFonts w:ascii="標楷體" w:eastAsia="標楷體" w:hAnsi="標楷體"/>
                  <w:color w:val="000000" w:themeColor="text1"/>
                </w:rPr>
                <w:t>#EnablcFgHelp)</w:t>
              </w:r>
            </w:ins>
          </w:p>
          <w:p w14:paraId="3B843775" w14:textId="26EB5064" w:rsidR="006D6E41" w:rsidRDefault="006D6E41" w:rsidP="006D6E41">
            <w:pPr>
              <w:rPr>
                <w:ins w:id="21387" w:author="家榮 張" w:date="2021-05-17T10:47:00Z"/>
                <w:rFonts w:ascii="標楷體" w:eastAsia="標楷體" w:hAnsi="標楷體"/>
              </w:rPr>
            </w:pPr>
            <w:ins w:id="21388" w:author="家榮 張" w:date="2021-05-17T17:58:00Z">
              <w:r>
                <w:rPr>
                  <w:rFonts w:ascii="標楷體" w:eastAsia="標楷體" w:hAnsi="標楷體"/>
                  <w:color w:val="000000" w:themeColor="text1"/>
                </w:rPr>
                <w:t>3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  <w:color w:val="000000" w:themeColor="text1"/>
                </w:rPr>
                <w:t>Enable</w:t>
              </w:r>
            </w:ins>
          </w:p>
        </w:tc>
      </w:tr>
      <w:tr w:rsidR="006D6E41" w14:paraId="1775ABE2" w14:textId="77777777" w:rsidTr="00667333">
        <w:trPr>
          <w:trHeight w:val="291"/>
          <w:jc w:val="center"/>
          <w:ins w:id="21389" w:author="家榮 張" w:date="2021-05-17T10:47:00Z"/>
          <w:trPrChange w:id="21390" w:author="家榮 張" w:date="2021-05-17T18:04:00Z">
            <w:trPr>
              <w:trHeight w:val="291"/>
              <w:jc w:val="center"/>
            </w:trPr>
          </w:trPrChange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391" w:author="家榮 張" w:date="2021-05-17T18:0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55F4A11" w14:textId="4A78A532" w:rsidR="006D6E41" w:rsidRDefault="006D6E41" w:rsidP="006D6E41">
            <w:pPr>
              <w:rPr>
                <w:ins w:id="21392" w:author="家榮 張" w:date="2021-05-17T10:47:00Z"/>
                <w:rFonts w:ascii="標楷體" w:eastAsia="標楷體" w:hAnsi="標楷體"/>
              </w:rPr>
            </w:pPr>
            <w:ins w:id="21393" w:author="家榮 張" w:date="2021-05-17T10:47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21394" w:author="家榮 張" w:date="2021-05-17T18:04:00Z">
              <w:r w:rsidR="00667333"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95" w:author="家榮 張" w:date="2021-05-17T18:04:00Z">
              <w:tcPr>
                <w:tcW w:w="84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A94B89" w14:textId="77777777" w:rsidR="006D6E41" w:rsidRDefault="006D6E41" w:rsidP="006D6E41">
            <w:pPr>
              <w:rPr>
                <w:ins w:id="21396" w:author="家榮 張" w:date="2021-05-17T10:47:00Z"/>
                <w:rFonts w:ascii="標楷體" w:eastAsia="標楷體" w:hAnsi="標楷體"/>
              </w:rPr>
            </w:pPr>
            <w:ins w:id="21397" w:author="家榮 張" w:date="2021-05-17T10:47:00Z">
              <w:r>
                <w:rPr>
                  <w:rFonts w:ascii="標楷體" w:eastAsia="標楷體" w:hAnsi="標楷體" w:hint="eastAsia"/>
                </w:rPr>
                <w:t>停用原因</w:t>
              </w:r>
            </w:ins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98" w:author="家榮 張" w:date="2021-05-17T18:04:00Z">
              <w:tcPr>
                <w:tcW w:w="109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0C3AD0C" w14:textId="77777777" w:rsidR="006D6E41" w:rsidRDefault="006D6E41" w:rsidP="006D6E41">
            <w:pPr>
              <w:rPr>
                <w:ins w:id="21399" w:author="家榮 張" w:date="2021-05-17T10:47:00Z"/>
                <w:rFonts w:ascii="標楷體" w:eastAsia="標楷體" w:hAnsi="標楷體"/>
              </w:rPr>
            </w:pPr>
            <w:ins w:id="21400" w:author="家榮 張" w:date="2021-05-17T10:47:00Z">
              <w:r>
                <w:rPr>
                  <w:rFonts w:ascii="標楷體" w:eastAsia="標楷體" w:hAnsi="標楷體" w:hint="eastAsia"/>
                </w:rPr>
                <w:t>40</w:t>
              </w:r>
            </w:ins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401" w:author="家榮 張" w:date="2021-05-17T18:0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D27CDF" w14:textId="77777777" w:rsidR="006D6E41" w:rsidRDefault="006D6E41" w:rsidP="006D6E41">
            <w:pPr>
              <w:rPr>
                <w:ins w:id="21402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403" w:author="家榮 張" w:date="2021-05-17T18:04:00Z">
              <w:tcPr>
                <w:tcW w:w="264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0D7D36" w14:textId="77777777" w:rsidR="006D6E41" w:rsidRDefault="006D6E41" w:rsidP="006D6E41">
            <w:pPr>
              <w:rPr>
                <w:ins w:id="21404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405" w:author="家榮 張" w:date="2021-05-17T18:04:00Z">
              <w:tcPr>
                <w:tcW w:w="5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3894062" w14:textId="77777777" w:rsidR="006D6E41" w:rsidRDefault="006D6E41" w:rsidP="006D6E41">
            <w:pPr>
              <w:rPr>
                <w:ins w:id="21406" w:author="家榮 張" w:date="2021-05-17T10:47:00Z"/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407" w:author="家榮 張" w:date="2021-05-17T18:04:00Z">
              <w:tcPr>
                <w:tcW w:w="57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377B92F" w14:textId="77777777" w:rsidR="006D6E41" w:rsidRDefault="006D6E41" w:rsidP="006D6E41">
            <w:pPr>
              <w:rPr>
                <w:ins w:id="21408" w:author="家榮 張" w:date="2021-05-17T10:47:00Z"/>
                <w:rFonts w:ascii="標楷體" w:eastAsia="標楷體" w:hAnsi="標楷體"/>
              </w:rPr>
            </w:pPr>
            <w:ins w:id="21409" w:author="家榮 張" w:date="2021-05-17T10:47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6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410" w:author="家榮 張" w:date="2021-05-17T18:04:00Z">
              <w:tcPr>
                <w:tcW w:w="342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3CF036B" w14:textId="77777777" w:rsidR="006D6E41" w:rsidRDefault="006D6E41" w:rsidP="006D6E41">
            <w:pPr>
              <w:snapToGrid w:val="0"/>
              <w:ind w:left="238" w:hangingChars="99" w:hanging="238"/>
              <w:rPr>
                <w:ins w:id="21411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1412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1.「啟用記號」為「N」時,必須輸入</w:t>
              </w:r>
            </w:ins>
          </w:p>
          <w:p w14:paraId="27C2FDC2" w14:textId="77777777" w:rsidR="006D6E41" w:rsidRDefault="006D6E41" w:rsidP="006D6E41">
            <w:pPr>
              <w:snapToGrid w:val="0"/>
              <w:ind w:left="238" w:hangingChars="99" w:hanging="238"/>
              <w:rPr>
                <w:ins w:id="21413" w:author="家榮 張" w:date="2021-05-17T17:58:00Z"/>
                <w:rFonts w:ascii="標楷體" w:eastAsia="標楷體" w:hAnsi="標楷體"/>
                <w:color w:val="000000" w:themeColor="text1"/>
              </w:rPr>
            </w:pPr>
            <w:ins w:id="21414" w:author="家榮 張" w:date="2021-05-17T17:58:00Z">
              <w:r>
                <w:rPr>
                  <w:rFonts w:ascii="標楷體" w:eastAsia="標楷體" w:hAnsi="標楷體" w:hint="eastAsia"/>
                  <w:color w:val="000000" w:themeColor="text1"/>
                </w:rPr>
                <w:t>2</w:t>
              </w:r>
              <w:r>
                <w:rPr>
                  <w:rFonts w:ascii="標楷體" w:eastAsia="標楷體" w:hAnsi="標楷體"/>
                  <w:color w:val="000000" w:themeColor="text1"/>
                </w:rPr>
                <w:t>.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檢核條件:</w:t>
              </w:r>
              <w:r>
                <w:rPr>
                  <w:rFonts w:ascii="標楷體" w:eastAsia="標楷體" w:hAnsi="標楷體"/>
                  <w:color w:val="000000" w:themeColor="text1"/>
                </w:rPr>
                <w:t>C(5,#Enable,N,V(7))</w:t>
              </w:r>
            </w:ins>
          </w:p>
          <w:p w14:paraId="555776CE" w14:textId="7E8DC5CD" w:rsidR="006D6E41" w:rsidRDefault="006D6E41" w:rsidP="006D6E41">
            <w:pPr>
              <w:rPr>
                <w:ins w:id="21415" w:author="家榮 張" w:date="2021-05-17T10:47:00Z"/>
                <w:rFonts w:ascii="標楷體" w:eastAsia="標楷體" w:hAnsi="標楷體"/>
              </w:rPr>
            </w:pPr>
            <w:ins w:id="21416" w:author="家榮 張" w:date="2021-05-17T17:58:00Z">
              <w:r>
                <w:rPr>
                  <w:rFonts w:ascii="標楷體" w:eastAsia="標楷體" w:hAnsi="標楷體"/>
                  <w:color w:val="000000" w:themeColor="text1"/>
                </w:rPr>
                <w:t>3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</w:rPr>
                <w:t>CustTelNo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  <w:r>
                <w:rPr>
                  <w:rFonts w:ascii="標楷體" w:eastAsia="標楷體" w:hAnsi="標楷體"/>
                  <w:color w:val="000000" w:themeColor="text1"/>
                </w:rPr>
                <w:t>StopReason</w:t>
              </w:r>
            </w:ins>
          </w:p>
        </w:tc>
      </w:tr>
    </w:tbl>
    <w:p w14:paraId="4E19354D" w14:textId="77777777" w:rsidR="00B06BCC" w:rsidRDefault="00B06BCC">
      <w:pPr>
        <w:rPr>
          <w:ins w:id="21417" w:author="家榮 張" w:date="2021-05-17T10:47:00Z"/>
        </w:rPr>
      </w:pPr>
      <w:ins w:id="21418" w:author="家榮 張" w:date="2021-05-17T10:47:00Z">
        <w:r>
          <w:br w:type="page"/>
        </w:r>
      </w:ins>
    </w:p>
    <w:p w14:paraId="7CFE8DAB" w14:textId="546B0718" w:rsidR="001A37C9" w:rsidRDefault="00926542">
      <w:pPr>
        <w:pStyle w:val="3"/>
        <w:numPr>
          <w:ilvl w:val="2"/>
          <w:numId w:val="54"/>
        </w:numPr>
        <w:rPr>
          <w:ins w:id="21419" w:author="Fegie" w:date="2021-04-28T19:22:00Z"/>
        </w:rPr>
      </w:pPr>
      <w:ins w:id="21420" w:author="Fegie" w:date="2021-04-28T19:07:00Z">
        <w:r>
          <w:rPr>
            <w:rFonts w:hint="eastAsia"/>
          </w:rPr>
          <w:lastRenderedPageBreak/>
          <w:t xml:space="preserve">L1906  </w:t>
        </w:r>
      </w:ins>
      <w:ins w:id="21421" w:author="Fegie" w:date="2021-04-28T19:11:00Z">
        <w:r>
          <w:rPr>
            <w:rFonts w:hint="eastAsia"/>
          </w:rPr>
          <w:t>關聯戶資料查詢</w:t>
        </w:r>
      </w:ins>
      <w:ins w:id="21422" w:author="Fegie" w:date="2021-05-05T16:25:00Z">
        <w:r w:rsidR="00C817AE">
          <w:rPr>
            <w:rFonts w:hAnsi="標楷體" w:hint="eastAsia"/>
          </w:rPr>
          <w:t>***</w:t>
        </w:r>
      </w:ins>
    </w:p>
    <w:p w14:paraId="7D8BBE2C" w14:textId="77777777" w:rsidR="001A37C9" w:rsidRPr="00AF1A82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21423" w:author="Fegie" w:date="2021-04-28T19:22:00Z"/>
          <w:lang w:eastAsia="x-none"/>
        </w:rPr>
      </w:pPr>
      <w:ins w:id="21424" w:author="Fegie" w:date="2021-04-28T19:22:00Z">
        <w:r>
          <w:rPr>
            <w:rFonts w:hint="eastAsia"/>
          </w:rPr>
          <w:t xml:space="preserve"> </w:t>
        </w:r>
        <w:r w:rsidRPr="00AF1A82">
          <w:t>功能說明</w:t>
        </w:r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1A37C9" w:rsidRPr="00AF1A82" w14:paraId="33B75D4B" w14:textId="77777777" w:rsidTr="00C1400F">
        <w:trPr>
          <w:trHeight w:val="277"/>
          <w:ins w:id="21425" w:author="Fegie" w:date="2021-04-28T19:2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0BA321" w14:textId="77777777" w:rsidR="001A37C9" w:rsidRPr="00AF1A82" w:rsidRDefault="001A37C9" w:rsidP="00C1400F">
            <w:pPr>
              <w:rPr>
                <w:ins w:id="21426" w:author="Fegie" w:date="2021-04-28T19:22:00Z"/>
                <w:rFonts w:ascii="標楷體" w:eastAsia="標楷體" w:hAnsi="標楷體"/>
                <w:lang w:eastAsia="x-none"/>
              </w:rPr>
            </w:pPr>
            <w:ins w:id="21427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7E20A6" w14:textId="6A95FB2A" w:rsidR="001A37C9" w:rsidRPr="00AF1A82" w:rsidRDefault="00B17FF4" w:rsidP="00C1400F">
            <w:pPr>
              <w:rPr>
                <w:ins w:id="21428" w:author="Fegie" w:date="2021-04-28T19:22:00Z"/>
                <w:rFonts w:ascii="標楷體" w:eastAsia="標楷體" w:hAnsi="標楷體"/>
                <w:lang w:eastAsia="x-none"/>
              </w:rPr>
            </w:pPr>
            <w:ins w:id="21429" w:author="Fegie" w:date="2021-04-29T16:40:00Z">
              <w:r>
                <w:rPr>
                  <w:rFonts w:ascii="標楷體" w:eastAsia="標楷體" w:hAnsi="標楷體" w:hint="eastAsia"/>
                </w:rPr>
                <w:t>關聯戶</w:t>
              </w:r>
            </w:ins>
            <w:ins w:id="21430" w:author="Fegie" w:date="2021-04-28T19:22:00Z">
              <w:r w:rsidR="001A37C9" w:rsidRPr="00AF1A82">
                <w:rPr>
                  <w:rFonts w:ascii="標楷體" w:eastAsia="標楷體" w:hAnsi="標楷體" w:hint="eastAsia"/>
                  <w:lang w:eastAsia="x-none"/>
                </w:rPr>
                <w:t>資料查詢</w:t>
              </w:r>
            </w:ins>
          </w:p>
        </w:tc>
      </w:tr>
      <w:tr w:rsidR="001A37C9" w:rsidRPr="00AF1A82" w14:paraId="2A330ED7" w14:textId="77777777" w:rsidTr="00C1400F">
        <w:trPr>
          <w:trHeight w:val="277"/>
          <w:ins w:id="21431" w:author="Fegie" w:date="2021-04-28T19:2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C82C9AF" w14:textId="77777777" w:rsidR="001A37C9" w:rsidRPr="00AF1A82" w:rsidRDefault="001A37C9" w:rsidP="00C1400F">
            <w:pPr>
              <w:rPr>
                <w:ins w:id="21432" w:author="Fegie" w:date="2021-04-28T19:22:00Z"/>
                <w:rFonts w:ascii="標楷體" w:eastAsia="標楷體" w:hAnsi="標楷體"/>
                <w:lang w:eastAsia="x-none"/>
              </w:rPr>
            </w:pPr>
            <w:ins w:id="21433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800455" w14:textId="7D646093" w:rsidR="001A37C9" w:rsidRPr="00AF1A82" w:rsidRDefault="001A37C9" w:rsidP="00C1400F">
            <w:pPr>
              <w:rPr>
                <w:ins w:id="21434" w:author="Fegie" w:date="2021-04-28T19:22:00Z"/>
                <w:rFonts w:ascii="標楷體" w:eastAsia="標楷體" w:hAnsi="標楷體"/>
                <w:lang w:eastAsia="x-none"/>
              </w:rPr>
            </w:pPr>
            <w:ins w:id="21435" w:author="Fegie" w:date="2021-04-28T19:22:00Z">
              <w:r>
                <w:rPr>
                  <w:rFonts w:ascii="標楷體" w:eastAsia="標楷體" w:hAnsi="標楷體" w:hint="eastAsia"/>
                </w:rPr>
                <w:t>查詢或異動</w:t>
              </w:r>
            </w:ins>
            <w:ins w:id="21436" w:author="Fegie" w:date="2021-04-29T16:40:00Z">
              <w:r w:rsidR="00B17FF4">
                <w:rPr>
                  <w:rFonts w:ascii="標楷體" w:eastAsia="標楷體" w:hAnsi="標楷體" w:hint="eastAsia"/>
                </w:rPr>
                <w:t>關聯戶</w:t>
              </w:r>
            </w:ins>
            <w:ins w:id="21437" w:author="Fegie" w:date="2021-04-28T19:22:00Z">
              <w:r>
                <w:rPr>
                  <w:rFonts w:ascii="標楷體" w:eastAsia="標楷體" w:hAnsi="標楷體" w:hint="eastAsia"/>
                </w:rPr>
                <w:t>資料時</w:t>
              </w:r>
            </w:ins>
          </w:p>
        </w:tc>
      </w:tr>
      <w:tr w:rsidR="001A37C9" w:rsidRPr="00047BAE" w14:paraId="081F0D4B" w14:textId="77777777" w:rsidTr="00C1400F">
        <w:trPr>
          <w:trHeight w:val="773"/>
          <w:ins w:id="21438" w:author="Fegie" w:date="2021-04-28T19:2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3CD1F68" w14:textId="77777777" w:rsidR="001A37C9" w:rsidRPr="00047BAE" w:rsidRDefault="001A37C9" w:rsidP="00C1400F">
            <w:pPr>
              <w:rPr>
                <w:ins w:id="21439" w:author="Fegie" w:date="2021-04-28T19:22:00Z"/>
                <w:rFonts w:ascii="標楷體" w:eastAsia="標楷體" w:hAnsi="標楷體"/>
                <w:lang w:eastAsia="x-none"/>
              </w:rPr>
            </w:pPr>
            <w:ins w:id="21440" w:author="Fegie" w:date="2021-04-28T19:22:00Z">
              <w:r w:rsidRPr="00047BAE">
                <w:rPr>
                  <w:rFonts w:ascii="標楷體" w:eastAsia="標楷體" w:hAnsi="標楷體"/>
                  <w:lang w:eastAsia="x-none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F3A8F54" w14:textId="47BBBCB8" w:rsidR="001A37C9" w:rsidRPr="00047BAE" w:rsidRDefault="00047BAE" w:rsidP="00C1400F">
            <w:pPr>
              <w:rPr>
                <w:ins w:id="21441" w:author="Fegie" w:date="2021-04-28T19:22:00Z"/>
                <w:rFonts w:ascii="標楷體" w:eastAsia="標楷體" w:hAnsi="標楷體"/>
              </w:rPr>
            </w:pPr>
            <w:ins w:id="21442" w:author="st1" w:date="2021-05-06T10:55:00Z">
              <w:r w:rsidRPr="00047BAE">
                <w:rPr>
                  <w:rFonts w:ascii="標楷體" w:eastAsia="標楷體" w:hAnsi="標楷體"/>
                  <w:rPrChange w:id="21443" w:author="st1" w:date="2021-05-06T10:55:00Z">
                    <w:rPr>
                      <w:rFonts w:ascii="標楷體" w:eastAsia="標楷體" w:hAnsi="標楷體"/>
                      <w:color w:val="FF0000"/>
                    </w:rPr>
                  </w:rPrChange>
                </w:rPr>
                <w:t>1.</w:t>
              </w:r>
              <w:r w:rsidRPr="00047BAE">
                <w:rPr>
                  <w:rFonts w:ascii="標楷體" w:eastAsia="標楷體" w:hAnsi="標楷體" w:hint="eastAsia"/>
                </w:rPr>
                <w:t>參考「作業流程</w:t>
              </w:r>
              <w:r w:rsidRPr="00047BAE">
                <w:rPr>
                  <w:rFonts w:ascii="標楷體" w:eastAsia="標楷體" w:hAnsi="標楷體"/>
                </w:rPr>
                <w:t>.客戶作業」</w:t>
              </w:r>
            </w:ins>
            <w:ins w:id="21444" w:author="Fegie" w:date="2021-04-28T19:22:00Z">
              <w:del w:id="21445" w:author="st1" w:date="2021-05-06T10:55:00Z">
                <w:r w:rsidR="001A37C9" w:rsidRPr="00047BAE" w:rsidDel="00047BAE">
                  <w:rPr>
                    <w:rFonts w:ascii="標楷體" w:eastAsia="標楷體" w:hAnsi="標楷體" w:hint="eastAsia"/>
                  </w:rPr>
                  <w:delText>參考流程</w:delText>
                </w:r>
              </w:del>
            </w:ins>
          </w:p>
          <w:p w14:paraId="729145F0" w14:textId="153A55F5" w:rsidR="00B17FF4" w:rsidRPr="00047BAE" w:rsidRDefault="00B17FF4">
            <w:pPr>
              <w:rPr>
                <w:ins w:id="21446" w:author="Fegie" w:date="2021-04-29T16:46:00Z"/>
                <w:rFonts w:ascii="標楷體" w:eastAsia="標楷體" w:hAnsi="標楷體"/>
                <w:rPrChange w:id="21447" w:author="st1" w:date="2021-05-06T10:55:00Z">
                  <w:rPr>
                    <w:ins w:id="21448" w:author="Fegie" w:date="2021-04-29T16:46:00Z"/>
                  </w:rPr>
                </w:rPrChange>
              </w:rPr>
            </w:pPr>
            <w:ins w:id="21449" w:author="Fegie" w:date="2021-04-29T16:47:00Z">
              <w:del w:id="21450" w:author="st1" w:date="2021-05-06T10:55:00Z">
                <w:r w:rsidRPr="00047BAE" w:rsidDel="00047BAE">
                  <w:rPr>
                    <w:rFonts w:ascii="標楷體" w:eastAsia="標楷體" w:hAnsi="標楷體"/>
                  </w:rPr>
                  <w:delText>1</w:delText>
                </w:r>
              </w:del>
            </w:ins>
            <w:ins w:id="21451" w:author="st1" w:date="2021-05-06T10:55:00Z">
              <w:r w:rsidR="00047BAE">
                <w:rPr>
                  <w:rFonts w:ascii="標楷體" w:eastAsia="標楷體" w:hAnsi="標楷體" w:hint="eastAsia"/>
                </w:rPr>
                <w:t>2</w:t>
              </w:r>
            </w:ins>
            <w:ins w:id="21452" w:author="Fegie" w:date="2021-04-29T16:47:00Z">
              <w:r w:rsidRPr="00047BAE">
                <w:rPr>
                  <w:rFonts w:ascii="標楷體" w:eastAsia="標楷體" w:hAnsi="標楷體"/>
                </w:rPr>
                <w:t>.</w:t>
              </w:r>
            </w:ins>
            <w:ins w:id="21453" w:author="Fegie" w:date="2021-04-28T19:22:00Z">
              <w:r w:rsidR="001A37C9" w:rsidRPr="00047BAE">
                <w:rPr>
                  <w:rFonts w:ascii="標楷體" w:eastAsia="標楷體" w:hAnsi="標楷體" w:hint="eastAsia"/>
                  <w:rPrChange w:id="21454" w:author="st1" w:date="2021-05-06T10:55:00Z">
                    <w:rPr>
                      <w:rFonts w:hint="eastAsia"/>
                    </w:rPr>
                  </w:rPrChange>
                </w:rPr>
                <w:t>查詢</w:t>
              </w:r>
            </w:ins>
            <w:ins w:id="21455" w:author="Fegie" w:date="2021-04-29T16:45:00Z">
              <w:r w:rsidRPr="00047BAE">
                <w:rPr>
                  <w:rFonts w:ascii="標楷體" w:eastAsia="標楷體" w:hAnsi="標楷體" w:hint="eastAsia"/>
                  <w:rPrChange w:id="21456" w:author="st1" w:date="2021-05-06T10:55:00Z">
                    <w:rPr>
                      <w:rFonts w:hint="eastAsia"/>
                    </w:rPr>
                  </w:rPrChange>
                </w:rPr>
                <w:t>客戶關係人</w:t>
              </w:r>
              <w:r w:rsidRPr="00047BAE">
                <w:rPr>
                  <w:rFonts w:ascii="標楷體" w:eastAsia="標楷體" w:hAnsi="標楷體"/>
                  <w:rPrChange w:id="21457" w:author="st1" w:date="2021-05-06T10:55:00Z">
                    <w:rPr/>
                  </w:rPrChange>
                </w:rPr>
                <w:t>/</w:t>
              </w:r>
              <w:r w:rsidRPr="00047BAE">
                <w:rPr>
                  <w:rFonts w:ascii="標楷體" w:eastAsia="標楷體" w:hAnsi="標楷體" w:hint="eastAsia"/>
                  <w:rPrChange w:id="21458" w:author="st1" w:date="2021-05-06T10:55:00Z">
                    <w:rPr>
                      <w:rFonts w:hint="eastAsia"/>
                    </w:rPr>
                  </w:rPrChange>
                </w:rPr>
                <w:t>關係企業資料維護主</w:t>
              </w:r>
            </w:ins>
            <w:ins w:id="21459" w:author="Fegie" w:date="2021-04-28T19:22:00Z">
              <w:r w:rsidR="001A37C9" w:rsidRPr="00047BAE">
                <w:rPr>
                  <w:rFonts w:ascii="標楷體" w:eastAsia="標楷體" w:hAnsi="標楷體" w:hint="eastAsia"/>
                  <w:rPrChange w:id="21460" w:author="st1" w:date="2021-05-06T10:55:00Z">
                    <w:rPr>
                      <w:rFonts w:hint="eastAsia"/>
                    </w:rPr>
                  </w:rPrChange>
                </w:rPr>
                <w:t>檔</w:t>
              </w:r>
            </w:ins>
            <w:ins w:id="21461" w:author="Fegie" w:date="2021-04-29T16:45:00Z">
              <w:r w:rsidRPr="00047BAE">
                <w:rPr>
                  <w:rFonts w:ascii="標楷體" w:eastAsia="標楷體" w:hAnsi="標楷體"/>
                  <w:rPrChange w:id="21462" w:author="st1" w:date="2021-05-06T10:55:00Z">
                    <w:rPr/>
                  </w:rPrChange>
                </w:rPr>
                <w:t>(CustRelMain)</w:t>
              </w:r>
            </w:ins>
          </w:p>
          <w:p w14:paraId="22E8F63B" w14:textId="236EE8CF" w:rsidR="00B17FF4" w:rsidRPr="00047BAE" w:rsidRDefault="00B17FF4">
            <w:pPr>
              <w:ind w:left="240" w:hangingChars="100" w:hanging="240"/>
              <w:rPr>
                <w:ins w:id="21463" w:author="Fegie" w:date="2021-04-28T19:22:00Z"/>
                <w:rFonts w:ascii="標楷體" w:eastAsia="標楷體" w:hAnsi="標楷體"/>
                <w:rPrChange w:id="21464" w:author="st1" w:date="2021-05-06T10:55:00Z">
                  <w:rPr>
                    <w:ins w:id="21465" w:author="Fegie" w:date="2021-04-28T19:22:00Z"/>
                  </w:rPr>
                </w:rPrChange>
              </w:rPr>
              <w:pPrChange w:id="21466" w:author="Fegie" w:date="2021-04-29T16:47:00Z">
                <w:pPr/>
              </w:pPrChange>
            </w:pPr>
            <w:ins w:id="21467" w:author="Fegie" w:date="2021-04-29T16:47:00Z">
              <w:r w:rsidRPr="00047BAE">
                <w:rPr>
                  <w:rFonts w:ascii="標楷體" w:eastAsia="標楷體" w:hAnsi="標楷體"/>
                </w:rPr>
                <w:t xml:space="preserve">  </w:t>
              </w:r>
            </w:ins>
            <w:ins w:id="21468" w:author="Fegie" w:date="2021-04-29T16:46:00Z">
              <w:r w:rsidRPr="00047BAE">
                <w:rPr>
                  <w:rFonts w:ascii="標楷體" w:eastAsia="標楷體" w:hAnsi="標楷體" w:hint="eastAsia"/>
                  <w:rPrChange w:id="21469" w:author="st1" w:date="2021-05-06T10:55:00Z">
                    <w:rPr>
                      <w:rFonts w:hint="eastAsia"/>
                    </w:rPr>
                  </w:rPrChange>
                </w:rPr>
                <w:t>與客戶關係人</w:t>
              </w:r>
              <w:r w:rsidRPr="00047BAE">
                <w:rPr>
                  <w:rFonts w:ascii="標楷體" w:eastAsia="標楷體" w:hAnsi="標楷體"/>
                  <w:rPrChange w:id="21470" w:author="st1" w:date="2021-05-06T10:55:00Z">
                    <w:rPr/>
                  </w:rPrChange>
                </w:rPr>
                <w:t>/</w:t>
              </w:r>
              <w:r w:rsidRPr="00047BAE">
                <w:rPr>
                  <w:rFonts w:ascii="標楷體" w:eastAsia="標楷體" w:hAnsi="標楷體" w:hint="eastAsia"/>
                  <w:rPrChange w:id="21471" w:author="st1" w:date="2021-05-06T10:55:00Z">
                    <w:rPr>
                      <w:rFonts w:hint="eastAsia"/>
                    </w:rPr>
                  </w:rPrChange>
                </w:rPr>
                <w:t>關係企業資料維護明細</w:t>
              </w:r>
            </w:ins>
            <w:ins w:id="21472" w:author="Fegie" w:date="2021-04-29T16:47:00Z">
              <w:r w:rsidRPr="00047BAE">
                <w:rPr>
                  <w:rFonts w:ascii="標楷體" w:eastAsia="標楷體" w:hAnsi="標楷體" w:hint="eastAsia"/>
                </w:rPr>
                <w:t>檔</w:t>
              </w:r>
              <w:r w:rsidRPr="00047BAE">
                <w:rPr>
                  <w:rFonts w:ascii="標楷體" w:eastAsia="標楷體" w:hAnsi="標楷體"/>
                </w:rPr>
                <w:t>(CustRelDetail)</w:t>
              </w:r>
            </w:ins>
          </w:p>
          <w:p w14:paraId="7CDE5C48" w14:textId="023F5178" w:rsidR="001A37C9" w:rsidRPr="00047BAE" w:rsidRDefault="00047BAE" w:rsidP="00C1400F">
            <w:pPr>
              <w:rPr>
                <w:ins w:id="21473" w:author="Fegie" w:date="2021-04-28T19:22:00Z"/>
                <w:rFonts w:ascii="標楷體" w:eastAsia="標楷體" w:hAnsi="標楷體"/>
                <w:lang w:eastAsia="zh-HK"/>
              </w:rPr>
            </w:pPr>
            <w:ins w:id="21474" w:author="st1" w:date="2021-05-06T10:55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21475" w:author="Fegie" w:date="2021-04-28T19:22:00Z">
              <w:del w:id="21476" w:author="st1" w:date="2021-05-06T10:55:00Z">
                <w:r w:rsidR="001A37C9" w:rsidRPr="00047BAE" w:rsidDel="00047BAE">
                  <w:rPr>
                    <w:rFonts w:ascii="標楷體" w:eastAsia="標楷體" w:hAnsi="標楷體"/>
                  </w:rPr>
                  <w:delText>2</w:delText>
                </w:r>
              </w:del>
              <w:r w:rsidR="001A37C9" w:rsidRPr="00047BAE">
                <w:rPr>
                  <w:rFonts w:ascii="標楷體" w:eastAsia="標楷體" w:hAnsi="標楷體"/>
                </w:rPr>
                <w:t>.</w:t>
              </w:r>
              <w:del w:id="21477" w:author="st1" w:date="2021-05-06T10:56:00Z">
                <w:r w:rsidR="001A37C9" w:rsidRPr="00047BAE" w:rsidDel="00047BAE">
                  <w:rPr>
                    <w:rFonts w:ascii="標楷體" w:eastAsia="標楷體" w:hAnsi="標楷體"/>
                  </w:rPr>
                  <w:delText xml:space="preserve"> </w:delText>
                </w:r>
              </w:del>
              <w:r w:rsidR="001A37C9" w:rsidRPr="00047BAE">
                <w:rPr>
                  <w:rFonts w:ascii="標楷體" w:eastAsia="標楷體" w:hAnsi="標楷體" w:hint="eastAsia"/>
                  <w:lang w:eastAsia="zh-HK"/>
                </w:rPr>
                <w:t>依據輸入查詢條件</w:t>
              </w:r>
              <w:r w:rsidR="001A37C9" w:rsidRPr="00047BAE">
                <w:rPr>
                  <w:rFonts w:ascii="標楷體" w:eastAsia="標楷體" w:hAnsi="標楷體"/>
                </w:rPr>
                <w:t>,</w:t>
              </w:r>
            </w:ins>
            <w:ins w:id="21478" w:author="Fegie" w:date="2021-04-29T17:13:00Z">
              <w:r w:rsidR="004A1D91" w:rsidRPr="00047BAE">
                <w:rPr>
                  <w:rFonts w:ascii="標楷體" w:eastAsia="標楷體" w:hAnsi="標楷體" w:hint="eastAsia"/>
                </w:rPr>
                <w:t>分兩區塊</w:t>
              </w:r>
            </w:ins>
            <w:ins w:id="21479" w:author="Fegie" w:date="2021-04-28T19:22:00Z">
              <w:r w:rsidR="001A37C9" w:rsidRPr="00047BAE">
                <w:rPr>
                  <w:rFonts w:ascii="標楷體" w:eastAsia="標楷體" w:hAnsi="標楷體" w:hint="eastAsia"/>
                  <w:lang w:eastAsia="zh-HK"/>
                </w:rPr>
                <w:t>輸出查詢資料</w:t>
              </w:r>
            </w:ins>
          </w:p>
          <w:p w14:paraId="79874112" w14:textId="5F5E0C7F" w:rsidR="001A37C9" w:rsidRPr="00047BAE" w:rsidRDefault="001A37C9">
            <w:pPr>
              <w:ind w:left="720" w:hangingChars="300" w:hanging="720"/>
              <w:rPr>
                <w:ins w:id="21480" w:author="Fegie" w:date="2021-04-29T16:53:00Z"/>
                <w:rFonts w:ascii="標楷體" w:eastAsia="標楷體" w:hAnsi="標楷體"/>
              </w:rPr>
              <w:pPrChange w:id="21481" w:author="Fegie" w:date="2021-04-29T16:54:00Z">
                <w:pPr/>
              </w:pPrChange>
            </w:pPr>
            <w:ins w:id="21482" w:author="Fegie" w:date="2021-04-28T19:22:00Z">
              <w:r w:rsidRPr="00047BAE">
                <w:rPr>
                  <w:rFonts w:ascii="標楷體" w:eastAsia="標楷體" w:hAnsi="標楷體"/>
                </w:rPr>
                <w:t xml:space="preserve">   (1).</w:t>
              </w:r>
            </w:ins>
            <w:ins w:id="21483" w:author="Fegie" w:date="2021-04-29T16:53:00Z">
              <w:r w:rsidR="003A4F73" w:rsidRPr="00047BAE">
                <w:rPr>
                  <w:rFonts w:ascii="標楷體" w:eastAsia="標楷體" w:hAnsi="標楷體" w:hint="eastAsia"/>
                </w:rPr>
                <w:t>客戶統編</w:t>
              </w:r>
            </w:ins>
            <w:ins w:id="21484" w:author="Fegie" w:date="2021-04-28T19:22:00Z">
              <w:r w:rsidRPr="00047BAE">
                <w:rPr>
                  <w:rFonts w:ascii="標楷體" w:eastAsia="標楷體" w:hAnsi="標楷體"/>
                </w:rPr>
                <w:t>(</w:t>
              </w:r>
            </w:ins>
            <w:ins w:id="21485" w:author="Fegie" w:date="2021-04-29T16:54:00Z">
              <w:r w:rsidR="003A4F73" w:rsidRPr="00047BAE">
                <w:rPr>
                  <w:rFonts w:ascii="標楷體" w:eastAsia="標楷體" w:hAnsi="標楷體"/>
                </w:rPr>
                <w:t>CustRelMain.</w:t>
              </w:r>
            </w:ins>
            <w:ins w:id="21486" w:author="Fegie" w:date="2021-04-29T16:53:00Z">
              <w:r w:rsidR="003A4F73" w:rsidRPr="00047BAE">
                <w:rPr>
                  <w:rFonts w:ascii="標楷體" w:eastAsia="標楷體" w:hAnsi="標楷體"/>
                </w:rPr>
                <w:t>CustRelId</w:t>
              </w:r>
            </w:ins>
            <w:ins w:id="21487" w:author="Fegie" w:date="2021-04-28T19:22:00Z">
              <w:r w:rsidRPr="00047BAE">
                <w:rPr>
                  <w:rFonts w:ascii="標楷體" w:eastAsia="標楷體" w:hAnsi="標楷體"/>
                </w:rPr>
                <w:t xml:space="preserve">) = </w:t>
              </w:r>
              <w:r w:rsidRPr="00047BAE">
                <w:rPr>
                  <w:rFonts w:ascii="標楷體" w:eastAsia="標楷體" w:hAnsi="標楷體" w:hint="eastAsia"/>
                </w:rPr>
                <w:t>輸入條件「</w:t>
              </w:r>
            </w:ins>
            <w:ins w:id="21488" w:author="Fegie" w:date="2021-04-29T16:53:00Z">
              <w:r w:rsidR="003A4F73" w:rsidRPr="00047BAE">
                <w:rPr>
                  <w:rFonts w:ascii="標楷體" w:eastAsia="標楷體" w:hAnsi="標楷體" w:hint="eastAsia"/>
                </w:rPr>
                <w:t>統一編號</w:t>
              </w:r>
            </w:ins>
            <w:ins w:id="21489" w:author="Fegie" w:date="2021-04-28T19:22:00Z">
              <w:r w:rsidRPr="00047BAE">
                <w:rPr>
                  <w:rFonts w:ascii="標楷體" w:eastAsia="標楷體" w:hAnsi="標楷體" w:hint="eastAsia"/>
                </w:rPr>
                <w:t>」</w:t>
              </w:r>
            </w:ins>
          </w:p>
          <w:p w14:paraId="116CD21E" w14:textId="75229B34" w:rsidR="003A4F73" w:rsidRPr="00047BAE" w:rsidRDefault="003A4F73" w:rsidP="00C1400F">
            <w:pPr>
              <w:rPr>
                <w:ins w:id="21490" w:author="Fegie" w:date="2021-04-29T16:54:00Z"/>
                <w:rFonts w:ascii="標楷體" w:eastAsia="標楷體" w:hAnsi="標楷體"/>
              </w:rPr>
            </w:pPr>
            <w:ins w:id="21491" w:author="Fegie" w:date="2021-04-29T16:53:00Z">
              <w:r w:rsidRPr="00047BAE">
                <w:rPr>
                  <w:rFonts w:ascii="標楷體" w:eastAsia="標楷體" w:hAnsi="標楷體"/>
                </w:rPr>
                <w:t xml:space="preserve">   (2).</w:t>
              </w:r>
            </w:ins>
            <w:ins w:id="21492" w:author="Fegie" w:date="2021-04-29T16:54:00Z">
              <w:r w:rsidRPr="00047BAE">
                <w:rPr>
                  <w:rFonts w:ascii="標楷體" w:eastAsia="標楷體" w:hAnsi="標楷體" w:hint="eastAsia"/>
                </w:rPr>
                <w:t>關係人統編</w:t>
              </w:r>
              <w:r w:rsidRPr="00047BAE">
                <w:rPr>
                  <w:rFonts w:ascii="標楷體" w:eastAsia="標楷體" w:hAnsi="標楷體"/>
                </w:rPr>
                <w:t xml:space="preserve">(CustRelDetail.RelId) = </w:t>
              </w:r>
              <w:r w:rsidRPr="00047BAE">
                <w:rPr>
                  <w:rFonts w:ascii="標楷體" w:eastAsia="標楷體" w:hAnsi="標楷體" w:hint="eastAsia"/>
                </w:rPr>
                <w:t>輸入條件</w:t>
              </w:r>
            </w:ins>
          </w:p>
          <w:p w14:paraId="065ED27B" w14:textId="0945365F" w:rsidR="003A4F73" w:rsidRPr="00047BAE" w:rsidRDefault="003A4F73" w:rsidP="00C1400F">
            <w:pPr>
              <w:rPr>
                <w:ins w:id="21493" w:author="Fegie" w:date="2021-04-28T19:22:00Z"/>
                <w:rFonts w:ascii="標楷體" w:eastAsia="標楷體" w:hAnsi="標楷體"/>
              </w:rPr>
            </w:pPr>
            <w:ins w:id="21494" w:author="Fegie" w:date="2021-04-29T16:54:00Z">
              <w:r w:rsidRPr="00047BAE">
                <w:rPr>
                  <w:rFonts w:ascii="標楷體" w:eastAsia="標楷體" w:hAnsi="標楷體"/>
                </w:rPr>
                <w:t xml:space="preserve">      「統一編號」</w:t>
              </w:r>
            </w:ins>
          </w:p>
          <w:p w14:paraId="54D846C0" w14:textId="46679B27" w:rsidR="001A37C9" w:rsidRPr="00047BAE" w:rsidRDefault="00047BAE">
            <w:pPr>
              <w:rPr>
                <w:ins w:id="21495" w:author="Fegie" w:date="2021-04-28T19:22:00Z"/>
                <w:rFonts w:ascii="標楷體" w:eastAsia="標楷體" w:hAnsi="標楷體"/>
              </w:rPr>
            </w:pPr>
            <w:ins w:id="21496" w:author="st1" w:date="2021-05-06T10:55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21497" w:author="Fegie" w:date="2021-04-28T19:22:00Z">
              <w:del w:id="21498" w:author="st1" w:date="2021-05-06T10:55:00Z">
                <w:r w:rsidR="001A37C9" w:rsidRPr="00047BAE" w:rsidDel="00047BAE">
                  <w:rPr>
                    <w:rFonts w:ascii="標楷體" w:eastAsia="標楷體" w:hAnsi="標楷體"/>
                  </w:rPr>
                  <w:delText>3</w:delText>
                </w:r>
              </w:del>
              <w:r w:rsidR="001A37C9" w:rsidRPr="00047BAE">
                <w:rPr>
                  <w:rFonts w:ascii="標楷體" w:eastAsia="標楷體" w:hAnsi="標楷體"/>
                </w:rPr>
                <w:t>.</w:t>
              </w:r>
              <w:del w:id="21499" w:author="st1" w:date="2021-05-06T10:56:00Z">
                <w:r w:rsidR="001A37C9" w:rsidRPr="00047BAE" w:rsidDel="00047BAE">
                  <w:rPr>
                    <w:rFonts w:ascii="標楷體" w:eastAsia="標楷體" w:hAnsi="標楷體"/>
                  </w:rPr>
                  <w:delText xml:space="preserve"> </w:delText>
                </w:r>
              </w:del>
              <w:r w:rsidR="001A37C9" w:rsidRPr="00047BAE">
                <w:rPr>
                  <w:rFonts w:ascii="標楷體" w:eastAsia="標楷體" w:hAnsi="標楷體" w:hint="eastAsia"/>
                </w:rPr>
                <w:t>資料排序</w:t>
              </w:r>
              <w:r w:rsidR="001A37C9" w:rsidRPr="00047BAE">
                <w:rPr>
                  <w:rFonts w:ascii="標楷體" w:eastAsia="標楷體" w:hAnsi="標楷體"/>
                </w:rPr>
                <w:t>:</w:t>
              </w:r>
            </w:ins>
            <w:ins w:id="21500" w:author="Fegie" w:date="2021-04-29T17:10:00Z">
              <w:r w:rsidR="004A1D91" w:rsidRPr="00047BAE">
                <w:rPr>
                  <w:rFonts w:ascii="標楷體" w:eastAsia="標楷體" w:hAnsi="標楷體" w:hint="eastAsia"/>
                </w:rPr>
                <w:t>各區塊</w:t>
              </w:r>
            </w:ins>
            <w:ins w:id="21501" w:author="Fegie" w:date="2021-04-28T19:22:00Z">
              <w:r w:rsidR="001A37C9" w:rsidRPr="00047BAE">
                <w:rPr>
                  <w:rFonts w:ascii="標楷體" w:eastAsia="標楷體" w:hAnsi="標楷體" w:hint="eastAsia"/>
                </w:rPr>
                <w:t>查詢結果「生效日期」由</w:t>
              </w:r>
            </w:ins>
            <w:ins w:id="21502" w:author="Fegie" w:date="2021-04-29T17:08:00Z">
              <w:r w:rsidR="004A1D91" w:rsidRPr="00047BAE">
                <w:rPr>
                  <w:rFonts w:ascii="標楷體" w:eastAsia="標楷體" w:hAnsi="標楷體" w:hint="eastAsia"/>
                </w:rPr>
                <w:t>小</w:t>
              </w:r>
            </w:ins>
            <w:ins w:id="21503" w:author="Fegie" w:date="2021-04-28T19:22:00Z">
              <w:r w:rsidR="001A37C9" w:rsidRPr="00047BAE">
                <w:rPr>
                  <w:rFonts w:ascii="標楷體" w:eastAsia="標楷體" w:hAnsi="標楷體" w:hint="eastAsia"/>
                </w:rPr>
                <w:t>至</w:t>
              </w:r>
            </w:ins>
            <w:ins w:id="21504" w:author="Fegie" w:date="2021-04-29T17:08:00Z">
              <w:r w:rsidR="004A1D91" w:rsidRPr="00047BAE">
                <w:rPr>
                  <w:rFonts w:ascii="標楷體" w:eastAsia="標楷體" w:hAnsi="標楷體" w:hint="eastAsia"/>
                </w:rPr>
                <w:t>大</w:t>
              </w:r>
            </w:ins>
            <w:ins w:id="21505" w:author="Fegie" w:date="2021-04-28T19:22:00Z">
              <w:r w:rsidR="001A37C9" w:rsidRPr="00047BAE">
                <w:rPr>
                  <w:rFonts w:ascii="標楷體" w:eastAsia="標楷體" w:hAnsi="標楷體" w:hint="eastAsia"/>
                </w:rPr>
                <w:t>排序</w:t>
              </w:r>
            </w:ins>
          </w:p>
        </w:tc>
      </w:tr>
      <w:tr w:rsidR="001A37C9" w:rsidRPr="00AF1A82" w14:paraId="7BAA36BC" w14:textId="77777777" w:rsidTr="00C1400F">
        <w:trPr>
          <w:trHeight w:val="321"/>
          <w:ins w:id="21506" w:author="Fegie" w:date="2021-04-28T19:2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4DAC0C" w14:textId="77777777" w:rsidR="001A37C9" w:rsidRPr="00AF1A82" w:rsidRDefault="001A37C9" w:rsidP="00C1400F">
            <w:pPr>
              <w:rPr>
                <w:ins w:id="21507" w:author="Fegie" w:date="2021-04-28T19:22:00Z"/>
                <w:rFonts w:ascii="標楷體" w:eastAsia="標楷體" w:hAnsi="標楷體"/>
                <w:lang w:eastAsia="x-none"/>
              </w:rPr>
            </w:pPr>
            <w:ins w:id="21508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CE0BE0" w14:textId="77777777" w:rsidR="001A37C9" w:rsidRPr="00AF1A82" w:rsidRDefault="001A37C9" w:rsidP="00C1400F">
            <w:pPr>
              <w:rPr>
                <w:ins w:id="21509" w:author="Fegie" w:date="2021-04-28T19:22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2AC39754" w14:textId="77777777" w:rsidTr="00C1400F">
        <w:trPr>
          <w:trHeight w:val="1311"/>
          <w:ins w:id="21510" w:author="Fegie" w:date="2021-04-28T19:2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02CA80" w14:textId="77777777" w:rsidR="001A37C9" w:rsidRPr="00AF1A82" w:rsidRDefault="001A37C9" w:rsidP="00C1400F">
            <w:pPr>
              <w:rPr>
                <w:ins w:id="21511" w:author="Fegie" w:date="2021-04-28T19:22:00Z"/>
                <w:rFonts w:ascii="標楷體" w:eastAsia="標楷體" w:hAnsi="標楷體"/>
                <w:lang w:eastAsia="x-none"/>
              </w:rPr>
            </w:pPr>
            <w:ins w:id="21512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1F6DCA" w14:textId="77777777" w:rsidR="001A37C9" w:rsidRPr="00AF1A82" w:rsidRDefault="001A37C9" w:rsidP="00C1400F">
            <w:pPr>
              <w:rPr>
                <w:ins w:id="21513" w:author="Fegie" w:date="2021-04-28T19:22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6F09D3B2" w14:textId="77777777" w:rsidTr="00C1400F">
        <w:trPr>
          <w:trHeight w:val="278"/>
          <w:ins w:id="21514" w:author="Fegie" w:date="2021-04-28T19:2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914D28" w14:textId="77777777" w:rsidR="001A37C9" w:rsidRPr="00AF1A82" w:rsidRDefault="001A37C9" w:rsidP="00C1400F">
            <w:pPr>
              <w:rPr>
                <w:ins w:id="21515" w:author="Fegie" w:date="2021-04-28T19:22:00Z"/>
                <w:rFonts w:ascii="標楷體" w:eastAsia="標楷體" w:hAnsi="標楷體"/>
                <w:lang w:eastAsia="x-none"/>
              </w:rPr>
            </w:pPr>
            <w:ins w:id="21516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49B0A0" w14:textId="77777777" w:rsidR="001A37C9" w:rsidRPr="00AF1A82" w:rsidRDefault="001A37C9" w:rsidP="00C1400F">
            <w:pPr>
              <w:rPr>
                <w:ins w:id="21517" w:author="Fegie" w:date="2021-04-28T19:22:00Z"/>
                <w:rFonts w:ascii="標楷體" w:eastAsia="標楷體" w:hAnsi="標楷體"/>
                <w:lang w:eastAsia="x-none"/>
              </w:rPr>
            </w:pPr>
            <w:ins w:id="21518" w:author="Fegie" w:date="2021-04-28T19:22:00Z">
              <w:r>
                <w:rPr>
                  <w:rFonts w:ascii="標楷體" w:eastAsia="標楷體" w:hAnsi="標楷體" w:hint="eastAsia"/>
                </w:rPr>
                <w:t>提供資料查詢輸出</w:t>
              </w:r>
            </w:ins>
          </w:p>
        </w:tc>
      </w:tr>
      <w:tr w:rsidR="001A37C9" w:rsidRPr="00AF1A82" w14:paraId="6FA5D201" w14:textId="77777777" w:rsidTr="00C1400F">
        <w:trPr>
          <w:trHeight w:val="358"/>
          <w:ins w:id="21519" w:author="Fegie" w:date="2021-04-28T19:2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0B513E" w14:textId="77777777" w:rsidR="001A37C9" w:rsidRPr="00AF1A82" w:rsidRDefault="001A37C9" w:rsidP="00C1400F">
            <w:pPr>
              <w:rPr>
                <w:ins w:id="21520" w:author="Fegie" w:date="2021-04-28T19:22:00Z"/>
                <w:rFonts w:ascii="標楷體" w:eastAsia="標楷體" w:hAnsi="標楷體"/>
                <w:lang w:eastAsia="x-none"/>
              </w:rPr>
            </w:pPr>
            <w:ins w:id="21521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38A1D9" w14:textId="77777777" w:rsidR="001A37C9" w:rsidRPr="00AF1A82" w:rsidRDefault="001A37C9" w:rsidP="00C1400F">
            <w:pPr>
              <w:rPr>
                <w:ins w:id="21522" w:author="Fegie" w:date="2021-04-28T19:22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0D5B5BAD" w14:textId="77777777" w:rsidTr="00C1400F">
        <w:trPr>
          <w:trHeight w:val="278"/>
          <w:ins w:id="21523" w:author="Fegie" w:date="2021-04-28T19:2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7657D7" w14:textId="77777777" w:rsidR="001A37C9" w:rsidRPr="00AF1A82" w:rsidRDefault="001A37C9" w:rsidP="00C1400F">
            <w:pPr>
              <w:rPr>
                <w:ins w:id="21524" w:author="Fegie" w:date="2021-04-28T19:22:00Z"/>
                <w:rFonts w:ascii="標楷體" w:eastAsia="標楷體" w:hAnsi="標楷體"/>
                <w:lang w:eastAsia="x-none"/>
              </w:rPr>
            </w:pPr>
            <w:ins w:id="21525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14A71A" w14:textId="77777777" w:rsidR="001A37C9" w:rsidRPr="00AF1A82" w:rsidRDefault="001A37C9" w:rsidP="00C1400F">
            <w:pPr>
              <w:rPr>
                <w:ins w:id="21526" w:author="Fegie" w:date="2021-04-28T19:22:00Z"/>
                <w:rFonts w:ascii="標楷體" w:eastAsia="標楷體" w:hAnsi="標楷體"/>
                <w:lang w:eastAsia="x-none"/>
              </w:rPr>
            </w:pPr>
          </w:p>
        </w:tc>
      </w:tr>
    </w:tbl>
    <w:p w14:paraId="04D8BD6A" w14:textId="77777777" w:rsidR="001A37C9" w:rsidRDefault="001A37C9" w:rsidP="001A37C9">
      <w:pPr>
        <w:pStyle w:val="a"/>
        <w:numPr>
          <w:ilvl w:val="0"/>
          <w:numId w:val="0"/>
        </w:numPr>
        <w:ind w:left="1418"/>
        <w:rPr>
          <w:ins w:id="21527" w:author="Fegie" w:date="2021-04-28T19:22:00Z"/>
        </w:rPr>
      </w:pPr>
    </w:p>
    <w:p w14:paraId="09E73C84" w14:textId="77777777" w:rsidR="001A37C9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21528" w:author="Fegie" w:date="2021-04-28T19:22:00Z"/>
        </w:rPr>
      </w:pPr>
      <w:ins w:id="21529" w:author="Fegie" w:date="2021-04-28T19:22:00Z">
        <w:r>
          <w:rPr>
            <w:rFonts w:hint="eastAsia"/>
          </w:rP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1A37C9" w14:paraId="633A5B41" w14:textId="77777777" w:rsidTr="00C1400F">
        <w:trPr>
          <w:ins w:id="21530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7093F7E" w14:textId="77777777" w:rsidR="001A37C9" w:rsidRDefault="001A37C9" w:rsidP="00C1400F">
            <w:pPr>
              <w:jc w:val="center"/>
              <w:rPr>
                <w:ins w:id="21531" w:author="Fegie" w:date="2021-04-28T19:22:00Z"/>
                <w:rFonts w:ascii="標楷體" w:eastAsia="標楷體" w:hAnsi="標楷體"/>
              </w:rPr>
            </w:pPr>
            <w:ins w:id="21532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8D56658" w14:textId="77777777" w:rsidR="001A37C9" w:rsidRDefault="001A37C9" w:rsidP="00C1400F">
            <w:pPr>
              <w:jc w:val="center"/>
              <w:rPr>
                <w:ins w:id="21533" w:author="Fegie" w:date="2021-04-28T19:22:00Z"/>
                <w:rFonts w:ascii="標楷體" w:eastAsia="標楷體" w:hAnsi="標楷體"/>
              </w:rPr>
            </w:pPr>
            <w:ins w:id="21534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DC3FFD4" w14:textId="77777777" w:rsidR="001A37C9" w:rsidRDefault="001A37C9" w:rsidP="00C1400F">
            <w:pPr>
              <w:jc w:val="center"/>
              <w:rPr>
                <w:ins w:id="21535" w:author="Fegie" w:date="2021-04-28T19:22:00Z"/>
                <w:rFonts w:ascii="標楷體" w:eastAsia="標楷體" w:hAnsi="標楷體"/>
              </w:rPr>
            </w:pPr>
            <w:ins w:id="21536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1A37C9" w14:paraId="11D901FD" w14:textId="77777777" w:rsidTr="00C1400F">
        <w:trPr>
          <w:ins w:id="21537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BB48A" w14:textId="77777777" w:rsidR="001A37C9" w:rsidRDefault="001A37C9" w:rsidP="00C1400F">
            <w:pPr>
              <w:jc w:val="center"/>
              <w:rPr>
                <w:ins w:id="21538" w:author="Fegie" w:date="2021-04-28T19:22:00Z"/>
                <w:rFonts w:ascii="標楷體" w:eastAsia="標楷體" w:hAnsi="標楷體"/>
              </w:rPr>
            </w:pPr>
            <w:ins w:id="21539" w:author="Fegie" w:date="2021-04-28T19:22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9E980" w14:textId="71BE6A04" w:rsidR="001A37C9" w:rsidRDefault="003C004D" w:rsidP="00C1400F">
            <w:pPr>
              <w:rPr>
                <w:ins w:id="21540" w:author="Fegie" w:date="2021-04-28T19:22:00Z"/>
                <w:rFonts w:ascii="標楷體" w:eastAsia="標楷體" w:hAnsi="標楷體"/>
              </w:rPr>
            </w:pPr>
            <w:ins w:id="21541" w:author="Fegie" w:date="2021-04-29T17:14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ustRelMain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FA566" w14:textId="7A5A13AD" w:rsidR="001A37C9" w:rsidRDefault="003C004D" w:rsidP="00C1400F">
            <w:pPr>
              <w:rPr>
                <w:ins w:id="21542" w:author="Fegie" w:date="2021-04-28T19:22:00Z"/>
                <w:rFonts w:ascii="標楷體" w:eastAsia="標楷體" w:hAnsi="標楷體"/>
              </w:rPr>
            </w:pPr>
            <w:ins w:id="21543" w:author="Fegie" w:date="2021-04-29T17:14:00Z">
              <w:r w:rsidRPr="007331CF">
                <w:rPr>
                  <w:rFonts w:ascii="標楷體" w:eastAsia="標楷體" w:hAnsi="標楷體" w:hint="eastAsia"/>
                </w:rPr>
                <w:t>客戶關係人/關係企業資料維護主檔</w:t>
              </w:r>
            </w:ins>
          </w:p>
        </w:tc>
      </w:tr>
      <w:tr w:rsidR="001A37C9" w14:paraId="40859E8A" w14:textId="77777777" w:rsidTr="00C1400F">
        <w:trPr>
          <w:ins w:id="21544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E08C6" w14:textId="77777777" w:rsidR="001A37C9" w:rsidRDefault="001A37C9" w:rsidP="00C1400F">
            <w:pPr>
              <w:jc w:val="center"/>
              <w:rPr>
                <w:ins w:id="21545" w:author="Fegie" w:date="2021-04-28T19:22:00Z"/>
                <w:rFonts w:ascii="標楷體" w:eastAsia="標楷體" w:hAnsi="標楷體"/>
              </w:rPr>
            </w:pPr>
            <w:ins w:id="21546" w:author="Fegie" w:date="2021-04-28T19:22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60CE" w14:textId="36B0FEC8" w:rsidR="001A37C9" w:rsidRDefault="003C004D" w:rsidP="00C1400F">
            <w:pPr>
              <w:rPr>
                <w:ins w:id="21547" w:author="Fegie" w:date="2021-04-28T19:22:00Z"/>
                <w:rFonts w:ascii="標楷體" w:eastAsia="標楷體" w:hAnsi="標楷體"/>
              </w:rPr>
            </w:pPr>
            <w:ins w:id="21548" w:author="Fegie" w:date="2021-04-29T17:14:00Z">
              <w:r>
                <w:rPr>
                  <w:rFonts w:ascii="標楷體" w:eastAsia="標楷體" w:hAnsi="標楷體"/>
                </w:rPr>
                <w:t>CustRelDetail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5A69C" w14:textId="782C3788" w:rsidR="001A37C9" w:rsidRDefault="003C004D" w:rsidP="00C1400F">
            <w:pPr>
              <w:rPr>
                <w:ins w:id="21549" w:author="Fegie" w:date="2021-04-28T19:22:00Z"/>
                <w:rFonts w:ascii="標楷體" w:eastAsia="標楷體" w:hAnsi="標楷體"/>
                <w:lang w:eastAsia="zh-HK"/>
              </w:rPr>
            </w:pPr>
            <w:ins w:id="21550" w:author="Fegie" w:date="2021-04-29T17:14:00Z">
              <w:r w:rsidRPr="007331CF">
                <w:rPr>
                  <w:rFonts w:ascii="標楷體" w:eastAsia="標楷體" w:hAnsi="標楷體" w:hint="eastAsia"/>
                </w:rPr>
                <w:t>客戶關係人/關係企業資料維護明細</w:t>
              </w:r>
              <w:r>
                <w:rPr>
                  <w:rFonts w:ascii="標楷體" w:eastAsia="標楷體" w:hAnsi="標楷體" w:hint="eastAsia"/>
                </w:rPr>
                <w:t>檔</w:t>
              </w:r>
            </w:ins>
          </w:p>
        </w:tc>
      </w:tr>
      <w:tr w:rsidR="001A37C9" w14:paraId="3DDCCD22" w14:textId="77777777" w:rsidTr="00C1400F">
        <w:trPr>
          <w:ins w:id="21551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FF53D" w14:textId="77777777" w:rsidR="001A37C9" w:rsidRDefault="001A37C9" w:rsidP="00C1400F">
            <w:pPr>
              <w:jc w:val="center"/>
              <w:rPr>
                <w:ins w:id="21552" w:author="Fegie" w:date="2021-04-28T19:22:00Z"/>
                <w:rFonts w:ascii="標楷體" w:eastAsia="標楷體" w:hAnsi="標楷體"/>
              </w:rPr>
            </w:pPr>
            <w:ins w:id="21553" w:author="Fegie" w:date="2021-04-28T19:22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00E96" w14:textId="40D23A70" w:rsidR="001A37C9" w:rsidRDefault="003C004D" w:rsidP="00C1400F">
            <w:pPr>
              <w:rPr>
                <w:ins w:id="21554" w:author="Fegie" w:date="2021-04-28T19:22:00Z"/>
                <w:rFonts w:ascii="標楷體" w:eastAsia="標楷體" w:hAnsi="標楷體"/>
              </w:rPr>
            </w:pPr>
            <w:ins w:id="21555" w:author="Fegie" w:date="2021-04-29T17:13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dEmp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C59C5" w14:textId="143542FA" w:rsidR="001A37C9" w:rsidRDefault="003C004D" w:rsidP="00C1400F">
            <w:pPr>
              <w:rPr>
                <w:ins w:id="21556" w:author="Fegie" w:date="2021-04-28T19:22:00Z"/>
                <w:rFonts w:ascii="標楷體" w:eastAsia="標楷體" w:hAnsi="標楷體"/>
                <w:lang w:eastAsia="zh-HK"/>
              </w:rPr>
            </w:pPr>
            <w:ins w:id="21557" w:author="Fegie" w:date="2021-04-29T17:13:00Z">
              <w:r>
                <w:rPr>
                  <w:rFonts w:ascii="標楷體" w:eastAsia="標楷體" w:hAnsi="標楷體" w:hint="eastAsia"/>
                  <w:lang w:eastAsia="zh-HK"/>
                </w:rPr>
                <w:t>員工資料檔</w:t>
              </w:r>
            </w:ins>
          </w:p>
        </w:tc>
      </w:tr>
      <w:tr w:rsidR="001A37C9" w14:paraId="7A6F0F5F" w14:textId="77777777" w:rsidTr="00C1400F">
        <w:trPr>
          <w:ins w:id="21558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660C6" w14:textId="77777777" w:rsidR="001A37C9" w:rsidRDefault="001A37C9" w:rsidP="00C1400F">
            <w:pPr>
              <w:jc w:val="center"/>
              <w:rPr>
                <w:ins w:id="21559" w:author="Fegie" w:date="2021-04-28T19:22:00Z"/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B7A73" w14:textId="77777777" w:rsidR="001A37C9" w:rsidRDefault="001A37C9" w:rsidP="00C1400F">
            <w:pPr>
              <w:rPr>
                <w:ins w:id="21560" w:author="Fegie" w:date="2021-04-28T19:22:00Z"/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5648B" w14:textId="77777777" w:rsidR="001A37C9" w:rsidRDefault="001A37C9" w:rsidP="00C1400F">
            <w:pPr>
              <w:rPr>
                <w:ins w:id="21561" w:author="Fegie" w:date="2021-04-28T19:22:00Z"/>
                <w:rFonts w:ascii="標楷體" w:eastAsia="標楷體" w:hAnsi="標楷體"/>
              </w:rPr>
            </w:pPr>
          </w:p>
        </w:tc>
      </w:tr>
    </w:tbl>
    <w:p w14:paraId="11AD986A" w14:textId="77777777" w:rsidR="001A37C9" w:rsidRPr="00AF1A82" w:rsidRDefault="001A37C9" w:rsidP="001A37C9">
      <w:pPr>
        <w:rPr>
          <w:ins w:id="21562" w:author="Fegie" w:date="2021-04-28T19:22:00Z"/>
          <w:rFonts w:ascii="標楷體" w:eastAsia="標楷體" w:hAnsi="標楷體"/>
          <w:lang w:eastAsia="x-none"/>
        </w:rPr>
      </w:pPr>
    </w:p>
    <w:p w14:paraId="4BBCD95F" w14:textId="77777777" w:rsidR="001A37C9" w:rsidRPr="00DC7571" w:rsidRDefault="001A37C9" w:rsidP="001A37C9">
      <w:pPr>
        <w:pStyle w:val="af9"/>
        <w:numPr>
          <w:ilvl w:val="0"/>
          <w:numId w:val="53"/>
        </w:numPr>
        <w:ind w:leftChars="0" w:left="1418"/>
        <w:rPr>
          <w:ins w:id="21563" w:author="Fegie" w:date="2021-04-28T19:22:00Z"/>
          <w:rFonts w:ascii="標楷體" w:eastAsia="標楷體" w:hAnsi="標楷體"/>
          <w:sz w:val="26"/>
          <w:szCs w:val="26"/>
          <w:lang w:eastAsia="x-none"/>
        </w:rPr>
      </w:pPr>
      <w:ins w:id="21564" w:author="Fegie" w:date="2021-04-28T19:22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UI畫面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p w14:paraId="26EBFA90" w14:textId="77777777" w:rsidR="001A37C9" w:rsidRPr="00AF1A82" w:rsidRDefault="001A37C9" w:rsidP="001A37C9">
      <w:pPr>
        <w:ind w:left="458" w:firstLine="480"/>
        <w:rPr>
          <w:ins w:id="21565" w:author="Fegie" w:date="2021-04-28T19:22:00Z"/>
          <w:rFonts w:ascii="標楷體" w:eastAsia="標楷體" w:hAnsi="標楷體"/>
          <w:lang w:eastAsia="x-none"/>
        </w:rPr>
      </w:pPr>
      <w:ins w:id="21566" w:author="Fegie" w:date="2021-04-28T19:22:00Z">
        <w:r w:rsidRPr="00AF1A82">
          <w:rPr>
            <w:rFonts w:ascii="標楷體" w:eastAsia="標楷體" w:hAnsi="標楷體" w:hint="eastAsia"/>
            <w:lang w:eastAsia="x-none"/>
          </w:rPr>
          <w:t>輸入畫面：</w:t>
        </w:r>
      </w:ins>
    </w:p>
    <w:p w14:paraId="45F8331D" w14:textId="1D2F3524" w:rsidR="001A37C9" w:rsidRPr="00AF1A82" w:rsidRDefault="001A37C9" w:rsidP="001A37C9">
      <w:pPr>
        <w:rPr>
          <w:ins w:id="21567" w:author="Fegie" w:date="2021-04-28T19:22:00Z"/>
          <w:rFonts w:ascii="標楷體" w:eastAsia="標楷體" w:hAnsi="標楷體"/>
          <w:lang w:eastAsia="x-none"/>
        </w:rPr>
      </w:pPr>
      <w:ins w:id="21568" w:author="Fegie" w:date="2021-04-28T19:22:00Z">
        <w:r w:rsidDel="00305047">
          <w:rPr>
            <w:noProof/>
          </w:rPr>
          <w:t xml:space="preserve"> </w:t>
        </w:r>
      </w:ins>
      <w:ins w:id="21569" w:author="Fegie" w:date="2021-04-29T17:15:00Z">
        <w:r w:rsidR="00984368">
          <w:rPr>
            <w:noProof/>
          </w:rPr>
          <w:lastRenderedPageBreak/>
          <w:drawing>
            <wp:inline distT="0" distB="0" distL="0" distR="0" wp14:anchorId="37165881" wp14:editId="2CB4F528">
              <wp:extent cx="6479540" cy="1093470"/>
              <wp:effectExtent l="0" t="0" r="0" b="0"/>
              <wp:docPr id="56" name="圖片 5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0934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DCDC057" w14:textId="77777777" w:rsidR="001A37C9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21570" w:author="Fegie" w:date="2021-04-28T19:22:00Z"/>
        </w:rPr>
      </w:pPr>
      <w:ins w:id="21571" w:author="Fegie" w:date="2021-04-28T19:22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  <w:r>
          <w:rPr>
            <w:rFonts w:hint="eastAsia"/>
          </w:rPr>
          <w:t>:</w:t>
        </w:r>
      </w:ins>
    </w:p>
    <w:p w14:paraId="3958BD85" w14:textId="77777777" w:rsidR="001A37C9" w:rsidRDefault="001A37C9" w:rsidP="001A37C9">
      <w:pPr>
        <w:rPr>
          <w:ins w:id="21572" w:author="Fegie" w:date="2021-04-28T19:22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A37C9" w14:paraId="7559612D" w14:textId="77777777" w:rsidTr="00C1400F">
        <w:trPr>
          <w:ins w:id="21573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C6B7115" w14:textId="77777777" w:rsidR="001A37C9" w:rsidRDefault="001A37C9" w:rsidP="00C1400F">
            <w:pPr>
              <w:jc w:val="center"/>
              <w:rPr>
                <w:ins w:id="21574" w:author="Fegie" w:date="2021-04-28T19:22:00Z"/>
                <w:rFonts w:ascii="標楷體" w:eastAsia="標楷體" w:hAnsi="標楷體"/>
              </w:rPr>
            </w:pPr>
            <w:ins w:id="21575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0DDFD55" w14:textId="77777777" w:rsidR="001A37C9" w:rsidRDefault="001A37C9" w:rsidP="00C1400F">
            <w:pPr>
              <w:jc w:val="center"/>
              <w:rPr>
                <w:ins w:id="21576" w:author="Fegie" w:date="2021-04-28T19:22:00Z"/>
                <w:rFonts w:ascii="標楷體" w:eastAsia="標楷體" w:hAnsi="標楷體"/>
              </w:rPr>
            </w:pPr>
            <w:ins w:id="21577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F4C8364" w14:textId="77777777" w:rsidR="001A37C9" w:rsidRDefault="001A37C9" w:rsidP="00C1400F">
            <w:pPr>
              <w:jc w:val="center"/>
              <w:rPr>
                <w:ins w:id="21578" w:author="Fegie" w:date="2021-04-28T19:22:00Z"/>
                <w:rFonts w:ascii="標楷體" w:eastAsia="標楷體" w:hAnsi="標楷體"/>
              </w:rPr>
            </w:pPr>
            <w:ins w:id="21579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1A37C9" w:rsidRPr="002B16F9" w14:paraId="64290002" w14:textId="77777777" w:rsidTr="00C1400F">
        <w:trPr>
          <w:ins w:id="21580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1F0FD" w14:textId="77777777" w:rsidR="001A37C9" w:rsidRPr="002B16F9" w:rsidRDefault="001A37C9" w:rsidP="00C1400F">
            <w:pPr>
              <w:jc w:val="center"/>
              <w:rPr>
                <w:ins w:id="21581" w:author="Fegie" w:date="2021-04-28T19:22:00Z"/>
                <w:rFonts w:ascii="標楷體" w:eastAsia="標楷體" w:hAnsi="標楷體"/>
                <w:lang w:eastAsia="zh-HK"/>
              </w:rPr>
            </w:pPr>
            <w:ins w:id="21582" w:author="Fegie" w:date="2021-04-28T19:22:00Z">
              <w:r w:rsidRPr="002B16F9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6D447" w14:textId="77777777" w:rsidR="001A37C9" w:rsidRPr="002B16F9" w:rsidRDefault="001A37C9" w:rsidP="00C1400F">
            <w:pPr>
              <w:rPr>
                <w:ins w:id="21583" w:author="Fegie" w:date="2021-04-28T19:22:00Z"/>
                <w:rFonts w:ascii="標楷體" w:eastAsia="標楷體" w:hAnsi="標楷體"/>
                <w:lang w:eastAsia="zh-HK"/>
              </w:rPr>
            </w:pPr>
            <w:ins w:id="21584" w:author="Fegie" w:date="2021-04-28T19:22:00Z">
              <w:r w:rsidRPr="002B16F9"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A94BD" w14:textId="77777777" w:rsidR="001A37C9" w:rsidRPr="002B16F9" w:rsidRDefault="001A37C9" w:rsidP="00C1400F">
            <w:pPr>
              <w:rPr>
                <w:ins w:id="21585" w:author="Fegie" w:date="2021-04-28T19:22:00Z"/>
                <w:rFonts w:ascii="標楷體" w:eastAsia="標楷體" w:hAnsi="標楷體"/>
                <w:lang w:eastAsia="zh-HK"/>
              </w:rPr>
            </w:pPr>
            <w:ins w:id="21586" w:author="Fegie" w:date="2021-04-28T19:22:00Z">
              <w:r w:rsidRPr="002B16F9">
                <w:rPr>
                  <w:rFonts w:ascii="標楷體" w:eastAsia="標楷體" w:hAnsi="標楷體" w:hint="eastAsia"/>
                  <w:lang w:eastAsia="zh-HK"/>
                </w:rPr>
                <w:t>依據輸入條件查詢資料</w:t>
              </w:r>
            </w:ins>
          </w:p>
        </w:tc>
      </w:tr>
      <w:tr w:rsidR="001A37C9" w:rsidRPr="002B16F9" w14:paraId="112AECFD" w14:textId="77777777" w:rsidTr="00C1400F">
        <w:trPr>
          <w:ins w:id="21587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2358E" w14:textId="77777777" w:rsidR="001A37C9" w:rsidRPr="002B16F9" w:rsidRDefault="001A37C9" w:rsidP="00C1400F">
            <w:pPr>
              <w:jc w:val="center"/>
              <w:rPr>
                <w:ins w:id="21588" w:author="Fegie" w:date="2021-04-28T19:22:00Z"/>
                <w:rFonts w:ascii="標楷體" w:eastAsia="標楷體" w:hAnsi="標楷體"/>
              </w:rPr>
            </w:pPr>
            <w:ins w:id="21589" w:author="Fegie" w:date="2021-04-28T19:22:00Z">
              <w:r w:rsidRPr="002B16F9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D407B" w14:textId="77777777" w:rsidR="001A37C9" w:rsidRPr="002B16F9" w:rsidRDefault="001A37C9" w:rsidP="00C1400F">
            <w:pPr>
              <w:rPr>
                <w:ins w:id="21590" w:author="Fegie" w:date="2021-04-28T19:22:00Z"/>
                <w:rFonts w:ascii="標楷體" w:eastAsia="標楷體" w:hAnsi="標楷體"/>
                <w:lang w:eastAsia="zh-HK"/>
              </w:rPr>
            </w:pPr>
            <w:ins w:id="21591" w:author="Fegie" w:date="2021-04-28T19:22:00Z">
              <w:r w:rsidRPr="002B16F9"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F9BDC" w14:textId="77777777" w:rsidR="001A37C9" w:rsidRPr="002B16F9" w:rsidRDefault="001A37C9" w:rsidP="00C1400F">
            <w:pPr>
              <w:rPr>
                <w:ins w:id="21592" w:author="Fegie" w:date="2021-04-28T19:22:00Z"/>
                <w:rFonts w:ascii="標楷體" w:eastAsia="標楷體" w:hAnsi="標楷體"/>
                <w:lang w:eastAsia="zh-HK"/>
              </w:rPr>
            </w:pPr>
            <w:ins w:id="21593" w:author="Fegie" w:date="2021-04-28T19:22:00Z">
              <w:r w:rsidRPr="002B16F9"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1A37C9" w:rsidRPr="002B16F9" w14:paraId="5C732EEB" w14:textId="77777777" w:rsidTr="00C1400F">
        <w:trPr>
          <w:ins w:id="21594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263E0" w14:textId="77777777" w:rsidR="001A37C9" w:rsidRPr="002B16F9" w:rsidRDefault="001A37C9" w:rsidP="00C1400F">
            <w:pPr>
              <w:jc w:val="center"/>
              <w:rPr>
                <w:ins w:id="21595" w:author="Fegie" w:date="2021-04-28T19:22:00Z"/>
                <w:rFonts w:ascii="標楷體" w:eastAsia="標楷體" w:hAnsi="標楷體"/>
              </w:rPr>
            </w:pPr>
            <w:ins w:id="21596" w:author="Fegie" w:date="2021-04-28T19:22:00Z">
              <w:r w:rsidRPr="002B16F9"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E6A88" w14:textId="77777777" w:rsidR="001A37C9" w:rsidRPr="002B16F9" w:rsidRDefault="001A37C9" w:rsidP="00C1400F">
            <w:pPr>
              <w:rPr>
                <w:ins w:id="21597" w:author="Fegie" w:date="2021-04-28T19:22:00Z"/>
                <w:rFonts w:ascii="標楷體" w:eastAsia="標楷體" w:hAnsi="標楷體"/>
                <w:lang w:eastAsia="zh-HK"/>
              </w:rPr>
            </w:pPr>
            <w:ins w:id="21598" w:author="Fegie" w:date="2021-04-28T19:22:00Z">
              <w:r w:rsidRPr="002B16F9">
                <w:rPr>
                  <w:rFonts w:ascii="標楷體" w:eastAsia="標楷體" w:hAnsi="標楷體" w:hint="eastAsia"/>
                  <w:lang w:eastAsia="zh-HK"/>
                </w:rPr>
                <w:t>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/>
                </w:rPr>
                <w:t>/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顯示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9BB4D" w14:textId="77777777" w:rsidR="001A37C9" w:rsidRPr="002B16F9" w:rsidRDefault="001A37C9" w:rsidP="00C1400F">
            <w:pPr>
              <w:rPr>
                <w:ins w:id="21599" w:author="Fegie" w:date="2021-04-28T19:22:00Z"/>
                <w:rFonts w:ascii="標楷體" w:eastAsia="標楷體" w:hAnsi="標楷體"/>
                <w:lang w:eastAsia="zh-HK"/>
              </w:rPr>
            </w:pPr>
            <w:ins w:id="21600" w:author="Fegie" w:date="2021-04-28T19:22:00Z">
              <w:r w:rsidRPr="002B16F9">
                <w:rPr>
                  <w:rFonts w:ascii="標楷體" w:eastAsia="標楷體" w:hAnsi="標楷體" w:hint="eastAsia"/>
                  <w:lang w:eastAsia="zh-HK"/>
                </w:rPr>
                <w:t>輸入條件切換隱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及顯示</w:t>
              </w:r>
            </w:ins>
          </w:p>
        </w:tc>
      </w:tr>
      <w:tr w:rsidR="001A37C9" w:rsidRPr="002B16F9" w14:paraId="5BD9A0C3" w14:textId="77777777" w:rsidTr="00C1400F">
        <w:trPr>
          <w:ins w:id="21601" w:author="Fegie" w:date="2021-04-28T19:22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BE52E" w14:textId="77777777" w:rsidR="001A37C9" w:rsidRPr="002B16F9" w:rsidRDefault="001A37C9" w:rsidP="00C1400F">
            <w:pPr>
              <w:jc w:val="center"/>
              <w:rPr>
                <w:ins w:id="21602" w:author="Fegie" w:date="2021-04-28T19:22:00Z"/>
                <w:rFonts w:ascii="標楷體" w:eastAsia="標楷體" w:hAnsi="標楷體"/>
              </w:rPr>
            </w:pPr>
            <w:ins w:id="21603" w:author="Fegie" w:date="2021-04-28T19:22:00Z">
              <w:r w:rsidRPr="002B16F9"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40090" w14:textId="77777777" w:rsidR="001A37C9" w:rsidRPr="002B16F9" w:rsidRDefault="001A37C9" w:rsidP="00C1400F">
            <w:pPr>
              <w:rPr>
                <w:ins w:id="21604" w:author="Fegie" w:date="2021-04-28T19:22:00Z"/>
                <w:rFonts w:ascii="標楷體" w:eastAsia="標楷體" w:hAnsi="標楷體"/>
                <w:lang w:eastAsia="zh-HK"/>
              </w:rPr>
            </w:pPr>
            <w:ins w:id="21605" w:author="Fegie" w:date="2021-04-28T19:22:00Z">
              <w:r w:rsidRPr="002B16F9"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6488A" w14:textId="7E6AE4F7" w:rsidR="001A37C9" w:rsidRPr="002B16F9" w:rsidRDefault="001A37C9" w:rsidP="00C1400F">
            <w:pPr>
              <w:rPr>
                <w:ins w:id="21606" w:author="Fegie" w:date="2021-04-28T19:22:00Z"/>
                <w:rFonts w:ascii="標楷體" w:eastAsia="標楷體" w:hAnsi="標楷體"/>
                <w:lang w:eastAsia="zh-HK"/>
              </w:rPr>
            </w:pPr>
            <w:ins w:id="21607" w:author="Fegie" w:date="2021-04-28T19:22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</w:ins>
            <w:ins w:id="21608" w:author="Fegie" w:date="2021-04-29T17:15:00Z">
              <w:r w:rsidR="00984368">
                <w:rPr>
                  <w:rFonts w:ascii="標楷體" w:eastAsia="標楷體" w:hAnsi="標楷體"/>
                  <w:color w:val="000000" w:themeColor="text1"/>
                </w:rPr>
                <w:t xml:space="preserve">1106 </w:t>
              </w:r>
            </w:ins>
            <w:ins w:id="21609" w:author="Fegie" w:date="2021-04-29T17:16:00Z">
              <w:r w:rsidR="00984368">
                <w:rPr>
                  <w:rFonts w:ascii="標楷體" w:eastAsia="標楷體" w:hAnsi="標楷體" w:hint="eastAsia"/>
                  <w:color w:val="000000" w:themeColor="text1"/>
                </w:rPr>
                <w:t>關聯戶資料</w:t>
              </w:r>
            </w:ins>
            <w:ins w:id="21610" w:author="Fegie" w:date="2021-04-28T19:22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維護】，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供新增</w:t>
              </w:r>
            </w:ins>
            <w:ins w:id="21611" w:author="Fegie" w:date="2021-04-29T17:16:00Z">
              <w:r w:rsidR="00984368">
                <w:rPr>
                  <w:rFonts w:ascii="標楷體" w:eastAsia="標楷體" w:hAnsi="標楷體" w:hint="eastAsia"/>
                  <w:lang w:eastAsia="zh-HK"/>
                </w:rPr>
                <w:t>關聯戶</w:t>
              </w:r>
            </w:ins>
            <w:ins w:id="21612" w:author="Fegie" w:date="2021-04-28T19:22:00Z">
              <w:r w:rsidRPr="002B16F9"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</w:tbl>
    <w:p w14:paraId="46F92F62" w14:textId="77777777" w:rsidR="001A37C9" w:rsidRDefault="001A37C9" w:rsidP="001A37C9">
      <w:pPr>
        <w:rPr>
          <w:ins w:id="21613" w:author="Fegie" w:date="2021-04-28T19:22:00Z"/>
        </w:rPr>
      </w:pPr>
    </w:p>
    <w:p w14:paraId="2E45AC85" w14:textId="77777777" w:rsidR="001A37C9" w:rsidRPr="00DC7571" w:rsidRDefault="001A37C9" w:rsidP="001A37C9">
      <w:pPr>
        <w:pStyle w:val="af9"/>
        <w:numPr>
          <w:ilvl w:val="0"/>
          <w:numId w:val="53"/>
        </w:numPr>
        <w:ind w:leftChars="0" w:left="1418"/>
        <w:rPr>
          <w:ins w:id="21614" w:author="Fegie" w:date="2021-04-28T19:22:00Z"/>
          <w:rFonts w:ascii="標楷體" w:eastAsia="標楷體" w:hAnsi="標楷體"/>
          <w:sz w:val="26"/>
          <w:szCs w:val="26"/>
          <w:lang w:eastAsia="x-none"/>
        </w:rPr>
      </w:pPr>
      <w:ins w:id="21615" w:author="Fegie" w:date="2021-04-28T19:22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輸入畫面資料說明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21616" w:author="Fegie" w:date="2021-04-29T17:18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499"/>
        <w:gridCol w:w="1268"/>
        <w:gridCol w:w="1346"/>
        <w:gridCol w:w="1250"/>
        <w:gridCol w:w="1657"/>
        <w:gridCol w:w="962"/>
        <w:gridCol w:w="702"/>
        <w:gridCol w:w="2736"/>
        <w:tblGridChange w:id="21617">
          <w:tblGrid>
            <w:gridCol w:w="502"/>
            <w:gridCol w:w="1316"/>
            <w:gridCol w:w="1363"/>
            <w:gridCol w:w="1296"/>
            <w:gridCol w:w="2451"/>
            <w:gridCol w:w="674"/>
            <w:gridCol w:w="667"/>
            <w:gridCol w:w="2151"/>
          </w:tblGrid>
        </w:tblGridChange>
      </w:tblGrid>
      <w:tr w:rsidR="001A37C9" w:rsidRPr="00AF1A82" w14:paraId="10163EB9" w14:textId="77777777" w:rsidTr="00984368">
        <w:trPr>
          <w:trHeight w:val="388"/>
          <w:jc w:val="center"/>
          <w:ins w:id="21618" w:author="Fegie" w:date="2021-04-28T19:22:00Z"/>
          <w:trPrChange w:id="21619" w:author="Fegie" w:date="2021-04-29T17:18:00Z">
            <w:trPr>
              <w:trHeight w:val="388"/>
              <w:jc w:val="center"/>
            </w:trPr>
          </w:trPrChange>
        </w:trPr>
        <w:tc>
          <w:tcPr>
            <w:tcW w:w="502" w:type="dxa"/>
            <w:vMerge w:val="restart"/>
            <w:shd w:val="clear" w:color="auto" w:fill="BFBFBF" w:themeFill="background1" w:themeFillShade="BF"/>
            <w:tcPrChange w:id="21620" w:author="Fegie" w:date="2021-04-29T17:18:00Z">
              <w:tcPr>
                <w:tcW w:w="519" w:type="dxa"/>
                <w:vMerge w:val="restart"/>
                <w:shd w:val="clear" w:color="auto" w:fill="BFBFBF" w:themeFill="background1" w:themeFillShade="BF"/>
              </w:tcPr>
            </w:tcPrChange>
          </w:tcPr>
          <w:p w14:paraId="41F82835" w14:textId="77777777" w:rsidR="001A37C9" w:rsidRPr="00AF1A82" w:rsidRDefault="001A37C9" w:rsidP="00C1400F">
            <w:pPr>
              <w:rPr>
                <w:ins w:id="21621" w:author="Fegie" w:date="2021-04-28T19:22:00Z"/>
                <w:rFonts w:ascii="標楷體" w:eastAsia="標楷體" w:hAnsi="標楷體"/>
                <w:lang w:eastAsia="x-none"/>
              </w:rPr>
            </w:pPr>
            <w:ins w:id="21622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序號</w:t>
              </w:r>
            </w:ins>
          </w:p>
        </w:tc>
        <w:tc>
          <w:tcPr>
            <w:tcW w:w="1316" w:type="dxa"/>
            <w:vMerge w:val="restart"/>
            <w:shd w:val="clear" w:color="auto" w:fill="BFBFBF" w:themeFill="background1" w:themeFillShade="BF"/>
            <w:tcPrChange w:id="21623" w:author="Fegie" w:date="2021-04-29T17:18:00Z">
              <w:tcPr>
                <w:tcW w:w="1624" w:type="dxa"/>
                <w:vMerge w:val="restart"/>
                <w:shd w:val="clear" w:color="auto" w:fill="BFBFBF" w:themeFill="background1" w:themeFillShade="BF"/>
              </w:tcPr>
            </w:tcPrChange>
          </w:tcPr>
          <w:p w14:paraId="682B5471" w14:textId="77777777" w:rsidR="001A37C9" w:rsidRPr="00AF1A82" w:rsidRDefault="001A37C9" w:rsidP="00C1400F">
            <w:pPr>
              <w:rPr>
                <w:ins w:id="21624" w:author="Fegie" w:date="2021-04-28T19:22:00Z"/>
                <w:rFonts w:ascii="標楷體" w:eastAsia="標楷體" w:hAnsi="標楷體"/>
                <w:lang w:eastAsia="x-none"/>
              </w:rPr>
            </w:pPr>
            <w:ins w:id="21625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欄位</w:t>
              </w:r>
            </w:ins>
          </w:p>
        </w:tc>
        <w:tc>
          <w:tcPr>
            <w:tcW w:w="6087" w:type="dxa"/>
            <w:gridSpan w:val="5"/>
            <w:shd w:val="clear" w:color="auto" w:fill="BFBFBF" w:themeFill="background1" w:themeFillShade="BF"/>
            <w:tcPrChange w:id="21626" w:author="Fegie" w:date="2021-04-29T17:18:00Z">
              <w:tcPr>
                <w:tcW w:w="5733" w:type="dxa"/>
                <w:gridSpan w:val="5"/>
                <w:shd w:val="clear" w:color="auto" w:fill="BFBFBF" w:themeFill="background1" w:themeFillShade="BF"/>
              </w:tcPr>
            </w:tcPrChange>
          </w:tcPr>
          <w:p w14:paraId="61534F10" w14:textId="77777777" w:rsidR="001A37C9" w:rsidRPr="00AF1A82" w:rsidRDefault="001A37C9" w:rsidP="00C1400F">
            <w:pPr>
              <w:jc w:val="center"/>
              <w:rPr>
                <w:ins w:id="21627" w:author="Fegie" w:date="2021-04-28T19:22:00Z"/>
                <w:rFonts w:ascii="標楷體" w:eastAsia="標楷體" w:hAnsi="標楷體"/>
                <w:lang w:eastAsia="x-none"/>
              </w:rPr>
            </w:pPr>
            <w:ins w:id="21628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說明</w:t>
              </w:r>
            </w:ins>
          </w:p>
        </w:tc>
        <w:tc>
          <w:tcPr>
            <w:tcW w:w="2515" w:type="dxa"/>
            <w:vMerge w:val="restart"/>
            <w:shd w:val="clear" w:color="auto" w:fill="BFBFBF" w:themeFill="background1" w:themeFillShade="BF"/>
            <w:tcPrChange w:id="21629" w:author="Fegie" w:date="2021-04-29T17:18:00Z">
              <w:tcPr>
                <w:tcW w:w="2758" w:type="dxa"/>
                <w:vMerge w:val="restart"/>
                <w:shd w:val="clear" w:color="auto" w:fill="BFBFBF" w:themeFill="background1" w:themeFillShade="BF"/>
              </w:tcPr>
            </w:tcPrChange>
          </w:tcPr>
          <w:p w14:paraId="540CF4C0" w14:textId="77777777" w:rsidR="001A37C9" w:rsidRPr="00AF1A82" w:rsidRDefault="001A37C9" w:rsidP="00C1400F">
            <w:pPr>
              <w:rPr>
                <w:ins w:id="21630" w:author="Fegie" w:date="2021-04-28T19:22:00Z"/>
                <w:rFonts w:ascii="標楷體" w:eastAsia="標楷體" w:hAnsi="標楷體"/>
                <w:lang w:eastAsia="x-none"/>
              </w:rPr>
            </w:pPr>
            <w:ins w:id="21631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處理邏輯及注意事項</w:t>
              </w:r>
            </w:ins>
          </w:p>
        </w:tc>
      </w:tr>
      <w:tr w:rsidR="001A37C9" w:rsidRPr="00AF1A82" w14:paraId="70541F9F" w14:textId="77777777" w:rsidTr="00984368">
        <w:trPr>
          <w:trHeight w:val="244"/>
          <w:jc w:val="center"/>
          <w:ins w:id="21632" w:author="Fegie" w:date="2021-04-28T19:22:00Z"/>
          <w:trPrChange w:id="21633" w:author="Fegie" w:date="2021-04-29T17:18:00Z">
            <w:trPr>
              <w:trHeight w:val="244"/>
              <w:jc w:val="center"/>
            </w:trPr>
          </w:trPrChange>
        </w:trPr>
        <w:tc>
          <w:tcPr>
            <w:tcW w:w="502" w:type="dxa"/>
            <w:vMerge/>
            <w:shd w:val="clear" w:color="auto" w:fill="BFBFBF" w:themeFill="background1" w:themeFillShade="BF"/>
            <w:tcPrChange w:id="21634" w:author="Fegie" w:date="2021-04-29T17:18:00Z">
              <w:tcPr>
                <w:tcW w:w="519" w:type="dxa"/>
                <w:vMerge/>
                <w:shd w:val="clear" w:color="auto" w:fill="BFBFBF" w:themeFill="background1" w:themeFillShade="BF"/>
              </w:tcPr>
            </w:tcPrChange>
          </w:tcPr>
          <w:p w14:paraId="4070F1EF" w14:textId="77777777" w:rsidR="001A37C9" w:rsidRPr="00AF1A82" w:rsidRDefault="001A37C9" w:rsidP="00C1400F">
            <w:pPr>
              <w:rPr>
                <w:ins w:id="21635" w:author="Fegie" w:date="2021-04-28T19:2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316" w:type="dxa"/>
            <w:vMerge/>
            <w:shd w:val="clear" w:color="auto" w:fill="BFBFBF" w:themeFill="background1" w:themeFillShade="BF"/>
            <w:tcPrChange w:id="21636" w:author="Fegie" w:date="2021-04-29T17:18:00Z">
              <w:tcPr>
                <w:tcW w:w="1624" w:type="dxa"/>
                <w:vMerge/>
                <w:shd w:val="clear" w:color="auto" w:fill="BFBFBF" w:themeFill="background1" w:themeFillShade="BF"/>
              </w:tcPr>
            </w:tcPrChange>
          </w:tcPr>
          <w:p w14:paraId="47FE368A" w14:textId="77777777" w:rsidR="001A37C9" w:rsidRPr="00AF1A82" w:rsidRDefault="001A37C9" w:rsidP="00C1400F">
            <w:pPr>
              <w:rPr>
                <w:ins w:id="21637" w:author="Fegie" w:date="2021-04-28T19:2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363" w:type="dxa"/>
            <w:shd w:val="clear" w:color="auto" w:fill="BFBFBF" w:themeFill="background1" w:themeFillShade="BF"/>
            <w:tcPrChange w:id="21638" w:author="Fegie" w:date="2021-04-29T17:18:00Z">
              <w:tcPr>
                <w:tcW w:w="1559" w:type="dxa"/>
                <w:shd w:val="clear" w:color="auto" w:fill="BFBFBF" w:themeFill="background1" w:themeFillShade="BF"/>
              </w:tcPr>
            </w:tcPrChange>
          </w:tcPr>
          <w:p w14:paraId="7E7F285E" w14:textId="77777777" w:rsidR="001A37C9" w:rsidRPr="00AF1A82" w:rsidRDefault="001A37C9" w:rsidP="00C1400F">
            <w:pPr>
              <w:rPr>
                <w:ins w:id="21639" w:author="Fegie" w:date="2021-04-28T19:22:00Z"/>
                <w:rFonts w:ascii="標楷體" w:eastAsia="標楷體" w:hAnsi="標楷體"/>
                <w:lang w:eastAsia="x-none"/>
              </w:rPr>
            </w:pPr>
            <w:ins w:id="21640" w:author="Fegie" w:date="2021-04-28T19:22:00Z">
              <w:r w:rsidRPr="00AF1A82">
                <w:rPr>
                  <w:rFonts w:ascii="標楷體" w:eastAsia="標楷體" w:hAnsi="標楷體" w:hint="eastAsia"/>
                  <w:lang w:eastAsia="x-none"/>
                </w:rPr>
                <w:t>資料型態長度</w:t>
              </w:r>
            </w:ins>
          </w:p>
        </w:tc>
        <w:tc>
          <w:tcPr>
            <w:tcW w:w="1296" w:type="dxa"/>
            <w:shd w:val="clear" w:color="auto" w:fill="BFBFBF" w:themeFill="background1" w:themeFillShade="BF"/>
            <w:tcPrChange w:id="21641" w:author="Fegie" w:date="2021-04-29T17:18:00Z">
              <w:tcPr>
                <w:tcW w:w="1596" w:type="dxa"/>
                <w:shd w:val="clear" w:color="auto" w:fill="BFBFBF" w:themeFill="background1" w:themeFillShade="BF"/>
              </w:tcPr>
            </w:tcPrChange>
          </w:tcPr>
          <w:p w14:paraId="6F3C8EFD" w14:textId="77777777" w:rsidR="001A37C9" w:rsidRPr="00AF1A82" w:rsidRDefault="001A37C9" w:rsidP="00C1400F">
            <w:pPr>
              <w:rPr>
                <w:ins w:id="21642" w:author="Fegie" w:date="2021-04-28T19:22:00Z"/>
                <w:rFonts w:ascii="標楷體" w:eastAsia="標楷體" w:hAnsi="標楷體"/>
                <w:lang w:eastAsia="x-none"/>
              </w:rPr>
            </w:pPr>
            <w:ins w:id="21643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預設值</w:t>
              </w:r>
            </w:ins>
          </w:p>
        </w:tc>
        <w:tc>
          <w:tcPr>
            <w:tcW w:w="1727" w:type="dxa"/>
            <w:shd w:val="clear" w:color="auto" w:fill="BFBFBF" w:themeFill="background1" w:themeFillShade="BF"/>
            <w:tcPrChange w:id="21644" w:author="Fegie" w:date="2021-04-29T17:18:00Z">
              <w:tcPr>
                <w:tcW w:w="1127" w:type="dxa"/>
                <w:shd w:val="clear" w:color="auto" w:fill="BFBFBF" w:themeFill="background1" w:themeFillShade="BF"/>
              </w:tcPr>
            </w:tcPrChange>
          </w:tcPr>
          <w:p w14:paraId="01466F08" w14:textId="77777777" w:rsidR="001A37C9" w:rsidRPr="00AF1A82" w:rsidRDefault="001A37C9" w:rsidP="00C1400F">
            <w:pPr>
              <w:rPr>
                <w:ins w:id="21645" w:author="Fegie" w:date="2021-04-28T19:22:00Z"/>
                <w:rFonts w:ascii="標楷體" w:eastAsia="標楷體" w:hAnsi="標楷體"/>
                <w:lang w:eastAsia="x-none"/>
              </w:rPr>
            </w:pPr>
            <w:ins w:id="21646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選單內容</w:t>
              </w:r>
            </w:ins>
          </w:p>
        </w:tc>
        <w:tc>
          <w:tcPr>
            <w:tcW w:w="992" w:type="dxa"/>
            <w:shd w:val="clear" w:color="auto" w:fill="BFBFBF" w:themeFill="background1" w:themeFillShade="BF"/>
            <w:tcPrChange w:id="21647" w:author="Fegie" w:date="2021-04-29T17:18:00Z">
              <w:tcPr>
                <w:tcW w:w="752" w:type="dxa"/>
                <w:shd w:val="clear" w:color="auto" w:fill="BFBFBF" w:themeFill="background1" w:themeFillShade="BF"/>
              </w:tcPr>
            </w:tcPrChange>
          </w:tcPr>
          <w:p w14:paraId="061E47C6" w14:textId="77777777" w:rsidR="001A37C9" w:rsidRPr="00AF1A82" w:rsidRDefault="001A37C9" w:rsidP="00C1400F">
            <w:pPr>
              <w:rPr>
                <w:ins w:id="21648" w:author="Fegie" w:date="2021-04-28T19:22:00Z"/>
                <w:rFonts w:ascii="標楷體" w:eastAsia="標楷體" w:hAnsi="標楷體"/>
                <w:lang w:eastAsia="x-none"/>
              </w:rPr>
            </w:pPr>
            <w:ins w:id="21649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必填</w:t>
              </w:r>
            </w:ins>
          </w:p>
        </w:tc>
        <w:tc>
          <w:tcPr>
            <w:tcW w:w="709" w:type="dxa"/>
            <w:shd w:val="clear" w:color="auto" w:fill="BFBFBF" w:themeFill="background1" w:themeFillShade="BF"/>
            <w:tcPrChange w:id="21650" w:author="Fegie" w:date="2021-04-29T17:18:00Z">
              <w:tcPr>
                <w:tcW w:w="699" w:type="dxa"/>
                <w:shd w:val="clear" w:color="auto" w:fill="BFBFBF" w:themeFill="background1" w:themeFillShade="BF"/>
              </w:tcPr>
            </w:tcPrChange>
          </w:tcPr>
          <w:p w14:paraId="52B41D71" w14:textId="77777777" w:rsidR="001A37C9" w:rsidRPr="00AF1A82" w:rsidRDefault="001A37C9" w:rsidP="00C1400F">
            <w:pPr>
              <w:rPr>
                <w:ins w:id="21651" w:author="Fegie" w:date="2021-04-28T19:22:00Z"/>
                <w:rFonts w:ascii="標楷體" w:eastAsia="標楷體" w:hAnsi="標楷體"/>
                <w:lang w:eastAsia="x-none"/>
              </w:rPr>
            </w:pPr>
            <w:ins w:id="21652" w:author="Fegie" w:date="2021-04-28T19:22:00Z">
              <w:r w:rsidRPr="00AF1A82">
                <w:rPr>
                  <w:rFonts w:ascii="標楷體" w:eastAsia="標楷體" w:hAnsi="標楷體"/>
                  <w:lang w:eastAsia="x-none"/>
                </w:rPr>
                <w:t>R/W</w:t>
              </w:r>
            </w:ins>
          </w:p>
        </w:tc>
        <w:tc>
          <w:tcPr>
            <w:tcW w:w="2515" w:type="dxa"/>
            <w:vMerge/>
            <w:shd w:val="clear" w:color="auto" w:fill="BFBFBF" w:themeFill="background1" w:themeFillShade="BF"/>
            <w:tcPrChange w:id="21653" w:author="Fegie" w:date="2021-04-29T17:18:00Z">
              <w:tcPr>
                <w:tcW w:w="2758" w:type="dxa"/>
                <w:vMerge/>
                <w:shd w:val="clear" w:color="auto" w:fill="BFBFBF" w:themeFill="background1" w:themeFillShade="BF"/>
              </w:tcPr>
            </w:tcPrChange>
          </w:tcPr>
          <w:p w14:paraId="62DA6B52" w14:textId="77777777" w:rsidR="001A37C9" w:rsidRPr="00AF1A82" w:rsidRDefault="001A37C9" w:rsidP="00C1400F">
            <w:pPr>
              <w:rPr>
                <w:ins w:id="21654" w:author="Fegie" w:date="2021-04-28T19:22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78543A61" w14:textId="77777777" w:rsidTr="00984368">
        <w:trPr>
          <w:trHeight w:val="244"/>
          <w:jc w:val="center"/>
          <w:ins w:id="21655" w:author="Fegie" w:date="2021-04-28T19:22:00Z"/>
          <w:trPrChange w:id="21656" w:author="Fegie" w:date="2021-04-29T17:18:00Z">
            <w:trPr>
              <w:trHeight w:val="244"/>
              <w:jc w:val="center"/>
            </w:trPr>
          </w:trPrChange>
        </w:trPr>
        <w:tc>
          <w:tcPr>
            <w:tcW w:w="502" w:type="dxa"/>
            <w:tcPrChange w:id="21657" w:author="Fegie" w:date="2021-04-29T17:18:00Z">
              <w:tcPr>
                <w:tcW w:w="519" w:type="dxa"/>
              </w:tcPr>
            </w:tcPrChange>
          </w:tcPr>
          <w:p w14:paraId="664E1A1C" w14:textId="77777777" w:rsidR="001A37C9" w:rsidRPr="00AF1A82" w:rsidRDefault="001A37C9" w:rsidP="00C1400F">
            <w:pPr>
              <w:rPr>
                <w:ins w:id="21658" w:author="Fegie" w:date="2021-04-28T19:22:00Z"/>
                <w:rFonts w:ascii="標楷體" w:eastAsia="標楷體" w:hAnsi="標楷體"/>
                <w:lang w:eastAsia="x-none"/>
              </w:rPr>
            </w:pPr>
            <w:ins w:id="21659" w:author="Fegie" w:date="2021-04-28T19:22:00Z">
              <w:r w:rsidRPr="00AF1A82">
                <w:rPr>
                  <w:rFonts w:ascii="標楷體" w:eastAsia="標楷體" w:hAnsi="標楷體" w:hint="eastAsia"/>
                  <w:lang w:eastAsia="x-none"/>
                </w:rPr>
                <w:t>1</w:t>
              </w:r>
            </w:ins>
          </w:p>
        </w:tc>
        <w:tc>
          <w:tcPr>
            <w:tcW w:w="1316" w:type="dxa"/>
            <w:tcPrChange w:id="21660" w:author="Fegie" w:date="2021-04-29T17:18:00Z">
              <w:tcPr>
                <w:tcW w:w="1624" w:type="dxa"/>
              </w:tcPr>
            </w:tcPrChange>
          </w:tcPr>
          <w:p w14:paraId="5D4C8E0B" w14:textId="67300B90" w:rsidR="001A37C9" w:rsidRPr="00AF1A82" w:rsidRDefault="00984368" w:rsidP="00C1400F">
            <w:pPr>
              <w:rPr>
                <w:ins w:id="21661" w:author="Fegie" w:date="2021-04-28T19:22:00Z"/>
                <w:rFonts w:ascii="標楷體" w:eastAsia="標楷體" w:hAnsi="標楷體"/>
                <w:lang w:eastAsia="x-none"/>
              </w:rPr>
            </w:pPr>
            <w:ins w:id="21662" w:author="Fegie" w:date="2021-04-29T17:16:00Z">
              <w:r>
                <w:rPr>
                  <w:rFonts w:ascii="標楷體" w:eastAsia="標楷體" w:hAnsi="標楷體" w:hint="eastAsia"/>
                </w:rPr>
                <w:t>統一編</w:t>
              </w:r>
            </w:ins>
            <w:ins w:id="21663" w:author="Fegie" w:date="2021-04-28T19:22:00Z">
              <w:r w:rsidR="001A37C9" w:rsidRPr="00AF1A82">
                <w:rPr>
                  <w:rFonts w:ascii="標楷體" w:eastAsia="標楷體" w:hAnsi="標楷體" w:hint="eastAsia"/>
                  <w:lang w:eastAsia="x-none"/>
                </w:rPr>
                <w:t>號</w:t>
              </w:r>
            </w:ins>
          </w:p>
        </w:tc>
        <w:tc>
          <w:tcPr>
            <w:tcW w:w="1363" w:type="dxa"/>
            <w:tcPrChange w:id="21664" w:author="Fegie" w:date="2021-04-29T17:18:00Z">
              <w:tcPr>
                <w:tcW w:w="1559" w:type="dxa"/>
              </w:tcPr>
            </w:tcPrChange>
          </w:tcPr>
          <w:p w14:paraId="5CF22F16" w14:textId="4B66C487" w:rsidR="001A37C9" w:rsidRPr="00AF1A82" w:rsidRDefault="001A37C9" w:rsidP="00C1400F">
            <w:pPr>
              <w:rPr>
                <w:ins w:id="21665" w:author="Fegie" w:date="2021-04-28T19:22:00Z"/>
                <w:rFonts w:ascii="標楷體" w:eastAsia="標楷體" w:hAnsi="標楷體"/>
                <w:lang w:eastAsia="x-none"/>
              </w:rPr>
            </w:pPr>
            <w:ins w:id="21666" w:author="Fegie" w:date="2021-04-28T19:22:00Z">
              <w:del w:id="21667" w:author="家榮 張" w:date="2021-05-06T18:53:00Z">
                <w:r w:rsidRPr="00AF1A82" w:rsidDel="00A7651D">
                  <w:rPr>
                    <w:rFonts w:ascii="標楷體" w:eastAsia="標楷體" w:hAnsi="標楷體" w:hint="eastAsia"/>
                  </w:rPr>
                  <w:delText>X(</w:delText>
                </w:r>
              </w:del>
            </w:ins>
            <w:ins w:id="21668" w:author="Fegie" w:date="2021-04-29T17:16:00Z">
              <w:del w:id="21669" w:author="家榮 張" w:date="2021-05-06T18:53:00Z">
                <w:r w:rsidR="00984368" w:rsidDel="00A7651D">
                  <w:rPr>
                    <w:rFonts w:ascii="標楷體" w:eastAsia="標楷體" w:hAnsi="標楷體" w:hint="eastAsia"/>
                  </w:rPr>
                  <w:delText>11</w:delText>
                </w:r>
              </w:del>
            </w:ins>
            <w:ins w:id="21670" w:author="Fegie" w:date="2021-04-28T19:22:00Z">
              <w:del w:id="21671" w:author="家榮 張" w:date="2021-05-06T18:53:00Z">
                <w:r w:rsidRPr="00AF1A82"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21672" w:author="家榮 張" w:date="2021-05-06T18:53:00Z">
              <w:r w:rsidR="00A7651D"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1296" w:type="dxa"/>
            <w:tcPrChange w:id="21673" w:author="Fegie" w:date="2021-04-29T17:18:00Z">
              <w:tcPr>
                <w:tcW w:w="1596" w:type="dxa"/>
              </w:tcPr>
            </w:tcPrChange>
          </w:tcPr>
          <w:p w14:paraId="520538D5" w14:textId="77777777" w:rsidR="001A37C9" w:rsidRPr="00AF1A82" w:rsidRDefault="001A37C9" w:rsidP="00C1400F">
            <w:pPr>
              <w:rPr>
                <w:ins w:id="21674" w:author="Fegie" w:date="2021-04-28T19:2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727" w:type="dxa"/>
            <w:tcPrChange w:id="21675" w:author="Fegie" w:date="2021-04-29T17:18:00Z">
              <w:tcPr>
                <w:tcW w:w="1127" w:type="dxa"/>
              </w:tcPr>
            </w:tcPrChange>
          </w:tcPr>
          <w:p w14:paraId="2D62150D" w14:textId="77777777" w:rsidR="001A37C9" w:rsidRPr="00AF1A82" w:rsidRDefault="001A37C9" w:rsidP="00C1400F">
            <w:pPr>
              <w:rPr>
                <w:ins w:id="21676" w:author="Fegie" w:date="2021-04-28T19:2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992" w:type="dxa"/>
            <w:tcPrChange w:id="21677" w:author="Fegie" w:date="2021-04-29T17:18:00Z">
              <w:tcPr>
                <w:tcW w:w="752" w:type="dxa"/>
              </w:tcPr>
            </w:tcPrChange>
          </w:tcPr>
          <w:p w14:paraId="26CE6D1D" w14:textId="7D02116B" w:rsidR="001A37C9" w:rsidRPr="00AF1A82" w:rsidRDefault="006305EA" w:rsidP="00C1400F">
            <w:pPr>
              <w:rPr>
                <w:ins w:id="21678" w:author="Fegie" w:date="2021-04-28T19:22:00Z"/>
                <w:rFonts w:ascii="標楷體" w:eastAsia="標楷體" w:hAnsi="標楷體"/>
                <w:lang w:eastAsia="x-none"/>
              </w:rPr>
            </w:pPr>
            <w:ins w:id="21679" w:author="Fegie" w:date="2021-05-05T15:55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709" w:type="dxa"/>
            <w:tcPrChange w:id="21680" w:author="Fegie" w:date="2021-04-29T17:18:00Z">
              <w:tcPr>
                <w:tcW w:w="699" w:type="dxa"/>
              </w:tcPr>
            </w:tcPrChange>
          </w:tcPr>
          <w:p w14:paraId="583CBFC2" w14:textId="77777777" w:rsidR="001A37C9" w:rsidRPr="00AF1A82" w:rsidRDefault="001A37C9" w:rsidP="00C1400F">
            <w:pPr>
              <w:rPr>
                <w:ins w:id="21681" w:author="Fegie" w:date="2021-04-28T19:22:00Z"/>
                <w:rFonts w:ascii="標楷體" w:eastAsia="標楷體" w:hAnsi="標楷體"/>
                <w:lang w:eastAsia="x-none"/>
              </w:rPr>
            </w:pPr>
            <w:ins w:id="21682" w:author="Fegie" w:date="2021-04-28T19:22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515" w:type="dxa"/>
            <w:tcPrChange w:id="21683" w:author="Fegie" w:date="2021-04-29T17:18:00Z">
              <w:tcPr>
                <w:tcW w:w="2758" w:type="dxa"/>
              </w:tcPr>
            </w:tcPrChange>
          </w:tcPr>
          <w:p w14:paraId="2D956798" w14:textId="28F78BD1" w:rsidR="001A37C9" w:rsidRPr="00D863BB" w:rsidRDefault="00D863BB">
            <w:pPr>
              <w:rPr>
                <w:ins w:id="21684" w:author="家榮 張" w:date="2021-05-18T09:50:00Z"/>
                <w:rFonts w:ascii="標楷體" w:eastAsia="標楷體" w:hAnsi="標楷體"/>
                <w:rPrChange w:id="21685" w:author="家榮 張" w:date="2021-05-18T09:50:00Z">
                  <w:rPr>
                    <w:ins w:id="21686" w:author="家榮 張" w:date="2021-05-18T09:50:00Z"/>
                  </w:rPr>
                </w:rPrChange>
              </w:rPr>
            </w:pPr>
            <w:ins w:id="21687" w:author="家榮 張" w:date="2021-05-18T09:50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1688" w:author="Fegie" w:date="2021-04-28T19:22:00Z">
              <w:del w:id="21689" w:author="家榮 張" w:date="2021-05-18T09:50:00Z">
                <w:r w:rsidR="001A37C9" w:rsidRPr="00D863BB" w:rsidDel="00D863BB">
                  <w:rPr>
                    <w:rFonts w:ascii="標楷體" w:eastAsia="標楷體" w:hAnsi="標楷體"/>
                    <w:rPrChange w:id="21690" w:author="家榮 張" w:date="2021-05-18T09:50:00Z">
                      <w:rPr/>
                    </w:rPrChange>
                  </w:rPr>
                  <w:delText>1.</w:delText>
                </w:r>
              </w:del>
              <w:r w:rsidR="001A37C9" w:rsidRPr="00D863BB">
                <w:rPr>
                  <w:rFonts w:ascii="標楷體" w:eastAsia="標楷體" w:hAnsi="標楷體" w:hint="eastAsia"/>
                  <w:rPrChange w:id="21691" w:author="家榮 張" w:date="2021-05-18T09:50:00Z">
                    <w:rPr>
                      <w:rFonts w:hint="eastAsia"/>
                    </w:rPr>
                  </w:rPrChange>
                </w:rPr>
                <w:t>自行輸入</w:t>
              </w:r>
            </w:ins>
          </w:p>
          <w:p w14:paraId="32C5ED2D" w14:textId="1C762D56" w:rsidR="00D863BB" w:rsidRDefault="00D863BB" w:rsidP="00D863BB">
            <w:pPr>
              <w:rPr>
                <w:ins w:id="21692" w:author="家榮 張" w:date="2021-05-18T09:50:00Z"/>
                <w:rFonts w:ascii="標楷體" w:eastAsia="標楷體" w:hAnsi="標楷體"/>
              </w:rPr>
            </w:pPr>
            <w:ins w:id="21693" w:author="家榮 張" w:date="2021-05-18T09:50:00Z">
              <w:r>
                <w:rPr>
                  <w:rFonts w:ascii="標楷體" w:eastAsia="標楷體" w:hAnsi="標楷體" w:hint="eastAsia"/>
                </w:rPr>
                <w:t>2.檢核條件:</w:t>
              </w:r>
            </w:ins>
          </w:p>
          <w:p w14:paraId="7CB60212" w14:textId="41A3213E" w:rsidR="00D863BB" w:rsidRDefault="00D863BB" w:rsidP="00D863BB">
            <w:pPr>
              <w:rPr>
                <w:ins w:id="21694" w:author="家榮 張" w:date="2021-05-18T09:51:00Z"/>
                <w:rFonts w:ascii="標楷體" w:eastAsia="標楷體" w:hAnsi="標楷體"/>
              </w:rPr>
            </w:pPr>
            <w:ins w:id="21695" w:author="家榮 張" w:date="2021-05-18T09:50:00Z">
              <w:r>
                <w:rPr>
                  <w:rFonts w:ascii="標楷體" w:eastAsia="標楷體" w:hAnsi="標楷體" w:hint="eastAsia"/>
                </w:rPr>
                <w:t>A(ID_UNINO</w:t>
              </w:r>
              <w:r>
                <w:rPr>
                  <w:rFonts w:ascii="標楷體" w:eastAsia="標楷體" w:hAnsi="標楷體"/>
                </w:rPr>
                <w:t>,0,#</w:t>
              </w:r>
            </w:ins>
            <w:ins w:id="21696" w:author="家榮 張" w:date="2021-05-18T09:51:00Z">
              <w:r>
                <w:rPr>
                  <w:rFonts w:ascii="標楷體" w:eastAsia="標楷體" w:hAnsi="標楷體"/>
                </w:rPr>
                <w:t>CustId</w:t>
              </w:r>
            </w:ins>
            <w:ins w:id="21697" w:author="家榮 張" w:date="2021-05-18T09:50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2A3F12AE" w14:textId="5F6F7BCA" w:rsidR="00D863BB" w:rsidRPr="00D863BB" w:rsidRDefault="00D863BB">
            <w:pPr>
              <w:rPr>
                <w:ins w:id="21698" w:author="Fegie" w:date="2021-04-28T19:22:00Z"/>
                <w:rFonts w:ascii="標楷體" w:eastAsia="標楷體" w:hAnsi="標楷體"/>
                <w:rPrChange w:id="21699" w:author="家榮 張" w:date="2021-05-18T09:50:00Z">
                  <w:rPr>
                    <w:ins w:id="21700" w:author="Fegie" w:date="2021-04-28T19:22:00Z"/>
                  </w:rPr>
                </w:rPrChange>
              </w:rPr>
            </w:pPr>
            <w:ins w:id="21701" w:author="家榮 張" w:date="2021-05-18T09:51:00Z">
              <w:r>
                <w:rPr>
                  <w:rFonts w:ascii="標楷體" w:eastAsia="標楷體" w:hAnsi="標楷體" w:hint="eastAsia"/>
                </w:rPr>
                <w:t>V</w:t>
              </w:r>
              <w:r>
                <w:rPr>
                  <w:rFonts w:ascii="標楷體" w:eastAsia="標楷體" w:hAnsi="標楷體"/>
                </w:rPr>
                <w:t>(7)</w:t>
              </w:r>
            </w:ins>
          </w:p>
          <w:p w14:paraId="2231934B" w14:textId="173CC063" w:rsidR="00984368" w:rsidRDefault="00D863BB" w:rsidP="00984368">
            <w:pPr>
              <w:rPr>
                <w:ins w:id="21702" w:author="Fegie" w:date="2021-04-29T17:17:00Z"/>
                <w:rFonts w:ascii="標楷體" w:eastAsia="標楷體" w:hAnsi="標楷體"/>
              </w:rPr>
            </w:pPr>
            <w:ins w:id="21703" w:author="家榮 張" w:date="2021-05-18T09:50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21704" w:author="Fegie" w:date="2021-04-28T19:22:00Z">
              <w:del w:id="21705" w:author="家榮 張" w:date="2021-05-18T09:50:00Z">
                <w:r w:rsidR="001A37C9" w:rsidDel="00D863BB">
                  <w:rPr>
                    <w:rFonts w:ascii="標楷體" w:eastAsia="標楷體" w:hAnsi="標楷體" w:hint="eastAsia"/>
                  </w:rPr>
                  <w:delText>2</w:delText>
                </w:r>
              </w:del>
              <w:r w:rsidR="001A37C9">
                <w:rPr>
                  <w:rFonts w:ascii="標楷體" w:eastAsia="標楷體" w:hAnsi="標楷體" w:hint="eastAsia"/>
                </w:rPr>
                <w:t>.</w:t>
              </w:r>
            </w:ins>
            <w:ins w:id="21706" w:author="Fegie" w:date="2021-04-29T17:17:00Z">
              <w:r w:rsidR="00984368">
                <w:rPr>
                  <w:rFonts w:ascii="標楷體" w:eastAsia="標楷體" w:hAnsi="標楷體" w:hint="eastAsia"/>
                </w:rPr>
                <w:t>配合Eloan系統</w:t>
              </w:r>
            </w:ins>
          </w:p>
          <w:p w14:paraId="386791E1" w14:textId="258C2898" w:rsidR="001A37C9" w:rsidRPr="00BA4B70" w:rsidRDefault="00984368">
            <w:pPr>
              <w:rPr>
                <w:ins w:id="21707" w:author="Fegie" w:date="2021-04-28T19:22:00Z"/>
                <w:rFonts w:ascii="標楷體" w:eastAsia="標楷體" w:hAnsi="標楷體"/>
              </w:rPr>
            </w:pPr>
            <w:ins w:id="21708" w:author="Fegie" w:date="2021-04-29T17:17:00Z">
              <w:r>
                <w:rPr>
                  <w:rFonts w:ascii="標楷體" w:eastAsia="標楷體" w:hAnsi="標楷體" w:hint="eastAsia"/>
                </w:rPr>
                <w:t xml:space="preserve">  故資料長度為11</w:t>
              </w:r>
              <w:r w:rsidRPr="00BA4B70">
                <w:rPr>
                  <w:rFonts w:ascii="標楷體" w:eastAsia="標楷體" w:hAnsi="標楷體"/>
                </w:rPr>
                <w:t xml:space="preserve"> </w:t>
              </w:r>
            </w:ins>
          </w:p>
        </w:tc>
      </w:tr>
    </w:tbl>
    <w:p w14:paraId="6F4B9B23" w14:textId="77777777" w:rsidR="001A37C9" w:rsidRDefault="001A37C9" w:rsidP="001A37C9">
      <w:pPr>
        <w:pStyle w:val="a"/>
        <w:numPr>
          <w:ilvl w:val="0"/>
          <w:numId w:val="0"/>
        </w:numPr>
        <w:ind w:left="1418"/>
        <w:rPr>
          <w:ins w:id="21709" w:author="Fegie" w:date="2021-04-28T19:22:00Z"/>
        </w:rPr>
      </w:pPr>
    </w:p>
    <w:p w14:paraId="428B8AB2" w14:textId="77777777" w:rsidR="001A37C9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21710" w:author="Fegie" w:date="2021-04-28T19:22:00Z"/>
        </w:rPr>
      </w:pPr>
      <w:ins w:id="21711" w:author="Fegie" w:date="2021-04-28T19:22:00Z">
        <w:r>
          <w:rPr>
            <w:rFonts w:hint="eastAsia"/>
          </w:rPr>
          <w:t>輸出畫面</w:t>
        </w:r>
        <w:r>
          <w:rPr>
            <w:rFonts w:hint="eastAsia"/>
          </w:rPr>
          <w:t>:</w:t>
        </w:r>
      </w:ins>
    </w:p>
    <w:p w14:paraId="7E54A79A" w14:textId="5228830C" w:rsidR="001A37C9" w:rsidRPr="00BA4B70" w:rsidRDefault="00876ACC" w:rsidP="001A37C9">
      <w:pPr>
        <w:rPr>
          <w:ins w:id="21712" w:author="Fegie" w:date="2021-04-28T19:22:00Z"/>
        </w:rPr>
      </w:pPr>
      <w:ins w:id="21713" w:author="Fegie" w:date="2021-04-29T17:18:00Z">
        <w:r>
          <w:rPr>
            <w:noProof/>
          </w:rPr>
          <w:drawing>
            <wp:inline distT="0" distB="0" distL="0" distR="0" wp14:anchorId="77384583" wp14:editId="56299AE3">
              <wp:extent cx="6479540" cy="1642745"/>
              <wp:effectExtent l="0" t="0" r="0" b="0"/>
              <wp:docPr id="57" name="圖片 5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6427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0AEB017" w14:textId="77777777" w:rsidR="001A37C9" w:rsidRDefault="001A37C9" w:rsidP="001A37C9">
      <w:pPr>
        <w:rPr>
          <w:ins w:id="21714" w:author="Fegie" w:date="2021-04-28T19:22:00Z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  <w:tblPrChange w:id="21715" w:author="Fegie" w:date="2021-04-29T18:09:00Z">
          <w:tblPr>
            <w:tblStyle w:val="ac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674"/>
        <w:gridCol w:w="951"/>
        <w:gridCol w:w="1861"/>
        <w:gridCol w:w="3696"/>
        <w:gridCol w:w="3238"/>
        <w:tblGridChange w:id="21716">
          <w:tblGrid>
            <w:gridCol w:w="691"/>
            <w:gridCol w:w="13"/>
            <w:gridCol w:w="977"/>
            <w:gridCol w:w="43"/>
            <w:gridCol w:w="1592"/>
            <w:gridCol w:w="109"/>
            <w:gridCol w:w="3456"/>
            <w:gridCol w:w="131"/>
            <w:gridCol w:w="3408"/>
          </w:tblGrid>
        </w:tblGridChange>
      </w:tblGrid>
      <w:tr w:rsidR="001A37C9" w14:paraId="4C7239B9" w14:textId="77777777" w:rsidTr="00F114E7">
        <w:trPr>
          <w:ins w:id="21717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  <w:tcPrChange w:id="21718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 w:themeFill="background1" w:themeFillShade="D9"/>
                <w:hideMark/>
              </w:tcPr>
            </w:tcPrChange>
          </w:tcPr>
          <w:p w14:paraId="18A620A0" w14:textId="77777777" w:rsidR="001A37C9" w:rsidRDefault="001A37C9" w:rsidP="00C1400F">
            <w:pPr>
              <w:jc w:val="center"/>
              <w:rPr>
                <w:ins w:id="21719" w:author="Fegie" w:date="2021-04-28T19:22:00Z"/>
                <w:rFonts w:ascii="標楷體" w:eastAsia="標楷體" w:hAnsi="標楷體"/>
                <w:lang w:eastAsia="zh-HK"/>
              </w:rPr>
            </w:pPr>
            <w:ins w:id="21720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  <w:tcPrChange w:id="21721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 w:themeFill="background1" w:themeFillShade="D9"/>
                <w:hideMark/>
              </w:tcPr>
            </w:tcPrChange>
          </w:tcPr>
          <w:p w14:paraId="383E4B6E" w14:textId="77777777" w:rsidR="001A37C9" w:rsidRDefault="001A37C9" w:rsidP="00C1400F">
            <w:pPr>
              <w:jc w:val="center"/>
              <w:rPr>
                <w:ins w:id="21722" w:author="Fegie" w:date="2021-04-28T19:22:00Z"/>
                <w:rFonts w:ascii="標楷體" w:eastAsia="標楷體" w:hAnsi="標楷體"/>
                <w:lang w:eastAsia="zh-HK"/>
              </w:rPr>
            </w:pPr>
            <w:ins w:id="21723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欄位型態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  <w:tcPrChange w:id="21724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 w:themeFill="background1" w:themeFillShade="D9"/>
                <w:hideMark/>
              </w:tcPr>
            </w:tcPrChange>
          </w:tcPr>
          <w:p w14:paraId="48E0825E" w14:textId="77777777" w:rsidR="001A37C9" w:rsidRDefault="001A37C9" w:rsidP="00C1400F">
            <w:pPr>
              <w:jc w:val="center"/>
              <w:rPr>
                <w:ins w:id="21725" w:author="Fegie" w:date="2021-04-28T19:22:00Z"/>
                <w:rFonts w:ascii="標楷體" w:eastAsia="標楷體" w:hAnsi="標楷體"/>
                <w:lang w:eastAsia="zh-HK"/>
              </w:rPr>
            </w:pPr>
            <w:ins w:id="21726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欄位名稱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  <w:tcPrChange w:id="21727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 w:themeFill="background1" w:themeFillShade="D9"/>
                <w:hideMark/>
              </w:tcPr>
            </w:tcPrChange>
          </w:tcPr>
          <w:p w14:paraId="67F62DF5" w14:textId="77777777" w:rsidR="001A37C9" w:rsidRDefault="001A37C9" w:rsidP="00C1400F">
            <w:pPr>
              <w:jc w:val="center"/>
              <w:rPr>
                <w:ins w:id="21728" w:author="Fegie" w:date="2021-04-28T19:22:00Z"/>
                <w:rFonts w:ascii="標楷體" w:eastAsia="標楷體" w:hAnsi="標楷體"/>
              </w:rPr>
            </w:pPr>
            <w:ins w:id="21729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資料來源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  <w:tcPrChange w:id="21730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D9D9D9" w:themeFill="background1" w:themeFillShade="D9"/>
                <w:hideMark/>
              </w:tcPr>
            </w:tcPrChange>
          </w:tcPr>
          <w:p w14:paraId="6A4DF9BA" w14:textId="77777777" w:rsidR="001A37C9" w:rsidRDefault="001A37C9" w:rsidP="00C1400F">
            <w:pPr>
              <w:jc w:val="center"/>
              <w:rPr>
                <w:ins w:id="21731" w:author="Fegie" w:date="2021-04-28T19:22:00Z"/>
                <w:rFonts w:ascii="標楷體" w:eastAsia="標楷體" w:hAnsi="標楷體"/>
                <w:lang w:eastAsia="zh-HK"/>
              </w:rPr>
            </w:pPr>
            <w:ins w:id="21732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輸出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1A37C9" w:rsidRPr="00AD05A2" w14:paraId="4A7937D2" w14:textId="77777777" w:rsidTr="00F114E7">
        <w:trPr>
          <w:ins w:id="21733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734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51D504A" w14:textId="77777777" w:rsidR="001A37C9" w:rsidRPr="00AD05A2" w:rsidRDefault="001A37C9" w:rsidP="00C1400F">
            <w:pPr>
              <w:jc w:val="center"/>
              <w:rPr>
                <w:ins w:id="21735" w:author="Fegie" w:date="2021-04-28T19:22:00Z"/>
                <w:rFonts w:ascii="標楷體" w:eastAsia="標楷體" w:hAnsi="標楷體"/>
                <w:lang w:eastAsia="zh-HK"/>
              </w:rPr>
            </w:pPr>
            <w:ins w:id="21736" w:author="Fegie" w:date="2021-04-28T19:22:00Z">
              <w:r w:rsidRPr="00AD05A2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737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09DF7CE" w14:textId="77777777" w:rsidR="001A37C9" w:rsidRPr="00AD05A2" w:rsidRDefault="001A37C9" w:rsidP="00C1400F">
            <w:pPr>
              <w:jc w:val="center"/>
              <w:rPr>
                <w:ins w:id="21738" w:author="Fegie" w:date="2021-04-28T19:22:00Z"/>
                <w:rFonts w:ascii="標楷體" w:eastAsia="標楷體" w:hAnsi="標楷體"/>
                <w:lang w:eastAsia="zh-HK"/>
              </w:rPr>
            </w:pPr>
            <w:ins w:id="21739" w:author="Fegie" w:date="2021-04-28T19:22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740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7387A45" w14:textId="77777777" w:rsidR="001A37C9" w:rsidRPr="00AD05A2" w:rsidRDefault="001A37C9" w:rsidP="00C1400F">
            <w:pPr>
              <w:rPr>
                <w:ins w:id="21741" w:author="Fegie" w:date="2021-04-28T19:22:00Z"/>
                <w:rFonts w:ascii="標楷體" w:eastAsia="標楷體" w:hAnsi="標楷體"/>
                <w:lang w:eastAsia="zh-HK"/>
              </w:rPr>
            </w:pPr>
            <w:ins w:id="21742" w:author="Fegie" w:date="2021-04-28T19:22:00Z">
              <w:r w:rsidRPr="00AD05A2"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43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B77A24" w14:textId="77777777" w:rsidR="001A37C9" w:rsidRPr="00AD05A2" w:rsidRDefault="001A37C9" w:rsidP="00C1400F">
            <w:pPr>
              <w:rPr>
                <w:ins w:id="21744" w:author="Fegie" w:date="2021-04-28T19:22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745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5D57F15" w14:textId="74351EC1" w:rsidR="001A37C9" w:rsidRPr="00AD05A2" w:rsidRDefault="001A37C9" w:rsidP="00C1400F">
            <w:pPr>
              <w:rPr>
                <w:ins w:id="21746" w:author="Fegie" w:date="2021-04-28T19:22:00Z"/>
                <w:rFonts w:ascii="標楷體" w:eastAsia="標楷體" w:hAnsi="標楷體"/>
                <w:lang w:eastAsia="zh-HK"/>
              </w:rPr>
            </w:pPr>
            <w:ins w:id="21747" w:author="Fegie" w:date="2021-04-28T19:22:00Z">
              <w:r w:rsidRPr="00AD05A2">
                <w:rPr>
                  <w:rFonts w:ascii="標楷體" w:eastAsia="標楷體" w:hAnsi="標楷體"/>
                </w:rPr>
                <w:t>1.</w:t>
              </w:r>
              <w:r w:rsidRPr="00AD05A2">
                <w:rPr>
                  <w:rFonts w:ascii="標楷體" w:eastAsia="標楷體" w:hAnsi="標楷體" w:hint="eastAsia"/>
                  <w:lang w:eastAsia="zh-HK"/>
                </w:rPr>
                <w:t>修改當筆</w:t>
              </w:r>
            </w:ins>
            <w:ins w:id="21748" w:author="Fegie" w:date="2021-04-29T17:20:00Z">
              <w:r w:rsidR="00876ACC">
                <w:rPr>
                  <w:rFonts w:ascii="標楷體" w:eastAsia="標楷體" w:hAnsi="標楷體" w:hint="eastAsia"/>
                  <w:lang w:eastAsia="zh-HK"/>
                </w:rPr>
                <w:t>關聯戶</w:t>
              </w:r>
            </w:ins>
            <w:ins w:id="21749" w:author="Fegie" w:date="2021-04-28T19:22:00Z">
              <w:r w:rsidRPr="00AD05A2">
                <w:rPr>
                  <w:rFonts w:ascii="標楷體" w:eastAsia="標楷體" w:hAnsi="標楷體" w:hint="eastAsia"/>
                  <w:lang w:eastAsia="zh-HK"/>
                </w:rPr>
                <w:t>資料</w:t>
              </w:r>
              <w:r w:rsidRPr="00AD05A2">
                <w:rPr>
                  <w:rFonts w:ascii="標楷體" w:eastAsia="標楷體" w:hAnsi="標楷體"/>
                </w:rPr>
                <w:t>,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</w:ins>
            <w:ins w:id="21750" w:author="Fegie" w:date="2021-04-29T17:20:00Z">
              <w:r w:rsidR="00876ACC">
                <w:rPr>
                  <w:rFonts w:ascii="標楷體" w:eastAsia="標楷體" w:hAnsi="標楷體" w:hint="eastAsia"/>
                  <w:color w:val="000000" w:themeColor="text1"/>
                </w:rPr>
                <w:t>1106</w:t>
              </w:r>
            </w:ins>
            <w:ins w:id="21751" w:author="Fegie" w:date="2021-04-29T17:21:00Z">
              <w:r w:rsidR="00876ACC">
                <w:rPr>
                  <w:rFonts w:ascii="標楷體" w:eastAsia="標楷體" w:hAnsi="標楷體" w:hint="eastAsia"/>
                  <w:color w:val="000000" w:themeColor="text1"/>
                </w:rPr>
                <w:t>關聯戶資料</w:t>
              </w:r>
            </w:ins>
            <w:ins w:id="21752" w:author="Fegie" w:date="2021-04-28T19:22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維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lastRenderedPageBreak/>
                <w:t>護】，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供修改</w:t>
              </w:r>
            </w:ins>
            <w:ins w:id="21753" w:author="Fegie" w:date="2021-04-29T17:21:00Z">
              <w:r w:rsidR="00876ACC">
                <w:rPr>
                  <w:rFonts w:ascii="標楷體" w:eastAsia="標楷體" w:hAnsi="標楷體" w:hint="eastAsia"/>
                  <w:color w:val="000000" w:themeColor="text1"/>
                </w:rPr>
                <w:t>關聯戶</w:t>
              </w:r>
            </w:ins>
            <w:ins w:id="21754" w:author="Fegie" w:date="2021-04-28T19:22:00Z">
              <w:r w:rsidRPr="00BA4B70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資料</w:t>
              </w:r>
            </w:ins>
          </w:p>
        </w:tc>
      </w:tr>
      <w:tr w:rsidR="001A37C9" w14:paraId="4556EEDC" w14:textId="77777777" w:rsidTr="00F114E7">
        <w:trPr>
          <w:ins w:id="21755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756" w:author="Fegie" w:date="2021-04-29T18:09:00Z">
              <w:tcPr>
                <w:tcW w:w="70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A6D2EDE" w14:textId="16D4F21B" w:rsidR="001A37C9" w:rsidRDefault="00876ACC" w:rsidP="00C1400F">
            <w:pPr>
              <w:jc w:val="center"/>
              <w:rPr>
                <w:ins w:id="21757" w:author="Fegie" w:date="2021-04-28T19:22:00Z"/>
                <w:rFonts w:ascii="標楷體" w:eastAsia="標楷體" w:hAnsi="標楷體"/>
              </w:rPr>
            </w:pPr>
            <w:ins w:id="21758" w:author="Fegie" w:date="2021-04-29T17:19:00Z">
              <w:r>
                <w:rPr>
                  <w:rFonts w:ascii="標楷體" w:eastAsia="標楷體" w:hAnsi="標楷體" w:hint="eastAsia"/>
                </w:rPr>
                <w:lastRenderedPageBreak/>
                <w:t>2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759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9ABCE6B" w14:textId="77777777" w:rsidR="001A37C9" w:rsidRDefault="001A37C9" w:rsidP="00C1400F">
            <w:pPr>
              <w:jc w:val="center"/>
              <w:rPr>
                <w:ins w:id="21760" w:author="Fegie" w:date="2021-04-28T19:22:00Z"/>
                <w:rFonts w:ascii="標楷體" w:eastAsia="標楷體" w:hAnsi="標楷體"/>
                <w:lang w:eastAsia="zh-HK"/>
              </w:rPr>
            </w:pPr>
            <w:ins w:id="21761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62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1ABB90" w14:textId="3637075C" w:rsidR="001A37C9" w:rsidRDefault="00E50C2A" w:rsidP="00C1400F">
            <w:pPr>
              <w:rPr>
                <w:ins w:id="21763" w:author="Fegie" w:date="2021-04-28T19:22:00Z"/>
                <w:rFonts w:ascii="標楷體" w:eastAsia="標楷體" w:hAnsi="標楷體"/>
                <w:lang w:eastAsia="zh-HK"/>
              </w:rPr>
            </w:pPr>
            <w:ins w:id="21764" w:author="Fegie" w:date="2021-04-29T17:31:00Z">
              <w:r>
                <w:rPr>
                  <w:rFonts w:ascii="標楷體" w:eastAsia="標楷體" w:hAnsi="標楷體" w:hint="eastAsia"/>
                  <w:lang w:eastAsia="zh-HK"/>
                </w:rPr>
                <w:t>客戶統編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65" w:author="Fegie" w:date="2021-04-29T18:09:00Z">
              <w:tcPr>
                <w:tcW w:w="3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9A2AE1" w14:textId="5372B9C9" w:rsidR="00E00B79" w:rsidRPr="00E00B79" w:rsidRDefault="00E00B79">
            <w:pPr>
              <w:rPr>
                <w:ins w:id="21766" w:author="Fegie" w:date="2021-04-28T19:22:00Z"/>
                <w:rFonts w:ascii="標楷體" w:eastAsia="標楷體" w:hAnsi="標楷體"/>
                <w:lang w:eastAsia="zh-HK"/>
                <w:rPrChange w:id="21767" w:author="Fegie" w:date="2021-04-29T17:44:00Z">
                  <w:rPr>
                    <w:ins w:id="21768" w:author="Fegie" w:date="2021-04-28T19:22:00Z"/>
                    <w:lang w:eastAsia="zh-HK"/>
                  </w:rPr>
                </w:rPrChange>
              </w:rPr>
            </w:pPr>
            <w:ins w:id="21769" w:author="Fegie" w:date="2021-04-29T17:43:00Z">
              <w:r w:rsidRPr="00E00B79">
                <w:rPr>
                  <w:rFonts w:ascii="標楷體" w:eastAsia="標楷體" w:hAnsi="標楷體"/>
                  <w:rPrChange w:id="21770" w:author="Fegie" w:date="2021-04-29T17:44:00Z">
                    <w:rPr/>
                  </w:rPrChange>
                </w:rPr>
                <w:t>C</w:t>
              </w:r>
              <w:r w:rsidRPr="00E00B79">
                <w:rPr>
                  <w:rFonts w:ascii="標楷體" w:eastAsia="標楷體" w:hAnsi="標楷體"/>
                  <w:lang w:eastAsia="zh-HK"/>
                  <w:rPrChange w:id="21771" w:author="Fegie" w:date="2021-04-29T17:44:00Z">
                    <w:rPr>
                      <w:lang w:eastAsia="zh-HK"/>
                    </w:rPr>
                  </w:rPrChange>
                </w:rPr>
                <w:t>ustRelMain.</w:t>
              </w:r>
              <w:r w:rsidRPr="00E00B79">
                <w:rPr>
                  <w:rFonts w:ascii="標楷體" w:eastAsia="標楷體" w:hAnsi="標楷體"/>
                  <w:rPrChange w:id="21772" w:author="Fegie" w:date="2021-04-29T17:44:00Z">
                    <w:rPr/>
                  </w:rPrChange>
                </w:rPr>
                <w:t>C</w:t>
              </w:r>
              <w:r w:rsidRPr="00E00B79">
                <w:rPr>
                  <w:rFonts w:ascii="標楷體" w:eastAsia="標楷體" w:hAnsi="標楷體"/>
                  <w:lang w:eastAsia="zh-HK"/>
                  <w:rPrChange w:id="21773" w:author="Fegie" w:date="2021-04-29T17:44:00Z">
                    <w:rPr>
                      <w:lang w:eastAsia="zh-HK"/>
                    </w:rPr>
                  </w:rPrChange>
                </w:rPr>
                <w:t>ustRelId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74" w:author="Fegie" w:date="2021-04-29T18:09:00Z">
              <w:tcPr>
                <w:tcW w:w="35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6BA99F" w14:textId="18A2BADA" w:rsidR="00C627A3" w:rsidRPr="00C627A3" w:rsidRDefault="007D541B">
            <w:pPr>
              <w:rPr>
                <w:ins w:id="21775" w:author="Fegie" w:date="2021-04-28T19:22:00Z"/>
                <w:rFonts w:ascii="標楷體" w:eastAsia="標楷體" w:hAnsi="標楷體"/>
                <w:lang w:eastAsia="zh-HK"/>
              </w:rPr>
            </w:pPr>
            <w:ins w:id="21776" w:author="Fegie" w:date="2021-04-29T18:07:00Z">
              <w:r>
                <w:rPr>
                  <w:rFonts w:ascii="標楷體" w:eastAsia="標楷體" w:hAnsi="標楷體" w:hint="eastAsia"/>
                  <w:lang w:eastAsia="zh-HK"/>
                </w:rPr>
                <w:t>客戶統編</w:t>
              </w:r>
            </w:ins>
          </w:p>
        </w:tc>
      </w:tr>
      <w:tr w:rsidR="001A37C9" w14:paraId="2B0F59A7" w14:textId="77777777" w:rsidTr="00F114E7">
        <w:trPr>
          <w:ins w:id="21777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778" w:author="Fegie" w:date="2021-04-29T18:09:00Z">
              <w:tcPr>
                <w:tcW w:w="70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3164D4F" w14:textId="21E41CF0" w:rsidR="001A37C9" w:rsidRDefault="00876ACC" w:rsidP="00C1400F">
            <w:pPr>
              <w:jc w:val="center"/>
              <w:rPr>
                <w:ins w:id="21779" w:author="Fegie" w:date="2021-04-28T19:22:00Z"/>
                <w:rFonts w:ascii="標楷體" w:eastAsia="標楷體" w:hAnsi="標楷體"/>
              </w:rPr>
            </w:pPr>
            <w:ins w:id="21780" w:author="Fegie" w:date="2021-04-29T17:19:00Z">
              <w:r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781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9A08BF0" w14:textId="77777777" w:rsidR="001A37C9" w:rsidRDefault="001A37C9" w:rsidP="00C1400F">
            <w:pPr>
              <w:jc w:val="center"/>
              <w:rPr>
                <w:ins w:id="21782" w:author="Fegie" w:date="2021-04-28T19:22:00Z"/>
                <w:rFonts w:ascii="標楷體" w:eastAsia="標楷體" w:hAnsi="標楷體"/>
                <w:lang w:eastAsia="zh-HK"/>
              </w:rPr>
            </w:pPr>
            <w:ins w:id="21783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84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F2577E4" w14:textId="555E1B95" w:rsidR="001A37C9" w:rsidRDefault="00E50C2A" w:rsidP="00C1400F">
            <w:pPr>
              <w:rPr>
                <w:ins w:id="21785" w:author="Fegie" w:date="2021-04-28T19:22:00Z"/>
                <w:rFonts w:ascii="標楷體" w:eastAsia="標楷體" w:hAnsi="標楷體"/>
                <w:lang w:eastAsia="zh-HK"/>
              </w:rPr>
            </w:pPr>
            <w:ins w:id="21786" w:author="Fegie" w:date="2021-04-29T17:31:00Z">
              <w:r>
                <w:rPr>
                  <w:rFonts w:ascii="標楷體" w:eastAsia="標楷體" w:hAnsi="標楷體" w:hint="eastAsia"/>
                  <w:lang w:eastAsia="zh-HK"/>
                </w:rPr>
                <w:t>客戶名稱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87" w:author="Fegie" w:date="2021-04-29T18:09:00Z">
              <w:tcPr>
                <w:tcW w:w="3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B75297C" w14:textId="12A86866" w:rsidR="007D541B" w:rsidRPr="007D541B" w:rsidRDefault="007D541B">
            <w:pPr>
              <w:rPr>
                <w:ins w:id="21788" w:author="Fegie" w:date="2021-04-28T19:22:00Z"/>
                <w:rFonts w:ascii="標楷體" w:eastAsia="標楷體" w:hAnsi="標楷體"/>
                <w:lang w:eastAsia="zh-HK"/>
                <w:rPrChange w:id="21789" w:author="Fegie" w:date="2021-04-29T18:04:00Z">
                  <w:rPr>
                    <w:ins w:id="21790" w:author="Fegie" w:date="2021-04-28T19:22:00Z"/>
                    <w:lang w:eastAsia="zh-HK"/>
                  </w:rPr>
                </w:rPrChange>
              </w:rPr>
            </w:pPr>
            <w:ins w:id="21791" w:author="Fegie" w:date="2021-04-29T18:04:00Z">
              <w:r w:rsidRPr="007D541B">
                <w:rPr>
                  <w:rFonts w:ascii="標楷體" w:eastAsia="標楷體" w:hAnsi="標楷體"/>
                  <w:rPrChange w:id="21792" w:author="Fegie" w:date="2021-04-29T18:04:00Z">
                    <w:rPr/>
                  </w:rPrChange>
                </w:rPr>
                <w:t>C</w:t>
              </w:r>
              <w:r w:rsidRPr="007D541B">
                <w:rPr>
                  <w:rFonts w:ascii="標楷體" w:eastAsia="標楷體" w:hAnsi="標楷體"/>
                  <w:lang w:eastAsia="zh-HK"/>
                  <w:rPrChange w:id="21793" w:author="Fegie" w:date="2021-04-29T18:04:00Z">
                    <w:rPr>
                      <w:lang w:eastAsia="zh-HK"/>
                    </w:rPr>
                  </w:rPrChange>
                </w:rPr>
                <w:t>ustRel</w:t>
              </w:r>
              <w:r w:rsidRPr="007D541B">
                <w:rPr>
                  <w:rFonts w:ascii="標楷體" w:eastAsia="標楷體" w:hAnsi="標楷體"/>
                  <w:rPrChange w:id="21794" w:author="Fegie" w:date="2021-04-29T18:04:00Z">
                    <w:rPr/>
                  </w:rPrChange>
                </w:rPr>
                <w:t>M</w:t>
              </w:r>
              <w:r w:rsidRPr="007D541B">
                <w:rPr>
                  <w:rFonts w:ascii="標楷體" w:eastAsia="標楷體" w:hAnsi="標楷體"/>
                  <w:lang w:eastAsia="zh-HK"/>
                  <w:rPrChange w:id="21795" w:author="Fegie" w:date="2021-04-29T18:04:00Z">
                    <w:rPr>
                      <w:lang w:eastAsia="zh-HK"/>
                    </w:rPr>
                  </w:rPrChange>
                </w:rPr>
                <w:t>ain.CustRelName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96" w:author="Fegie" w:date="2021-04-29T18:09:00Z">
              <w:tcPr>
                <w:tcW w:w="35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C57B12" w14:textId="0B2B52BE" w:rsidR="001A37C9" w:rsidRDefault="007D541B" w:rsidP="007D541B">
            <w:pPr>
              <w:rPr>
                <w:ins w:id="21797" w:author="Fegie" w:date="2021-04-28T19:22:00Z"/>
                <w:rFonts w:ascii="標楷體" w:eastAsia="標楷體" w:hAnsi="標楷體"/>
                <w:lang w:eastAsia="zh-HK"/>
              </w:rPr>
            </w:pPr>
            <w:ins w:id="21798" w:author="Fegie" w:date="2021-04-29T18:07:00Z">
              <w:r>
                <w:rPr>
                  <w:rFonts w:ascii="標楷體" w:eastAsia="標楷體" w:hAnsi="標楷體" w:hint="eastAsia"/>
                  <w:lang w:eastAsia="zh-HK"/>
                </w:rPr>
                <w:t>客戶名稱</w:t>
              </w:r>
            </w:ins>
          </w:p>
        </w:tc>
      </w:tr>
      <w:tr w:rsidR="001A37C9" w14:paraId="22B2E31F" w14:textId="77777777" w:rsidTr="00F114E7">
        <w:trPr>
          <w:ins w:id="21799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800" w:author="Fegie" w:date="2021-04-29T18:09:00Z">
              <w:tcPr>
                <w:tcW w:w="70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6EF15AB" w14:textId="51DA1406" w:rsidR="001A37C9" w:rsidRDefault="00876ACC" w:rsidP="00C1400F">
            <w:pPr>
              <w:jc w:val="center"/>
              <w:rPr>
                <w:ins w:id="21801" w:author="Fegie" w:date="2021-04-28T19:22:00Z"/>
                <w:rFonts w:ascii="標楷體" w:eastAsia="標楷體" w:hAnsi="標楷體"/>
              </w:rPr>
            </w:pPr>
            <w:ins w:id="21802" w:author="Fegie" w:date="2021-04-29T17:19:00Z">
              <w:r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1803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D1EE4DD" w14:textId="77777777" w:rsidR="001A37C9" w:rsidRDefault="001A37C9" w:rsidP="00C1400F">
            <w:pPr>
              <w:jc w:val="center"/>
              <w:rPr>
                <w:ins w:id="21804" w:author="Fegie" w:date="2021-04-28T19:22:00Z"/>
                <w:rFonts w:ascii="標楷體" w:eastAsia="標楷體" w:hAnsi="標楷體"/>
                <w:lang w:eastAsia="zh-HK"/>
              </w:rPr>
            </w:pPr>
            <w:ins w:id="21805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06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3EBE6A" w14:textId="272870C3" w:rsidR="001A37C9" w:rsidRDefault="00E50C2A" w:rsidP="00C1400F">
            <w:pPr>
              <w:rPr>
                <w:ins w:id="21807" w:author="Fegie" w:date="2021-04-28T19:22:00Z"/>
                <w:rFonts w:ascii="標楷體" w:eastAsia="標楷體" w:hAnsi="標楷體"/>
                <w:lang w:eastAsia="zh-HK"/>
              </w:rPr>
            </w:pPr>
            <w:ins w:id="21808" w:author="Fegie" w:date="2021-04-29T17:31:00Z">
              <w:r>
                <w:rPr>
                  <w:rFonts w:ascii="標楷體" w:eastAsia="標楷體" w:hAnsi="標楷體" w:hint="eastAsia"/>
                  <w:lang w:eastAsia="zh-HK"/>
                </w:rPr>
                <w:t>關係別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09" w:author="Fegie" w:date="2021-04-29T18:09:00Z">
              <w:tcPr>
                <w:tcW w:w="3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8A34440" w14:textId="5E6E92F4" w:rsidR="001A37C9" w:rsidRPr="00033682" w:rsidRDefault="00033682">
            <w:pPr>
              <w:rPr>
                <w:ins w:id="21810" w:author="Fegie" w:date="2021-04-29T18:14:00Z"/>
                <w:rFonts w:ascii="標楷體" w:eastAsia="標楷體" w:hAnsi="標楷體"/>
                <w:lang w:eastAsia="zh-HK"/>
                <w:rPrChange w:id="21811" w:author="Fegie" w:date="2021-04-29T18:14:00Z">
                  <w:rPr>
                    <w:ins w:id="21812" w:author="Fegie" w:date="2021-04-29T18:14:00Z"/>
                    <w:lang w:eastAsia="zh-HK"/>
                  </w:rPr>
                </w:rPrChange>
              </w:rPr>
            </w:pPr>
            <w:ins w:id="21813" w:author="Fegie" w:date="2021-04-29T18:14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1814" w:author="Fegie" w:date="2021-04-29T18:05:00Z">
              <w:r w:rsidR="007D541B" w:rsidRPr="00033682">
                <w:rPr>
                  <w:rFonts w:ascii="標楷體" w:eastAsia="標楷體" w:hAnsi="標楷體"/>
                  <w:lang w:eastAsia="zh-HK"/>
                  <w:rPrChange w:id="21815" w:author="Fegie" w:date="2021-04-29T18:14:00Z">
                    <w:rPr>
                      <w:lang w:eastAsia="zh-HK"/>
                    </w:rPr>
                  </w:rPrChange>
                </w:rPr>
                <w:t>CustRelDetail.</w:t>
              </w:r>
            </w:ins>
            <w:ins w:id="21816" w:author="Fegie" w:date="2021-04-29T18:07:00Z">
              <w:r w:rsidR="007D541B" w:rsidRPr="00033682">
                <w:rPr>
                  <w:rFonts w:ascii="標楷體" w:eastAsia="標楷體" w:hAnsi="標楷體"/>
                  <w:lang w:eastAsia="zh-HK"/>
                  <w:rPrChange w:id="21817" w:author="Fegie" w:date="2021-04-29T18:14:00Z">
                    <w:rPr>
                      <w:lang w:eastAsia="zh-HK"/>
                    </w:rPr>
                  </w:rPrChange>
                </w:rPr>
                <w:t>RelTypeCode</w:t>
              </w:r>
            </w:ins>
          </w:p>
          <w:p w14:paraId="131BB0F7" w14:textId="35FE500A" w:rsidR="00033682" w:rsidRPr="00033682" w:rsidRDefault="00033682">
            <w:pPr>
              <w:rPr>
                <w:ins w:id="21818" w:author="Fegie" w:date="2021-04-28T19:22:00Z"/>
                <w:rFonts w:ascii="標楷體" w:eastAsia="標楷體" w:hAnsi="標楷體"/>
                <w:lang w:eastAsia="zh-HK"/>
                <w:rPrChange w:id="21819" w:author="Fegie" w:date="2021-04-29T18:14:00Z">
                  <w:rPr>
                    <w:ins w:id="21820" w:author="Fegie" w:date="2021-04-28T19:22:00Z"/>
                    <w:lang w:eastAsia="zh-HK"/>
                  </w:rPr>
                </w:rPrChange>
              </w:rPr>
            </w:pPr>
            <w:ins w:id="21821" w:author="Fegie" w:date="2021-04-29T18:14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  (Cu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stRelType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21822" w:author="家榮 張" w:date="2021-05-06T19:36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"_(12).附件12"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21823" w:author="家榮 張" w:date="2021-05-06T19:36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12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21824" w:author="Fegie" w:date="2021-04-29T18:14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25" w:author="Fegie" w:date="2021-04-29T18:09:00Z">
              <w:tcPr>
                <w:tcW w:w="35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60C002" w14:textId="05D4B8C2" w:rsidR="001A37C9" w:rsidRDefault="00F114E7" w:rsidP="00C1400F">
            <w:pPr>
              <w:rPr>
                <w:ins w:id="21826" w:author="Fegie" w:date="2021-04-28T19:22:00Z"/>
                <w:rFonts w:ascii="標楷體" w:eastAsia="標楷體" w:hAnsi="標楷體"/>
                <w:lang w:eastAsia="zh-HK"/>
              </w:rPr>
            </w:pPr>
            <w:ins w:id="21827" w:author="Fegie" w:date="2021-04-29T18:08:00Z">
              <w:r>
                <w:rPr>
                  <w:rFonts w:ascii="標楷體" w:eastAsia="標楷體" w:hAnsi="標楷體" w:hint="eastAsia"/>
                  <w:lang w:eastAsia="zh-HK"/>
                </w:rPr>
                <w:t>關係別</w:t>
              </w:r>
            </w:ins>
          </w:p>
        </w:tc>
      </w:tr>
      <w:tr w:rsidR="001A37C9" w14:paraId="223BD54E" w14:textId="77777777" w:rsidTr="00F114E7">
        <w:trPr>
          <w:ins w:id="21828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29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BFE04C" w14:textId="70D68081" w:rsidR="001A37C9" w:rsidRDefault="00876ACC" w:rsidP="00C1400F">
            <w:pPr>
              <w:jc w:val="center"/>
              <w:rPr>
                <w:ins w:id="21830" w:author="Fegie" w:date="2021-04-28T19:22:00Z"/>
                <w:rFonts w:ascii="標楷體" w:eastAsia="標楷體" w:hAnsi="標楷體"/>
              </w:rPr>
            </w:pPr>
            <w:ins w:id="21831" w:author="Fegie" w:date="2021-04-29T17:19:00Z">
              <w:r>
                <w:rPr>
                  <w:rFonts w:ascii="標楷體" w:eastAsia="標楷體" w:hAnsi="標楷體"/>
                </w:rPr>
                <w:t>5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32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30C9AC1" w14:textId="77777777" w:rsidR="001A37C9" w:rsidRDefault="001A37C9" w:rsidP="00C1400F">
            <w:pPr>
              <w:jc w:val="center"/>
              <w:rPr>
                <w:ins w:id="21833" w:author="Fegie" w:date="2021-04-28T19:22:00Z"/>
                <w:rFonts w:ascii="標楷體" w:eastAsia="標楷體" w:hAnsi="標楷體"/>
                <w:lang w:eastAsia="zh-HK"/>
              </w:rPr>
            </w:pPr>
            <w:ins w:id="21834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35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999B1C" w14:textId="16D6F2E6" w:rsidR="001A37C9" w:rsidRDefault="00E50C2A" w:rsidP="00C1400F">
            <w:pPr>
              <w:rPr>
                <w:ins w:id="21836" w:author="Fegie" w:date="2021-04-28T19:22:00Z"/>
                <w:rFonts w:ascii="標楷體" w:eastAsia="標楷體" w:hAnsi="標楷體"/>
                <w:lang w:eastAsia="zh-HK"/>
              </w:rPr>
            </w:pPr>
            <w:ins w:id="21837" w:author="Fegie" w:date="2021-04-29T17:32:00Z">
              <w:r>
                <w:rPr>
                  <w:rFonts w:ascii="標楷體" w:eastAsia="標楷體" w:hAnsi="標楷體" w:hint="eastAsia"/>
                  <w:lang w:eastAsia="zh-HK"/>
                </w:rPr>
                <w:t>關係人統編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38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E02F1A" w14:textId="348E07E6" w:rsidR="001A37C9" w:rsidRDefault="007D541B" w:rsidP="00C1400F">
            <w:pPr>
              <w:rPr>
                <w:ins w:id="21839" w:author="Fegie" w:date="2021-04-28T19:22:00Z"/>
                <w:rFonts w:ascii="標楷體" w:eastAsia="標楷體" w:hAnsi="標楷體"/>
                <w:color w:val="FF0000"/>
              </w:rPr>
            </w:pPr>
            <w:ins w:id="21840" w:author="Fegie" w:date="2021-04-29T18:05:00Z">
              <w:r>
                <w:rPr>
                  <w:rFonts w:ascii="標楷體" w:eastAsia="標楷體" w:hAnsi="標楷體"/>
                  <w:lang w:eastAsia="zh-HK"/>
                </w:rPr>
                <w:t>CustRelDetail.</w:t>
              </w:r>
            </w:ins>
            <w:ins w:id="21841" w:author="Fegie" w:date="2021-04-29T18:08:00Z">
              <w:r>
                <w:rPr>
                  <w:rFonts w:ascii="標楷體" w:eastAsia="標楷體" w:hAnsi="標楷體" w:hint="eastAsia"/>
                </w:rPr>
                <w:t>R</w:t>
              </w:r>
              <w:r>
                <w:rPr>
                  <w:rFonts w:ascii="標楷體" w:eastAsia="標楷體" w:hAnsi="標楷體" w:hint="eastAsia"/>
                  <w:lang w:eastAsia="zh-HK"/>
                </w:rPr>
                <w:t>e</w:t>
              </w:r>
              <w:r>
                <w:rPr>
                  <w:rFonts w:ascii="標楷體" w:eastAsia="標楷體" w:hAnsi="標楷體"/>
                  <w:lang w:eastAsia="zh-HK"/>
                </w:rPr>
                <w:t>lId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42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37BDF8B" w14:textId="3AA58251" w:rsidR="001A37C9" w:rsidRDefault="00F114E7" w:rsidP="00C1400F">
            <w:pPr>
              <w:rPr>
                <w:ins w:id="21843" w:author="Fegie" w:date="2021-04-28T19:22:00Z"/>
                <w:rFonts w:ascii="標楷體" w:eastAsia="標楷體" w:hAnsi="標楷體"/>
                <w:lang w:eastAsia="zh-HK"/>
              </w:rPr>
            </w:pPr>
            <w:ins w:id="21844" w:author="Fegie" w:date="2021-04-29T18:08:00Z">
              <w:r>
                <w:rPr>
                  <w:rFonts w:ascii="標楷體" w:eastAsia="標楷體" w:hAnsi="標楷體" w:hint="eastAsia"/>
                  <w:lang w:eastAsia="zh-HK"/>
                </w:rPr>
                <w:t>關係人統編</w:t>
              </w:r>
            </w:ins>
          </w:p>
        </w:tc>
      </w:tr>
      <w:tr w:rsidR="001A37C9" w14:paraId="779FD3FC" w14:textId="77777777" w:rsidTr="00F114E7">
        <w:trPr>
          <w:ins w:id="21845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46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72C3D6" w14:textId="5F7CA5E2" w:rsidR="001A37C9" w:rsidRDefault="00876ACC" w:rsidP="00C1400F">
            <w:pPr>
              <w:jc w:val="center"/>
              <w:rPr>
                <w:ins w:id="21847" w:author="Fegie" w:date="2021-04-28T19:22:00Z"/>
                <w:rFonts w:ascii="標楷體" w:eastAsia="標楷體" w:hAnsi="標楷體"/>
              </w:rPr>
            </w:pPr>
            <w:ins w:id="21848" w:author="Fegie" w:date="2021-04-29T17:19:00Z"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49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CFD2EB" w14:textId="77777777" w:rsidR="001A37C9" w:rsidRDefault="001A37C9" w:rsidP="00C1400F">
            <w:pPr>
              <w:jc w:val="center"/>
              <w:rPr>
                <w:ins w:id="21850" w:author="Fegie" w:date="2021-04-28T19:22:00Z"/>
                <w:rFonts w:ascii="標楷體" w:eastAsia="標楷體" w:hAnsi="標楷體"/>
                <w:lang w:eastAsia="zh-HK"/>
              </w:rPr>
            </w:pPr>
            <w:ins w:id="21851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52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4DB43B0" w14:textId="2EB87199" w:rsidR="001A37C9" w:rsidRDefault="00E50C2A" w:rsidP="00C1400F">
            <w:pPr>
              <w:rPr>
                <w:ins w:id="21853" w:author="Fegie" w:date="2021-04-28T19:22:00Z"/>
                <w:rFonts w:ascii="標楷體" w:eastAsia="標楷體" w:hAnsi="標楷體"/>
                <w:lang w:eastAsia="zh-HK"/>
              </w:rPr>
            </w:pPr>
            <w:ins w:id="21854" w:author="Fegie" w:date="2021-04-29T17:32:00Z">
              <w:r>
                <w:rPr>
                  <w:rFonts w:ascii="標楷體" w:eastAsia="標楷體" w:hAnsi="標楷體" w:hint="eastAsia"/>
                  <w:lang w:eastAsia="zh-HK"/>
                </w:rPr>
                <w:t>關係人名稱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55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C060E5" w14:textId="654DBC64" w:rsidR="001A37C9" w:rsidRPr="00BA4B70" w:rsidRDefault="007D541B" w:rsidP="00C1400F">
            <w:pPr>
              <w:rPr>
                <w:ins w:id="21856" w:author="Fegie" w:date="2021-04-28T19:22:00Z"/>
                <w:rFonts w:ascii="標楷體" w:eastAsia="標楷體" w:hAnsi="標楷體"/>
                <w:color w:val="000000" w:themeColor="text1"/>
              </w:rPr>
            </w:pPr>
            <w:ins w:id="21857" w:author="Fegie" w:date="2021-04-29T18:05:00Z">
              <w:r>
                <w:rPr>
                  <w:rFonts w:ascii="標楷體" w:eastAsia="標楷體" w:hAnsi="標楷體"/>
                  <w:lang w:eastAsia="zh-HK"/>
                </w:rPr>
                <w:t>CustRelDetail.</w:t>
              </w:r>
            </w:ins>
            <w:ins w:id="21858" w:author="Fegie" w:date="2021-04-29T18:07:00Z">
              <w:r>
                <w:rPr>
                  <w:rFonts w:ascii="標楷體" w:eastAsia="標楷體" w:hAnsi="標楷體"/>
                  <w:lang w:eastAsia="zh-HK"/>
                </w:rPr>
                <w:t>RelName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59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52269A" w14:textId="707F5915" w:rsidR="001A37C9" w:rsidRDefault="00F114E7" w:rsidP="00C1400F">
            <w:pPr>
              <w:rPr>
                <w:ins w:id="21860" w:author="Fegie" w:date="2021-04-28T19:22:00Z"/>
                <w:rFonts w:ascii="標楷體" w:eastAsia="標楷體" w:hAnsi="標楷體"/>
                <w:lang w:eastAsia="zh-HK"/>
              </w:rPr>
            </w:pPr>
            <w:ins w:id="21861" w:author="Fegie" w:date="2021-04-29T18:08:00Z">
              <w:r>
                <w:rPr>
                  <w:rFonts w:ascii="標楷體" w:eastAsia="標楷體" w:hAnsi="標楷體" w:hint="eastAsia"/>
                  <w:lang w:eastAsia="zh-HK"/>
                </w:rPr>
                <w:t>關係人名稱</w:t>
              </w:r>
            </w:ins>
          </w:p>
        </w:tc>
      </w:tr>
      <w:tr w:rsidR="001A37C9" w14:paraId="41087DF2" w14:textId="77777777" w:rsidTr="00F114E7">
        <w:trPr>
          <w:ins w:id="21862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63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945612" w14:textId="4B9906C2" w:rsidR="001A37C9" w:rsidRDefault="00876ACC" w:rsidP="00C1400F">
            <w:pPr>
              <w:jc w:val="center"/>
              <w:rPr>
                <w:ins w:id="21864" w:author="Fegie" w:date="2021-04-28T19:22:00Z"/>
                <w:rFonts w:ascii="標楷體" w:eastAsia="標楷體" w:hAnsi="標楷體"/>
              </w:rPr>
            </w:pPr>
            <w:ins w:id="21865" w:author="Fegie" w:date="2021-04-29T17:19:00Z">
              <w:r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66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AB6BD30" w14:textId="77777777" w:rsidR="001A37C9" w:rsidRDefault="001A37C9" w:rsidP="00C1400F">
            <w:pPr>
              <w:jc w:val="center"/>
              <w:rPr>
                <w:ins w:id="21867" w:author="Fegie" w:date="2021-04-28T19:22:00Z"/>
                <w:rFonts w:ascii="標楷體" w:eastAsia="標楷體" w:hAnsi="標楷體"/>
                <w:lang w:eastAsia="zh-HK"/>
              </w:rPr>
            </w:pPr>
            <w:ins w:id="21868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69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F84D3AC" w14:textId="7E5D0E99" w:rsidR="001A37C9" w:rsidRDefault="00E50C2A" w:rsidP="00C1400F">
            <w:pPr>
              <w:rPr>
                <w:ins w:id="21870" w:author="Fegie" w:date="2021-04-28T19:22:00Z"/>
                <w:rFonts w:ascii="標楷體" w:eastAsia="標楷體" w:hAnsi="標楷體"/>
                <w:lang w:eastAsia="zh-HK"/>
              </w:rPr>
            </w:pPr>
            <w:ins w:id="21871" w:author="Fegie" w:date="2021-04-29T17:32:00Z">
              <w:r>
                <w:rPr>
                  <w:rFonts w:ascii="標楷體" w:eastAsia="標楷體" w:hAnsi="標楷體" w:hint="eastAsia"/>
                  <w:lang w:eastAsia="zh-HK"/>
                </w:rPr>
                <w:t>關係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72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81A45A" w14:textId="78D7412C" w:rsidR="001A37C9" w:rsidRDefault="00033682" w:rsidP="00C1400F">
            <w:pPr>
              <w:rPr>
                <w:ins w:id="21873" w:author="Fegie" w:date="2021-04-29T18:18:00Z"/>
                <w:rFonts w:ascii="標楷體" w:eastAsia="標楷體" w:hAnsi="標楷體"/>
                <w:lang w:eastAsia="zh-HK"/>
              </w:rPr>
            </w:pPr>
            <w:ins w:id="21874" w:author="Fegie" w:date="2021-04-29T18:18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1875" w:author="Fegie" w:date="2021-04-29T18:05:00Z">
              <w:r w:rsidR="007D541B">
                <w:rPr>
                  <w:rFonts w:ascii="標楷體" w:eastAsia="標楷體" w:hAnsi="標楷體"/>
                  <w:lang w:eastAsia="zh-HK"/>
                </w:rPr>
                <w:t>CustRelDetail.</w:t>
              </w:r>
            </w:ins>
            <w:ins w:id="21876" w:author="Fegie" w:date="2021-04-29T18:06:00Z">
              <w:r w:rsidR="007D541B">
                <w:rPr>
                  <w:rFonts w:ascii="標楷體" w:eastAsia="標楷體" w:hAnsi="標楷體"/>
                  <w:lang w:eastAsia="zh-HK"/>
                </w:rPr>
                <w:t>Rel</w:t>
              </w:r>
            </w:ins>
            <w:ins w:id="21877" w:author="Fegie" w:date="2021-04-29T18:08:00Z">
              <w:r w:rsidR="007D541B">
                <w:rPr>
                  <w:rFonts w:ascii="標楷體" w:eastAsia="標楷體" w:hAnsi="標楷體"/>
                  <w:lang w:eastAsia="zh-HK"/>
                </w:rPr>
                <w:t>ationCode</w:t>
              </w:r>
            </w:ins>
          </w:p>
          <w:p w14:paraId="6264C7B5" w14:textId="77777777" w:rsidR="00033682" w:rsidRDefault="00033682" w:rsidP="00033682">
            <w:pPr>
              <w:rPr>
                <w:ins w:id="21878" w:author="Fegie" w:date="2021-04-29T18:18:00Z"/>
                <w:rFonts w:ascii="標楷體" w:eastAsia="標楷體" w:hAnsi="標楷體" w:cs="細明體"/>
                <w:spacing w:val="15"/>
                <w:kern w:val="0"/>
              </w:rPr>
            </w:pPr>
            <w:ins w:id="21879" w:author="Fegie" w:date="2021-04-29T18:18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 xml:space="preserve">2.下拉選單 </w:t>
              </w:r>
            </w:ins>
          </w:p>
          <w:p w14:paraId="15B94348" w14:textId="65099D27" w:rsidR="00033682" w:rsidRPr="00BA4B70" w:rsidRDefault="00033682">
            <w:pPr>
              <w:rPr>
                <w:ins w:id="21880" w:author="Fegie" w:date="2021-04-28T19:22:00Z"/>
                <w:rFonts w:ascii="標楷體" w:eastAsia="標楷體" w:hAnsi="標楷體"/>
                <w:color w:val="000000" w:themeColor="text1"/>
              </w:rPr>
            </w:pPr>
            <w:ins w:id="21881" w:author="Fegie" w:date="2021-04-29T18:18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 xml:space="preserve">  (</w:t>
              </w:r>
            </w:ins>
            <w:ins w:id="21882" w:author="Fegie" w:date="2021-04-29T18:19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Cu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stRelationType</w:t>
              </w:r>
            </w:ins>
            <w:ins w:id="21883" w:author="Fegie" w:date="2021-04-29T18:18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21884" w:author="家榮 張" w:date="2021-05-06T19:36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"_(13).附件13"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="00831FEB"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del w:id="21885" w:author="家榮 張" w:date="2021-05-06T19:36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831FEB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</w:t>
              </w:r>
              <w:del w:id="21886" w:author="家榮 張" w:date="2021-05-06T19:36:00Z">
                <w:r w:rsidR="00A40324"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</w:rPr>
                  <w:delText>1</w:delText>
                </w:r>
              </w:del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3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21887" w:author="Fegie" w:date="2021-04-29T18:18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88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56D3CE" w14:textId="74582FCA" w:rsidR="001A37C9" w:rsidRDefault="00F114E7" w:rsidP="00C1400F">
            <w:pPr>
              <w:rPr>
                <w:ins w:id="21889" w:author="Fegie" w:date="2021-04-28T19:22:00Z"/>
                <w:rFonts w:ascii="標楷體" w:eastAsia="標楷體" w:hAnsi="標楷體"/>
                <w:lang w:eastAsia="zh-HK"/>
              </w:rPr>
            </w:pPr>
            <w:ins w:id="21890" w:author="Fegie" w:date="2021-04-29T18:08:00Z">
              <w:r>
                <w:rPr>
                  <w:rFonts w:ascii="標楷體" w:eastAsia="標楷體" w:hAnsi="標楷體" w:hint="eastAsia"/>
                  <w:lang w:eastAsia="zh-HK"/>
                </w:rPr>
                <w:t>關係</w:t>
              </w:r>
            </w:ins>
          </w:p>
        </w:tc>
      </w:tr>
      <w:tr w:rsidR="001A37C9" w14:paraId="700011DA" w14:textId="77777777" w:rsidTr="00F114E7">
        <w:trPr>
          <w:ins w:id="21891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92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D48D58" w14:textId="5817645A" w:rsidR="001A37C9" w:rsidRDefault="00876ACC" w:rsidP="00C1400F">
            <w:pPr>
              <w:jc w:val="center"/>
              <w:rPr>
                <w:ins w:id="21893" w:author="Fegie" w:date="2021-04-28T19:22:00Z"/>
                <w:rFonts w:ascii="標楷體" w:eastAsia="標楷體" w:hAnsi="標楷體"/>
              </w:rPr>
            </w:pPr>
            <w:ins w:id="21894" w:author="Fegie" w:date="2021-04-29T17:19:00Z">
              <w:r>
                <w:rPr>
                  <w:rFonts w:ascii="標楷體" w:eastAsia="標楷體" w:hAnsi="標楷體"/>
                </w:rPr>
                <w:t>8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95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3F6067" w14:textId="77777777" w:rsidR="001A37C9" w:rsidRDefault="001A37C9" w:rsidP="00C1400F">
            <w:pPr>
              <w:jc w:val="center"/>
              <w:rPr>
                <w:ins w:id="21896" w:author="Fegie" w:date="2021-04-28T19:22:00Z"/>
                <w:rFonts w:ascii="標楷體" w:eastAsia="標楷體" w:hAnsi="標楷體"/>
                <w:lang w:eastAsia="zh-HK"/>
              </w:rPr>
            </w:pPr>
            <w:ins w:id="21897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98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623DF0" w14:textId="2BB7A47F" w:rsidR="001A37C9" w:rsidRDefault="00E50C2A" w:rsidP="00C1400F">
            <w:pPr>
              <w:rPr>
                <w:ins w:id="21899" w:author="Fegie" w:date="2021-04-28T19:22:00Z"/>
                <w:rFonts w:ascii="標楷體" w:eastAsia="標楷體" w:hAnsi="標楷體"/>
                <w:lang w:eastAsia="zh-HK"/>
              </w:rPr>
            </w:pPr>
            <w:ins w:id="21900" w:author="Fegie" w:date="2021-04-29T17:32:00Z">
              <w:r>
                <w:rPr>
                  <w:rFonts w:ascii="標楷體" w:eastAsia="標楷體" w:hAnsi="標楷體" w:hint="eastAsia"/>
                  <w:lang w:eastAsia="zh-HK"/>
                </w:rPr>
                <w:t>備註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01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3EEF6F5" w14:textId="45C6D675" w:rsidR="001A37C9" w:rsidRPr="00BA4B70" w:rsidRDefault="007D541B" w:rsidP="00C1400F">
            <w:pPr>
              <w:rPr>
                <w:ins w:id="21902" w:author="Fegie" w:date="2021-04-28T19:22:00Z"/>
                <w:rFonts w:ascii="標楷體" w:eastAsia="標楷體" w:hAnsi="標楷體"/>
                <w:color w:val="000000" w:themeColor="text1"/>
              </w:rPr>
            </w:pPr>
            <w:ins w:id="21903" w:author="Fegie" w:date="2021-04-29T18:05:00Z">
              <w:r>
                <w:rPr>
                  <w:rFonts w:ascii="標楷體" w:eastAsia="標楷體" w:hAnsi="標楷體"/>
                  <w:lang w:eastAsia="zh-HK"/>
                </w:rPr>
                <w:t>CustRelDetail.</w:t>
              </w:r>
            </w:ins>
            <w:ins w:id="21904" w:author="Fegie" w:date="2021-04-29T18:06:00Z">
              <w:r>
                <w:rPr>
                  <w:rFonts w:ascii="標楷體" w:eastAsia="標楷體" w:hAnsi="標楷體"/>
                  <w:lang w:eastAsia="zh-HK"/>
                </w:rPr>
                <w:t>Remark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05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84D584" w14:textId="493DFD71" w:rsidR="001A37C9" w:rsidRDefault="00F114E7" w:rsidP="00C1400F">
            <w:pPr>
              <w:rPr>
                <w:ins w:id="21906" w:author="Fegie" w:date="2021-04-28T19:22:00Z"/>
                <w:rFonts w:ascii="標楷體" w:eastAsia="標楷體" w:hAnsi="標楷體"/>
                <w:lang w:eastAsia="zh-HK"/>
              </w:rPr>
            </w:pPr>
            <w:ins w:id="21907" w:author="Fegie" w:date="2021-04-29T18:08:00Z">
              <w:r>
                <w:rPr>
                  <w:rFonts w:ascii="標楷體" w:eastAsia="標楷體" w:hAnsi="標楷體" w:hint="eastAsia"/>
                  <w:lang w:eastAsia="zh-HK"/>
                </w:rPr>
                <w:t>備註</w:t>
              </w:r>
            </w:ins>
          </w:p>
        </w:tc>
      </w:tr>
      <w:tr w:rsidR="001A37C9" w14:paraId="7F7DD46D" w14:textId="77777777" w:rsidTr="00F114E7">
        <w:trPr>
          <w:ins w:id="21908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09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DB9BD6C" w14:textId="497F8F71" w:rsidR="001A37C9" w:rsidRDefault="00876ACC" w:rsidP="00C1400F">
            <w:pPr>
              <w:jc w:val="center"/>
              <w:rPr>
                <w:ins w:id="21910" w:author="Fegie" w:date="2021-04-28T19:22:00Z"/>
                <w:rFonts w:ascii="標楷體" w:eastAsia="標楷體" w:hAnsi="標楷體"/>
              </w:rPr>
            </w:pPr>
            <w:ins w:id="21911" w:author="Fegie" w:date="2021-04-29T17:19:00Z">
              <w:r>
                <w:rPr>
                  <w:rFonts w:ascii="標楷體" w:eastAsia="標楷體" w:hAnsi="標楷體"/>
                </w:rPr>
                <w:t>9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12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9A4C15B" w14:textId="77777777" w:rsidR="001A37C9" w:rsidRDefault="001A37C9" w:rsidP="00C1400F">
            <w:pPr>
              <w:jc w:val="center"/>
              <w:rPr>
                <w:ins w:id="21913" w:author="Fegie" w:date="2021-04-28T19:22:00Z"/>
                <w:rFonts w:ascii="標楷體" w:eastAsia="標楷體" w:hAnsi="標楷體"/>
                <w:lang w:eastAsia="zh-HK"/>
              </w:rPr>
            </w:pPr>
            <w:ins w:id="21914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15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9ABA30" w14:textId="352CEC49" w:rsidR="001A37C9" w:rsidRDefault="00E50C2A" w:rsidP="00C1400F">
            <w:pPr>
              <w:rPr>
                <w:ins w:id="21916" w:author="Fegie" w:date="2021-04-28T19:22:00Z"/>
                <w:rFonts w:ascii="標楷體" w:eastAsia="標楷體" w:hAnsi="標楷體"/>
                <w:lang w:eastAsia="zh-HK"/>
              </w:rPr>
            </w:pPr>
            <w:ins w:id="21917" w:author="Fegie" w:date="2021-04-29T17:32:00Z">
              <w:r>
                <w:rPr>
                  <w:rFonts w:ascii="標楷體" w:eastAsia="標楷體" w:hAnsi="標楷體" w:hint="eastAsia"/>
                  <w:lang w:eastAsia="zh-HK"/>
                </w:rPr>
                <w:t>狀態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18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B679C7" w14:textId="77777777" w:rsidR="001A37C9" w:rsidRDefault="00033682" w:rsidP="00C1400F">
            <w:pPr>
              <w:rPr>
                <w:ins w:id="21919" w:author="Fegie" w:date="2021-04-29T18:19:00Z"/>
                <w:rFonts w:ascii="標楷體" w:eastAsia="標楷體" w:hAnsi="標楷體"/>
                <w:lang w:eastAsia="zh-HK"/>
              </w:rPr>
            </w:pPr>
            <w:ins w:id="21920" w:author="Fegie" w:date="2021-04-29T18:19:00Z">
              <w:r>
                <w:rPr>
                  <w:rFonts w:ascii="標楷體" w:eastAsia="標楷體" w:hAnsi="標楷體"/>
                  <w:lang w:eastAsia="zh-HK"/>
                </w:rPr>
                <w:t>1.</w:t>
              </w:r>
            </w:ins>
            <w:ins w:id="21921" w:author="Fegie" w:date="2021-04-29T18:05:00Z">
              <w:r w:rsidR="007D541B">
                <w:rPr>
                  <w:rFonts w:ascii="標楷體" w:eastAsia="標楷體" w:hAnsi="標楷體"/>
                  <w:lang w:eastAsia="zh-HK"/>
                </w:rPr>
                <w:t>CustRelDetail.</w:t>
              </w:r>
            </w:ins>
            <w:ins w:id="21922" w:author="Fegie" w:date="2021-04-29T18:06:00Z">
              <w:r w:rsidR="007D541B">
                <w:rPr>
                  <w:rFonts w:ascii="標楷體" w:eastAsia="標楷體" w:hAnsi="標楷體"/>
                  <w:lang w:eastAsia="zh-HK"/>
                </w:rPr>
                <w:t>Status</w:t>
              </w:r>
            </w:ins>
          </w:p>
          <w:p w14:paraId="7AE5C67C" w14:textId="1533A154" w:rsidR="00033682" w:rsidRDefault="00033682">
            <w:pPr>
              <w:ind w:left="270" w:hangingChars="100" w:hanging="270"/>
              <w:rPr>
                <w:ins w:id="21923" w:author="Fegie" w:date="2021-04-28T19:22:00Z"/>
                <w:rFonts w:ascii="標楷體" w:eastAsia="標楷體" w:hAnsi="標楷體"/>
                <w:color w:val="FF0000"/>
              </w:rPr>
              <w:pPrChange w:id="21924" w:author="Fegie" w:date="2021-04-29T18:19:00Z">
                <w:pPr/>
              </w:pPrChange>
            </w:pPr>
            <w:ins w:id="21925" w:author="Fegie" w:date="2021-04-29T18:19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2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.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RelStatus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21926" w:author="家榮 張" w:date="2021-05-06T19:36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"_(14).附件14"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21927" w:author="家榮 張" w:date="2021-05-06T19:36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A40324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14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21928" w:author="Fegie" w:date="2021-04-29T18:19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29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FC7769" w14:textId="52F13CB9" w:rsidR="001A37C9" w:rsidRDefault="00F114E7" w:rsidP="00C1400F">
            <w:pPr>
              <w:rPr>
                <w:ins w:id="21930" w:author="Fegie" w:date="2021-04-28T19:22:00Z"/>
                <w:rFonts w:ascii="標楷體" w:eastAsia="標楷體" w:hAnsi="標楷體"/>
                <w:lang w:eastAsia="zh-HK"/>
              </w:rPr>
            </w:pPr>
            <w:ins w:id="21931" w:author="Fegie" w:date="2021-04-29T18:08:00Z">
              <w:r>
                <w:rPr>
                  <w:rFonts w:ascii="標楷體" w:eastAsia="標楷體" w:hAnsi="標楷體" w:hint="eastAsia"/>
                  <w:lang w:eastAsia="zh-HK"/>
                </w:rPr>
                <w:t>狀態</w:t>
              </w:r>
            </w:ins>
          </w:p>
        </w:tc>
      </w:tr>
      <w:tr w:rsidR="001A37C9" w14:paraId="361C8BBE" w14:textId="77777777" w:rsidTr="00F114E7">
        <w:trPr>
          <w:ins w:id="21932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33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94B5F46" w14:textId="4A6F3991" w:rsidR="001A37C9" w:rsidRDefault="001A37C9" w:rsidP="00C1400F">
            <w:pPr>
              <w:jc w:val="center"/>
              <w:rPr>
                <w:ins w:id="21934" w:author="Fegie" w:date="2021-04-28T19:22:00Z"/>
                <w:rFonts w:ascii="標楷體" w:eastAsia="標楷體" w:hAnsi="標楷體"/>
              </w:rPr>
            </w:pPr>
            <w:ins w:id="21935" w:author="Fegie" w:date="2021-04-28T19:22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21936" w:author="Fegie" w:date="2021-04-29T17:19:00Z">
              <w:r w:rsidR="00876ACC">
                <w:rPr>
                  <w:rFonts w:ascii="標楷體" w:eastAsia="標楷體" w:hAnsi="標楷體"/>
                </w:rPr>
                <w:t>0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37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B92B5B3" w14:textId="77777777" w:rsidR="001A37C9" w:rsidRDefault="001A37C9" w:rsidP="00C1400F">
            <w:pPr>
              <w:jc w:val="center"/>
              <w:rPr>
                <w:ins w:id="21938" w:author="Fegie" w:date="2021-04-28T19:22:00Z"/>
                <w:rFonts w:ascii="標楷體" w:eastAsia="標楷體" w:hAnsi="標楷體"/>
                <w:lang w:eastAsia="zh-HK"/>
              </w:rPr>
            </w:pPr>
            <w:ins w:id="21939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40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65199D9" w14:textId="672A5740" w:rsidR="001A37C9" w:rsidRDefault="00E50C2A" w:rsidP="00C1400F">
            <w:pPr>
              <w:rPr>
                <w:ins w:id="21941" w:author="Fegie" w:date="2021-04-28T19:22:00Z"/>
                <w:rFonts w:ascii="標楷體" w:eastAsia="標楷體" w:hAnsi="標楷體"/>
                <w:lang w:eastAsia="zh-HK"/>
              </w:rPr>
            </w:pPr>
            <w:ins w:id="21942" w:author="Fegie" w:date="2021-04-29T17:32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43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88038E" w14:textId="293CBD43" w:rsidR="001A37C9" w:rsidRDefault="007D541B" w:rsidP="00C1400F">
            <w:pPr>
              <w:rPr>
                <w:ins w:id="21944" w:author="Fegie" w:date="2021-04-28T19:22:00Z"/>
                <w:rFonts w:ascii="標楷體" w:eastAsia="標楷體" w:hAnsi="標楷體"/>
                <w:color w:val="FF0000"/>
              </w:rPr>
            </w:pPr>
            <w:ins w:id="21945" w:author="Fegie" w:date="2021-04-29T18:06:00Z">
              <w:r>
                <w:rPr>
                  <w:rFonts w:ascii="標楷體" w:eastAsia="標楷體" w:hAnsi="標楷體"/>
                  <w:lang w:eastAsia="zh-HK"/>
                </w:rPr>
                <w:t>CustRelDetail.Note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46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3FD43BD" w14:textId="4E1A040C" w:rsidR="001A37C9" w:rsidRDefault="00F114E7" w:rsidP="00C1400F">
            <w:pPr>
              <w:rPr>
                <w:ins w:id="21947" w:author="Fegie" w:date="2021-04-28T19:22:00Z"/>
                <w:rFonts w:ascii="標楷體" w:eastAsia="標楷體" w:hAnsi="標楷體"/>
                <w:lang w:eastAsia="zh-HK"/>
              </w:rPr>
            </w:pPr>
            <w:ins w:id="21948" w:author="Fegie" w:date="2021-04-29T18:09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1A37C9" w14:paraId="08B0BB9E" w14:textId="77777777" w:rsidTr="00F114E7">
        <w:trPr>
          <w:ins w:id="21949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50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29C8F3" w14:textId="498CD255" w:rsidR="001A37C9" w:rsidRDefault="001A37C9" w:rsidP="00C1400F">
            <w:pPr>
              <w:jc w:val="center"/>
              <w:rPr>
                <w:ins w:id="21951" w:author="Fegie" w:date="2021-04-28T19:22:00Z"/>
                <w:rFonts w:ascii="標楷體" w:eastAsia="標楷體" w:hAnsi="標楷體"/>
              </w:rPr>
            </w:pPr>
            <w:ins w:id="21952" w:author="Fegie" w:date="2021-04-28T19:22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21953" w:author="Fegie" w:date="2021-04-29T17:19:00Z">
              <w:r w:rsidR="00876ACC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54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0ECC58" w14:textId="77777777" w:rsidR="001A37C9" w:rsidRDefault="001A37C9" w:rsidP="00C1400F">
            <w:pPr>
              <w:jc w:val="center"/>
              <w:rPr>
                <w:ins w:id="21955" w:author="Fegie" w:date="2021-04-28T19:22:00Z"/>
                <w:rFonts w:ascii="標楷體" w:eastAsia="標楷體" w:hAnsi="標楷體"/>
                <w:lang w:eastAsia="zh-HK"/>
              </w:rPr>
            </w:pPr>
            <w:ins w:id="21956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57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C24367" w14:textId="7F6C4C1D" w:rsidR="001A37C9" w:rsidRDefault="00E50C2A" w:rsidP="00C1400F">
            <w:pPr>
              <w:rPr>
                <w:ins w:id="21958" w:author="Fegie" w:date="2021-04-28T19:22:00Z"/>
                <w:rFonts w:ascii="標楷體" w:eastAsia="標楷體" w:hAnsi="標楷體"/>
                <w:lang w:eastAsia="zh-HK"/>
              </w:rPr>
            </w:pPr>
            <w:ins w:id="21959" w:author="Fegie" w:date="2021-04-29T17:32:00Z">
              <w:r>
                <w:rPr>
                  <w:rFonts w:ascii="標楷體" w:eastAsia="標楷體" w:hAnsi="標楷體" w:hint="eastAsia"/>
                  <w:lang w:eastAsia="zh-HK"/>
                </w:rPr>
                <w:t>建立日期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60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A0C32C" w14:textId="14043C94" w:rsidR="001A37C9" w:rsidRDefault="007D541B" w:rsidP="00C1400F">
            <w:pPr>
              <w:rPr>
                <w:ins w:id="21961" w:author="Fegie" w:date="2021-04-28T19:22:00Z"/>
                <w:rFonts w:ascii="標楷體" w:eastAsia="標楷體" w:hAnsi="標楷體"/>
                <w:color w:val="FF0000"/>
              </w:rPr>
            </w:pPr>
            <w:ins w:id="21962" w:author="Fegie" w:date="2021-04-29T18:06:00Z">
              <w:r>
                <w:rPr>
                  <w:rFonts w:ascii="標楷體" w:eastAsia="標楷體" w:hAnsi="標楷體"/>
                  <w:lang w:eastAsia="zh-HK"/>
                </w:rPr>
                <w:t>CustRelDetail.CreateDate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63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56C5975" w14:textId="70E6E39C" w:rsidR="001A37C9" w:rsidRDefault="00F114E7" w:rsidP="00C1400F">
            <w:pPr>
              <w:rPr>
                <w:ins w:id="21964" w:author="Fegie" w:date="2021-04-28T19:22:00Z"/>
                <w:rFonts w:ascii="標楷體" w:eastAsia="標楷體" w:hAnsi="標楷體"/>
                <w:lang w:eastAsia="zh-HK"/>
              </w:rPr>
            </w:pPr>
            <w:ins w:id="21965" w:author="Fegie" w:date="2021-04-29T18:09:00Z">
              <w:r>
                <w:rPr>
                  <w:rFonts w:ascii="標楷體" w:eastAsia="標楷體" w:hAnsi="標楷體" w:hint="eastAsia"/>
                  <w:lang w:eastAsia="zh-HK"/>
                </w:rPr>
                <w:t>建立日期</w:t>
              </w:r>
            </w:ins>
          </w:p>
        </w:tc>
      </w:tr>
      <w:tr w:rsidR="001A37C9" w14:paraId="68FBD90C" w14:textId="77777777" w:rsidTr="00F114E7">
        <w:trPr>
          <w:ins w:id="21966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67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1A5544" w14:textId="0D16B47D" w:rsidR="001A37C9" w:rsidRDefault="001A37C9" w:rsidP="00C1400F">
            <w:pPr>
              <w:jc w:val="center"/>
              <w:rPr>
                <w:ins w:id="21968" w:author="Fegie" w:date="2021-04-28T19:22:00Z"/>
                <w:rFonts w:ascii="標楷體" w:eastAsia="標楷體" w:hAnsi="標楷體"/>
              </w:rPr>
            </w:pPr>
            <w:ins w:id="21969" w:author="Fegie" w:date="2021-04-28T19:22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21970" w:author="Fegie" w:date="2021-04-29T17:19:00Z">
              <w:r w:rsidR="00876ACC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71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460CBD" w14:textId="77777777" w:rsidR="001A37C9" w:rsidRDefault="001A37C9" w:rsidP="00C1400F">
            <w:pPr>
              <w:jc w:val="center"/>
              <w:rPr>
                <w:ins w:id="21972" w:author="Fegie" w:date="2021-04-28T19:22:00Z"/>
                <w:rFonts w:ascii="標楷體" w:eastAsia="標楷體" w:hAnsi="標楷體"/>
                <w:lang w:eastAsia="zh-HK"/>
              </w:rPr>
            </w:pPr>
            <w:ins w:id="21973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74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636C08" w14:textId="1F1E58A6" w:rsidR="001A37C9" w:rsidRDefault="00E50C2A" w:rsidP="00C1400F">
            <w:pPr>
              <w:rPr>
                <w:ins w:id="21975" w:author="Fegie" w:date="2021-04-28T19:22:00Z"/>
                <w:rFonts w:ascii="標楷體" w:eastAsia="標楷體" w:hAnsi="標楷體"/>
                <w:lang w:eastAsia="zh-HK"/>
              </w:rPr>
            </w:pPr>
            <w:ins w:id="21976" w:author="Fegie" w:date="2021-04-29T17:32:00Z">
              <w:r>
                <w:rPr>
                  <w:rFonts w:ascii="標楷體" w:eastAsia="標楷體" w:hAnsi="標楷體" w:hint="eastAsia"/>
                  <w:lang w:eastAsia="zh-HK"/>
                </w:rPr>
                <w:t>最後修改時間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77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341951" w14:textId="38D39D90" w:rsidR="001A37C9" w:rsidRDefault="007D541B" w:rsidP="00C1400F">
            <w:pPr>
              <w:rPr>
                <w:ins w:id="21978" w:author="Fegie" w:date="2021-04-28T19:22:00Z"/>
                <w:rFonts w:ascii="標楷體" w:eastAsia="標楷體" w:hAnsi="標楷體"/>
                <w:color w:val="FF0000"/>
              </w:rPr>
            </w:pPr>
            <w:ins w:id="21979" w:author="Fegie" w:date="2021-04-29T18:06:00Z">
              <w:r>
                <w:rPr>
                  <w:rFonts w:ascii="標楷體" w:eastAsia="標楷體" w:hAnsi="標楷體"/>
                  <w:lang w:eastAsia="zh-HK"/>
                </w:rPr>
                <w:t>CustRelDetail.LastUpdate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80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BC0AED" w14:textId="3A81B902" w:rsidR="001A37C9" w:rsidRDefault="00F114E7" w:rsidP="00C1400F">
            <w:pPr>
              <w:rPr>
                <w:ins w:id="21981" w:author="Fegie" w:date="2021-04-28T19:22:00Z"/>
                <w:rFonts w:ascii="標楷體" w:eastAsia="標楷體" w:hAnsi="標楷體"/>
                <w:lang w:eastAsia="zh-HK"/>
              </w:rPr>
            </w:pPr>
            <w:ins w:id="21982" w:author="Fegie" w:date="2021-04-29T18:09:00Z">
              <w:r>
                <w:rPr>
                  <w:rFonts w:ascii="標楷體" w:eastAsia="標楷體" w:hAnsi="標楷體" w:hint="eastAsia"/>
                  <w:lang w:eastAsia="zh-HK"/>
                </w:rPr>
                <w:t>最後修改時間</w:t>
              </w:r>
            </w:ins>
          </w:p>
        </w:tc>
      </w:tr>
      <w:tr w:rsidR="001A37C9" w14:paraId="5D007685" w14:textId="77777777" w:rsidTr="00F114E7">
        <w:trPr>
          <w:ins w:id="21983" w:author="Fegie" w:date="2021-04-28T19:22:00Z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84" w:author="Fegie" w:date="2021-04-29T18:09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C28EFB" w14:textId="289D1292" w:rsidR="001A37C9" w:rsidRDefault="001A37C9" w:rsidP="00C1400F">
            <w:pPr>
              <w:jc w:val="center"/>
              <w:rPr>
                <w:ins w:id="21985" w:author="Fegie" w:date="2021-04-28T19:22:00Z"/>
                <w:rFonts w:ascii="標楷體" w:eastAsia="標楷體" w:hAnsi="標楷體"/>
              </w:rPr>
            </w:pPr>
            <w:ins w:id="21986" w:author="Fegie" w:date="2021-04-28T19:22:00Z">
              <w:r>
                <w:rPr>
                  <w:rFonts w:ascii="標楷體" w:eastAsia="標楷體" w:hAnsi="標楷體" w:hint="eastAsia"/>
                </w:rPr>
                <w:t>1</w:t>
              </w:r>
            </w:ins>
            <w:ins w:id="21987" w:author="Fegie" w:date="2021-04-29T17:20:00Z">
              <w:r w:rsidR="00876ACC"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88" w:author="Fegie" w:date="2021-04-29T18:09:00Z">
              <w:tcPr>
                <w:tcW w:w="102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F4030E" w14:textId="77777777" w:rsidR="001A37C9" w:rsidRDefault="001A37C9" w:rsidP="00C1400F">
            <w:pPr>
              <w:jc w:val="center"/>
              <w:rPr>
                <w:ins w:id="21989" w:author="Fegie" w:date="2021-04-28T19:22:00Z"/>
                <w:rFonts w:ascii="標楷體" w:eastAsia="標楷體" w:hAnsi="標楷體"/>
                <w:lang w:eastAsia="zh-HK"/>
              </w:rPr>
            </w:pPr>
            <w:ins w:id="21990" w:author="Fegie" w:date="2021-04-28T19:22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91" w:author="Fegie" w:date="2021-04-29T18:09:00Z">
              <w:tcPr>
                <w:tcW w:w="170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626220D" w14:textId="3DAA0D2E" w:rsidR="001A37C9" w:rsidRDefault="00E50C2A" w:rsidP="00C1400F">
            <w:pPr>
              <w:rPr>
                <w:ins w:id="21992" w:author="Fegie" w:date="2021-04-28T19:22:00Z"/>
                <w:rFonts w:ascii="標楷體" w:eastAsia="標楷體" w:hAnsi="標楷體"/>
                <w:lang w:eastAsia="zh-HK"/>
              </w:rPr>
            </w:pPr>
            <w:ins w:id="21993" w:author="Fegie" w:date="2021-04-29T17:32:00Z">
              <w:r>
                <w:rPr>
                  <w:rFonts w:ascii="標楷體" w:eastAsia="標楷體" w:hAnsi="標楷體" w:hint="eastAsia"/>
                  <w:lang w:eastAsia="zh-HK"/>
                </w:rPr>
                <w:t>最後修改員工</w:t>
              </w:r>
            </w:ins>
          </w:p>
        </w:tc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94" w:author="Fegie" w:date="2021-04-29T18:09:00Z">
              <w:tcPr>
                <w:tcW w:w="345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F53120" w14:textId="7B0AD574" w:rsidR="001A37C9" w:rsidRDefault="007D541B" w:rsidP="00C1400F">
            <w:pPr>
              <w:rPr>
                <w:ins w:id="21995" w:author="Fegie" w:date="2021-04-28T19:22:00Z"/>
                <w:rFonts w:ascii="標楷體" w:eastAsia="標楷體" w:hAnsi="標楷體"/>
                <w:color w:val="FF0000"/>
              </w:rPr>
            </w:pPr>
            <w:ins w:id="21996" w:author="Fegie" w:date="2021-04-29T18:06:00Z">
              <w:r>
                <w:rPr>
                  <w:rFonts w:ascii="標楷體" w:eastAsia="標楷體" w:hAnsi="標楷體"/>
                  <w:lang w:eastAsia="zh-HK"/>
                </w:rPr>
                <w:t>CustRelDetail.LastUpdateEmpNo</w:t>
              </w:r>
            </w:ins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97" w:author="Fegie" w:date="2021-04-29T18:09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6A81C0" w14:textId="458CA6AF" w:rsidR="001A37C9" w:rsidRDefault="00F114E7" w:rsidP="00C1400F">
            <w:pPr>
              <w:rPr>
                <w:ins w:id="21998" w:author="Fegie" w:date="2021-04-28T19:22:00Z"/>
                <w:rFonts w:ascii="標楷體" w:eastAsia="標楷體" w:hAnsi="標楷體"/>
                <w:lang w:eastAsia="zh-HK"/>
              </w:rPr>
            </w:pPr>
            <w:ins w:id="21999" w:author="Fegie" w:date="2021-04-29T18:09:00Z">
              <w:r>
                <w:rPr>
                  <w:rFonts w:ascii="標楷體" w:eastAsia="標楷體" w:hAnsi="標楷體" w:hint="eastAsia"/>
                  <w:lang w:eastAsia="zh-HK"/>
                </w:rPr>
                <w:t>最後修改員工</w:t>
              </w:r>
            </w:ins>
          </w:p>
        </w:tc>
      </w:tr>
    </w:tbl>
    <w:p w14:paraId="1EA6CF08" w14:textId="006246E2" w:rsidR="00D04096" w:rsidRDefault="001A37C9">
      <w:pPr>
        <w:widowControl/>
        <w:rPr>
          <w:ins w:id="22000" w:author="Fegie" w:date="2021-05-02T00:09:00Z"/>
        </w:rPr>
      </w:pPr>
      <w:ins w:id="22001" w:author="Fegie" w:date="2021-04-28T19:22:00Z">
        <w:r>
          <w:br w:type="page"/>
        </w:r>
      </w:ins>
    </w:p>
    <w:p w14:paraId="411E9948" w14:textId="2BC45C7A" w:rsidR="00D04096" w:rsidRDefault="00D04096" w:rsidP="00D04096">
      <w:pPr>
        <w:pStyle w:val="3"/>
        <w:numPr>
          <w:ilvl w:val="2"/>
          <w:numId w:val="54"/>
        </w:numPr>
        <w:rPr>
          <w:ins w:id="22002" w:author="Fegie" w:date="2021-05-02T00:09:00Z"/>
        </w:rPr>
      </w:pPr>
      <w:ins w:id="22003" w:author="Fegie" w:date="2021-05-02T00:09:00Z">
        <w:r>
          <w:rPr>
            <w:rFonts w:hint="eastAsia"/>
          </w:rPr>
          <w:lastRenderedPageBreak/>
          <w:t>L</w:t>
        </w:r>
        <w:r>
          <w:t>110</w:t>
        </w:r>
        <w:r>
          <w:rPr>
            <w:rFonts w:hint="eastAsia"/>
          </w:rPr>
          <w:t>6</w:t>
        </w:r>
        <w:r>
          <w:t xml:space="preserve">  </w:t>
        </w:r>
        <w:r>
          <w:rPr>
            <w:rFonts w:hint="eastAsia"/>
          </w:rPr>
          <w:t>關聯戶資料維護</w:t>
        </w:r>
      </w:ins>
      <w:ins w:id="22004" w:author="Fegie" w:date="2021-05-05T16:25:00Z">
        <w:r w:rsidR="00C817AE">
          <w:rPr>
            <w:rFonts w:hAnsi="標楷體" w:hint="eastAsia"/>
          </w:rPr>
          <w:t>***</w:t>
        </w:r>
      </w:ins>
    </w:p>
    <w:p w14:paraId="4DEB376C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22005" w:author="Fegie" w:date="2021-05-02T00:09:00Z"/>
        </w:rPr>
      </w:pPr>
      <w:ins w:id="22006" w:author="Fegie" w:date="2021-05-02T00:09:00Z">
        <w:r>
          <w:rPr>
            <w:rFonts w:hint="eastAsia"/>
          </w:rPr>
          <w:t>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D04096" w14:paraId="4936FC53" w14:textId="77777777" w:rsidTr="001B4B49">
        <w:trPr>
          <w:trHeight w:val="277"/>
          <w:ins w:id="22007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3BA0306" w14:textId="77777777" w:rsidR="00D04096" w:rsidRDefault="00D04096" w:rsidP="001B4B49">
            <w:pPr>
              <w:rPr>
                <w:ins w:id="22008" w:author="Fegie" w:date="2021-05-02T00:09:00Z"/>
                <w:rFonts w:ascii="標楷體" w:eastAsia="標楷體" w:hAnsi="標楷體"/>
              </w:rPr>
            </w:pPr>
            <w:ins w:id="22009" w:author="Fegie" w:date="2021-05-02T00:09:00Z">
              <w:r>
                <w:rPr>
                  <w:rFonts w:ascii="標楷體" w:eastAsia="標楷體" w:hAnsi="標楷體" w:hint="eastAsia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12E063" w14:textId="1127E9EA" w:rsidR="00D04096" w:rsidRDefault="002D0D18" w:rsidP="001B4B49">
            <w:pPr>
              <w:rPr>
                <w:ins w:id="22010" w:author="Fegie" w:date="2021-05-02T00:09:00Z"/>
                <w:rFonts w:ascii="標楷體" w:eastAsia="標楷體" w:hAnsi="標楷體"/>
              </w:rPr>
            </w:pPr>
            <w:ins w:id="22011" w:author="Fegie" w:date="2021-05-02T16:11:00Z">
              <w:r>
                <w:rPr>
                  <w:rFonts w:ascii="標楷體" w:eastAsia="標楷體" w:hAnsi="標楷體" w:hint="eastAsia"/>
                </w:rPr>
                <w:t>關聯戶資料</w:t>
              </w:r>
            </w:ins>
            <w:ins w:id="22012" w:author="Fegie" w:date="2021-05-02T00:09:00Z">
              <w:r w:rsidR="00D04096">
                <w:rPr>
                  <w:rFonts w:ascii="標楷體" w:eastAsia="標楷體" w:hAnsi="標楷體" w:hint="eastAsia"/>
                </w:rPr>
                <w:t>維護</w:t>
              </w:r>
            </w:ins>
          </w:p>
        </w:tc>
      </w:tr>
      <w:tr w:rsidR="00D04096" w14:paraId="03095BF1" w14:textId="77777777" w:rsidTr="001B4B49">
        <w:trPr>
          <w:trHeight w:val="277"/>
          <w:ins w:id="22013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7AC522" w14:textId="77777777" w:rsidR="00D04096" w:rsidRDefault="00D04096" w:rsidP="001B4B49">
            <w:pPr>
              <w:rPr>
                <w:ins w:id="22014" w:author="Fegie" w:date="2021-05-02T00:09:00Z"/>
                <w:rFonts w:ascii="標楷體" w:eastAsia="標楷體" w:hAnsi="標楷體"/>
              </w:rPr>
            </w:pPr>
            <w:ins w:id="22015" w:author="Fegie" w:date="2021-05-02T00:09:00Z">
              <w:r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E9800B" w14:textId="23B52DC6" w:rsidR="00D04096" w:rsidRDefault="00D04096" w:rsidP="001B4B49">
            <w:pPr>
              <w:rPr>
                <w:ins w:id="22016" w:author="Fegie" w:date="2021-05-02T00:09:00Z"/>
                <w:rFonts w:ascii="標楷體" w:eastAsia="標楷體" w:hAnsi="標楷體"/>
              </w:rPr>
            </w:pPr>
            <w:ins w:id="22017" w:author="Fegie" w:date="2021-05-02T00:09:00Z">
              <w:r>
                <w:rPr>
                  <w:rFonts w:ascii="標楷體" w:eastAsia="標楷體" w:hAnsi="標楷體" w:hint="eastAsia"/>
                </w:rPr>
                <w:t>1.維護</w:t>
              </w:r>
            </w:ins>
            <w:ins w:id="22018" w:author="Fegie" w:date="2021-05-02T16:12:00Z">
              <w:r w:rsidR="002D0D18">
                <w:rPr>
                  <w:rFonts w:ascii="標楷體" w:eastAsia="標楷體" w:hAnsi="標楷體" w:hint="eastAsia"/>
                </w:rPr>
                <w:t>客戶關聯戶</w:t>
              </w:r>
            </w:ins>
            <w:ins w:id="22019" w:author="Fegie" w:date="2021-05-02T00:09:00Z">
              <w:r>
                <w:rPr>
                  <w:rFonts w:ascii="標楷體" w:eastAsia="標楷體" w:hAnsi="標楷體" w:hint="eastAsia"/>
                </w:rPr>
                <w:t>資料。</w:t>
              </w:r>
            </w:ins>
          </w:p>
          <w:p w14:paraId="1DE205E8" w14:textId="2AD4B3AE" w:rsidR="00D04096" w:rsidRDefault="00D04096" w:rsidP="001B4B49">
            <w:pPr>
              <w:rPr>
                <w:ins w:id="22020" w:author="Fegie" w:date="2021-05-02T00:09:00Z"/>
                <w:rFonts w:ascii="標楷體" w:eastAsia="標楷體" w:hAnsi="標楷體"/>
              </w:rPr>
            </w:pPr>
            <w:ins w:id="22021" w:author="Fegie" w:date="2021-05-02T00:09:00Z">
              <w:r>
                <w:rPr>
                  <w:rFonts w:ascii="標楷體" w:eastAsia="標楷體" w:hAnsi="標楷體" w:hint="eastAsia"/>
                </w:rPr>
                <w:t>2.需由入口交易「</w:t>
              </w:r>
            </w:ins>
            <w:ins w:id="22022" w:author="Fegie" w:date="2021-05-02T16:12:00Z">
              <w:r w:rsidR="002D0D18">
                <w:rPr>
                  <w:rFonts w:ascii="標楷體" w:eastAsia="標楷體" w:hAnsi="標楷體" w:hint="eastAsia"/>
                </w:rPr>
                <w:t>L1906 關聯戶資料查詢</w:t>
              </w:r>
            </w:ins>
            <w:ins w:id="22023" w:author="Fegie" w:date="2021-05-02T00:09:00Z">
              <w:r>
                <w:rPr>
                  <w:rFonts w:ascii="標楷體" w:eastAsia="標楷體" w:hAnsi="標楷體" w:hint="eastAsia"/>
                </w:rPr>
                <w:t>」進入</w:t>
              </w:r>
            </w:ins>
          </w:p>
        </w:tc>
      </w:tr>
      <w:tr w:rsidR="00D04096" w14:paraId="71D46F8C" w14:textId="77777777" w:rsidTr="001B4B49">
        <w:trPr>
          <w:trHeight w:val="773"/>
          <w:ins w:id="22024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18EB0B" w14:textId="77777777" w:rsidR="00D04096" w:rsidRDefault="00D04096" w:rsidP="001B4B49">
            <w:pPr>
              <w:rPr>
                <w:ins w:id="22025" w:author="Fegie" w:date="2021-05-02T00:09:00Z"/>
                <w:rFonts w:ascii="標楷體" w:eastAsia="標楷體" w:hAnsi="標楷體"/>
              </w:rPr>
            </w:pPr>
            <w:ins w:id="22026" w:author="Fegie" w:date="2021-05-02T00:09:00Z">
              <w:r>
                <w:rPr>
                  <w:rFonts w:ascii="標楷體" w:eastAsia="標楷體" w:hAnsi="標楷體" w:hint="eastAsia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FDCB34" w14:textId="04824D60" w:rsidR="00D04096" w:rsidRDefault="00D04096" w:rsidP="001B4B49">
            <w:pPr>
              <w:ind w:left="240" w:hangingChars="100" w:hanging="240"/>
              <w:rPr>
                <w:ins w:id="22027" w:author="Fegie" w:date="2021-05-02T00:09:00Z"/>
                <w:rFonts w:ascii="標楷體" w:eastAsia="標楷體" w:hAnsi="標楷體"/>
              </w:rPr>
            </w:pPr>
            <w:ins w:id="22028" w:author="Fegie" w:date="2021-05-02T00:09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2029" w:author="st1" w:date="2021-05-06T10:56:00Z">
              <w:r w:rsidR="00047BAE" w:rsidRPr="004B136D">
                <w:rPr>
                  <w:rFonts w:ascii="標楷體" w:eastAsia="標楷體" w:hAnsi="標楷體" w:hint="eastAsia"/>
                </w:rPr>
                <w:t>參考「作業流程.客戶作業」</w:t>
              </w:r>
            </w:ins>
            <w:ins w:id="22030" w:author="Fegie" w:date="2021-05-02T00:09:00Z">
              <w:del w:id="22031" w:author="st1" w:date="2021-05-06T10:56:00Z">
                <w:r w:rsidRPr="002D0D18" w:rsidDel="00047BAE">
                  <w:rPr>
                    <w:rFonts w:ascii="標楷體" w:eastAsia="標楷體" w:hAnsi="標楷體" w:hint="eastAsia"/>
                    <w:color w:val="FF0000"/>
                    <w:rPrChange w:id="22032" w:author="Fegie" w:date="2021-05-02T16:12:00Z">
                      <w:rPr>
                        <w:rFonts w:ascii="標楷體" w:eastAsia="標楷體" w:hAnsi="標楷體" w:hint="eastAsia"/>
                      </w:rPr>
                    </w:rPrChange>
                  </w:rPr>
                  <w:delText>參考流程</w:delText>
                </w:r>
                <w:r w:rsidDel="00047BAE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</w:ins>
          </w:p>
          <w:p w14:paraId="51AA2E64" w14:textId="77777777" w:rsidR="002D0D18" w:rsidRDefault="00D04096" w:rsidP="001B4B49">
            <w:pPr>
              <w:rPr>
                <w:ins w:id="22033" w:author="Fegie" w:date="2021-05-02T16:13:00Z"/>
                <w:rFonts w:ascii="標楷體" w:eastAsia="標楷體" w:hAnsi="標楷體"/>
              </w:rPr>
            </w:pPr>
            <w:ins w:id="22034" w:author="Fegie" w:date="2021-05-02T00:09:00Z">
              <w:r>
                <w:rPr>
                  <w:rFonts w:ascii="標楷體" w:eastAsia="標楷體" w:hAnsi="標楷體" w:hint="eastAsia"/>
                </w:rPr>
                <w:t>2.維護</w:t>
              </w:r>
            </w:ins>
            <w:ins w:id="22035" w:author="Fegie" w:date="2021-05-02T16:12:00Z">
              <w:r w:rsidR="002D0D18">
                <w:rPr>
                  <w:rFonts w:ascii="標楷體" w:eastAsia="標楷體" w:hAnsi="標楷體" w:hint="eastAsia"/>
                </w:rPr>
                <w:t>客戶關係人/關係企業</w:t>
              </w:r>
            </w:ins>
            <w:ins w:id="22036" w:author="Fegie" w:date="2021-05-02T16:13:00Z">
              <w:r w:rsidR="002D0D18">
                <w:rPr>
                  <w:rFonts w:ascii="標楷體" w:eastAsia="標楷體" w:hAnsi="標楷體" w:hint="eastAsia"/>
                </w:rPr>
                <w:t>資料維護主</w:t>
              </w:r>
            </w:ins>
            <w:ins w:id="22037" w:author="Fegie" w:date="2021-05-02T00:09:00Z">
              <w:r>
                <w:rPr>
                  <w:rFonts w:ascii="標楷體" w:eastAsia="標楷體" w:hAnsi="標楷體" w:hint="eastAsia"/>
                </w:rPr>
                <w:t>檔(</w:t>
              </w:r>
            </w:ins>
            <w:ins w:id="22038" w:author="Fegie" w:date="2021-05-02T16:13:00Z">
              <w:r w:rsidR="002D0D18">
                <w:rPr>
                  <w:rFonts w:ascii="標楷體" w:eastAsia="標楷體" w:hAnsi="標楷體"/>
                </w:rPr>
                <w:t>CustRelMain</w:t>
              </w:r>
            </w:ins>
            <w:ins w:id="22039" w:author="Fegie" w:date="2021-05-02T00:09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0269824E" w14:textId="464090C7" w:rsidR="00D04096" w:rsidRDefault="002D0D18">
            <w:pPr>
              <w:ind w:left="240" w:hangingChars="100" w:hanging="240"/>
              <w:rPr>
                <w:ins w:id="22040" w:author="Fegie" w:date="2021-05-02T00:09:00Z"/>
                <w:rFonts w:ascii="標楷體" w:eastAsia="標楷體" w:hAnsi="標楷體"/>
              </w:rPr>
              <w:pPrChange w:id="22041" w:author="Fegie" w:date="2021-05-02T16:14:00Z">
                <w:pPr/>
              </w:pPrChange>
            </w:pPr>
            <w:ins w:id="22042" w:author="Fegie" w:date="2021-05-02T16:13:00Z">
              <w:r>
                <w:rPr>
                  <w:rFonts w:ascii="標楷體" w:eastAsia="標楷體" w:hAnsi="標楷體" w:hint="eastAsia"/>
                </w:rPr>
                <w:t xml:space="preserve">  與客戶關係人/關係企業資料維護明細檔(</w:t>
              </w:r>
              <w:r>
                <w:rPr>
                  <w:rFonts w:ascii="標楷體" w:eastAsia="標楷體" w:hAnsi="標楷體"/>
                </w:rPr>
                <w:t>CustRelDetail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24B899EB" w14:textId="77777777" w:rsidR="00D04096" w:rsidRDefault="00D04096" w:rsidP="001B4B49">
            <w:pPr>
              <w:rPr>
                <w:ins w:id="22043" w:author="Fegie" w:date="2021-05-02T00:09:00Z"/>
                <w:rFonts w:ascii="標楷體" w:eastAsia="標楷體" w:hAnsi="標楷體"/>
                <w:lang w:eastAsia="zh-HK"/>
              </w:rPr>
            </w:pPr>
            <w:ins w:id="22044" w:author="Fegie" w:date="2021-05-02T00:09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58F58CF6" w14:textId="762EDA6F" w:rsidR="00D04096" w:rsidRDefault="00D04096" w:rsidP="001B4B49">
            <w:pPr>
              <w:rPr>
                <w:ins w:id="22045" w:author="Fegie" w:date="2021-05-02T00:09:00Z"/>
                <w:rFonts w:ascii="標楷體" w:eastAsia="標楷體" w:hAnsi="標楷體"/>
                <w:lang w:eastAsia="zh-HK"/>
              </w:rPr>
            </w:pPr>
            <w:ins w:id="22046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(1).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新增:新增</w:t>
              </w:r>
            </w:ins>
            <w:ins w:id="22047" w:author="Fegie" w:date="2021-05-02T16:20:00Z">
              <w:r w:rsidR="002D0D18">
                <w:rPr>
                  <w:rFonts w:ascii="標楷體" w:eastAsia="標楷體" w:hAnsi="標楷體" w:hint="eastAsia"/>
                  <w:lang w:eastAsia="zh-HK"/>
                </w:rPr>
                <w:t>客戶關聯戶</w:t>
              </w:r>
            </w:ins>
            <w:ins w:id="22048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  <w:p w14:paraId="434965D5" w14:textId="43108279" w:rsidR="00D04096" w:rsidRDefault="00D04096">
            <w:pPr>
              <w:rPr>
                <w:ins w:id="22049" w:author="Fegie" w:date="2021-05-02T00:09:00Z"/>
                <w:rFonts w:ascii="標楷體" w:eastAsia="標楷體" w:hAnsi="標楷體"/>
                <w:lang w:eastAsia="zh-HK"/>
              </w:rPr>
            </w:pPr>
            <w:ins w:id="22050" w:author="Fegie" w:date="2021-05-02T00:09:00Z">
              <w:r>
                <w:rPr>
                  <w:rFonts w:ascii="標楷體" w:eastAsia="標楷體" w:hAnsi="標楷體" w:hint="eastAsia"/>
                </w:rPr>
                <w:t xml:space="preserve">  (2).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22051" w:author="Fegie" w:date="2021-05-02T16:20:00Z">
              <w:r w:rsidR="002D0D18">
                <w:rPr>
                  <w:rFonts w:ascii="標楷體" w:eastAsia="標楷體" w:hAnsi="標楷體" w:hint="eastAsia"/>
                  <w:lang w:eastAsia="zh-HK"/>
                </w:rPr>
                <w:t>客戶關聯戶</w:t>
              </w:r>
            </w:ins>
            <w:ins w:id="22052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  <w:tr w:rsidR="00D04096" w14:paraId="76524897" w14:textId="77777777" w:rsidTr="001B4B49">
        <w:trPr>
          <w:trHeight w:val="321"/>
          <w:ins w:id="22053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DC83F86" w14:textId="77777777" w:rsidR="00D04096" w:rsidRDefault="00D04096" w:rsidP="001B4B49">
            <w:pPr>
              <w:rPr>
                <w:ins w:id="22054" w:author="Fegie" w:date="2021-05-02T00:09:00Z"/>
                <w:rFonts w:ascii="標楷體" w:eastAsia="標楷體" w:hAnsi="標楷體"/>
              </w:rPr>
            </w:pPr>
            <w:ins w:id="22055" w:author="Fegie" w:date="2021-05-02T00:09:00Z">
              <w:r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39E6A7" w14:textId="77777777" w:rsidR="00D04096" w:rsidRDefault="00D04096" w:rsidP="001B4B49">
            <w:pPr>
              <w:rPr>
                <w:ins w:id="22056" w:author="Fegie" w:date="2021-05-02T00:09:00Z"/>
                <w:rFonts w:ascii="標楷體" w:eastAsia="標楷體" w:hAnsi="標楷體"/>
              </w:rPr>
            </w:pPr>
          </w:p>
        </w:tc>
      </w:tr>
      <w:tr w:rsidR="00D04096" w14:paraId="750F7CB2" w14:textId="77777777" w:rsidTr="001B4B49">
        <w:trPr>
          <w:trHeight w:val="1311"/>
          <w:ins w:id="22057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DB7C456" w14:textId="77777777" w:rsidR="00D04096" w:rsidRDefault="00D04096" w:rsidP="001B4B49">
            <w:pPr>
              <w:rPr>
                <w:ins w:id="22058" w:author="Fegie" w:date="2021-05-02T00:09:00Z"/>
                <w:rFonts w:ascii="標楷體" w:eastAsia="標楷體" w:hAnsi="標楷體"/>
              </w:rPr>
            </w:pPr>
            <w:ins w:id="22059" w:author="Fegie" w:date="2021-05-02T00:09:00Z">
              <w:r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6D241F" w14:textId="77777777" w:rsidR="00D04096" w:rsidRDefault="00D04096">
            <w:pPr>
              <w:rPr>
                <w:ins w:id="22060" w:author="Fegie" w:date="2021-05-02T00:09:00Z"/>
                <w:rFonts w:ascii="標楷體" w:eastAsia="標楷體" w:hAnsi="標楷體"/>
              </w:rPr>
            </w:pPr>
          </w:p>
        </w:tc>
      </w:tr>
      <w:tr w:rsidR="00D04096" w14:paraId="66B69E6D" w14:textId="77777777" w:rsidTr="001B4B49">
        <w:trPr>
          <w:trHeight w:val="278"/>
          <w:ins w:id="22061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2FA4C8" w14:textId="77777777" w:rsidR="00D04096" w:rsidRDefault="00D04096" w:rsidP="001B4B49">
            <w:pPr>
              <w:rPr>
                <w:ins w:id="22062" w:author="Fegie" w:date="2021-05-02T00:09:00Z"/>
                <w:rFonts w:ascii="標楷體" w:eastAsia="標楷體" w:hAnsi="標楷體"/>
              </w:rPr>
            </w:pPr>
            <w:ins w:id="22063" w:author="Fegie" w:date="2021-05-02T00:09:00Z">
              <w:r>
                <w:rPr>
                  <w:rFonts w:ascii="標楷體" w:eastAsia="標楷體" w:hAnsi="標楷體" w:hint="eastAsia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D1910E" w14:textId="77777777" w:rsidR="00D04096" w:rsidRDefault="00D04096" w:rsidP="001B4B49">
            <w:pPr>
              <w:rPr>
                <w:ins w:id="22064" w:author="Fegie" w:date="2021-05-02T00:09:00Z"/>
                <w:rFonts w:ascii="標楷體" w:eastAsia="標楷體" w:hAnsi="標楷體"/>
              </w:rPr>
            </w:pPr>
          </w:p>
        </w:tc>
      </w:tr>
      <w:tr w:rsidR="00D04096" w14:paraId="2F103F2D" w14:textId="77777777" w:rsidTr="001B4B49">
        <w:trPr>
          <w:trHeight w:val="358"/>
          <w:ins w:id="22065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6E89B5C" w14:textId="77777777" w:rsidR="00D04096" w:rsidRDefault="00D04096" w:rsidP="001B4B49">
            <w:pPr>
              <w:rPr>
                <w:ins w:id="22066" w:author="Fegie" w:date="2021-05-02T00:09:00Z"/>
                <w:rFonts w:ascii="標楷體" w:eastAsia="標楷體" w:hAnsi="標楷體"/>
              </w:rPr>
            </w:pPr>
            <w:ins w:id="22067" w:author="Fegie" w:date="2021-05-02T00:09:00Z">
              <w:r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9CD125" w14:textId="77777777" w:rsidR="00D04096" w:rsidRDefault="00D04096" w:rsidP="001B4B49">
            <w:pPr>
              <w:rPr>
                <w:ins w:id="22068" w:author="Fegie" w:date="2021-05-02T00:09:00Z"/>
                <w:rFonts w:ascii="標楷體" w:eastAsia="標楷體" w:hAnsi="標楷體"/>
              </w:rPr>
            </w:pPr>
            <w:ins w:id="22069" w:author="Fegie" w:date="2021-05-02T00:09:00Z">
              <w:r>
                <w:rPr>
                  <w:rFonts w:ascii="標楷體" w:eastAsia="標楷體" w:hAnsi="標楷體" w:hint="eastAsia"/>
                </w:rPr>
                <w:t>1.修改時，異動內容會記錄於「資料變更紀錄檔(TxDataLog)」，可至「L6932 資料變更交易查詢」查詢異動內容</w:t>
              </w:r>
            </w:ins>
          </w:p>
        </w:tc>
      </w:tr>
      <w:tr w:rsidR="00D04096" w14:paraId="6A1B334C" w14:textId="77777777" w:rsidTr="001B4B49">
        <w:trPr>
          <w:trHeight w:val="278"/>
          <w:ins w:id="22070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D5466CF" w14:textId="77777777" w:rsidR="00D04096" w:rsidRDefault="00D04096" w:rsidP="001B4B49">
            <w:pPr>
              <w:rPr>
                <w:ins w:id="22071" w:author="Fegie" w:date="2021-05-02T00:09:00Z"/>
                <w:rFonts w:ascii="標楷體" w:eastAsia="標楷體" w:hAnsi="標楷體"/>
              </w:rPr>
            </w:pPr>
            <w:ins w:id="22072" w:author="Fegie" w:date="2021-05-02T00:09:00Z">
              <w:r>
                <w:rPr>
                  <w:rFonts w:ascii="標楷體" w:eastAsia="標楷體" w:hAnsi="標楷體" w:hint="eastAsia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F8D549" w14:textId="77777777" w:rsidR="00D04096" w:rsidRDefault="00D04096" w:rsidP="001B4B49">
            <w:pPr>
              <w:rPr>
                <w:ins w:id="22073" w:author="Fegie" w:date="2021-05-02T00:09:00Z"/>
                <w:rFonts w:ascii="標楷體" w:eastAsia="標楷體" w:hAnsi="標楷體"/>
              </w:rPr>
            </w:pPr>
          </w:p>
        </w:tc>
      </w:tr>
    </w:tbl>
    <w:p w14:paraId="308BEC63" w14:textId="77777777" w:rsidR="00D04096" w:rsidRDefault="00D04096" w:rsidP="00D04096">
      <w:pPr>
        <w:rPr>
          <w:ins w:id="22074" w:author="Fegie" w:date="2021-05-02T00:09:00Z"/>
          <w:rFonts w:ascii="標楷體" w:eastAsia="標楷體" w:hAnsi="標楷體"/>
        </w:rPr>
      </w:pPr>
    </w:p>
    <w:p w14:paraId="02F85C86" w14:textId="77777777" w:rsidR="00D04096" w:rsidRDefault="00D04096" w:rsidP="00D04096">
      <w:pPr>
        <w:pStyle w:val="a"/>
        <w:numPr>
          <w:ilvl w:val="0"/>
          <w:numId w:val="55"/>
        </w:numPr>
        <w:spacing w:before="0"/>
        <w:ind w:left="1418"/>
        <w:rPr>
          <w:ins w:id="22075" w:author="Fegie" w:date="2021-05-02T00:09:00Z"/>
        </w:rPr>
      </w:pPr>
      <w:ins w:id="22076" w:author="Fegie" w:date="2021-05-02T00:09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D04096" w14:paraId="6C8AB0EC" w14:textId="77777777" w:rsidTr="001B4B49">
        <w:trPr>
          <w:ins w:id="22077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0229E5" w14:textId="77777777" w:rsidR="00D04096" w:rsidRDefault="00D04096" w:rsidP="001B4B49">
            <w:pPr>
              <w:jc w:val="center"/>
              <w:rPr>
                <w:ins w:id="22078" w:author="Fegie" w:date="2021-05-02T00:09:00Z"/>
                <w:rFonts w:ascii="標楷體" w:eastAsia="標楷體" w:hAnsi="標楷體"/>
              </w:rPr>
            </w:pPr>
            <w:ins w:id="22079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70DE5ED" w14:textId="77777777" w:rsidR="00D04096" w:rsidRDefault="00D04096" w:rsidP="001B4B49">
            <w:pPr>
              <w:jc w:val="center"/>
              <w:rPr>
                <w:ins w:id="22080" w:author="Fegie" w:date="2021-05-02T00:09:00Z"/>
                <w:rFonts w:ascii="標楷體" w:eastAsia="標楷體" w:hAnsi="標楷體"/>
              </w:rPr>
            </w:pPr>
            <w:ins w:id="22081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B3A7440" w14:textId="77777777" w:rsidR="00D04096" w:rsidRDefault="00D04096" w:rsidP="001B4B49">
            <w:pPr>
              <w:jc w:val="center"/>
              <w:rPr>
                <w:ins w:id="22082" w:author="Fegie" w:date="2021-05-02T00:09:00Z"/>
                <w:rFonts w:ascii="標楷體" w:eastAsia="標楷體" w:hAnsi="標楷體"/>
              </w:rPr>
            </w:pPr>
            <w:ins w:id="22083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D04096" w14:paraId="35E2F929" w14:textId="77777777" w:rsidTr="001B4B49">
        <w:trPr>
          <w:ins w:id="22084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24506" w14:textId="77777777" w:rsidR="00D04096" w:rsidRDefault="00D04096" w:rsidP="001B4B49">
            <w:pPr>
              <w:jc w:val="center"/>
              <w:rPr>
                <w:ins w:id="22085" w:author="Fegie" w:date="2021-05-02T00:09:00Z"/>
                <w:rFonts w:ascii="標楷體" w:eastAsia="標楷體" w:hAnsi="標楷體"/>
              </w:rPr>
            </w:pPr>
            <w:ins w:id="22086" w:author="Fegie" w:date="2021-05-02T00:09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EB141" w14:textId="2B5CD5DB" w:rsidR="00D04096" w:rsidRDefault="002D0D18" w:rsidP="001B4B49">
            <w:pPr>
              <w:rPr>
                <w:ins w:id="22087" w:author="Fegie" w:date="2021-05-02T00:09:00Z"/>
                <w:rFonts w:ascii="標楷體" w:eastAsia="標楷體" w:hAnsi="標楷體"/>
              </w:rPr>
            </w:pPr>
            <w:ins w:id="22088" w:author="Fegie" w:date="2021-05-02T16:21:00Z">
              <w:r>
                <w:rPr>
                  <w:rFonts w:ascii="標楷體" w:eastAsia="標楷體" w:hAnsi="標楷體"/>
                </w:rPr>
                <w:t>CustRelMain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2B552" w14:textId="04C95EED" w:rsidR="00D04096" w:rsidRDefault="002D0D18" w:rsidP="001B4B49">
            <w:pPr>
              <w:rPr>
                <w:ins w:id="22089" w:author="Fegie" w:date="2021-05-02T00:09:00Z"/>
                <w:rFonts w:ascii="標楷體" w:eastAsia="標楷體" w:hAnsi="標楷體"/>
              </w:rPr>
            </w:pPr>
            <w:ins w:id="22090" w:author="Fegie" w:date="2021-05-02T16:21:00Z">
              <w:r>
                <w:rPr>
                  <w:rFonts w:ascii="標楷體" w:eastAsia="標楷體" w:hAnsi="標楷體" w:hint="eastAsia"/>
                </w:rPr>
                <w:t>客戶關係人/關係企業資料維護主檔</w:t>
              </w:r>
            </w:ins>
          </w:p>
        </w:tc>
      </w:tr>
      <w:tr w:rsidR="00D04096" w14:paraId="00A09073" w14:textId="77777777" w:rsidTr="001B4B49">
        <w:trPr>
          <w:ins w:id="22091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D62CC" w14:textId="77777777" w:rsidR="00D04096" w:rsidRDefault="00D04096" w:rsidP="001B4B49">
            <w:pPr>
              <w:jc w:val="center"/>
              <w:rPr>
                <w:ins w:id="22092" w:author="Fegie" w:date="2021-05-02T00:09:00Z"/>
                <w:rFonts w:ascii="標楷體" w:eastAsia="標楷體" w:hAnsi="標楷體"/>
              </w:rPr>
            </w:pPr>
            <w:ins w:id="22093" w:author="Fegie" w:date="2021-05-02T00:09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42232" w14:textId="5BD115FB" w:rsidR="00D04096" w:rsidRDefault="002D0D18" w:rsidP="001B4B49">
            <w:pPr>
              <w:rPr>
                <w:ins w:id="22094" w:author="Fegie" w:date="2021-05-02T00:09:00Z"/>
                <w:rFonts w:ascii="標楷體" w:eastAsia="標楷體" w:hAnsi="標楷體"/>
              </w:rPr>
            </w:pPr>
            <w:ins w:id="22095" w:author="Fegie" w:date="2021-05-02T16:21:00Z">
              <w:r>
                <w:rPr>
                  <w:rFonts w:ascii="標楷體" w:eastAsia="標楷體" w:hAnsi="標楷體"/>
                </w:rPr>
                <w:t>CustRelDetail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E0BC32" w14:textId="58D4596C" w:rsidR="00D04096" w:rsidRDefault="002D0D18" w:rsidP="001B4B49">
            <w:pPr>
              <w:rPr>
                <w:ins w:id="22096" w:author="Fegie" w:date="2021-05-02T00:09:00Z"/>
                <w:rFonts w:ascii="標楷體" w:eastAsia="標楷體" w:hAnsi="標楷體"/>
              </w:rPr>
            </w:pPr>
            <w:ins w:id="22097" w:author="Fegie" w:date="2021-05-02T16:21:00Z">
              <w:r>
                <w:rPr>
                  <w:rFonts w:ascii="標楷體" w:eastAsia="標楷體" w:hAnsi="標楷體" w:hint="eastAsia"/>
                </w:rPr>
                <w:t>客戶關係人/關係企業資料維護明細檔</w:t>
              </w:r>
            </w:ins>
          </w:p>
        </w:tc>
      </w:tr>
      <w:tr w:rsidR="00D04096" w14:paraId="1DD44365" w14:textId="77777777" w:rsidTr="001B4B49">
        <w:trPr>
          <w:ins w:id="22098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24DCA" w14:textId="77777777" w:rsidR="00D04096" w:rsidRDefault="00D04096" w:rsidP="001B4B49">
            <w:pPr>
              <w:jc w:val="center"/>
              <w:rPr>
                <w:ins w:id="22099" w:author="Fegie" w:date="2021-05-02T00:09:00Z"/>
                <w:rFonts w:ascii="標楷體" w:eastAsia="標楷體" w:hAnsi="標楷體"/>
              </w:rPr>
            </w:pPr>
            <w:ins w:id="22100" w:author="Fegie" w:date="2021-05-02T00:09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F1932" w14:textId="4CDCE72E" w:rsidR="00D04096" w:rsidRDefault="002D0D18" w:rsidP="001B4B49">
            <w:pPr>
              <w:rPr>
                <w:ins w:id="22101" w:author="Fegie" w:date="2021-05-02T00:09:00Z"/>
                <w:rFonts w:ascii="標楷體" w:eastAsia="標楷體" w:hAnsi="標楷體"/>
              </w:rPr>
            </w:pPr>
            <w:ins w:id="22102" w:author="Fegie" w:date="2021-05-02T16:21:00Z">
              <w:r>
                <w:rPr>
                  <w:rFonts w:ascii="標楷體" w:eastAsia="標楷體" w:hAnsi="標楷體"/>
                </w:rPr>
                <w:t>CustMain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67E33" w14:textId="7545EC69" w:rsidR="00D04096" w:rsidRDefault="002D0D18" w:rsidP="001B4B49">
            <w:pPr>
              <w:rPr>
                <w:ins w:id="22103" w:author="Fegie" w:date="2021-05-02T00:09:00Z"/>
                <w:rFonts w:ascii="標楷體" w:eastAsia="標楷體" w:hAnsi="標楷體"/>
                <w:lang w:eastAsia="zh-HK"/>
              </w:rPr>
            </w:pPr>
            <w:ins w:id="22104" w:author="Fegie" w:date="2021-05-02T16:21:00Z">
              <w:r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</w:p>
        </w:tc>
      </w:tr>
    </w:tbl>
    <w:p w14:paraId="732A3D80" w14:textId="497C3D26" w:rsidR="00D04096" w:rsidDel="00996D87" w:rsidRDefault="00D04096" w:rsidP="00D04096">
      <w:pPr>
        <w:rPr>
          <w:ins w:id="22105" w:author="Fegie" w:date="2021-05-02T00:09:00Z"/>
          <w:del w:id="22106" w:author="家榮 張" w:date="2021-05-18T09:56:00Z"/>
          <w:rFonts w:ascii="標楷體" w:eastAsia="標楷體" w:hAnsi="標楷體"/>
        </w:rPr>
      </w:pPr>
    </w:p>
    <w:p w14:paraId="3686401A" w14:textId="73647AC7" w:rsidR="00D04096" w:rsidDel="00996D87" w:rsidRDefault="00D04096">
      <w:pPr>
        <w:pStyle w:val="15"/>
        <w:ind w:left="0" w:firstLine="0"/>
        <w:rPr>
          <w:ins w:id="22107" w:author="Fegie" w:date="2021-05-02T00:09:00Z"/>
          <w:del w:id="22108" w:author="家榮 張" w:date="2021-05-18T09:56:00Z"/>
        </w:rPr>
        <w:pPrChange w:id="22109" w:author="家榮 張" w:date="2021-05-18T09:56:00Z">
          <w:pPr>
            <w:pStyle w:val="15"/>
            <w:numPr>
              <w:numId w:val="55"/>
            </w:numPr>
            <w:ind w:left="1418"/>
          </w:pPr>
        </w:pPrChange>
      </w:pPr>
      <w:ins w:id="22110" w:author="Fegie" w:date="2021-05-02T00:09:00Z">
        <w:del w:id="22111" w:author="家榮 張" w:date="2021-05-18T09:56:00Z">
          <w:r w:rsidDel="00996D87">
            <w:rPr>
              <w:rFonts w:hint="eastAsia"/>
            </w:rPr>
            <w:delText>UI畫面</w:delText>
          </w:r>
        </w:del>
      </w:ins>
    </w:p>
    <w:p w14:paraId="5755EECD" w14:textId="06906001" w:rsidR="00D04096" w:rsidDel="00996D87" w:rsidRDefault="00D04096">
      <w:pPr>
        <w:pStyle w:val="15"/>
        <w:ind w:left="0" w:firstLine="0"/>
        <w:rPr>
          <w:ins w:id="22112" w:author="Fegie" w:date="2021-05-02T00:09:00Z"/>
          <w:del w:id="22113" w:author="家榮 張" w:date="2021-05-18T09:56:00Z"/>
          <w:noProof/>
        </w:rPr>
        <w:pPrChange w:id="22114" w:author="家榮 張" w:date="2021-05-18T09:56:00Z">
          <w:pPr/>
        </w:pPrChange>
      </w:pPr>
      <w:ins w:id="22115" w:author="Fegie" w:date="2021-05-02T00:09:00Z">
        <w:del w:id="22116" w:author="家榮 張" w:date="2021-05-18T09:56:00Z">
          <w:r w:rsidDel="00996D87">
            <w:rPr>
              <w:noProof/>
            </w:rPr>
            <w:delText xml:space="preserve"> </w:delText>
          </w:r>
        </w:del>
      </w:ins>
      <w:ins w:id="22117" w:author="Fegie" w:date="2021-05-02T16:22:00Z">
        <w:del w:id="22118" w:author="家榮 張" w:date="2021-05-18T09:56:00Z">
          <w:r w:rsidR="00D22E5C" w:rsidDel="00996D87">
            <w:rPr>
              <w:noProof/>
            </w:rPr>
            <w:drawing>
              <wp:inline distT="0" distB="0" distL="0" distR="0" wp14:anchorId="561F3F64" wp14:editId="3C15DD1F">
                <wp:extent cx="6479540" cy="3919855"/>
                <wp:effectExtent l="0" t="0" r="0" b="0"/>
                <wp:docPr id="85" name="圖片 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39198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16B701A5" w14:textId="206C2676" w:rsidR="00D04096" w:rsidDel="00996D87" w:rsidRDefault="00D04096">
      <w:pPr>
        <w:pStyle w:val="15"/>
        <w:rPr>
          <w:ins w:id="22119" w:author="Fegie" w:date="2021-05-02T00:09:00Z"/>
          <w:del w:id="22120" w:author="家榮 張" w:date="2021-05-18T09:56:00Z"/>
        </w:rPr>
        <w:pPrChange w:id="22121" w:author="家榮 張" w:date="2021-05-18T09:56:00Z">
          <w:pPr>
            <w:pStyle w:val="a"/>
            <w:numPr>
              <w:numId w:val="55"/>
            </w:numPr>
            <w:tabs>
              <w:tab w:val="clear" w:pos="1559"/>
            </w:tabs>
            <w:spacing w:before="0"/>
            <w:ind w:left="1418" w:hanging="480"/>
          </w:pPr>
        </w:pPrChange>
      </w:pPr>
      <w:ins w:id="22122" w:author="Fegie" w:date="2021-05-02T00:09:00Z">
        <w:del w:id="22123" w:author="家榮 張" w:date="2021-05-18T09:56:00Z">
          <w:r w:rsidDel="00996D87">
            <w:rPr>
              <w:rFonts w:hint="eastAsia"/>
            </w:rPr>
            <w:delText>輸入畫面</w:delText>
          </w:r>
          <w:r w:rsidDel="00996D87">
            <w:rPr>
              <w:rFonts w:hint="eastAsia"/>
              <w:lang w:eastAsia="zh-HK"/>
            </w:rPr>
            <w:delText>按鈕</w:delText>
          </w:r>
          <w:r w:rsidDel="00996D87">
            <w:rPr>
              <w:rFonts w:hint="eastAsia"/>
            </w:rPr>
            <w:delText>說明</w:delText>
          </w:r>
        </w:del>
      </w:ins>
    </w:p>
    <w:p w14:paraId="05C6E240" w14:textId="700C4F5C" w:rsidR="00D04096" w:rsidDel="00996D87" w:rsidRDefault="00D04096">
      <w:pPr>
        <w:pStyle w:val="15"/>
        <w:rPr>
          <w:ins w:id="22124" w:author="Fegie" w:date="2021-05-02T00:09:00Z"/>
          <w:del w:id="22125" w:author="家榮 張" w:date="2021-05-18T09:56:00Z"/>
        </w:rPr>
        <w:pPrChange w:id="22126" w:author="家榮 張" w:date="2021-05-18T09:56:00Z">
          <w:pPr/>
        </w:pPrChange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D04096" w:rsidDel="00996D87" w14:paraId="19BC2466" w14:textId="7BCD9331" w:rsidTr="001B4B49">
        <w:trPr>
          <w:ins w:id="22127" w:author="Fegie" w:date="2021-05-02T00:09:00Z"/>
          <w:del w:id="22128" w:author="家榮 張" w:date="2021-05-18T09:5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9E2536B" w14:textId="6E9EB8B3" w:rsidR="00D04096" w:rsidDel="00996D87" w:rsidRDefault="00D04096">
            <w:pPr>
              <w:pStyle w:val="15"/>
              <w:rPr>
                <w:ins w:id="22129" w:author="Fegie" w:date="2021-05-02T00:09:00Z"/>
                <w:del w:id="22130" w:author="家榮 張" w:date="2021-05-18T09:56:00Z"/>
              </w:rPr>
              <w:pPrChange w:id="22131" w:author="家榮 張" w:date="2021-05-18T09:56:00Z">
                <w:pPr>
                  <w:jc w:val="center"/>
                </w:pPr>
              </w:pPrChange>
            </w:pPr>
            <w:ins w:id="22132" w:author="Fegie" w:date="2021-05-02T00:09:00Z">
              <w:del w:id="22133" w:author="家榮 張" w:date="2021-05-18T09:56:00Z">
                <w:r w:rsidDel="00996D87">
                  <w:rPr>
                    <w:rFonts w:hint="eastAsia"/>
                    <w:lang w:eastAsia="zh-HK"/>
                  </w:rPr>
                  <w:delText>序號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AA7031E" w14:textId="30D77975" w:rsidR="00D04096" w:rsidDel="00996D87" w:rsidRDefault="00D04096">
            <w:pPr>
              <w:pStyle w:val="15"/>
              <w:rPr>
                <w:ins w:id="22134" w:author="Fegie" w:date="2021-05-02T00:09:00Z"/>
                <w:del w:id="22135" w:author="家榮 張" w:date="2021-05-18T09:56:00Z"/>
              </w:rPr>
              <w:pPrChange w:id="22136" w:author="家榮 張" w:date="2021-05-18T09:56:00Z">
                <w:pPr>
                  <w:jc w:val="center"/>
                </w:pPr>
              </w:pPrChange>
            </w:pPr>
            <w:ins w:id="22137" w:author="Fegie" w:date="2021-05-02T00:09:00Z">
              <w:del w:id="22138" w:author="家榮 張" w:date="2021-05-18T09:56:00Z">
                <w:r w:rsidDel="00996D87">
                  <w:rPr>
                    <w:rFonts w:hint="eastAsia"/>
                    <w:lang w:eastAsia="zh-HK"/>
                  </w:rPr>
                  <w:delText>按鈕名稱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42F682C" w14:textId="2A1ED491" w:rsidR="00D04096" w:rsidDel="00996D87" w:rsidRDefault="00D04096">
            <w:pPr>
              <w:pStyle w:val="15"/>
              <w:rPr>
                <w:ins w:id="22139" w:author="Fegie" w:date="2021-05-02T00:09:00Z"/>
                <w:del w:id="22140" w:author="家榮 張" w:date="2021-05-18T09:56:00Z"/>
              </w:rPr>
              <w:pPrChange w:id="22141" w:author="家榮 張" w:date="2021-05-18T09:56:00Z">
                <w:pPr>
                  <w:jc w:val="center"/>
                </w:pPr>
              </w:pPrChange>
            </w:pPr>
            <w:ins w:id="22142" w:author="Fegie" w:date="2021-05-02T00:09:00Z">
              <w:del w:id="22143" w:author="家榮 張" w:date="2021-05-18T09:56:00Z">
                <w:r w:rsidDel="00996D87">
                  <w:rPr>
                    <w:rFonts w:hint="eastAsia"/>
                    <w:lang w:eastAsia="zh-HK"/>
                  </w:rPr>
                  <w:delText>功能說明</w:delText>
                </w:r>
              </w:del>
            </w:ins>
          </w:p>
        </w:tc>
      </w:tr>
      <w:tr w:rsidR="00D04096" w:rsidDel="00996D87" w14:paraId="693FB21A" w14:textId="258525AD" w:rsidTr="001B4B49">
        <w:trPr>
          <w:ins w:id="22144" w:author="Fegie" w:date="2021-05-02T00:09:00Z"/>
          <w:del w:id="22145" w:author="家榮 張" w:date="2021-05-18T09:5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D0A4F" w14:textId="1CCF625B" w:rsidR="00D04096" w:rsidDel="00996D87" w:rsidRDefault="00D04096">
            <w:pPr>
              <w:pStyle w:val="15"/>
              <w:rPr>
                <w:ins w:id="22146" w:author="Fegie" w:date="2021-05-02T00:09:00Z"/>
                <w:del w:id="22147" w:author="家榮 張" w:date="2021-05-18T09:56:00Z"/>
                <w:lang w:eastAsia="zh-HK"/>
              </w:rPr>
              <w:pPrChange w:id="22148" w:author="家榮 張" w:date="2021-05-18T09:56:00Z">
                <w:pPr>
                  <w:jc w:val="center"/>
                </w:pPr>
              </w:pPrChange>
            </w:pPr>
            <w:ins w:id="22149" w:author="Fegie" w:date="2021-05-02T00:09:00Z">
              <w:del w:id="22150" w:author="家榮 張" w:date="2021-05-18T09:56:00Z">
                <w:r w:rsidDel="00996D87">
                  <w:rPr>
                    <w:rFonts w:hint="eastAsia"/>
                  </w:rPr>
                  <w:delText>1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16DD1" w14:textId="35B59D28" w:rsidR="00D04096" w:rsidDel="00996D87" w:rsidRDefault="00D04096">
            <w:pPr>
              <w:pStyle w:val="15"/>
              <w:rPr>
                <w:ins w:id="22151" w:author="Fegie" w:date="2021-05-02T00:09:00Z"/>
                <w:del w:id="22152" w:author="家榮 張" w:date="2021-05-18T09:56:00Z"/>
                <w:lang w:eastAsia="zh-HK"/>
              </w:rPr>
              <w:pPrChange w:id="22153" w:author="家榮 張" w:date="2021-05-18T09:56:00Z">
                <w:pPr/>
              </w:pPrChange>
            </w:pPr>
            <w:ins w:id="22154" w:author="Fegie" w:date="2021-05-02T00:09:00Z">
              <w:del w:id="22155" w:author="家榮 張" w:date="2021-05-18T09:56:00Z">
                <w:r w:rsidDel="00996D87">
                  <w:rPr>
                    <w:rFonts w:hint="eastAsia"/>
                    <w:lang w:eastAsia="zh-HK"/>
                  </w:rPr>
                  <w:delText>新增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E9ABB" w14:textId="337F2F9A" w:rsidR="00D04096" w:rsidDel="00996D87" w:rsidRDefault="00D04096">
            <w:pPr>
              <w:pStyle w:val="15"/>
              <w:rPr>
                <w:ins w:id="22156" w:author="Fegie" w:date="2021-05-02T00:09:00Z"/>
                <w:del w:id="22157" w:author="家榮 張" w:date="2021-05-18T09:56:00Z"/>
                <w:lang w:eastAsia="zh-HK"/>
              </w:rPr>
              <w:pPrChange w:id="22158" w:author="家榮 張" w:date="2021-05-18T09:56:00Z">
                <w:pPr/>
              </w:pPrChange>
            </w:pPr>
            <w:ins w:id="22159" w:author="Fegie" w:date="2021-05-02T00:09:00Z">
              <w:del w:id="22160" w:author="家榮 張" w:date="2021-05-18T09:56:00Z">
                <w:r w:rsidDel="00996D87">
                  <w:rPr>
                    <w:rFonts w:hint="eastAsia"/>
                  </w:rPr>
                  <w:delText>1.【</w:delText>
                </w:r>
              </w:del>
            </w:ins>
            <w:ins w:id="22161" w:author="Fegie" w:date="2021-05-02T16:22:00Z">
              <w:del w:id="22162" w:author="家榮 張" w:date="2021-05-18T09:56:00Z">
                <w:r w:rsidR="00D22E5C" w:rsidDel="00996D87">
                  <w:rPr>
                    <w:rFonts w:hint="eastAsia"/>
                  </w:rPr>
                  <w:delText xml:space="preserve">L1906 </w:delText>
                </w:r>
                <w:r w:rsidR="00D22E5C" w:rsidDel="00996D87">
                  <w:rPr>
                    <w:rFonts w:hint="eastAsia"/>
                    <w:lang w:eastAsia="zh-HK"/>
                  </w:rPr>
                  <w:delText>關聯戶資料查詢</w:delText>
                </w:r>
              </w:del>
            </w:ins>
            <w:ins w:id="22163" w:author="Fegie" w:date="2021-05-02T00:09:00Z">
              <w:del w:id="22164" w:author="家榮 張" w:date="2021-05-18T09:56:00Z">
                <w:r w:rsidDel="00996D87">
                  <w:rPr>
                    <w:rFonts w:hint="eastAsia"/>
                  </w:rPr>
                  <w:delText>】</w:delText>
                </w:r>
                <w:r w:rsidDel="00996D87">
                  <w:rPr>
                    <w:rFonts w:hint="eastAsia"/>
                    <w:lang w:eastAsia="zh-HK"/>
                  </w:rPr>
                  <w:delText>功能</w:delText>
                </w:r>
                <w:r w:rsidDel="00996D87">
                  <w:rPr>
                    <w:rFonts w:hint="eastAsia"/>
                  </w:rPr>
                  <w:delText>點「</w:delText>
                </w:r>
                <w:r w:rsidDel="00996D87">
                  <w:rPr>
                    <w:rFonts w:hint="eastAsia"/>
                    <w:lang w:eastAsia="zh-HK"/>
                  </w:rPr>
                  <w:delText>新增</w:delText>
                </w:r>
                <w:r w:rsidDel="00996D87">
                  <w:rPr>
                    <w:rFonts w:hint="eastAsia"/>
                  </w:rPr>
                  <w:delText>」</w:delText>
                </w:r>
                <w:r w:rsidDel="00996D87">
                  <w:rPr>
                    <w:rFonts w:hint="eastAsia"/>
                    <w:lang w:eastAsia="zh-HK"/>
                  </w:rPr>
                  <w:delText>時顯示</w:delText>
                </w:r>
                <w:r w:rsidDel="00996D87">
                  <w:rPr>
                    <w:rFonts w:hint="eastAsia"/>
                  </w:rPr>
                  <w:delText>。</w:delText>
                </w:r>
              </w:del>
            </w:ins>
          </w:p>
          <w:p w14:paraId="6272CD6D" w14:textId="71A01651" w:rsidR="00D04096" w:rsidDel="00996D87" w:rsidRDefault="00D04096">
            <w:pPr>
              <w:pStyle w:val="15"/>
              <w:rPr>
                <w:ins w:id="22165" w:author="Fegie" w:date="2021-05-02T00:09:00Z"/>
                <w:del w:id="22166" w:author="家榮 張" w:date="2021-05-18T09:56:00Z"/>
                <w:lang w:eastAsia="zh-HK"/>
              </w:rPr>
              <w:pPrChange w:id="22167" w:author="家榮 張" w:date="2021-05-18T09:56:00Z">
                <w:pPr/>
              </w:pPrChange>
            </w:pPr>
            <w:ins w:id="22168" w:author="Fegie" w:date="2021-05-02T00:09:00Z">
              <w:del w:id="22169" w:author="家榮 張" w:date="2021-05-18T09:56:00Z">
                <w:r w:rsidDel="00996D87">
                  <w:rPr>
                    <w:rFonts w:hint="eastAsia"/>
                  </w:rPr>
                  <w:delText>2.</w:delText>
                </w:r>
                <w:r w:rsidDel="00996D87">
                  <w:rPr>
                    <w:rFonts w:hint="eastAsia"/>
                    <w:lang w:eastAsia="zh-HK"/>
                  </w:rPr>
                  <w:delText>執行新增</w:delText>
                </w:r>
              </w:del>
            </w:ins>
            <w:ins w:id="22170" w:author="Fegie" w:date="2021-05-02T16:22:00Z">
              <w:del w:id="22171" w:author="家榮 張" w:date="2021-05-18T09:56:00Z">
                <w:r w:rsidR="00D22E5C" w:rsidDel="00996D87">
                  <w:rPr>
                    <w:rFonts w:hint="eastAsia"/>
                    <w:lang w:eastAsia="zh-HK"/>
                  </w:rPr>
                  <w:delText>客戶關聯戶</w:delText>
                </w:r>
              </w:del>
            </w:ins>
            <w:ins w:id="22172" w:author="Fegie" w:date="2021-05-02T00:09:00Z">
              <w:del w:id="22173" w:author="家榮 張" w:date="2021-05-18T09:56:00Z">
                <w:r w:rsidDel="00996D87">
                  <w:rPr>
                    <w:rFonts w:hint="eastAsia"/>
                    <w:lang w:eastAsia="zh-HK"/>
                  </w:rPr>
                  <w:delText>資料</w:delText>
                </w:r>
                <w:r w:rsidDel="00996D87">
                  <w:rPr>
                    <w:rFonts w:hint="eastAsia"/>
                  </w:rPr>
                  <w:delText>。</w:delText>
                </w:r>
              </w:del>
            </w:ins>
          </w:p>
        </w:tc>
      </w:tr>
      <w:tr w:rsidR="00D04096" w:rsidDel="00996D87" w14:paraId="74A4DB9F" w14:textId="3D35021A" w:rsidTr="001B4B49">
        <w:trPr>
          <w:ins w:id="22174" w:author="Fegie" w:date="2021-05-02T00:09:00Z"/>
          <w:del w:id="22175" w:author="家榮 張" w:date="2021-05-18T09:5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071AD" w14:textId="142C0741" w:rsidR="00D04096" w:rsidDel="00996D87" w:rsidRDefault="00D04096">
            <w:pPr>
              <w:pStyle w:val="15"/>
              <w:rPr>
                <w:ins w:id="22176" w:author="Fegie" w:date="2021-05-02T00:09:00Z"/>
                <w:del w:id="22177" w:author="家榮 張" w:date="2021-05-18T09:56:00Z"/>
              </w:rPr>
              <w:pPrChange w:id="22178" w:author="家榮 張" w:date="2021-05-18T09:56:00Z">
                <w:pPr>
                  <w:jc w:val="center"/>
                </w:pPr>
              </w:pPrChange>
            </w:pPr>
            <w:ins w:id="22179" w:author="Fegie" w:date="2021-05-02T00:09:00Z">
              <w:del w:id="22180" w:author="家榮 張" w:date="2021-05-18T09:56:00Z">
                <w:r w:rsidDel="00996D87">
                  <w:rPr>
                    <w:rFonts w:hint="eastAsia"/>
                  </w:rPr>
                  <w:delText>2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5D8B4" w14:textId="58665617" w:rsidR="00D04096" w:rsidDel="00996D87" w:rsidRDefault="00D04096">
            <w:pPr>
              <w:pStyle w:val="15"/>
              <w:rPr>
                <w:ins w:id="22181" w:author="Fegie" w:date="2021-05-02T00:09:00Z"/>
                <w:del w:id="22182" w:author="家榮 張" w:date="2021-05-18T09:56:00Z"/>
                <w:lang w:eastAsia="zh-HK"/>
              </w:rPr>
              <w:pPrChange w:id="22183" w:author="家榮 張" w:date="2021-05-18T09:56:00Z">
                <w:pPr/>
              </w:pPrChange>
            </w:pPr>
            <w:ins w:id="22184" w:author="Fegie" w:date="2021-05-02T00:09:00Z">
              <w:del w:id="22185" w:author="家榮 張" w:date="2021-05-18T09:56:00Z">
                <w:r w:rsidDel="00996D87">
                  <w:rPr>
                    <w:rFonts w:hint="eastAsia"/>
                    <w:lang w:eastAsia="zh-HK"/>
                  </w:rPr>
                  <w:delText>修改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76FF1" w14:textId="42A84DE9" w:rsidR="00D04096" w:rsidDel="00996D87" w:rsidRDefault="00D04096">
            <w:pPr>
              <w:pStyle w:val="15"/>
              <w:rPr>
                <w:ins w:id="22186" w:author="Fegie" w:date="2021-05-02T00:09:00Z"/>
                <w:del w:id="22187" w:author="家榮 張" w:date="2021-05-18T09:56:00Z"/>
                <w:lang w:eastAsia="zh-HK"/>
              </w:rPr>
              <w:pPrChange w:id="22188" w:author="家榮 張" w:date="2021-05-18T09:56:00Z">
                <w:pPr/>
              </w:pPrChange>
            </w:pPr>
            <w:ins w:id="22189" w:author="Fegie" w:date="2021-05-02T00:09:00Z">
              <w:del w:id="22190" w:author="家榮 張" w:date="2021-05-18T09:56:00Z">
                <w:r w:rsidDel="00996D87">
                  <w:rPr>
                    <w:rFonts w:hint="eastAsia"/>
                  </w:rPr>
                  <w:delText>1.【</w:delText>
                </w:r>
              </w:del>
            </w:ins>
            <w:ins w:id="22191" w:author="Fegie" w:date="2021-05-02T16:22:00Z">
              <w:del w:id="22192" w:author="家榮 張" w:date="2021-05-18T09:56:00Z">
                <w:r w:rsidR="00D22E5C" w:rsidDel="00996D87">
                  <w:rPr>
                    <w:rFonts w:hint="eastAsia"/>
                  </w:rPr>
                  <w:delText xml:space="preserve">L1906 </w:delText>
                </w:r>
                <w:r w:rsidR="00D22E5C" w:rsidDel="00996D87">
                  <w:rPr>
                    <w:rFonts w:hint="eastAsia"/>
                    <w:lang w:eastAsia="zh-HK"/>
                  </w:rPr>
                  <w:delText>關聯戶資料查詢</w:delText>
                </w:r>
              </w:del>
            </w:ins>
            <w:ins w:id="22193" w:author="Fegie" w:date="2021-05-02T00:09:00Z">
              <w:del w:id="22194" w:author="家榮 張" w:date="2021-05-18T09:56:00Z">
                <w:r w:rsidDel="00996D87">
                  <w:rPr>
                    <w:rFonts w:hint="eastAsia"/>
                  </w:rPr>
                  <w:delText>】</w:delText>
                </w:r>
                <w:r w:rsidDel="00996D87">
                  <w:rPr>
                    <w:rFonts w:hint="eastAsia"/>
                    <w:lang w:eastAsia="zh-HK"/>
                  </w:rPr>
                  <w:delText>功能</w:delText>
                </w:r>
                <w:r w:rsidDel="00996D87">
                  <w:rPr>
                    <w:rFonts w:hint="eastAsia"/>
                  </w:rPr>
                  <w:delText>點「</w:delText>
                </w:r>
                <w:r w:rsidDel="00996D87">
                  <w:rPr>
                    <w:rFonts w:hint="eastAsia"/>
                    <w:lang w:eastAsia="zh-HK"/>
                  </w:rPr>
                  <w:delText>修改</w:delText>
                </w:r>
                <w:r w:rsidDel="00996D87">
                  <w:rPr>
                    <w:rFonts w:hint="eastAsia"/>
                  </w:rPr>
                  <w:delText>」</w:delText>
                </w:r>
                <w:r w:rsidDel="00996D87">
                  <w:rPr>
                    <w:rFonts w:hint="eastAsia"/>
                    <w:lang w:eastAsia="zh-HK"/>
                  </w:rPr>
                  <w:delText>時顯示</w:delText>
                </w:r>
                <w:r w:rsidDel="00996D87">
                  <w:rPr>
                    <w:rFonts w:hint="eastAsia"/>
                  </w:rPr>
                  <w:delText>。</w:delText>
                </w:r>
              </w:del>
            </w:ins>
          </w:p>
          <w:p w14:paraId="471E68BC" w14:textId="7E4F246A" w:rsidR="00D04096" w:rsidDel="00996D87" w:rsidRDefault="00D04096">
            <w:pPr>
              <w:pStyle w:val="15"/>
              <w:rPr>
                <w:ins w:id="22195" w:author="Fegie" w:date="2021-05-02T00:09:00Z"/>
                <w:del w:id="22196" w:author="家榮 張" w:date="2021-05-18T09:56:00Z"/>
                <w:lang w:eastAsia="zh-HK"/>
              </w:rPr>
              <w:pPrChange w:id="22197" w:author="家榮 張" w:date="2021-05-18T09:56:00Z">
                <w:pPr/>
              </w:pPrChange>
            </w:pPr>
            <w:ins w:id="22198" w:author="Fegie" w:date="2021-05-02T00:09:00Z">
              <w:del w:id="22199" w:author="家榮 張" w:date="2021-05-18T09:56:00Z">
                <w:r w:rsidDel="00996D87">
                  <w:rPr>
                    <w:rFonts w:hint="eastAsia"/>
                  </w:rPr>
                  <w:delText>2.</w:delText>
                </w:r>
                <w:r w:rsidDel="00996D87">
                  <w:rPr>
                    <w:rFonts w:hint="eastAsia"/>
                    <w:lang w:eastAsia="zh-HK"/>
                  </w:rPr>
                  <w:delText>功能修改時顯示</w:delText>
                </w:r>
                <w:r w:rsidDel="00996D87">
                  <w:rPr>
                    <w:rFonts w:hint="eastAsia"/>
                  </w:rPr>
                  <w:delText>,</w:delText>
                </w:r>
                <w:r w:rsidDel="00996D87">
                  <w:rPr>
                    <w:rFonts w:hint="eastAsia"/>
                    <w:lang w:eastAsia="zh-HK"/>
                  </w:rPr>
                  <w:delText>執行修改</w:delText>
                </w:r>
              </w:del>
            </w:ins>
            <w:ins w:id="22200" w:author="Fegie" w:date="2021-05-02T16:22:00Z">
              <w:del w:id="22201" w:author="家榮 張" w:date="2021-05-18T09:56:00Z">
                <w:r w:rsidR="00D22E5C" w:rsidDel="00996D87">
                  <w:rPr>
                    <w:rFonts w:hint="eastAsia"/>
                    <w:lang w:eastAsia="zh-HK"/>
                  </w:rPr>
                  <w:delText>客戶關聯戶</w:delText>
                </w:r>
              </w:del>
            </w:ins>
            <w:ins w:id="22202" w:author="Fegie" w:date="2021-05-02T00:09:00Z">
              <w:del w:id="22203" w:author="家榮 張" w:date="2021-05-18T09:56:00Z">
                <w:r w:rsidDel="00996D87">
                  <w:rPr>
                    <w:rFonts w:hint="eastAsia"/>
                    <w:lang w:eastAsia="zh-HK"/>
                  </w:rPr>
                  <w:delText>資料</w:delText>
                </w:r>
              </w:del>
            </w:ins>
          </w:p>
        </w:tc>
      </w:tr>
      <w:tr w:rsidR="00D04096" w:rsidDel="00996D87" w14:paraId="057CA358" w14:textId="44CE00CD" w:rsidTr="001B4B49">
        <w:trPr>
          <w:ins w:id="22204" w:author="Fegie" w:date="2021-05-02T00:09:00Z"/>
          <w:del w:id="22205" w:author="家榮 張" w:date="2021-05-18T09:5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BB469" w14:textId="182A5F07" w:rsidR="00D04096" w:rsidDel="00996D87" w:rsidRDefault="00D22E5C">
            <w:pPr>
              <w:pStyle w:val="15"/>
              <w:rPr>
                <w:ins w:id="22206" w:author="Fegie" w:date="2021-05-02T00:09:00Z"/>
                <w:del w:id="22207" w:author="家榮 張" w:date="2021-05-18T09:56:00Z"/>
              </w:rPr>
              <w:pPrChange w:id="22208" w:author="家榮 張" w:date="2021-05-18T09:56:00Z">
                <w:pPr>
                  <w:jc w:val="center"/>
                </w:pPr>
              </w:pPrChange>
            </w:pPr>
            <w:ins w:id="22209" w:author="Fegie" w:date="2021-05-02T16:22:00Z">
              <w:del w:id="22210" w:author="家榮 張" w:date="2021-05-18T09:56:00Z">
                <w:r w:rsidDel="00996D87">
                  <w:rPr>
                    <w:rFonts w:hint="eastAsia"/>
                  </w:rPr>
                  <w:delText>3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4D69E" w14:textId="1C612394" w:rsidR="00D04096" w:rsidDel="00996D87" w:rsidRDefault="00D04096">
            <w:pPr>
              <w:pStyle w:val="15"/>
              <w:rPr>
                <w:ins w:id="22211" w:author="Fegie" w:date="2021-05-02T00:09:00Z"/>
                <w:del w:id="22212" w:author="家榮 張" w:date="2021-05-18T09:56:00Z"/>
                <w:lang w:eastAsia="zh-HK"/>
              </w:rPr>
              <w:pPrChange w:id="22213" w:author="家榮 張" w:date="2021-05-18T09:56:00Z">
                <w:pPr/>
              </w:pPrChange>
            </w:pPr>
            <w:ins w:id="22214" w:author="Fegie" w:date="2021-05-02T00:09:00Z">
              <w:del w:id="22215" w:author="家榮 張" w:date="2021-05-18T09:56:00Z">
                <w:r w:rsidDel="00996D87">
                  <w:rPr>
                    <w:rFonts w:hint="eastAsia"/>
                    <w:lang w:eastAsia="zh-HK"/>
                  </w:rPr>
                  <w:delText>離開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A4743" w14:textId="3FB95A67" w:rsidR="00D04096" w:rsidDel="00996D87" w:rsidRDefault="00D04096">
            <w:pPr>
              <w:pStyle w:val="15"/>
              <w:rPr>
                <w:ins w:id="22216" w:author="Fegie" w:date="2021-05-02T00:09:00Z"/>
                <w:del w:id="22217" w:author="家榮 張" w:date="2021-05-18T09:56:00Z"/>
                <w:lang w:eastAsia="zh-HK"/>
              </w:rPr>
              <w:pPrChange w:id="22218" w:author="家榮 張" w:date="2021-05-18T09:56:00Z">
                <w:pPr/>
              </w:pPrChange>
            </w:pPr>
            <w:ins w:id="22219" w:author="Fegie" w:date="2021-05-02T00:09:00Z">
              <w:del w:id="22220" w:author="家榮 張" w:date="2021-05-18T09:56:00Z">
                <w:r w:rsidDel="00996D87">
                  <w:rPr>
                    <w:rFonts w:hint="eastAsia"/>
                    <w:lang w:eastAsia="zh-HK"/>
                  </w:rPr>
                  <w:delText>關閉此查詢畫面</w:delText>
                </w:r>
              </w:del>
            </w:ins>
          </w:p>
        </w:tc>
      </w:tr>
      <w:tr w:rsidR="00D04096" w:rsidDel="00996D87" w14:paraId="7B15E8F3" w14:textId="2800F5AA" w:rsidTr="001B4B49">
        <w:trPr>
          <w:ins w:id="22221" w:author="Fegie" w:date="2021-05-02T00:09:00Z"/>
          <w:del w:id="22222" w:author="家榮 張" w:date="2021-05-18T09:5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31DD2" w14:textId="0EA7299B" w:rsidR="00D04096" w:rsidDel="00996D87" w:rsidRDefault="00D22E5C">
            <w:pPr>
              <w:pStyle w:val="15"/>
              <w:rPr>
                <w:ins w:id="22223" w:author="Fegie" w:date="2021-05-02T00:09:00Z"/>
                <w:del w:id="22224" w:author="家榮 張" w:date="2021-05-18T09:56:00Z"/>
              </w:rPr>
              <w:pPrChange w:id="22225" w:author="家榮 張" w:date="2021-05-18T09:56:00Z">
                <w:pPr>
                  <w:jc w:val="center"/>
                </w:pPr>
              </w:pPrChange>
            </w:pPr>
            <w:ins w:id="22226" w:author="Fegie" w:date="2021-05-02T16:22:00Z">
              <w:del w:id="22227" w:author="家榮 張" w:date="2021-05-18T09:56:00Z">
                <w:r w:rsidDel="00996D87">
                  <w:rPr>
                    <w:rFonts w:hint="eastAsia"/>
                  </w:rPr>
                  <w:delText>4</w:delText>
                </w:r>
              </w:del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BB344" w14:textId="50543EE3" w:rsidR="00D04096" w:rsidDel="00996D87" w:rsidRDefault="00D04096">
            <w:pPr>
              <w:pStyle w:val="15"/>
              <w:rPr>
                <w:ins w:id="22228" w:author="Fegie" w:date="2021-05-02T00:09:00Z"/>
                <w:del w:id="22229" w:author="家榮 張" w:date="2021-05-18T09:56:00Z"/>
                <w:lang w:eastAsia="zh-HK"/>
              </w:rPr>
              <w:pPrChange w:id="22230" w:author="家榮 張" w:date="2021-05-18T09:56:00Z">
                <w:pPr/>
              </w:pPrChange>
            </w:pPr>
            <w:ins w:id="22231" w:author="Fegie" w:date="2021-05-02T00:09:00Z">
              <w:del w:id="22232" w:author="家榮 張" w:date="2021-05-18T09:56:00Z">
                <w:r w:rsidDel="00996D87">
                  <w:rPr>
                    <w:rFonts w:hint="eastAsia"/>
                    <w:lang w:eastAsia="zh-HK"/>
                  </w:rPr>
                  <w:delText>重新交易</w:delText>
                </w:r>
              </w:del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91776" w14:textId="29366D04" w:rsidR="00D04096" w:rsidDel="00996D87" w:rsidRDefault="00D04096">
            <w:pPr>
              <w:pStyle w:val="15"/>
              <w:rPr>
                <w:ins w:id="22233" w:author="Fegie" w:date="2021-05-02T00:09:00Z"/>
                <w:del w:id="22234" w:author="家榮 張" w:date="2021-05-18T09:56:00Z"/>
                <w:lang w:eastAsia="zh-HK"/>
              </w:rPr>
              <w:pPrChange w:id="22235" w:author="家榮 張" w:date="2021-05-18T09:56:00Z">
                <w:pPr/>
              </w:pPrChange>
            </w:pPr>
            <w:ins w:id="22236" w:author="Fegie" w:date="2021-05-02T00:09:00Z">
              <w:del w:id="22237" w:author="家榮 張" w:date="2021-05-18T09:56:00Z">
                <w:r w:rsidDel="00996D87">
                  <w:rPr>
                    <w:rFonts w:hint="eastAsia"/>
                    <w:lang w:eastAsia="zh-HK"/>
                  </w:rPr>
                  <w:delText>功能新增且交易成功時顯示</w:delText>
                </w:r>
                <w:r w:rsidDel="00996D87">
                  <w:rPr>
                    <w:rFonts w:hint="eastAsia"/>
                  </w:rPr>
                  <w:delText>,</w:delText>
                </w:r>
                <w:r w:rsidDel="00996D87">
                  <w:rPr>
                    <w:rFonts w:hint="eastAsia"/>
                    <w:lang w:eastAsia="zh-HK"/>
                  </w:rPr>
                  <w:delText>重新輸入另一筆</w:delText>
                </w:r>
              </w:del>
            </w:ins>
            <w:ins w:id="22238" w:author="Fegie" w:date="2021-05-04T16:18:00Z">
              <w:del w:id="22239" w:author="家榮 張" w:date="2021-05-18T09:56:00Z">
                <w:r w:rsidR="00056590" w:rsidDel="00996D87">
                  <w:rPr>
                    <w:rFonts w:hint="eastAsia"/>
                    <w:lang w:eastAsia="zh-HK"/>
                  </w:rPr>
                  <w:delText>關聯戶</w:delText>
                </w:r>
              </w:del>
            </w:ins>
            <w:ins w:id="22240" w:author="Fegie" w:date="2021-05-02T00:09:00Z">
              <w:del w:id="22241" w:author="家榮 張" w:date="2021-05-18T09:56:00Z">
                <w:r w:rsidDel="00996D87">
                  <w:rPr>
                    <w:rFonts w:hint="eastAsia"/>
                    <w:lang w:eastAsia="zh-HK"/>
                  </w:rPr>
                  <w:delText>資料</w:delText>
                </w:r>
              </w:del>
            </w:ins>
          </w:p>
        </w:tc>
      </w:tr>
    </w:tbl>
    <w:p w14:paraId="12969F60" w14:textId="47DD51F9" w:rsidR="00D04096" w:rsidDel="00996D87" w:rsidRDefault="00D04096">
      <w:pPr>
        <w:pStyle w:val="15"/>
        <w:rPr>
          <w:ins w:id="22242" w:author="Fegie" w:date="2021-05-02T00:09:00Z"/>
          <w:del w:id="22243" w:author="家榮 張" w:date="2021-05-18T09:56:00Z"/>
        </w:rPr>
        <w:pPrChange w:id="22244" w:author="家榮 張" w:date="2021-05-18T09:56:00Z">
          <w:pPr/>
        </w:pPrChange>
      </w:pPr>
    </w:p>
    <w:p w14:paraId="376CEB56" w14:textId="319773D5" w:rsidR="00D04096" w:rsidDel="00996D87" w:rsidRDefault="00D04096">
      <w:pPr>
        <w:pStyle w:val="15"/>
        <w:rPr>
          <w:ins w:id="22245" w:author="Fegie" w:date="2021-05-02T00:09:00Z"/>
          <w:del w:id="22246" w:author="家榮 張" w:date="2021-05-18T09:56:00Z"/>
        </w:rPr>
        <w:pPrChange w:id="22247" w:author="家榮 張" w:date="2021-05-18T09:56:00Z">
          <w:pPr>
            <w:pStyle w:val="15"/>
            <w:numPr>
              <w:numId w:val="55"/>
            </w:numPr>
            <w:ind w:left="1418"/>
          </w:pPr>
        </w:pPrChange>
      </w:pPr>
      <w:ins w:id="22248" w:author="Fegie" w:date="2021-05-02T00:09:00Z">
        <w:del w:id="22249" w:author="家榮 張" w:date="2021-05-18T09:56:00Z">
          <w:r w:rsidDel="00996D87">
            <w:rPr>
              <w:rFonts w:hint="eastAsia"/>
            </w:rPr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22250" w:author="st1" w:date="2021-05-06T10:56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546"/>
        <w:gridCol w:w="545"/>
        <w:gridCol w:w="971"/>
        <w:gridCol w:w="545"/>
        <w:gridCol w:w="3302"/>
        <w:gridCol w:w="545"/>
        <w:gridCol w:w="652"/>
        <w:gridCol w:w="3314"/>
        <w:tblGridChange w:id="22251">
          <w:tblGrid>
            <w:gridCol w:w="464"/>
            <w:gridCol w:w="82"/>
            <w:gridCol w:w="430"/>
            <w:gridCol w:w="115"/>
            <w:gridCol w:w="971"/>
            <w:gridCol w:w="210"/>
            <w:gridCol w:w="335"/>
            <w:gridCol w:w="157"/>
            <w:gridCol w:w="2916"/>
            <w:gridCol w:w="229"/>
            <w:gridCol w:w="239"/>
            <w:gridCol w:w="306"/>
            <w:gridCol w:w="270"/>
            <w:gridCol w:w="382"/>
            <w:gridCol w:w="3314"/>
          </w:tblGrid>
        </w:tblGridChange>
      </w:tblGrid>
      <w:tr w:rsidR="00DA5E5B" w:rsidDel="00996D87" w14:paraId="11C9FEE0" w14:textId="108FDA4F" w:rsidTr="00047BAE">
        <w:trPr>
          <w:trHeight w:val="388"/>
          <w:tblHeader/>
          <w:jc w:val="center"/>
          <w:ins w:id="22252" w:author="Fegie" w:date="2021-05-02T00:09:00Z"/>
          <w:del w:id="22253" w:author="家榮 張" w:date="2021-05-18T09:56:00Z"/>
          <w:trPrChange w:id="22254" w:author="st1" w:date="2021-05-06T10:56:00Z">
            <w:trPr>
              <w:trHeight w:val="388"/>
              <w:jc w:val="center"/>
            </w:trPr>
          </w:trPrChange>
        </w:trPr>
        <w:tc>
          <w:tcPr>
            <w:tcW w:w="46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22255" w:author="st1" w:date="2021-05-06T10:56:00Z">
              <w:tcPr>
                <w:tcW w:w="464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88D0454" w14:textId="28B27CB2" w:rsidR="00D04096" w:rsidDel="00996D87" w:rsidRDefault="00D04096">
            <w:pPr>
              <w:pStyle w:val="15"/>
              <w:rPr>
                <w:ins w:id="22256" w:author="Fegie" w:date="2021-05-02T00:09:00Z"/>
                <w:del w:id="22257" w:author="家榮 張" w:date="2021-05-18T09:56:00Z"/>
              </w:rPr>
              <w:pPrChange w:id="22258" w:author="家榮 張" w:date="2021-05-18T09:56:00Z">
                <w:pPr/>
              </w:pPrChange>
            </w:pPr>
            <w:ins w:id="22259" w:author="Fegie" w:date="2021-05-02T00:09:00Z">
              <w:del w:id="22260" w:author="家榮 張" w:date="2021-05-18T09:56:00Z">
                <w:r w:rsidDel="00996D87">
                  <w:rPr>
                    <w:rFonts w:hint="eastAsia"/>
                  </w:rPr>
                  <w:delText>序號</w:delText>
                </w:r>
              </w:del>
            </w:ins>
          </w:p>
        </w:tc>
        <w:tc>
          <w:tcPr>
            <w:tcW w:w="5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22261" w:author="st1" w:date="2021-05-06T10:56:00Z">
              <w:tcPr>
                <w:tcW w:w="512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04EBEC4D" w14:textId="10D355C9" w:rsidR="00D04096" w:rsidDel="00996D87" w:rsidRDefault="00D04096">
            <w:pPr>
              <w:pStyle w:val="15"/>
              <w:rPr>
                <w:ins w:id="22262" w:author="Fegie" w:date="2021-05-02T00:09:00Z"/>
                <w:del w:id="22263" w:author="家榮 張" w:date="2021-05-18T09:56:00Z"/>
              </w:rPr>
              <w:pPrChange w:id="22264" w:author="家榮 張" w:date="2021-05-18T09:56:00Z">
                <w:pPr/>
              </w:pPrChange>
            </w:pPr>
            <w:ins w:id="22265" w:author="Fegie" w:date="2021-05-02T00:09:00Z">
              <w:del w:id="22266" w:author="家榮 張" w:date="2021-05-18T09:56:00Z">
                <w:r w:rsidDel="00996D87">
                  <w:rPr>
                    <w:rFonts w:hint="eastAsia"/>
                  </w:rPr>
                  <w:delText>欄位</w:delText>
                </w:r>
              </w:del>
            </w:ins>
          </w:p>
        </w:tc>
        <w:tc>
          <w:tcPr>
            <w:tcW w:w="574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22267" w:author="st1" w:date="2021-05-06T10:56:00Z">
              <w:tcPr>
                <w:tcW w:w="5748" w:type="dxa"/>
                <w:gridSpan w:val="10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9D4FB05" w14:textId="7B1BA5B8" w:rsidR="00D04096" w:rsidDel="00996D87" w:rsidRDefault="00D04096">
            <w:pPr>
              <w:pStyle w:val="15"/>
              <w:rPr>
                <w:ins w:id="22268" w:author="Fegie" w:date="2021-05-02T00:09:00Z"/>
                <w:del w:id="22269" w:author="家榮 張" w:date="2021-05-18T09:56:00Z"/>
              </w:rPr>
              <w:pPrChange w:id="22270" w:author="家榮 張" w:date="2021-05-18T09:56:00Z">
                <w:pPr>
                  <w:jc w:val="center"/>
                </w:pPr>
              </w:pPrChange>
            </w:pPr>
            <w:ins w:id="22271" w:author="Fegie" w:date="2021-05-02T00:09:00Z">
              <w:del w:id="22272" w:author="家榮 張" w:date="2021-05-18T09:56:00Z">
                <w:r w:rsidDel="00996D87">
                  <w:rPr>
                    <w:rFonts w:hint="eastAsia"/>
                  </w:rPr>
                  <w:delText>說明</w:delText>
                </w:r>
              </w:del>
            </w:ins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22273" w:author="st1" w:date="2021-05-06T10:56:00Z">
              <w:tcPr>
                <w:tcW w:w="3696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2AAEDFBC" w14:textId="2B8B0D74" w:rsidR="00D04096" w:rsidDel="00996D87" w:rsidRDefault="00D04096">
            <w:pPr>
              <w:pStyle w:val="15"/>
              <w:rPr>
                <w:ins w:id="22274" w:author="Fegie" w:date="2021-05-02T00:09:00Z"/>
                <w:del w:id="22275" w:author="家榮 張" w:date="2021-05-18T09:56:00Z"/>
              </w:rPr>
              <w:pPrChange w:id="22276" w:author="家榮 張" w:date="2021-05-18T09:56:00Z">
                <w:pPr/>
              </w:pPrChange>
            </w:pPr>
            <w:ins w:id="22277" w:author="Fegie" w:date="2021-05-02T00:09:00Z">
              <w:del w:id="22278" w:author="家榮 張" w:date="2021-05-18T09:56:00Z">
                <w:r w:rsidDel="00996D87">
                  <w:rPr>
                    <w:rFonts w:hint="eastAsia"/>
                  </w:rPr>
                  <w:delText>處理邏輯及注意事項</w:delText>
                </w:r>
              </w:del>
            </w:ins>
          </w:p>
        </w:tc>
      </w:tr>
      <w:tr w:rsidR="00DA5E5B" w:rsidDel="00996D87" w14:paraId="7B593FE8" w14:textId="7B3B53D4" w:rsidTr="00047BAE">
        <w:trPr>
          <w:trHeight w:val="244"/>
          <w:tblHeader/>
          <w:jc w:val="center"/>
          <w:ins w:id="22279" w:author="Fegie" w:date="2021-05-02T00:09:00Z"/>
          <w:del w:id="22280" w:author="家榮 張" w:date="2021-05-18T09:56:00Z"/>
          <w:trPrChange w:id="22281" w:author="st1" w:date="2021-05-06T10:56:00Z">
            <w:trPr>
              <w:trHeight w:val="244"/>
              <w:jc w:val="center"/>
            </w:trPr>
          </w:trPrChange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  <w:tcPrChange w:id="22282" w:author="st1" w:date="2021-05-06T10:56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0D43871C" w14:textId="79B6C0E4" w:rsidR="00D04096" w:rsidDel="00996D87" w:rsidRDefault="00D04096">
            <w:pPr>
              <w:pStyle w:val="15"/>
              <w:rPr>
                <w:ins w:id="22283" w:author="Fegie" w:date="2021-05-02T00:09:00Z"/>
                <w:del w:id="22284" w:author="家榮 張" w:date="2021-05-18T09:56:00Z"/>
              </w:rPr>
              <w:pPrChange w:id="22285" w:author="家榮 張" w:date="2021-05-18T09:56:00Z">
                <w:pPr>
                  <w:widowControl/>
                </w:pPr>
              </w:pPrChange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  <w:tcPrChange w:id="22286" w:author="st1" w:date="2021-05-06T10:56:00Z">
              <w:tcPr>
                <w:tcW w:w="0" w:type="auto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72A2E555" w14:textId="7312F3DF" w:rsidR="00D04096" w:rsidDel="00996D87" w:rsidRDefault="00D04096">
            <w:pPr>
              <w:pStyle w:val="15"/>
              <w:rPr>
                <w:ins w:id="22287" w:author="Fegie" w:date="2021-05-02T00:09:00Z"/>
                <w:del w:id="22288" w:author="家榮 張" w:date="2021-05-18T09:56:00Z"/>
              </w:rPr>
              <w:pPrChange w:id="22289" w:author="家榮 張" w:date="2021-05-18T09:56:00Z">
                <w:pPr>
                  <w:widowControl/>
                </w:pPr>
              </w:pPrChange>
            </w:pP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22290" w:author="st1" w:date="2021-05-06T10:56:00Z">
              <w:tcPr>
                <w:tcW w:w="129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E44D581" w14:textId="7EA3AD32" w:rsidR="00D04096" w:rsidDel="00996D87" w:rsidRDefault="00D04096">
            <w:pPr>
              <w:pStyle w:val="15"/>
              <w:rPr>
                <w:ins w:id="22291" w:author="Fegie" w:date="2021-05-02T00:09:00Z"/>
                <w:del w:id="22292" w:author="家榮 張" w:date="2021-05-18T09:56:00Z"/>
              </w:rPr>
              <w:pPrChange w:id="22293" w:author="家榮 張" w:date="2021-05-18T09:56:00Z">
                <w:pPr/>
              </w:pPrChange>
            </w:pPr>
            <w:ins w:id="22294" w:author="Fegie" w:date="2021-05-02T00:09:00Z">
              <w:del w:id="22295" w:author="家榮 張" w:date="2021-05-18T09:56:00Z">
                <w:r w:rsidDel="00996D87">
                  <w:rPr>
                    <w:rFonts w:hint="eastAsia"/>
                  </w:rPr>
                  <w:delText>資料型態長度</w:delText>
                </w:r>
              </w:del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22296" w:author="st1" w:date="2021-05-06T10:56:00Z">
              <w:tcPr>
                <w:tcW w:w="492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1BF97CB" w14:textId="540C67DD" w:rsidR="00D04096" w:rsidDel="00996D87" w:rsidRDefault="00D04096">
            <w:pPr>
              <w:pStyle w:val="15"/>
              <w:rPr>
                <w:ins w:id="22297" w:author="Fegie" w:date="2021-05-02T00:09:00Z"/>
                <w:del w:id="22298" w:author="家榮 張" w:date="2021-05-18T09:56:00Z"/>
              </w:rPr>
              <w:pPrChange w:id="22299" w:author="家榮 張" w:date="2021-05-18T09:56:00Z">
                <w:pPr/>
              </w:pPrChange>
            </w:pPr>
            <w:ins w:id="22300" w:author="Fegie" w:date="2021-05-02T00:09:00Z">
              <w:del w:id="22301" w:author="家榮 張" w:date="2021-05-18T09:56:00Z">
                <w:r w:rsidDel="00996D87">
                  <w:rPr>
                    <w:rFonts w:hint="eastAsia"/>
                  </w:rPr>
                  <w:delText>預設值</w:delText>
                </w:r>
              </w:del>
            </w:ins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22302" w:author="st1" w:date="2021-05-06T10:56:00Z">
              <w:tcPr>
                <w:tcW w:w="29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0E2F302C" w14:textId="4D622887" w:rsidR="00D04096" w:rsidDel="00996D87" w:rsidRDefault="00D04096">
            <w:pPr>
              <w:pStyle w:val="15"/>
              <w:rPr>
                <w:ins w:id="22303" w:author="Fegie" w:date="2021-05-02T00:09:00Z"/>
                <w:del w:id="22304" w:author="家榮 張" w:date="2021-05-18T09:56:00Z"/>
              </w:rPr>
              <w:pPrChange w:id="22305" w:author="家榮 張" w:date="2021-05-18T09:56:00Z">
                <w:pPr/>
              </w:pPrChange>
            </w:pPr>
            <w:ins w:id="22306" w:author="Fegie" w:date="2021-05-02T00:09:00Z">
              <w:del w:id="22307" w:author="家榮 張" w:date="2021-05-18T09:56:00Z">
                <w:r w:rsidDel="00996D87">
                  <w:rPr>
                    <w:rFonts w:hint="eastAsia"/>
                  </w:rPr>
                  <w:delText>選單內容</w:delText>
                </w:r>
              </w:del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22308" w:author="st1" w:date="2021-05-06T10:56:00Z">
              <w:tcPr>
                <w:tcW w:w="46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4357D144" w14:textId="72008D8B" w:rsidR="00D04096" w:rsidDel="00996D87" w:rsidRDefault="00D04096">
            <w:pPr>
              <w:pStyle w:val="15"/>
              <w:rPr>
                <w:ins w:id="22309" w:author="Fegie" w:date="2021-05-02T00:09:00Z"/>
                <w:del w:id="22310" w:author="家榮 張" w:date="2021-05-18T09:56:00Z"/>
              </w:rPr>
              <w:pPrChange w:id="22311" w:author="家榮 張" w:date="2021-05-18T09:56:00Z">
                <w:pPr/>
              </w:pPrChange>
            </w:pPr>
            <w:ins w:id="22312" w:author="Fegie" w:date="2021-05-02T00:09:00Z">
              <w:del w:id="22313" w:author="家榮 張" w:date="2021-05-18T09:56:00Z">
                <w:r w:rsidDel="00996D87">
                  <w:rPr>
                    <w:rFonts w:hint="eastAsia"/>
                  </w:rPr>
                  <w:delText>必填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  <w:tcPrChange w:id="22314" w:author="st1" w:date="2021-05-06T10:56:00Z">
              <w:tcPr>
                <w:tcW w:w="57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1B03E9E8" w14:textId="1A6E5265" w:rsidR="00D04096" w:rsidDel="00996D87" w:rsidRDefault="00D04096">
            <w:pPr>
              <w:pStyle w:val="15"/>
              <w:rPr>
                <w:ins w:id="22315" w:author="Fegie" w:date="2021-05-02T00:09:00Z"/>
                <w:del w:id="22316" w:author="家榮 張" w:date="2021-05-18T09:56:00Z"/>
              </w:rPr>
              <w:pPrChange w:id="22317" w:author="家榮 張" w:date="2021-05-18T09:56:00Z">
                <w:pPr/>
              </w:pPrChange>
            </w:pPr>
            <w:ins w:id="22318" w:author="Fegie" w:date="2021-05-02T00:09:00Z">
              <w:del w:id="22319" w:author="家榮 張" w:date="2021-05-18T09:56:00Z">
                <w:r w:rsidDel="00996D87">
                  <w:rPr>
                    <w:rFonts w:hint="eastAsia"/>
                  </w:rPr>
                  <w:delText>R/W</w:delText>
                </w:r>
              </w:del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  <w:tcPrChange w:id="22320" w:author="st1" w:date="2021-05-06T10:56:00Z">
              <w:tcPr>
                <w:tcW w:w="0" w:type="auto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003138B6" w14:textId="155BBBAB" w:rsidR="00D04096" w:rsidDel="00996D87" w:rsidRDefault="00D04096">
            <w:pPr>
              <w:pStyle w:val="15"/>
              <w:rPr>
                <w:ins w:id="22321" w:author="Fegie" w:date="2021-05-02T00:09:00Z"/>
                <w:del w:id="22322" w:author="家榮 張" w:date="2021-05-18T09:56:00Z"/>
              </w:rPr>
              <w:pPrChange w:id="22323" w:author="家榮 張" w:date="2021-05-18T09:56:00Z">
                <w:pPr>
                  <w:widowControl/>
                </w:pPr>
              </w:pPrChange>
            </w:pPr>
          </w:p>
        </w:tc>
      </w:tr>
      <w:tr w:rsidR="00DA5E5B" w:rsidDel="00996D87" w14:paraId="7C9BA630" w14:textId="295A4DD4" w:rsidTr="008A7074">
        <w:trPr>
          <w:trHeight w:val="291"/>
          <w:jc w:val="center"/>
          <w:ins w:id="22324" w:author="Fegie" w:date="2021-05-02T00:09:00Z"/>
          <w:del w:id="22325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5A46A" w14:textId="17F0EEDC" w:rsidR="00D04096" w:rsidDel="00996D87" w:rsidRDefault="00D04096">
            <w:pPr>
              <w:pStyle w:val="15"/>
              <w:rPr>
                <w:ins w:id="22326" w:author="Fegie" w:date="2021-05-02T00:09:00Z"/>
                <w:del w:id="22327" w:author="家榮 張" w:date="2021-05-18T09:56:00Z"/>
              </w:rPr>
              <w:pPrChange w:id="22328" w:author="家榮 張" w:date="2021-05-18T09:56:00Z">
                <w:pPr/>
              </w:pPrChange>
            </w:pPr>
            <w:ins w:id="22329" w:author="Fegie" w:date="2021-05-02T00:09:00Z">
              <w:del w:id="22330" w:author="家榮 張" w:date="2021-05-18T09:56:00Z">
                <w:r w:rsidDel="00996D87">
                  <w:rPr>
                    <w:rFonts w:hint="eastAsia"/>
                  </w:rPr>
                  <w:delText>1</w:delText>
                </w:r>
              </w:del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B14568" w14:textId="7FA2BB79" w:rsidR="00D04096" w:rsidDel="00996D87" w:rsidRDefault="00D04096">
            <w:pPr>
              <w:pStyle w:val="15"/>
              <w:rPr>
                <w:ins w:id="22331" w:author="Fegie" w:date="2021-05-02T00:09:00Z"/>
                <w:del w:id="22332" w:author="家榮 張" w:date="2021-05-18T09:56:00Z"/>
              </w:rPr>
              <w:pPrChange w:id="22333" w:author="家榮 張" w:date="2021-05-18T09:56:00Z">
                <w:pPr/>
              </w:pPrChange>
            </w:pPr>
            <w:ins w:id="22334" w:author="Fegie" w:date="2021-05-02T00:09:00Z">
              <w:del w:id="22335" w:author="家榮 張" w:date="2021-05-18T09:56:00Z">
                <w:r w:rsidDel="00996D87">
                  <w:rPr>
                    <w:rFonts w:hint="eastAsia"/>
                  </w:rPr>
                  <w:delText>功能選項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08AE2" w14:textId="20FF1522" w:rsidR="00D04096" w:rsidDel="00996D87" w:rsidRDefault="00D04096">
            <w:pPr>
              <w:pStyle w:val="15"/>
              <w:rPr>
                <w:ins w:id="22336" w:author="Fegie" w:date="2021-05-02T00:09:00Z"/>
                <w:del w:id="22337" w:author="家榮 張" w:date="2021-05-18T09:56:00Z"/>
              </w:rPr>
              <w:pPrChange w:id="22338" w:author="家榮 張" w:date="2021-05-18T09:56:00Z">
                <w:pPr/>
              </w:pPrChange>
            </w:pPr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CF3B8" w14:textId="74DA7CB6" w:rsidR="00D04096" w:rsidDel="00996D87" w:rsidRDefault="00D04096">
            <w:pPr>
              <w:pStyle w:val="15"/>
              <w:rPr>
                <w:ins w:id="22339" w:author="Fegie" w:date="2021-05-02T00:09:00Z"/>
                <w:del w:id="22340" w:author="家榮 張" w:date="2021-05-18T09:56:00Z"/>
              </w:rPr>
              <w:pPrChange w:id="22341" w:author="家榮 張" w:date="2021-05-18T09:56:00Z">
                <w:pPr/>
              </w:pPrChange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E97BB" w14:textId="7CEF3744" w:rsidR="00D04096" w:rsidDel="00996D87" w:rsidRDefault="00D04096">
            <w:pPr>
              <w:pStyle w:val="15"/>
              <w:rPr>
                <w:ins w:id="22342" w:author="Fegie" w:date="2021-05-02T00:09:00Z"/>
                <w:del w:id="22343" w:author="家榮 張" w:date="2021-05-18T09:56:00Z"/>
              </w:rPr>
              <w:pPrChange w:id="22344" w:author="家榮 張" w:date="2021-05-18T09:56:00Z">
                <w:pPr/>
              </w:pPrChange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FE27C" w14:textId="0028344D" w:rsidR="00D04096" w:rsidDel="00996D87" w:rsidRDefault="00D04096">
            <w:pPr>
              <w:pStyle w:val="15"/>
              <w:rPr>
                <w:ins w:id="22345" w:author="Fegie" w:date="2021-05-02T00:09:00Z"/>
                <w:del w:id="22346" w:author="家榮 張" w:date="2021-05-18T09:56:00Z"/>
              </w:rPr>
              <w:pPrChange w:id="22347" w:author="家榮 張" w:date="2021-05-18T09:56:00Z">
                <w:pPr/>
              </w:pPrChange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08B22" w14:textId="26B281A9" w:rsidR="00D04096" w:rsidDel="00996D87" w:rsidRDefault="00D04096">
            <w:pPr>
              <w:pStyle w:val="15"/>
              <w:rPr>
                <w:ins w:id="22348" w:author="Fegie" w:date="2021-05-02T00:09:00Z"/>
                <w:del w:id="22349" w:author="家榮 張" w:date="2021-05-18T09:56:00Z"/>
              </w:rPr>
              <w:pPrChange w:id="22350" w:author="家榮 張" w:date="2021-05-18T09:56:00Z">
                <w:pPr/>
              </w:pPrChange>
            </w:pPr>
            <w:ins w:id="22351" w:author="Fegie" w:date="2021-05-02T00:09:00Z">
              <w:del w:id="22352" w:author="家榮 張" w:date="2021-05-18T09:56:00Z">
                <w:r w:rsidDel="00996D87">
                  <w:rPr>
                    <w:rFonts w:hint="eastAsia"/>
                  </w:rPr>
                  <w:delText>R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67A41" w14:textId="079CEFCF" w:rsidR="00D04096" w:rsidDel="00996D87" w:rsidRDefault="00D04096">
            <w:pPr>
              <w:pStyle w:val="15"/>
              <w:rPr>
                <w:ins w:id="22353" w:author="Fegie" w:date="2021-05-02T00:09:00Z"/>
                <w:del w:id="22354" w:author="家榮 張" w:date="2021-05-18T09:56:00Z"/>
              </w:rPr>
              <w:pPrChange w:id="22355" w:author="家榮 張" w:date="2021-05-18T09:56:00Z">
                <w:pPr/>
              </w:pPrChange>
            </w:pPr>
            <w:ins w:id="22356" w:author="Fegie" w:date="2021-05-02T00:09:00Z">
              <w:del w:id="22357" w:author="家榮 張" w:date="2021-05-18T09:56:00Z">
                <w:r w:rsidDel="00996D87">
                  <w:rPr>
                    <w:rFonts w:hint="eastAsia"/>
                  </w:rPr>
                  <w:delText>自動顯示</w:delText>
                </w:r>
              </w:del>
            </w:ins>
          </w:p>
          <w:p w14:paraId="281D06D3" w14:textId="1DAA4D0B" w:rsidR="00D04096" w:rsidDel="00996D87" w:rsidRDefault="00D04096">
            <w:pPr>
              <w:pStyle w:val="15"/>
              <w:rPr>
                <w:ins w:id="22358" w:author="Fegie" w:date="2021-05-02T00:09:00Z"/>
                <w:del w:id="22359" w:author="家榮 張" w:date="2021-05-18T09:56:00Z"/>
              </w:rPr>
              <w:pPrChange w:id="22360" w:author="家榮 張" w:date="2021-05-18T09:56:00Z">
                <w:pPr/>
              </w:pPrChange>
            </w:pPr>
            <w:ins w:id="22361" w:author="Fegie" w:date="2021-05-02T00:09:00Z">
              <w:del w:id="22362" w:author="家榮 張" w:date="2021-05-18T09:56:00Z">
                <w:r w:rsidDel="00996D87">
                  <w:rPr>
                    <w:rFonts w:hint="eastAsia"/>
                    <w:lang w:eastAsia="zh-HK"/>
                  </w:rPr>
                  <w:delText>新增、修改、刪除</w:delText>
                </w:r>
              </w:del>
            </w:ins>
          </w:p>
        </w:tc>
      </w:tr>
      <w:tr w:rsidR="00DA5E5B" w:rsidDel="00996D87" w14:paraId="23D5459A" w14:textId="531D0CA3" w:rsidTr="008A7074">
        <w:trPr>
          <w:trHeight w:val="291"/>
          <w:jc w:val="center"/>
          <w:ins w:id="22363" w:author="Fegie" w:date="2021-05-02T00:09:00Z"/>
          <w:del w:id="22364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381F6" w14:textId="2CDBFDA8" w:rsidR="00D04096" w:rsidDel="00996D87" w:rsidRDefault="00D04096">
            <w:pPr>
              <w:pStyle w:val="15"/>
              <w:rPr>
                <w:ins w:id="22365" w:author="Fegie" w:date="2021-05-02T00:09:00Z"/>
                <w:del w:id="22366" w:author="家榮 張" w:date="2021-05-18T09:56:00Z"/>
              </w:rPr>
              <w:pPrChange w:id="22367" w:author="家榮 張" w:date="2021-05-18T09:56:00Z">
                <w:pPr/>
              </w:pPrChange>
            </w:pPr>
            <w:ins w:id="22368" w:author="Fegie" w:date="2021-05-02T00:09:00Z">
              <w:del w:id="22369" w:author="家榮 張" w:date="2021-05-18T09:56:00Z">
                <w:r w:rsidDel="00996D87">
                  <w:rPr>
                    <w:rFonts w:hint="eastAsia"/>
                  </w:rPr>
                  <w:delText>2</w:delText>
                </w:r>
              </w:del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DA465" w14:textId="02EC299C" w:rsidR="00D04096" w:rsidDel="00996D87" w:rsidRDefault="008A7074">
            <w:pPr>
              <w:pStyle w:val="15"/>
              <w:rPr>
                <w:ins w:id="22370" w:author="Fegie" w:date="2021-05-02T00:09:00Z"/>
                <w:del w:id="22371" w:author="家榮 張" w:date="2021-05-18T09:56:00Z"/>
              </w:rPr>
              <w:pPrChange w:id="22372" w:author="家榮 張" w:date="2021-05-18T09:56:00Z">
                <w:pPr/>
              </w:pPrChange>
            </w:pPr>
            <w:ins w:id="22373" w:author="Fegie" w:date="2021-05-02T16:23:00Z">
              <w:del w:id="22374" w:author="家榮 張" w:date="2021-05-18T09:56:00Z">
                <w:r w:rsidDel="00996D87">
                  <w:rPr>
                    <w:rFonts w:hint="eastAsia"/>
                  </w:rPr>
                  <w:delText>統一編號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86B10" w14:textId="0E7DDC7E" w:rsidR="00D04096" w:rsidDel="00996D87" w:rsidRDefault="00D04096">
            <w:pPr>
              <w:pStyle w:val="15"/>
              <w:rPr>
                <w:ins w:id="22375" w:author="Fegie" w:date="2021-05-02T00:09:00Z"/>
                <w:del w:id="22376" w:author="家榮 張" w:date="2021-05-18T09:56:00Z"/>
              </w:rPr>
              <w:pPrChange w:id="22377" w:author="家榮 張" w:date="2021-05-18T09:56:00Z">
                <w:pPr/>
              </w:pPrChange>
            </w:pPr>
            <w:ins w:id="22378" w:author="Fegie" w:date="2021-05-02T00:09:00Z">
              <w:del w:id="22379" w:author="家榮 張" w:date="2021-05-06T18:53:00Z">
                <w:r w:rsidDel="00A7651D">
                  <w:rPr>
                    <w:rFonts w:hint="eastAsia"/>
                  </w:rPr>
                  <w:delText>X(</w:delText>
                </w:r>
              </w:del>
            </w:ins>
            <w:ins w:id="22380" w:author="Fegie" w:date="2021-05-02T16:23:00Z">
              <w:del w:id="22381" w:author="家榮 張" w:date="2021-05-06T18:53:00Z">
                <w:r w:rsidR="008A7074" w:rsidDel="00A7651D">
                  <w:rPr>
                    <w:rFonts w:hint="eastAsia"/>
                  </w:rPr>
                  <w:delText>11</w:delText>
                </w:r>
              </w:del>
            </w:ins>
            <w:ins w:id="22382" w:author="Fegie" w:date="2021-05-02T00:09:00Z">
              <w:del w:id="22383" w:author="家榮 張" w:date="2021-05-06T18:53:00Z">
                <w:r w:rsidDel="00A7651D">
                  <w:rPr>
                    <w:rFonts w:hint="eastAsia"/>
                  </w:rPr>
                  <w:delText>)</w:delText>
                </w:r>
              </w:del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043BE" w14:textId="0D807E1B" w:rsidR="00D04096" w:rsidDel="00996D87" w:rsidRDefault="00D04096">
            <w:pPr>
              <w:pStyle w:val="15"/>
              <w:rPr>
                <w:ins w:id="22384" w:author="Fegie" w:date="2021-05-02T00:09:00Z"/>
                <w:del w:id="22385" w:author="家榮 張" w:date="2021-05-18T09:56:00Z"/>
              </w:rPr>
              <w:pPrChange w:id="22386" w:author="家榮 張" w:date="2021-05-18T09:56:00Z">
                <w:pPr/>
              </w:pPrChange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9E7A" w14:textId="15728B5B" w:rsidR="00D04096" w:rsidDel="00996D87" w:rsidRDefault="00D04096">
            <w:pPr>
              <w:pStyle w:val="15"/>
              <w:rPr>
                <w:ins w:id="22387" w:author="Fegie" w:date="2021-05-02T00:09:00Z"/>
                <w:del w:id="22388" w:author="家榮 張" w:date="2021-05-18T09:56:00Z"/>
              </w:rPr>
              <w:pPrChange w:id="22389" w:author="家榮 張" w:date="2021-05-18T09:56:00Z">
                <w:pPr/>
              </w:pPrChange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3689D" w14:textId="7BE49955" w:rsidR="00D04096" w:rsidDel="00996D87" w:rsidRDefault="00283B73">
            <w:pPr>
              <w:pStyle w:val="15"/>
              <w:rPr>
                <w:ins w:id="22390" w:author="Fegie" w:date="2021-05-02T00:09:00Z"/>
                <w:del w:id="22391" w:author="家榮 張" w:date="2021-05-18T09:56:00Z"/>
              </w:rPr>
              <w:pPrChange w:id="22392" w:author="家榮 張" w:date="2021-05-18T09:56:00Z">
                <w:pPr/>
              </w:pPrChange>
            </w:pPr>
            <w:ins w:id="22393" w:author="Fegie" w:date="2021-05-02T16:42:00Z">
              <w:del w:id="22394" w:author="家榮 張" w:date="2021-05-18T09:56:00Z">
                <w:r w:rsidDel="00996D87"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13504" w14:textId="74F7A342" w:rsidR="00D04096" w:rsidDel="00996D87" w:rsidRDefault="00D04096">
            <w:pPr>
              <w:pStyle w:val="15"/>
              <w:rPr>
                <w:ins w:id="22395" w:author="Fegie" w:date="2021-05-02T00:09:00Z"/>
                <w:del w:id="22396" w:author="家榮 張" w:date="2021-05-18T09:56:00Z"/>
              </w:rPr>
              <w:pPrChange w:id="22397" w:author="家榮 張" w:date="2021-05-18T09:56:00Z">
                <w:pPr/>
              </w:pPrChange>
            </w:pPr>
            <w:ins w:id="22398" w:author="Fegie" w:date="2021-05-02T00:09:00Z">
              <w:del w:id="22399" w:author="家榮 張" w:date="2021-05-18T09:56:00Z">
                <w:r w:rsidDel="00996D87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BAD1A" w14:textId="0C38AA5F" w:rsidR="00D04096" w:rsidDel="00996D87" w:rsidRDefault="00D04096">
            <w:pPr>
              <w:pStyle w:val="15"/>
              <w:rPr>
                <w:ins w:id="22400" w:author="Fegie" w:date="2021-05-02T00:09:00Z"/>
                <w:del w:id="22401" w:author="家榮 張" w:date="2021-05-18T09:56:00Z"/>
              </w:rPr>
              <w:pPrChange w:id="22402" w:author="家榮 張" w:date="2021-05-18T09:56:00Z">
                <w:pPr/>
              </w:pPrChange>
            </w:pPr>
            <w:ins w:id="22403" w:author="Fegie" w:date="2021-05-02T00:09:00Z">
              <w:del w:id="22404" w:author="家榮 張" w:date="2021-05-18T09:56:00Z">
                <w:r w:rsidDel="00996D87">
                  <w:rPr>
                    <w:rFonts w:hint="eastAsia"/>
                  </w:rPr>
                  <w:delText>1.「新增」時，必須輸入</w:delText>
                </w:r>
              </w:del>
            </w:ins>
          </w:p>
          <w:p w14:paraId="175C7F56" w14:textId="11CC2A6F" w:rsidR="00D04096" w:rsidDel="00996D87" w:rsidRDefault="00D04096">
            <w:pPr>
              <w:pStyle w:val="15"/>
              <w:rPr>
                <w:ins w:id="22405" w:author="Fegie" w:date="2021-05-02T00:09:00Z"/>
                <w:del w:id="22406" w:author="家榮 張" w:date="2021-05-18T09:56:00Z"/>
              </w:rPr>
              <w:pPrChange w:id="22407" w:author="家榮 張" w:date="2021-05-18T09:56:00Z">
                <w:pPr>
                  <w:ind w:left="226" w:hangingChars="94" w:hanging="226"/>
                </w:pPr>
              </w:pPrChange>
            </w:pPr>
            <w:ins w:id="22408" w:author="Fegie" w:date="2021-05-02T00:09:00Z">
              <w:del w:id="22409" w:author="家榮 張" w:date="2021-05-18T09:56:00Z">
                <w:r w:rsidDel="00996D87">
                  <w:rPr>
                    <w:rFonts w:hint="eastAsia"/>
                  </w:rPr>
                  <w:delText>2.其他功能時，自動顯示原值，不可修改</w:delText>
                </w:r>
              </w:del>
            </w:ins>
          </w:p>
          <w:p w14:paraId="528DC542" w14:textId="763B118C" w:rsidR="00D04096" w:rsidDel="00996D87" w:rsidRDefault="00D04096">
            <w:pPr>
              <w:pStyle w:val="15"/>
              <w:rPr>
                <w:ins w:id="22410" w:author="Fegie" w:date="2021-05-02T00:09:00Z"/>
                <w:del w:id="22411" w:author="家榮 張" w:date="2021-05-18T09:56:00Z"/>
              </w:rPr>
              <w:pPrChange w:id="22412" w:author="家榮 張" w:date="2021-05-18T09:56:00Z">
                <w:pPr/>
              </w:pPrChange>
            </w:pPr>
            <w:ins w:id="22413" w:author="Fegie" w:date="2021-05-02T00:09:00Z">
              <w:del w:id="22414" w:author="家榮 張" w:date="2021-05-18T09:56:00Z">
                <w:r w:rsidDel="00996D87">
                  <w:rPr>
                    <w:rFonts w:hint="eastAsia"/>
                  </w:rPr>
                  <w:delText>3.</w:delText>
                </w:r>
              </w:del>
            </w:ins>
            <w:ins w:id="22415" w:author="Fegie" w:date="2021-05-02T16:24:00Z">
              <w:del w:id="22416" w:author="家榮 張" w:date="2021-05-18T09:56:00Z">
                <w:r w:rsidR="008A7074" w:rsidDel="00996D87">
                  <w:delText>CustRelMain</w:delText>
                </w:r>
              </w:del>
            </w:ins>
            <w:ins w:id="22417" w:author="Fegie" w:date="2021-05-02T00:09:00Z">
              <w:del w:id="22418" w:author="家榮 張" w:date="2021-05-18T09:56:00Z">
                <w:r w:rsidDel="00996D87">
                  <w:rPr>
                    <w:rFonts w:hint="eastAsia"/>
                  </w:rPr>
                  <w:delText>.</w:delText>
                </w:r>
              </w:del>
            </w:ins>
            <w:ins w:id="22419" w:author="Fegie" w:date="2021-05-02T16:24:00Z">
              <w:del w:id="22420" w:author="家榮 張" w:date="2021-05-18T09:56:00Z">
                <w:r w:rsidR="008A7074" w:rsidDel="00996D87">
                  <w:delText>CustRelId</w:delText>
                </w:r>
              </w:del>
            </w:ins>
          </w:p>
        </w:tc>
      </w:tr>
      <w:tr w:rsidR="00DA5E5B" w:rsidDel="00996D87" w14:paraId="2231AA41" w14:textId="50FF3076" w:rsidTr="008A7074">
        <w:trPr>
          <w:trHeight w:val="291"/>
          <w:jc w:val="center"/>
          <w:ins w:id="22421" w:author="Fegie" w:date="2021-05-02T00:09:00Z"/>
          <w:del w:id="22422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BE981" w14:textId="29944D53" w:rsidR="00D04096" w:rsidDel="00996D87" w:rsidRDefault="00D04096">
            <w:pPr>
              <w:pStyle w:val="15"/>
              <w:rPr>
                <w:ins w:id="22423" w:author="Fegie" w:date="2021-05-02T00:09:00Z"/>
                <w:del w:id="22424" w:author="家榮 張" w:date="2021-05-18T09:56:00Z"/>
              </w:rPr>
              <w:pPrChange w:id="22425" w:author="家榮 張" w:date="2021-05-18T09:56:00Z">
                <w:pPr/>
              </w:pPrChange>
            </w:pPr>
            <w:ins w:id="22426" w:author="Fegie" w:date="2021-05-02T00:09:00Z">
              <w:del w:id="22427" w:author="家榮 張" w:date="2021-05-18T09:56:00Z">
                <w:r w:rsidDel="00996D87">
                  <w:rPr>
                    <w:rFonts w:hint="eastAsia"/>
                  </w:rPr>
                  <w:delText>3</w:delText>
                </w:r>
              </w:del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9DB6B" w14:textId="4998DAE9" w:rsidR="00D04096" w:rsidDel="00996D87" w:rsidRDefault="008A7074">
            <w:pPr>
              <w:pStyle w:val="15"/>
              <w:rPr>
                <w:ins w:id="22428" w:author="Fegie" w:date="2021-05-02T00:09:00Z"/>
                <w:del w:id="22429" w:author="家榮 張" w:date="2021-05-18T09:56:00Z"/>
              </w:rPr>
              <w:pPrChange w:id="22430" w:author="家榮 張" w:date="2021-05-18T09:56:00Z">
                <w:pPr/>
              </w:pPrChange>
            </w:pPr>
            <w:ins w:id="22431" w:author="Fegie" w:date="2021-05-02T16:24:00Z">
              <w:del w:id="22432" w:author="家榮 張" w:date="2021-05-18T09:56:00Z">
                <w:r w:rsidDel="00996D87">
                  <w:rPr>
                    <w:rFonts w:hint="eastAsia"/>
                  </w:rPr>
                  <w:delText>客戶名稱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84BE" w14:textId="5B447C2F" w:rsidR="00D04096" w:rsidDel="00996D87" w:rsidRDefault="008A7074">
            <w:pPr>
              <w:pStyle w:val="15"/>
              <w:rPr>
                <w:ins w:id="22433" w:author="Fegie" w:date="2021-05-02T00:09:00Z"/>
                <w:del w:id="22434" w:author="家榮 張" w:date="2021-05-18T09:56:00Z"/>
              </w:rPr>
              <w:pPrChange w:id="22435" w:author="家榮 張" w:date="2021-05-18T09:56:00Z">
                <w:pPr/>
              </w:pPrChange>
            </w:pPr>
            <w:ins w:id="22436" w:author="Fegie" w:date="2021-05-02T16:26:00Z">
              <w:del w:id="22437" w:author="家榮 張" w:date="2021-05-06T18:53:00Z">
                <w:r w:rsidDel="00A7651D">
                  <w:rPr>
                    <w:rFonts w:hint="eastAsia"/>
                  </w:rPr>
                  <w:delText>X(70)</w:delText>
                </w:r>
              </w:del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843F0" w14:textId="6D5CED04" w:rsidR="00D04096" w:rsidDel="00996D87" w:rsidRDefault="00D04096">
            <w:pPr>
              <w:pStyle w:val="15"/>
              <w:rPr>
                <w:ins w:id="22438" w:author="Fegie" w:date="2021-05-02T00:09:00Z"/>
                <w:del w:id="22439" w:author="家榮 張" w:date="2021-05-18T09:56:00Z"/>
              </w:rPr>
              <w:pPrChange w:id="22440" w:author="家榮 張" w:date="2021-05-18T09:56:00Z">
                <w:pPr/>
              </w:pPrChange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34301" w14:textId="20FD9968" w:rsidR="00D04096" w:rsidDel="00996D87" w:rsidRDefault="00D04096">
            <w:pPr>
              <w:pStyle w:val="15"/>
              <w:rPr>
                <w:ins w:id="22441" w:author="Fegie" w:date="2021-05-02T00:09:00Z"/>
                <w:del w:id="22442" w:author="家榮 張" w:date="2021-05-18T09:56:00Z"/>
              </w:rPr>
              <w:pPrChange w:id="22443" w:author="家榮 張" w:date="2021-05-18T09:56:00Z">
                <w:pPr/>
              </w:pPrChange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E37A8" w14:textId="7298355D" w:rsidR="00D04096" w:rsidDel="00996D87" w:rsidRDefault="00283B73">
            <w:pPr>
              <w:pStyle w:val="15"/>
              <w:rPr>
                <w:ins w:id="22444" w:author="Fegie" w:date="2021-05-02T00:09:00Z"/>
                <w:del w:id="22445" w:author="家榮 張" w:date="2021-05-18T09:56:00Z"/>
              </w:rPr>
              <w:pPrChange w:id="22446" w:author="家榮 張" w:date="2021-05-18T09:56:00Z">
                <w:pPr/>
              </w:pPrChange>
            </w:pPr>
            <w:ins w:id="22447" w:author="Fegie" w:date="2021-05-02T16:42:00Z">
              <w:del w:id="22448" w:author="家榮 張" w:date="2021-05-18T09:56:00Z">
                <w:r w:rsidDel="00996D87"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A0E02" w14:textId="5831DEFB" w:rsidR="00D04096" w:rsidDel="00996D87" w:rsidRDefault="008A7074">
            <w:pPr>
              <w:pStyle w:val="15"/>
              <w:rPr>
                <w:ins w:id="22449" w:author="Fegie" w:date="2021-05-02T00:09:00Z"/>
                <w:del w:id="22450" w:author="家榮 張" w:date="2021-05-18T09:56:00Z"/>
              </w:rPr>
              <w:pPrChange w:id="22451" w:author="家榮 張" w:date="2021-05-18T09:56:00Z">
                <w:pPr/>
              </w:pPrChange>
            </w:pPr>
            <w:ins w:id="22452" w:author="Fegie" w:date="2021-05-02T16:26:00Z">
              <w:del w:id="22453" w:author="家榮 張" w:date="2021-05-18T09:56:00Z">
                <w:r w:rsidDel="00996D87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DB2AB" w14:textId="3EB4DA9D" w:rsidR="008A7074" w:rsidDel="00996D87" w:rsidRDefault="008A7074">
            <w:pPr>
              <w:pStyle w:val="15"/>
              <w:rPr>
                <w:ins w:id="22454" w:author="Fegie" w:date="2021-05-02T16:26:00Z"/>
                <w:del w:id="22455" w:author="家榮 張" w:date="2021-05-18T09:56:00Z"/>
              </w:rPr>
              <w:pPrChange w:id="22456" w:author="家榮 張" w:date="2021-05-18T09:56:00Z">
                <w:pPr/>
              </w:pPrChange>
            </w:pPr>
            <w:ins w:id="22457" w:author="Fegie" w:date="2021-05-02T16:26:00Z">
              <w:del w:id="22458" w:author="家榮 張" w:date="2021-05-18T09:56:00Z">
                <w:r w:rsidDel="00996D87">
                  <w:rPr>
                    <w:rFonts w:hint="eastAsia"/>
                  </w:rPr>
                  <w:delText>1.「新增」時，必須輸入</w:delText>
                </w:r>
              </w:del>
            </w:ins>
          </w:p>
          <w:p w14:paraId="130C3FD6" w14:textId="093B37C8" w:rsidR="008A7074" w:rsidDel="00996D87" w:rsidRDefault="008A7074">
            <w:pPr>
              <w:pStyle w:val="15"/>
              <w:rPr>
                <w:ins w:id="22459" w:author="Fegie" w:date="2021-05-02T16:27:00Z"/>
                <w:del w:id="22460" w:author="家榮 張" w:date="2021-05-18T09:56:00Z"/>
              </w:rPr>
              <w:pPrChange w:id="22461" w:author="家榮 張" w:date="2021-05-18T09:56:00Z">
                <w:pPr>
                  <w:ind w:left="226" w:hangingChars="94" w:hanging="226"/>
                </w:pPr>
              </w:pPrChange>
            </w:pPr>
            <w:ins w:id="22462" w:author="Fegie" w:date="2021-05-02T16:26:00Z">
              <w:del w:id="22463" w:author="家榮 張" w:date="2021-05-18T09:56:00Z">
                <w:r w:rsidDel="00996D87">
                  <w:rPr>
                    <w:rFonts w:hint="eastAsia"/>
                  </w:rPr>
                  <w:delText>2.其他功能時，自動顯示原值，可以修改</w:delText>
                </w:r>
              </w:del>
            </w:ins>
          </w:p>
          <w:p w14:paraId="6DCDE6C0" w14:textId="62FE0A5F" w:rsidR="008A7074" w:rsidDel="00996D87" w:rsidRDefault="008A7074">
            <w:pPr>
              <w:pStyle w:val="15"/>
              <w:rPr>
                <w:ins w:id="22464" w:author="Fegie" w:date="2021-05-02T16:29:00Z"/>
                <w:del w:id="22465" w:author="家榮 張" w:date="2021-05-18T09:56:00Z"/>
              </w:rPr>
              <w:pPrChange w:id="22466" w:author="家榮 張" w:date="2021-05-18T09:56:00Z">
                <w:pPr>
                  <w:ind w:left="226" w:hangingChars="94" w:hanging="226"/>
                </w:pPr>
              </w:pPrChange>
            </w:pPr>
            <w:ins w:id="22467" w:author="Fegie" w:date="2021-05-02T16:27:00Z">
              <w:del w:id="22468" w:author="家榮 張" w:date="2021-05-18T09:56:00Z">
                <w:r w:rsidDel="00996D87">
                  <w:rPr>
                    <w:rFonts w:hint="eastAsia"/>
                  </w:rPr>
                  <w:delText>3.若CustMain有相同統一編號，則預設為C</w:delText>
                </w:r>
                <w:r w:rsidDel="00996D87">
                  <w:delText>ustMain.</w:delText>
                </w:r>
              </w:del>
            </w:ins>
            <w:ins w:id="22469" w:author="Fegie" w:date="2021-05-02T16:28:00Z">
              <w:del w:id="22470" w:author="家榮 張" w:date="2021-05-18T09:56:00Z">
                <w:r w:rsidDel="00996D87">
                  <w:delText>Fullname</w:delText>
                </w:r>
              </w:del>
            </w:ins>
          </w:p>
          <w:p w14:paraId="7500D577" w14:textId="50AE3050" w:rsidR="008A7074" w:rsidRPr="008A7074" w:rsidDel="00996D87" w:rsidRDefault="008A7074">
            <w:pPr>
              <w:pStyle w:val="15"/>
              <w:rPr>
                <w:ins w:id="22471" w:author="Fegie" w:date="2021-05-02T16:26:00Z"/>
                <w:del w:id="22472" w:author="家榮 張" w:date="2021-05-18T09:56:00Z"/>
              </w:rPr>
              <w:pPrChange w:id="22473" w:author="家榮 張" w:date="2021-05-18T09:56:00Z">
                <w:pPr>
                  <w:ind w:left="226" w:hangingChars="94" w:hanging="226"/>
                </w:pPr>
              </w:pPrChange>
            </w:pPr>
            <w:ins w:id="22474" w:author="Fegie" w:date="2021-05-02T16:29:00Z">
              <w:del w:id="22475" w:author="家榮 張" w:date="2021-05-18T09:56:00Z">
                <w:r w:rsidDel="00996D87">
                  <w:rPr>
                    <w:rFonts w:hint="eastAsia"/>
                  </w:rPr>
                  <w:delText>4.若CustRelMain有相同統一編號，則預設為C</w:delText>
                </w:r>
                <w:r w:rsidDel="00996D87">
                  <w:delText>ustRelMain.CustRelName</w:delText>
                </w:r>
              </w:del>
            </w:ins>
          </w:p>
          <w:p w14:paraId="72B844BB" w14:textId="28B2088F" w:rsidR="00D04096" w:rsidDel="00996D87" w:rsidRDefault="008A7074">
            <w:pPr>
              <w:pStyle w:val="15"/>
              <w:rPr>
                <w:ins w:id="22476" w:author="Fegie" w:date="2021-05-02T00:09:00Z"/>
                <w:del w:id="22477" w:author="家榮 張" w:date="2021-05-18T09:56:00Z"/>
              </w:rPr>
              <w:pPrChange w:id="22478" w:author="家榮 張" w:date="2021-05-18T09:56:00Z">
                <w:pPr/>
              </w:pPrChange>
            </w:pPr>
            <w:ins w:id="22479" w:author="Fegie" w:date="2021-05-02T16:30:00Z">
              <w:del w:id="22480" w:author="家榮 張" w:date="2021-05-18T09:56:00Z">
                <w:r w:rsidDel="00996D87">
                  <w:delText>5</w:delText>
                </w:r>
              </w:del>
            </w:ins>
            <w:ins w:id="22481" w:author="Fegie" w:date="2021-05-02T16:26:00Z">
              <w:del w:id="22482" w:author="家榮 張" w:date="2021-05-18T09:56:00Z">
                <w:r w:rsidDel="00996D87">
                  <w:rPr>
                    <w:rFonts w:hint="eastAsia"/>
                  </w:rPr>
                  <w:delText>.</w:delText>
                </w:r>
                <w:r w:rsidDel="00996D87">
                  <w:delText>CustRelMain</w:delText>
                </w:r>
                <w:r w:rsidDel="00996D87">
                  <w:rPr>
                    <w:rFonts w:hint="eastAsia"/>
                  </w:rPr>
                  <w:delText>.</w:delText>
                </w:r>
                <w:r w:rsidDel="00996D87">
                  <w:delText>CustRel</w:delText>
                </w:r>
              </w:del>
            </w:ins>
            <w:ins w:id="22483" w:author="Fegie" w:date="2021-05-02T16:28:00Z">
              <w:del w:id="22484" w:author="家榮 張" w:date="2021-05-18T09:56:00Z">
                <w:r w:rsidDel="00996D87">
                  <w:delText>Name</w:delText>
                </w:r>
              </w:del>
            </w:ins>
          </w:p>
        </w:tc>
      </w:tr>
      <w:tr w:rsidR="00DA5E5B" w:rsidDel="00996D87" w14:paraId="35760926" w14:textId="3B159C79" w:rsidTr="008A7074">
        <w:trPr>
          <w:trHeight w:val="291"/>
          <w:jc w:val="center"/>
          <w:ins w:id="22485" w:author="Fegie" w:date="2021-05-02T00:09:00Z"/>
          <w:del w:id="22486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D3DE0" w14:textId="4EA8ED7E" w:rsidR="00D04096" w:rsidDel="00996D87" w:rsidRDefault="00D04096">
            <w:pPr>
              <w:pStyle w:val="15"/>
              <w:rPr>
                <w:ins w:id="22487" w:author="Fegie" w:date="2021-05-02T00:09:00Z"/>
                <w:del w:id="22488" w:author="家榮 張" w:date="2021-05-18T09:56:00Z"/>
              </w:rPr>
              <w:pPrChange w:id="22489" w:author="家榮 張" w:date="2021-05-18T09:56:00Z">
                <w:pPr/>
              </w:pPrChange>
            </w:pPr>
            <w:ins w:id="22490" w:author="Fegie" w:date="2021-05-02T00:09:00Z">
              <w:del w:id="22491" w:author="家榮 張" w:date="2021-05-18T09:56:00Z">
                <w:r w:rsidDel="00996D87">
                  <w:rPr>
                    <w:rFonts w:hint="eastAsia"/>
                  </w:rPr>
                  <w:delText>4</w:delText>
                </w:r>
              </w:del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BB868" w14:textId="76CC2AEE" w:rsidR="00D04096" w:rsidDel="00996D87" w:rsidRDefault="008A7074">
            <w:pPr>
              <w:pStyle w:val="15"/>
              <w:rPr>
                <w:ins w:id="22492" w:author="Fegie" w:date="2021-05-02T00:09:00Z"/>
                <w:del w:id="22493" w:author="家榮 張" w:date="2021-05-18T09:56:00Z"/>
              </w:rPr>
              <w:pPrChange w:id="22494" w:author="家榮 張" w:date="2021-05-18T09:56:00Z">
                <w:pPr/>
              </w:pPrChange>
            </w:pPr>
            <w:ins w:id="22495" w:author="Fegie" w:date="2021-05-02T16:28:00Z">
              <w:del w:id="22496" w:author="家榮 張" w:date="2021-05-18T09:56:00Z">
                <w:r w:rsidDel="00996D87">
                  <w:rPr>
                    <w:rFonts w:hint="eastAsia"/>
                  </w:rPr>
                  <w:delText>護照或居留證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E3531" w14:textId="0B3F9471" w:rsidR="00D04096" w:rsidDel="00996D87" w:rsidRDefault="008A7074">
            <w:pPr>
              <w:pStyle w:val="15"/>
              <w:rPr>
                <w:ins w:id="22497" w:author="Fegie" w:date="2021-05-02T00:09:00Z"/>
                <w:del w:id="22498" w:author="家榮 張" w:date="2021-05-18T09:56:00Z"/>
              </w:rPr>
              <w:pPrChange w:id="22499" w:author="家榮 張" w:date="2021-05-18T09:56:00Z">
                <w:pPr/>
              </w:pPrChange>
            </w:pPr>
            <w:ins w:id="22500" w:author="Fegie" w:date="2021-05-02T16:29:00Z">
              <w:del w:id="22501" w:author="家榮 張" w:date="2021-05-06T18:53:00Z">
                <w:r w:rsidDel="00A7651D">
                  <w:rPr>
                    <w:rFonts w:hint="eastAsia"/>
                  </w:rPr>
                  <w:delText>9(01)</w:delText>
                </w:r>
              </w:del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B5040" w14:textId="212E6328" w:rsidR="00D04096" w:rsidDel="00996D87" w:rsidRDefault="00D04096">
            <w:pPr>
              <w:pStyle w:val="15"/>
              <w:rPr>
                <w:ins w:id="22502" w:author="Fegie" w:date="2021-05-02T00:09:00Z"/>
                <w:del w:id="22503" w:author="家榮 張" w:date="2021-05-18T09:56:00Z"/>
              </w:rPr>
              <w:pPrChange w:id="22504" w:author="家榮 張" w:date="2021-05-18T09:56:00Z">
                <w:pPr/>
              </w:pPrChange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26A9D" w14:textId="1D34CCB9" w:rsidR="00D04096" w:rsidDel="00996D87" w:rsidRDefault="008A7074">
            <w:pPr>
              <w:pStyle w:val="15"/>
              <w:rPr>
                <w:ins w:id="22505" w:author="Fegie" w:date="2021-05-02T00:09:00Z"/>
                <w:del w:id="22506" w:author="家榮 張" w:date="2021-05-18T09:56:00Z"/>
              </w:rPr>
              <w:pPrChange w:id="22507" w:author="家榮 張" w:date="2021-05-18T09:56:00Z">
                <w:pPr/>
              </w:pPrChange>
            </w:pPr>
            <w:ins w:id="22508" w:author="Fegie" w:date="2021-05-02T16:31:00Z">
              <w:del w:id="22509" w:author="家榮 張" w:date="2021-05-18T09:56:00Z">
                <w:r w:rsidDel="00996D87">
                  <w:rPr>
                    <w:rFonts w:cs="細明體" w:hint="eastAsia"/>
                    <w:spacing w:val="15"/>
                    <w:kern w:val="0"/>
                  </w:rPr>
                  <w:delText>下拉選單(</w:delText>
                </w:r>
              </w:del>
            </w:ins>
            <w:ins w:id="22510" w:author="Fegie" w:date="2021-05-02T16:32:00Z">
              <w:del w:id="22511" w:author="家榮 張" w:date="2021-05-18T09:56:00Z">
                <w:r w:rsidDel="00996D87">
                  <w:rPr>
                    <w:rFonts w:cs="細明體" w:hint="eastAsia"/>
                    <w:spacing w:val="15"/>
                    <w:kern w:val="0"/>
                  </w:rPr>
                  <w:delText>Is</w:delText>
                </w:r>
                <w:r w:rsidDel="00996D87">
                  <w:rPr>
                    <w:rFonts w:cs="細明體"/>
                    <w:spacing w:val="15"/>
                    <w:kern w:val="0"/>
                  </w:rPr>
                  <w:delText>ForeignerFlag</w:delText>
                </w:r>
              </w:del>
            </w:ins>
            <w:ins w:id="22512" w:author="Fegie" w:date="2021-05-02T16:31:00Z">
              <w:del w:id="22513" w:author="家榮 張" w:date="2021-05-18T09:56:00Z">
                <w:r w:rsidDel="00996D87">
                  <w:rPr>
                    <w:rFonts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C7D3" w14:textId="188F14FD" w:rsidR="00D04096" w:rsidDel="00996D87" w:rsidRDefault="00283B73">
            <w:pPr>
              <w:pStyle w:val="15"/>
              <w:rPr>
                <w:ins w:id="22514" w:author="Fegie" w:date="2021-05-02T00:09:00Z"/>
                <w:del w:id="22515" w:author="家榮 張" w:date="2021-05-18T09:56:00Z"/>
              </w:rPr>
              <w:pPrChange w:id="22516" w:author="家榮 張" w:date="2021-05-18T09:56:00Z">
                <w:pPr/>
              </w:pPrChange>
            </w:pPr>
            <w:ins w:id="22517" w:author="Fegie" w:date="2021-05-02T16:42:00Z">
              <w:del w:id="22518" w:author="家榮 張" w:date="2021-05-18T09:56:00Z">
                <w:r w:rsidDel="00996D87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ECBBB" w14:textId="550CEE77" w:rsidR="00D04096" w:rsidDel="00996D87" w:rsidRDefault="008A7074">
            <w:pPr>
              <w:pStyle w:val="15"/>
              <w:rPr>
                <w:ins w:id="22519" w:author="Fegie" w:date="2021-05-02T00:09:00Z"/>
                <w:del w:id="22520" w:author="家榮 張" w:date="2021-05-18T09:56:00Z"/>
              </w:rPr>
              <w:pPrChange w:id="22521" w:author="家榮 張" w:date="2021-05-18T09:56:00Z">
                <w:pPr/>
              </w:pPrChange>
            </w:pPr>
            <w:ins w:id="22522" w:author="Fegie" w:date="2021-05-02T16:30:00Z">
              <w:del w:id="22523" w:author="家榮 張" w:date="2021-05-18T09:56:00Z">
                <w:r w:rsidDel="00996D87"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CB60D5" w14:textId="5EF374C4" w:rsidR="00D04096" w:rsidDel="00996D87" w:rsidRDefault="008A7074">
            <w:pPr>
              <w:pStyle w:val="15"/>
              <w:rPr>
                <w:ins w:id="22524" w:author="Fegie" w:date="2021-05-02T16:30:00Z"/>
                <w:del w:id="22525" w:author="家榮 張" w:date="2021-05-18T09:56:00Z"/>
              </w:rPr>
              <w:pPrChange w:id="22526" w:author="家榮 張" w:date="2021-05-18T09:56:00Z">
                <w:pPr/>
              </w:pPrChange>
            </w:pPr>
            <w:ins w:id="22527" w:author="Fegie" w:date="2021-05-02T16:30:00Z">
              <w:del w:id="22528" w:author="家榮 張" w:date="2021-05-18T09:56:00Z">
                <w:r w:rsidDel="00996D87">
                  <w:rPr>
                    <w:rFonts w:hint="eastAsia"/>
                  </w:rPr>
                  <w:delText>1</w:delText>
                </w:r>
                <w:r w:rsidDel="00996D87">
                  <w:delText>.</w:delText>
                </w:r>
                <w:r w:rsidDel="00996D87">
                  <w:rPr>
                    <w:rFonts w:hint="eastAsia"/>
                  </w:rPr>
                  <w:delText>「新增」時，必須輸入</w:delText>
                </w:r>
              </w:del>
            </w:ins>
          </w:p>
          <w:p w14:paraId="1A570291" w14:textId="463E48FA" w:rsidR="008A7074" w:rsidDel="00996D87" w:rsidRDefault="008A7074">
            <w:pPr>
              <w:pStyle w:val="15"/>
              <w:rPr>
                <w:ins w:id="22529" w:author="Fegie" w:date="2021-05-02T16:31:00Z"/>
                <w:del w:id="22530" w:author="家榮 張" w:date="2021-05-18T09:56:00Z"/>
              </w:rPr>
              <w:pPrChange w:id="22531" w:author="家榮 張" w:date="2021-05-18T09:56:00Z">
                <w:pPr/>
              </w:pPrChange>
            </w:pPr>
            <w:ins w:id="22532" w:author="Fegie" w:date="2021-05-02T16:30:00Z">
              <w:del w:id="22533" w:author="家榮 張" w:date="2021-05-18T09:56:00Z">
                <w:r w:rsidDel="00996D87">
                  <w:rPr>
                    <w:rFonts w:hint="eastAsia"/>
                  </w:rPr>
                  <w:delText>2</w:delText>
                </w:r>
                <w:r w:rsidDel="00996D87">
                  <w:delText>.</w:delText>
                </w:r>
                <w:r w:rsidDel="00996D87">
                  <w:rPr>
                    <w:rFonts w:hint="eastAsia"/>
                  </w:rPr>
                  <w:delText>若統一編號已存在於</w:delText>
                </w:r>
              </w:del>
            </w:ins>
            <w:ins w:id="22534" w:author="Fegie" w:date="2021-05-02T16:31:00Z">
              <w:del w:id="22535" w:author="家榮 張" w:date="2021-05-18T09:56:00Z">
                <w:r w:rsidDel="00996D87">
                  <w:rPr>
                    <w:rFonts w:hint="eastAsia"/>
                  </w:rPr>
                  <w:delText xml:space="preserve"> </w:delText>
                </w:r>
              </w:del>
            </w:ins>
          </w:p>
          <w:p w14:paraId="40A13323" w14:textId="3E6A1B9F" w:rsidR="008A7074" w:rsidDel="00996D87" w:rsidRDefault="008A7074">
            <w:pPr>
              <w:pStyle w:val="15"/>
              <w:rPr>
                <w:ins w:id="22536" w:author="Fegie" w:date="2021-05-02T16:33:00Z"/>
                <w:del w:id="22537" w:author="家榮 張" w:date="2021-05-18T09:56:00Z"/>
              </w:rPr>
              <w:pPrChange w:id="22538" w:author="家榮 張" w:date="2021-05-18T09:56:00Z">
                <w:pPr/>
              </w:pPrChange>
            </w:pPr>
            <w:ins w:id="22539" w:author="Fegie" w:date="2021-05-02T16:31:00Z">
              <w:del w:id="22540" w:author="家榮 張" w:date="2021-05-18T09:56:00Z">
                <w:r w:rsidDel="00996D87">
                  <w:rPr>
                    <w:rFonts w:hint="eastAsia"/>
                  </w:rPr>
                  <w:delText xml:space="preserve">  </w:delText>
                </w:r>
              </w:del>
            </w:ins>
            <w:ins w:id="22541" w:author="Fegie" w:date="2021-05-02T16:30:00Z">
              <w:del w:id="22542" w:author="家榮 張" w:date="2021-05-18T09:56:00Z">
                <w:r w:rsidDel="00996D87">
                  <w:rPr>
                    <w:rFonts w:hint="eastAsia"/>
                  </w:rPr>
                  <w:delText>CustRelMain則跳過不必輸入</w:delText>
                </w:r>
              </w:del>
            </w:ins>
          </w:p>
          <w:p w14:paraId="75AAD338" w14:textId="4E840DE3" w:rsidR="008A7074" w:rsidDel="00996D87" w:rsidRDefault="008A7074">
            <w:pPr>
              <w:pStyle w:val="15"/>
              <w:rPr>
                <w:ins w:id="22543" w:author="Fegie" w:date="2021-05-02T00:09:00Z"/>
                <w:del w:id="22544" w:author="家榮 張" w:date="2021-05-18T09:56:00Z"/>
              </w:rPr>
              <w:pPrChange w:id="22545" w:author="家榮 張" w:date="2021-05-18T09:56:00Z">
                <w:pPr/>
              </w:pPrChange>
            </w:pPr>
            <w:ins w:id="22546" w:author="Fegie" w:date="2021-05-02T16:33:00Z">
              <w:del w:id="22547" w:author="家榮 張" w:date="2021-05-18T09:56:00Z">
                <w:r w:rsidDel="00996D87">
                  <w:rPr>
                    <w:rFonts w:hint="eastAsia"/>
                  </w:rPr>
                  <w:delText>3</w:delText>
                </w:r>
                <w:r w:rsidDel="00996D87">
                  <w:delText>.CustRelMain.</w:delText>
                </w:r>
                <w:r w:rsidDel="00996D87">
                  <w:rPr>
                    <w:rFonts w:cs="細明體" w:hint="eastAsia"/>
                    <w:spacing w:val="15"/>
                    <w:kern w:val="0"/>
                  </w:rPr>
                  <w:delText>Is</w:delText>
                </w:r>
                <w:r w:rsidDel="00996D87">
                  <w:rPr>
                    <w:rFonts w:cs="細明體"/>
                    <w:spacing w:val="15"/>
                    <w:kern w:val="0"/>
                  </w:rPr>
                  <w:delText>Foreigner</w:delText>
                </w:r>
              </w:del>
            </w:ins>
          </w:p>
        </w:tc>
      </w:tr>
      <w:tr w:rsidR="00DA5E5B" w:rsidDel="00996D87" w14:paraId="2D11428D" w14:textId="5BEA839E" w:rsidTr="008A7074">
        <w:trPr>
          <w:trHeight w:val="291"/>
          <w:jc w:val="center"/>
          <w:ins w:id="22548" w:author="Fegie" w:date="2021-05-02T00:09:00Z"/>
          <w:del w:id="22549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9CFC0" w14:textId="4CA97992" w:rsidR="008A7074" w:rsidDel="00996D87" w:rsidRDefault="008A7074">
            <w:pPr>
              <w:pStyle w:val="15"/>
              <w:rPr>
                <w:ins w:id="22550" w:author="Fegie" w:date="2021-05-02T00:09:00Z"/>
                <w:del w:id="22551" w:author="家榮 張" w:date="2021-05-18T09:56:00Z"/>
              </w:rPr>
              <w:pPrChange w:id="22552" w:author="家榮 張" w:date="2021-05-18T09:56:00Z">
                <w:pPr/>
              </w:pPrChange>
            </w:pPr>
            <w:ins w:id="22553" w:author="Fegie" w:date="2021-05-02T00:09:00Z">
              <w:del w:id="22554" w:author="家榮 張" w:date="2021-05-18T09:56:00Z">
                <w:r w:rsidDel="00996D87">
                  <w:rPr>
                    <w:rFonts w:hint="eastAsia"/>
                  </w:rPr>
                  <w:delText>5</w:delText>
                </w:r>
              </w:del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39D2B" w14:textId="36EF43D7" w:rsidR="008A7074" w:rsidDel="00996D87" w:rsidRDefault="008A7074">
            <w:pPr>
              <w:pStyle w:val="15"/>
              <w:rPr>
                <w:ins w:id="22555" w:author="Fegie" w:date="2021-05-02T00:09:00Z"/>
                <w:del w:id="22556" w:author="家榮 張" w:date="2021-05-18T09:56:00Z"/>
              </w:rPr>
              <w:pPrChange w:id="22557" w:author="家榮 張" w:date="2021-05-18T09:56:00Z">
                <w:pPr/>
              </w:pPrChange>
            </w:pPr>
            <w:ins w:id="22558" w:author="Fegie" w:date="2021-05-02T16:32:00Z">
              <w:del w:id="22559" w:author="家榮 張" w:date="2021-05-18T09:56:00Z">
                <w:r w:rsidDel="00996D87">
                  <w:rPr>
                    <w:rFonts w:hint="eastAsia"/>
                  </w:rPr>
                  <w:delText>關係別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138BD" w14:textId="6BFBF985" w:rsidR="008A7074" w:rsidDel="00996D87" w:rsidRDefault="008A7074">
            <w:pPr>
              <w:pStyle w:val="15"/>
              <w:rPr>
                <w:ins w:id="22560" w:author="Fegie" w:date="2021-05-02T00:09:00Z"/>
                <w:del w:id="22561" w:author="家榮 張" w:date="2021-05-18T09:56:00Z"/>
              </w:rPr>
              <w:pPrChange w:id="22562" w:author="家榮 張" w:date="2021-05-18T09:56:00Z">
                <w:pPr/>
              </w:pPrChange>
            </w:pPr>
            <w:ins w:id="22563" w:author="Fegie" w:date="2021-05-02T16:32:00Z">
              <w:del w:id="22564" w:author="家榮 張" w:date="2021-05-06T18:53:00Z">
                <w:r w:rsidDel="00A7651D">
                  <w:rPr>
                    <w:rFonts w:hint="eastAsia"/>
                  </w:rPr>
                  <w:delText>9(01)</w:delText>
                </w:r>
              </w:del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A7464" w14:textId="3CA04480" w:rsidR="008A7074" w:rsidDel="00996D87" w:rsidRDefault="008A7074">
            <w:pPr>
              <w:pStyle w:val="15"/>
              <w:rPr>
                <w:ins w:id="22565" w:author="Fegie" w:date="2021-05-02T00:09:00Z"/>
                <w:del w:id="22566" w:author="家榮 張" w:date="2021-05-18T09:56:00Z"/>
              </w:rPr>
              <w:pPrChange w:id="22567" w:author="家榮 張" w:date="2021-05-18T09:56:00Z">
                <w:pPr/>
              </w:pPrChange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EFF9" w14:textId="7BF29FB0" w:rsidR="008A7074" w:rsidDel="00996D87" w:rsidRDefault="008A7074">
            <w:pPr>
              <w:pStyle w:val="15"/>
              <w:rPr>
                <w:ins w:id="22568" w:author="Fegie" w:date="2021-05-02T00:09:00Z"/>
                <w:del w:id="22569" w:author="家榮 張" w:date="2021-05-18T09:56:00Z"/>
              </w:rPr>
              <w:pPrChange w:id="22570" w:author="家榮 張" w:date="2021-05-18T09:56:00Z">
                <w:pPr/>
              </w:pPrChange>
            </w:pPr>
            <w:ins w:id="22571" w:author="Fegie" w:date="2021-05-02T16:32:00Z">
              <w:del w:id="22572" w:author="家榮 張" w:date="2021-05-18T09:56:00Z">
                <w:r w:rsidDel="00996D87">
                  <w:rPr>
                    <w:rFonts w:cs="細明體" w:hint="eastAsia"/>
                    <w:spacing w:val="15"/>
                    <w:kern w:val="0"/>
                  </w:rPr>
                  <w:delText>下拉選單(</w:delText>
                </w:r>
              </w:del>
            </w:ins>
            <w:ins w:id="22573" w:author="Fegie" w:date="2021-05-02T16:33:00Z">
              <w:del w:id="22574" w:author="家榮 張" w:date="2021-05-18T09:56:00Z">
                <w:r w:rsidDel="00996D87">
                  <w:rPr>
                    <w:rFonts w:cs="細明體" w:hint="eastAsia"/>
                    <w:spacing w:val="15"/>
                    <w:kern w:val="0"/>
                  </w:rPr>
                  <w:delText>Cu</w:delText>
                </w:r>
                <w:r w:rsidDel="00996D87">
                  <w:rPr>
                    <w:rFonts w:cs="細明體"/>
                    <w:spacing w:val="15"/>
                    <w:kern w:val="0"/>
                  </w:rPr>
                  <w:delText>stRelType</w:delText>
                </w:r>
              </w:del>
            </w:ins>
            <w:ins w:id="22575" w:author="Fegie" w:date="2021-05-02T16:32:00Z">
              <w:del w:id="22576" w:author="家榮 張" w:date="2021-05-18T09:56:00Z">
                <w:r w:rsidDel="00996D87">
                  <w:rPr>
                    <w:rFonts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626E2" w14:textId="61B2F722" w:rsidR="008A7074" w:rsidDel="00996D87" w:rsidRDefault="00283B73">
            <w:pPr>
              <w:pStyle w:val="15"/>
              <w:rPr>
                <w:ins w:id="22577" w:author="Fegie" w:date="2021-05-02T00:09:00Z"/>
                <w:del w:id="22578" w:author="家榮 張" w:date="2021-05-18T09:56:00Z"/>
              </w:rPr>
              <w:pPrChange w:id="22579" w:author="家榮 張" w:date="2021-05-18T09:56:00Z">
                <w:pPr/>
              </w:pPrChange>
            </w:pPr>
            <w:ins w:id="22580" w:author="Fegie" w:date="2021-05-02T16:42:00Z">
              <w:del w:id="22581" w:author="家榮 張" w:date="2021-05-18T09:56:00Z">
                <w:r w:rsidDel="00996D87"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E76A7" w14:textId="3E96E698" w:rsidR="008A7074" w:rsidDel="00996D87" w:rsidRDefault="008A7074">
            <w:pPr>
              <w:pStyle w:val="15"/>
              <w:rPr>
                <w:ins w:id="22582" w:author="Fegie" w:date="2021-05-02T00:09:00Z"/>
                <w:del w:id="22583" w:author="家榮 張" w:date="2021-05-18T09:56:00Z"/>
              </w:rPr>
              <w:pPrChange w:id="22584" w:author="家榮 張" w:date="2021-05-18T09:56:00Z">
                <w:pPr/>
              </w:pPrChange>
            </w:pPr>
            <w:ins w:id="22585" w:author="Fegie" w:date="2021-05-02T16:33:00Z">
              <w:del w:id="22586" w:author="家榮 張" w:date="2021-05-18T09:56:00Z">
                <w:r w:rsidDel="00996D87"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6A171" w14:textId="2804EE8C" w:rsidR="009D14C3" w:rsidDel="00996D87" w:rsidRDefault="009D14C3">
            <w:pPr>
              <w:pStyle w:val="15"/>
              <w:rPr>
                <w:ins w:id="22587" w:author="Fegie" w:date="2021-05-02T16:34:00Z"/>
                <w:del w:id="22588" w:author="家榮 張" w:date="2021-05-18T09:56:00Z"/>
              </w:rPr>
              <w:pPrChange w:id="22589" w:author="家榮 張" w:date="2021-05-18T09:56:00Z">
                <w:pPr/>
              </w:pPrChange>
            </w:pPr>
            <w:ins w:id="22590" w:author="Fegie" w:date="2021-05-02T16:34:00Z">
              <w:del w:id="22591" w:author="家榮 張" w:date="2021-05-18T09:56:00Z">
                <w:r w:rsidDel="00996D87">
                  <w:rPr>
                    <w:rFonts w:hint="eastAsia"/>
                  </w:rPr>
                  <w:delText>1.「新增」時，必須輸入</w:delText>
                </w:r>
              </w:del>
            </w:ins>
          </w:p>
          <w:p w14:paraId="3E3C5853" w14:textId="1FF540D3" w:rsidR="009D14C3" w:rsidDel="00996D87" w:rsidRDefault="009D14C3">
            <w:pPr>
              <w:pStyle w:val="15"/>
              <w:rPr>
                <w:ins w:id="22592" w:author="Fegie" w:date="2021-05-02T16:34:00Z"/>
                <w:del w:id="22593" w:author="家榮 張" w:date="2021-05-18T09:56:00Z"/>
              </w:rPr>
              <w:pPrChange w:id="22594" w:author="家榮 張" w:date="2021-05-18T09:56:00Z">
                <w:pPr>
                  <w:ind w:left="226" w:hangingChars="94" w:hanging="226"/>
                </w:pPr>
              </w:pPrChange>
            </w:pPr>
            <w:ins w:id="22595" w:author="Fegie" w:date="2021-05-02T16:34:00Z">
              <w:del w:id="22596" w:author="家榮 張" w:date="2021-05-18T09:56:00Z">
                <w:r w:rsidDel="00996D87">
                  <w:rPr>
                    <w:rFonts w:hint="eastAsia"/>
                  </w:rPr>
                  <w:delText>2.其他功能時，自動顯示原值，可以修改</w:delText>
                </w:r>
              </w:del>
            </w:ins>
          </w:p>
          <w:p w14:paraId="5E2ADA9B" w14:textId="42C00772" w:rsidR="008A7074" w:rsidDel="00996D87" w:rsidRDefault="009D14C3">
            <w:pPr>
              <w:pStyle w:val="15"/>
              <w:rPr>
                <w:ins w:id="22597" w:author="Fegie" w:date="2021-05-02T00:09:00Z"/>
                <w:del w:id="22598" w:author="家榮 張" w:date="2021-05-18T09:56:00Z"/>
              </w:rPr>
              <w:pPrChange w:id="22599" w:author="家榮 張" w:date="2021-05-18T09:56:00Z">
                <w:pPr/>
              </w:pPrChange>
            </w:pPr>
            <w:ins w:id="22600" w:author="Fegie" w:date="2021-05-02T16:34:00Z">
              <w:del w:id="22601" w:author="家榮 張" w:date="2021-05-18T09:56:00Z">
                <w:r w:rsidDel="00996D87">
                  <w:delText>3</w:delText>
                </w:r>
                <w:r w:rsidDel="00996D87">
                  <w:rPr>
                    <w:rFonts w:hint="eastAsia"/>
                  </w:rPr>
                  <w:delText>.</w:delText>
                </w:r>
                <w:r w:rsidDel="00996D87">
                  <w:delText>CustRelDetail</w:delText>
                </w:r>
                <w:r w:rsidDel="00996D87">
                  <w:rPr>
                    <w:rFonts w:hint="eastAsia"/>
                  </w:rPr>
                  <w:delText>.</w:delText>
                </w:r>
                <w:r w:rsidDel="00996D87">
                  <w:delText>RelTypeCode</w:delText>
                </w:r>
              </w:del>
            </w:ins>
          </w:p>
        </w:tc>
      </w:tr>
      <w:tr w:rsidR="00DA5E5B" w:rsidDel="00996D87" w14:paraId="4E1FCE7C" w14:textId="1B4CC639" w:rsidTr="008A7074">
        <w:trPr>
          <w:trHeight w:val="291"/>
          <w:jc w:val="center"/>
          <w:ins w:id="22602" w:author="Fegie" w:date="2021-05-02T00:09:00Z"/>
          <w:del w:id="22603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2F7B0" w14:textId="71113B3D" w:rsidR="009D14C3" w:rsidDel="00996D87" w:rsidRDefault="009D14C3">
            <w:pPr>
              <w:pStyle w:val="15"/>
              <w:rPr>
                <w:ins w:id="22604" w:author="Fegie" w:date="2021-05-02T00:09:00Z"/>
                <w:del w:id="22605" w:author="家榮 張" w:date="2021-05-18T09:56:00Z"/>
              </w:rPr>
              <w:pPrChange w:id="22606" w:author="家榮 張" w:date="2021-05-18T09:56:00Z">
                <w:pPr/>
              </w:pPrChange>
            </w:pPr>
            <w:ins w:id="22607" w:author="Fegie" w:date="2021-05-02T00:09:00Z">
              <w:del w:id="22608" w:author="家榮 張" w:date="2021-05-18T09:56:00Z">
                <w:r w:rsidDel="00996D87">
                  <w:rPr>
                    <w:rFonts w:hint="eastAsia"/>
                  </w:rPr>
                  <w:delText>6</w:delText>
                </w:r>
              </w:del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4D3F5" w14:textId="3F1B6DF7" w:rsidR="009D14C3" w:rsidDel="00996D87" w:rsidRDefault="009D14C3">
            <w:pPr>
              <w:pStyle w:val="15"/>
              <w:rPr>
                <w:ins w:id="22609" w:author="Fegie" w:date="2021-05-02T00:09:00Z"/>
                <w:del w:id="22610" w:author="家榮 張" w:date="2021-05-18T09:56:00Z"/>
              </w:rPr>
              <w:pPrChange w:id="22611" w:author="家榮 張" w:date="2021-05-18T09:56:00Z">
                <w:pPr/>
              </w:pPrChange>
            </w:pPr>
            <w:ins w:id="22612" w:author="Fegie" w:date="2021-05-02T16:35:00Z">
              <w:del w:id="22613" w:author="家榮 張" w:date="2021-05-18T09:56:00Z">
                <w:r w:rsidDel="00996D87">
                  <w:rPr>
                    <w:rFonts w:hint="eastAsia"/>
                  </w:rPr>
                  <w:delText>關係人統編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4409C" w14:textId="003B05CC" w:rsidR="009D14C3" w:rsidDel="00996D87" w:rsidRDefault="009D14C3">
            <w:pPr>
              <w:pStyle w:val="15"/>
              <w:rPr>
                <w:ins w:id="22614" w:author="Fegie" w:date="2021-05-02T00:09:00Z"/>
                <w:del w:id="22615" w:author="家榮 張" w:date="2021-05-18T09:56:00Z"/>
              </w:rPr>
              <w:pPrChange w:id="22616" w:author="家榮 張" w:date="2021-05-18T09:56:00Z">
                <w:pPr/>
              </w:pPrChange>
            </w:pPr>
            <w:ins w:id="22617" w:author="Fegie" w:date="2021-05-02T16:35:00Z">
              <w:del w:id="22618" w:author="家榮 張" w:date="2021-05-06T18:53:00Z">
                <w:r w:rsidDel="00A7651D">
                  <w:rPr>
                    <w:rFonts w:hint="eastAsia"/>
                  </w:rPr>
                  <w:delText>X(11)</w:delText>
                </w:r>
              </w:del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F7C03" w14:textId="735A0353" w:rsidR="009D14C3" w:rsidDel="00996D87" w:rsidRDefault="009D14C3">
            <w:pPr>
              <w:pStyle w:val="15"/>
              <w:rPr>
                <w:ins w:id="22619" w:author="Fegie" w:date="2021-05-02T00:09:00Z"/>
                <w:del w:id="22620" w:author="家榮 張" w:date="2021-05-18T09:56:00Z"/>
              </w:rPr>
              <w:pPrChange w:id="22621" w:author="家榮 張" w:date="2021-05-18T09:56:00Z">
                <w:pPr/>
              </w:pPrChange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542AE" w14:textId="5F3E8B67" w:rsidR="009D14C3" w:rsidDel="00996D87" w:rsidRDefault="009D14C3">
            <w:pPr>
              <w:pStyle w:val="15"/>
              <w:rPr>
                <w:ins w:id="22622" w:author="Fegie" w:date="2021-05-02T00:09:00Z"/>
                <w:del w:id="22623" w:author="家榮 張" w:date="2021-05-18T09:56:00Z"/>
              </w:rPr>
              <w:pPrChange w:id="22624" w:author="家榮 張" w:date="2021-05-18T09:56:00Z">
                <w:pPr/>
              </w:pPrChange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BA8B" w14:textId="50C51F75" w:rsidR="009D14C3" w:rsidDel="00996D87" w:rsidRDefault="00283B73">
            <w:pPr>
              <w:pStyle w:val="15"/>
              <w:rPr>
                <w:ins w:id="22625" w:author="Fegie" w:date="2021-05-02T00:09:00Z"/>
                <w:del w:id="22626" w:author="家榮 張" w:date="2021-05-18T09:56:00Z"/>
              </w:rPr>
              <w:pPrChange w:id="22627" w:author="家榮 張" w:date="2021-05-18T09:56:00Z">
                <w:pPr/>
              </w:pPrChange>
            </w:pPr>
            <w:ins w:id="22628" w:author="Fegie" w:date="2021-05-02T16:42:00Z">
              <w:del w:id="22629" w:author="家榮 張" w:date="2021-05-18T09:56:00Z">
                <w:r w:rsidDel="00996D87"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103C36" w14:textId="0E2C520E" w:rsidR="009D14C3" w:rsidDel="00996D87" w:rsidRDefault="009D14C3">
            <w:pPr>
              <w:pStyle w:val="15"/>
              <w:rPr>
                <w:ins w:id="22630" w:author="Fegie" w:date="2021-05-02T00:09:00Z"/>
                <w:del w:id="22631" w:author="家榮 張" w:date="2021-05-18T09:56:00Z"/>
              </w:rPr>
              <w:pPrChange w:id="22632" w:author="家榮 張" w:date="2021-05-18T09:56:00Z">
                <w:pPr/>
              </w:pPrChange>
            </w:pPr>
            <w:ins w:id="22633" w:author="Fegie" w:date="2021-05-02T16:35:00Z">
              <w:del w:id="22634" w:author="家榮 張" w:date="2021-05-18T09:56:00Z">
                <w:r w:rsidDel="00996D87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4180A" w14:textId="5649B487" w:rsidR="009D14C3" w:rsidDel="00996D87" w:rsidRDefault="009D14C3">
            <w:pPr>
              <w:pStyle w:val="15"/>
              <w:rPr>
                <w:ins w:id="22635" w:author="Fegie" w:date="2021-05-02T16:35:00Z"/>
                <w:del w:id="22636" w:author="家榮 張" w:date="2021-05-18T09:56:00Z"/>
              </w:rPr>
              <w:pPrChange w:id="22637" w:author="家榮 張" w:date="2021-05-18T09:56:00Z">
                <w:pPr/>
              </w:pPrChange>
            </w:pPr>
            <w:ins w:id="22638" w:author="Fegie" w:date="2021-05-02T16:35:00Z">
              <w:del w:id="22639" w:author="家榮 張" w:date="2021-05-18T09:56:00Z">
                <w:r w:rsidDel="00996D87">
                  <w:rPr>
                    <w:rFonts w:hint="eastAsia"/>
                  </w:rPr>
                  <w:delText>1.「新增」時，必須輸入</w:delText>
                </w:r>
              </w:del>
            </w:ins>
          </w:p>
          <w:p w14:paraId="1D7B234F" w14:textId="00561E40" w:rsidR="009D14C3" w:rsidDel="00996D87" w:rsidRDefault="009D14C3">
            <w:pPr>
              <w:pStyle w:val="15"/>
              <w:rPr>
                <w:ins w:id="22640" w:author="Fegie" w:date="2021-05-02T16:35:00Z"/>
                <w:del w:id="22641" w:author="家榮 張" w:date="2021-05-18T09:56:00Z"/>
              </w:rPr>
              <w:pPrChange w:id="22642" w:author="家榮 張" w:date="2021-05-18T09:56:00Z">
                <w:pPr>
                  <w:ind w:left="226" w:hangingChars="94" w:hanging="226"/>
                </w:pPr>
              </w:pPrChange>
            </w:pPr>
            <w:ins w:id="22643" w:author="Fegie" w:date="2021-05-02T16:35:00Z">
              <w:del w:id="22644" w:author="家榮 張" w:date="2021-05-18T09:56:00Z">
                <w:r w:rsidDel="00996D87">
                  <w:rPr>
                    <w:rFonts w:hint="eastAsia"/>
                  </w:rPr>
                  <w:delText>2.其他功能時，自動顯示原值，不可修改</w:delText>
                </w:r>
              </w:del>
            </w:ins>
          </w:p>
          <w:p w14:paraId="1A1F3042" w14:textId="7CD434EA" w:rsidR="009D14C3" w:rsidDel="00996D87" w:rsidRDefault="009D14C3">
            <w:pPr>
              <w:pStyle w:val="15"/>
              <w:rPr>
                <w:ins w:id="22645" w:author="Fegie" w:date="2021-05-02T16:35:00Z"/>
                <w:del w:id="22646" w:author="家榮 張" w:date="2021-05-18T09:56:00Z"/>
              </w:rPr>
              <w:pPrChange w:id="22647" w:author="家榮 張" w:date="2021-05-18T09:56:00Z">
                <w:pPr>
                  <w:ind w:left="226" w:hangingChars="94" w:hanging="226"/>
                </w:pPr>
              </w:pPrChange>
            </w:pPr>
            <w:ins w:id="22648" w:author="Fegie" w:date="2021-05-02T16:35:00Z">
              <w:del w:id="22649" w:author="家榮 張" w:date="2021-05-18T09:56:00Z">
                <w:r w:rsidDel="00996D87">
                  <w:rPr>
                    <w:rFonts w:hint="eastAsia"/>
                  </w:rPr>
                  <w:delText>3.</w:delText>
                </w:r>
              </w:del>
            </w:ins>
            <w:ins w:id="22650" w:author="Fegie" w:date="2021-05-02T16:36:00Z">
              <w:del w:id="22651" w:author="家榮 張" w:date="2021-05-18T09:56:00Z">
                <w:r w:rsidDel="00996D87">
                  <w:rPr>
                    <w:rFonts w:hint="eastAsia"/>
                  </w:rPr>
                  <w:delText>若關係人統編不存在於CustRelMain，新增時會同時於CustRelMain新增此關係人資料</w:delText>
                </w:r>
              </w:del>
            </w:ins>
          </w:p>
          <w:p w14:paraId="44E2DC07" w14:textId="6D6A1FA4" w:rsidR="009D14C3" w:rsidDel="00996D87" w:rsidRDefault="009D14C3">
            <w:pPr>
              <w:pStyle w:val="15"/>
              <w:rPr>
                <w:ins w:id="22652" w:author="Fegie" w:date="2021-05-02T00:09:00Z"/>
                <w:del w:id="22653" w:author="家榮 張" w:date="2021-05-18T09:56:00Z"/>
              </w:rPr>
              <w:pPrChange w:id="22654" w:author="家榮 張" w:date="2021-05-18T09:56:00Z">
                <w:pPr/>
              </w:pPrChange>
            </w:pPr>
            <w:ins w:id="22655" w:author="Fegie" w:date="2021-05-02T16:36:00Z">
              <w:del w:id="22656" w:author="家榮 張" w:date="2021-05-18T09:56:00Z">
                <w:r w:rsidDel="00996D87">
                  <w:rPr>
                    <w:rFonts w:hint="eastAsia"/>
                  </w:rPr>
                  <w:delText>4</w:delText>
                </w:r>
              </w:del>
            </w:ins>
            <w:ins w:id="22657" w:author="Fegie" w:date="2021-05-02T16:35:00Z">
              <w:del w:id="22658" w:author="家榮 張" w:date="2021-05-18T09:56:00Z">
                <w:r w:rsidDel="00996D87">
                  <w:rPr>
                    <w:rFonts w:hint="eastAsia"/>
                  </w:rPr>
                  <w:delText>.</w:delText>
                </w:r>
                <w:r w:rsidDel="00996D87">
                  <w:delText>CustRel</w:delText>
                </w:r>
              </w:del>
            </w:ins>
            <w:ins w:id="22659" w:author="Fegie" w:date="2021-05-02T16:38:00Z">
              <w:del w:id="22660" w:author="家榮 張" w:date="2021-05-18T09:56:00Z">
                <w:r w:rsidDel="00996D87">
                  <w:delText>Detail</w:delText>
                </w:r>
              </w:del>
            </w:ins>
            <w:ins w:id="22661" w:author="Fegie" w:date="2021-05-02T16:35:00Z">
              <w:del w:id="22662" w:author="家榮 張" w:date="2021-05-18T09:56:00Z">
                <w:r w:rsidDel="00996D87">
                  <w:rPr>
                    <w:rFonts w:hint="eastAsia"/>
                  </w:rPr>
                  <w:delText>.</w:delText>
                </w:r>
              </w:del>
            </w:ins>
            <w:ins w:id="22663" w:author="Fegie" w:date="2021-05-02T16:38:00Z">
              <w:del w:id="22664" w:author="家榮 張" w:date="2021-05-18T09:56:00Z">
                <w:r w:rsidDel="00996D87">
                  <w:delText>RelId</w:delText>
                </w:r>
              </w:del>
            </w:ins>
          </w:p>
        </w:tc>
      </w:tr>
      <w:tr w:rsidR="00DA5E5B" w:rsidDel="00996D87" w14:paraId="15A2B5CF" w14:textId="33B47A52" w:rsidTr="008A7074">
        <w:trPr>
          <w:trHeight w:val="291"/>
          <w:jc w:val="center"/>
          <w:ins w:id="22665" w:author="Fegie" w:date="2021-05-02T00:09:00Z"/>
          <w:del w:id="22666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15200" w14:textId="742F2DCF" w:rsidR="009D14C3" w:rsidDel="00996D87" w:rsidRDefault="009D14C3">
            <w:pPr>
              <w:pStyle w:val="15"/>
              <w:rPr>
                <w:ins w:id="22667" w:author="Fegie" w:date="2021-05-02T00:09:00Z"/>
                <w:del w:id="22668" w:author="家榮 張" w:date="2021-05-18T09:56:00Z"/>
              </w:rPr>
              <w:pPrChange w:id="22669" w:author="家榮 張" w:date="2021-05-18T09:56:00Z">
                <w:pPr/>
              </w:pPrChange>
            </w:pPr>
            <w:ins w:id="22670" w:author="Fegie" w:date="2021-05-02T00:09:00Z">
              <w:del w:id="22671" w:author="家榮 張" w:date="2021-05-18T09:56:00Z">
                <w:r w:rsidDel="00996D87">
                  <w:rPr>
                    <w:rFonts w:hint="eastAsia"/>
                  </w:rPr>
                  <w:delText>7</w:delText>
                </w:r>
              </w:del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39382" w14:textId="1F3E93A8" w:rsidR="009D14C3" w:rsidDel="00996D87" w:rsidRDefault="009D14C3">
            <w:pPr>
              <w:pStyle w:val="15"/>
              <w:rPr>
                <w:ins w:id="22672" w:author="Fegie" w:date="2021-05-02T00:09:00Z"/>
                <w:del w:id="22673" w:author="家榮 張" w:date="2021-05-18T09:56:00Z"/>
              </w:rPr>
              <w:pPrChange w:id="22674" w:author="家榮 張" w:date="2021-05-18T09:56:00Z">
                <w:pPr/>
              </w:pPrChange>
            </w:pPr>
            <w:ins w:id="22675" w:author="Fegie" w:date="2021-05-02T16:36:00Z">
              <w:del w:id="22676" w:author="家榮 張" w:date="2021-05-18T09:56:00Z">
                <w:r w:rsidDel="00996D87">
                  <w:rPr>
                    <w:rFonts w:hint="eastAsia"/>
                  </w:rPr>
                  <w:delText>關係人姓名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E9CF9" w14:textId="7F802FBF" w:rsidR="009D14C3" w:rsidDel="00996D87" w:rsidRDefault="009D14C3">
            <w:pPr>
              <w:pStyle w:val="15"/>
              <w:rPr>
                <w:ins w:id="22677" w:author="Fegie" w:date="2021-05-02T00:09:00Z"/>
                <w:del w:id="22678" w:author="家榮 張" w:date="2021-05-18T09:56:00Z"/>
              </w:rPr>
              <w:pPrChange w:id="22679" w:author="家榮 張" w:date="2021-05-18T09:56:00Z">
                <w:pPr/>
              </w:pPrChange>
            </w:pPr>
            <w:ins w:id="22680" w:author="Fegie" w:date="2021-05-02T16:36:00Z">
              <w:del w:id="22681" w:author="家榮 張" w:date="2021-05-06T18:53:00Z">
                <w:r w:rsidDel="00A7651D">
                  <w:rPr>
                    <w:rFonts w:hint="eastAsia"/>
                  </w:rPr>
                  <w:delText>X(70)</w:delText>
                </w:r>
              </w:del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8BF85" w14:textId="73B4BB0E" w:rsidR="009D14C3" w:rsidDel="00996D87" w:rsidRDefault="009D14C3">
            <w:pPr>
              <w:pStyle w:val="15"/>
              <w:rPr>
                <w:ins w:id="22682" w:author="Fegie" w:date="2021-05-02T00:09:00Z"/>
                <w:del w:id="22683" w:author="家榮 張" w:date="2021-05-18T09:56:00Z"/>
              </w:rPr>
              <w:pPrChange w:id="22684" w:author="家榮 張" w:date="2021-05-18T09:56:00Z">
                <w:pPr/>
              </w:pPrChange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81A99" w14:textId="7778EDE9" w:rsidR="009D14C3" w:rsidDel="00996D87" w:rsidRDefault="009D14C3">
            <w:pPr>
              <w:pStyle w:val="15"/>
              <w:rPr>
                <w:ins w:id="22685" w:author="Fegie" w:date="2021-05-02T00:09:00Z"/>
                <w:del w:id="22686" w:author="家榮 張" w:date="2021-05-18T09:56:00Z"/>
              </w:rPr>
              <w:pPrChange w:id="22687" w:author="家榮 張" w:date="2021-05-18T09:56:00Z">
                <w:pPr/>
              </w:pPrChange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2BCA" w14:textId="7F61F767" w:rsidR="009D14C3" w:rsidDel="00996D87" w:rsidRDefault="00283B73">
            <w:pPr>
              <w:pStyle w:val="15"/>
              <w:rPr>
                <w:ins w:id="22688" w:author="Fegie" w:date="2021-05-02T00:09:00Z"/>
                <w:del w:id="22689" w:author="家榮 張" w:date="2021-05-18T09:56:00Z"/>
              </w:rPr>
              <w:pPrChange w:id="22690" w:author="家榮 張" w:date="2021-05-18T09:56:00Z">
                <w:pPr/>
              </w:pPrChange>
            </w:pPr>
            <w:ins w:id="22691" w:author="Fegie" w:date="2021-05-02T16:42:00Z">
              <w:del w:id="22692" w:author="家榮 張" w:date="2021-05-18T09:56:00Z">
                <w:r w:rsidDel="00996D87"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98D72" w14:textId="4F275144" w:rsidR="009D14C3" w:rsidDel="00996D87" w:rsidRDefault="009D14C3">
            <w:pPr>
              <w:pStyle w:val="15"/>
              <w:rPr>
                <w:ins w:id="22693" w:author="Fegie" w:date="2021-05-02T00:09:00Z"/>
                <w:del w:id="22694" w:author="家榮 張" w:date="2021-05-18T09:56:00Z"/>
              </w:rPr>
              <w:pPrChange w:id="22695" w:author="家榮 張" w:date="2021-05-18T09:56:00Z">
                <w:pPr/>
              </w:pPrChange>
            </w:pPr>
            <w:ins w:id="22696" w:author="Fegie" w:date="2021-05-02T16:36:00Z">
              <w:del w:id="22697" w:author="家榮 張" w:date="2021-05-18T09:56:00Z">
                <w:r w:rsidDel="00996D87"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AE000" w14:textId="058D8112" w:rsidR="009D14C3" w:rsidDel="00996D87" w:rsidRDefault="009D14C3">
            <w:pPr>
              <w:pStyle w:val="15"/>
              <w:rPr>
                <w:ins w:id="22698" w:author="Fegie" w:date="2021-05-02T16:37:00Z"/>
                <w:del w:id="22699" w:author="家榮 張" w:date="2021-05-18T09:56:00Z"/>
              </w:rPr>
              <w:pPrChange w:id="22700" w:author="家榮 張" w:date="2021-05-18T09:56:00Z">
                <w:pPr/>
              </w:pPrChange>
            </w:pPr>
            <w:ins w:id="22701" w:author="Fegie" w:date="2021-05-02T16:37:00Z">
              <w:del w:id="22702" w:author="家榮 張" w:date="2021-05-18T09:56:00Z">
                <w:r w:rsidDel="00996D87">
                  <w:rPr>
                    <w:rFonts w:hint="eastAsia"/>
                  </w:rPr>
                  <w:delText>1.「新增」時，必須輸入</w:delText>
                </w:r>
              </w:del>
            </w:ins>
          </w:p>
          <w:p w14:paraId="14B049A7" w14:textId="6485592C" w:rsidR="009D14C3" w:rsidDel="00996D87" w:rsidRDefault="009D14C3">
            <w:pPr>
              <w:pStyle w:val="15"/>
              <w:rPr>
                <w:ins w:id="22703" w:author="Fegie" w:date="2021-05-02T16:37:00Z"/>
                <w:del w:id="22704" w:author="家榮 張" w:date="2021-05-18T09:56:00Z"/>
              </w:rPr>
              <w:pPrChange w:id="22705" w:author="家榮 張" w:date="2021-05-18T09:56:00Z">
                <w:pPr>
                  <w:ind w:left="226" w:hangingChars="94" w:hanging="226"/>
                </w:pPr>
              </w:pPrChange>
            </w:pPr>
            <w:ins w:id="22706" w:author="Fegie" w:date="2021-05-02T16:37:00Z">
              <w:del w:id="22707" w:author="家榮 張" w:date="2021-05-18T09:56:00Z">
                <w:r w:rsidDel="00996D87">
                  <w:rPr>
                    <w:rFonts w:hint="eastAsia"/>
                  </w:rPr>
                  <w:delText>2.其他功能時，自動顯示原值，可以修改</w:delText>
                </w:r>
              </w:del>
            </w:ins>
          </w:p>
          <w:p w14:paraId="4A06437D" w14:textId="1E24506B" w:rsidR="009D14C3" w:rsidDel="00996D87" w:rsidRDefault="009D14C3">
            <w:pPr>
              <w:pStyle w:val="15"/>
              <w:rPr>
                <w:ins w:id="22708" w:author="Fegie" w:date="2021-05-02T16:37:00Z"/>
                <w:del w:id="22709" w:author="家榮 張" w:date="2021-05-18T09:56:00Z"/>
              </w:rPr>
              <w:pPrChange w:id="22710" w:author="家榮 張" w:date="2021-05-18T09:56:00Z">
                <w:pPr>
                  <w:ind w:left="226" w:hangingChars="94" w:hanging="226"/>
                </w:pPr>
              </w:pPrChange>
            </w:pPr>
            <w:ins w:id="22711" w:author="Fegie" w:date="2021-05-02T16:37:00Z">
              <w:del w:id="22712" w:author="家榮 張" w:date="2021-05-18T09:56:00Z">
                <w:r w:rsidDel="00996D87">
                  <w:rPr>
                    <w:rFonts w:hint="eastAsia"/>
                  </w:rPr>
                  <w:delText>3.若CustMain有相同統一編號，則預設為C</w:delText>
                </w:r>
                <w:r w:rsidDel="00996D87">
                  <w:delText>ustMain.Fullname</w:delText>
                </w:r>
              </w:del>
            </w:ins>
          </w:p>
          <w:p w14:paraId="6D57F89C" w14:textId="22F70000" w:rsidR="009D14C3" w:rsidRPr="00F37A9C" w:rsidDel="00996D87" w:rsidRDefault="009D14C3">
            <w:pPr>
              <w:pStyle w:val="15"/>
              <w:rPr>
                <w:ins w:id="22713" w:author="Fegie" w:date="2021-05-02T16:37:00Z"/>
                <w:del w:id="22714" w:author="家榮 張" w:date="2021-05-18T09:56:00Z"/>
              </w:rPr>
              <w:pPrChange w:id="22715" w:author="家榮 張" w:date="2021-05-18T09:56:00Z">
                <w:pPr>
                  <w:ind w:left="226" w:hangingChars="94" w:hanging="226"/>
                </w:pPr>
              </w:pPrChange>
            </w:pPr>
            <w:ins w:id="22716" w:author="Fegie" w:date="2021-05-02T16:37:00Z">
              <w:del w:id="22717" w:author="家榮 張" w:date="2021-05-18T09:56:00Z">
                <w:r w:rsidDel="00996D87">
                  <w:rPr>
                    <w:rFonts w:hint="eastAsia"/>
                  </w:rPr>
                  <w:delText>4.若CustRelMain有相同統一編號，則預設為C</w:delText>
                </w:r>
                <w:r w:rsidDel="00996D87">
                  <w:delText>ustRelMain.CustRelName</w:delText>
                </w:r>
              </w:del>
            </w:ins>
          </w:p>
          <w:p w14:paraId="78C41691" w14:textId="5D0F6C24" w:rsidR="009D14C3" w:rsidDel="00996D87" w:rsidRDefault="009D14C3">
            <w:pPr>
              <w:pStyle w:val="15"/>
              <w:rPr>
                <w:ins w:id="22718" w:author="Fegie" w:date="2021-05-02T00:09:00Z"/>
                <w:del w:id="22719" w:author="家榮 張" w:date="2021-05-18T09:56:00Z"/>
              </w:rPr>
              <w:pPrChange w:id="22720" w:author="家榮 張" w:date="2021-05-18T09:56:00Z">
                <w:pPr/>
              </w:pPrChange>
            </w:pPr>
            <w:ins w:id="22721" w:author="Fegie" w:date="2021-05-02T16:37:00Z">
              <w:del w:id="22722" w:author="家榮 張" w:date="2021-05-18T09:56:00Z">
                <w:r w:rsidDel="00996D87">
                  <w:delText>5</w:delText>
                </w:r>
                <w:r w:rsidDel="00996D87">
                  <w:rPr>
                    <w:rFonts w:hint="eastAsia"/>
                  </w:rPr>
                  <w:delText>.</w:delText>
                </w:r>
              </w:del>
            </w:ins>
            <w:ins w:id="22723" w:author="Fegie" w:date="2021-05-02T16:38:00Z">
              <w:del w:id="22724" w:author="家榮 張" w:date="2021-05-18T09:56:00Z">
                <w:r w:rsidDel="00996D87">
                  <w:delText>CustRelDetail</w:delText>
                </w:r>
              </w:del>
            </w:ins>
            <w:ins w:id="22725" w:author="Fegie" w:date="2021-05-02T16:37:00Z">
              <w:del w:id="22726" w:author="家榮 張" w:date="2021-05-18T09:56:00Z">
                <w:r w:rsidDel="00996D87">
                  <w:rPr>
                    <w:rFonts w:hint="eastAsia"/>
                  </w:rPr>
                  <w:delText>.</w:delText>
                </w:r>
              </w:del>
            </w:ins>
            <w:ins w:id="22727" w:author="Fegie" w:date="2021-05-02T16:38:00Z">
              <w:del w:id="22728" w:author="家榮 張" w:date="2021-05-18T09:56:00Z">
                <w:r w:rsidDel="00996D87">
                  <w:delText>RelName</w:delText>
                </w:r>
              </w:del>
            </w:ins>
          </w:p>
        </w:tc>
      </w:tr>
      <w:tr w:rsidR="00DA5E5B" w:rsidDel="00996D87" w14:paraId="02493EA6" w14:textId="2D1743D1" w:rsidTr="008A7074">
        <w:trPr>
          <w:trHeight w:val="291"/>
          <w:jc w:val="center"/>
          <w:ins w:id="22729" w:author="Fegie" w:date="2021-05-02T00:09:00Z"/>
          <w:del w:id="22730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2586DD" w14:textId="076A3F44" w:rsidR="009D14C3" w:rsidDel="00996D87" w:rsidRDefault="009D14C3">
            <w:pPr>
              <w:pStyle w:val="15"/>
              <w:rPr>
                <w:ins w:id="22731" w:author="Fegie" w:date="2021-05-02T00:09:00Z"/>
                <w:del w:id="22732" w:author="家榮 張" w:date="2021-05-18T09:56:00Z"/>
              </w:rPr>
              <w:pPrChange w:id="22733" w:author="家榮 張" w:date="2021-05-18T09:56:00Z">
                <w:pPr/>
              </w:pPrChange>
            </w:pPr>
            <w:ins w:id="22734" w:author="Fegie" w:date="2021-05-02T00:09:00Z">
              <w:del w:id="22735" w:author="家榮 張" w:date="2021-05-18T09:56:00Z">
                <w:r w:rsidDel="00996D87">
                  <w:rPr>
                    <w:rFonts w:hint="eastAsia"/>
                  </w:rPr>
                  <w:delText>8</w:delText>
                </w:r>
              </w:del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39CC3" w14:textId="19FA7A9B" w:rsidR="009D14C3" w:rsidDel="00996D87" w:rsidRDefault="009D14C3">
            <w:pPr>
              <w:pStyle w:val="15"/>
              <w:rPr>
                <w:ins w:id="22736" w:author="Fegie" w:date="2021-05-02T00:09:00Z"/>
                <w:del w:id="22737" w:author="家榮 張" w:date="2021-05-18T09:56:00Z"/>
              </w:rPr>
              <w:pPrChange w:id="22738" w:author="家榮 張" w:date="2021-05-18T09:56:00Z">
                <w:pPr/>
              </w:pPrChange>
            </w:pPr>
            <w:ins w:id="22739" w:author="Fegie" w:date="2021-05-02T16:38:00Z">
              <w:del w:id="22740" w:author="家榮 張" w:date="2021-05-18T09:56:00Z">
                <w:r w:rsidDel="00996D87">
                  <w:rPr>
                    <w:rFonts w:hint="eastAsia"/>
                  </w:rPr>
                  <w:delText>護照或居留證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19B77" w14:textId="23C2F7F6" w:rsidR="009D14C3" w:rsidDel="00996D87" w:rsidRDefault="00283B73">
            <w:pPr>
              <w:pStyle w:val="15"/>
              <w:rPr>
                <w:ins w:id="22741" w:author="Fegie" w:date="2021-05-02T00:09:00Z"/>
                <w:del w:id="22742" w:author="家榮 張" w:date="2021-05-18T09:56:00Z"/>
              </w:rPr>
              <w:pPrChange w:id="22743" w:author="家榮 張" w:date="2021-05-18T09:56:00Z">
                <w:pPr/>
              </w:pPrChange>
            </w:pPr>
            <w:ins w:id="22744" w:author="Fegie" w:date="2021-05-02T16:40:00Z">
              <w:del w:id="22745" w:author="家榮 張" w:date="2021-05-06T18:53:00Z">
                <w:r w:rsidDel="00A7651D">
                  <w:rPr>
                    <w:rFonts w:hint="eastAsia"/>
                  </w:rPr>
                  <w:delText>9(01)</w:delText>
                </w:r>
              </w:del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5E7AA" w14:textId="09AF604D" w:rsidR="009D14C3" w:rsidDel="00996D87" w:rsidRDefault="009D14C3">
            <w:pPr>
              <w:pStyle w:val="15"/>
              <w:rPr>
                <w:ins w:id="22746" w:author="Fegie" w:date="2021-05-02T00:09:00Z"/>
                <w:del w:id="22747" w:author="家榮 張" w:date="2021-05-18T09:56:00Z"/>
              </w:rPr>
              <w:pPrChange w:id="22748" w:author="家榮 張" w:date="2021-05-18T09:56:00Z">
                <w:pPr/>
              </w:pPrChange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550E2" w14:textId="4D707622" w:rsidR="009D14C3" w:rsidDel="00996D87" w:rsidRDefault="00283B73">
            <w:pPr>
              <w:pStyle w:val="15"/>
              <w:rPr>
                <w:ins w:id="22749" w:author="Fegie" w:date="2021-05-02T00:09:00Z"/>
                <w:del w:id="22750" w:author="家榮 張" w:date="2021-05-18T09:56:00Z"/>
              </w:rPr>
              <w:pPrChange w:id="22751" w:author="家榮 張" w:date="2021-05-18T09:56:00Z">
                <w:pPr/>
              </w:pPrChange>
            </w:pPr>
            <w:ins w:id="22752" w:author="Fegie" w:date="2021-05-02T16:39:00Z">
              <w:del w:id="22753" w:author="家榮 張" w:date="2021-05-18T09:56:00Z">
                <w:r w:rsidDel="00996D87">
                  <w:rPr>
                    <w:rFonts w:cs="細明體" w:hint="eastAsia"/>
                    <w:spacing w:val="15"/>
                    <w:kern w:val="0"/>
                  </w:rPr>
                  <w:delText>下拉選單(Is</w:delText>
                </w:r>
                <w:r w:rsidDel="00996D87">
                  <w:rPr>
                    <w:rFonts w:cs="細明體"/>
                    <w:spacing w:val="15"/>
                    <w:kern w:val="0"/>
                  </w:rPr>
                  <w:delText>ForeignerFlag</w:delText>
                </w:r>
                <w:r w:rsidDel="00996D87">
                  <w:rPr>
                    <w:rFonts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CA5B3" w14:textId="776BAAEE" w:rsidR="009D14C3" w:rsidDel="00996D87" w:rsidRDefault="00283B73">
            <w:pPr>
              <w:pStyle w:val="15"/>
              <w:rPr>
                <w:ins w:id="22754" w:author="Fegie" w:date="2021-05-02T00:09:00Z"/>
                <w:del w:id="22755" w:author="家榮 張" w:date="2021-05-18T09:56:00Z"/>
              </w:rPr>
              <w:pPrChange w:id="22756" w:author="家榮 張" w:date="2021-05-18T09:56:00Z">
                <w:pPr/>
              </w:pPrChange>
            </w:pPr>
            <w:ins w:id="22757" w:author="Fegie" w:date="2021-05-02T16:43:00Z">
              <w:del w:id="22758" w:author="家榮 張" w:date="2021-05-18T09:56:00Z">
                <w:r w:rsidDel="00996D87"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D9553" w14:textId="482F2921" w:rsidR="009D14C3" w:rsidDel="00996D87" w:rsidRDefault="00283B73">
            <w:pPr>
              <w:pStyle w:val="15"/>
              <w:rPr>
                <w:ins w:id="22759" w:author="Fegie" w:date="2021-05-02T00:09:00Z"/>
                <w:del w:id="22760" w:author="家榮 張" w:date="2021-05-18T09:56:00Z"/>
              </w:rPr>
              <w:pPrChange w:id="22761" w:author="家榮 張" w:date="2021-05-18T09:56:00Z">
                <w:pPr/>
              </w:pPrChange>
            </w:pPr>
            <w:ins w:id="22762" w:author="Fegie" w:date="2021-05-02T16:39:00Z">
              <w:del w:id="22763" w:author="家榮 張" w:date="2021-05-18T09:56:00Z">
                <w:r w:rsidDel="00996D87"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F2F32" w14:textId="67FF9A48" w:rsidR="00283B73" w:rsidDel="00996D87" w:rsidRDefault="00283B73">
            <w:pPr>
              <w:pStyle w:val="15"/>
              <w:rPr>
                <w:ins w:id="22764" w:author="Fegie" w:date="2021-05-02T16:39:00Z"/>
                <w:del w:id="22765" w:author="家榮 張" w:date="2021-05-18T09:56:00Z"/>
              </w:rPr>
              <w:pPrChange w:id="22766" w:author="家榮 張" w:date="2021-05-18T09:56:00Z">
                <w:pPr/>
              </w:pPrChange>
            </w:pPr>
            <w:ins w:id="22767" w:author="Fegie" w:date="2021-05-02T16:39:00Z">
              <w:del w:id="22768" w:author="家榮 張" w:date="2021-05-18T09:56:00Z">
                <w:r w:rsidDel="00996D87">
                  <w:rPr>
                    <w:rFonts w:hint="eastAsia"/>
                  </w:rPr>
                  <w:delText>1</w:delText>
                </w:r>
                <w:r w:rsidDel="00996D87">
                  <w:delText>.</w:delText>
                </w:r>
                <w:r w:rsidDel="00996D87">
                  <w:rPr>
                    <w:rFonts w:hint="eastAsia"/>
                  </w:rPr>
                  <w:delText>「新增」時，必須輸入</w:delText>
                </w:r>
              </w:del>
            </w:ins>
          </w:p>
          <w:p w14:paraId="09A25A13" w14:textId="6204221B" w:rsidR="00283B73" w:rsidDel="00996D87" w:rsidRDefault="00283B73">
            <w:pPr>
              <w:pStyle w:val="15"/>
              <w:rPr>
                <w:ins w:id="22769" w:author="Fegie" w:date="2021-05-02T16:39:00Z"/>
                <w:del w:id="22770" w:author="家榮 張" w:date="2021-05-18T09:56:00Z"/>
              </w:rPr>
              <w:pPrChange w:id="22771" w:author="家榮 張" w:date="2021-05-18T09:56:00Z">
                <w:pPr/>
              </w:pPrChange>
            </w:pPr>
            <w:ins w:id="22772" w:author="Fegie" w:date="2021-05-02T16:39:00Z">
              <w:del w:id="22773" w:author="家榮 張" w:date="2021-05-18T09:56:00Z">
                <w:r w:rsidDel="00996D87">
                  <w:rPr>
                    <w:rFonts w:hint="eastAsia"/>
                  </w:rPr>
                  <w:delText>2</w:delText>
                </w:r>
                <w:r w:rsidDel="00996D87">
                  <w:delText>.</w:delText>
                </w:r>
                <w:r w:rsidDel="00996D87">
                  <w:rPr>
                    <w:rFonts w:hint="eastAsia"/>
                  </w:rPr>
                  <w:delText>若</w:delText>
                </w:r>
              </w:del>
            </w:ins>
            <w:ins w:id="22774" w:author="Fegie" w:date="2021-05-02T16:40:00Z">
              <w:del w:id="22775" w:author="家榮 張" w:date="2021-05-18T09:56:00Z">
                <w:r w:rsidDel="00996D87">
                  <w:rPr>
                    <w:rFonts w:hint="eastAsia"/>
                  </w:rPr>
                  <w:delText>關係人統編</w:delText>
                </w:r>
              </w:del>
            </w:ins>
            <w:ins w:id="22776" w:author="Fegie" w:date="2021-05-02T16:39:00Z">
              <w:del w:id="22777" w:author="家榮 張" w:date="2021-05-18T09:56:00Z">
                <w:r w:rsidDel="00996D87">
                  <w:rPr>
                    <w:rFonts w:hint="eastAsia"/>
                  </w:rPr>
                  <w:delText xml:space="preserve">已存在於 </w:delText>
                </w:r>
              </w:del>
            </w:ins>
          </w:p>
          <w:p w14:paraId="34663444" w14:textId="1D096B5F" w:rsidR="00283B73" w:rsidDel="00996D87" w:rsidRDefault="00283B73">
            <w:pPr>
              <w:pStyle w:val="15"/>
              <w:rPr>
                <w:ins w:id="22778" w:author="Fegie" w:date="2021-05-02T16:39:00Z"/>
                <w:del w:id="22779" w:author="家榮 張" w:date="2021-05-18T09:56:00Z"/>
              </w:rPr>
              <w:pPrChange w:id="22780" w:author="家榮 張" w:date="2021-05-18T09:56:00Z">
                <w:pPr/>
              </w:pPrChange>
            </w:pPr>
            <w:ins w:id="22781" w:author="Fegie" w:date="2021-05-02T16:39:00Z">
              <w:del w:id="22782" w:author="家榮 張" w:date="2021-05-18T09:56:00Z">
                <w:r w:rsidDel="00996D87">
                  <w:rPr>
                    <w:rFonts w:hint="eastAsia"/>
                  </w:rPr>
                  <w:delText xml:space="preserve">  CustRelMain則跳過不必輸入</w:delText>
                </w:r>
              </w:del>
            </w:ins>
          </w:p>
          <w:p w14:paraId="09D66E11" w14:textId="7CF3B943" w:rsidR="009D14C3" w:rsidDel="00996D87" w:rsidRDefault="00283B73">
            <w:pPr>
              <w:pStyle w:val="15"/>
              <w:rPr>
                <w:ins w:id="22783" w:author="Fegie" w:date="2021-05-02T00:09:00Z"/>
                <w:del w:id="22784" w:author="家榮 張" w:date="2021-05-18T09:56:00Z"/>
              </w:rPr>
              <w:pPrChange w:id="22785" w:author="家榮 張" w:date="2021-05-18T09:56:00Z">
                <w:pPr/>
              </w:pPrChange>
            </w:pPr>
            <w:ins w:id="22786" w:author="Fegie" w:date="2021-05-02T16:39:00Z">
              <w:del w:id="22787" w:author="家榮 張" w:date="2021-05-18T09:56:00Z">
                <w:r w:rsidDel="00996D87">
                  <w:rPr>
                    <w:rFonts w:hint="eastAsia"/>
                  </w:rPr>
                  <w:delText>3</w:delText>
                </w:r>
                <w:r w:rsidDel="00996D87">
                  <w:delText>.CustRelMain.</w:delText>
                </w:r>
                <w:r w:rsidDel="00996D87">
                  <w:rPr>
                    <w:rFonts w:cs="細明體" w:hint="eastAsia"/>
                    <w:spacing w:val="15"/>
                    <w:kern w:val="0"/>
                  </w:rPr>
                  <w:delText>Is</w:delText>
                </w:r>
                <w:r w:rsidDel="00996D87">
                  <w:rPr>
                    <w:rFonts w:cs="細明體"/>
                    <w:spacing w:val="15"/>
                    <w:kern w:val="0"/>
                  </w:rPr>
                  <w:delText>Foreigner</w:delText>
                </w:r>
              </w:del>
            </w:ins>
          </w:p>
        </w:tc>
      </w:tr>
      <w:tr w:rsidR="00DA5E5B" w:rsidDel="00996D87" w14:paraId="6712D78E" w14:textId="6D4AC6E7" w:rsidTr="008A7074">
        <w:trPr>
          <w:trHeight w:val="291"/>
          <w:jc w:val="center"/>
          <w:ins w:id="22788" w:author="Fegie" w:date="2021-05-02T00:09:00Z"/>
          <w:del w:id="22789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509D2" w14:textId="1461A3C8" w:rsidR="00283B73" w:rsidDel="00996D87" w:rsidRDefault="00283B73">
            <w:pPr>
              <w:pStyle w:val="15"/>
              <w:rPr>
                <w:ins w:id="22790" w:author="Fegie" w:date="2021-05-02T00:09:00Z"/>
                <w:del w:id="22791" w:author="家榮 張" w:date="2021-05-18T09:56:00Z"/>
              </w:rPr>
              <w:pPrChange w:id="22792" w:author="家榮 張" w:date="2021-05-18T09:56:00Z">
                <w:pPr/>
              </w:pPrChange>
            </w:pPr>
            <w:ins w:id="22793" w:author="Fegie" w:date="2021-05-02T00:09:00Z">
              <w:del w:id="22794" w:author="家榮 張" w:date="2021-05-18T09:56:00Z">
                <w:r w:rsidDel="00996D87">
                  <w:rPr>
                    <w:rFonts w:hint="eastAsia"/>
                  </w:rPr>
                  <w:delText>9</w:delText>
                </w:r>
              </w:del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9AE1" w14:textId="0395CFF5" w:rsidR="00283B73" w:rsidDel="00996D87" w:rsidRDefault="00283B73">
            <w:pPr>
              <w:pStyle w:val="15"/>
              <w:rPr>
                <w:ins w:id="22795" w:author="Fegie" w:date="2021-05-02T00:09:00Z"/>
                <w:del w:id="22796" w:author="家榮 張" w:date="2021-05-18T09:56:00Z"/>
              </w:rPr>
              <w:pPrChange w:id="22797" w:author="家榮 張" w:date="2021-05-18T09:56:00Z">
                <w:pPr/>
              </w:pPrChange>
            </w:pPr>
            <w:ins w:id="22798" w:author="Fegie" w:date="2021-05-02T16:40:00Z">
              <w:del w:id="22799" w:author="家榮 張" w:date="2021-05-18T09:56:00Z">
                <w:r w:rsidDel="00996D87">
                  <w:rPr>
                    <w:rFonts w:hint="eastAsia"/>
                  </w:rPr>
                  <w:delText>關係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06F33" w14:textId="2C27A187" w:rsidR="00283B73" w:rsidDel="00996D87" w:rsidRDefault="00283B73">
            <w:pPr>
              <w:pStyle w:val="15"/>
              <w:rPr>
                <w:ins w:id="22800" w:author="Fegie" w:date="2021-05-02T00:09:00Z"/>
                <w:del w:id="22801" w:author="家榮 張" w:date="2021-05-18T09:56:00Z"/>
              </w:rPr>
              <w:pPrChange w:id="22802" w:author="家榮 張" w:date="2021-05-18T09:56:00Z">
                <w:pPr/>
              </w:pPrChange>
            </w:pPr>
            <w:ins w:id="22803" w:author="Fegie" w:date="2021-05-02T16:40:00Z">
              <w:del w:id="22804" w:author="家榮 張" w:date="2021-05-06T18:53:00Z">
                <w:r w:rsidDel="00A7651D">
                  <w:rPr>
                    <w:rFonts w:hint="eastAsia"/>
                  </w:rPr>
                  <w:delText>X(02)</w:delText>
                </w:r>
              </w:del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6B99D" w14:textId="076C864F" w:rsidR="00283B73" w:rsidDel="00996D87" w:rsidRDefault="00283B73">
            <w:pPr>
              <w:pStyle w:val="15"/>
              <w:rPr>
                <w:ins w:id="22805" w:author="Fegie" w:date="2021-05-02T00:09:00Z"/>
                <w:del w:id="22806" w:author="家榮 張" w:date="2021-05-18T09:56:00Z"/>
              </w:rPr>
              <w:pPrChange w:id="22807" w:author="家榮 張" w:date="2021-05-18T09:56:00Z">
                <w:pPr/>
              </w:pPrChange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B9DD1" w14:textId="10377203" w:rsidR="00283B73" w:rsidDel="00996D87" w:rsidRDefault="00283B73">
            <w:pPr>
              <w:pStyle w:val="15"/>
              <w:rPr>
                <w:ins w:id="22808" w:author="Fegie" w:date="2021-05-02T00:09:00Z"/>
                <w:del w:id="22809" w:author="家榮 張" w:date="2021-05-18T09:56:00Z"/>
              </w:rPr>
              <w:pPrChange w:id="22810" w:author="家榮 張" w:date="2021-05-18T09:56:00Z">
                <w:pPr/>
              </w:pPrChange>
            </w:pPr>
            <w:ins w:id="22811" w:author="Fegie" w:date="2021-05-02T16:40:00Z">
              <w:del w:id="22812" w:author="家榮 張" w:date="2021-05-18T09:56:00Z">
                <w:r w:rsidDel="00996D87">
                  <w:rPr>
                    <w:rFonts w:cs="細明體" w:hint="eastAsia"/>
                    <w:spacing w:val="15"/>
                    <w:kern w:val="0"/>
                  </w:rPr>
                  <w:delText>下拉選單(</w:delText>
                </w:r>
                <w:r w:rsidDel="00996D87">
                  <w:rPr>
                    <w:rFonts w:cs="細明體"/>
                    <w:spacing w:val="15"/>
                    <w:kern w:val="0"/>
                  </w:rPr>
                  <w:delText>RelationCode</w:delText>
                </w:r>
                <w:r w:rsidDel="00996D87">
                  <w:rPr>
                    <w:rFonts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23656" w14:textId="1E5938A8" w:rsidR="00283B73" w:rsidDel="00996D87" w:rsidRDefault="00283B73">
            <w:pPr>
              <w:pStyle w:val="15"/>
              <w:rPr>
                <w:ins w:id="22813" w:author="Fegie" w:date="2021-05-02T00:09:00Z"/>
                <w:del w:id="22814" w:author="家榮 張" w:date="2021-05-18T09:56:00Z"/>
              </w:rPr>
              <w:pPrChange w:id="22815" w:author="家榮 張" w:date="2021-05-18T09:56:00Z">
                <w:pPr/>
              </w:pPrChange>
            </w:pPr>
            <w:ins w:id="22816" w:author="Fegie" w:date="2021-05-02T16:43:00Z">
              <w:del w:id="22817" w:author="家榮 張" w:date="2021-05-18T09:56:00Z">
                <w:r w:rsidDel="00996D87"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B7228" w14:textId="137BCE66" w:rsidR="00283B73" w:rsidDel="00996D87" w:rsidRDefault="00283B73">
            <w:pPr>
              <w:pStyle w:val="15"/>
              <w:rPr>
                <w:ins w:id="22818" w:author="Fegie" w:date="2021-05-02T00:09:00Z"/>
                <w:del w:id="22819" w:author="家榮 張" w:date="2021-05-18T09:56:00Z"/>
              </w:rPr>
              <w:pPrChange w:id="22820" w:author="家榮 張" w:date="2021-05-18T09:56:00Z">
                <w:pPr/>
              </w:pPrChange>
            </w:pPr>
            <w:ins w:id="22821" w:author="Fegie" w:date="2021-05-02T00:09:00Z">
              <w:del w:id="22822" w:author="家榮 張" w:date="2021-05-18T09:56:00Z">
                <w:r w:rsidDel="00996D87">
                  <w:rPr>
                    <w:rFonts w:hint="eastAsia"/>
                  </w:rPr>
                  <w:delText>R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2A25B" w14:textId="37E02109" w:rsidR="00283B73" w:rsidDel="00996D87" w:rsidRDefault="00283B73">
            <w:pPr>
              <w:pStyle w:val="15"/>
              <w:rPr>
                <w:ins w:id="22823" w:author="Fegie" w:date="2021-05-02T16:41:00Z"/>
                <w:del w:id="22824" w:author="家榮 張" w:date="2021-05-18T09:56:00Z"/>
              </w:rPr>
              <w:pPrChange w:id="22825" w:author="家榮 張" w:date="2021-05-18T09:56:00Z">
                <w:pPr/>
              </w:pPrChange>
            </w:pPr>
            <w:ins w:id="22826" w:author="Fegie" w:date="2021-05-02T16:41:00Z">
              <w:del w:id="22827" w:author="家榮 張" w:date="2021-05-18T09:56:00Z">
                <w:r w:rsidDel="00996D87">
                  <w:rPr>
                    <w:rFonts w:hint="eastAsia"/>
                  </w:rPr>
                  <w:delText>1.「新增」時，必須輸入</w:delText>
                </w:r>
              </w:del>
            </w:ins>
          </w:p>
          <w:p w14:paraId="2ED2F70A" w14:textId="34C9EEFD" w:rsidR="00283B73" w:rsidDel="00996D87" w:rsidRDefault="00283B73">
            <w:pPr>
              <w:pStyle w:val="15"/>
              <w:rPr>
                <w:ins w:id="22828" w:author="Fegie" w:date="2021-05-02T16:42:00Z"/>
                <w:del w:id="22829" w:author="家榮 張" w:date="2021-05-18T09:56:00Z"/>
              </w:rPr>
              <w:pPrChange w:id="22830" w:author="家榮 張" w:date="2021-05-18T09:56:00Z">
                <w:pPr>
                  <w:ind w:left="226" w:hangingChars="94" w:hanging="226"/>
                </w:pPr>
              </w:pPrChange>
            </w:pPr>
            <w:ins w:id="22831" w:author="Fegie" w:date="2021-05-02T16:41:00Z">
              <w:del w:id="22832" w:author="家榮 張" w:date="2021-05-18T09:56:00Z">
                <w:r w:rsidDel="00996D87">
                  <w:rPr>
                    <w:rFonts w:hint="eastAsia"/>
                  </w:rPr>
                  <w:delText>2.其他功能時，自動顯示原值，可以修改</w:delText>
                </w:r>
              </w:del>
            </w:ins>
          </w:p>
          <w:p w14:paraId="41975E8B" w14:textId="09C53339" w:rsidR="00283B73" w:rsidRPr="00283B73" w:rsidDel="00996D87" w:rsidRDefault="00283B73">
            <w:pPr>
              <w:pStyle w:val="15"/>
              <w:rPr>
                <w:ins w:id="22833" w:author="Fegie" w:date="2021-05-02T00:09:00Z"/>
                <w:del w:id="22834" w:author="家榮 張" w:date="2021-05-18T09:56:00Z"/>
              </w:rPr>
              <w:pPrChange w:id="22835" w:author="家榮 張" w:date="2021-05-18T09:56:00Z">
                <w:pPr/>
              </w:pPrChange>
            </w:pPr>
            <w:ins w:id="22836" w:author="Fegie" w:date="2021-05-02T16:42:00Z">
              <w:del w:id="22837" w:author="家榮 張" w:date="2021-05-18T09:56:00Z">
                <w:r w:rsidDel="00996D87">
                  <w:rPr>
                    <w:rFonts w:hint="eastAsia"/>
                  </w:rPr>
                  <w:delText>3.</w:delText>
                </w:r>
                <w:r w:rsidDel="00996D87">
                  <w:delText>Cust</w:delText>
                </w:r>
                <w:r w:rsidDel="00996D87">
                  <w:rPr>
                    <w:rFonts w:hint="eastAsia"/>
                  </w:rPr>
                  <w:delText>Re</w:delText>
                </w:r>
                <w:r w:rsidDel="00996D87">
                  <w:delText>lDetail.RelationCode</w:delText>
                </w:r>
              </w:del>
            </w:ins>
          </w:p>
        </w:tc>
      </w:tr>
      <w:tr w:rsidR="00DA5E5B" w:rsidDel="00996D87" w14:paraId="6614F314" w14:textId="44A80D08" w:rsidTr="008A7074">
        <w:trPr>
          <w:trHeight w:val="291"/>
          <w:jc w:val="center"/>
          <w:ins w:id="22838" w:author="Fegie" w:date="2021-05-02T00:09:00Z"/>
          <w:del w:id="22839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4535A" w14:textId="4A819556" w:rsidR="00283B73" w:rsidDel="00996D87" w:rsidRDefault="00283B73">
            <w:pPr>
              <w:pStyle w:val="15"/>
              <w:rPr>
                <w:ins w:id="22840" w:author="Fegie" w:date="2021-05-02T00:09:00Z"/>
                <w:del w:id="22841" w:author="家榮 張" w:date="2021-05-18T09:56:00Z"/>
              </w:rPr>
              <w:pPrChange w:id="22842" w:author="家榮 張" w:date="2021-05-18T09:56:00Z">
                <w:pPr/>
              </w:pPrChange>
            </w:pPr>
            <w:ins w:id="22843" w:author="Fegie" w:date="2021-05-02T00:09:00Z">
              <w:del w:id="22844" w:author="家榮 張" w:date="2021-05-18T09:56:00Z">
                <w:r w:rsidDel="00996D87">
                  <w:rPr>
                    <w:rFonts w:hint="eastAsia"/>
                  </w:rPr>
                  <w:delText>10</w:delText>
                </w:r>
              </w:del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8BB2" w14:textId="1BCEF673" w:rsidR="00283B73" w:rsidDel="00996D87" w:rsidRDefault="00283B73">
            <w:pPr>
              <w:pStyle w:val="15"/>
              <w:rPr>
                <w:ins w:id="22845" w:author="Fegie" w:date="2021-05-02T00:09:00Z"/>
                <w:del w:id="22846" w:author="家榮 張" w:date="2021-05-18T09:56:00Z"/>
              </w:rPr>
              <w:pPrChange w:id="22847" w:author="家榮 張" w:date="2021-05-18T09:56:00Z">
                <w:pPr/>
              </w:pPrChange>
            </w:pPr>
            <w:ins w:id="22848" w:author="Fegie" w:date="2021-05-02T16:41:00Z">
              <w:del w:id="22849" w:author="家榮 張" w:date="2021-05-18T09:56:00Z">
                <w:r w:rsidDel="00996D87">
                  <w:rPr>
                    <w:rFonts w:hint="eastAsia"/>
                  </w:rPr>
                  <w:delText>備註類型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20A00" w14:textId="133F94C3" w:rsidR="00283B73" w:rsidDel="00996D87" w:rsidRDefault="00283B73">
            <w:pPr>
              <w:pStyle w:val="15"/>
              <w:rPr>
                <w:ins w:id="22850" w:author="Fegie" w:date="2021-05-02T00:09:00Z"/>
                <w:del w:id="22851" w:author="家榮 張" w:date="2021-05-18T09:56:00Z"/>
              </w:rPr>
              <w:pPrChange w:id="22852" w:author="家榮 張" w:date="2021-05-18T09:56:00Z">
                <w:pPr/>
              </w:pPrChange>
            </w:pPr>
            <w:ins w:id="22853" w:author="Fegie" w:date="2021-05-02T16:41:00Z">
              <w:del w:id="22854" w:author="家榮 張" w:date="2021-05-06T18:53:00Z">
                <w:r w:rsidDel="00A7651D">
                  <w:rPr>
                    <w:rFonts w:hint="eastAsia"/>
                  </w:rPr>
                  <w:delText>X(02)</w:delText>
                </w:r>
              </w:del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66FC7" w14:textId="093AA77A" w:rsidR="00283B73" w:rsidDel="00996D87" w:rsidRDefault="00283B73">
            <w:pPr>
              <w:pStyle w:val="15"/>
              <w:rPr>
                <w:ins w:id="22855" w:author="Fegie" w:date="2021-05-02T00:09:00Z"/>
                <w:del w:id="22856" w:author="家榮 張" w:date="2021-05-18T09:56:00Z"/>
              </w:rPr>
              <w:pPrChange w:id="22857" w:author="家榮 張" w:date="2021-05-18T09:56:00Z">
                <w:pPr/>
              </w:pPrChange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ED99" w14:textId="2EB66F03" w:rsidR="00283B73" w:rsidDel="00996D87" w:rsidRDefault="00DA5E5B">
            <w:pPr>
              <w:pStyle w:val="15"/>
              <w:rPr>
                <w:ins w:id="22858" w:author="Fegie" w:date="2021-05-02T00:09:00Z"/>
                <w:del w:id="22859" w:author="家榮 張" w:date="2021-05-18T09:56:00Z"/>
              </w:rPr>
              <w:pPrChange w:id="22860" w:author="家榮 張" w:date="2021-05-18T09:56:00Z">
                <w:pPr/>
              </w:pPrChange>
            </w:pPr>
            <w:ins w:id="22861" w:author="Fegie" w:date="2021-05-02T16:44:00Z">
              <w:del w:id="22862" w:author="家榮 張" w:date="2021-05-18T09:56:00Z">
                <w:r w:rsidDel="00996D87">
                  <w:rPr>
                    <w:rFonts w:cs="細明體" w:hint="eastAsia"/>
                    <w:spacing w:val="15"/>
                    <w:kern w:val="0"/>
                  </w:rPr>
                  <w:delText>下拉選單(</w:delText>
                </w:r>
                <w:r w:rsidDel="00996D87">
                  <w:rPr>
                    <w:rFonts w:cs="細明體"/>
                    <w:spacing w:val="15"/>
                    <w:kern w:val="0"/>
                  </w:rPr>
                  <w:delText>CustRelRemark</w:delText>
                </w:r>
                <w:r w:rsidDel="00996D87">
                  <w:rPr>
                    <w:rFonts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9EB4A" w14:textId="27CD7FC0" w:rsidR="00283B73" w:rsidDel="00996D87" w:rsidRDefault="00283B73">
            <w:pPr>
              <w:pStyle w:val="15"/>
              <w:rPr>
                <w:ins w:id="22863" w:author="Fegie" w:date="2021-05-02T00:09:00Z"/>
                <w:del w:id="22864" w:author="家榮 張" w:date="2021-05-18T09:56:00Z"/>
              </w:rPr>
              <w:pPrChange w:id="22865" w:author="家榮 張" w:date="2021-05-18T09:56:00Z">
                <w:pPr/>
              </w:pPrChange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42E28" w14:textId="5AC92CB3" w:rsidR="00283B73" w:rsidDel="00996D87" w:rsidRDefault="00283B73">
            <w:pPr>
              <w:pStyle w:val="15"/>
              <w:rPr>
                <w:ins w:id="22866" w:author="Fegie" w:date="2021-05-02T00:09:00Z"/>
                <w:del w:id="22867" w:author="家榮 張" w:date="2021-05-18T09:56:00Z"/>
              </w:rPr>
              <w:pPrChange w:id="22868" w:author="家榮 張" w:date="2021-05-18T09:56:00Z">
                <w:pPr/>
              </w:pPrChange>
            </w:pPr>
            <w:ins w:id="22869" w:author="Fegie" w:date="2021-05-02T00:09:00Z">
              <w:del w:id="22870" w:author="家榮 張" w:date="2021-05-18T09:56:00Z">
                <w:r w:rsidDel="00996D87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B77D0" w14:textId="168F26CE" w:rsidR="00283B73" w:rsidDel="00996D87" w:rsidRDefault="00283B73">
            <w:pPr>
              <w:pStyle w:val="15"/>
              <w:rPr>
                <w:ins w:id="22871" w:author="Fegie" w:date="2021-05-02T00:09:00Z"/>
                <w:del w:id="22872" w:author="家榮 張" w:date="2021-05-18T09:56:00Z"/>
              </w:rPr>
              <w:pPrChange w:id="22873" w:author="家榮 張" w:date="2021-05-18T09:56:00Z">
                <w:pPr/>
              </w:pPrChange>
            </w:pPr>
            <w:ins w:id="22874" w:author="Fegie" w:date="2021-05-02T00:09:00Z">
              <w:del w:id="22875" w:author="家榮 張" w:date="2021-05-18T09:56:00Z">
                <w:r w:rsidDel="00996D87">
                  <w:rPr>
                    <w:rFonts w:hint="eastAsia"/>
                  </w:rPr>
                  <w:delText>1.「新增」時</w:delText>
                </w:r>
              </w:del>
            </w:ins>
            <w:ins w:id="22876" w:author="Fegie" w:date="2021-05-02T16:43:00Z">
              <w:del w:id="22877" w:author="家榮 張" w:date="2021-05-18T09:56:00Z">
                <w:r w:rsidDel="00996D87">
                  <w:rPr>
                    <w:rFonts w:hint="eastAsia"/>
                  </w:rPr>
                  <w:delText>可以</w:delText>
                </w:r>
              </w:del>
            </w:ins>
            <w:ins w:id="22878" w:author="Fegie" w:date="2021-05-02T00:09:00Z">
              <w:del w:id="22879" w:author="家榮 張" w:date="2021-05-18T09:56:00Z">
                <w:r w:rsidDel="00996D87">
                  <w:rPr>
                    <w:rFonts w:hint="eastAsia"/>
                  </w:rPr>
                  <w:delText>輸入</w:delText>
                </w:r>
              </w:del>
            </w:ins>
          </w:p>
          <w:p w14:paraId="3C806B1C" w14:textId="7865CE3A" w:rsidR="00283B73" w:rsidDel="00996D87" w:rsidRDefault="00283B73">
            <w:pPr>
              <w:pStyle w:val="15"/>
              <w:rPr>
                <w:ins w:id="22880" w:author="Fegie" w:date="2021-05-02T00:09:00Z"/>
                <w:del w:id="22881" w:author="家榮 張" w:date="2021-05-18T09:56:00Z"/>
              </w:rPr>
              <w:pPrChange w:id="22882" w:author="家榮 張" w:date="2021-05-18T09:56:00Z">
                <w:pPr>
                  <w:ind w:left="226" w:hangingChars="94" w:hanging="226"/>
                </w:pPr>
              </w:pPrChange>
            </w:pPr>
            <w:ins w:id="22883" w:author="Fegie" w:date="2021-05-02T00:09:00Z">
              <w:del w:id="22884" w:author="家榮 張" w:date="2021-05-18T09:56:00Z">
                <w:r w:rsidDel="00996D87">
                  <w:rPr>
                    <w:rFonts w:hint="eastAsia"/>
                  </w:rPr>
                  <w:delText>2.</w:delText>
                </w:r>
              </w:del>
            </w:ins>
            <w:ins w:id="22885" w:author="Fegie" w:date="2021-05-02T16:43:00Z">
              <w:del w:id="22886" w:author="家榮 張" w:date="2021-05-18T09:56:00Z">
                <w:r w:rsidDel="00996D87">
                  <w:rPr>
                    <w:rFonts w:hint="eastAsia"/>
                  </w:rPr>
                  <w:delText>其他功能時，自動顯示原值，可以修改</w:delText>
                </w:r>
              </w:del>
            </w:ins>
          </w:p>
          <w:p w14:paraId="1EB6CE4C" w14:textId="30AF0037" w:rsidR="00283B73" w:rsidDel="00996D87" w:rsidRDefault="00283B73">
            <w:pPr>
              <w:pStyle w:val="15"/>
              <w:rPr>
                <w:ins w:id="22887" w:author="Fegie" w:date="2021-05-02T00:09:00Z"/>
                <w:del w:id="22888" w:author="家榮 張" w:date="2021-05-18T09:56:00Z"/>
              </w:rPr>
              <w:pPrChange w:id="22889" w:author="家榮 張" w:date="2021-05-18T09:56:00Z">
                <w:pPr/>
              </w:pPrChange>
            </w:pPr>
            <w:ins w:id="22890" w:author="Fegie" w:date="2021-05-02T16:43:00Z">
              <w:del w:id="22891" w:author="家榮 張" w:date="2021-05-18T09:56:00Z">
                <w:r w:rsidDel="00996D87">
                  <w:rPr>
                    <w:rFonts w:hint="eastAsia"/>
                  </w:rPr>
                  <w:delText>3</w:delText>
                </w:r>
              </w:del>
            </w:ins>
            <w:ins w:id="22892" w:author="Fegie" w:date="2021-05-02T00:09:00Z">
              <w:del w:id="22893" w:author="家榮 張" w:date="2021-05-18T09:56:00Z">
                <w:r w:rsidDel="00996D87">
                  <w:rPr>
                    <w:rFonts w:hint="eastAsia"/>
                  </w:rPr>
                  <w:delText>.</w:delText>
                </w:r>
              </w:del>
            </w:ins>
            <w:ins w:id="22894" w:author="Fegie" w:date="2021-05-02T16:43:00Z">
              <w:del w:id="22895" w:author="家榮 張" w:date="2021-05-18T09:56:00Z">
                <w:r w:rsidDel="00996D87">
                  <w:delText xml:space="preserve"> Cust</w:delText>
                </w:r>
                <w:r w:rsidDel="00996D87">
                  <w:rPr>
                    <w:rFonts w:hint="eastAsia"/>
                  </w:rPr>
                  <w:delText>Re</w:delText>
                </w:r>
                <w:r w:rsidDel="00996D87">
                  <w:delText>lDetail</w:delText>
                </w:r>
              </w:del>
            </w:ins>
            <w:ins w:id="22896" w:author="Fegie" w:date="2021-05-02T00:09:00Z">
              <w:del w:id="22897" w:author="家榮 張" w:date="2021-05-18T09:56:00Z">
                <w:r w:rsidDel="00996D87">
                  <w:rPr>
                    <w:rFonts w:hint="eastAsia"/>
                  </w:rPr>
                  <w:delText>.</w:delText>
                </w:r>
              </w:del>
            </w:ins>
            <w:ins w:id="22898" w:author="Fegie" w:date="2021-05-02T16:44:00Z">
              <w:del w:id="22899" w:author="家榮 張" w:date="2021-05-18T09:56:00Z">
                <w:r w:rsidDel="00996D87">
                  <w:rPr>
                    <w:rFonts w:hint="eastAsia"/>
                  </w:rPr>
                  <w:delText>Re</w:delText>
                </w:r>
                <w:r w:rsidDel="00996D87">
                  <w:delText>markTypeC</w:delText>
                </w:r>
              </w:del>
            </w:ins>
            <w:ins w:id="22900" w:author="Fegie" w:date="2021-05-02T16:46:00Z">
              <w:del w:id="22901" w:author="家榮 張" w:date="2021-05-18T09:56:00Z">
                <w:r w:rsidR="00DA5E5B" w:rsidDel="00996D87">
                  <w:rPr>
                    <w:rFonts w:hint="eastAsia"/>
                  </w:rPr>
                  <w:delText>o</w:delText>
                </w:r>
              </w:del>
            </w:ins>
            <w:ins w:id="22902" w:author="Fegie" w:date="2021-05-02T16:44:00Z">
              <w:del w:id="22903" w:author="家榮 張" w:date="2021-05-18T09:56:00Z">
                <w:r w:rsidDel="00996D87">
                  <w:delText>de</w:delText>
                </w:r>
              </w:del>
            </w:ins>
          </w:p>
        </w:tc>
      </w:tr>
      <w:tr w:rsidR="00DA5E5B" w:rsidDel="00996D87" w14:paraId="438DF0AC" w14:textId="68C1752E" w:rsidTr="008A7074">
        <w:trPr>
          <w:trHeight w:val="291"/>
          <w:jc w:val="center"/>
          <w:ins w:id="22904" w:author="Fegie" w:date="2021-05-02T00:09:00Z"/>
          <w:del w:id="22905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E2C51" w14:textId="2F77BA81" w:rsidR="00283B73" w:rsidDel="00996D87" w:rsidRDefault="00283B73">
            <w:pPr>
              <w:pStyle w:val="15"/>
              <w:rPr>
                <w:ins w:id="22906" w:author="Fegie" w:date="2021-05-02T00:09:00Z"/>
                <w:del w:id="22907" w:author="家榮 張" w:date="2021-05-18T09:56:00Z"/>
              </w:rPr>
              <w:pPrChange w:id="22908" w:author="家榮 張" w:date="2021-05-18T09:56:00Z">
                <w:pPr/>
              </w:pPrChange>
            </w:pPr>
            <w:ins w:id="22909" w:author="Fegie" w:date="2021-05-02T00:09:00Z">
              <w:del w:id="22910" w:author="家榮 張" w:date="2021-05-18T09:56:00Z">
                <w:r w:rsidDel="00996D87">
                  <w:rPr>
                    <w:rFonts w:hint="eastAsia"/>
                  </w:rPr>
                  <w:delText>11</w:delText>
                </w:r>
              </w:del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867" w14:textId="27EEF9E1" w:rsidR="00283B73" w:rsidDel="00996D87" w:rsidRDefault="00DA5E5B">
            <w:pPr>
              <w:pStyle w:val="15"/>
              <w:rPr>
                <w:ins w:id="22911" w:author="Fegie" w:date="2021-05-02T00:09:00Z"/>
                <w:del w:id="22912" w:author="家榮 張" w:date="2021-05-18T09:56:00Z"/>
              </w:rPr>
              <w:pPrChange w:id="22913" w:author="家榮 張" w:date="2021-05-18T09:56:00Z">
                <w:pPr/>
              </w:pPrChange>
            </w:pPr>
            <w:ins w:id="22914" w:author="Fegie" w:date="2021-05-02T16:44:00Z">
              <w:del w:id="22915" w:author="家榮 張" w:date="2021-05-18T09:56:00Z">
                <w:r w:rsidDel="00996D87">
                  <w:rPr>
                    <w:rFonts w:hint="eastAsia"/>
                  </w:rPr>
                  <w:delText>備註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A1D41" w14:textId="735235B6" w:rsidR="00283B73" w:rsidDel="00996D87" w:rsidRDefault="00DA5E5B">
            <w:pPr>
              <w:pStyle w:val="15"/>
              <w:rPr>
                <w:ins w:id="22916" w:author="Fegie" w:date="2021-05-02T00:09:00Z"/>
                <w:del w:id="22917" w:author="家榮 張" w:date="2021-05-18T09:56:00Z"/>
              </w:rPr>
              <w:pPrChange w:id="22918" w:author="家榮 張" w:date="2021-05-18T09:56:00Z">
                <w:pPr/>
              </w:pPrChange>
            </w:pPr>
            <w:ins w:id="22919" w:author="Fegie" w:date="2021-05-02T16:45:00Z">
              <w:del w:id="22920" w:author="家榮 張" w:date="2021-05-06T18:53:00Z">
                <w:r w:rsidDel="00A7651D">
                  <w:rPr>
                    <w:rFonts w:hint="eastAsia"/>
                  </w:rPr>
                  <w:delText>X(50)</w:delText>
                </w:r>
              </w:del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1052E" w14:textId="33E38213" w:rsidR="00283B73" w:rsidDel="00996D87" w:rsidRDefault="00283B73">
            <w:pPr>
              <w:pStyle w:val="15"/>
              <w:rPr>
                <w:ins w:id="22921" w:author="Fegie" w:date="2021-05-02T00:09:00Z"/>
                <w:del w:id="22922" w:author="家榮 張" w:date="2021-05-18T09:56:00Z"/>
              </w:rPr>
              <w:pPrChange w:id="22923" w:author="家榮 張" w:date="2021-05-18T09:56:00Z">
                <w:pPr/>
              </w:pPrChange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082E4" w14:textId="3A01EF97" w:rsidR="00283B73" w:rsidDel="00996D87" w:rsidRDefault="00283B73">
            <w:pPr>
              <w:pStyle w:val="15"/>
              <w:rPr>
                <w:ins w:id="22924" w:author="Fegie" w:date="2021-05-02T00:09:00Z"/>
                <w:del w:id="22925" w:author="家榮 張" w:date="2021-05-18T09:56:00Z"/>
              </w:rPr>
              <w:pPrChange w:id="22926" w:author="家榮 張" w:date="2021-05-18T09:56:00Z">
                <w:pPr/>
              </w:pPrChange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A1BC0" w14:textId="775141C7" w:rsidR="00283B73" w:rsidDel="00996D87" w:rsidRDefault="00283B73">
            <w:pPr>
              <w:pStyle w:val="15"/>
              <w:rPr>
                <w:ins w:id="22927" w:author="Fegie" w:date="2021-05-02T00:09:00Z"/>
                <w:del w:id="22928" w:author="家榮 張" w:date="2021-05-18T09:56:00Z"/>
              </w:rPr>
              <w:pPrChange w:id="22929" w:author="家榮 張" w:date="2021-05-18T09:56:00Z">
                <w:pPr/>
              </w:pPrChange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7740F" w14:textId="7F193316" w:rsidR="00283B73" w:rsidDel="00996D87" w:rsidRDefault="00283B73">
            <w:pPr>
              <w:pStyle w:val="15"/>
              <w:rPr>
                <w:ins w:id="22930" w:author="Fegie" w:date="2021-05-02T00:09:00Z"/>
                <w:del w:id="22931" w:author="家榮 張" w:date="2021-05-18T09:56:00Z"/>
              </w:rPr>
              <w:pPrChange w:id="22932" w:author="家榮 張" w:date="2021-05-18T09:56:00Z">
                <w:pPr/>
              </w:pPrChange>
            </w:pPr>
            <w:ins w:id="22933" w:author="Fegie" w:date="2021-05-02T00:09:00Z">
              <w:del w:id="22934" w:author="家榮 張" w:date="2021-05-18T09:56:00Z">
                <w:r w:rsidDel="00996D87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C3F15" w14:textId="370FD598" w:rsidR="00283B73" w:rsidDel="00996D87" w:rsidRDefault="00283B73">
            <w:pPr>
              <w:pStyle w:val="15"/>
              <w:rPr>
                <w:ins w:id="22935" w:author="Fegie" w:date="2021-05-02T00:09:00Z"/>
                <w:del w:id="22936" w:author="家榮 張" w:date="2021-05-18T09:56:00Z"/>
              </w:rPr>
              <w:pPrChange w:id="22937" w:author="家榮 張" w:date="2021-05-18T09:56:00Z">
                <w:pPr/>
              </w:pPrChange>
            </w:pPr>
            <w:ins w:id="22938" w:author="Fegie" w:date="2021-05-02T00:09:00Z">
              <w:del w:id="22939" w:author="家榮 張" w:date="2021-05-18T09:56:00Z">
                <w:r w:rsidDel="00996D87">
                  <w:rPr>
                    <w:rFonts w:hint="eastAsia"/>
                  </w:rPr>
                  <w:delText>1.「新增」時</w:delText>
                </w:r>
              </w:del>
            </w:ins>
            <w:ins w:id="22940" w:author="Fegie" w:date="2021-05-02T16:45:00Z">
              <w:del w:id="22941" w:author="家榮 張" w:date="2021-05-18T09:56:00Z">
                <w:r w:rsidR="00DA5E5B" w:rsidDel="00996D87">
                  <w:rPr>
                    <w:rFonts w:hint="eastAsia"/>
                  </w:rPr>
                  <w:delText>可以</w:delText>
                </w:r>
              </w:del>
            </w:ins>
            <w:ins w:id="22942" w:author="Fegie" w:date="2021-05-02T00:09:00Z">
              <w:del w:id="22943" w:author="家榮 張" w:date="2021-05-18T09:56:00Z">
                <w:r w:rsidDel="00996D87">
                  <w:rPr>
                    <w:rFonts w:hint="eastAsia"/>
                  </w:rPr>
                  <w:delText>輸入</w:delText>
                </w:r>
              </w:del>
            </w:ins>
          </w:p>
          <w:p w14:paraId="57603B80" w14:textId="28DD0137" w:rsidR="00283B73" w:rsidDel="00996D87" w:rsidRDefault="00283B73">
            <w:pPr>
              <w:pStyle w:val="15"/>
              <w:rPr>
                <w:ins w:id="22944" w:author="Fegie" w:date="2021-05-02T16:46:00Z"/>
                <w:del w:id="22945" w:author="家榮 張" w:date="2021-05-18T09:56:00Z"/>
              </w:rPr>
              <w:pPrChange w:id="22946" w:author="家榮 張" w:date="2021-05-18T09:56:00Z">
                <w:pPr>
                  <w:ind w:left="226" w:hangingChars="94" w:hanging="226"/>
                </w:pPr>
              </w:pPrChange>
            </w:pPr>
            <w:ins w:id="22947" w:author="Fegie" w:date="2021-05-02T00:09:00Z">
              <w:del w:id="22948" w:author="家榮 張" w:date="2021-05-18T09:56:00Z">
                <w:r w:rsidDel="00996D87">
                  <w:rPr>
                    <w:rFonts w:hint="eastAsia"/>
                  </w:rPr>
                  <w:delText>2.其他功能時，自動顯示</w:delText>
                </w:r>
              </w:del>
            </w:ins>
            <w:ins w:id="22949" w:author="Fegie" w:date="2021-05-02T16:45:00Z">
              <w:del w:id="22950" w:author="家榮 張" w:date="2021-05-18T09:56:00Z">
                <w:r w:rsidR="00DA5E5B" w:rsidDel="00996D87">
                  <w:rPr>
                    <w:rFonts w:hint="eastAsia"/>
                  </w:rPr>
                  <w:delText>可以</w:delText>
                </w:r>
              </w:del>
            </w:ins>
            <w:ins w:id="22951" w:author="Fegie" w:date="2021-05-02T00:09:00Z">
              <w:del w:id="22952" w:author="家榮 張" w:date="2021-05-18T09:56:00Z">
                <w:r w:rsidDel="00996D87">
                  <w:rPr>
                    <w:rFonts w:hint="eastAsia"/>
                  </w:rPr>
                  <w:delText>修改</w:delText>
                </w:r>
              </w:del>
            </w:ins>
          </w:p>
          <w:p w14:paraId="77B7F4EE" w14:textId="325424B6" w:rsidR="00DA5E5B" w:rsidDel="00996D87" w:rsidRDefault="00DA5E5B">
            <w:pPr>
              <w:pStyle w:val="15"/>
              <w:rPr>
                <w:ins w:id="22953" w:author="Fegie" w:date="2021-05-02T00:09:00Z"/>
                <w:del w:id="22954" w:author="家榮 張" w:date="2021-05-18T09:56:00Z"/>
              </w:rPr>
              <w:pPrChange w:id="22955" w:author="家榮 張" w:date="2021-05-18T09:56:00Z">
                <w:pPr/>
              </w:pPrChange>
            </w:pPr>
            <w:ins w:id="22956" w:author="Fegie" w:date="2021-05-02T16:46:00Z">
              <w:del w:id="22957" w:author="家榮 張" w:date="2021-05-18T09:56:00Z">
                <w:r w:rsidDel="00996D87">
                  <w:rPr>
                    <w:rFonts w:hint="eastAsia"/>
                  </w:rPr>
                  <w:delText>3</w:delText>
                </w:r>
                <w:r w:rsidDel="00996D87">
                  <w:delText>.CustRelDetail.Remark</w:delText>
                </w:r>
              </w:del>
            </w:ins>
          </w:p>
          <w:p w14:paraId="63BC22BF" w14:textId="61111E3A" w:rsidR="00283B73" w:rsidDel="00996D87" w:rsidRDefault="00283B73">
            <w:pPr>
              <w:pStyle w:val="15"/>
              <w:rPr>
                <w:ins w:id="22958" w:author="Fegie" w:date="2021-05-02T00:09:00Z"/>
                <w:del w:id="22959" w:author="家榮 張" w:date="2021-05-18T09:56:00Z"/>
              </w:rPr>
              <w:pPrChange w:id="22960" w:author="家榮 張" w:date="2021-05-18T09:56:00Z">
                <w:pPr/>
              </w:pPrChange>
            </w:pPr>
          </w:p>
        </w:tc>
      </w:tr>
      <w:tr w:rsidR="00DA5E5B" w:rsidDel="00996D87" w14:paraId="1ACE6B1D" w14:textId="0D0B3DFC" w:rsidTr="008A7074">
        <w:trPr>
          <w:trHeight w:val="291"/>
          <w:jc w:val="center"/>
          <w:ins w:id="22961" w:author="Fegie" w:date="2021-05-02T00:09:00Z"/>
          <w:del w:id="22962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6D6EB" w14:textId="3E96CC95" w:rsidR="00283B73" w:rsidDel="00996D87" w:rsidRDefault="00283B73">
            <w:pPr>
              <w:pStyle w:val="15"/>
              <w:rPr>
                <w:ins w:id="22963" w:author="Fegie" w:date="2021-05-02T00:09:00Z"/>
                <w:del w:id="22964" w:author="家榮 張" w:date="2021-05-18T09:56:00Z"/>
              </w:rPr>
              <w:pPrChange w:id="22965" w:author="家榮 張" w:date="2021-05-18T09:56:00Z">
                <w:pPr/>
              </w:pPrChange>
            </w:pPr>
            <w:ins w:id="22966" w:author="Fegie" w:date="2021-05-02T00:09:00Z">
              <w:del w:id="22967" w:author="家榮 張" w:date="2021-05-18T09:56:00Z">
                <w:r w:rsidDel="00996D87">
                  <w:rPr>
                    <w:rFonts w:hint="eastAsia"/>
                  </w:rPr>
                  <w:delText>12</w:delText>
                </w:r>
              </w:del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FC672" w14:textId="5E1F2FF4" w:rsidR="00DA5E5B" w:rsidDel="00996D87" w:rsidRDefault="00DA5E5B">
            <w:pPr>
              <w:pStyle w:val="15"/>
              <w:rPr>
                <w:ins w:id="22968" w:author="Fegie" w:date="2021-05-02T00:09:00Z"/>
                <w:del w:id="22969" w:author="家榮 張" w:date="2021-05-18T09:56:00Z"/>
              </w:rPr>
              <w:pPrChange w:id="22970" w:author="家榮 張" w:date="2021-05-18T09:56:00Z">
                <w:pPr/>
              </w:pPrChange>
            </w:pPr>
            <w:ins w:id="22971" w:author="Fegie" w:date="2021-05-02T16:45:00Z">
              <w:del w:id="22972" w:author="家榮 張" w:date="2021-05-18T09:56:00Z">
                <w:r w:rsidDel="00996D87">
                  <w:rPr>
                    <w:rFonts w:hint="eastAsia"/>
                  </w:rPr>
                  <w:delText>說明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CCB6B" w14:textId="4F2027CE" w:rsidR="00283B73" w:rsidDel="00996D87" w:rsidRDefault="00DA5E5B">
            <w:pPr>
              <w:pStyle w:val="15"/>
              <w:rPr>
                <w:ins w:id="22973" w:author="Fegie" w:date="2021-05-02T00:09:00Z"/>
                <w:del w:id="22974" w:author="家榮 張" w:date="2021-05-18T09:56:00Z"/>
              </w:rPr>
              <w:pPrChange w:id="22975" w:author="家榮 張" w:date="2021-05-18T09:56:00Z">
                <w:pPr/>
              </w:pPrChange>
            </w:pPr>
            <w:ins w:id="22976" w:author="Fegie" w:date="2021-05-02T16:45:00Z">
              <w:del w:id="22977" w:author="家榮 張" w:date="2021-05-06T18:53:00Z">
                <w:r w:rsidDel="00A7651D">
                  <w:rPr>
                    <w:rFonts w:hint="eastAsia"/>
                  </w:rPr>
                  <w:delText>X(500)</w:delText>
                </w:r>
              </w:del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4B710" w14:textId="1FA3D84A" w:rsidR="00283B73" w:rsidDel="00996D87" w:rsidRDefault="00283B73">
            <w:pPr>
              <w:pStyle w:val="15"/>
              <w:rPr>
                <w:ins w:id="22978" w:author="Fegie" w:date="2021-05-02T00:09:00Z"/>
                <w:del w:id="22979" w:author="家榮 張" w:date="2021-05-18T09:56:00Z"/>
              </w:rPr>
              <w:pPrChange w:id="22980" w:author="家榮 張" w:date="2021-05-18T09:56:00Z">
                <w:pPr/>
              </w:pPrChange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C5AF" w14:textId="6BAD492D" w:rsidR="00283B73" w:rsidDel="00996D87" w:rsidRDefault="00283B73">
            <w:pPr>
              <w:pStyle w:val="15"/>
              <w:rPr>
                <w:ins w:id="22981" w:author="Fegie" w:date="2021-05-02T00:09:00Z"/>
                <w:del w:id="22982" w:author="家榮 張" w:date="2021-05-18T09:56:00Z"/>
              </w:rPr>
              <w:pPrChange w:id="22983" w:author="家榮 張" w:date="2021-05-18T09:56:00Z">
                <w:pPr/>
              </w:pPrChange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4BDE3" w14:textId="71DD2953" w:rsidR="00283B73" w:rsidDel="00996D87" w:rsidRDefault="00283B73">
            <w:pPr>
              <w:pStyle w:val="15"/>
              <w:rPr>
                <w:ins w:id="22984" w:author="Fegie" w:date="2021-05-02T00:09:00Z"/>
                <w:del w:id="22985" w:author="家榮 張" w:date="2021-05-18T09:56:00Z"/>
              </w:rPr>
              <w:pPrChange w:id="22986" w:author="家榮 張" w:date="2021-05-18T09:56:00Z">
                <w:pPr/>
              </w:pPrChange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59C35" w14:textId="7A5EC9CB" w:rsidR="00283B73" w:rsidDel="00996D87" w:rsidRDefault="00283B73">
            <w:pPr>
              <w:pStyle w:val="15"/>
              <w:rPr>
                <w:ins w:id="22987" w:author="Fegie" w:date="2021-05-02T00:09:00Z"/>
                <w:del w:id="22988" w:author="家榮 張" w:date="2021-05-18T09:56:00Z"/>
              </w:rPr>
              <w:pPrChange w:id="22989" w:author="家榮 張" w:date="2021-05-18T09:56:00Z">
                <w:pPr/>
              </w:pPrChange>
            </w:pPr>
            <w:ins w:id="22990" w:author="Fegie" w:date="2021-05-02T00:09:00Z">
              <w:del w:id="22991" w:author="家榮 張" w:date="2021-05-18T09:56:00Z">
                <w:r w:rsidDel="00996D87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36795" w14:textId="09C2B8DC" w:rsidR="00DA5E5B" w:rsidDel="00996D87" w:rsidRDefault="00DA5E5B">
            <w:pPr>
              <w:pStyle w:val="15"/>
              <w:rPr>
                <w:ins w:id="22992" w:author="Fegie" w:date="2021-05-02T16:46:00Z"/>
                <w:del w:id="22993" w:author="家榮 張" w:date="2021-05-18T09:56:00Z"/>
              </w:rPr>
              <w:pPrChange w:id="22994" w:author="家榮 張" w:date="2021-05-18T09:56:00Z">
                <w:pPr/>
              </w:pPrChange>
            </w:pPr>
            <w:ins w:id="22995" w:author="Fegie" w:date="2021-05-02T16:46:00Z">
              <w:del w:id="22996" w:author="家榮 張" w:date="2021-05-18T09:56:00Z">
                <w:r w:rsidDel="00996D87">
                  <w:rPr>
                    <w:rFonts w:hint="eastAsia"/>
                  </w:rPr>
                  <w:delText>1.「新增」時可以輸入</w:delText>
                </w:r>
              </w:del>
            </w:ins>
          </w:p>
          <w:p w14:paraId="2AB9A974" w14:textId="1DE54BB9" w:rsidR="00DA5E5B" w:rsidDel="00996D87" w:rsidRDefault="00DA5E5B">
            <w:pPr>
              <w:pStyle w:val="15"/>
              <w:rPr>
                <w:ins w:id="22997" w:author="Fegie" w:date="2021-05-02T16:46:00Z"/>
                <w:del w:id="22998" w:author="家榮 張" w:date="2021-05-18T09:56:00Z"/>
              </w:rPr>
              <w:pPrChange w:id="22999" w:author="家榮 張" w:date="2021-05-18T09:56:00Z">
                <w:pPr>
                  <w:ind w:left="226" w:hangingChars="94" w:hanging="226"/>
                </w:pPr>
              </w:pPrChange>
            </w:pPr>
            <w:ins w:id="23000" w:author="Fegie" w:date="2021-05-02T16:46:00Z">
              <w:del w:id="23001" w:author="家榮 張" w:date="2021-05-18T09:56:00Z">
                <w:r w:rsidDel="00996D87">
                  <w:rPr>
                    <w:rFonts w:hint="eastAsia"/>
                  </w:rPr>
                  <w:delText>2.其他功能時，自動顯示可以修改</w:delText>
                </w:r>
              </w:del>
            </w:ins>
          </w:p>
          <w:p w14:paraId="1ED2DF54" w14:textId="057FA5E0" w:rsidR="00283B73" w:rsidDel="00996D87" w:rsidRDefault="00DA5E5B">
            <w:pPr>
              <w:pStyle w:val="15"/>
              <w:rPr>
                <w:ins w:id="23002" w:author="Fegie" w:date="2021-05-02T00:09:00Z"/>
                <w:del w:id="23003" w:author="家榮 張" w:date="2021-05-18T09:56:00Z"/>
              </w:rPr>
              <w:pPrChange w:id="23004" w:author="家榮 張" w:date="2021-05-18T09:56:00Z">
                <w:pPr/>
              </w:pPrChange>
            </w:pPr>
            <w:ins w:id="23005" w:author="Fegie" w:date="2021-05-02T16:46:00Z">
              <w:del w:id="23006" w:author="家榮 張" w:date="2021-05-18T09:56:00Z">
                <w:r w:rsidDel="00996D87">
                  <w:rPr>
                    <w:rFonts w:hint="eastAsia"/>
                  </w:rPr>
                  <w:delText>3</w:delText>
                </w:r>
                <w:r w:rsidDel="00996D87">
                  <w:delText>.CustRelDetail.Note</w:delText>
                </w:r>
              </w:del>
            </w:ins>
          </w:p>
        </w:tc>
      </w:tr>
      <w:tr w:rsidR="00DA5E5B" w:rsidDel="00996D87" w14:paraId="36947A2F" w14:textId="788FA9A2" w:rsidTr="008A7074">
        <w:trPr>
          <w:trHeight w:val="291"/>
          <w:jc w:val="center"/>
          <w:ins w:id="23007" w:author="Fegie" w:date="2021-05-02T00:09:00Z"/>
          <w:del w:id="23008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009F4" w14:textId="06E1A82E" w:rsidR="00283B73" w:rsidDel="00996D87" w:rsidRDefault="00283B73">
            <w:pPr>
              <w:pStyle w:val="15"/>
              <w:rPr>
                <w:ins w:id="23009" w:author="Fegie" w:date="2021-05-02T00:09:00Z"/>
                <w:del w:id="23010" w:author="家榮 張" w:date="2021-05-18T09:56:00Z"/>
              </w:rPr>
              <w:pPrChange w:id="23011" w:author="家榮 張" w:date="2021-05-18T09:56:00Z">
                <w:pPr/>
              </w:pPrChange>
            </w:pPr>
            <w:ins w:id="23012" w:author="Fegie" w:date="2021-05-02T00:09:00Z">
              <w:del w:id="23013" w:author="家榮 張" w:date="2021-05-18T09:56:00Z">
                <w:r w:rsidDel="00996D87">
                  <w:rPr>
                    <w:rFonts w:hint="eastAsia"/>
                  </w:rPr>
                  <w:delText>13</w:delText>
                </w:r>
              </w:del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CE5A" w14:textId="30914336" w:rsidR="00DA5E5B" w:rsidDel="00996D87" w:rsidRDefault="00DA5E5B">
            <w:pPr>
              <w:pStyle w:val="15"/>
              <w:rPr>
                <w:ins w:id="23014" w:author="Fegie" w:date="2021-05-02T00:09:00Z"/>
                <w:del w:id="23015" w:author="家榮 張" w:date="2021-05-18T09:56:00Z"/>
              </w:rPr>
              <w:pPrChange w:id="23016" w:author="家榮 張" w:date="2021-05-18T09:56:00Z">
                <w:pPr/>
              </w:pPrChange>
            </w:pPr>
            <w:ins w:id="23017" w:author="Fegie" w:date="2021-05-02T16:47:00Z">
              <w:del w:id="23018" w:author="家榮 張" w:date="2021-05-18T09:56:00Z">
                <w:r w:rsidDel="00996D87">
                  <w:rPr>
                    <w:rFonts w:hint="eastAsia"/>
                  </w:rPr>
                  <w:delText>狀態</w:delText>
                </w:r>
              </w:del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B1E27" w14:textId="6A39DB4A" w:rsidR="00283B73" w:rsidDel="00996D87" w:rsidRDefault="00283B73">
            <w:pPr>
              <w:pStyle w:val="15"/>
              <w:rPr>
                <w:ins w:id="23019" w:author="Fegie" w:date="2021-05-02T00:09:00Z"/>
                <w:del w:id="23020" w:author="家榮 張" w:date="2021-05-18T09:56:00Z"/>
              </w:rPr>
              <w:pPrChange w:id="23021" w:author="家榮 張" w:date="2021-05-18T09:56:00Z">
                <w:pPr/>
              </w:pPrChange>
            </w:pPr>
            <w:ins w:id="23022" w:author="Fegie" w:date="2021-05-02T00:09:00Z">
              <w:del w:id="23023" w:author="家榮 張" w:date="2021-05-06T18:53:00Z">
                <w:r w:rsidDel="00A7651D">
                  <w:rPr>
                    <w:rFonts w:hint="eastAsia"/>
                  </w:rPr>
                  <w:delText>X(1)</w:delText>
                </w:r>
              </w:del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6E45" w14:textId="489EA868" w:rsidR="00283B73" w:rsidDel="00996D87" w:rsidRDefault="00283B73">
            <w:pPr>
              <w:pStyle w:val="15"/>
              <w:rPr>
                <w:ins w:id="23024" w:author="Fegie" w:date="2021-05-02T00:09:00Z"/>
                <w:del w:id="23025" w:author="家榮 張" w:date="2021-05-18T09:56:00Z"/>
              </w:rPr>
              <w:pPrChange w:id="23026" w:author="家榮 張" w:date="2021-05-18T09:56:00Z">
                <w:pPr/>
              </w:pPrChange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33E6F" w14:textId="4742404E" w:rsidR="00283B73" w:rsidDel="00996D87" w:rsidRDefault="00DA5E5B">
            <w:pPr>
              <w:pStyle w:val="15"/>
              <w:rPr>
                <w:ins w:id="23027" w:author="Fegie" w:date="2021-05-02T00:09:00Z"/>
                <w:del w:id="23028" w:author="家榮 張" w:date="2021-05-18T09:56:00Z"/>
              </w:rPr>
              <w:pPrChange w:id="23029" w:author="家榮 張" w:date="2021-05-18T09:56:00Z">
                <w:pPr/>
              </w:pPrChange>
            </w:pPr>
            <w:ins w:id="23030" w:author="Fegie" w:date="2021-05-02T16:47:00Z">
              <w:del w:id="23031" w:author="家榮 張" w:date="2021-05-18T09:56:00Z">
                <w:r w:rsidDel="00996D87">
                  <w:rPr>
                    <w:rFonts w:cs="細明體" w:hint="eastAsia"/>
                    <w:spacing w:val="15"/>
                    <w:kern w:val="0"/>
                  </w:rPr>
                  <w:delText>下拉選單(</w:delText>
                </w:r>
              </w:del>
            </w:ins>
            <w:ins w:id="23032" w:author="Fegie" w:date="2021-05-05T17:00:00Z">
              <w:del w:id="23033" w:author="家榮 張" w:date="2021-05-18T09:56:00Z">
                <w:r w:rsidR="00327EC9" w:rsidDel="00996D87">
                  <w:rPr>
                    <w:rFonts w:cs="細明體" w:hint="eastAsia"/>
                    <w:spacing w:val="15"/>
                    <w:kern w:val="0"/>
                  </w:rPr>
                  <w:delText>Re</w:delText>
                </w:r>
                <w:r w:rsidR="00327EC9" w:rsidDel="00996D87">
                  <w:rPr>
                    <w:rFonts w:cs="細明體"/>
                    <w:spacing w:val="15"/>
                    <w:kern w:val="0"/>
                  </w:rPr>
                  <w:delText>l</w:delText>
                </w:r>
              </w:del>
            </w:ins>
            <w:ins w:id="23034" w:author="Fegie" w:date="2021-05-02T16:47:00Z">
              <w:del w:id="23035" w:author="家榮 張" w:date="2021-05-18T09:56:00Z">
                <w:r w:rsidDel="00996D87">
                  <w:rPr>
                    <w:rFonts w:cs="細明體"/>
                    <w:spacing w:val="15"/>
                    <w:kern w:val="0"/>
                  </w:rPr>
                  <w:delText>Status</w:delText>
                </w:r>
                <w:r w:rsidDel="00996D87">
                  <w:rPr>
                    <w:rFonts w:cs="細明體" w:hint="eastAsia"/>
                    <w:spacing w:val="15"/>
                    <w:kern w:val="0"/>
                  </w:rPr>
                  <w:delText>)[/L6064]</w:delText>
                </w:r>
              </w:del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EFB59" w14:textId="35088326" w:rsidR="00283B73" w:rsidDel="00996D87" w:rsidRDefault="00DA5E5B">
            <w:pPr>
              <w:pStyle w:val="15"/>
              <w:rPr>
                <w:ins w:id="23036" w:author="Fegie" w:date="2021-05-02T00:09:00Z"/>
                <w:del w:id="23037" w:author="家榮 張" w:date="2021-05-18T09:56:00Z"/>
              </w:rPr>
              <w:pPrChange w:id="23038" w:author="家榮 張" w:date="2021-05-18T09:56:00Z">
                <w:pPr/>
              </w:pPrChange>
            </w:pPr>
            <w:ins w:id="23039" w:author="Fegie" w:date="2021-05-02T16:47:00Z">
              <w:del w:id="23040" w:author="家榮 張" w:date="2021-05-18T09:56:00Z">
                <w:r w:rsidDel="00996D87">
                  <w:rPr>
                    <w:rFonts w:hint="eastAsia"/>
                  </w:rPr>
                  <w:delText>V</w:delText>
                </w:r>
              </w:del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D42B3" w14:textId="58D05DCC" w:rsidR="00283B73" w:rsidDel="00996D87" w:rsidRDefault="00283B73">
            <w:pPr>
              <w:pStyle w:val="15"/>
              <w:rPr>
                <w:ins w:id="23041" w:author="Fegie" w:date="2021-05-02T00:09:00Z"/>
                <w:del w:id="23042" w:author="家榮 張" w:date="2021-05-18T09:56:00Z"/>
              </w:rPr>
              <w:pPrChange w:id="23043" w:author="家榮 張" w:date="2021-05-18T09:56:00Z">
                <w:pPr/>
              </w:pPrChange>
            </w:pPr>
            <w:ins w:id="23044" w:author="Fegie" w:date="2021-05-02T00:09:00Z">
              <w:del w:id="23045" w:author="家榮 張" w:date="2021-05-18T09:56:00Z">
                <w:r w:rsidDel="00996D87">
                  <w:rPr>
                    <w:rFonts w:hint="eastAsia"/>
                  </w:rPr>
                  <w:delText>W</w:delText>
                </w:r>
              </w:del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B98FD" w14:textId="7B5FA866" w:rsidR="00DA5E5B" w:rsidDel="00996D87" w:rsidRDefault="00DA5E5B">
            <w:pPr>
              <w:pStyle w:val="15"/>
              <w:rPr>
                <w:ins w:id="23046" w:author="Fegie" w:date="2021-05-02T16:46:00Z"/>
                <w:del w:id="23047" w:author="家榮 張" w:date="2021-05-18T09:56:00Z"/>
              </w:rPr>
              <w:pPrChange w:id="23048" w:author="家榮 張" w:date="2021-05-18T09:56:00Z">
                <w:pPr/>
              </w:pPrChange>
            </w:pPr>
            <w:ins w:id="23049" w:author="Fegie" w:date="2021-05-02T16:46:00Z">
              <w:del w:id="23050" w:author="家榮 張" w:date="2021-05-18T09:56:00Z">
                <w:r w:rsidDel="00996D87">
                  <w:rPr>
                    <w:rFonts w:hint="eastAsia"/>
                  </w:rPr>
                  <w:delText>1.「新增」時必須輸入</w:delText>
                </w:r>
              </w:del>
            </w:ins>
          </w:p>
          <w:p w14:paraId="77E903FD" w14:textId="4A7F7F31" w:rsidR="00DA5E5B" w:rsidDel="00996D87" w:rsidRDefault="00DA5E5B">
            <w:pPr>
              <w:pStyle w:val="15"/>
              <w:rPr>
                <w:ins w:id="23051" w:author="Fegie" w:date="2021-05-02T16:46:00Z"/>
                <w:del w:id="23052" w:author="家榮 張" w:date="2021-05-18T09:56:00Z"/>
              </w:rPr>
              <w:pPrChange w:id="23053" w:author="家榮 張" w:date="2021-05-18T09:56:00Z">
                <w:pPr>
                  <w:ind w:left="226" w:hangingChars="94" w:hanging="226"/>
                </w:pPr>
              </w:pPrChange>
            </w:pPr>
            <w:ins w:id="23054" w:author="Fegie" w:date="2021-05-02T16:46:00Z">
              <w:del w:id="23055" w:author="家榮 張" w:date="2021-05-18T09:56:00Z">
                <w:r w:rsidDel="00996D87">
                  <w:rPr>
                    <w:rFonts w:hint="eastAsia"/>
                  </w:rPr>
                  <w:delText>2.其他功能時，自動顯示可以修改</w:delText>
                </w:r>
              </w:del>
            </w:ins>
          </w:p>
          <w:p w14:paraId="731CE545" w14:textId="2253812F" w:rsidR="00283B73" w:rsidDel="00996D87" w:rsidRDefault="00DA5E5B">
            <w:pPr>
              <w:pStyle w:val="15"/>
              <w:rPr>
                <w:ins w:id="23056" w:author="Fegie" w:date="2021-05-02T00:09:00Z"/>
                <w:del w:id="23057" w:author="家榮 張" w:date="2021-05-18T09:56:00Z"/>
              </w:rPr>
              <w:pPrChange w:id="23058" w:author="家榮 張" w:date="2021-05-18T09:56:00Z">
                <w:pPr/>
              </w:pPrChange>
            </w:pPr>
            <w:ins w:id="23059" w:author="Fegie" w:date="2021-05-02T16:46:00Z">
              <w:del w:id="23060" w:author="家榮 張" w:date="2021-05-18T09:56:00Z">
                <w:r w:rsidDel="00996D87">
                  <w:rPr>
                    <w:rFonts w:hint="eastAsia"/>
                  </w:rPr>
                  <w:delText>3</w:delText>
                </w:r>
                <w:r w:rsidDel="00996D87">
                  <w:delText>.CustRelDetail.Stat</w:delText>
                </w:r>
              </w:del>
            </w:ins>
            <w:ins w:id="23061" w:author="Fegie" w:date="2021-05-02T16:47:00Z">
              <w:del w:id="23062" w:author="家榮 張" w:date="2021-05-18T09:56:00Z">
                <w:r w:rsidDel="00996D87">
                  <w:delText>us</w:delText>
                </w:r>
              </w:del>
            </w:ins>
          </w:p>
        </w:tc>
      </w:tr>
    </w:tbl>
    <w:p w14:paraId="79202920" w14:textId="16634602" w:rsidR="00D04096" w:rsidDel="00996D87" w:rsidRDefault="00D04096">
      <w:pPr>
        <w:pStyle w:val="15"/>
        <w:rPr>
          <w:ins w:id="23063" w:author="Fegie" w:date="2021-05-02T00:09:00Z"/>
          <w:del w:id="23064" w:author="家榮 張" w:date="2021-05-18T09:56:00Z"/>
        </w:rPr>
        <w:pPrChange w:id="23065" w:author="家榮 張" w:date="2021-05-18T09:56:00Z">
          <w:pPr/>
        </w:pPrChange>
      </w:pPr>
    </w:p>
    <w:p w14:paraId="61D69879" w14:textId="0AA149B1" w:rsidR="00D04096" w:rsidRDefault="00D04096">
      <w:pPr>
        <w:pStyle w:val="15"/>
        <w:rPr>
          <w:ins w:id="23066" w:author="Fegie" w:date="2021-05-02T00:09:00Z"/>
        </w:rPr>
        <w:pPrChange w:id="23067" w:author="家榮 張" w:date="2021-05-18T09:56:00Z">
          <w:pPr/>
        </w:pPrChange>
      </w:pPr>
      <w:ins w:id="23068" w:author="Fegie" w:date="2021-05-02T00:09:00Z">
        <w:del w:id="23069" w:author="家榮 張" w:date="2021-05-18T09:56:00Z">
          <w:r w:rsidDel="00996D87">
            <w:rPr>
              <w:rFonts w:hint="eastAsia"/>
            </w:rPr>
            <w:br w:type="page"/>
          </w:r>
        </w:del>
      </w:ins>
    </w:p>
    <w:p w14:paraId="01219F83" w14:textId="09FD8F85" w:rsidR="00996D87" w:rsidRDefault="00996D87">
      <w:pPr>
        <w:pStyle w:val="4"/>
        <w:numPr>
          <w:ilvl w:val="0"/>
          <w:numId w:val="0"/>
        </w:numPr>
        <w:ind w:left="1134"/>
        <w:rPr>
          <w:ins w:id="23070" w:author="家榮 張" w:date="2021-05-18T09:54:00Z"/>
        </w:rPr>
        <w:pPrChange w:id="23071" w:author="家榮 張" w:date="2021-05-18T09:54:00Z">
          <w:pPr>
            <w:pStyle w:val="4"/>
            <w:numPr>
              <w:ilvl w:val="0"/>
              <w:numId w:val="0"/>
            </w:numPr>
            <w:tabs>
              <w:tab w:val="clear" w:pos="1440"/>
            </w:tabs>
            <w:ind w:left="0" w:firstLine="0"/>
          </w:pPr>
        </w:pPrChange>
      </w:pPr>
      <w:ins w:id="23072" w:author="家榮 張" w:date="2021-05-18T09:54:00Z">
        <w:r>
          <w:rPr>
            <w:rFonts w:hint="eastAsia"/>
          </w:rPr>
          <w:t>A.</w:t>
        </w:r>
        <w:r>
          <w:t>UI</w:t>
        </w:r>
        <w:r>
          <w:rPr>
            <w:rFonts w:hint="eastAsia"/>
          </w:rPr>
          <w:t>畫面</w:t>
        </w:r>
        <w:r>
          <w:rPr>
            <w:rFonts w:hint="eastAsia"/>
          </w:rPr>
          <w:t>(</w:t>
        </w:r>
        <w:r>
          <w:rPr>
            <w:rFonts w:hint="eastAsia"/>
          </w:rPr>
          <w:t>新增</w:t>
        </w:r>
        <w:r>
          <w:rPr>
            <w:rFonts w:hint="eastAsia"/>
          </w:rPr>
          <w:t>)</w:t>
        </w:r>
      </w:ins>
    </w:p>
    <w:p w14:paraId="7F23D325" w14:textId="77777777" w:rsidR="00996D87" w:rsidRDefault="00996D87" w:rsidP="00996D87">
      <w:pPr>
        <w:rPr>
          <w:ins w:id="23073" w:author="家榮 張" w:date="2021-05-18T09:56:00Z"/>
          <w:noProof/>
        </w:rPr>
      </w:pPr>
      <w:ins w:id="23074" w:author="家榮 張" w:date="2021-05-18T09:56:00Z">
        <w:r>
          <w:rPr>
            <w:noProof/>
          </w:rPr>
          <w:lastRenderedPageBreak/>
          <w:drawing>
            <wp:inline distT="0" distB="0" distL="0" distR="0" wp14:anchorId="034DD36F" wp14:editId="5BB4EC9D">
              <wp:extent cx="6479540" cy="3919855"/>
              <wp:effectExtent l="0" t="0" r="0" b="0"/>
              <wp:docPr id="120" name="圖片 1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9198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C683DF6" w14:textId="77777777" w:rsidR="00996D87" w:rsidRDefault="00996D87" w:rsidP="00996D87">
      <w:pPr>
        <w:pStyle w:val="a"/>
        <w:numPr>
          <w:ilvl w:val="0"/>
          <w:numId w:val="55"/>
        </w:numPr>
        <w:spacing w:before="0"/>
        <w:ind w:left="1418"/>
        <w:rPr>
          <w:ins w:id="23075" w:author="家榮 張" w:date="2021-05-18T09:56:00Z"/>
        </w:rPr>
      </w:pPr>
      <w:ins w:id="23076" w:author="家榮 張" w:date="2021-05-18T09:56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661DC23C" w14:textId="77777777" w:rsidR="00996D87" w:rsidRDefault="00996D87" w:rsidP="00996D87">
      <w:pPr>
        <w:rPr>
          <w:ins w:id="23077" w:author="家榮 張" w:date="2021-05-18T09:56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996D87" w14:paraId="41BD295F" w14:textId="77777777" w:rsidTr="006127BC">
        <w:trPr>
          <w:ins w:id="23078" w:author="家榮 張" w:date="2021-05-18T09:5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EB156A9" w14:textId="77777777" w:rsidR="00996D87" w:rsidRDefault="00996D87" w:rsidP="006127BC">
            <w:pPr>
              <w:jc w:val="center"/>
              <w:rPr>
                <w:ins w:id="23079" w:author="家榮 張" w:date="2021-05-18T09:56:00Z"/>
                <w:rFonts w:ascii="標楷體" w:eastAsia="標楷體" w:hAnsi="標楷體"/>
              </w:rPr>
            </w:pPr>
            <w:ins w:id="23080" w:author="家榮 張" w:date="2021-05-18T09:56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456433A" w14:textId="77777777" w:rsidR="00996D87" w:rsidRDefault="00996D87" w:rsidP="006127BC">
            <w:pPr>
              <w:jc w:val="center"/>
              <w:rPr>
                <w:ins w:id="23081" w:author="家榮 張" w:date="2021-05-18T09:56:00Z"/>
                <w:rFonts w:ascii="標楷體" w:eastAsia="標楷體" w:hAnsi="標楷體"/>
              </w:rPr>
            </w:pPr>
            <w:ins w:id="23082" w:author="家榮 張" w:date="2021-05-18T09:56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5DB387" w14:textId="77777777" w:rsidR="00996D87" w:rsidRDefault="00996D87" w:rsidP="006127BC">
            <w:pPr>
              <w:jc w:val="center"/>
              <w:rPr>
                <w:ins w:id="23083" w:author="家榮 張" w:date="2021-05-18T09:56:00Z"/>
                <w:rFonts w:ascii="標楷體" w:eastAsia="標楷體" w:hAnsi="標楷體"/>
              </w:rPr>
            </w:pPr>
            <w:ins w:id="23084" w:author="家榮 張" w:date="2021-05-18T09:56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996D87" w14:paraId="576BC864" w14:textId="77777777" w:rsidTr="006127BC">
        <w:trPr>
          <w:ins w:id="23085" w:author="家榮 張" w:date="2021-05-18T09:5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8E77F" w14:textId="77777777" w:rsidR="00996D87" w:rsidRDefault="00996D87" w:rsidP="006127BC">
            <w:pPr>
              <w:jc w:val="center"/>
              <w:rPr>
                <w:ins w:id="23086" w:author="家榮 張" w:date="2021-05-18T09:56:00Z"/>
                <w:rFonts w:ascii="標楷體" w:eastAsia="標楷體" w:hAnsi="標楷體"/>
                <w:lang w:eastAsia="zh-HK"/>
              </w:rPr>
            </w:pPr>
            <w:ins w:id="23087" w:author="家榮 張" w:date="2021-05-18T09:56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5BFA3" w14:textId="77777777" w:rsidR="00996D87" w:rsidRDefault="00996D87" w:rsidP="006127BC">
            <w:pPr>
              <w:rPr>
                <w:ins w:id="23088" w:author="家榮 張" w:date="2021-05-18T09:56:00Z"/>
                <w:rFonts w:ascii="標楷體" w:eastAsia="標楷體" w:hAnsi="標楷體"/>
                <w:lang w:eastAsia="zh-HK"/>
              </w:rPr>
            </w:pPr>
            <w:ins w:id="23089" w:author="家榮 張" w:date="2021-05-18T09:56:00Z"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5BB83" w14:textId="77777777" w:rsidR="00996D87" w:rsidRDefault="00996D87" w:rsidP="006127BC">
            <w:pPr>
              <w:rPr>
                <w:ins w:id="23090" w:author="家榮 張" w:date="2021-05-18T09:56:00Z"/>
                <w:rFonts w:ascii="標楷體" w:eastAsia="標楷體" w:hAnsi="標楷體"/>
                <w:lang w:eastAsia="zh-HK"/>
              </w:rPr>
            </w:pPr>
            <w:ins w:id="23091" w:author="家榮 張" w:date="2021-05-18T09:56:00Z">
              <w:r>
                <w:rPr>
                  <w:rFonts w:ascii="標楷體" w:eastAsia="標楷體" w:hAnsi="標楷體" w:hint="eastAsia"/>
                </w:rPr>
                <w:t xml:space="preserve">1.【L1906 </w:t>
              </w:r>
              <w:r>
                <w:rPr>
                  <w:rFonts w:ascii="標楷體" w:eastAsia="標楷體" w:hAnsi="標楷體" w:hint="eastAsia"/>
                  <w:lang w:eastAsia="zh-HK"/>
                </w:rPr>
                <w:t>關聯戶資料查詢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28476EA0" w14:textId="77777777" w:rsidR="00996D87" w:rsidRDefault="00996D87" w:rsidP="006127BC">
            <w:pPr>
              <w:rPr>
                <w:ins w:id="23092" w:author="家榮 張" w:date="2021-05-18T09:56:00Z"/>
                <w:rFonts w:ascii="標楷體" w:eastAsia="標楷體" w:hAnsi="標楷體"/>
                <w:lang w:eastAsia="zh-HK"/>
              </w:rPr>
            </w:pPr>
            <w:ins w:id="23093" w:author="家榮 張" w:date="2021-05-18T09:56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執行新增客戶關聯戶資料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996D87" w14:paraId="143D6041" w14:textId="77777777" w:rsidTr="006127BC">
        <w:trPr>
          <w:ins w:id="23094" w:author="家榮 張" w:date="2021-05-18T09:5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1AE1F" w14:textId="3E1D0969" w:rsidR="00996D87" w:rsidRDefault="0061793B" w:rsidP="006127BC">
            <w:pPr>
              <w:jc w:val="center"/>
              <w:rPr>
                <w:ins w:id="23095" w:author="家榮 張" w:date="2021-05-18T09:56:00Z"/>
                <w:rFonts w:ascii="標楷體" w:eastAsia="標楷體" w:hAnsi="標楷體"/>
              </w:rPr>
            </w:pPr>
            <w:ins w:id="23096" w:author="家榮 張" w:date="2021-05-18T11:07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1C849" w14:textId="77777777" w:rsidR="00996D87" w:rsidRDefault="00996D87" w:rsidP="006127BC">
            <w:pPr>
              <w:rPr>
                <w:ins w:id="23097" w:author="家榮 張" w:date="2021-05-18T09:56:00Z"/>
                <w:rFonts w:ascii="標楷體" w:eastAsia="標楷體" w:hAnsi="標楷體"/>
                <w:lang w:eastAsia="zh-HK"/>
              </w:rPr>
            </w:pPr>
            <w:ins w:id="23098" w:author="家榮 張" w:date="2021-05-18T09:56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D629F" w14:textId="77777777" w:rsidR="00996D87" w:rsidRDefault="00996D87" w:rsidP="006127BC">
            <w:pPr>
              <w:rPr>
                <w:ins w:id="23099" w:author="家榮 張" w:date="2021-05-18T09:56:00Z"/>
                <w:rFonts w:ascii="標楷體" w:eastAsia="標楷體" w:hAnsi="標楷體"/>
                <w:lang w:eastAsia="zh-HK"/>
              </w:rPr>
            </w:pPr>
            <w:ins w:id="23100" w:author="家榮 張" w:date="2021-05-18T09:56:00Z">
              <w:r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996D87" w14:paraId="031F81D4" w14:textId="77777777" w:rsidTr="006127BC">
        <w:trPr>
          <w:ins w:id="23101" w:author="家榮 張" w:date="2021-05-18T09:56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26612" w14:textId="787B37AE" w:rsidR="00996D87" w:rsidRDefault="0061793B" w:rsidP="006127BC">
            <w:pPr>
              <w:jc w:val="center"/>
              <w:rPr>
                <w:ins w:id="23102" w:author="家榮 張" w:date="2021-05-18T09:56:00Z"/>
                <w:rFonts w:ascii="標楷體" w:eastAsia="標楷體" w:hAnsi="標楷體"/>
              </w:rPr>
            </w:pPr>
            <w:ins w:id="23103" w:author="家榮 張" w:date="2021-05-18T11:07:00Z">
              <w:r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28CD2" w14:textId="77777777" w:rsidR="00996D87" w:rsidRDefault="00996D87" w:rsidP="006127BC">
            <w:pPr>
              <w:rPr>
                <w:ins w:id="23104" w:author="家榮 張" w:date="2021-05-18T09:56:00Z"/>
                <w:rFonts w:ascii="標楷體" w:eastAsia="標楷體" w:hAnsi="標楷體"/>
                <w:lang w:eastAsia="zh-HK"/>
              </w:rPr>
            </w:pPr>
            <w:ins w:id="23105" w:author="家榮 張" w:date="2021-05-18T09:56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10452" w14:textId="77777777" w:rsidR="00996D87" w:rsidRDefault="00996D87" w:rsidP="006127BC">
            <w:pPr>
              <w:rPr>
                <w:ins w:id="23106" w:author="家榮 張" w:date="2021-05-18T09:56:00Z"/>
                <w:rFonts w:ascii="標楷體" w:eastAsia="標楷體" w:hAnsi="標楷體"/>
                <w:lang w:eastAsia="zh-HK"/>
              </w:rPr>
            </w:pPr>
            <w:ins w:id="23107" w:author="家榮 張" w:date="2021-05-18T09:56:00Z">
              <w:r>
                <w:rPr>
                  <w:rFonts w:ascii="標楷體" w:eastAsia="標楷體" w:hAnsi="標楷體" w:hint="eastAsia"/>
                  <w:lang w:eastAsia="zh-HK"/>
                </w:rPr>
                <w:t>功能新增且交易成功時顯示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重新輸入另一筆關聯戶資料</w:t>
              </w:r>
            </w:ins>
          </w:p>
        </w:tc>
      </w:tr>
    </w:tbl>
    <w:p w14:paraId="6AC452CB" w14:textId="77777777" w:rsidR="00996D87" w:rsidRDefault="00996D87" w:rsidP="00996D87">
      <w:pPr>
        <w:rPr>
          <w:ins w:id="23108" w:author="家榮 張" w:date="2021-05-18T09:56:00Z"/>
          <w:rFonts w:ascii="標楷體" w:eastAsia="標楷體" w:hAnsi="標楷體"/>
        </w:rPr>
      </w:pPr>
    </w:p>
    <w:p w14:paraId="08A9191B" w14:textId="77777777" w:rsidR="00996D87" w:rsidRDefault="00996D87" w:rsidP="00996D87">
      <w:pPr>
        <w:pStyle w:val="15"/>
        <w:numPr>
          <w:ilvl w:val="0"/>
          <w:numId w:val="55"/>
        </w:numPr>
        <w:ind w:left="1418"/>
        <w:rPr>
          <w:ins w:id="23109" w:author="家榮 張" w:date="2021-05-18T09:56:00Z"/>
        </w:rPr>
      </w:pPr>
      <w:ins w:id="23110" w:author="家榮 張" w:date="2021-05-18T09:56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4"/>
        <w:gridCol w:w="512"/>
        <w:gridCol w:w="1296"/>
        <w:gridCol w:w="492"/>
        <w:gridCol w:w="2916"/>
        <w:gridCol w:w="468"/>
        <w:gridCol w:w="576"/>
        <w:gridCol w:w="3696"/>
      </w:tblGrid>
      <w:tr w:rsidR="00996D87" w14:paraId="1B83D9A5" w14:textId="77777777" w:rsidTr="006127BC">
        <w:trPr>
          <w:trHeight w:val="388"/>
          <w:tblHeader/>
          <w:jc w:val="center"/>
          <w:ins w:id="23111" w:author="家榮 張" w:date="2021-05-18T09:56:00Z"/>
        </w:trPr>
        <w:tc>
          <w:tcPr>
            <w:tcW w:w="46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A34E5D1" w14:textId="77777777" w:rsidR="00996D87" w:rsidRDefault="00996D87" w:rsidP="006127BC">
            <w:pPr>
              <w:rPr>
                <w:ins w:id="23112" w:author="家榮 張" w:date="2021-05-18T09:56:00Z"/>
                <w:rFonts w:ascii="標楷體" w:eastAsia="標楷體" w:hAnsi="標楷體"/>
              </w:rPr>
            </w:pPr>
            <w:ins w:id="23113" w:author="家榮 張" w:date="2021-05-18T09:56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5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A6167EE" w14:textId="77777777" w:rsidR="00996D87" w:rsidRDefault="00996D87" w:rsidP="006127BC">
            <w:pPr>
              <w:rPr>
                <w:ins w:id="23114" w:author="家榮 張" w:date="2021-05-18T09:56:00Z"/>
                <w:rFonts w:ascii="標楷體" w:eastAsia="標楷體" w:hAnsi="標楷體"/>
              </w:rPr>
            </w:pPr>
            <w:ins w:id="23115" w:author="家榮 張" w:date="2021-05-18T09:56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74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5DCE99B" w14:textId="77777777" w:rsidR="00996D87" w:rsidRDefault="00996D87" w:rsidP="006127BC">
            <w:pPr>
              <w:jc w:val="center"/>
              <w:rPr>
                <w:ins w:id="23116" w:author="家榮 張" w:date="2021-05-18T09:56:00Z"/>
                <w:rFonts w:ascii="標楷體" w:eastAsia="標楷體" w:hAnsi="標楷體"/>
              </w:rPr>
            </w:pPr>
            <w:ins w:id="23117" w:author="家榮 張" w:date="2021-05-18T09:56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6FAB879" w14:textId="77777777" w:rsidR="00996D87" w:rsidRDefault="00996D87" w:rsidP="006127BC">
            <w:pPr>
              <w:rPr>
                <w:ins w:id="23118" w:author="家榮 張" w:date="2021-05-18T09:56:00Z"/>
                <w:rFonts w:ascii="標楷體" w:eastAsia="標楷體" w:hAnsi="標楷體"/>
              </w:rPr>
            </w:pPr>
            <w:ins w:id="23119" w:author="家榮 張" w:date="2021-05-18T09:56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996D87" w14:paraId="359B03BD" w14:textId="77777777" w:rsidTr="006127BC">
        <w:trPr>
          <w:trHeight w:val="244"/>
          <w:tblHeader/>
          <w:jc w:val="center"/>
          <w:ins w:id="23120" w:author="家榮 張" w:date="2021-05-18T09:56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C4140B2" w14:textId="77777777" w:rsidR="00996D87" w:rsidRDefault="00996D87" w:rsidP="006127BC">
            <w:pPr>
              <w:widowControl/>
              <w:rPr>
                <w:ins w:id="23121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E5BB784" w14:textId="77777777" w:rsidR="00996D87" w:rsidRDefault="00996D87" w:rsidP="006127BC">
            <w:pPr>
              <w:widowControl/>
              <w:rPr>
                <w:ins w:id="23122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F9C2E66" w14:textId="77777777" w:rsidR="00996D87" w:rsidRDefault="00996D87" w:rsidP="006127BC">
            <w:pPr>
              <w:rPr>
                <w:ins w:id="23123" w:author="家榮 張" w:date="2021-05-18T09:56:00Z"/>
                <w:rFonts w:ascii="標楷體" w:eastAsia="標楷體" w:hAnsi="標楷體"/>
              </w:rPr>
            </w:pPr>
            <w:ins w:id="23124" w:author="家榮 張" w:date="2021-05-18T09:56:00Z">
              <w:r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5ACEB07" w14:textId="77777777" w:rsidR="00996D87" w:rsidRDefault="00996D87" w:rsidP="006127BC">
            <w:pPr>
              <w:rPr>
                <w:ins w:id="23125" w:author="家榮 張" w:date="2021-05-18T09:56:00Z"/>
                <w:rFonts w:ascii="標楷體" w:eastAsia="標楷體" w:hAnsi="標楷體"/>
              </w:rPr>
            </w:pPr>
            <w:ins w:id="23126" w:author="家榮 張" w:date="2021-05-18T09:56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5C13BA3" w14:textId="77777777" w:rsidR="00996D87" w:rsidRDefault="00996D87" w:rsidP="006127BC">
            <w:pPr>
              <w:rPr>
                <w:ins w:id="23127" w:author="家榮 張" w:date="2021-05-18T09:56:00Z"/>
                <w:rFonts w:ascii="標楷體" w:eastAsia="標楷體" w:hAnsi="標楷體"/>
              </w:rPr>
            </w:pPr>
            <w:ins w:id="23128" w:author="家榮 張" w:date="2021-05-18T09:56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119E317" w14:textId="77777777" w:rsidR="00996D87" w:rsidRDefault="00996D87" w:rsidP="006127BC">
            <w:pPr>
              <w:rPr>
                <w:ins w:id="23129" w:author="家榮 張" w:date="2021-05-18T09:56:00Z"/>
                <w:rFonts w:ascii="標楷體" w:eastAsia="標楷體" w:hAnsi="標楷體"/>
              </w:rPr>
            </w:pPr>
            <w:ins w:id="23130" w:author="家榮 張" w:date="2021-05-18T09:56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9299B09" w14:textId="77777777" w:rsidR="00996D87" w:rsidRDefault="00996D87" w:rsidP="006127BC">
            <w:pPr>
              <w:rPr>
                <w:ins w:id="23131" w:author="家榮 張" w:date="2021-05-18T09:56:00Z"/>
                <w:rFonts w:ascii="標楷體" w:eastAsia="標楷體" w:hAnsi="標楷體"/>
              </w:rPr>
            </w:pPr>
            <w:ins w:id="23132" w:author="家榮 張" w:date="2021-05-18T09:56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3C2D6C28" w14:textId="77777777" w:rsidR="00996D87" w:rsidRDefault="00996D87" w:rsidP="006127BC">
            <w:pPr>
              <w:widowControl/>
              <w:rPr>
                <w:ins w:id="23133" w:author="家榮 張" w:date="2021-05-18T09:56:00Z"/>
                <w:rFonts w:ascii="標楷體" w:eastAsia="標楷體" w:hAnsi="標楷體"/>
              </w:rPr>
            </w:pPr>
          </w:p>
        </w:tc>
      </w:tr>
      <w:tr w:rsidR="00996D87" w14:paraId="47225063" w14:textId="77777777" w:rsidTr="006127BC">
        <w:trPr>
          <w:trHeight w:val="291"/>
          <w:jc w:val="center"/>
          <w:ins w:id="23134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B2EE6" w14:textId="77777777" w:rsidR="00996D87" w:rsidRDefault="00996D87" w:rsidP="006127BC">
            <w:pPr>
              <w:rPr>
                <w:ins w:id="23135" w:author="家榮 張" w:date="2021-05-18T09:56:00Z"/>
                <w:rFonts w:ascii="標楷體" w:eastAsia="標楷體" w:hAnsi="標楷體"/>
              </w:rPr>
            </w:pPr>
            <w:ins w:id="23136" w:author="家榮 張" w:date="2021-05-18T09:56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2DABC" w14:textId="77777777" w:rsidR="00996D87" w:rsidRDefault="00996D87" w:rsidP="006127BC">
            <w:pPr>
              <w:rPr>
                <w:ins w:id="23137" w:author="家榮 張" w:date="2021-05-18T09:56:00Z"/>
                <w:rFonts w:ascii="標楷體" w:eastAsia="標楷體" w:hAnsi="標楷體"/>
              </w:rPr>
            </w:pPr>
            <w:ins w:id="23138" w:author="家榮 張" w:date="2021-05-18T09:56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4C70" w14:textId="77777777" w:rsidR="00996D87" w:rsidRDefault="00996D87" w:rsidP="006127BC">
            <w:pPr>
              <w:rPr>
                <w:ins w:id="23139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76557" w14:textId="77777777" w:rsidR="00996D87" w:rsidRDefault="00996D87" w:rsidP="006127BC">
            <w:pPr>
              <w:rPr>
                <w:ins w:id="23140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8FCD" w14:textId="77777777" w:rsidR="00996D87" w:rsidRDefault="00996D87" w:rsidP="006127BC">
            <w:pPr>
              <w:rPr>
                <w:ins w:id="23141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4731A" w14:textId="77777777" w:rsidR="00996D87" w:rsidRDefault="00996D87" w:rsidP="006127BC">
            <w:pPr>
              <w:rPr>
                <w:ins w:id="23142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09F29" w14:textId="77777777" w:rsidR="00996D87" w:rsidRDefault="00996D87" w:rsidP="006127BC">
            <w:pPr>
              <w:rPr>
                <w:ins w:id="23143" w:author="家榮 張" w:date="2021-05-18T09:56:00Z"/>
                <w:rFonts w:ascii="標楷體" w:eastAsia="標楷體" w:hAnsi="標楷體"/>
              </w:rPr>
            </w:pPr>
            <w:ins w:id="23144" w:author="家榮 張" w:date="2021-05-18T09:5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D14C3" w14:textId="1E3E48DE" w:rsidR="00996D87" w:rsidRDefault="00996D87">
            <w:pPr>
              <w:rPr>
                <w:ins w:id="23145" w:author="家榮 張" w:date="2021-05-18T09:56:00Z"/>
                <w:rFonts w:ascii="標楷體" w:eastAsia="標楷體" w:hAnsi="標楷體"/>
              </w:rPr>
            </w:pPr>
            <w:ins w:id="23146" w:author="家榮 張" w:date="2021-05-18T09:56:00Z">
              <w:r>
                <w:rPr>
                  <w:rFonts w:ascii="標楷體" w:eastAsia="標楷體" w:hAnsi="標楷體" w:hint="eastAsia"/>
                </w:rPr>
                <w:t>自動顯示</w:t>
              </w:r>
            </w:ins>
            <w:ins w:id="23147" w:author="家榮 張" w:date="2021-05-18T11:08:00Z">
              <w:r w:rsidR="005B3753">
                <w:rPr>
                  <w:rFonts w:ascii="標楷體" w:eastAsia="標楷體" w:hAnsi="標楷體" w:hint="eastAsia"/>
                </w:rPr>
                <w:t>「</w:t>
              </w:r>
              <w:r w:rsidR="005B3753">
                <w:rPr>
                  <w:rFonts w:ascii="標楷體" w:eastAsia="標楷體" w:hAnsi="標楷體" w:hint="eastAsia"/>
                  <w:lang w:eastAsia="zh-HK"/>
                </w:rPr>
                <w:t>新增</w:t>
              </w:r>
              <w:r w:rsidR="005B3753">
                <w:rPr>
                  <w:rFonts w:ascii="標楷體" w:eastAsia="標楷體" w:hAnsi="標楷體" w:hint="eastAsia"/>
                </w:rPr>
                <w:t>」</w:t>
              </w:r>
            </w:ins>
          </w:p>
        </w:tc>
      </w:tr>
      <w:tr w:rsidR="00996D87" w14:paraId="4EBDB5DA" w14:textId="77777777" w:rsidTr="006127BC">
        <w:trPr>
          <w:trHeight w:val="291"/>
          <w:jc w:val="center"/>
          <w:ins w:id="23148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2ADC0" w14:textId="77777777" w:rsidR="00996D87" w:rsidRDefault="00996D87" w:rsidP="006127BC">
            <w:pPr>
              <w:rPr>
                <w:ins w:id="23149" w:author="家榮 張" w:date="2021-05-18T09:56:00Z"/>
                <w:rFonts w:ascii="標楷體" w:eastAsia="標楷體" w:hAnsi="標楷體"/>
              </w:rPr>
            </w:pPr>
            <w:ins w:id="23150" w:author="家榮 張" w:date="2021-05-18T09:56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052AC" w14:textId="77777777" w:rsidR="00996D87" w:rsidRDefault="00996D87" w:rsidP="006127BC">
            <w:pPr>
              <w:rPr>
                <w:ins w:id="23151" w:author="家榮 張" w:date="2021-05-18T09:56:00Z"/>
                <w:rFonts w:ascii="標楷體" w:eastAsia="標楷體" w:hAnsi="標楷體"/>
              </w:rPr>
            </w:pPr>
            <w:ins w:id="23152" w:author="家榮 張" w:date="2021-05-18T09:56:00Z">
              <w:r>
                <w:rPr>
                  <w:rFonts w:ascii="標楷體" w:eastAsia="標楷體" w:hAnsi="標楷體" w:hint="eastAsia"/>
                </w:rPr>
                <w:t>統一編</w:t>
              </w:r>
              <w:r>
                <w:rPr>
                  <w:rFonts w:ascii="標楷體" w:eastAsia="標楷體" w:hAnsi="標楷體" w:hint="eastAsia"/>
                </w:rPr>
                <w:lastRenderedPageBreak/>
                <w:t>號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08BF8" w14:textId="77777777" w:rsidR="00996D87" w:rsidRDefault="00996D87" w:rsidP="006127BC">
            <w:pPr>
              <w:rPr>
                <w:ins w:id="23153" w:author="家榮 張" w:date="2021-05-18T09:56:00Z"/>
                <w:rFonts w:ascii="標楷體" w:eastAsia="標楷體" w:hAnsi="標楷體"/>
              </w:rPr>
            </w:pPr>
            <w:ins w:id="23154" w:author="家榮 張" w:date="2021-05-18T09:56:00Z">
              <w:r>
                <w:rPr>
                  <w:rFonts w:ascii="標楷體" w:eastAsia="標楷體" w:hAnsi="標楷體" w:hint="eastAsia"/>
                </w:rPr>
                <w:lastRenderedPageBreak/>
                <w:t>11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69C2" w14:textId="77777777" w:rsidR="00996D87" w:rsidRDefault="00996D87" w:rsidP="006127BC">
            <w:pPr>
              <w:rPr>
                <w:ins w:id="23155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407F3" w14:textId="77777777" w:rsidR="00996D87" w:rsidRDefault="00996D87" w:rsidP="006127BC">
            <w:pPr>
              <w:rPr>
                <w:ins w:id="23156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1D243" w14:textId="77777777" w:rsidR="00996D87" w:rsidRDefault="00996D87" w:rsidP="006127BC">
            <w:pPr>
              <w:rPr>
                <w:ins w:id="23157" w:author="家榮 張" w:date="2021-05-18T09:56:00Z"/>
                <w:rFonts w:ascii="標楷體" w:eastAsia="標楷體" w:hAnsi="標楷體"/>
              </w:rPr>
            </w:pPr>
            <w:ins w:id="23158" w:author="家榮 張" w:date="2021-05-18T09:56:00Z">
              <w:r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C3E23" w14:textId="77777777" w:rsidR="00996D87" w:rsidRDefault="00996D87" w:rsidP="006127BC">
            <w:pPr>
              <w:rPr>
                <w:ins w:id="23159" w:author="家榮 張" w:date="2021-05-18T09:56:00Z"/>
                <w:rFonts w:ascii="標楷體" w:eastAsia="標楷體" w:hAnsi="標楷體"/>
              </w:rPr>
            </w:pPr>
            <w:ins w:id="23160" w:author="家榮 張" w:date="2021-05-18T09:5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8B0D6" w14:textId="77777777" w:rsidR="00996D87" w:rsidRDefault="00996D87" w:rsidP="006127BC">
            <w:pPr>
              <w:rPr>
                <w:ins w:id="23161" w:author="家榮 張" w:date="2021-05-18T09:56:00Z"/>
                <w:rFonts w:ascii="標楷體" w:eastAsia="標楷體" w:hAnsi="標楷體"/>
              </w:rPr>
            </w:pPr>
            <w:ins w:id="23162" w:author="家榮 張" w:date="2021-05-18T09:56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0334DFB5" w14:textId="77777777" w:rsidR="00996D87" w:rsidRDefault="00996D87" w:rsidP="006127BC">
            <w:pPr>
              <w:ind w:left="226" w:hangingChars="94" w:hanging="226"/>
              <w:rPr>
                <w:ins w:id="23163" w:author="家榮 張" w:date="2021-05-18T09:56:00Z"/>
                <w:rFonts w:ascii="標楷體" w:eastAsia="標楷體" w:hAnsi="標楷體"/>
              </w:rPr>
            </w:pPr>
            <w:ins w:id="23164" w:author="家榮 張" w:date="2021-05-18T09:56:00Z">
              <w:r>
                <w:rPr>
                  <w:rFonts w:ascii="標楷體" w:eastAsia="標楷體" w:hAnsi="標楷體" w:hint="eastAsia"/>
                </w:rPr>
                <w:t>2.其他功能時，自動顯示原值，不可修改</w:t>
              </w:r>
            </w:ins>
          </w:p>
          <w:p w14:paraId="1E76CDB1" w14:textId="77777777" w:rsidR="00996D87" w:rsidRDefault="00996D87" w:rsidP="006127BC">
            <w:pPr>
              <w:rPr>
                <w:ins w:id="23165" w:author="家榮 張" w:date="2021-05-18T09:56:00Z"/>
                <w:rFonts w:ascii="標楷體" w:eastAsia="標楷體" w:hAnsi="標楷體"/>
              </w:rPr>
            </w:pPr>
            <w:ins w:id="23166" w:author="家榮 張" w:date="2021-05-18T09:56:00Z">
              <w:r>
                <w:rPr>
                  <w:rFonts w:ascii="標楷體" w:eastAsia="標楷體" w:hAnsi="標楷體" w:hint="eastAsia"/>
                </w:rPr>
                <w:lastRenderedPageBreak/>
                <w:t>3.</w:t>
              </w:r>
              <w:r>
                <w:rPr>
                  <w:rFonts w:ascii="標楷體" w:eastAsia="標楷體" w:hAnsi="標楷體"/>
                </w:rPr>
                <w:t>CustRelMain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CustRelId</w:t>
              </w:r>
            </w:ins>
          </w:p>
        </w:tc>
      </w:tr>
      <w:tr w:rsidR="00996D87" w14:paraId="24008CF1" w14:textId="77777777" w:rsidTr="006127BC">
        <w:trPr>
          <w:trHeight w:val="291"/>
          <w:jc w:val="center"/>
          <w:ins w:id="23167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3FAA" w14:textId="77777777" w:rsidR="00996D87" w:rsidRDefault="00996D87" w:rsidP="006127BC">
            <w:pPr>
              <w:rPr>
                <w:ins w:id="23168" w:author="家榮 張" w:date="2021-05-18T09:56:00Z"/>
                <w:rFonts w:ascii="標楷體" w:eastAsia="標楷體" w:hAnsi="標楷體"/>
              </w:rPr>
            </w:pPr>
            <w:ins w:id="23169" w:author="家榮 張" w:date="2021-05-18T09:56:00Z">
              <w:r>
                <w:rPr>
                  <w:rFonts w:ascii="標楷體" w:eastAsia="標楷體" w:hAnsi="標楷體" w:hint="eastAsia"/>
                </w:rPr>
                <w:lastRenderedPageBreak/>
                <w:t>3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543F0" w14:textId="77777777" w:rsidR="00996D87" w:rsidRDefault="00996D87" w:rsidP="006127BC">
            <w:pPr>
              <w:rPr>
                <w:ins w:id="23170" w:author="家榮 張" w:date="2021-05-18T09:56:00Z"/>
                <w:rFonts w:ascii="標楷體" w:eastAsia="標楷體" w:hAnsi="標楷體"/>
              </w:rPr>
            </w:pPr>
            <w:ins w:id="23171" w:author="家榮 張" w:date="2021-05-18T09:56:00Z">
              <w:r>
                <w:rPr>
                  <w:rFonts w:ascii="標楷體" w:eastAsia="標楷體" w:hAnsi="標楷體" w:hint="eastAsia"/>
                </w:rPr>
                <w:t>客戶名稱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063D" w14:textId="77777777" w:rsidR="00996D87" w:rsidRDefault="00996D87" w:rsidP="006127BC">
            <w:pPr>
              <w:rPr>
                <w:ins w:id="23172" w:author="家榮 張" w:date="2021-05-18T09:56:00Z"/>
                <w:rFonts w:ascii="標楷體" w:eastAsia="標楷體" w:hAnsi="標楷體"/>
              </w:rPr>
            </w:pPr>
            <w:ins w:id="23173" w:author="家榮 張" w:date="2021-05-18T09:56:00Z">
              <w:r>
                <w:rPr>
                  <w:rFonts w:ascii="標楷體" w:eastAsia="標楷體" w:hAnsi="標楷體" w:hint="eastAsia"/>
                </w:rPr>
                <w:t>70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C8008B" w14:textId="77777777" w:rsidR="00996D87" w:rsidRDefault="00996D87" w:rsidP="006127BC">
            <w:pPr>
              <w:rPr>
                <w:ins w:id="23174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98AF" w14:textId="77777777" w:rsidR="00996D87" w:rsidRDefault="00996D87" w:rsidP="006127BC">
            <w:pPr>
              <w:rPr>
                <w:ins w:id="23175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3049" w14:textId="77777777" w:rsidR="00996D87" w:rsidRDefault="00996D87" w:rsidP="006127BC">
            <w:pPr>
              <w:rPr>
                <w:ins w:id="23176" w:author="家榮 張" w:date="2021-05-18T09:56:00Z"/>
                <w:rFonts w:ascii="標楷體" w:eastAsia="標楷體" w:hAnsi="標楷體"/>
              </w:rPr>
            </w:pPr>
            <w:ins w:id="23177" w:author="家榮 張" w:date="2021-05-18T09:56:00Z">
              <w:r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061FF" w14:textId="77777777" w:rsidR="00996D87" w:rsidRDefault="00996D87" w:rsidP="006127BC">
            <w:pPr>
              <w:rPr>
                <w:ins w:id="23178" w:author="家榮 張" w:date="2021-05-18T09:56:00Z"/>
                <w:rFonts w:ascii="標楷體" w:eastAsia="標楷體" w:hAnsi="標楷體"/>
              </w:rPr>
            </w:pPr>
            <w:ins w:id="23179" w:author="家榮 張" w:date="2021-05-18T09:5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C48AF" w14:textId="77777777" w:rsidR="00996D87" w:rsidRDefault="00996D87" w:rsidP="006127BC">
            <w:pPr>
              <w:rPr>
                <w:ins w:id="23180" w:author="家榮 張" w:date="2021-05-18T09:56:00Z"/>
                <w:rFonts w:ascii="標楷體" w:eastAsia="標楷體" w:hAnsi="標楷體"/>
              </w:rPr>
            </w:pPr>
            <w:ins w:id="23181" w:author="家榮 張" w:date="2021-05-18T09:56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4B4D1B45" w14:textId="77777777" w:rsidR="00996D87" w:rsidRDefault="00996D87" w:rsidP="006127BC">
            <w:pPr>
              <w:ind w:left="226" w:hangingChars="94" w:hanging="226"/>
              <w:rPr>
                <w:ins w:id="23182" w:author="家榮 張" w:date="2021-05-18T09:56:00Z"/>
                <w:rFonts w:ascii="標楷體" w:eastAsia="標楷體" w:hAnsi="標楷體"/>
              </w:rPr>
            </w:pPr>
            <w:ins w:id="23183" w:author="家榮 張" w:date="2021-05-18T09:56:00Z">
              <w:r>
                <w:rPr>
                  <w:rFonts w:ascii="標楷體" w:eastAsia="標楷體" w:hAnsi="標楷體" w:hint="eastAsia"/>
                </w:rPr>
                <w:t>2.其他功能時，自動顯示原值，可以修改</w:t>
              </w:r>
            </w:ins>
          </w:p>
          <w:p w14:paraId="681BFAA9" w14:textId="77777777" w:rsidR="00996D87" w:rsidRDefault="00996D87" w:rsidP="006127BC">
            <w:pPr>
              <w:ind w:left="226" w:hangingChars="94" w:hanging="226"/>
              <w:rPr>
                <w:ins w:id="23184" w:author="家榮 張" w:date="2021-05-18T09:56:00Z"/>
                <w:rFonts w:ascii="標楷體" w:eastAsia="標楷體" w:hAnsi="標楷體"/>
              </w:rPr>
            </w:pPr>
            <w:ins w:id="23185" w:author="家榮 張" w:date="2021-05-18T09:56:00Z">
              <w:r>
                <w:rPr>
                  <w:rFonts w:ascii="標楷體" w:eastAsia="標楷體" w:hAnsi="標楷體" w:hint="eastAsia"/>
                </w:rPr>
                <w:t>3.若CustMain有相同統一編號，則預設為C</w:t>
              </w:r>
              <w:r>
                <w:rPr>
                  <w:rFonts w:ascii="標楷體" w:eastAsia="標楷體" w:hAnsi="標楷體"/>
                </w:rPr>
                <w:t>ustMain.Fullname</w:t>
              </w:r>
            </w:ins>
          </w:p>
          <w:p w14:paraId="146C0202" w14:textId="77777777" w:rsidR="00996D87" w:rsidRPr="008A7074" w:rsidRDefault="00996D87" w:rsidP="006127BC">
            <w:pPr>
              <w:ind w:left="226" w:hangingChars="94" w:hanging="226"/>
              <w:rPr>
                <w:ins w:id="23186" w:author="家榮 張" w:date="2021-05-18T09:56:00Z"/>
                <w:rFonts w:ascii="標楷體" w:eastAsia="標楷體" w:hAnsi="標楷體"/>
              </w:rPr>
            </w:pPr>
            <w:ins w:id="23187" w:author="家榮 張" w:date="2021-05-18T09:56:00Z">
              <w:r>
                <w:rPr>
                  <w:rFonts w:ascii="標楷體" w:eastAsia="標楷體" w:hAnsi="標楷體" w:hint="eastAsia"/>
                </w:rPr>
                <w:t>4.若CustRelMain有相同統一編號，則預設為C</w:t>
              </w:r>
              <w:r>
                <w:rPr>
                  <w:rFonts w:ascii="標楷體" w:eastAsia="標楷體" w:hAnsi="標楷體"/>
                </w:rPr>
                <w:t>ustRelMain.CustRelName</w:t>
              </w:r>
            </w:ins>
          </w:p>
          <w:p w14:paraId="0E95CDB0" w14:textId="77777777" w:rsidR="00996D87" w:rsidRDefault="00996D87" w:rsidP="006127BC">
            <w:pPr>
              <w:rPr>
                <w:ins w:id="23188" w:author="家榮 張" w:date="2021-05-18T09:56:00Z"/>
                <w:rFonts w:ascii="標楷體" w:eastAsia="標楷體" w:hAnsi="標楷體"/>
              </w:rPr>
            </w:pPr>
            <w:ins w:id="23189" w:author="家榮 張" w:date="2021-05-18T09:56:00Z">
              <w:r>
                <w:rPr>
                  <w:rFonts w:ascii="標楷體" w:eastAsia="標楷體" w:hAnsi="標楷體"/>
                </w:rPr>
                <w:t>5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CustRelMain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CustRelName</w:t>
              </w:r>
            </w:ins>
          </w:p>
        </w:tc>
      </w:tr>
      <w:tr w:rsidR="00996D87" w14:paraId="57A708E2" w14:textId="77777777" w:rsidTr="006127BC">
        <w:trPr>
          <w:trHeight w:val="291"/>
          <w:jc w:val="center"/>
          <w:ins w:id="23190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BAF46" w14:textId="77777777" w:rsidR="00996D87" w:rsidRDefault="00996D87" w:rsidP="006127BC">
            <w:pPr>
              <w:rPr>
                <w:ins w:id="23191" w:author="家榮 張" w:date="2021-05-18T09:56:00Z"/>
                <w:rFonts w:ascii="標楷體" w:eastAsia="標楷體" w:hAnsi="標楷體"/>
              </w:rPr>
            </w:pPr>
            <w:ins w:id="23192" w:author="家榮 張" w:date="2021-05-18T09:56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FF355" w14:textId="77777777" w:rsidR="00996D87" w:rsidRDefault="00996D87" w:rsidP="006127BC">
            <w:pPr>
              <w:rPr>
                <w:ins w:id="23193" w:author="家榮 張" w:date="2021-05-18T09:56:00Z"/>
                <w:rFonts w:ascii="標楷體" w:eastAsia="標楷體" w:hAnsi="標楷體"/>
              </w:rPr>
            </w:pPr>
            <w:ins w:id="23194" w:author="家榮 張" w:date="2021-05-18T09:56:00Z">
              <w:r>
                <w:rPr>
                  <w:rFonts w:ascii="標楷體" w:eastAsia="標楷體" w:hAnsi="標楷體" w:hint="eastAsia"/>
                </w:rPr>
                <w:t>護照或居留證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6FB17" w14:textId="77777777" w:rsidR="00996D87" w:rsidRDefault="00996D87" w:rsidP="006127BC">
            <w:pPr>
              <w:rPr>
                <w:ins w:id="23195" w:author="家榮 張" w:date="2021-05-18T09:56:00Z"/>
                <w:rFonts w:ascii="標楷體" w:eastAsia="標楷體" w:hAnsi="標楷體"/>
              </w:rPr>
            </w:pPr>
            <w:ins w:id="23196" w:author="家榮 張" w:date="2021-05-18T09:56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B7AD2" w14:textId="77777777" w:rsidR="00996D87" w:rsidRDefault="00996D87" w:rsidP="006127BC">
            <w:pPr>
              <w:rPr>
                <w:ins w:id="23197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39F7B" w14:textId="77777777" w:rsidR="00996D87" w:rsidRDefault="00996D87" w:rsidP="006127BC">
            <w:pPr>
              <w:rPr>
                <w:ins w:id="23198" w:author="家榮 張" w:date="2021-05-18T09:56:00Z"/>
                <w:rFonts w:ascii="標楷體" w:eastAsia="標楷體" w:hAnsi="標楷體"/>
              </w:rPr>
            </w:pPr>
            <w:ins w:id="23199" w:author="家榮 張" w:date="2021-05-18T09:5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下拉選單(Is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ForeignerFlag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"_(15).附件15"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附件-15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1FAD" w14:textId="77777777" w:rsidR="00996D87" w:rsidRDefault="00996D87" w:rsidP="006127BC">
            <w:pPr>
              <w:rPr>
                <w:ins w:id="23200" w:author="家榮 張" w:date="2021-05-18T09:56:00Z"/>
                <w:rFonts w:ascii="標楷體" w:eastAsia="標楷體" w:hAnsi="標楷體"/>
              </w:rPr>
            </w:pPr>
            <w:ins w:id="23201" w:author="家榮 張" w:date="2021-05-18T09:5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E2290" w14:textId="77777777" w:rsidR="00996D87" w:rsidRDefault="00996D87" w:rsidP="006127BC">
            <w:pPr>
              <w:rPr>
                <w:ins w:id="23202" w:author="家榮 張" w:date="2021-05-18T09:56:00Z"/>
                <w:rFonts w:ascii="標楷體" w:eastAsia="標楷體" w:hAnsi="標楷體"/>
              </w:rPr>
            </w:pPr>
            <w:ins w:id="23203" w:author="家榮 張" w:date="2021-05-18T09:56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0CBAC" w14:textId="77777777" w:rsidR="00996D87" w:rsidRDefault="00996D87" w:rsidP="006127BC">
            <w:pPr>
              <w:rPr>
                <w:ins w:id="23204" w:author="家榮 張" w:date="2021-05-18T09:56:00Z"/>
                <w:rFonts w:ascii="標楷體" w:eastAsia="標楷體" w:hAnsi="標楷體"/>
              </w:rPr>
            </w:pPr>
            <w:ins w:id="23205" w:author="家榮 張" w:date="2021-05-18T09:56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「新增」時，必須輸入</w:t>
              </w:r>
            </w:ins>
          </w:p>
          <w:p w14:paraId="02D26BC4" w14:textId="77777777" w:rsidR="00996D87" w:rsidRDefault="00996D87" w:rsidP="006127BC">
            <w:pPr>
              <w:rPr>
                <w:ins w:id="23206" w:author="家榮 張" w:date="2021-05-18T09:56:00Z"/>
                <w:rFonts w:ascii="標楷體" w:eastAsia="標楷體" w:hAnsi="標楷體"/>
              </w:rPr>
            </w:pPr>
            <w:ins w:id="23207" w:author="家榮 張" w:date="2021-05-18T09:56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 xml:space="preserve">若統一編號已存在於 </w:t>
              </w:r>
            </w:ins>
          </w:p>
          <w:p w14:paraId="5D7CEF5B" w14:textId="77777777" w:rsidR="00996D87" w:rsidRDefault="00996D87" w:rsidP="006127BC">
            <w:pPr>
              <w:rPr>
                <w:ins w:id="23208" w:author="家榮 張" w:date="2021-05-18T09:56:00Z"/>
                <w:rFonts w:ascii="標楷體" w:eastAsia="標楷體" w:hAnsi="標楷體"/>
              </w:rPr>
            </w:pPr>
            <w:ins w:id="23209" w:author="家榮 張" w:date="2021-05-18T09:56:00Z">
              <w:r>
                <w:rPr>
                  <w:rFonts w:ascii="標楷體" w:eastAsia="標楷體" w:hAnsi="標楷體" w:hint="eastAsia"/>
                </w:rPr>
                <w:t xml:space="preserve">  CustRelMain則跳過不必輸入</w:t>
              </w:r>
            </w:ins>
          </w:p>
          <w:p w14:paraId="1CF755E6" w14:textId="77777777" w:rsidR="00996D87" w:rsidRDefault="00996D87" w:rsidP="006127BC">
            <w:pPr>
              <w:rPr>
                <w:ins w:id="23210" w:author="家榮 張" w:date="2021-05-18T09:56:00Z"/>
                <w:rFonts w:ascii="標楷體" w:eastAsia="標楷體" w:hAnsi="標楷體"/>
              </w:rPr>
            </w:pPr>
            <w:ins w:id="23211" w:author="家榮 張" w:date="2021-05-18T09:56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.CustRelMain.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Is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Foreigner</w:t>
              </w:r>
            </w:ins>
          </w:p>
        </w:tc>
      </w:tr>
      <w:tr w:rsidR="00996D87" w14:paraId="70F9D12E" w14:textId="77777777" w:rsidTr="006127BC">
        <w:trPr>
          <w:trHeight w:val="291"/>
          <w:jc w:val="center"/>
          <w:ins w:id="23212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CA603" w14:textId="77777777" w:rsidR="00996D87" w:rsidRDefault="00996D87" w:rsidP="006127BC">
            <w:pPr>
              <w:rPr>
                <w:ins w:id="23213" w:author="家榮 張" w:date="2021-05-18T09:56:00Z"/>
                <w:rFonts w:ascii="標楷體" w:eastAsia="標楷體" w:hAnsi="標楷體"/>
              </w:rPr>
            </w:pPr>
            <w:ins w:id="23214" w:author="家榮 張" w:date="2021-05-18T09:56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987C0" w14:textId="77777777" w:rsidR="00996D87" w:rsidRDefault="00996D87" w:rsidP="006127BC">
            <w:pPr>
              <w:rPr>
                <w:ins w:id="23215" w:author="家榮 張" w:date="2021-05-18T09:56:00Z"/>
                <w:rFonts w:ascii="標楷體" w:eastAsia="標楷體" w:hAnsi="標楷體"/>
              </w:rPr>
            </w:pPr>
            <w:ins w:id="23216" w:author="家榮 張" w:date="2021-05-18T09:56:00Z">
              <w:r>
                <w:rPr>
                  <w:rFonts w:ascii="標楷體" w:eastAsia="標楷體" w:hAnsi="標楷體" w:hint="eastAsia"/>
                </w:rPr>
                <w:t>關係別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98F3D" w14:textId="77777777" w:rsidR="00996D87" w:rsidRDefault="00996D87" w:rsidP="006127BC">
            <w:pPr>
              <w:rPr>
                <w:ins w:id="23217" w:author="家榮 張" w:date="2021-05-18T09:56:00Z"/>
                <w:rFonts w:ascii="標楷體" w:eastAsia="標楷體" w:hAnsi="標楷體"/>
              </w:rPr>
            </w:pPr>
            <w:ins w:id="23218" w:author="家榮 張" w:date="2021-05-18T09:56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903BC" w14:textId="77777777" w:rsidR="00996D87" w:rsidRDefault="00996D87" w:rsidP="006127BC">
            <w:pPr>
              <w:rPr>
                <w:ins w:id="23219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0FE58" w14:textId="77777777" w:rsidR="00996D87" w:rsidRDefault="00996D87" w:rsidP="006127BC">
            <w:pPr>
              <w:rPr>
                <w:ins w:id="23220" w:author="家榮 張" w:date="2021-05-18T09:56:00Z"/>
                <w:rFonts w:ascii="標楷體" w:eastAsia="標楷體" w:hAnsi="標楷體"/>
              </w:rPr>
            </w:pPr>
            <w:ins w:id="23221" w:author="家榮 張" w:date="2021-05-18T09:5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下拉選單(Cu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stRelType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"_(12).附件12"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12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A2E8A" w14:textId="77777777" w:rsidR="00996D87" w:rsidRDefault="00996D87" w:rsidP="006127BC">
            <w:pPr>
              <w:rPr>
                <w:ins w:id="23222" w:author="家榮 張" w:date="2021-05-18T09:56:00Z"/>
                <w:rFonts w:ascii="標楷體" w:eastAsia="標楷體" w:hAnsi="標楷體"/>
              </w:rPr>
            </w:pPr>
            <w:ins w:id="23223" w:author="家榮 張" w:date="2021-05-18T09:56:00Z">
              <w:r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8434B" w14:textId="77777777" w:rsidR="00996D87" w:rsidRDefault="00996D87" w:rsidP="006127BC">
            <w:pPr>
              <w:rPr>
                <w:ins w:id="23224" w:author="家榮 張" w:date="2021-05-18T09:56:00Z"/>
                <w:rFonts w:ascii="標楷體" w:eastAsia="標楷體" w:hAnsi="標楷體"/>
              </w:rPr>
            </w:pPr>
            <w:ins w:id="23225" w:author="家榮 張" w:date="2021-05-18T09:56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A61F3" w14:textId="77777777" w:rsidR="00996D87" w:rsidRDefault="00996D87" w:rsidP="006127BC">
            <w:pPr>
              <w:rPr>
                <w:ins w:id="23226" w:author="家榮 張" w:date="2021-05-18T09:56:00Z"/>
                <w:rFonts w:ascii="標楷體" w:eastAsia="標楷體" w:hAnsi="標楷體"/>
              </w:rPr>
            </w:pPr>
            <w:ins w:id="23227" w:author="家榮 張" w:date="2021-05-18T09:56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1A1C689E" w14:textId="77777777" w:rsidR="00996D87" w:rsidRDefault="00996D87" w:rsidP="006127BC">
            <w:pPr>
              <w:ind w:left="226" w:hangingChars="94" w:hanging="226"/>
              <w:rPr>
                <w:ins w:id="23228" w:author="家榮 張" w:date="2021-05-18T09:56:00Z"/>
                <w:rFonts w:ascii="標楷體" w:eastAsia="標楷體" w:hAnsi="標楷體"/>
              </w:rPr>
            </w:pPr>
            <w:ins w:id="23229" w:author="家榮 張" w:date="2021-05-18T09:56:00Z">
              <w:r>
                <w:rPr>
                  <w:rFonts w:ascii="標楷體" w:eastAsia="標楷體" w:hAnsi="標楷體" w:hint="eastAsia"/>
                </w:rPr>
                <w:t>2.其他功能時，自動顯示原值，可以修改</w:t>
              </w:r>
            </w:ins>
          </w:p>
          <w:p w14:paraId="4EE637DC" w14:textId="77777777" w:rsidR="00996D87" w:rsidRDefault="00996D87" w:rsidP="006127BC">
            <w:pPr>
              <w:rPr>
                <w:ins w:id="23230" w:author="家榮 張" w:date="2021-05-18T09:56:00Z"/>
                <w:rFonts w:ascii="標楷體" w:eastAsia="標楷體" w:hAnsi="標楷體"/>
              </w:rPr>
            </w:pPr>
            <w:ins w:id="23231" w:author="家榮 張" w:date="2021-05-18T09:56:00Z">
              <w:r>
                <w:rPr>
                  <w:rFonts w:ascii="標楷體" w:eastAsia="標楷體" w:hAnsi="標楷體"/>
                </w:rPr>
                <w:t>3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CustRelDetail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RelTypeCode</w:t>
              </w:r>
            </w:ins>
          </w:p>
        </w:tc>
      </w:tr>
      <w:tr w:rsidR="00996D87" w14:paraId="45A22998" w14:textId="77777777" w:rsidTr="006127BC">
        <w:trPr>
          <w:trHeight w:val="291"/>
          <w:jc w:val="center"/>
          <w:ins w:id="23232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ABEE2" w14:textId="77777777" w:rsidR="00996D87" w:rsidRDefault="00996D87" w:rsidP="006127BC">
            <w:pPr>
              <w:rPr>
                <w:ins w:id="23233" w:author="家榮 張" w:date="2021-05-18T09:56:00Z"/>
                <w:rFonts w:ascii="標楷體" w:eastAsia="標楷體" w:hAnsi="標楷體"/>
              </w:rPr>
            </w:pPr>
            <w:ins w:id="23234" w:author="家榮 張" w:date="2021-05-18T09:56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9B09A" w14:textId="77777777" w:rsidR="00996D87" w:rsidRDefault="00996D87" w:rsidP="006127BC">
            <w:pPr>
              <w:rPr>
                <w:ins w:id="23235" w:author="家榮 張" w:date="2021-05-18T09:56:00Z"/>
                <w:rFonts w:ascii="標楷體" w:eastAsia="標楷體" w:hAnsi="標楷體"/>
              </w:rPr>
            </w:pPr>
            <w:ins w:id="23236" w:author="家榮 張" w:date="2021-05-18T09:56:00Z">
              <w:r>
                <w:rPr>
                  <w:rFonts w:ascii="標楷體" w:eastAsia="標楷體" w:hAnsi="標楷體" w:hint="eastAsia"/>
                </w:rPr>
                <w:t>關係人統編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8EF3E" w14:textId="77777777" w:rsidR="00996D87" w:rsidRDefault="00996D87" w:rsidP="006127BC">
            <w:pPr>
              <w:rPr>
                <w:ins w:id="23237" w:author="家榮 張" w:date="2021-05-18T09:56:00Z"/>
                <w:rFonts w:ascii="標楷體" w:eastAsia="標楷體" w:hAnsi="標楷體"/>
              </w:rPr>
            </w:pPr>
            <w:ins w:id="23238" w:author="家榮 張" w:date="2021-05-18T09:56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FB90" w14:textId="77777777" w:rsidR="00996D87" w:rsidRDefault="00996D87" w:rsidP="006127BC">
            <w:pPr>
              <w:rPr>
                <w:ins w:id="23239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7537" w14:textId="77777777" w:rsidR="00996D87" w:rsidRDefault="00996D87" w:rsidP="006127BC">
            <w:pPr>
              <w:rPr>
                <w:ins w:id="23240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E97C5" w14:textId="77777777" w:rsidR="00996D87" w:rsidRDefault="00996D87" w:rsidP="006127BC">
            <w:pPr>
              <w:rPr>
                <w:ins w:id="23241" w:author="家榮 張" w:date="2021-05-18T09:56:00Z"/>
                <w:rFonts w:ascii="標楷體" w:eastAsia="標楷體" w:hAnsi="標楷體"/>
              </w:rPr>
            </w:pPr>
            <w:ins w:id="23242" w:author="家榮 張" w:date="2021-05-18T09:56:00Z">
              <w:r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143C5" w14:textId="77777777" w:rsidR="00996D87" w:rsidRDefault="00996D87" w:rsidP="006127BC">
            <w:pPr>
              <w:rPr>
                <w:ins w:id="23243" w:author="家榮 張" w:date="2021-05-18T09:56:00Z"/>
                <w:rFonts w:ascii="標楷體" w:eastAsia="標楷體" w:hAnsi="標楷體"/>
              </w:rPr>
            </w:pPr>
            <w:ins w:id="23244" w:author="家榮 張" w:date="2021-05-18T09:5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1C94A" w14:textId="77777777" w:rsidR="00996D87" w:rsidRDefault="00996D87" w:rsidP="006127BC">
            <w:pPr>
              <w:rPr>
                <w:ins w:id="23245" w:author="家榮 張" w:date="2021-05-18T09:56:00Z"/>
                <w:rFonts w:ascii="標楷體" w:eastAsia="標楷體" w:hAnsi="標楷體"/>
              </w:rPr>
            </w:pPr>
            <w:ins w:id="23246" w:author="家榮 張" w:date="2021-05-18T09:56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0203E4DE" w14:textId="77777777" w:rsidR="00996D87" w:rsidRDefault="00996D87" w:rsidP="006127BC">
            <w:pPr>
              <w:ind w:left="226" w:hangingChars="94" w:hanging="226"/>
              <w:rPr>
                <w:ins w:id="23247" w:author="家榮 張" w:date="2021-05-18T09:56:00Z"/>
                <w:rFonts w:ascii="標楷體" w:eastAsia="標楷體" w:hAnsi="標楷體"/>
              </w:rPr>
            </w:pPr>
            <w:ins w:id="23248" w:author="家榮 張" w:date="2021-05-18T09:56:00Z">
              <w:r>
                <w:rPr>
                  <w:rFonts w:ascii="標楷體" w:eastAsia="標楷體" w:hAnsi="標楷體" w:hint="eastAsia"/>
                </w:rPr>
                <w:t>2.其他功能時，自動顯示原值，不可修改</w:t>
              </w:r>
            </w:ins>
          </w:p>
          <w:p w14:paraId="6A6FC8FA" w14:textId="77777777" w:rsidR="00996D87" w:rsidRDefault="00996D87" w:rsidP="006127BC">
            <w:pPr>
              <w:ind w:left="226" w:hangingChars="94" w:hanging="226"/>
              <w:rPr>
                <w:ins w:id="23249" w:author="家榮 張" w:date="2021-05-18T09:56:00Z"/>
                <w:rFonts w:ascii="標楷體" w:eastAsia="標楷體" w:hAnsi="標楷體"/>
              </w:rPr>
            </w:pPr>
            <w:ins w:id="23250" w:author="家榮 張" w:date="2021-05-18T09:56:00Z">
              <w:r>
                <w:rPr>
                  <w:rFonts w:ascii="標楷體" w:eastAsia="標楷體" w:hAnsi="標楷體" w:hint="eastAsia"/>
                </w:rPr>
                <w:t>3.若關係人統編不存在於CustRelMain，新增時會同時於CustRelMain新增此關係人資料</w:t>
              </w:r>
            </w:ins>
          </w:p>
          <w:p w14:paraId="5D7DFEBB" w14:textId="77777777" w:rsidR="00996D87" w:rsidRDefault="00996D87" w:rsidP="006127BC">
            <w:pPr>
              <w:rPr>
                <w:ins w:id="23251" w:author="家榮 張" w:date="2021-05-18T09:56:00Z"/>
                <w:rFonts w:ascii="標楷體" w:eastAsia="標楷體" w:hAnsi="標楷體"/>
              </w:rPr>
            </w:pPr>
            <w:ins w:id="23252" w:author="家榮 張" w:date="2021-05-18T09:56:00Z">
              <w:r>
                <w:rPr>
                  <w:rFonts w:ascii="標楷體" w:eastAsia="標楷體" w:hAnsi="標楷體" w:hint="eastAsia"/>
                </w:rPr>
                <w:t>4.</w:t>
              </w:r>
              <w:r>
                <w:rPr>
                  <w:rFonts w:ascii="標楷體" w:eastAsia="標楷體" w:hAnsi="標楷體"/>
                </w:rPr>
                <w:t>CustRelDetail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RelId</w:t>
              </w:r>
            </w:ins>
          </w:p>
        </w:tc>
      </w:tr>
      <w:tr w:rsidR="00996D87" w14:paraId="2C717245" w14:textId="77777777" w:rsidTr="006127BC">
        <w:trPr>
          <w:trHeight w:val="291"/>
          <w:jc w:val="center"/>
          <w:ins w:id="23253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28801" w14:textId="77777777" w:rsidR="00996D87" w:rsidRDefault="00996D87" w:rsidP="006127BC">
            <w:pPr>
              <w:rPr>
                <w:ins w:id="23254" w:author="家榮 張" w:date="2021-05-18T09:56:00Z"/>
                <w:rFonts w:ascii="標楷體" w:eastAsia="標楷體" w:hAnsi="標楷體"/>
              </w:rPr>
            </w:pPr>
            <w:ins w:id="23255" w:author="家榮 張" w:date="2021-05-18T09:56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87BC2" w14:textId="77777777" w:rsidR="00996D87" w:rsidRDefault="00996D87" w:rsidP="006127BC">
            <w:pPr>
              <w:rPr>
                <w:ins w:id="23256" w:author="家榮 張" w:date="2021-05-18T09:56:00Z"/>
                <w:rFonts w:ascii="標楷體" w:eastAsia="標楷體" w:hAnsi="標楷體"/>
              </w:rPr>
            </w:pPr>
            <w:ins w:id="23257" w:author="家榮 張" w:date="2021-05-18T09:56:00Z">
              <w:r>
                <w:rPr>
                  <w:rFonts w:ascii="標楷體" w:eastAsia="標楷體" w:hAnsi="標楷體" w:hint="eastAsia"/>
                </w:rPr>
                <w:t>關係人姓名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0A2CE" w14:textId="77777777" w:rsidR="00996D87" w:rsidRDefault="00996D87" w:rsidP="006127BC">
            <w:pPr>
              <w:rPr>
                <w:ins w:id="23258" w:author="家榮 張" w:date="2021-05-18T09:56:00Z"/>
                <w:rFonts w:ascii="標楷體" w:eastAsia="標楷體" w:hAnsi="標楷體"/>
              </w:rPr>
            </w:pPr>
            <w:ins w:id="23259" w:author="家榮 張" w:date="2021-05-18T09:56:00Z">
              <w:r>
                <w:rPr>
                  <w:rFonts w:ascii="標楷體" w:eastAsia="標楷體" w:hAnsi="標楷體" w:hint="eastAsia"/>
                </w:rPr>
                <w:t>70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2B72B" w14:textId="77777777" w:rsidR="00996D87" w:rsidRDefault="00996D87" w:rsidP="006127BC">
            <w:pPr>
              <w:rPr>
                <w:ins w:id="23260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A9B0" w14:textId="77777777" w:rsidR="00996D87" w:rsidRDefault="00996D87" w:rsidP="006127BC">
            <w:pPr>
              <w:rPr>
                <w:ins w:id="23261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FA034" w14:textId="77777777" w:rsidR="00996D87" w:rsidRDefault="00996D87" w:rsidP="006127BC">
            <w:pPr>
              <w:rPr>
                <w:ins w:id="23262" w:author="家榮 張" w:date="2021-05-18T09:56:00Z"/>
                <w:rFonts w:ascii="標楷體" w:eastAsia="標楷體" w:hAnsi="標楷體"/>
              </w:rPr>
            </w:pPr>
            <w:ins w:id="23263" w:author="家榮 張" w:date="2021-05-18T09:56:00Z">
              <w:r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1A783" w14:textId="77777777" w:rsidR="00996D87" w:rsidRDefault="00996D87" w:rsidP="006127BC">
            <w:pPr>
              <w:rPr>
                <w:ins w:id="23264" w:author="家榮 張" w:date="2021-05-18T09:56:00Z"/>
                <w:rFonts w:ascii="標楷體" w:eastAsia="標楷體" w:hAnsi="標楷體"/>
              </w:rPr>
            </w:pPr>
            <w:ins w:id="23265" w:author="家榮 張" w:date="2021-05-18T09:56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3FE0C" w14:textId="77777777" w:rsidR="00996D87" w:rsidRDefault="00996D87" w:rsidP="006127BC">
            <w:pPr>
              <w:rPr>
                <w:ins w:id="23266" w:author="家榮 張" w:date="2021-05-18T09:56:00Z"/>
                <w:rFonts w:ascii="標楷體" w:eastAsia="標楷體" w:hAnsi="標楷體"/>
              </w:rPr>
            </w:pPr>
            <w:ins w:id="23267" w:author="家榮 張" w:date="2021-05-18T09:56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30C5C157" w14:textId="77777777" w:rsidR="00996D87" w:rsidRDefault="00996D87" w:rsidP="006127BC">
            <w:pPr>
              <w:ind w:left="226" w:hangingChars="94" w:hanging="226"/>
              <w:rPr>
                <w:ins w:id="23268" w:author="家榮 張" w:date="2021-05-18T09:56:00Z"/>
                <w:rFonts w:ascii="標楷體" w:eastAsia="標楷體" w:hAnsi="標楷體"/>
              </w:rPr>
            </w:pPr>
            <w:ins w:id="23269" w:author="家榮 張" w:date="2021-05-18T09:56:00Z">
              <w:r>
                <w:rPr>
                  <w:rFonts w:ascii="標楷體" w:eastAsia="標楷體" w:hAnsi="標楷體" w:hint="eastAsia"/>
                </w:rPr>
                <w:t>2.其他功能時，自動顯示原值，可以修改</w:t>
              </w:r>
            </w:ins>
          </w:p>
          <w:p w14:paraId="2D96FC2D" w14:textId="77777777" w:rsidR="00996D87" w:rsidRDefault="00996D87" w:rsidP="006127BC">
            <w:pPr>
              <w:ind w:left="226" w:hangingChars="94" w:hanging="226"/>
              <w:rPr>
                <w:ins w:id="23270" w:author="家榮 張" w:date="2021-05-18T09:56:00Z"/>
                <w:rFonts w:ascii="標楷體" w:eastAsia="標楷體" w:hAnsi="標楷體"/>
              </w:rPr>
            </w:pPr>
            <w:ins w:id="23271" w:author="家榮 張" w:date="2021-05-18T09:56:00Z">
              <w:r>
                <w:rPr>
                  <w:rFonts w:ascii="標楷體" w:eastAsia="標楷體" w:hAnsi="標楷體" w:hint="eastAsia"/>
                </w:rPr>
                <w:t>3.若CustMain有相同統一編號，則預設為C</w:t>
              </w:r>
              <w:r>
                <w:rPr>
                  <w:rFonts w:ascii="標楷體" w:eastAsia="標楷體" w:hAnsi="標楷體"/>
                </w:rPr>
                <w:t>ustMain.Fullname</w:t>
              </w:r>
            </w:ins>
          </w:p>
          <w:p w14:paraId="14550E76" w14:textId="77777777" w:rsidR="00996D87" w:rsidRPr="00F37A9C" w:rsidRDefault="00996D87" w:rsidP="006127BC">
            <w:pPr>
              <w:ind w:left="226" w:hangingChars="94" w:hanging="226"/>
              <w:rPr>
                <w:ins w:id="23272" w:author="家榮 張" w:date="2021-05-18T09:56:00Z"/>
                <w:rFonts w:ascii="標楷體" w:eastAsia="標楷體" w:hAnsi="標楷體"/>
              </w:rPr>
            </w:pPr>
            <w:ins w:id="23273" w:author="家榮 張" w:date="2021-05-18T09:56:00Z">
              <w:r>
                <w:rPr>
                  <w:rFonts w:ascii="標楷體" w:eastAsia="標楷體" w:hAnsi="標楷體" w:hint="eastAsia"/>
                </w:rPr>
                <w:t>4.若CustRelMain有相同統一編</w:t>
              </w:r>
              <w:r>
                <w:rPr>
                  <w:rFonts w:ascii="標楷體" w:eastAsia="標楷體" w:hAnsi="標楷體" w:hint="eastAsia"/>
                </w:rPr>
                <w:lastRenderedPageBreak/>
                <w:t>號，則預設為C</w:t>
              </w:r>
              <w:r>
                <w:rPr>
                  <w:rFonts w:ascii="標楷體" w:eastAsia="標楷體" w:hAnsi="標楷體"/>
                </w:rPr>
                <w:t>ustRelMain.CustRelName</w:t>
              </w:r>
            </w:ins>
          </w:p>
          <w:p w14:paraId="1E187C9E" w14:textId="77777777" w:rsidR="00996D87" w:rsidRDefault="00996D87" w:rsidP="006127BC">
            <w:pPr>
              <w:rPr>
                <w:ins w:id="23274" w:author="家榮 張" w:date="2021-05-18T09:56:00Z"/>
                <w:rFonts w:ascii="標楷體" w:eastAsia="標楷體" w:hAnsi="標楷體"/>
              </w:rPr>
            </w:pPr>
            <w:ins w:id="23275" w:author="家榮 張" w:date="2021-05-18T09:56:00Z">
              <w:r>
                <w:rPr>
                  <w:rFonts w:ascii="標楷體" w:eastAsia="標楷體" w:hAnsi="標楷體"/>
                </w:rPr>
                <w:t>5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CustRelDetail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RelName</w:t>
              </w:r>
            </w:ins>
          </w:p>
        </w:tc>
      </w:tr>
      <w:tr w:rsidR="00996D87" w14:paraId="6B5B3111" w14:textId="77777777" w:rsidTr="006127BC">
        <w:trPr>
          <w:trHeight w:val="291"/>
          <w:jc w:val="center"/>
          <w:ins w:id="23276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995BD" w14:textId="77777777" w:rsidR="00996D87" w:rsidRDefault="00996D87" w:rsidP="006127BC">
            <w:pPr>
              <w:rPr>
                <w:ins w:id="23277" w:author="家榮 張" w:date="2021-05-18T09:56:00Z"/>
                <w:rFonts w:ascii="標楷體" w:eastAsia="標楷體" w:hAnsi="標楷體"/>
              </w:rPr>
            </w:pPr>
            <w:ins w:id="23278" w:author="家榮 張" w:date="2021-05-18T09:56:00Z">
              <w:r>
                <w:rPr>
                  <w:rFonts w:ascii="標楷體" w:eastAsia="標楷體" w:hAnsi="標楷體" w:hint="eastAsia"/>
                </w:rPr>
                <w:lastRenderedPageBreak/>
                <w:t>8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230E1" w14:textId="77777777" w:rsidR="00996D87" w:rsidRDefault="00996D87" w:rsidP="006127BC">
            <w:pPr>
              <w:rPr>
                <w:ins w:id="23279" w:author="家榮 張" w:date="2021-05-18T09:56:00Z"/>
                <w:rFonts w:ascii="標楷體" w:eastAsia="標楷體" w:hAnsi="標楷體"/>
              </w:rPr>
            </w:pPr>
            <w:ins w:id="23280" w:author="家榮 張" w:date="2021-05-18T09:56:00Z">
              <w:r>
                <w:rPr>
                  <w:rFonts w:ascii="標楷體" w:eastAsia="標楷體" w:hAnsi="標楷體" w:hint="eastAsia"/>
                </w:rPr>
                <w:t>護照或居留證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EA92" w14:textId="77777777" w:rsidR="00996D87" w:rsidRDefault="00996D87" w:rsidP="006127BC">
            <w:pPr>
              <w:rPr>
                <w:ins w:id="23281" w:author="家榮 張" w:date="2021-05-18T09:56:00Z"/>
                <w:rFonts w:ascii="標楷體" w:eastAsia="標楷體" w:hAnsi="標楷體"/>
              </w:rPr>
            </w:pPr>
            <w:ins w:id="23282" w:author="家榮 張" w:date="2021-05-18T09:56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8E423" w14:textId="77777777" w:rsidR="00996D87" w:rsidRDefault="00996D87" w:rsidP="006127BC">
            <w:pPr>
              <w:rPr>
                <w:ins w:id="23283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511B9" w14:textId="77777777" w:rsidR="00996D87" w:rsidRDefault="00996D87" w:rsidP="006127BC">
            <w:pPr>
              <w:rPr>
                <w:ins w:id="23284" w:author="家榮 張" w:date="2021-05-18T09:56:00Z"/>
                <w:rFonts w:ascii="標楷體" w:eastAsia="標楷體" w:hAnsi="標楷體"/>
              </w:rPr>
            </w:pPr>
            <w:ins w:id="23285" w:author="家榮 張" w:date="2021-05-18T09:5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下拉選單(Is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ForeignerFlag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"_(15).附件15"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附件-15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59530" w14:textId="77777777" w:rsidR="00996D87" w:rsidRDefault="00996D87" w:rsidP="006127BC">
            <w:pPr>
              <w:rPr>
                <w:ins w:id="23286" w:author="家榮 張" w:date="2021-05-18T09:56:00Z"/>
                <w:rFonts w:ascii="標楷體" w:eastAsia="標楷體" w:hAnsi="標楷體"/>
              </w:rPr>
            </w:pPr>
            <w:ins w:id="23287" w:author="家榮 張" w:date="2021-05-18T09:56:00Z">
              <w:r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92801" w14:textId="77777777" w:rsidR="00996D87" w:rsidRDefault="00996D87" w:rsidP="006127BC">
            <w:pPr>
              <w:rPr>
                <w:ins w:id="23288" w:author="家榮 張" w:date="2021-05-18T09:56:00Z"/>
                <w:rFonts w:ascii="標楷體" w:eastAsia="標楷體" w:hAnsi="標楷體"/>
              </w:rPr>
            </w:pPr>
            <w:ins w:id="23289" w:author="家榮 張" w:date="2021-05-18T09:56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098D6" w14:textId="77777777" w:rsidR="00996D87" w:rsidRDefault="00996D87" w:rsidP="006127BC">
            <w:pPr>
              <w:rPr>
                <w:ins w:id="23290" w:author="家榮 張" w:date="2021-05-18T09:56:00Z"/>
                <w:rFonts w:ascii="標楷體" w:eastAsia="標楷體" w:hAnsi="標楷體"/>
              </w:rPr>
            </w:pPr>
            <w:ins w:id="23291" w:author="家榮 張" w:date="2021-05-18T09:56:00Z">
              <w:r>
                <w:rPr>
                  <w:rFonts w:ascii="標楷體" w:eastAsia="標楷體" w:hAnsi="標楷體" w:hint="eastAsia"/>
                </w:rPr>
                <w:t>1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「新增」時，必須輸入</w:t>
              </w:r>
            </w:ins>
          </w:p>
          <w:p w14:paraId="0F8427DB" w14:textId="77777777" w:rsidR="00996D87" w:rsidRDefault="00996D87" w:rsidP="006127BC">
            <w:pPr>
              <w:rPr>
                <w:ins w:id="23292" w:author="家榮 張" w:date="2021-05-18T09:56:00Z"/>
                <w:rFonts w:ascii="標楷體" w:eastAsia="標楷體" w:hAnsi="標楷體"/>
              </w:rPr>
            </w:pPr>
            <w:ins w:id="23293" w:author="家榮 張" w:date="2021-05-18T09:56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 xml:space="preserve">若關係人統編已存在於 </w:t>
              </w:r>
            </w:ins>
          </w:p>
          <w:p w14:paraId="5BF9B56E" w14:textId="77777777" w:rsidR="00996D87" w:rsidRDefault="00996D87" w:rsidP="006127BC">
            <w:pPr>
              <w:rPr>
                <w:ins w:id="23294" w:author="家榮 張" w:date="2021-05-18T09:56:00Z"/>
                <w:rFonts w:ascii="標楷體" w:eastAsia="標楷體" w:hAnsi="標楷體"/>
              </w:rPr>
            </w:pPr>
            <w:ins w:id="23295" w:author="家榮 張" w:date="2021-05-18T09:56:00Z">
              <w:r>
                <w:rPr>
                  <w:rFonts w:ascii="標楷體" w:eastAsia="標楷體" w:hAnsi="標楷體" w:hint="eastAsia"/>
                </w:rPr>
                <w:t xml:space="preserve">  CustRelMain則跳過不必輸入</w:t>
              </w:r>
            </w:ins>
          </w:p>
          <w:p w14:paraId="15B211A2" w14:textId="77777777" w:rsidR="00996D87" w:rsidRDefault="00996D87" w:rsidP="006127BC">
            <w:pPr>
              <w:rPr>
                <w:ins w:id="23296" w:author="家榮 張" w:date="2021-05-18T09:56:00Z"/>
                <w:rFonts w:ascii="標楷體" w:eastAsia="標楷體" w:hAnsi="標楷體"/>
              </w:rPr>
            </w:pPr>
            <w:ins w:id="23297" w:author="家榮 張" w:date="2021-05-18T09:56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.CustRelMain.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Is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Foreigner</w:t>
              </w:r>
            </w:ins>
          </w:p>
        </w:tc>
      </w:tr>
      <w:tr w:rsidR="00996D87" w14:paraId="0E0949BD" w14:textId="77777777" w:rsidTr="006127BC">
        <w:trPr>
          <w:trHeight w:val="291"/>
          <w:jc w:val="center"/>
          <w:ins w:id="23298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64261" w14:textId="77777777" w:rsidR="00996D87" w:rsidRDefault="00996D87" w:rsidP="006127BC">
            <w:pPr>
              <w:rPr>
                <w:ins w:id="23299" w:author="家榮 張" w:date="2021-05-18T09:56:00Z"/>
                <w:rFonts w:ascii="標楷體" w:eastAsia="標楷體" w:hAnsi="標楷體"/>
              </w:rPr>
            </w:pPr>
            <w:ins w:id="23300" w:author="家榮 張" w:date="2021-05-18T09:56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D379C" w14:textId="77777777" w:rsidR="00996D87" w:rsidRDefault="00996D87" w:rsidP="006127BC">
            <w:pPr>
              <w:rPr>
                <w:ins w:id="23301" w:author="家榮 張" w:date="2021-05-18T09:56:00Z"/>
                <w:rFonts w:ascii="標楷體" w:eastAsia="標楷體" w:hAnsi="標楷體"/>
              </w:rPr>
            </w:pPr>
            <w:ins w:id="23302" w:author="家榮 張" w:date="2021-05-18T09:56:00Z">
              <w:r>
                <w:rPr>
                  <w:rFonts w:ascii="標楷體" w:eastAsia="標楷體" w:hAnsi="標楷體" w:hint="eastAsia"/>
                </w:rPr>
                <w:t>關係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B5A9A" w14:textId="77777777" w:rsidR="00996D87" w:rsidRDefault="00996D87" w:rsidP="006127BC">
            <w:pPr>
              <w:rPr>
                <w:ins w:id="23303" w:author="家榮 張" w:date="2021-05-18T09:56:00Z"/>
                <w:rFonts w:ascii="標楷體" w:eastAsia="標楷體" w:hAnsi="標楷體"/>
              </w:rPr>
            </w:pPr>
            <w:ins w:id="23304" w:author="家榮 張" w:date="2021-05-18T09:56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F943F" w14:textId="77777777" w:rsidR="00996D87" w:rsidRDefault="00996D87" w:rsidP="006127BC">
            <w:pPr>
              <w:rPr>
                <w:ins w:id="23305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7079D" w14:textId="77777777" w:rsidR="00996D87" w:rsidRDefault="00996D87" w:rsidP="006127BC">
            <w:pPr>
              <w:rPr>
                <w:ins w:id="23306" w:author="家榮 張" w:date="2021-05-18T09:56:00Z"/>
                <w:rFonts w:ascii="標楷體" w:eastAsia="標楷體" w:hAnsi="標楷體"/>
              </w:rPr>
            </w:pPr>
            <w:ins w:id="23307" w:author="家榮 張" w:date="2021-05-18T09:5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RelationCode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"_(13).附件13"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附件-13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B388" w14:textId="77777777" w:rsidR="00996D87" w:rsidRDefault="00996D87" w:rsidP="006127BC">
            <w:pPr>
              <w:rPr>
                <w:ins w:id="23308" w:author="家榮 張" w:date="2021-05-18T09:56:00Z"/>
                <w:rFonts w:ascii="標楷體" w:eastAsia="標楷體" w:hAnsi="標楷體"/>
              </w:rPr>
            </w:pPr>
            <w:ins w:id="23309" w:author="家榮 張" w:date="2021-05-18T09:56:00Z">
              <w:r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3234E" w14:textId="77777777" w:rsidR="00996D87" w:rsidRDefault="00996D87" w:rsidP="006127BC">
            <w:pPr>
              <w:rPr>
                <w:ins w:id="23310" w:author="家榮 張" w:date="2021-05-18T09:56:00Z"/>
                <w:rFonts w:ascii="標楷體" w:eastAsia="標楷體" w:hAnsi="標楷體"/>
              </w:rPr>
            </w:pPr>
            <w:ins w:id="23311" w:author="家榮 張" w:date="2021-05-18T09:5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E11F9" w14:textId="77777777" w:rsidR="00996D87" w:rsidRDefault="00996D87" w:rsidP="006127BC">
            <w:pPr>
              <w:rPr>
                <w:ins w:id="23312" w:author="家榮 張" w:date="2021-05-18T09:56:00Z"/>
                <w:rFonts w:ascii="標楷體" w:eastAsia="標楷體" w:hAnsi="標楷體"/>
              </w:rPr>
            </w:pPr>
            <w:ins w:id="23313" w:author="家榮 張" w:date="2021-05-18T09:56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52343E7E" w14:textId="77777777" w:rsidR="00996D87" w:rsidRDefault="00996D87" w:rsidP="006127BC">
            <w:pPr>
              <w:ind w:left="226" w:hangingChars="94" w:hanging="226"/>
              <w:rPr>
                <w:ins w:id="23314" w:author="家榮 張" w:date="2021-05-18T09:56:00Z"/>
                <w:rFonts w:ascii="標楷體" w:eastAsia="標楷體" w:hAnsi="標楷體"/>
              </w:rPr>
            </w:pPr>
            <w:ins w:id="23315" w:author="家榮 張" w:date="2021-05-18T09:56:00Z">
              <w:r>
                <w:rPr>
                  <w:rFonts w:ascii="標楷體" w:eastAsia="標楷體" w:hAnsi="標楷體" w:hint="eastAsia"/>
                </w:rPr>
                <w:t>2.其他功能時，自動顯示原值，可以修改</w:t>
              </w:r>
            </w:ins>
          </w:p>
          <w:p w14:paraId="394E5B17" w14:textId="77777777" w:rsidR="00996D87" w:rsidRPr="00283B73" w:rsidRDefault="00996D87" w:rsidP="006127BC">
            <w:pPr>
              <w:ind w:left="226" w:hangingChars="94" w:hanging="226"/>
              <w:rPr>
                <w:ins w:id="23316" w:author="家榮 張" w:date="2021-05-18T09:56:00Z"/>
                <w:rFonts w:ascii="標楷體" w:eastAsia="標楷體" w:hAnsi="標楷體"/>
              </w:rPr>
            </w:pPr>
            <w:ins w:id="23317" w:author="家榮 張" w:date="2021-05-18T09:56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/>
                </w:rPr>
                <w:t>Cust</w:t>
              </w:r>
              <w:r>
                <w:rPr>
                  <w:rFonts w:ascii="標楷體" w:eastAsia="標楷體" w:hAnsi="標楷體" w:hint="eastAsia"/>
                </w:rPr>
                <w:t>Re</w:t>
              </w:r>
              <w:r>
                <w:rPr>
                  <w:rFonts w:ascii="標楷體" w:eastAsia="標楷體" w:hAnsi="標楷體"/>
                </w:rPr>
                <w:t>lDetail.RelationCode</w:t>
              </w:r>
            </w:ins>
          </w:p>
        </w:tc>
      </w:tr>
      <w:tr w:rsidR="00996D87" w14:paraId="3A39C3B5" w14:textId="77777777" w:rsidTr="006127BC">
        <w:trPr>
          <w:trHeight w:val="291"/>
          <w:jc w:val="center"/>
          <w:ins w:id="23318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E9CF9" w14:textId="77777777" w:rsidR="00996D87" w:rsidRDefault="00996D87" w:rsidP="006127BC">
            <w:pPr>
              <w:rPr>
                <w:ins w:id="23319" w:author="家榮 張" w:date="2021-05-18T09:56:00Z"/>
                <w:rFonts w:ascii="標楷體" w:eastAsia="標楷體" w:hAnsi="標楷體"/>
              </w:rPr>
            </w:pPr>
            <w:ins w:id="23320" w:author="家榮 張" w:date="2021-05-18T09:56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8B09B" w14:textId="77777777" w:rsidR="00996D87" w:rsidRDefault="00996D87" w:rsidP="006127BC">
            <w:pPr>
              <w:rPr>
                <w:ins w:id="23321" w:author="家榮 張" w:date="2021-05-18T09:56:00Z"/>
                <w:rFonts w:ascii="標楷體" w:eastAsia="標楷體" w:hAnsi="標楷體"/>
              </w:rPr>
            </w:pPr>
            <w:ins w:id="23322" w:author="家榮 張" w:date="2021-05-18T09:56:00Z">
              <w:r>
                <w:rPr>
                  <w:rFonts w:ascii="標楷體" w:eastAsia="標楷體" w:hAnsi="標楷體" w:hint="eastAsia"/>
                </w:rPr>
                <w:t>備註類型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C1454" w14:textId="77777777" w:rsidR="00996D87" w:rsidRDefault="00996D87" w:rsidP="006127BC">
            <w:pPr>
              <w:rPr>
                <w:ins w:id="23323" w:author="家榮 張" w:date="2021-05-18T09:56:00Z"/>
                <w:rFonts w:ascii="標楷體" w:eastAsia="標楷體" w:hAnsi="標楷體"/>
              </w:rPr>
            </w:pPr>
            <w:ins w:id="23324" w:author="家榮 張" w:date="2021-05-18T09:56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4DB8C" w14:textId="77777777" w:rsidR="00996D87" w:rsidRDefault="00996D87" w:rsidP="006127BC">
            <w:pPr>
              <w:rPr>
                <w:ins w:id="23325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7353F" w14:textId="77777777" w:rsidR="00996D87" w:rsidRDefault="00996D87" w:rsidP="006127BC">
            <w:pPr>
              <w:rPr>
                <w:ins w:id="23326" w:author="家榮 張" w:date="2021-05-18T09:56:00Z"/>
                <w:rFonts w:ascii="標楷體" w:eastAsia="標楷體" w:hAnsi="標楷體"/>
              </w:rPr>
            </w:pPr>
            <w:ins w:id="23327" w:author="家榮 張" w:date="2021-05-18T09:5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CustRelRemark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"_(16).附件16"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附件-16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26BE2" w14:textId="77777777" w:rsidR="00996D87" w:rsidRDefault="00996D87" w:rsidP="006127BC">
            <w:pPr>
              <w:rPr>
                <w:ins w:id="23328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192B5" w14:textId="77777777" w:rsidR="00996D87" w:rsidRDefault="00996D87" w:rsidP="006127BC">
            <w:pPr>
              <w:rPr>
                <w:ins w:id="23329" w:author="家榮 張" w:date="2021-05-18T09:56:00Z"/>
                <w:rFonts w:ascii="標楷體" w:eastAsia="標楷體" w:hAnsi="標楷體"/>
              </w:rPr>
            </w:pPr>
            <w:ins w:id="23330" w:author="家榮 張" w:date="2021-05-18T09:5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5D690" w14:textId="77777777" w:rsidR="00996D87" w:rsidRDefault="00996D87" w:rsidP="006127BC">
            <w:pPr>
              <w:rPr>
                <w:ins w:id="23331" w:author="家榮 張" w:date="2021-05-18T09:56:00Z"/>
                <w:rFonts w:ascii="標楷體" w:eastAsia="標楷體" w:hAnsi="標楷體"/>
              </w:rPr>
            </w:pPr>
            <w:ins w:id="23332" w:author="家榮 張" w:date="2021-05-18T09:56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0C051D9E" w14:textId="77777777" w:rsidR="00996D87" w:rsidRDefault="00996D87" w:rsidP="006127BC">
            <w:pPr>
              <w:ind w:left="226" w:hangingChars="94" w:hanging="226"/>
              <w:rPr>
                <w:ins w:id="23333" w:author="家榮 張" w:date="2021-05-18T09:56:00Z"/>
                <w:rFonts w:ascii="標楷體" w:eastAsia="標楷體" w:hAnsi="標楷體"/>
              </w:rPr>
            </w:pPr>
            <w:ins w:id="23334" w:author="家榮 張" w:date="2021-05-18T09:56:00Z">
              <w:r>
                <w:rPr>
                  <w:rFonts w:ascii="標楷體" w:eastAsia="標楷體" w:hAnsi="標楷體" w:hint="eastAsia"/>
                </w:rPr>
                <w:t>2.其他功能時，自動顯示原值，可以修改</w:t>
              </w:r>
            </w:ins>
          </w:p>
          <w:p w14:paraId="3B4DFEEE" w14:textId="77777777" w:rsidR="00996D87" w:rsidRDefault="00996D87" w:rsidP="006127BC">
            <w:pPr>
              <w:rPr>
                <w:ins w:id="23335" w:author="家榮 張" w:date="2021-05-18T09:56:00Z"/>
                <w:rFonts w:ascii="標楷體" w:eastAsia="標楷體" w:hAnsi="標楷體"/>
              </w:rPr>
            </w:pPr>
            <w:ins w:id="23336" w:author="家榮 張" w:date="2021-05-18T09:56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/>
                </w:rPr>
                <w:t xml:space="preserve"> Cust</w:t>
              </w:r>
              <w:r>
                <w:rPr>
                  <w:rFonts w:ascii="標楷體" w:eastAsia="標楷體" w:hAnsi="標楷體" w:hint="eastAsia"/>
                </w:rPr>
                <w:t>Re</w:t>
              </w:r>
              <w:r>
                <w:rPr>
                  <w:rFonts w:ascii="標楷體" w:eastAsia="標楷體" w:hAnsi="標楷體"/>
                </w:rPr>
                <w:t>lDetail</w:t>
              </w:r>
              <w:r>
                <w:rPr>
                  <w:rFonts w:ascii="標楷體" w:eastAsia="標楷體" w:hAnsi="標楷體" w:hint="eastAsia"/>
                </w:rPr>
                <w:t>.Re</w:t>
              </w:r>
              <w:r>
                <w:rPr>
                  <w:rFonts w:ascii="標楷體" w:eastAsia="標楷體" w:hAnsi="標楷體"/>
                </w:rPr>
                <w:t>markTypeC</w:t>
              </w:r>
              <w:r>
                <w:rPr>
                  <w:rFonts w:ascii="標楷體" w:eastAsia="標楷體" w:hAnsi="標楷體" w:hint="eastAsia"/>
                </w:rPr>
                <w:t>o</w:t>
              </w:r>
              <w:r>
                <w:rPr>
                  <w:rFonts w:ascii="標楷體" w:eastAsia="標楷體" w:hAnsi="標楷體"/>
                </w:rPr>
                <w:t>de</w:t>
              </w:r>
            </w:ins>
          </w:p>
        </w:tc>
      </w:tr>
      <w:tr w:rsidR="00996D87" w14:paraId="03596C48" w14:textId="77777777" w:rsidTr="006127BC">
        <w:trPr>
          <w:trHeight w:val="291"/>
          <w:jc w:val="center"/>
          <w:ins w:id="23337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5C906" w14:textId="77777777" w:rsidR="00996D87" w:rsidRDefault="00996D87" w:rsidP="006127BC">
            <w:pPr>
              <w:rPr>
                <w:ins w:id="23338" w:author="家榮 張" w:date="2021-05-18T09:56:00Z"/>
                <w:rFonts w:ascii="標楷體" w:eastAsia="標楷體" w:hAnsi="標楷體"/>
              </w:rPr>
            </w:pPr>
            <w:ins w:id="23339" w:author="家榮 張" w:date="2021-05-18T09:56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DD5F4" w14:textId="77777777" w:rsidR="00996D87" w:rsidRDefault="00996D87" w:rsidP="006127BC">
            <w:pPr>
              <w:rPr>
                <w:ins w:id="23340" w:author="家榮 張" w:date="2021-05-18T09:56:00Z"/>
                <w:rFonts w:ascii="標楷體" w:eastAsia="標楷體" w:hAnsi="標楷體"/>
              </w:rPr>
            </w:pPr>
            <w:ins w:id="23341" w:author="家榮 張" w:date="2021-05-18T09:56:00Z">
              <w:r>
                <w:rPr>
                  <w:rFonts w:ascii="標楷體" w:eastAsia="標楷體" w:hAnsi="標楷體" w:hint="eastAsia"/>
                </w:rPr>
                <w:t>備註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5C542" w14:textId="77777777" w:rsidR="00996D87" w:rsidRDefault="00996D87" w:rsidP="006127BC">
            <w:pPr>
              <w:rPr>
                <w:ins w:id="23342" w:author="家榮 張" w:date="2021-05-18T09:56:00Z"/>
                <w:rFonts w:ascii="標楷體" w:eastAsia="標楷體" w:hAnsi="標楷體"/>
              </w:rPr>
            </w:pPr>
            <w:ins w:id="23343" w:author="家榮 張" w:date="2021-05-18T09:56:00Z">
              <w:r>
                <w:rPr>
                  <w:rFonts w:ascii="標楷體" w:eastAsia="標楷體" w:hAnsi="標楷體" w:hint="eastAsia"/>
                </w:rPr>
                <w:t>50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D6A17" w14:textId="77777777" w:rsidR="00996D87" w:rsidRDefault="00996D87" w:rsidP="006127BC">
            <w:pPr>
              <w:rPr>
                <w:ins w:id="23344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BCA85" w14:textId="77777777" w:rsidR="00996D87" w:rsidRDefault="00996D87" w:rsidP="006127BC">
            <w:pPr>
              <w:rPr>
                <w:ins w:id="23345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54C2B" w14:textId="77777777" w:rsidR="00996D87" w:rsidRDefault="00996D87" w:rsidP="006127BC">
            <w:pPr>
              <w:rPr>
                <w:ins w:id="23346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8177E" w14:textId="77777777" w:rsidR="00996D87" w:rsidRDefault="00996D87" w:rsidP="006127BC">
            <w:pPr>
              <w:rPr>
                <w:ins w:id="23347" w:author="家榮 張" w:date="2021-05-18T09:56:00Z"/>
                <w:rFonts w:ascii="標楷體" w:eastAsia="標楷體" w:hAnsi="標楷體"/>
              </w:rPr>
            </w:pPr>
            <w:ins w:id="23348" w:author="家榮 張" w:date="2021-05-18T09:5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9F8A5" w14:textId="77777777" w:rsidR="00996D87" w:rsidRDefault="00996D87" w:rsidP="006127BC">
            <w:pPr>
              <w:rPr>
                <w:ins w:id="23349" w:author="家榮 張" w:date="2021-05-18T09:56:00Z"/>
                <w:rFonts w:ascii="標楷體" w:eastAsia="標楷體" w:hAnsi="標楷體"/>
              </w:rPr>
            </w:pPr>
            <w:ins w:id="23350" w:author="家榮 張" w:date="2021-05-18T09:56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28F48A70" w14:textId="77777777" w:rsidR="00996D87" w:rsidRDefault="00996D87" w:rsidP="006127BC">
            <w:pPr>
              <w:ind w:left="226" w:hangingChars="94" w:hanging="226"/>
              <w:rPr>
                <w:ins w:id="23351" w:author="家榮 張" w:date="2021-05-18T09:56:00Z"/>
                <w:rFonts w:ascii="標楷體" w:eastAsia="標楷體" w:hAnsi="標楷體"/>
              </w:rPr>
            </w:pPr>
            <w:ins w:id="23352" w:author="家榮 張" w:date="2021-05-18T09:56:00Z">
              <w:r>
                <w:rPr>
                  <w:rFonts w:ascii="標楷體" w:eastAsia="標楷體" w:hAnsi="標楷體" w:hint="eastAsia"/>
                </w:rPr>
                <w:t>2.其他功能時，自動顯示可以修改</w:t>
              </w:r>
            </w:ins>
          </w:p>
          <w:p w14:paraId="486FC2E1" w14:textId="77777777" w:rsidR="00996D87" w:rsidRDefault="00996D87" w:rsidP="006127BC">
            <w:pPr>
              <w:ind w:left="226" w:hangingChars="94" w:hanging="226"/>
              <w:rPr>
                <w:ins w:id="23353" w:author="家榮 張" w:date="2021-05-18T09:56:00Z"/>
                <w:rFonts w:ascii="標楷體" w:eastAsia="標楷體" w:hAnsi="標楷體"/>
              </w:rPr>
            </w:pPr>
            <w:ins w:id="23354" w:author="家榮 張" w:date="2021-05-18T09:56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.CustRelDetail.Remark</w:t>
              </w:r>
            </w:ins>
          </w:p>
          <w:p w14:paraId="02940390" w14:textId="77777777" w:rsidR="00996D87" w:rsidRDefault="00996D87" w:rsidP="006127BC">
            <w:pPr>
              <w:rPr>
                <w:ins w:id="23355" w:author="家榮 張" w:date="2021-05-18T09:56:00Z"/>
                <w:rFonts w:ascii="標楷體" w:eastAsia="標楷體" w:hAnsi="標楷體"/>
              </w:rPr>
            </w:pPr>
          </w:p>
        </w:tc>
      </w:tr>
      <w:tr w:rsidR="00996D87" w14:paraId="42B34951" w14:textId="77777777" w:rsidTr="006127BC">
        <w:trPr>
          <w:trHeight w:val="291"/>
          <w:jc w:val="center"/>
          <w:ins w:id="23356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9BA5C8" w14:textId="77777777" w:rsidR="00996D87" w:rsidRDefault="00996D87" w:rsidP="006127BC">
            <w:pPr>
              <w:rPr>
                <w:ins w:id="23357" w:author="家榮 張" w:date="2021-05-18T09:56:00Z"/>
                <w:rFonts w:ascii="標楷體" w:eastAsia="標楷體" w:hAnsi="標楷體"/>
              </w:rPr>
            </w:pPr>
            <w:ins w:id="23358" w:author="家榮 張" w:date="2021-05-18T09:56:00Z">
              <w:r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3A6CA" w14:textId="77777777" w:rsidR="00996D87" w:rsidRDefault="00996D87" w:rsidP="006127BC">
            <w:pPr>
              <w:rPr>
                <w:ins w:id="23359" w:author="家榮 張" w:date="2021-05-18T09:56:00Z"/>
                <w:rFonts w:ascii="標楷體" w:eastAsia="標楷體" w:hAnsi="標楷體"/>
              </w:rPr>
            </w:pPr>
            <w:ins w:id="23360" w:author="家榮 張" w:date="2021-05-18T09:56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2665E" w14:textId="77777777" w:rsidR="00996D87" w:rsidRDefault="00996D87" w:rsidP="006127BC">
            <w:pPr>
              <w:rPr>
                <w:ins w:id="23361" w:author="家榮 張" w:date="2021-05-18T09:56:00Z"/>
                <w:rFonts w:ascii="標楷體" w:eastAsia="標楷體" w:hAnsi="標楷體"/>
              </w:rPr>
            </w:pPr>
            <w:ins w:id="23362" w:author="家榮 張" w:date="2021-05-18T09:56:00Z">
              <w:r>
                <w:rPr>
                  <w:rFonts w:ascii="標楷體" w:eastAsia="標楷體" w:hAnsi="標楷體" w:hint="eastAsia"/>
                </w:rPr>
                <w:t>500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DF136" w14:textId="77777777" w:rsidR="00996D87" w:rsidRDefault="00996D87" w:rsidP="006127BC">
            <w:pPr>
              <w:rPr>
                <w:ins w:id="23363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B8AA1" w14:textId="77777777" w:rsidR="00996D87" w:rsidRDefault="00996D87" w:rsidP="006127BC">
            <w:pPr>
              <w:rPr>
                <w:ins w:id="23364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3B20" w14:textId="77777777" w:rsidR="00996D87" w:rsidRDefault="00996D87" w:rsidP="006127BC">
            <w:pPr>
              <w:rPr>
                <w:ins w:id="23365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2FF09" w14:textId="77777777" w:rsidR="00996D87" w:rsidRDefault="00996D87" w:rsidP="006127BC">
            <w:pPr>
              <w:rPr>
                <w:ins w:id="23366" w:author="家榮 張" w:date="2021-05-18T09:56:00Z"/>
                <w:rFonts w:ascii="標楷體" w:eastAsia="標楷體" w:hAnsi="標楷體"/>
              </w:rPr>
            </w:pPr>
            <w:ins w:id="23367" w:author="家榮 張" w:date="2021-05-18T09:5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ECFE4" w14:textId="77777777" w:rsidR="00996D87" w:rsidRDefault="00996D87" w:rsidP="006127BC">
            <w:pPr>
              <w:rPr>
                <w:ins w:id="23368" w:author="家榮 張" w:date="2021-05-18T09:56:00Z"/>
                <w:rFonts w:ascii="標楷體" w:eastAsia="標楷體" w:hAnsi="標楷體"/>
              </w:rPr>
            </w:pPr>
            <w:ins w:id="23369" w:author="家榮 張" w:date="2021-05-18T09:56:00Z">
              <w:r>
                <w:rPr>
                  <w:rFonts w:ascii="標楷體" w:eastAsia="標楷體" w:hAnsi="標楷體" w:hint="eastAsia"/>
                </w:rPr>
                <w:t>1.「新增」時可以輸入</w:t>
              </w:r>
            </w:ins>
          </w:p>
          <w:p w14:paraId="53EA2C94" w14:textId="77777777" w:rsidR="00996D87" w:rsidRDefault="00996D87" w:rsidP="006127BC">
            <w:pPr>
              <w:ind w:left="226" w:hangingChars="94" w:hanging="226"/>
              <w:rPr>
                <w:ins w:id="23370" w:author="家榮 張" w:date="2021-05-18T09:56:00Z"/>
                <w:rFonts w:ascii="標楷體" w:eastAsia="標楷體" w:hAnsi="標楷體"/>
              </w:rPr>
            </w:pPr>
            <w:ins w:id="23371" w:author="家榮 張" w:date="2021-05-18T09:56:00Z">
              <w:r>
                <w:rPr>
                  <w:rFonts w:ascii="標楷體" w:eastAsia="標楷體" w:hAnsi="標楷體" w:hint="eastAsia"/>
                </w:rPr>
                <w:t>2.其他功能時，自動顯示可以修改</w:t>
              </w:r>
            </w:ins>
          </w:p>
          <w:p w14:paraId="59BCFFEF" w14:textId="77777777" w:rsidR="00996D87" w:rsidRDefault="00996D87" w:rsidP="006127BC">
            <w:pPr>
              <w:ind w:left="226" w:hangingChars="94" w:hanging="226"/>
              <w:rPr>
                <w:ins w:id="23372" w:author="家榮 張" w:date="2021-05-18T09:56:00Z"/>
                <w:rFonts w:ascii="標楷體" w:eastAsia="標楷體" w:hAnsi="標楷體"/>
              </w:rPr>
            </w:pPr>
            <w:ins w:id="23373" w:author="家榮 張" w:date="2021-05-18T09:56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.CustRelDetail.Note</w:t>
              </w:r>
            </w:ins>
          </w:p>
        </w:tc>
      </w:tr>
      <w:tr w:rsidR="00996D87" w14:paraId="7DD5849F" w14:textId="77777777" w:rsidTr="006127BC">
        <w:trPr>
          <w:trHeight w:val="291"/>
          <w:jc w:val="center"/>
          <w:ins w:id="23374" w:author="家榮 張" w:date="2021-05-18T09:56:00Z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08BEE" w14:textId="77777777" w:rsidR="00996D87" w:rsidRDefault="00996D87" w:rsidP="006127BC">
            <w:pPr>
              <w:rPr>
                <w:ins w:id="23375" w:author="家榮 張" w:date="2021-05-18T09:56:00Z"/>
                <w:rFonts w:ascii="標楷體" w:eastAsia="標楷體" w:hAnsi="標楷體"/>
              </w:rPr>
            </w:pPr>
            <w:ins w:id="23376" w:author="家榮 張" w:date="2021-05-18T09:56:00Z">
              <w:r>
                <w:rPr>
                  <w:rFonts w:ascii="標楷體" w:eastAsia="標楷體" w:hAnsi="標楷體" w:hint="eastAsia"/>
                </w:rPr>
                <w:t>13</w:t>
              </w:r>
            </w:ins>
          </w:p>
        </w:tc>
        <w:tc>
          <w:tcPr>
            <w:tcW w:w="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50BB1" w14:textId="77777777" w:rsidR="00996D87" w:rsidRDefault="00996D87" w:rsidP="006127BC">
            <w:pPr>
              <w:rPr>
                <w:ins w:id="23377" w:author="家榮 張" w:date="2021-05-18T09:56:00Z"/>
                <w:rFonts w:ascii="標楷體" w:eastAsia="標楷體" w:hAnsi="標楷體"/>
              </w:rPr>
            </w:pPr>
            <w:ins w:id="23378" w:author="家榮 張" w:date="2021-05-18T09:56:00Z">
              <w:r>
                <w:rPr>
                  <w:rFonts w:ascii="標楷體" w:eastAsia="標楷體" w:hAnsi="標楷體" w:hint="eastAsia"/>
                </w:rPr>
                <w:t>狀態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E643B" w14:textId="77777777" w:rsidR="00996D87" w:rsidRDefault="00996D87" w:rsidP="006127BC">
            <w:pPr>
              <w:rPr>
                <w:ins w:id="23379" w:author="家榮 張" w:date="2021-05-18T09:56:00Z"/>
                <w:rFonts w:ascii="標楷體" w:eastAsia="標楷體" w:hAnsi="標楷體"/>
              </w:rPr>
            </w:pPr>
            <w:ins w:id="23380" w:author="家榮 張" w:date="2021-05-18T09:56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30F5" w14:textId="77777777" w:rsidR="00996D87" w:rsidRDefault="00996D87" w:rsidP="006127BC">
            <w:pPr>
              <w:rPr>
                <w:ins w:id="23381" w:author="家榮 張" w:date="2021-05-18T09:56:00Z"/>
                <w:rFonts w:ascii="標楷體" w:eastAsia="標楷體" w:hAnsi="標楷體"/>
              </w:rPr>
            </w:pPr>
          </w:p>
        </w:tc>
        <w:tc>
          <w:tcPr>
            <w:tcW w:w="2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AF4DB" w14:textId="77777777" w:rsidR="00996D87" w:rsidRDefault="00996D87" w:rsidP="006127BC">
            <w:pPr>
              <w:rPr>
                <w:ins w:id="23382" w:author="家榮 張" w:date="2021-05-18T09:56:00Z"/>
                <w:rFonts w:ascii="標楷體" w:eastAsia="標楷體" w:hAnsi="標楷體"/>
              </w:rPr>
            </w:pPr>
            <w:ins w:id="23383" w:author="家榮 張" w:date="2021-05-18T09:56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下拉選單(Re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lStatus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"_(14).附件14" </w:instrTex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r w:rsidRPr="00831FEB" w:rsidDel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 xml:space="preserve"> </w:t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14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044D5" w14:textId="77777777" w:rsidR="00996D87" w:rsidRDefault="00996D87" w:rsidP="006127BC">
            <w:pPr>
              <w:rPr>
                <w:ins w:id="23384" w:author="家榮 張" w:date="2021-05-18T09:56:00Z"/>
                <w:rFonts w:ascii="標楷體" w:eastAsia="標楷體" w:hAnsi="標楷體"/>
              </w:rPr>
            </w:pPr>
            <w:ins w:id="23385" w:author="家榮 張" w:date="2021-05-18T09:5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D7FF7" w14:textId="77777777" w:rsidR="00996D87" w:rsidRDefault="00996D87" w:rsidP="006127BC">
            <w:pPr>
              <w:rPr>
                <w:ins w:id="23386" w:author="家榮 張" w:date="2021-05-18T09:56:00Z"/>
                <w:rFonts w:ascii="標楷體" w:eastAsia="標楷體" w:hAnsi="標楷體"/>
              </w:rPr>
            </w:pPr>
            <w:ins w:id="23387" w:author="家榮 張" w:date="2021-05-18T09:5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2DF61" w14:textId="77777777" w:rsidR="00996D87" w:rsidRDefault="00996D87" w:rsidP="006127BC">
            <w:pPr>
              <w:rPr>
                <w:ins w:id="23388" w:author="家榮 張" w:date="2021-05-18T09:56:00Z"/>
                <w:rFonts w:ascii="標楷體" w:eastAsia="標楷體" w:hAnsi="標楷體"/>
              </w:rPr>
            </w:pPr>
            <w:ins w:id="23389" w:author="家榮 張" w:date="2021-05-18T09:56:00Z">
              <w:r>
                <w:rPr>
                  <w:rFonts w:ascii="標楷體" w:eastAsia="標楷體" w:hAnsi="標楷體" w:hint="eastAsia"/>
                </w:rPr>
                <w:t>1.「新增」時必須輸入</w:t>
              </w:r>
            </w:ins>
          </w:p>
          <w:p w14:paraId="0E204C01" w14:textId="77777777" w:rsidR="00996D87" w:rsidRDefault="00996D87" w:rsidP="006127BC">
            <w:pPr>
              <w:ind w:left="226" w:hangingChars="94" w:hanging="226"/>
              <w:rPr>
                <w:ins w:id="23390" w:author="家榮 張" w:date="2021-05-18T09:56:00Z"/>
                <w:rFonts w:ascii="標楷體" w:eastAsia="標楷體" w:hAnsi="標楷體"/>
              </w:rPr>
            </w:pPr>
            <w:ins w:id="23391" w:author="家榮 張" w:date="2021-05-18T09:56:00Z">
              <w:r>
                <w:rPr>
                  <w:rFonts w:ascii="標楷體" w:eastAsia="標楷體" w:hAnsi="標楷體" w:hint="eastAsia"/>
                </w:rPr>
                <w:t>2.其他功能時，自動顯示可以修改</w:t>
              </w:r>
            </w:ins>
          </w:p>
          <w:p w14:paraId="08108BF2" w14:textId="77777777" w:rsidR="00996D87" w:rsidRDefault="00996D87" w:rsidP="006127BC">
            <w:pPr>
              <w:rPr>
                <w:ins w:id="23392" w:author="家榮 張" w:date="2021-05-18T09:56:00Z"/>
                <w:rFonts w:ascii="標楷體" w:eastAsia="標楷體" w:hAnsi="標楷體"/>
              </w:rPr>
            </w:pPr>
            <w:ins w:id="23393" w:author="家榮 張" w:date="2021-05-18T09:56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.CustRelDetail.Status</w:t>
              </w:r>
            </w:ins>
          </w:p>
        </w:tc>
      </w:tr>
    </w:tbl>
    <w:p w14:paraId="6267CD06" w14:textId="77C6D7AF" w:rsidR="00996D87" w:rsidRDefault="00996D87" w:rsidP="00996D87">
      <w:pPr>
        <w:rPr>
          <w:ins w:id="23394" w:author="家榮 張" w:date="2021-05-18T09:54:00Z"/>
        </w:rPr>
      </w:pPr>
    </w:p>
    <w:p w14:paraId="224D4651" w14:textId="13748170" w:rsidR="00996D87" w:rsidRPr="00996D87" w:rsidRDefault="00996D87">
      <w:pPr>
        <w:rPr>
          <w:ins w:id="23395" w:author="家榮 張" w:date="2021-05-18T09:54:00Z"/>
          <w:rPrChange w:id="23396" w:author="家榮 張" w:date="2021-05-18T09:54:00Z">
            <w:rPr>
              <w:ins w:id="23397" w:author="家榮 張" w:date="2021-05-18T09:54:00Z"/>
            </w:rPr>
          </w:rPrChange>
        </w:rPr>
        <w:pPrChange w:id="23398" w:author="家榮 張" w:date="2021-05-18T09:54:00Z">
          <w:pPr>
            <w:pStyle w:val="3"/>
          </w:pPr>
        </w:pPrChange>
      </w:pPr>
    </w:p>
    <w:p w14:paraId="0ABC1140" w14:textId="0B3DAA14" w:rsidR="00996D87" w:rsidRDefault="00996D87" w:rsidP="00996D87">
      <w:pPr>
        <w:pStyle w:val="4"/>
        <w:numPr>
          <w:ilvl w:val="0"/>
          <w:numId w:val="0"/>
        </w:numPr>
        <w:ind w:left="1134"/>
        <w:rPr>
          <w:ins w:id="23399" w:author="家榮 張" w:date="2021-05-18T09:55:00Z"/>
        </w:rPr>
      </w:pPr>
      <w:ins w:id="23400" w:author="家榮 張" w:date="2021-05-18T09:55:00Z">
        <w:r>
          <w:rPr>
            <w:rFonts w:hint="eastAsia"/>
          </w:rPr>
          <w:t>B</w:t>
        </w:r>
        <w:r>
          <w:t>.UI</w:t>
        </w:r>
        <w:r>
          <w:rPr>
            <w:rFonts w:hint="eastAsia"/>
          </w:rPr>
          <w:t>畫面</w:t>
        </w:r>
        <w:r>
          <w:rPr>
            <w:rFonts w:hint="eastAsia"/>
          </w:rPr>
          <w:t>(</w:t>
        </w:r>
        <w:r>
          <w:rPr>
            <w:rFonts w:hint="eastAsia"/>
          </w:rPr>
          <w:t>修改</w:t>
        </w:r>
        <w:r>
          <w:rPr>
            <w:rFonts w:hint="eastAsia"/>
          </w:rPr>
          <w:t>)</w:t>
        </w:r>
      </w:ins>
    </w:p>
    <w:p w14:paraId="57B27544" w14:textId="432500F0" w:rsidR="00996D87" w:rsidRDefault="00996D87">
      <w:pPr>
        <w:widowControl/>
        <w:rPr>
          <w:ins w:id="23401" w:author="家榮 張" w:date="2021-05-18T09:55:00Z"/>
        </w:rPr>
      </w:pPr>
      <w:ins w:id="23402" w:author="家榮 張" w:date="2021-05-18T09:55:00Z">
        <w:r>
          <w:br w:type="page"/>
        </w:r>
      </w:ins>
    </w:p>
    <w:p w14:paraId="55D301A9" w14:textId="2F198070" w:rsidR="001A37C9" w:rsidRDefault="001A37C9" w:rsidP="001A37C9">
      <w:pPr>
        <w:pStyle w:val="3"/>
        <w:numPr>
          <w:ilvl w:val="2"/>
          <w:numId w:val="54"/>
        </w:numPr>
        <w:rPr>
          <w:ins w:id="23403" w:author="Fegie" w:date="2021-04-28T19:24:00Z"/>
        </w:rPr>
      </w:pPr>
      <w:ins w:id="23404" w:author="Fegie" w:date="2021-04-28T19:23:00Z">
        <w:r>
          <w:rPr>
            <w:rFonts w:hint="eastAsia"/>
          </w:rPr>
          <w:lastRenderedPageBreak/>
          <w:t xml:space="preserve">L1907 </w:t>
        </w:r>
      </w:ins>
      <w:ins w:id="23405" w:author="Fegie" w:date="2021-04-29T10:44:00Z">
        <w:r w:rsidR="00C1400F">
          <w:rPr>
            <w:rFonts w:hint="eastAsia"/>
          </w:rPr>
          <w:t xml:space="preserve"> </w:t>
        </w:r>
      </w:ins>
      <w:ins w:id="23406" w:author="Fegie" w:date="2021-04-28T19:23:00Z">
        <w:r>
          <w:rPr>
            <w:rFonts w:hint="eastAsia"/>
          </w:rPr>
          <w:t>公司戶財務狀況明細資料查詢</w:t>
        </w:r>
      </w:ins>
      <w:ins w:id="23407" w:author="Fegie" w:date="2021-05-05T16:25:00Z">
        <w:r w:rsidR="00C817AE">
          <w:rPr>
            <w:rFonts w:hAnsi="標楷體" w:hint="eastAsia"/>
          </w:rPr>
          <w:t>***</w:t>
        </w:r>
      </w:ins>
    </w:p>
    <w:p w14:paraId="4C7681A7" w14:textId="77777777" w:rsidR="001A37C9" w:rsidRPr="00AF1A82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23408" w:author="Fegie" w:date="2021-04-28T19:24:00Z"/>
          <w:lang w:eastAsia="x-none"/>
        </w:rPr>
      </w:pPr>
      <w:ins w:id="23409" w:author="Fegie" w:date="2021-04-28T19:24:00Z">
        <w:r>
          <w:rPr>
            <w:rFonts w:hint="eastAsia"/>
          </w:rPr>
          <w:t xml:space="preserve">  </w:t>
        </w:r>
        <w:r w:rsidRPr="00AF1A82">
          <w:t>功能說明</w:t>
        </w:r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1A37C9" w:rsidRPr="00AF1A82" w14:paraId="31BC6122" w14:textId="77777777" w:rsidTr="00C1400F">
        <w:trPr>
          <w:trHeight w:val="277"/>
          <w:ins w:id="23410" w:author="Fegie" w:date="2021-04-28T19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58C239" w14:textId="77777777" w:rsidR="001A37C9" w:rsidRPr="00AF1A82" w:rsidRDefault="001A37C9" w:rsidP="00C1400F">
            <w:pPr>
              <w:rPr>
                <w:ins w:id="23411" w:author="Fegie" w:date="2021-04-28T19:24:00Z"/>
                <w:rFonts w:ascii="標楷體" w:eastAsia="標楷體" w:hAnsi="標楷體"/>
                <w:lang w:eastAsia="x-none"/>
              </w:rPr>
            </w:pPr>
            <w:ins w:id="23412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200DC0" w14:textId="2AD8ACCF" w:rsidR="001A37C9" w:rsidRPr="00AF1A82" w:rsidRDefault="000505BF" w:rsidP="00C1400F">
            <w:pPr>
              <w:rPr>
                <w:ins w:id="23413" w:author="Fegie" w:date="2021-04-28T19:24:00Z"/>
                <w:rFonts w:ascii="標楷體" w:eastAsia="標楷體" w:hAnsi="標楷體"/>
                <w:lang w:eastAsia="x-none"/>
              </w:rPr>
            </w:pPr>
            <w:ins w:id="23414" w:author="Fegie" w:date="2021-05-01T18:35:00Z">
              <w:r>
                <w:rPr>
                  <w:rFonts w:ascii="標楷體" w:eastAsia="標楷體" w:hAnsi="標楷體" w:hint="eastAsia"/>
                </w:rPr>
                <w:t>公司戶財務狀況明細資料查詢</w:t>
              </w:r>
            </w:ins>
          </w:p>
        </w:tc>
      </w:tr>
      <w:tr w:rsidR="001A37C9" w:rsidRPr="00AF1A82" w14:paraId="0481A5AB" w14:textId="77777777" w:rsidTr="00C1400F">
        <w:trPr>
          <w:trHeight w:val="277"/>
          <w:ins w:id="23415" w:author="Fegie" w:date="2021-04-28T19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E71BC9" w14:textId="77777777" w:rsidR="001A37C9" w:rsidRPr="00AF1A82" w:rsidRDefault="001A37C9" w:rsidP="00C1400F">
            <w:pPr>
              <w:rPr>
                <w:ins w:id="23416" w:author="Fegie" w:date="2021-04-28T19:24:00Z"/>
                <w:rFonts w:ascii="標楷體" w:eastAsia="標楷體" w:hAnsi="標楷體"/>
                <w:lang w:eastAsia="x-none"/>
              </w:rPr>
            </w:pPr>
            <w:ins w:id="23417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721BDF9" w14:textId="18200B18" w:rsidR="001A37C9" w:rsidRPr="00AF1A82" w:rsidRDefault="001A37C9" w:rsidP="00C1400F">
            <w:pPr>
              <w:rPr>
                <w:ins w:id="23418" w:author="Fegie" w:date="2021-04-28T19:24:00Z"/>
                <w:rFonts w:ascii="標楷體" w:eastAsia="標楷體" w:hAnsi="標楷體"/>
                <w:lang w:eastAsia="x-none"/>
              </w:rPr>
            </w:pPr>
            <w:ins w:id="23419" w:author="Fegie" w:date="2021-04-28T19:24:00Z">
              <w:r>
                <w:rPr>
                  <w:rFonts w:ascii="標楷體" w:eastAsia="標楷體" w:hAnsi="標楷體" w:hint="eastAsia"/>
                </w:rPr>
                <w:t>查詢或異動</w:t>
              </w:r>
            </w:ins>
            <w:ins w:id="23420" w:author="Fegie" w:date="2021-05-01T18:35:00Z">
              <w:r w:rsidR="000505BF">
                <w:rPr>
                  <w:rFonts w:ascii="標楷體" w:eastAsia="標楷體" w:hAnsi="標楷體" w:hint="eastAsia"/>
                </w:rPr>
                <w:t>公司戶財務</w:t>
              </w:r>
            </w:ins>
            <w:ins w:id="23421" w:author="Fegie" w:date="2021-04-28T19:24:00Z">
              <w:r>
                <w:rPr>
                  <w:rFonts w:ascii="標楷體" w:eastAsia="標楷體" w:hAnsi="標楷體" w:hint="eastAsia"/>
                </w:rPr>
                <w:t>資料時</w:t>
              </w:r>
            </w:ins>
          </w:p>
        </w:tc>
      </w:tr>
      <w:tr w:rsidR="001A37C9" w:rsidRPr="00AF1A82" w14:paraId="0A837858" w14:textId="77777777" w:rsidTr="00C1400F">
        <w:trPr>
          <w:trHeight w:val="773"/>
          <w:ins w:id="23422" w:author="Fegie" w:date="2021-04-28T19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CBD4B0A" w14:textId="77777777" w:rsidR="001A37C9" w:rsidRPr="00AF1A82" w:rsidRDefault="001A37C9" w:rsidP="00C1400F">
            <w:pPr>
              <w:rPr>
                <w:ins w:id="23423" w:author="Fegie" w:date="2021-04-28T19:24:00Z"/>
                <w:rFonts w:ascii="標楷體" w:eastAsia="標楷體" w:hAnsi="標楷體"/>
                <w:lang w:eastAsia="x-none"/>
              </w:rPr>
            </w:pPr>
            <w:ins w:id="23424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F4A823" w14:textId="78CE66E4" w:rsidR="001A37C9" w:rsidRPr="000505BF" w:rsidRDefault="005F2ED3" w:rsidP="00C1400F">
            <w:pPr>
              <w:rPr>
                <w:ins w:id="23425" w:author="Fegie" w:date="2021-04-28T19:24:00Z"/>
                <w:rFonts w:ascii="標楷體" w:eastAsia="標楷體" w:hAnsi="標楷體"/>
                <w:color w:val="FF0000"/>
                <w:rPrChange w:id="23426" w:author="Fegie" w:date="2021-05-01T18:35:00Z">
                  <w:rPr>
                    <w:ins w:id="23427" w:author="Fegie" w:date="2021-04-28T19:24:00Z"/>
                    <w:rFonts w:ascii="標楷體" w:eastAsia="標楷體" w:hAnsi="標楷體"/>
                  </w:rPr>
                </w:rPrChange>
              </w:rPr>
            </w:pPr>
            <w:ins w:id="23428" w:author="st1" w:date="2021-05-06T10:5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3429" w:author="st1" w:date="2021-05-06T10:52:00Z">
              <w:r w:rsidRPr="004B136D">
                <w:rPr>
                  <w:rFonts w:ascii="標楷體" w:eastAsia="標楷體" w:hAnsi="標楷體" w:hint="eastAsia"/>
                </w:rPr>
                <w:t>參考「作業流程.客戶作業」</w:t>
              </w:r>
            </w:ins>
            <w:ins w:id="23430" w:author="Fegie" w:date="2021-04-28T19:24:00Z">
              <w:del w:id="23431" w:author="st1" w:date="2021-05-06T10:52:00Z">
                <w:r w:rsidR="001A37C9" w:rsidRPr="000505BF" w:rsidDel="005F2ED3">
                  <w:rPr>
                    <w:rFonts w:ascii="標楷體" w:eastAsia="標楷體" w:hAnsi="標楷體" w:hint="eastAsia"/>
                    <w:color w:val="FF0000"/>
                    <w:rPrChange w:id="23432" w:author="Fegie" w:date="2021-05-01T18:35:00Z">
                      <w:rPr>
                        <w:rFonts w:ascii="標楷體" w:eastAsia="標楷體" w:hAnsi="標楷體" w:hint="eastAsia"/>
                      </w:rPr>
                    </w:rPrChange>
                  </w:rPr>
                  <w:delText>參考流程</w:delText>
                </w:r>
              </w:del>
            </w:ins>
          </w:p>
          <w:p w14:paraId="38E2F09A" w14:textId="65168ADA" w:rsidR="001A37C9" w:rsidRPr="00404034" w:rsidRDefault="005F2ED3" w:rsidP="00C1400F">
            <w:pPr>
              <w:rPr>
                <w:ins w:id="23433" w:author="Fegie" w:date="2021-04-28T19:24:00Z"/>
                <w:rFonts w:ascii="標楷體" w:eastAsia="標楷體" w:hAnsi="標楷體"/>
              </w:rPr>
            </w:pPr>
            <w:ins w:id="23434" w:author="st1" w:date="2021-05-06T10:53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23435" w:author="Fegie" w:date="2021-04-28T19:24:00Z">
              <w:del w:id="23436" w:author="st1" w:date="2021-05-06T10:53:00Z">
                <w:r w:rsidR="001A37C9" w:rsidDel="005F2ED3">
                  <w:rPr>
                    <w:rFonts w:ascii="標楷體" w:eastAsia="標楷體" w:hAnsi="標楷體" w:hint="eastAsia"/>
                  </w:rPr>
                  <w:delText>1.</w:delText>
                </w:r>
                <w:r w:rsidR="001A37C9" w:rsidRPr="00404034" w:rsidDel="005F2ED3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  <w:r w:rsidR="001A37C9">
                <w:rPr>
                  <w:rFonts w:ascii="標楷體" w:eastAsia="標楷體" w:hAnsi="標楷體" w:hint="eastAsia"/>
                </w:rPr>
                <w:t>查</w:t>
              </w:r>
              <w:r w:rsidR="001A37C9" w:rsidRPr="00404034">
                <w:rPr>
                  <w:rFonts w:ascii="標楷體" w:eastAsia="標楷體" w:hAnsi="標楷體" w:hint="eastAsia"/>
                </w:rPr>
                <w:t>詢</w:t>
              </w:r>
            </w:ins>
            <w:ins w:id="23437" w:author="Fegie" w:date="2021-05-01T18:38:00Z">
              <w:r w:rsidR="000505BF">
                <w:rPr>
                  <w:rFonts w:ascii="標楷體" w:eastAsia="標楷體" w:hAnsi="標楷體" w:hint="eastAsia"/>
                </w:rPr>
                <w:t>公司戶財務狀況</w:t>
              </w:r>
            </w:ins>
            <w:ins w:id="23438" w:author="Fegie" w:date="2021-04-28T19:24:00Z">
              <w:r w:rsidR="001A37C9" w:rsidRPr="00404034">
                <w:rPr>
                  <w:rFonts w:ascii="標楷體" w:eastAsia="標楷體" w:hAnsi="標楷體" w:hint="eastAsia"/>
                </w:rPr>
                <w:t>檔</w:t>
              </w:r>
              <w:r w:rsidR="001A37C9">
                <w:rPr>
                  <w:rFonts w:ascii="標楷體" w:eastAsia="標楷體" w:hAnsi="標楷體" w:hint="eastAsia"/>
                </w:rPr>
                <w:t>(</w:t>
              </w:r>
            </w:ins>
            <w:ins w:id="23439" w:author="Fegie" w:date="2021-05-01T18:38:00Z">
              <w:r w:rsidR="000505BF">
                <w:rPr>
                  <w:rFonts w:ascii="標楷體" w:eastAsia="標楷體" w:hAnsi="標楷體"/>
                </w:rPr>
                <w:t>CustFin</w:t>
              </w:r>
            </w:ins>
            <w:ins w:id="23440" w:author="Fegie" w:date="2021-04-28T19:24:00Z">
              <w:r w:rsidR="001A37C9">
                <w:rPr>
                  <w:rFonts w:ascii="標楷體" w:eastAsia="標楷體" w:hAnsi="標楷體" w:hint="eastAsia"/>
                </w:rPr>
                <w:t>)</w:t>
              </w:r>
            </w:ins>
          </w:p>
          <w:p w14:paraId="75350C06" w14:textId="1AC880C3" w:rsidR="001A37C9" w:rsidRDefault="005F2ED3" w:rsidP="00C1400F">
            <w:pPr>
              <w:rPr>
                <w:ins w:id="23441" w:author="Fegie" w:date="2021-04-28T19:24:00Z"/>
                <w:rFonts w:ascii="標楷體" w:eastAsia="標楷體" w:hAnsi="標楷體"/>
                <w:lang w:eastAsia="zh-HK"/>
              </w:rPr>
            </w:pPr>
            <w:ins w:id="23442" w:author="st1" w:date="2021-05-06T10:53:00Z">
              <w:r>
                <w:rPr>
                  <w:rFonts w:ascii="標楷體" w:eastAsia="標楷體" w:hAnsi="標楷體" w:hint="eastAsia"/>
                </w:rPr>
                <w:t>3.</w:t>
              </w:r>
            </w:ins>
            <w:ins w:id="23443" w:author="Fegie" w:date="2021-04-28T19:24:00Z">
              <w:del w:id="23444" w:author="st1" w:date="2021-05-06T10:53:00Z">
                <w:r w:rsidR="001A37C9" w:rsidDel="005F2ED3">
                  <w:rPr>
                    <w:rFonts w:ascii="標楷體" w:eastAsia="標楷體" w:hAnsi="標楷體" w:hint="eastAsia"/>
                  </w:rPr>
                  <w:delText xml:space="preserve">2. </w:delText>
                </w:r>
              </w:del>
              <w:r w:rsidR="001A37C9">
                <w:rPr>
                  <w:rFonts w:ascii="標楷體" w:eastAsia="標楷體" w:hAnsi="標楷體" w:hint="eastAsia"/>
                  <w:lang w:eastAsia="zh-HK"/>
                </w:rPr>
                <w:t>依據輸入查詢條件</w:t>
              </w:r>
              <w:r w:rsidR="001A37C9">
                <w:rPr>
                  <w:rFonts w:ascii="標楷體" w:eastAsia="標楷體" w:hAnsi="標楷體" w:hint="eastAsia"/>
                </w:rPr>
                <w:t>,</w:t>
              </w:r>
              <w:r w:rsidR="001A37C9">
                <w:rPr>
                  <w:rFonts w:ascii="標楷體" w:eastAsia="標楷體" w:hAnsi="標楷體" w:hint="eastAsia"/>
                  <w:lang w:eastAsia="zh-HK"/>
                </w:rPr>
                <w:t>輸出查詢資料</w:t>
              </w:r>
            </w:ins>
          </w:p>
          <w:p w14:paraId="7900FE37" w14:textId="77777777" w:rsidR="000505BF" w:rsidRDefault="001A37C9" w:rsidP="000505BF">
            <w:pPr>
              <w:rPr>
                <w:ins w:id="23445" w:author="Fegie" w:date="2021-05-01T18:40:00Z"/>
                <w:rFonts w:ascii="標楷體" w:eastAsia="標楷體" w:hAnsi="標楷體"/>
              </w:rPr>
            </w:pPr>
            <w:ins w:id="23446" w:author="Fegie" w:date="2021-04-28T19:24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</w:t>
              </w:r>
            </w:ins>
            <w:ins w:id="23447" w:author="Fegie" w:date="2021-05-01T18:40:00Z">
              <w:r w:rsidR="000505BF">
                <w:rPr>
                  <w:rFonts w:ascii="標楷體" w:eastAsia="標楷體" w:hAnsi="標楷體" w:hint="eastAsia"/>
                </w:rPr>
                <w:t xml:space="preserve"> </w:t>
              </w:r>
              <w:r w:rsidR="000505BF">
                <w:rPr>
                  <w:rFonts w:ascii="標楷體" w:eastAsia="標楷體" w:hAnsi="標楷體"/>
                </w:rPr>
                <w:t>(1).</w:t>
              </w:r>
              <w:r w:rsidR="000505BF">
                <w:rPr>
                  <w:rFonts w:ascii="標楷體" w:eastAsia="標楷體" w:hAnsi="標楷體" w:hint="eastAsia"/>
                </w:rPr>
                <w:t>客戶識別碼(</w:t>
              </w:r>
              <w:r w:rsidR="000505BF">
                <w:rPr>
                  <w:rFonts w:ascii="標楷體" w:eastAsia="標楷體" w:hAnsi="標楷體"/>
                </w:rPr>
                <w:t>CustUKey</w:t>
              </w:r>
              <w:r w:rsidR="000505BF">
                <w:rPr>
                  <w:rFonts w:ascii="標楷體" w:eastAsia="標楷體" w:hAnsi="標楷體" w:hint="eastAsia"/>
                </w:rPr>
                <w:t>)</w:t>
              </w:r>
              <w:r w:rsidR="000505BF">
                <w:rPr>
                  <w:rFonts w:ascii="標楷體" w:eastAsia="標楷體" w:hAnsi="標楷體"/>
                </w:rPr>
                <w:t xml:space="preserve"> = </w:t>
              </w:r>
              <w:r w:rsidR="000505BF">
                <w:rPr>
                  <w:rFonts w:ascii="標楷體" w:eastAsia="標楷體" w:hAnsi="標楷體" w:hint="eastAsia"/>
                </w:rPr>
                <w:t>輸入條件「統一編號」</w:t>
              </w:r>
            </w:ins>
          </w:p>
          <w:p w14:paraId="0F1B3858" w14:textId="4D2F8174" w:rsidR="001A37C9" w:rsidRDefault="000505BF" w:rsidP="00C1400F">
            <w:pPr>
              <w:rPr>
                <w:ins w:id="23448" w:author="Fegie" w:date="2021-05-01T19:00:00Z"/>
                <w:rFonts w:ascii="標楷體" w:eastAsia="標楷體" w:hAnsi="標楷體"/>
              </w:rPr>
            </w:pPr>
            <w:ins w:id="23449" w:author="Fegie" w:date="2021-05-01T18:40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     </w:t>
              </w:r>
              <w:r>
                <w:rPr>
                  <w:rFonts w:ascii="標楷體" w:eastAsia="標楷體" w:hAnsi="標楷體" w:hint="eastAsia"/>
                </w:rPr>
                <w:t>之客戶識別碼(</w:t>
              </w:r>
              <w:r>
                <w:rPr>
                  <w:rFonts w:ascii="標楷體" w:eastAsia="標楷體" w:hAnsi="標楷體"/>
                </w:rPr>
                <w:t>CustMain.CustUKey)</w:t>
              </w:r>
            </w:ins>
          </w:p>
          <w:p w14:paraId="447B4C40" w14:textId="53949085" w:rsidR="008507C3" w:rsidRDefault="008507C3" w:rsidP="008507C3">
            <w:pPr>
              <w:rPr>
                <w:ins w:id="23450" w:author="Fegie" w:date="2021-05-01T19:00:00Z"/>
                <w:rFonts w:ascii="標楷體" w:eastAsia="標楷體" w:hAnsi="標楷體"/>
              </w:rPr>
            </w:pPr>
            <w:ins w:id="23451" w:author="Fegie" w:date="2021-05-01T19:00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</w:t>
              </w:r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>(2).</w:t>
              </w:r>
              <w:r>
                <w:rPr>
                  <w:rFonts w:ascii="標楷體" w:eastAsia="標楷體" w:hAnsi="標楷體" w:hint="eastAsia"/>
                </w:rPr>
                <w:t>客戶識別碼(</w:t>
              </w:r>
              <w:r>
                <w:rPr>
                  <w:rFonts w:ascii="標楷體" w:eastAsia="標楷體" w:hAnsi="標楷體"/>
                </w:rPr>
                <w:t>CustUKey</w:t>
              </w:r>
              <w:r>
                <w:rPr>
                  <w:rFonts w:ascii="標楷體" w:eastAsia="標楷體" w:hAnsi="標楷體" w:hint="eastAsia"/>
                </w:rPr>
                <w:t>)</w:t>
              </w:r>
              <w:r>
                <w:rPr>
                  <w:rFonts w:ascii="標楷體" w:eastAsia="標楷體" w:hAnsi="標楷體"/>
                </w:rPr>
                <w:t xml:space="preserve"> = </w:t>
              </w:r>
              <w:r>
                <w:rPr>
                  <w:rFonts w:ascii="標楷體" w:eastAsia="標楷體" w:hAnsi="標楷體" w:hint="eastAsia"/>
                </w:rPr>
                <w:t>輸入條件「公司名稱」</w:t>
              </w:r>
            </w:ins>
          </w:p>
          <w:p w14:paraId="328620C6" w14:textId="2B8A57DC" w:rsidR="008507C3" w:rsidRDefault="008507C3" w:rsidP="00C1400F">
            <w:pPr>
              <w:rPr>
                <w:ins w:id="23452" w:author="Fegie" w:date="2021-04-28T19:24:00Z"/>
                <w:rFonts w:ascii="標楷體" w:eastAsia="標楷體" w:hAnsi="標楷體"/>
              </w:rPr>
            </w:pPr>
            <w:ins w:id="23453" w:author="Fegie" w:date="2021-05-01T19:00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     </w:t>
              </w:r>
              <w:r>
                <w:rPr>
                  <w:rFonts w:ascii="標楷體" w:eastAsia="標楷體" w:hAnsi="標楷體" w:hint="eastAsia"/>
                </w:rPr>
                <w:t>之客戶識別碼(</w:t>
              </w:r>
              <w:r>
                <w:rPr>
                  <w:rFonts w:ascii="標楷體" w:eastAsia="標楷體" w:hAnsi="標楷體"/>
                </w:rPr>
                <w:t>CustMain.CustUKey)</w:t>
              </w:r>
            </w:ins>
          </w:p>
          <w:p w14:paraId="224D4CAE" w14:textId="79527A93" w:rsidR="001A37C9" w:rsidRPr="00BA4B70" w:rsidRDefault="005F2ED3" w:rsidP="00C1400F">
            <w:pPr>
              <w:rPr>
                <w:ins w:id="23454" w:author="Fegie" w:date="2021-04-28T19:24:00Z"/>
                <w:rFonts w:ascii="標楷體" w:eastAsia="標楷體" w:hAnsi="標楷體"/>
              </w:rPr>
            </w:pPr>
            <w:ins w:id="23455" w:author="st1" w:date="2021-05-06T10:53:00Z">
              <w:r>
                <w:rPr>
                  <w:rFonts w:ascii="標楷體" w:eastAsia="標楷體" w:hAnsi="標楷體" w:hint="eastAsia"/>
                </w:rPr>
                <w:t>4.</w:t>
              </w:r>
            </w:ins>
            <w:ins w:id="23456" w:author="Fegie" w:date="2021-04-28T19:24:00Z">
              <w:del w:id="23457" w:author="st1" w:date="2021-05-06T10:53:00Z">
                <w:r w:rsidR="001A37C9" w:rsidDel="005F2ED3">
                  <w:rPr>
                    <w:rFonts w:ascii="標楷體" w:eastAsia="標楷體" w:hAnsi="標楷體" w:hint="eastAsia"/>
                  </w:rPr>
                  <w:delText>3.</w:delText>
                </w:r>
                <w:r w:rsidR="001A37C9" w:rsidDel="005F2ED3">
                  <w:rPr>
                    <w:rFonts w:ascii="標楷體" w:eastAsia="標楷體" w:hAnsi="標楷體"/>
                  </w:rPr>
                  <w:delText xml:space="preserve"> </w:delText>
                </w:r>
              </w:del>
              <w:r w:rsidR="001A37C9">
                <w:rPr>
                  <w:rFonts w:ascii="標楷體" w:eastAsia="標楷體" w:hAnsi="標楷體" w:hint="eastAsia"/>
                </w:rPr>
                <w:t>資料排序:查詢結果「</w:t>
              </w:r>
            </w:ins>
            <w:ins w:id="23458" w:author="Fegie" w:date="2021-05-01T18:36:00Z">
              <w:r w:rsidR="000505BF">
                <w:rPr>
                  <w:rFonts w:ascii="標楷體" w:eastAsia="標楷體" w:hAnsi="標楷體" w:hint="eastAsia"/>
                </w:rPr>
                <w:t>年度</w:t>
              </w:r>
            </w:ins>
            <w:ins w:id="23459" w:author="Fegie" w:date="2021-04-28T19:24:00Z">
              <w:r w:rsidR="001A37C9">
                <w:rPr>
                  <w:rFonts w:ascii="標楷體" w:eastAsia="標楷體" w:hAnsi="標楷體" w:hint="eastAsia"/>
                </w:rPr>
                <w:t>」由大至小排序</w:t>
              </w:r>
            </w:ins>
          </w:p>
        </w:tc>
      </w:tr>
      <w:tr w:rsidR="001A37C9" w:rsidRPr="00AF1A82" w14:paraId="000E33CB" w14:textId="77777777" w:rsidTr="00C1400F">
        <w:trPr>
          <w:trHeight w:val="321"/>
          <w:ins w:id="23460" w:author="Fegie" w:date="2021-04-28T19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AC863B" w14:textId="77777777" w:rsidR="001A37C9" w:rsidRPr="00AF1A82" w:rsidRDefault="001A37C9" w:rsidP="00C1400F">
            <w:pPr>
              <w:rPr>
                <w:ins w:id="23461" w:author="Fegie" w:date="2021-04-28T19:24:00Z"/>
                <w:rFonts w:ascii="標楷體" w:eastAsia="標楷體" w:hAnsi="標楷體"/>
                <w:lang w:eastAsia="x-none"/>
              </w:rPr>
            </w:pPr>
            <w:ins w:id="23462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A68377" w14:textId="77777777" w:rsidR="001A37C9" w:rsidRPr="00AF1A82" w:rsidRDefault="001A37C9" w:rsidP="00C1400F">
            <w:pPr>
              <w:rPr>
                <w:ins w:id="23463" w:author="Fegie" w:date="2021-04-28T19:24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714C461C" w14:textId="77777777" w:rsidTr="00C1400F">
        <w:trPr>
          <w:trHeight w:val="1311"/>
          <w:ins w:id="23464" w:author="Fegie" w:date="2021-04-28T19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E591C4" w14:textId="77777777" w:rsidR="001A37C9" w:rsidRPr="00AF1A82" w:rsidRDefault="001A37C9" w:rsidP="00C1400F">
            <w:pPr>
              <w:rPr>
                <w:ins w:id="23465" w:author="Fegie" w:date="2021-04-28T19:24:00Z"/>
                <w:rFonts w:ascii="標楷體" w:eastAsia="標楷體" w:hAnsi="標楷體"/>
                <w:lang w:eastAsia="x-none"/>
              </w:rPr>
            </w:pPr>
            <w:ins w:id="23466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15EDAF" w14:textId="77777777" w:rsidR="001A37C9" w:rsidRPr="00AF1A82" w:rsidRDefault="001A37C9" w:rsidP="00C1400F">
            <w:pPr>
              <w:rPr>
                <w:ins w:id="23467" w:author="Fegie" w:date="2021-04-28T19:24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6A8A12DE" w14:textId="77777777" w:rsidTr="00C1400F">
        <w:trPr>
          <w:trHeight w:val="278"/>
          <w:ins w:id="23468" w:author="Fegie" w:date="2021-04-28T19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2AA3F9" w14:textId="77777777" w:rsidR="001A37C9" w:rsidRPr="00AF1A82" w:rsidRDefault="001A37C9" w:rsidP="00C1400F">
            <w:pPr>
              <w:rPr>
                <w:ins w:id="23469" w:author="Fegie" w:date="2021-04-28T19:24:00Z"/>
                <w:rFonts w:ascii="標楷體" w:eastAsia="標楷體" w:hAnsi="標楷體"/>
                <w:lang w:eastAsia="x-none"/>
              </w:rPr>
            </w:pPr>
            <w:ins w:id="23470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E14E69" w14:textId="77777777" w:rsidR="001A37C9" w:rsidRPr="00AF1A82" w:rsidRDefault="001A37C9" w:rsidP="00C1400F">
            <w:pPr>
              <w:rPr>
                <w:ins w:id="23471" w:author="Fegie" w:date="2021-04-28T19:24:00Z"/>
                <w:rFonts w:ascii="標楷體" w:eastAsia="標楷體" w:hAnsi="標楷體"/>
                <w:lang w:eastAsia="x-none"/>
              </w:rPr>
            </w:pPr>
            <w:ins w:id="23472" w:author="Fegie" w:date="2021-04-28T19:24:00Z">
              <w:r>
                <w:rPr>
                  <w:rFonts w:ascii="標楷體" w:eastAsia="標楷體" w:hAnsi="標楷體" w:hint="eastAsia"/>
                </w:rPr>
                <w:t>提供資料查詢輸出</w:t>
              </w:r>
            </w:ins>
          </w:p>
        </w:tc>
      </w:tr>
      <w:tr w:rsidR="001A37C9" w:rsidRPr="00AF1A82" w14:paraId="0833248B" w14:textId="77777777" w:rsidTr="00C1400F">
        <w:trPr>
          <w:trHeight w:val="358"/>
          <w:ins w:id="23473" w:author="Fegie" w:date="2021-04-28T19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02D13F" w14:textId="77777777" w:rsidR="001A37C9" w:rsidRPr="00AF1A82" w:rsidRDefault="001A37C9" w:rsidP="00C1400F">
            <w:pPr>
              <w:rPr>
                <w:ins w:id="23474" w:author="Fegie" w:date="2021-04-28T19:24:00Z"/>
                <w:rFonts w:ascii="標楷體" w:eastAsia="標楷體" w:hAnsi="標楷體"/>
                <w:lang w:eastAsia="x-none"/>
              </w:rPr>
            </w:pPr>
            <w:ins w:id="23475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224EBA" w14:textId="77777777" w:rsidR="001A37C9" w:rsidRPr="00AF1A82" w:rsidRDefault="001A37C9" w:rsidP="00C1400F">
            <w:pPr>
              <w:rPr>
                <w:ins w:id="23476" w:author="Fegie" w:date="2021-04-28T19:24:00Z"/>
                <w:rFonts w:ascii="標楷體" w:eastAsia="標楷體" w:hAnsi="標楷體"/>
                <w:lang w:eastAsia="x-none"/>
              </w:rPr>
            </w:pPr>
          </w:p>
        </w:tc>
      </w:tr>
      <w:tr w:rsidR="001A37C9" w:rsidRPr="00AF1A82" w14:paraId="24D1E9D5" w14:textId="77777777" w:rsidTr="00C1400F">
        <w:trPr>
          <w:trHeight w:val="278"/>
          <w:ins w:id="23477" w:author="Fegie" w:date="2021-04-28T19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0D9C59" w14:textId="77777777" w:rsidR="001A37C9" w:rsidRPr="00AF1A82" w:rsidRDefault="001A37C9" w:rsidP="00C1400F">
            <w:pPr>
              <w:rPr>
                <w:ins w:id="23478" w:author="Fegie" w:date="2021-04-28T19:24:00Z"/>
                <w:rFonts w:ascii="標楷體" w:eastAsia="標楷體" w:hAnsi="標楷體"/>
                <w:lang w:eastAsia="x-none"/>
              </w:rPr>
            </w:pPr>
            <w:ins w:id="23479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33D07B" w14:textId="77777777" w:rsidR="001A37C9" w:rsidRPr="00AF1A82" w:rsidRDefault="001A37C9" w:rsidP="00C1400F">
            <w:pPr>
              <w:rPr>
                <w:ins w:id="23480" w:author="Fegie" w:date="2021-04-28T19:24:00Z"/>
                <w:rFonts w:ascii="標楷體" w:eastAsia="標楷體" w:hAnsi="標楷體"/>
                <w:lang w:eastAsia="x-none"/>
              </w:rPr>
            </w:pPr>
          </w:p>
        </w:tc>
      </w:tr>
    </w:tbl>
    <w:p w14:paraId="240460A1" w14:textId="77777777" w:rsidR="001A37C9" w:rsidRDefault="001A37C9" w:rsidP="001A37C9">
      <w:pPr>
        <w:pStyle w:val="a"/>
        <w:numPr>
          <w:ilvl w:val="0"/>
          <w:numId w:val="0"/>
        </w:numPr>
        <w:ind w:left="1418"/>
        <w:rPr>
          <w:ins w:id="23481" w:author="Fegie" w:date="2021-04-28T19:24:00Z"/>
        </w:rPr>
      </w:pPr>
    </w:p>
    <w:p w14:paraId="56FBC891" w14:textId="77777777" w:rsidR="001A37C9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23482" w:author="Fegie" w:date="2021-04-28T19:24:00Z"/>
        </w:rPr>
      </w:pPr>
      <w:ins w:id="23483" w:author="Fegie" w:date="2021-04-28T19:24:00Z">
        <w:r>
          <w:rPr>
            <w:rFonts w:hint="eastAsia"/>
          </w:rP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1A37C9" w14:paraId="2A61F6D4" w14:textId="77777777" w:rsidTr="00C1400F">
        <w:trPr>
          <w:ins w:id="23484" w:author="Fegie" w:date="2021-04-28T19:2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44A58D7" w14:textId="77777777" w:rsidR="001A37C9" w:rsidRDefault="001A37C9" w:rsidP="00C1400F">
            <w:pPr>
              <w:jc w:val="center"/>
              <w:rPr>
                <w:ins w:id="23485" w:author="Fegie" w:date="2021-04-28T19:24:00Z"/>
                <w:rFonts w:ascii="標楷體" w:eastAsia="標楷體" w:hAnsi="標楷體"/>
              </w:rPr>
            </w:pPr>
            <w:ins w:id="23486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33EF4BE" w14:textId="77777777" w:rsidR="001A37C9" w:rsidRDefault="001A37C9" w:rsidP="00C1400F">
            <w:pPr>
              <w:jc w:val="center"/>
              <w:rPr>
                <w:ins w:id="23487" w:author="Fegie" w:date="2021-04-28T19:24:00Z"/>
                <w:rFonts w:ascii="標楷體" w:eastAsia="標楷體" w:hAnsi="標楷體"/>
              </w:rPr>
            </w:pPr>
            <w:ins w:id="23488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13FDF30" w14:textId="77777777" w:rsidR="001A37C9" w:rsidRDefault="001A37C9" w:rsidP="00C1400F">
            <w:pPr>
              <w:jc w:val="center"/>
              <w:rPr>
                <w:ins w:id="23489" w:author="Fegie" w:date="2021-04-28T19:24:00Z"/>
                <w:rFonts w:ascii="標楷體" w:eastAsia="標楷體" w:hAnsi="標楷體"/>
              </w:rPr>
            </w:pPr>
            <w:ins w:id="23490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1A37C9" w14:paraId="1C5D636B" w14:textId="77777777" w:rsidTr="00C1400F">
        <w:trPr>
          <w:ins w:id="23491" w:author="Fegie" w:date="2021-04-28T19:2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6EAF3" w14:textId="77777777" w:rsidR="001A37C9" w:rsidRDefault="001A37C9" w:rsidP="00C1400F">
            <w:pPr>
              <w:jc w:val="center"/>
              <w:rPr>
                <w:ins w:id="23492" w:author="Fegie" w:date="2021-04-28T19:24:00Z"/>
                <w:rFonts w:ascii="標楷體" w:eastAsia="標楷體" w:hAnsi="標楷體"/>
              </w:rPr>
            </w:pPr>
            <w:ins w:id="23493" w:author="Fegie" w:date="2021-04-28T19:24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02E24" w14:textId="45027185" w:rsidR="001A37C9" w:rsidRDefault="000505BF" w:rsidP="00C1400F">
            <w:pPr>
              <w:rPr>
                <w:ins w:id="23494" w:author="Fegie" w:date="2021-04-28T19:24:00Z"/>
                <w:rFonts w:ascii="標楷體" w:eastAsia="標楷體" w:hAnsi="標楷體"/>
              </w:rPr>
            </w:pPr>
            <w:ins w:id="23495" w:author="Fegie" w:date="2021-05-01T18:42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stFin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6E7F5" w14:textId="1E3C5B85" w:rsidR="001A37C9" w:rsidRDefault="00F763B7" w:rsidP="00C1400F">
            <w:pPr>
              <w:rPr>
                <w:ins w:id="23496" w:author="Fegie" w:date="2021-04-28T19:24:00Z"/>
                <w:rFonts w:ascii="標楷體" w:eastAsia="標楷體" w:hAnsi="標楷體"/>
              </w:rPr>
            </w:pPr>
            <w:ins w:id="23497" w:author="Fegie" w:date="2021-05-01T22:25:00Z">
              <w:r>
                <w:rPr>
                  <w:rFonts w:ascii="標楷體" w:eastAsia="標楷體" w:hAnsi="標楷體" w:hint="eastAsia"/>
                </w:rPr>
                <w:t>公司戶財務狀況</w:t>
              </w:r>
              <w:r w:rsidRPr="00404034">
                <w:rPr>
                  <w:rFonts w:ascii="標楷體" w:eastAsia="標楷體" w:hAnsi="標楷體" w:hint="eastAsia"/>
                </w:rPr>
                <w:t>檔</w:t>
              </w:r>
            </w:ins>
          </w:p>
        </w:tc>
      </w:tr>
      <w:tr w:rsidR="001A37C9" w14:paraId="1BA80FC0" w14:textId="77777777" w:rsidTr="00C1400F">
        <w:trPr>
          <w:ins w:id="23498" w:author="Fegie" w:date="2021-04-28T19:2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C94D" w14:textId="77777777" w:rsidR="001A37C9" w:rsidRDefault="001A37C9" w:rsidP="00C1400F">
            <w:pPr>
              <w:jc w:val="center"/>
              <w:rPr>
                <w:ins w:id="23499" w:author="Fegie" w:date="2021-04-28T19:24:00Z"/>
                <w:rFonts w:ascii="標楷體" w:eastAsia="標楷體" w:hAnsi="標楷體"/>
              </w:rPr>
            </w:pPr>
            <w:ins w:id="23500" w:author="Fegie" w:date="2021-04-28T19:24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6691C" w14:textId="13751D84" w:rsidR="001A37C9" w:rsidRDefault="000505BF" w:rsidP="00C1400F">
            <w:pPr>
              <w:rPr>
                <w:ins w:id="23501" w:author="Fegie" w:date="2021-04-28T19:24:00Z"/>
                <w:rFonts w:ascii="標楷體" w:eastAsia="標楷體" w:hAnsi="標楷體"/>
              </w:rPr>
            </w:pPr>
            <w:ins w:id="23502" w:author="Fegie" w:date="2021-05-01T18:42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44B7" w14:textId="098F5ABE" w:rsidR="001A37C9" w:rsidRDefault="00F763B7" w:rsidP="00C1400F">
            <w:pPr>
              <w:rPr>
                <w:ins w:id="23503" w:author="Fegie" w:date="2021-04-28T19:24:00Z"/>
                <w:rFonts w:ascii="標楷體" w:eastAsia="標楷體" w:hAnsi="標楷體"/>
                <w:lang w:eastAsia="zh-HK"/>
              </w:rPr>
            </w:pPr>
            <w:ins w:id="23504" w:author="Fegie" w:date="2021-05-01T22:26:00Z">
              <w:r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</w:p>
        </w:tc>
      </w:tr>
      <w:tr w:rsidR="001A37C9" w14:paraId="053EC91A" w14:textId="77777777" w:rsidTr="00C1400F">
        <w:trPr>
          <w:ins w:id="23505" w:author="Fegie" w:date="2021-04-28T19:2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E8188" w14:textId="77777777" w:rsidR="001A37C9" w:rsidRDefault="001A37C9" w:rsidP="00C1400F">
            <w:pPr>
              <w:jc w:val="center"/>
              <w:rPr>
                <w:ins w:id="23506" w:author="Fegie" w:date="2021-04-28T19:24:00Z"/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CC0957" w14:textId="77777777" w:rsidR="001A37C9" w:rsidRDefault="001A37C9" w:rsidP="00C1400F">
            <w:pPr>
              <w:rPr>
                <w:ins w:id="23507" w:author="Fegie" w:date="2021-04-28T19:24:00Z"/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EF44C" w14:textId="77777777" w:rsidR="001A37C9" w:rsidRDefault="001A37C9" w:rsidP="00C1400F">
            <w:pPr>
              <w:rPr>
                <w:ins w:id="23508" w:author="Fegie" w:date="2021-04-28T19:24:00Z"/>
                <w:rFonts w:ascii="標楷體" w:eastAsia="標楷體" w:hAnsi="標楷體"/>
              </w:rPr>
            </w:pPr>
          </w:p>
        </w:tc>
      </w:tr>
    </w:tbl>
    <w:p w14:paraId="54B5947B" w14:textId="77777777" w:rsidR="001A37C9" w:rsidRPr="00AF1A82" w:rsidRDefault="001A37C9" w:rsidP="001A37C9">
      <w:pPr>
        <w:rPr>
          <w:ins w:id="23509" w:author="Fegie" w:date="2021-04-28T19:24:00Z"/>
          <w:rFonts w:ascii="標楷體" w:eastAsia="標楷體" w:hAnsi="標楷體"/>
          <w:lang w:eastAsia="x-none"/>
        </w:rPr>
      </w:pPr>
    </w:p>
    <w:p w14:paraId="550E08B3" w14:textId="77777777" w:rsidR="001A37C9" w:rsidRPr="00DC7571" w:rsidRDefault="001A37C9" w:rsidP="001A37C9">
      <w:pPr>
        <w:pStyle w:val="af9"/>
        <w:numPr>
          <w:ilvl w:val="0"/>
          <w:numId w:val="53"/>
        </w:numPr>
        <w:ind w:leftChars="0" w:left="1418"/>
        <w:rPr>
          <w:ins w:id="23510" w:author="Fegie" w:date="2021-04-28T19:24:00Z"/>
          <w:rFonts w:ascii="標楷體" w:eastAsia="標楷體" w:hAnsi="標楷體"/>
          <w:sz w:val="26"/>
          <w:szCs w:val="26"/>
          <w:lang w:eastAsia="x-none"/>
        </w:rPr>
      </w:pPr>
      <w:ins w:id="23511" w:author="Fegie" w:date="2021-04-28T19:24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UI畫面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p w14:paraId="1670A8F3" w14:textId="77777777" w:rsidR="001A37C9" w:rsidRPr="00AF1A82" w:rsidRDefault="001A37C9" w:rsidP="001A37C9">
      <w:pPr>
        <w:ind w:left="458" w:firstLine="480"/>
        <w:rPr>
          <w:ins w:id="23512" w:author="Fegie" w:date="2021-04-28T19:24:00Z"/>
          <w:rFonts w:ascii="標楷體" w:eastAsia="標楷體" w:hAnsi="標楷體"/>
          <w:lang w:eastAsia="x-none"/>
        </w:rPr>
      </w:pPr>
      <w:ins w:id="23513" w:author="Fegie" w:date="2021-04-28T19:24:00Z">
        <w:r w:rsidRPr="00AF1A82">
          <w:rPr>
            <w:rFonts w:ascii="標楷體" w:eastAsia="標楷體" w:hAnsi="標楷體" w:hint="eastAsia"/>
            <w:lang w:eastAsia="x-none"/>
          </w:rPr>
          <w:t>輸入畫面：</w:t>
        </w:r>
      </w:ins>
    </w:p>
    <w:p w14:paraId="7B0E37A8" w14:textId="4EEC1925" w:rsidR="001A37C9" w:rsidRPr="00AF1A82" w:rsidRDefault="008507C3" w:rsidP="001A37C9">
      <w:pPr>
        <w:rPr>
          <w:ins w:id="23514" w:author="Fegie" w:date="2021-04-28T19:24:00Z"/>
          <w:rFonts w:ascii="標楷體" w:eastAsia="標楷體" w:hAnsi="標楷體"/>
          <w:lang w:eastAsia="x-none"/>
        </w:rPr>
      </w:pPr>
      <w:ins w:id="23515" w:author="Fegie" w:date="2021-05-01T19:00:00Z">
        <w:r>
          <w:rPr>
            <w:noProof/>
          </w:rPr>
          <w:drawing>
            <wp:inline distT="0" distB="0" distL="0" distR="0" wp14:anchorId="528D890A" wp14:editId="37577F2A">
              <wp:extent cx="6479540" cy="1647825"/>
              <wp:effectExtent l="0" t="0" r="0" b="0"/>
              <wp:docPr id="47" name="圖片 4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6478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23516" w:author="Fegie" w:date="2021-04-28T19:24:00Z">
        <w:r w:rsidR="001A37C9" w:rsidDel="00305047">
          <w:rPr>
            <w:noProof/>
          </w:rPr>
          <w:t xml:space="preserve"> </w:t>
        </w:r>
      </w:ins>
    </w:p>
    <w:p w14:paraId="6B7A2FE0" w14:textId="77777777" w:rsidR="001A37C9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23517" w:author="Fegie" w:date="2021-04-28T19:24:00Z"/>
        </w:rPr>
      </w:pPr>
      <w:ins w:id="23518" w:author="Fegie" w:date="2021-04-28T19:24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  <w:r>
          <w:rPr>
            <w:rFonts w:hint="eastAsia"/>
          </w:rPr>
          <w:t>:</w:t>
        </w:r>
      </w:ins>
    </w:p>
    <w:p w14:paraId="498B8A5A" w14:textId="77777777" w:rsidR="001A37C9" w:rsidRDefault="001A37C9" w:rsidP="001A37C9">
      <w:pPr>
        <w:rPr>
          <w:ins w:id="23519" w:author="Fegie" w:date="2021-04-28T19:24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A37C9" w14:paraId="0A731495" w14:textId="77777777" w:rsidTr="00C1400F">
        <w:trPr>
          <w:ins w:id="23520" w:author="Fegie" w:date="2021-04-28T19:2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94780C8" w14:textId="77777777" w:rsidR="001A37C9" w:rsidRDefault="001A37C9" w:rsidP="00C1400F">
            <w:pPr>
              <w:jc w:val="center"/>
              <w:rPr>
                <w:ins w:id="23521" w:author="Fegie" w:date="2021-04-28T19:24:00Z"/>
                <w:rFonts w:ascii="標楷體" w:eastAsia="標楷體" w:hAnsi="標楷體"/>
              </w:rPr>
            </w:pPr>
            <w:ins w:id="23522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lastRenderedPageBreak/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7242338" w14:textId="77777777" w:rsidR="001A37C9" w:rsidRDefault="001A37C9" w:rsidP="00C1400F">
            <w:pPr>
              <w:jc w:val="center"/>
              <w:rPr>
                <w:ins w:id="23523" w:author="Fegie" w:date="2021-04-28T19:24:00Z"/>
                <w:rFonts w:ascii="標楷體" w:eastAsia="標楷體" w:hAnsi="標楷體"/>
              </w:rPr>
            </w:pPr>
            <w:ins w:id="23524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067D569" w14:textId="77777777" w:rsidR="001A37C9" w:rsidRDefault="001A37C9" w:rsidP="00C1400F">
            <w:pPr>
              <w:jc w:val="center"/>
              <w:rPr>
                <w:ins w:id="23525" w:author="Fegie" w:date="2021-04-28T19:24:00Z"/>
                <w:rFonts w:ascii="標楷體" w:eastAsia="標楷體" w:hAnsi="標楷體"/>
              </w:rPr>
            </w:pPr>
            <w:ins w:id="23526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1A37C9" w:rsidRPr="002B16F9" w14:paraId="213BA530" w14:textId="77777777" w:rsidTr="00C1400F">
        <w:trPr>
          <w:ins w:id="23527" w:author="Fegie" w:date="2021-04-28T19:2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96022" w14:textId="77777777" w:rsidR="001A37C9" w:rsidRPr="002B16F9" w:rsidRDefault="001A37C9" w:rsidP="00C1400F">
            <w:pPr>
              <w:jc w:val="center"/>
              <w:rPr>
                <w:ins w:id="23528" w:author="Fegie" w:date="2021-04-28T19:24:00Z"/>
                <w:rFonts w:ascii="標楷體" w:eastAsia="標楷體" w:hAnsi="標楷體"/>
                <w:lang w:eastAsia="zh-HK"/>
              </w:rPr>
            </w:pPr>
            <w:ins w:id="23529" w:author="Fegie" w:date="2021-04-28T19:24:00Z">
              <w:r w:rsidRPr="002B16F9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9E78C" w14:textId="77777777" w:rsidR="001A37C9" w:rsidRPr="002B16F9" w:rsidRDefault="001A37C9" w:rsidP="00C1400F">
            <w:pPr>
              <w:rPr>
                <w:ins w:id="23530" w:author="Fegie" w:date="2021-04-28T19:24:00Z"/>
                <w:rFonts w:ascii="標楷體" w:eastAsia="標楷體" w:hAnsi="標楷體"/>
                <w:lang w:eastAsia="zh-HK"/>
              </w:rPr>
            </w:pPr>
            <w:ins w:id="23531" w:author="Fegie" w:date="2021-04-28T19:24:00Z">
              <w:r w:rsidRPr="002B16F9"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4AE9D" w14:textId="77777777" w:rsidR="001A37C9" w:rsidRPr="002B16F9" w:rsidRDefault="001A37C9" w:rsidP="00C1400F">
            <w:pPr>
              <w:rPr>
                <w:ins w:id="23532" w:author="Fegie" w:date="2021-04-28T19:24:00Z"/>
                <w:rFonts w:ascii="標楷體" w:eastAsia="標楷體" w:hAnsi="標楷體"/>
                <w:lang w:eastAsia="zh-HK"/>
              </w:rPr>
            </w:pPr>
            <w:ins w:id="23533" w:author="Fegie" w:date="2021-04-28T19:24:00Z">
              <w:r w:rsidRPr="002B16F9">
                <w:rPr>
                  <w:rFonts w:ascii="標楷體" w:eastAsia="標楷體" w:hAnsi="標楷體" w:hint="eastAsia"/>
                  <w:lang w:eastAsia="zh-HK"/>
                </w:rPr>
                <w:t>依據輸入條件查詢資料</w:t>
              </w:r>
            </w:ins>
          </w:p>
        </w:tc>
      </w:tr>
      <w:tr w:rsidR="001A37C9" w:rsidRPr="002B16F9" w14:paraId="79AF4B0C" w14:textId="77777777" w:rsidTr="00C1400F">
        <w:trPr>
          <w:ins w:id="23534" w:author="Fegie" w:date="2021-04-28T19:2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3CE859" w14:textId="77777777" w:rsidR="001A37C9" w:rsidRPr="002B16F9" w:rsidRDefault="001A37C9" w:rsidP="00C1400F">
            <w:pPr>
              <w:jc w:val="center"/>
              <w:rPr>
                <w:ins w:id="23535" w:author="Fegie" w:date="2021-04-28T19:24:00Z"/>
                <w:rFonts w:ascii="標楷體" w:eastAsia="標楷體" w:hAnsi="標楷體"/>
              </w:rPr>
            </w:pPr>
            <w:ins w:id="23536" w:author="Fegie" w:date="2021-04-28T19:24:00Z">
              <w:r w:rsidRPr="002B16F9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A63DE" w14:textId="77777777" w:rsidR="001A37C9" w:rsidRPr="002B16F9" w:rsidRDefault="001A37C9" w:rsidP="00C1400F">
            <w:pPr>
              <w:rPr>
                <w:ins w:id="23537" w:author="Fegie" w:date="2021-04-28T19:24:00Z"/>
                <w:rFonts w:ascii="標楷體" w:eastAsia="標楷體" w:hAnsi="標楷體"/>
                <w:lang w:eastAsia="zh-HK"/>
              </w:rPr>
            </w:pPr>
            <w:ins w:id="23538" w:author="Fegie" w:date="2021-04-28T19:24:00Z">
              <w:r w:rsidRPr="002B16F9"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604B4" w14:textId="77777777" w:rsidR="001A37C9" w:rsidRPr="002B16F9" w:rsidRDefault="001A37C9" w:rsidP="00C1400F">
            <w:pPr>
              <w:rPr>
                <w:ins w:id="23539" w:author="Fegie" w:date="2021-04-28T19:24:00Z"/>
                <w:rFonts w:ascii="標楷體" w:eastAsia="標楷體" w:hAnsi="標楷體"/>
                <w:lang w:eastAsia="zh-HK"/>
              </w:rPr>
            </w:pPr>
            <w:ins w:id="23540" w:author="Fegie" w:date="2021-04-28T19:24:00Z">
              <w:r w:rsidRPr="002B16F9"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1A37C9" w:rsidRPr="002B16F9" w14:paraId="4B478493" w14:textId="77777777" w:rsidTr="00C1400F">
        <w:trPr>
          <w:ins w:id="23541" w:author="Fegie" w:date="2021-04-28T19:2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F0D82" w14:textId="77777777" w:rsidR="001A37C9" w:rsidRPr="002B16F9" w:rsidRDefault="001A37C9" w:rsidP="00C1400F">
            <w:pPr>
              <w:jc w:val="center"/>
              <w:rPr>
                <w:ins w:id="23542" w:author="Fegie" w:date="2021-04-28T19:24:00Z"/>
                <w:rFonts w:ascii="標楷體" w:eastAsia="標楷體" w:hAnsi="標楷體"/>
              </w:rPr>
            </w:pPr>
            <w:ins w:id="23543" w:author="Fegie" w:date="2021-04-28T19:24:00Z">
              <w:r w:rsidRPr="002B16F9"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621B3" w14:textId="77777777" w:rsidR="001A37C9" w:rsidRPr="002B16F9" w:rsidRDefault="001A37C9" w:rsidP="00C1400F">
            <w:pPr>
              <w:rPr>
                <w:ins w:id="23544" w:author="Fegie" w:date="2021-04-28T19:24:00Z"/>
                <w:rFonts w:ascii="標楷體" w:eastAsia="標楷體" w:hAnsi="標楷體"/>
                <w:lang w:eastAsia="zh-HK"/>
              </w:rPr>
            </w:pPr>
            <w:ins w:id="23545" w:author="Fegie" w:date="2021-04-28T19:24:00Z">
              <w:r w:rsidRPr="002B16F9">
                <w:rPr>
                  <w:rFonts w:ascii="標楷體" w:eastAsia="標楷體" w:hAnsi="標楷體" w:hint="eastAsia"/>
                  <w:lang w:eastAsia="zh-HK"/>
                </w:rPr>
                <w:t>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/>
                </w:rPr>
                <w:t>/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顯示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1791F7" w14:textId="77777777" w:rsidR="001A37C9" w:rsidRPr="002B16F9" w:rsidRDefault="001A37C9" w:rsidP="00C1400F">
            <w:pPr>
              <w:rPr>
                <w:ins w:id="23546" w:author="Fegie" w:date="2021-04-28T19:24:00Z"/>
                <w:rFonts w:ascii="標楷體" w:eastAsia="標楷體" w:hAnsi="標楷體"/>
                <w:lang w:eastAsia="zh-HK"/>
              </w:rPr>
            </w:pPr>
            <w:ins w:id="23547" w:author="Fegie" w:date="2021-04-28T19:24:00Z">
              <w:r w:rsidRPr="002B16F9">
                <w:rPr>
                  <w:rFonts w:ascii="標楷體" w:eastAsia="標楷體" w:hAnsi="標楷體" w:hint="eastAsia"/>
                  <w:lang w:eastAsia="zh-HK"/>
                </w:rPr>
                <w:t>輸入條件切換隱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及顯示</w:t>
              </w:r>
            </w:ins>
          </w:p>
        </w:tc>
      </w:tr>
      <w:tr w:rsidR="001A37C9" w:rsidRPr="002B16F9" w14:paraId="1779E060" w14:textId="77777777" w:rsidTr="00C1400F">
        <w:trPr>
          <w:ins w:id="23548" w:author="Fegie" w:date="2021-04-28T19:2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5DF0F" w14:textId="77777777" w:rsidR="001A37C9" w:rsidRPr="002B16F9" w:rsidRDefault="001A37C9" w:rsidP="00C1400F">
            <w:pPr>
              <w:jc w:val="center"/>
              <w:rPr>
                <w:ins w:id="23549" w:author="Fegie" w:date="2021-04-28T19:24:00Z"/>
                <w:rFonts w:ascii="標楷體" w:eastAsia="標楷體" w:hAnsi="標楷體"/>
              </w:rPr>
            </w:pPr>
            <w:ins w:id="23550" w:author="Fegie" w:date="2021-04-28T19:24:00Z">
              <w:r w:rsidRPr="002B16F9"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0C42" w14:textId="77777777" w:rsidR="001A37C9" w:rsidRPr="002B16F9" w:rsidRDefault="001A37C9" w:rsidP="00C1400F">
            <w:pPr>
              <w:rPr>
                <w:ins w:id="23551" w:author="Fegie" w:date="2021-04-28T19:24:00Z"/>
                <w:rFonts w:ascii="標楷體" w:eastAsia="標楷體" w:hAnsi="標楷體"/>
                <w:lang w:eastAsia="zh-HK"/>
              </w:rPr>
            </w:pPr>
            <w:ins w:id="23552" w:author="Fegie" w:date="2021-04-28T19:24:00Z">
              <w:r w:rsidRPr="002B16F9"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1F03B" w14:textId="63949364" w:rsidR="001A37C9" w:rsidRPr="002B16F9" w:rsidRDefault="001A37C9" w:rsidP="00C1400F">
            <w:pPr>
              <w:rPr>
                <w:ins w:id="23553" w:author="Fegie" w:date="2021-04-28T19:24:00Z"/>
                <w:rFonts w:ascii="標楷體" w:eastAsia="標楷體" w:hAnsi="標楷體"/>
                <w:lang w:eastAsia="zh-HK"/>
              </w:rPr>
            </w:pPr>
            <w:ins w:id="23554" w:author="Fegie" w:date="2021-04-28T19:24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</w:ins>
            <w:ins w:id="23555" w:author="Fegie" w:date="2021-05-01T19:02:00Z">
              <w:r w:rsidR="00F57056">
                <w:rPr>
                  <w:rFonts w:ascii="標楷體" w:eastAsia="標楷體" w:hAnsi="標楷體" w:hint="eastAsia"/>
                  <w:color w:val="000000" w:themeColor="text1"/>
                </w:rPr>
                <w:t>11</w:t>
              </w:r>
            </w:ins>
            <w:ins w:id="23556" w:author="Fegie" w:date="2021-04-28T19:24:00Z">
              <w:r w:rsidRPr="00BA4B70">
                <w:rPr>
                  <w:rFonts w:ascii="標楷體" w:eastAsia="標楷體" w:hAnsi="標楷體"/>
                  <w:color w:val="000000" w:themeColor="text1"/>
                </w:rPr>
                <w:t>07</w:t>
              </w:r>
            </w:ins>
            <w:ins w:id="23557" w:author="Fegie" w:date="2021-05-01T19:02:00Z">
              <w:r w:rsidR="00F57056">
                <w:rPr>
                  <w:rFonts w:ascii="標楷體" w:eastAsia="標楷體" w:hAnsi="標楷體" w:hint="eastAsia"/>
                  <w:color w:val="000000" w:themeColor="text1"/>
                </w:rPr>
                <w:t>公司戶財務狀況管理</w:t>
              </w:r>
            </w:ins>
            <w:ins w:id="23558" w:author="Fegie" w:date="2021-04-28T19:24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供新增</w:t>
              </w:r>
            </w:ins>
            <w:ins w:id="23559" w:author="Fegie" w:date="2021-05-01T19:02:00Z">
              <w:r w:rsidR="00F57056">
                <w:rPr>
                  <w:rFonts w:ascii="標楷體" w:eastAsia="標楷體" w:hAnsi="標楷體" w:hint="eastAsia"/>
                  <w:lang w:eastAsia="zh-HK"/>
                </w:rPr>
                <w:t>公司戶財務</w:t>
              </w:r>
            </w:ins>
            <w:ins w:id="23560" w:author="Fegie" w:date="2021-04-28T19:24:00Z">
              <w:r w:rsidRPr="002B16F9"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</w:tbl>
    <w:p w14:paraId="39A18DA7" w14:textId="77777777" w:rsidR="001A37C9" w:rsidRDefault="001A37C9" w:rsidP="001A37C9">
      <w:pPr>
        <w:rPr>
          <w:ins w:id="23561" w:author="Fegie" w:date="2021-04-28T19:24:00Z"/>
        </w:rPr>
      </w:pPr>
    </w:p>
    <w:p w14:paraId="1969C7EF" w14:textId="77777777" w:rsidR="001A37C9" w:rsidRPr="00DC7571" w:rsidRDefault="001A37C9" w:rsidP="001A37C9">
      <w:pPr>
        <w:pStyle w:val="af9"/>
        <w:numPr>
          <w:ilvl w:val="0"/>
          <w:numId w:val="53"/>
        </w:numPr>
        <w:ind w:leftChars="0" w:left="1418"/>
        <w:rPr>
          <w:ins w:id="23562" w:author="Fegie" w:date="2021-04-28T19:24:00Z"/>
          <w:rFonts w:ascii="標楷體" w:eastAsia="標楷體" w:hAnsi="標楷體"/>
          <w:sz w:val="26"/>
          <w:szCs w:val="26"/>
          <w:lang w:eastAsia="x-none"/>
        </w:rPr>
      </w:pPr>
      <w:ins w:id="23563" w:author="Fegie" w:date="2021-04-28T19:24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輸入畫面資料說明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85"/>
        <w:gridCol w:w="1538"/>
        <w:gridCol w:w="1558"/>
        <w:gridCol w:w="1105"/>
        <w:gridCol w:w="742"/>
        <w:gridCol w:w="695"/>
        <w:gridCol w:w="2681"/>
      </w:tblGrid>
      <w:tr w:rsidR="001A37C9" w:rsidRPr="00AF1A82" w14:paraId="239DF67A" w14:textId="77777777" w:rsidTr="00F57056">
        <w:trPr>
          <w:trHeight w:val="388"/>
          <w:jc w:val="center"/>
          <w:ins w:id="23564" w:author="Fegie" w:date="2021-04-28T19:24:00Z"/>
        </w:trPr>
        <w:tc>
          <w:tcPr>
            <w:tcW w:w="516" w:type="dxa"/>
            <w:vMerge w:val="restart"/>
            <w:shd w:val="clear" w:color="auto" w:fill="BFBFBF" w:themeFill="background1" w:themeFillShade="BF"/>
          </w:tcPr>
          <w:p w14:paraId="0A27E63B" w14:textId="77777777" w:rsidR="001A37C9" w:rsidRPr="00AF1A82" w:rsidRDefault="001A37C9" w:rsidP="00C1400F">
            <w:pPr>
              <w:rPr>
                <w:ins w:id="23565" w:author="Fegie" w:date="2021-04-28T19:24:00Z"/>
                <w:rFonts w:ascii="標楷體" w:eastAsia="標楷體" w:hAnsi="標楷體"/>
                <w:lang w:eastAsia="x-none"/>
              </w:rPr>
            </w:pPr>
            <w:ins w:id="23566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序號</w:t>
              </w:r>
            </w:ins>
          </w:p>
        </w:tc>
        <w:tc>
          <w:tcPr>
            <w:tcW w:w="1585" w:type="dxa"/>
            <w:vMerge w:val="restart"/>
            <w:shd w:val="clear" w:color="auto" w:fill="BFBFBF" w:themeFill="background1" w:themeFillShade="BF"/>
          </w:tcPr>
          <w:p w14:paraId="37B82712" w14:textId="77777777" w:rsidR="001A37C9" w:rsidRPr="00AF1A82" w:rsidRDefault="001A37C9" w:rsidP="00C1400F">
            <w:pPr>
              <w:rPr>
                <w:ins w:id="23567" w:author="Fegie" w:date="2021-04-28T19:24:00Z"/>
                <w:rFonts w:ascii="標楷體" w:eastAsia="標楷體" w:hAnsi="標楷體"/>
                <w:lang w:eastAsia="x-none"/>
              </w:rPr>
            </w:pPr>
            <w:ins w:id="23568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欄位</w:t>
              </w:r>
            </w:ins>
          </w:p>
        </w:tc>
        <w:tc>
          <w:tcPr>
            <w:tcW w:w="5638" w:type="dxa"/>
            <w:gridSpan w:val="5"/>
            <w:shd w:val="clear" w:color="auto" w:fill="BFBFBF" w:themeFill="background1" w:themeFillShade="BF"/>
          </w:tcPr>
          <w:p w14:paraId="2EBFBBE0" w14:textId="77777777" w:rsidR="001A37C9" w:rsidRPr="00AF1A82" w:rsidRDefault="001A37C9" w:rsidP="00C1400F">
            <w:pPr>
              <w:jc w:val="center"/>
              <w:rPr>
                <w:ins w:id="23569" w:author="Fegie" w:date="2021-04-28T19:24:00Z"/>
                <w:rFonts w:ascii="標楷體" w:eastAsia="標楷體" w:hAnsi="標楷體"/>
                <w:lang w:eastAsia="x-none"/>
              </w:rPr>
            </w:pPr>
            <w:ins w:id="23570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說明</w:t>
              </w:r>
            </w:ins>
          </w:p>
        </w:tc>
        <w:tc>
          <w:tcPr>
            <w:tcW w:w="2681" w:type="dxa"/>
            <w:vMerge w:val="restart"/>
            <w:shd w:val="clear" w:color="auto" w:fill="BFBFBF" w:themeFill="background1" w:themeFillShade="BF"/>
          </w:tcPr>
          <w:p w14:paraId="0C974E27" w14:textId="77777777" w:rsidR="001A37C9" w:rsidRPr="00AF1A82" w:rsidRDefault="001A37C9" w:rsidP="00C1400F">
            <w:pPr>
              <w:rPr>
                <w:ins w:id="23571" w:author="Fegie" w:date="2021-04-28T19:24:00Z"/>
                <w:rFonts w:ascii="標楷體" w:eastAsia="標楷體" w:hAnsi="標楷體"/>
                <w:lang w:eastAsia="x-none"/>
              </w:rPr>
            </w:pPr>
            <w:ins w:id="23572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處理邏輯及注意事項</w:t>
              </w:r>
            </w:ins>
          </w:p>
        </w:tc>
      </w:tr>
      <w:tr w:rsidR="001A37C9" w:rsidRPr="00AF1A82" w14:paraId="6A1796C3" w14:textId="77777777" w:rsidTr="00F57056">
        <w:trPr>
          <w:trHeight w:val="244"/>
          <w:jc w:val="center"/>
          <w:ins w:id="23573" w:author="Fegie" w:date="2021-04-28T19:24:00Z"/>
        </w:trPr>
        <w:tc>
          <w:tcPr>
            <w:tcW w:w="516" w:type="dxa"/>
            <w:vMerge/>
            <w:shd w:val="clear" w:color="auto" w:fill="BFBFBF" w:themeFill="background1" w:themeFillShade="BF"/>
          </w:tcPr>
          <w:p w14:paraId="7E0564A8" w14:textId="77777777" w:rsidR="001A37C9" w:rsidRPr="00AF1A82" w:rsidRDefault="001A37C9" w:rsidP="00C1400F">
            <w:pPr>
              <w:rPr>
                <w:ins w:id="23574" w:author="Fegie" w:date="2021-04-28T19:2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85" w:type="dxa"/>
            <w:vMerge/>
            <w:shd w:val="clear" w:color="auto" w:fill="BFBFBF" w:themeFill="background1" w:themeFillShade="BF"/>
          </w:tcPr>
          <w:p w14:paraId="2FF38608" w14:textId="77777777" w:rsidR="001A37C9" w:rsidRPr="00AF1A82" w:rsidRDefault="001A37C9" w:rsidP="00C1400F">
            <w:pPr>
              <w:rPr>
                <w:ins w:id="23575" w:author="Fegie" w:date="2021-04-28T19:2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38" w:type="dxa"/>
            <w:shd w:val="clear" w:color="auto" w:fill="BFBFBF" w:themeFill="background1" w:themeFillShade="BF"/>
          </w:tcPr>
          <w:p w14:paraId="2C69A445" w14:textId="77777777" w:rsidR="001A37C9" w:rsidRPr="00AF1A82" w:rsidRDefault="001A37C9" w:rsidP="00C1400F">
            <w:pPr>
              <w:rPr>
                <w:ins w:id="23576" w:author="Fegie" w:date="2021-04-28T19:24:00Z"/>
                <w:rFonts w:ascii="標楷體" w:eastAsia="標楷體" w:hAnsi="標楷體"/>
                <w:lang w:eastAsia="x-none"/>
              </w:rPr>
            </w:pPr>
            <w:ins w:id="23577" w:author="Fegie" w:date="2021-04-28T19:24:00Z">
              <w:r w:rsidRPr="00AF1A82">
                <w:rPr>
                  <w:rFonts w:ascii="標楷體" w:eastAsia="標楷體" w:hAnsi="標楷體" w:hint="eastAsia"/>
                  <w:lang w:eastAsia="x-none"/>
                </w:rPr>
                <w:t>資料型態長度</w:t>
              </w:r>
            </w:ins>
          </w:p>
        </w:tc>
        <w:tc>
          <w:tcPr>
            <w:tcW w:w="1558" w:type="dxa"/>
            <w:shd w:val="clear" w:color="auto" w:fill="BFBFBF" w:themeFill="background1" w:themeFillShade="BF"/>
          </w:tcPr>
          <w:p w14:paraId="6BCFA9DB" w14:textId="77777777" w:rsidR="001A37C9" w:rsidRPr="00AF1A82" w:rsidRDefault="001A37C9" w:rsidP="00C1400F">
            <w:pPr>
              <w:rPr>
                <w:ins w:id="23578" w:author="Fegie" w:date="2021-04-28T19:24:00Z"/>
                <w:rFonts w:ascii="標楷體" w:eastAsia="標楷體" w:hAnsi="標楷體"/>
                <w:lang w:eastAsia="x-none"/>
              </w:rPr>
            </w:pPr>
            <w:ins w:id="23579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預設值</w:t>
              </w:r>
            </w:ins>
          </w:p>
        </w:tc>
        <w:tc>
          <w:tcPr>
            <w:tcW w:w="1105" w:type="dxa"/>
            <w:shd w:val="clear" w:color="auto" w:fill="BFBFBF" w:themeFill="background1" w:themeFillShade="BF"/>
          </w:tcPr>
          <w:p w14:paraId="18B418A4" w14:textId="77777777" w:rsidR="001A37C9" w:rsidRPr="00AF1A82" w:rsidRDefault="001A37C9" w:rsidP="00C1400F">
            <w:pPr>
              <w:rPr>
                <w:ins w:id="23580" w:author="Fegie" w:date="2021-04-28T19:24:00Z"/>
                <w:rFonts w:ascii="標楷體" w:eastAsia="標楷體" w:hAnsi="標楷體"/>
                <w:lang w:eastAsia="x-none"/>
              </w:rPr>
            </w:pPr>
            <w:ins w:id="23581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選單內容</w:t>
              </w:r>
            </w:ins>
          </w:p>
        </w:tc>
        <w:tc>
          <w:tcPr>
            <w:tcW w:w="742" w:type="dxa"/>
            <w:shd w:val="clear" w:color="auto" w:fill="BFBFBF" w:themeFill="background1" w:themeFillShade="BF"/>
          </w:tcPr>
          <w:p w14:paraId="50221C93" w14:textId="77777777" w:rsidR="001A37C9" w:rsidRPr="00AF1A82" w:rsidRDefault="001A37C9" w:rsidP="00C1400F">
            <w:pPr>
              <w:rPr>
                <w:ins w:id="23582" w:author="Fegie" w:date="2021-04-28T19:24:00Z"/>
                <w:rFonts w:ascii="標楷體" w:eastAsia="標楷體" w:hAnsi="標楷體"/>
                <w:lang w:eastAsia="x-none"/>
              </w:rPr>
            </w:pPr>
            <w:ins w:id="23583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必填</w:t>
              </w:r>
            </w:ins>
          </w:p>
        </w:tc>
        <w:tc>
          <w:tcPr>
            <w:tcW w:w="695" w:type="dxa"/>
            <w:shd w:val="clear" w:color="auto" w:fill="BFBFBF" w:themeFill="background1" w:themeFillShade="BF"/>
          </w:tcPr>
          <w:p w14:paraId="47AF1ACE" w14:textId="77777777" w:rsidR="001A37C9" w:rsidRPr="00AF1A82" w:rsidRDefault="001A37C9" w:rsidP="00C1400F">
            <w:pPr>
              <w:rPr>
                <w:ins w:id="23584" w:author="Fegie" w:date="2021-04-28T19:24:00Z"/>
                <w:rFonts w:ascii="標楷體" w:eastAsia="標楷體" w:hAnsi="標楷體"/>
                <w:lang w:eastAsia="x-none"/>
              </w:rPr>
            </w:pPr>
            <w:ins w:id="23585" w:author="Fegie" w:date="2021-04-28T19:24:00Z">
              <w:r w:rsidRPr="00AF1A82">
                <w:rPr>
                  <w:rFonts w:ascii="標楷體" w:eastAsia="標楷體" w:hAnsi="標楷體"/>
                  <w:lang w:eastAsia="x-none"/>
                </w:rPr>
                <w:t>R/W</w:t>
              </w:r>
            </w:ins>
          </w:p>
        </w:tc>
        <w:tc>
          <w:tcPr>
            <w:tcW w:w="2681" w:type="dxa"/>
            <w:vMerge/>
            <w:shd w:val="clear" w:color="auto" w:fill="BFBFBF" w:themeFill="background1" w:themeFillShade="BF"/>
          </w:tcPr>
          <w:p w14:paraId="23A41DCA" w14:textId="77777777" w:rsidR="001A37C9" w:rsidRPr="00AF1A82" w:rsidRDefault="001A37C9" w:rsidP="00C1400F">
            <w:pPr>
              <w:rPr>
                <w:ins w:id="23586" w:author="Fegie" w:date="2021-04-28T19:24:00Z"/>
                <w:rFonts w:ascii="標楷體" w:eastAsia="標楷體" w:hAnsi="標楷體"/>
                <w:lang w:eastAsia="x-none"/>
              </w:rPr>
            </w:pPr>
          </w:p>
        </w:tc>
      </w:tr>
      <w:tr w:rsidR="006305EA" w:rsidRPr="00AF1A82" w14:paraId="3F15E002" w14:textId="77777777" w:rsidTr="00F57056">
        <w:trPr>
          <w:trHeight w:val="244"/>
          <w:jc w:val="center"/>
          <w:ins w:id="23587" w:author="Fegie" w:date="2021-04-28T19:24:00Z"/>
        </w:trPr>
        <w:tc>
          <w:tcPr>
            <w:tcW w:w="516" w:type="dxa"/>
          </w:tcPr>
          <w:p w14:paraId="25FFA284" w14:textId="77777777" w:rsidR="006305EA" w:rsidRPr="00AF1A82" w:rsidRDefault="006305EA" w:rsidP="006305EA">
            <w:pPr>
              <w:rPr>
                <w:ins w:id="23588" w:author="Fegie" w:date="2021-04-28T19:24:00Z"/>
                <w:rFonts w:ascii="標楷體" w:eastAsia="標楷體" w:hAnsi="標楷體"/>
                <w:lang w:eastAsia="x-none"/>
              </w:rPr>
            </w:pPr>
            <w:ins w:id="23589" w:author="Fegie" w:date="2021-04-28T19:24:00Z">
              <w:r w:rsidRPr="00AF1A82">
                <w:rPr>
                  <w:rFonts w:ascii="標楷體" w:eastAsia="標楷體" w:hAnsi="標楷體" w:hint="eastAsia"/>
                  <w:lang w:eastAsia="x-none"/>
                </w:rPr>
                <w:t>1</w:t>
              </w:r>
            </w:ins>
          </w:p>
        </w:tc>
        <w:tc>
          <w:tcPr>
            <w:tcW w:w="1585" w:type="dxa"/>
          </w:tcPr>
          <w:p w14:paraId="5B0A561A" w14:textId="0289BF21" w:rsidR="006305EA" w:rsidRPr="00AF1A82" w:rsidRDefault="006305EA" w:rsidP="006305EA">
            <w:pPr>
              <w:rPr>
                <w:ins w:id="23590" w:author="Fegie" w:date="2021-04-28T19:24:00Z"/>
                <w:rFonts w:ascii="標楷體" w:eastAsia="標楷體" w:hAnsi="標楷體"/>
                <w:lang w:eastAsia="x-none"/>
              </w:rPr>
            </w:pPr>
            <w:ins w:id="23591" w:author="Fegie" w:date="2021-05-01T19:03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538" w:type="dxa"/>
          </w:tcPr>
          <w:p w14:paraId="36960D78" w14:textId="7B9A43C9" w:rsidR="006305EA" w:rsidRPr="00AF1A82" w:rsidRDefault="006305EA" w:rsidP="006305EA">
            <w:pPr>
              <w:rPr>
                <w:ins w:id="23592" w:author="Fegie" w:date="2021-04-28T19:24:00Z"/>
                <w:rFonts w:ascii="標楷體" w:eastAsia="標楷體" w:hAnsi="標楷體"/>
                <w:lang w:eastAsia="x-none"/>
              </w:rPr>
            </w:pPr>
            <w:ins w:id="23593" w:author="Fegie" w:date="2021-04-28T19:24:00Z">
              <w:del w:id="23594" w:author="家榮 張" w:date="2021-05-06T18:53:00Z">
                <w:r w:rsidRPr="00AF1A82" w:rsidDel="00A7651D">
                  <w:rPr>
                    <w:rFonts w:ascii="標楷體" w:eastAsia="標楷體" w:hAnsi="標楷體" w:hint="eastAsia"/>
                  </w:rPr>
                  <w:delText>X(0</w:delText>
                </w:r>
              </w:del>
            </w:ins>
            <w:ins w:id="23595" w:author="Fegie" w:date="2021-05-01T19:03:00Z">
              <w:del w:id="23596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8</w:delText>
                </w:r>
              </w:del>
            </w:ins>
            <w:ins w:id="23597" w:author="Fegie" w:date="2021-04-28T19:24:00Z">
              <w:del w:id="23598" w:author="家榮 張" w:date="2021-05-06T18:53:00Z">
                <w:r w:rsidRPr="00AF1A82"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23599" w:author="家榮 張" w:date="2021-05-06T18:53:00Z">
              <w:r w:rsidR="00A7651D"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558" w:type="dxa"/>
          </w:tcPr>
          <w:p w14:paraId="358F8F42" w14:textId="77777777" w:rsidR="006305EA" w:rsidRPr="00AF1A82" w:rsidRDefault="006305EA" w:rsidP="006305EA">
            <w:pPr>
              <w:rPr>
                <w:ins w:id="23600" w:author="Fegie" w:date="2021-04-28T19:2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5F77A892" w14:textId="40D9BFFB" w:rsidR="006305EA" w:rsidRPr="00AF1A82" w:rsidRDefault="006305EA" w:rsidP="006305EA">
            <w:pPr>
              <w:rPr>
                <w:ins w:id="23601" w:author="Fegie" w:date="2021-04-28T19:2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0C8AE1D4" w14:textId="10C7121B" w:rsidR="006305EA" w:rsidRPr="00AF1A82" w:rsidRDefault="006305EA" w:rsidP="006305EA">
            <w:pPr>
              <w:rPr>
                <w:ins w:id="23602" w:author="Fegie" w:date="2021-04-28T19:24:00Z"/>
                <w:rFonts w:ascii="標楷體" w:eastAsia="標楷體" w:hAnsi="標楷體"/>
              </w:rPr>
            </w:pPr>
            <w:ins w:id="23603" w:author="Fegie" w:date="2021-05-05T15:5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95" w:type="dxa"/>
          </w:tcPr>
          <w:p w14:paraId="47062E00" w14:textId="47D31142" w:rsidR="006305EA" w:rsidRPr="00AF1A82" w:rsidRDefault="006305EA" w:rsidP="006305EA">
            <w:pPr>
              <w:rPr>
                <w:ins w:id="23604" w:author="Fegie" w:date="2021-04-28T19:24:00Z"/>
                <w:rFonts w:ascii="標楷體" w:eastAsia="標楷體" w:hAnsi="標楷體"/>
              </w:rPr>
            </w:pPr>
            <w:ins w:id="23605" w:author="Fegie" w:date="2021-05-05T15:5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1" w:type="dxa"/>
          </w:tcPr>
          <w:p w14:paraId="0AB2CA18" w14:textId="77777777" w:rsidR="006305EA" w:rsidRPr="00922DF2" w:rsidRDefault="006305EA" w:rsidP="006305EA">
            <w:pPr>
              <w:rPr>
                <w:ins w:id="23606" w:author="Fegie" w:date="2021-05-05T15:56:00Z"/>
                <w:rFonts w:ascii="標楷體" w:eastAsia="標楷體" w:hAnsi="標楷體"/>
              </w:rPr>
            </w:pPr>
            <w:ins w:id="23607" w:author="Fegie" w:date="2021-05-05T15:56:00Z">
              <w:r>
                <w:rPr>
                  <w:rFonts w:ascii="標楷體" w:eastAsia="標楷體" w:hAnsi="標楷體" w:hint="eastAsia"/>
                </w:rPr>
                <w:t>1.</w:t>
              </w:r>
              <w:r w:rsidRPr="00922DF2">
                <w:rPr>
                  <w:rFonts w:ascii="標楷體" w:eastAsia="標楷體" w:hAnsi="標楷體" w:hint="eastAsia"/>
                </w:rPr>
                <w:t>自行輸入</w:t>
              </w:r>
            </w:ins>
          </w:p>
          <w:p w14:paraId="43D78BAA" w14:textId="07FFB0BF" w:rsidR="006305EA" w:rsidRPr="00F57056" w:rsidRDefault="006305EA" w:rsidP="006305EA">
            <w:pPr>
              <w:rPr>
                <w:ins w:id="23608" w:author="Fegie" w:date="2021-04-28T19:24:00Z"/>
                <w:rFonts w:ascii="標楷體" w:eastAsia="標楷體" w:hAnsi="標楷體"/>
                <w:rPrChange w:id="23609" w:author="Fegie" w:date="2021-05-01T19:06:00Z">
                  <w:rPr>
                    <w:ins w:id="23610" w:author="Fegie" w:date="2021-04-28T19:24:00Z"/>
                  </w:rPr>
                </w:rPrChange>
              </w:rPr>
            </w:pPr>
            <w:ins w:id="23611" w:author="Fegie" w:date="2021-05-05T15:56:00Z">
              <w:r>
                <w:rPr>
                  <w:rFonts w:ascii="標楷體" w:eastAsia="標楷體" w:hAnsi="標楷體" w:hint="eastAsia"/>
                </w:rPr>
                <w:t>2.二選一輸入</w:t>
              </w:r>
            </w:ins>
          </w:p>
        </w:tc>
      </w:tr>
      <w:tr w:rsidR="006305EA" w:rsidRPr="00AF1A82" w14:paraId="10B25A2D" w14:textId="77777777" w:rsidTr="00F57056">
        <w:trPr>
          <w:trHeight w:val="244"/>
          <w:jc w:val="center"/>
          <w:ins w:id="23612" w:author="Fegie" w:date="2021-05-05T15:56:00Z"/>
        </w:trPr>
        <w:tc>
          <w:tcPr>
            <w:tcW w:w="516" w:type="dxa"/>
          </w:tcPr>
          <w:p w14:paraId="4CD473D2" w14:textId="77777777" w:rsidR="006305EA" w:rsidRPr="00AF1A82" w:rsidRDefault="006305EA" w:rsidP="006305EA">
            <w:pPr>
              <w:rPr>
                <w:ins w:id="23613" w:author="Fegie" w:date="2021-05-05T15:56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85" w:type="dxa"/>
          </w:tcPr>
          <w:p w14:paraId="0D6C1A41" w14:textId="6213E0E2" w:rsidR="006305EA" w:rsidRDefault="006305EA" w:rsidP="006305EA">
            <w:pPr>
              <w:rPr>
                <w:ins w:id="23614" w:author="Fegie" w:date="2021-05-05T15:56:00Z"/>
                <w:rFonts w:ascii="標楷體" w:eastAsia="標楷體" w:hAnsi="標楷體"/>
              </w:rPr>
            </w:pPr>
            <w:ins w:id="23615" w:author="Fegie" w:date="2021-05-05T15:56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538" w:type="dxa"/>
          </w:tcPr>
          <w:p w14:paraId="0737F6B9" w14:textId="1A7BDAD0" w:rsidR="006305EA" w:rsidRPr="00AF1A82" w:rsidRDefault="006305EA" w:rsidP="006305EA">
            <w:pPr>
              <w:rPr>
                <w:ins w:id="23616" w:author="Fegie" w:date="2021-05-05T15:56:00Z"/>
                <w:rFonts w:ascii="標楷體" w:eastAsia="標楷體" w:hAnsi="標楷體"/>
              </w:rPr>
            </w:pPr>
            <w:ins w:id="23617" w:author="Fegie" w:date="2021-05-05T15:56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1558" w:type="dxa"/>
          </w:tcPr>
          <w:p w14:paraId="0900D926" w14:textId="77777777" w:rsidR="006305EA" w:rsidRPr="00AF1A82" w:rsidRDefault="006305EA" w:rsidP="006305EA">
            <w:pPr>
              <w:rPr>
                <w:ins w:id="23618" w:author="Fegie" w:date="2021-05-05T15:56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0097344A" w14:textId="77777777" w:rsidR="006305EA" w:rsidRPr="00AF1A82" w:rsidRDefault="006305EA" w:rsidP="006305EA">
            <w:pPr>
              <w:rPr>
                <w:ins w:id="23619" w:author="Fegie" w:date="2021-05-05T15:56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43BDB82D" w14:textId="77777777" w:rsidR="006305EA" w:rsidRDefault="006305EA" w:rsidP="006305EA">
            <w:pPr>
              <w:rPr>
                <w:ins w:id="23620" w:author="Fegie" w:date="2021-05-05T15:56:00Z"/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604F6027" w14:textId="77777777" w:rsidR="006305EA" w:rsidRDefault="006305EA" w:rsidP="006305EA">
            <w:pPr>
              <w:rPr>
                <w:ins w:id="23621" w:author="Fegie" w:date="2021-05-05T15:56:00Z"/>
                <w:rFonts w:ascii="標楷體" w:eastAsia="標楷體" w:hAnsi="標楷體"/>
              </w:rPr>
            </w:pPr>
          </w:p>
        </w:tc>
        <w:tc>
          <w:tcPr>
            <w:tcW w:w="2681" w:type="dxa"/>
          </w:tcPr>
          <w:p w14:paraId="60289A3F" w14:textId="72338118" w:rsidR="006305EA" w:rsidRDefault="006305EA" w:rsidP="006305EA">
            <w:pPr>
              <w:rPr>
                <w:ins w:id="23622" w:author="Fegie" w:date="2021-05-05T15:56:00Z"/>
                <w:rFonts w:ascii="標楷體" w:eastAsia="標楷體" w:hAnsi="標楷體"/>
              </w:rPr>
            </w:pPr>
            <w:ins w:id="23623" w:author="Fegie" w:date="2021-05-05T15:57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查詢並帶回「統一編號」</w:t>
              </w:r>
            </w:ins>
          </w:p>
        </w:tc>
      </w:tr>
      <w:tr w:rsidR="006305EA" w:rsidRPr="00AF1A82" w14:paraId="174E24B9" w14:textId="77777777" w:rsidTr="00F57056">
        <w:trPr>
          <w:trHeight w:val="244"/>
          <w:jc w:val="center"/>
          <w:ins w:id="23624" w:author="Fegie" w:date="2021-04-28T19:24:00Z"/>
        </w:trPr>
        <w:tc>
          <w:tcPr>
            <w:tcW w:w="516" w:type="dxa"/>
          </w:tcPr>
          <w:p w14:paraId="453F921B" w14:textId="77777777" w:rsidR="006305EA" w:rsidRPr="00AF1A82" w:rsidRDefault="006305EA" w:rsidP="006305EA">
            <w:pPr>
              <w:rPr>
                <w:ins w:id="23625" w:author="Fegie" w:date="2021-04-28T19:24:00Z"/>
                <w:rFonts w:ascii="標楷體" w:eastAsia="標楷體" w:hAnsi="標楷體"/>
              </w:rPr>
            </w:pPr>
            <w:ins w:id="23626" w:author="Fegie" w:date="2021-04-28T19:24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585" w:type="dxa"/>
          </w:tcPr>
          <w:p w14:paraId="32D4E66F" w14:textId="027080D4" w:rsidR="006305EA" w:rsidRPr="00AF1A82" w:rsidRDefault="006305EA" w:rsidP="006305EA">
            <w:pPr>
              <w:rPr>
                <w:ins w:id="23627" w:author="Fegie" w:date="2021-04-28T19:24:00Z"/>
                <w:rFonts w:ascii="標楷體" w:eastAsia="標楷體" w:hAnsi="標楷體"/>
              </w:rPr>
            </w:pPr>
            <w:ins w:id="23628" w:author="Fegie" w:date="2021-05-01T19:03:00Z">
              <w:r>
                <w:rPr>
                  <w:rFonts w:ascii="標楷體" w:eastAsia="標楷體" w:hAnsi="標楷體" w:hint="eastAsia"/>
                </w:rPr>
                <w:t>公司名稱</w:t>
              </w:r>
            </w:ins>
          </w:p>
        </w:tc>
        <w:tc>
          <w:tcPr>
            <w:tcW w:w="1538" w:type="dxa"/>
          </w:tcPr>
          <w:p w14:paraId="2C98F4E3" w14:textId="2559FC0A" w:rsidR="006305EA" w:rsidRPr="00AF1A82" w:rsidRDefault="006305EA" w:rsidP="006305EA">
            <w:pPr>
              <w:rPr>
                <w:ins w:id="23629" w:author="Fegie" w:date="2021-04-28T19:24:00Z"/>
                <w:rFonts w:ascii="標楷體" w:eastAsia="標楷體" w:hAnsi="標楷體"/>
              </w:rPr>
            </w:pPr>
            <w:ins w:id="23630" w:author="Fegie" w:date="2021-05-01T19:03:00Z">
              <w:del w:id="23631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X</w:delText>
                </w:r>
              </w:del>
            </w:ins>
            <w:ins w:id="23632" w:author="Fegie" w:date="2021-04-28T19:24:00Z">
              <w:del w:id="23633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(</w:delText>
                </w:r>
              </w:del>
            </w:ins>
            <w:ins w:id="23634" w:author="Fegie" w:date="2021-05-01T19:03:00Z">
              <w:del w:id="23635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100</w:delText>
                </w:r>
              </w:del>
            </w:ins>
            <w:ins w:id="23636" w:author="Fegie" w:date="2021-04-28T19:24:00Z">
              <w:del w:id="23637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23638" w:author="家榮 張" w:date="2021-05-06T18:53:00Z">
              <w:r w:rsidR="00A7651D">
                <w:rPr>
                  <w:rFonts w:ascii="標楷體" w:eastAsia="標楷體" w:hAnsi="標楷體" w:hint="eastAsia"/>
                </w:rPr>
                <w:t>100</w:t>
              </w:r>
            </w:ins>
          </w:p>
        </w:tc>
        <w:tc>
          <w:tcPr>
            <w:tcW w:w="1558" w:type="dxa"/>
          </w:tcPr>
          <w:p w14:paraId="02F763AA" w14:textId="77777777" w:rsidR="006305EA" w:rsidRPr="00AF1A82" w:rsidRDefault="006305EA" w:rsidP="006305EA">
            <w:pPr>
              <w:rPr>
                <w:ins w:id="23639" w:author="Fegie" w:date="2021-04-28T19:2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751044D6" w14:textId="77777777" w:rsidR="006305EA" w:rsidRPr="00AF1A82" w:rsidRDefault="006305EA" w:rsidP="006305EA">
            <w:pPr>
              <w:rPr>
                <w:ins w:id="23640" w:author="Fegie" w:date="2021-04-28T19:2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0C2DAB33" w14:textId="76CA542F" w:rsidR="006305EA" w:rsidRPr="00AF1A82" w:rsidRDefault="006305EA" w:rsidP="006305EA">
            <w:pPr>
              <w:rPr>
                <w:ins w:id="23641" w:author="Fegie" w:date="2021-04-28T19:24:00Z"/>
                <w:rFonts w:ascii="標楷體" w:eastAsia="標楷體" w:hAnsi="標楷體"/>
              </w:rPr>
            </w:pPr>
            <w:ins w:id="23642" w:author="Fegie" w:date="2021-05-05T15:5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95" w:type="dxa"/>
          </w:tcPr>
          <w:p w14:paraId="4F0D74E8" w14:textId="678CA5BE" w:rsidR="006305EA" w:rsidRDefault="006305EA" w:rsidP="006305EA">
            <w:pPr>
              <w:rPr>
                <w:ins w:id="23643" w:author="Fegie" w:date="2021-04-28T19:24:00Z"/>
                <w:rFonts w:ascii="標楷體" w:eastAsia="標楷體" w:hAnsi="標楷體"/>
              </w:rPr>
            </w:pPr>
            <w:ins w:id="23644" w:author="Fegie" w:date="2021-05-05T15:5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1" w:type="dxa"/>
          </w:tcPr>
          <w:p w14:paraId="1B620A4D" w14:textId="77777777" w:rsidR="006305EA" w:rsidRPr="00922DF2" w:rsidRDefault="006305EA" w:rsidP="006305EA">
            <w:pPr>
              <w:rPr>
                <w:ins w:id="23645" w:author="Fegie" w:date="2021-05-05T15:56:00Z"/>
                <w:rFonts w:ascii="標楷體" w:eastAsia="標楷體" w:hAnsi="標楷體"/>
              </w:rPr>
            </w:pPr>
            <w:ins w:id="23646" w:author="Fegie" w:date="2021-05-05T15:56:00Z">
              <w:r>
                <w:rPr>
                  <w:rFonts w:ascii="標楷體" w:eastAsia="標楷體" w:hAnsi="標楷體" w:hint="eastAsia"/>
                </w:rPr>
                <w:t>1.</w:t>
              </w:r>
              <w:r w:rsidRPr="00922DF2">
                <w:rPr>
                  <w:rFonts w:ascii="標楷體" w:eastAsia="標楷體" w:hAnsi="標楷體" w:hint="eastAsia"/>
                </w:rPr>
                <w:t>自行輸入</w:t>
              </w:r>
            </w:ins>
          </w:p>
          <w:p w14:paraId="524AB6A8" w14:textId="1B31F914" w:rsidR="006305EA" w:rsidRDefault="006305EA" w:rsidP="006305EA">
            <w:pPr>
              <w:rPr>
                <w:ins w:id="23647" w:author="Fegie" w:date="2021-04-28T19:24:00Z"/>
                <w:rFonts w:ascii="標楷體" w:eastAsia="標楷體" w:hAnsi="標楷體"/>
              </w:rPr>
            </w:pPr>
            <w:ins w:id="23648" w:author="Fegie" w:date="2021-05-05T15:56:00Z">
              <w:r>
                <w:rPr>
                  <w:rFonts w:ascii="標楷體" w:eastAsia="標楷體" w:hAnsi="標楷體" w:hint="eastAsia"/>
                </w:rPr>
                <w:t>2.二選一輸入</w:t>
              </w:r>
            </w:ins>
          </w:p>
        </w:tc>
      </w:tr>
      <w:tr w:rsidR="006305EA" w:rsidRPr="00AF1A82" w14:paraId="4FDBBFCC" w14:textId="77777777" w:rsidTr="00F57056">
        <w:trPr>
          <w:trHeight w:val="244"/>
          <w:jc w:val="center"/>
          <w:ins w:id="23649" w:author="Fegie" w:date="2021-05-01T19:04:00Z"/>
        </w:trPr>
        <w:tc>
          <w:tcPr>
            <w:tcW w:w="516" w:type="dxa"/>
          </w:tcPr>
          <w:p w14:paraId="5EF0A9AF" w14:textId="53BE5599" w:rsidR="006305EA" w:rsidRDefault="006305EA" w:rsidP="006305EA">
            <w:pPr>
              <w:rPr>
                <w:ins w:id="23650" w:author="Fegie" w:date="2021-05-01T19:04:00Z"/>
                <w:rFonts w:ascii="標楷體" w:eastAsia="標楷體" w:hAnsi="標楷體"/>
              </w:rPr>
            </w:pPr>
            <w:ins w:id="23651" w:author="Fegie" w:date="2021-05-01T19:04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585" w:type="dxa"/>
          </w:tcPr>
          <w:p w14:paraId="51AA8945" w14:textId="230A90D2" w:rsidR="006305EA" w:rsidRDefault="006305EA" w:rsidP="006305EA">
            <w:pPr>
              <w:rPr>
                <w:ins w:id="23652" w:author="Fegie" w:date="2021-05-01T19:04:00Z"/>
                <w:rFonts w:ascii="標楷體" w:eastAsia="標楷體" w:hAnsi="標楷體"/>
              </w:rPr>
            </w:pPr>
            <w:ins w:id="23653" w:author="Fegie" w:date="2021-05-01T19:04:00Z">
              <w:r>
                <w:rPr>
                  <w:rFonts w:ascii="標楷體" w:eastAsia="標楷體" w:hAnsi="標楷體" w:hint="eastAsia"/>
                </w:rPr>
                <w:t>顯示方式</w:t>
              </w:r>
            </w:ins>
          </w:p>
        </w:tc>
        <w:tc>
          <w:tcPr>
            <w:tcW w:w="1538" w:type="dxa"/>
          </w:tcPr>
          <w:p w14:paraId="16610F16" w14:textId="4A867483" w:rsidR="006305EA" w:rsidRDefault="006305EA" w:rsidP="006305EA">
            <w:pPr>
              <w:rPr>
                <w:ins w:id="23654" w:author="Fegie" w:date="2021-05-01T19:04:00Z"/>
                <w:rFonts w:ascii="標楷體" w:eastAsia="標楷體" w:hAnsi="標楷體"/>
              </w:rPr>
            </w:pPr>
            <w:ins w:id="23655" w:author="Fegie" w:date="2021-05-01T19:04:00Z">
              <w:del w:id="23656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9(01)</w:delText>
                </w:r>
              </w:del>
            </w:ins>
            <w:ins w:id="23657" w:author="家榮 張" w:date="2021-05-06T18:53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558" w:type="dxa"/>
          </w:tcPr>
          <w:p w14:paraId="248C6B80" w14:textId="77777777" w:rsidR="006305EA" w:rsidRPr="00AF1A82" w:rsidRDefault="006305EA" w:rsidP="006305EA">
            <w:pPr>
              <w:rPr>
                <w:ins w:id="23658" w:author="Fegie" w:date="2021-05-01T19:0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3A04E34B" w14:textId="77777777" w:rsidR="006305EA" w:rsidRPr="00AF1A82" w:rsidRDefault="006305EA" w:rsidP="006305EA">
            <w:pPr>
              <w:rPr>
                <w:ins w:id="23659" w:author="Fegie" w:date="2021-05-01T19:0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68908D42" w14:textId="77777777" w:rsidR="006305EA" w:rsidRPr="00AF1A82" w:rsidRDefault="006305EA" w:rsidP="006305EA">
            <w:pPr>
              <w:rPr>
                <w:ins w:id="23660" w:author="Fegie" w:date="2021-05-01T19:0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</w:tcPr>
          <w:p w14:paraId="0C881517" w14:textId="62ED7692" w:rsidR="006305EA" w:rsidRDefault="006305EA" w:rsidP="006305EA">
            <w:pPr>
              <w:rPr>
                <w:ins w:id="23661" w:author="Fegie" w:date="2021-05-01T19:04:00Z"/>
                <w:rFonts w:ascii="標楷體" w:eastAsia="標楷體" w:hAnsi="標楷體"/>
              </w:rPr>
            </w:pPr>
            <w:ins w:id="23662" w:author="Fegie" w:date="2021-05-04T16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1" w:type="dxa"/>
          </w:tcPr>
          <w:p w14:paraId="5B9DCD59" w14:textId="6772C483" w:rsidR="006305EA" w:rsidRDefault="006305EA" w:rsidP="006305EA">
            <w:pPr>
              <w:rPr>
                <w:ins w:id="23663" w:author="Fegie" w:date="2021-05-01T19:04:00Z"/>
                <w:rFonts w:ascii="標楷體" w:eastAsia="標楷體" w:hAnsi="標楷體"/>
              </w:rPr>
            </w:pPr>
            <w:ins w:id="23664" w:author="Fegie" w:date="2021-05-01T19:06:00Z">
              <w:r>
                <w:rPr>
                  <w:rFonts w:ascii="標楷體" w:eastAsia="標楷體" w:hAnsi="標楷體" w:hint="eastAsia"/>
                </w:rPr>
                <w:t>1.自行輸入</w:t>
              </w:r>
            </w:ins>
          </w:p>
        </w:tc>
      </w:tr>
    </w:tbl>
    <w:p w14:paraId="2BE390F2" w14:textId="77777777" w:rsidR="001A37C9" w:rsidRDefault="001A37C9" w:rsidP="001A37C9">
      <w:pPr>
        <w:pStyle w:val="a"/>
        <w:numPr>
          <w:ilvl w:val="0"/>
          <w:numId w:val="0"/>
        </w:numPr>
        <w:ind w:left="1418"/>
        <w:rPr>
          <w:ins w:id="23665" w:author="Fegie" w:date="2021-04-28T19:24:00Z"/>
        </w:rPr>
      </w:pPr>
    </w:p>
    <w:p w14:paraId="543C4F2E" w14:textId="77777777" w:rsidR="001A37C9" w:rsidRDefault="001A37C9" w:rsidP="001A37C9">
      <w:pPr>
        <w:pStyle w:val="a"/>
        <w:numPr>
          <w:ilvl w:val="0"/>
          <w:numId w:val="53"/>
        </w:numPr>
        <w:spacing w:before="0"/>
        <w:ind w:left="1418"/>
        <w:rPr>
          <w:ins w:id="23666" w:author="Fegie" w:date="2021-04-28T19:24:00Z"/>
        </w:rPr>
      </w:pPr>
      <w:ins w:id="23667" w:author="Fegie" w:date="2021-04-28T19:24:00Z">
        <w:r>
          <w:rPr>
            <w:rFonts w:hint="eastAsia"/>
          </w:rPr>
          <w:t>輸出畫面</w:t>
        </w:r>
        <w:r>
          <w:rPr>
            <w:rFonts w:hint="eastAsia"/>
          </w:rPr>
          <w:t>:</w:t>
        </w:r>
      </w:ins>
    </w:p>
    <w:p w14:paraId="28B68B8D" w14:textId="111C4207" w:rsidR="001A37C9" w:rsidRPr="00BA4B70" w:rsidRDefault="00F57056" w:rsidP="001A37C9">
      <w:pPr>
        <w:rPr>
          <w:ins w:id="23668" w:author="Fegie" w:date="2021-04-28T19:24:00Z"/>
        </w:rPr>
      </w:pPr>
      <w:ins w:id="23669" w:author="Fegie" w:date="2021-05-01T19:07:00Z">
        <w:r>
          <w:rPr>
            <w:noProof/>
          </w:rPr>
          <w:drawing>
            <wp:inline distT="0" distB="0" distL="0" distR="0" wp14:anchorId="041DBDD8" wp14:editId="206A4DC4">
              <wp:extent cx="6479540" cy="1495425"/>
              <wp:effectExtent l="0" t="0" r="0" b="0"/>
              <wp:docPr id="48" name="圖片 4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4954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E147304" w14:textId="77777777" w:rsidR="001A37C9" w:rsidRDefault="001A37C9" w:rsidP="001A37C9">
      <w:pPr>
        <w:rPr>
          <w:ins w:id="23670" w:author="Fegie" w:date="2021-04-28T19:24:00Z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  <w:tblGridChange w:id="23671">
          <w:tblGrid>
            <w:gridCol w:w="704"/>
            <w:gridCol w:w="1020"/>
            <w:gridCol w:w="1701"/>
            <w:gridCol w:w="3456"/>
            <w:gridCol w:w="3539"/>
          </w:tblGrid>
        </w:tblGridChange>
      </w:tblGrid>
      <w:tr w:rsidR="001A37C9" w14:paraId="1B03753C" w14:textId="77777777" w:rsidTr="00C1400F">
        <w:trPr>
          <w:ins w:id="23672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18D55A3" w14:textId="77777777" w:rsidR="001A37C9" w:rsidRDefault="001A37C9" w:rsidP="00C1400F">
            <w:pPr>
              <w:jc w:val="center"/>
              <w:rPr>
                <w:ins w:id="23673" w:author="Fegie" w:date="2021-04-28T19:24:00Z"/>
                <w:rFonts w:ascii="標楷體" w:eastAsia="標楷體" w:hAnsi="標楷體"/>
                <w:lang w:eastAsia="zh-HK"/>
              </w:rPr>
            </w:pPr>
            <w:ins w:id="23674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1B51B7" w14:textId="77777777" w:rsidR="001A37C9" w:rsidRDefault="001A37C9" w:rsidP="00C1400F">
            <w:pPr>
              <w:jc w:val="center"/>
              <w:rPr>
                <w:ins w:id="23675" w:author="Fegie" w:date="2021-04-28T19:24:00Z"/>
                <w:rFonts w:ascii="標楷體" w:eastAsia="標楷體" w:hAnsi="標楷體"/>
                <w:lang w:eastAsia="zh-HK"/>
              </w:rPr>
            </w:pPr>
            <w:ins w:id="23676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欄位型態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11AAAED" w14:textId="77777777" w:rsidR="001A37C9" w:rsidRDefault="001A37C9" w:rsidP="00C1400F">
            <w:pPr>
              <w:jc w:val="center"/>
              <w:rPr>
                <w:ins w:id="23677" w:author="Fegie" w:date="2021-04-28T19:24:00Z"/>
                <w:rFonts w:ascii="標楷體" w:eastAsia="標楷體" w:hAnsi="標楷體"/>
                <w:lang w:eastAsia="zh-HK"/>
              </w:rPr>
            </w:pPr>
            <w:ins w:id="23678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欄位名稱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71C30F2" w14:textId="77777777" w:rsidR="001A37C9" w:rsidRDefault="001A37C9" w:rsidP="00C1400F">
            <w:pPr>
              <w:jc w:val="center"/>
              <w:rPr>
                <w:ins w:id="23679" w:author="Fegie" w:date="2021-04-28T19:24:00Z"/>
                <w:rFonts w:ascii="標楷體" w:eastAsia="標楷體" w:hAnsi="標楷體"/>
              </w:rPr>
            </w:pPr>
            <w:ins w:id="23680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資料來源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F8E8EA6" w14:textId="77777777" w:rsidR="001A37C9" w:rsidRDefault="001A37C9" w:rsidP="00C1400F">
            <w:pPr>
              <w:jc w:val="center"/>
              <w:rPr>
                <w:ins w:id="23681" w:author="Fegie" w:date="2021-04-28T19:24:00Z"/>
                <w:rFonts w:ascii="標楷體" w:eastAsia="標楷體" w:hAnsi="標楷體"/>
                <w:lang w:eastAsia="zh-HK"/>
              </w:rPr>
            </w:pPr>
            <w:ins w:id="23682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輸出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1A37C9" w:rsidRPr="00AD05A2" w14:paraId="34075E47" w14:textId="77777777" w:rsidTr="00C1400F">
        <w:trPr>
          <w:ins w:id="23683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54D3F" w14:textId="77777777" w:rsidR="001A37C9" w:rsidRPr="00AD05A2" w:rsidRDefault="001A37C9" w:rsidP="00C1400F">
            <w:pPr>
              <w:jc w:val="center"/>
              <w:rPr>
                <w:ins w:id="23684" w:author="Fegie" w:date="2021-04-28T19:24:00Z"/>
                <w:rFonts w:ascii="標楷體" w:eastAsia="標楷體" w:hAnsi="標楷體"/>
                <w:lang w:eastAsia="zh-HK"/>
              </w:rPr>
            </w:pPr>
            <w:ins w:id="23685" w:author="Fegie" w:date="2021-04-28T19:24:00Z">
              <w:r w:rsidRPr="00AD05A2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14A8B" w14:textId="77777777" w:rsidR="001A37C9" w:rsidRPr="00AD05A2" w:rsidRDefault="001A37C9" w:rsidP="00C1400F">
            <w:pPr>
              <w:jc w:val="center"/>
              <w:rPr>
                <w:ins w:id="23686" w:author="Fegie" w:date="2021-04-28T19:24:00Z"/>
                <w:rFonts w:ascii="標楷體" w:eastAsia="標楷體" w:hAnsi="標楷體"/>
                <w:lang w:eastAsia="zh-HK"/>
              </w:rPr>
            </w:pPr>
            <w:ins w:id="23687" w:author="Fegie" w:date="2021-04-28T19:24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59C9F" w14:textId="77777777" w:rsidR="001A37C9" w:rsidRPr="00AD05A2" w:rsidRDefault="001A37C9" w:rsidP="00C1400F">
            <w:pPr>
              <w:rPr>
                <w:ins w:id="23688" w:author="Fegie" w:date="2021-04-28T19:24:00Z"/>
                <w:rFonts w:ascii="標楷體" w:eastAsia="標楷體" w:hAnsi="標楷體"/>
                <w:lang w:eastAsia="zh-HK"/>
              </w:rPr>
            </w:pPr>
            <w:ins w:id="23689" w:author="Fegie" w:date="2021-04-28T19:24:00Z">
              <w:r w:rsidRPr="00AD05A2"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66FB4" w14:textId="77777777" w:rsidR="001A37C9" w:rsidRPr="00AD05A2" w:rsidRDefault="001A37C9" w:rsidP="00C1400F">
            <w:pPr>
              <w:rPr>
                <w:ins w:id="23690" w:author="Fegie" w:date="2021-04-28T19:24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818CD" w14:textId="45960DCB" w:rsidR="00F57056" w:rsidRPr="00F57056" w:rsidRDefault="00F57056">
            <w:pPr>
              <w:rPr>
                <w:ins w:id="23691" w:author="Fegie" w:date="2021-05-01T19:08:00Z"/>
                <w:rFonts w:ascii="標楷體" w:eastAsia="標楷體" w:hAnsi="標楷體"/>
                <w:lang w:eastAsia="zh-HK"/>
                <w:rPrChange w:id="23692" w:author="Fegie" w:date="2021-05-01T19:08:00Z">
                  <w:rPr>
                    <w:ins w:id="23693" w:author="Fegie" w:date="2021-05-01T19:08:00Z"/>
                    <w:lang w:eastAsia="zh-HK"/>
                  </w:rPr>
                </w:rPrChange>
              </w:rPr>
            </w:pPr>
            <w:ins w:id="23694" w:author="Fegie" w:date="2021-05-01T19:08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3695" w:author="Fegie" w:date="2021-04-28T19:24:00Z">
              <w:r w:rsidR="001A37C9" w:rsidRPr="00F57056">
                <w:rPr>
                  <w:rFonts w:ascii="標楷體" w:eastAsia="標楷體" w:hAnsi="標楷體" w:hint="eastAsia"/>
                  <w:lang w:eastAsia="zh-HK"/>
                  <w:rPrChange w:id="23696" w:author="Fegie" w:date="2021-05-01T19:08:00Z">
                    <w:rPr>
                      <w:rFonts w:hint="eastAsia"/>
                      <w:lang w:eastAsia="zh-HK"/>
                    </w:rPr>
                  </w:rPrChange>
                </w:rPr>
                <w:t>修改當筆</w:t>
              </w:r>
            </w:ins>
            <w:ins w:id="23697" w:author="Fegie" w:date="2021-05-01T19:08:00Z">
              <w:r w:rsidRPr="00F57056">
                <w:rPr>
                  <w:rFonts w:ascii="標楷體" w:eastAsia="標楷體" w:hAnsi="標楷體" w:hint="eastAsia"/>
                  <w:color w:val="000000" w:themeColor="text1"/>
                  <w:rPrChange w:id="23698" w:author="Fegie" w:date="2021-05-01T19:08:00Z">
                    <w:rPr>
                      <w:rFonts w:hint="eastAsia"/>
                    </w:rPr>
                  </w:rPrChange>
                </w:rPr>
                <w:t>公司戶財務狀況</w:t>
              </w:r>
            </w:ins>
            <w:ins w:id="23699" w:author="Fegie" w:date="2021-04-28T19:24:00Z">
              <w:r w:rsidR="001A37C9" w:rsidRPr="00F57056">
                <w:rPr>
                  <w:rFonts w:ascii="標楷體" w:eastAsia="標楷體" w:hAnsi="標楷體" w:hint="eastAsia"/>
                  <w:lang w:eastAsia="zh-HK"/>
                  <w:rPrChange w:id="23700" w:author="Fegie" w:date="2021-05-01T19:08:00Z">
                    <w:rPr>
                      <w:rFonts w:hint="eastAsia"/>
                      <w:lang w:eastAsia="zh-HK"/>
                    </w:rPr>
                  </w:rPrChange>
                </w:rPr>
                <w:t>資</w:t>
              </w:r>
            </w:ins>
          </w:p>
          <w:p w14:paraId="32F355FC" w14:textId="77777777" w:rsidR="00F57056" w:rsidRDefault="00F57056" w:rsidP="00F57056">
            <w:pPr>
              <w:rPr>
                <w:ins w:id="23701" w:author="Fegie" w:date="2021-05-01T19:08:00Z"/>
                <w:rFonts w:ascii="標楷體" w:eastAsia="標楷體" w:hAnsi="標楷體"/>
                <w:color w:val="000000" w:themeColor="text1"/>
              </w:rPr>
            </w:pPr>
            <w:ins w:id="23702" w:author="Fegie" w:date="2021-05-01T19:08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23703" w:author="Fegie" w:date="2021-04-28T19:24:00Z">
              <w:r w:rsidR="001A37C9" w:rsidRPr="00F57056">
                <w:rPr>
                  <w:rFonts w:ascii="標楷體" w:eastAsia="標楷體" w:hAnsi="標楷體" w:hint="eastAsia"/>
                  <w:lang w:eastAsia="zh-HK"/>
                  <w:rPrChange w:id="23704" w:author="Fegie" w:date="2021-05-01T19:08:00Z">
                    <w:rPr>
                      <w:rFonts w:hint="eastAsia"/>
                      <w:lang w:eastAsia="zh-HK"/>
                    </w:rPr>
                  </w:rPrChange>
                </w:rPr>
                <w:t>料</w:t>
              </w:r>
              <w:r w:rsidR="001A37C9" w:rsidRPr="00F57056">
                <w:rPr>
                  <w:rFonts w:ascii="標楷體" w:eastAsia="標楷體" w:hAnsi="標楷體"/>
                  <w:rPrChange w:id="23705" w:author="Fegie" w:date="2021-05-01T19:08:00Z">
                    <w:rPr/>
                  </w:rPrChange>
                </w:rPr>
                <w:t>,</w:t>
              </w:r>
              <w:r w:rsidR="001A37C9" w:rsidRPr="00F57056">
                <w:rPr>
                  <w:rFonts w:ascii="標楷體" w:eastAsia="標楷體" w:hAnsi="標楷體" w:hint="eastAsia"/>
                  <w:color w:val="000000" w:themeColor="text1"/>
                  <w:rPrChange w:id="23706" w:author="Fegie" w:date="2021-05-01T19:08:00Z">
                    <w:rPr>
                      <w:rFonts w:hint="eastAsia"/>
                    </w:rPr>
                  </w:rPrChange>
                </w:rPr>
                <w:t>連結至【</w:t>
              </w:r>
            </w:ins>
            <w:ins w:id="23707" w:author="Fegie" w:date="2021-05-01T19:07:00Z">
              <w:r w:rsidRPr="00F57056">
                <w:rPr>
                  <w:rFonts w:ascii="標楷體" w:eastAsia="標楷體" w:hAnsi="標楷體"/>
                  <w:color w:val="000000" w:themeColor="text1"/>
                  <w:rPrChange w:id="23708" w:author="Fegie" w:date="2021-05-01T19:08:00Z">
                    <w:rPr/>
                  </w:rPrChange>
                </w:rPr>
                <w:t>1107</w:t>
              </w:r>
              <w:r w:rsidRPr="00F57056">
                <w:rPr>
                  <w:rFonts w:ascii="標楷體" w:eastAsia="標楷體" w:hAnsi="標楷體" w:hint="eastAsia"/>
                  <w:color w:val="000000" w:themeColor="text1"/>
                  <w:rPrChange w:id="23709" w:author="Fegie" w:date="2021-05-01T19:08:00Z">
                    <w:rPr>
                      <w:rFonts w:hint="eastAsia"/>
                    </w:rPr>
                  </w:rPrChange>
                </w:rPr>
                <w:t>公司戶財務</w:t>
              </w:r>
            </w:ins>
          </w:p>
          <w:p w14:paraId="58C3B64F" w14:textId="77777777" w:rsidR="001A37C9" w:rsidRDefault="00F57056" w:rsidP="00F57056">
            <w:pPr>
              <w:rPr>
                <w:ins w:id="23710" w:author="Fegie" w:date="2021-05-01T19:08:00Z"/>
                <w:rFonts w:ascii="標楷體" w:eastAsia="標楷體" w:hAnsi="標楷體"/>
                <w:color w:val="000000" w:themeColor="text1"/>
              </w:rPr>
            </w:pPr>
            <w:ins w:id="23711" w:author="Fegie" w:date="2021-05-01T19:08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</w:ins>
            <w:ins w:id="23712" w:author="Fegie" w:date="2021-05-01T19:07:00Z">
              <w:r w:rsidRPr="00F57056">
                <w:rPr>
                  <w:rFonts w:ascii="標楷體" w:eastAsia="標楷體" w:hAnsi="標楷體" w:hint="eastAsia"/>
                  <w:color w:val="000000" w:themeColor="text1"/>
                  <w:rPrChange w:id="23713" w:author="Fegie" w:date="2021-05-01T19:08:00Z">
                    <w:rPr>
                      <w:rFonts w:hint="eastAsia"/>
                    </w:rPr>
                  </w:rPrChange>
                </w:rPr>
                <w:t>狀況管理</w:t>
              </w:r>
            </w:ins>
            <w:ins w:id="23714" w:author="Fegie" w:date="2021-04-28T19:24:00Z">
              <w:r w:rsidR="001A37C9" w:rsidRPr="00F57056">
                <w:rPr>
                  <w:rFonts w:ascii="標楷體" w:eastAsia="標楷體" w:hAnsi="標楷體" w:hint="eastAsia"/>
                  <w:color w:val="000000" w:themeColor="text1"/>
                  <w:rPrChange w:id="23715" w:author="Fegie" w:date="2021-05-01T19:08:00Z">
                    <w:rPr>
                      <w:rFonts w:hint="eastAsia"/>
                    </w:rPr>
                  </w:rPrChange>
                </w:rPr>
                <w:t>】，</w:t>
              </w:r>
              <w:r w:rsidR="001A37C9" w:rsidRPr="00F57056">
                <w:rPr>
                  <w:rFonts w:ascii="標楷體" w:eastAsia="標楷體" w:hAnsi="標楷體" w:hint="eastAsia"/>
                  <w:color w:val="000000" w:themeColor="text1"/>
                  <w:lang w:eastAsia="zh-HK"/>
                  <w:rPrChange w:id="23716" w:author="Fegie" w:date="2021-05-01T19:08:00Z">
                    <w:rPr>
                      <w:rFonts w:hint="eastAsia"/>
                      <w:lang w:eastAsia="zh-HK"/>
                    </w:rPr>
                  </w:rPrChange>
                </w:rPr>
                <w:t>供修改</w:t>
              </w:r>
            </w:ins>
            <w:ins w:id="23717" w:author="Fegie" w:date="2021-05-01T19:08:00Z">
              <w:r>
                <w:rPr>
                  <w:rFonts w:ascii="標楷體" w:eastAsia="標楷體" w:hAnsi="標楷體" w:hint="eastAsia"/>
                  <w:color w:val="000000" w:themeColor="text1"/>
                </w:rPr>
                <w:t>財務狀況</w:t>
              </w:r>
            </w:ins>
          </w:p>
          <w:p w14:paraId="13F8349E" w14:textId="02B3E899" w:rsidR="00F57056" w:rsidRPr="00F57056" w:rsidRDefault="00F57056">
            <w:pPr>
              <w:rPr>
                <w:ins w:id="23718" w:author="Fegie" w:date="2021-04-28T19:24:00Z"/>
                <w:rFonts w:ascii="標楷體" w:eastAsia="標楷體" w:hAnsi="標楷體"/>
                <w:lang w:eastAsia="zh-HK"/>
                <w:rPrChange w:id="23719" w:author="Fegie" w:date="2021-05-01T19:08:00Z">
                  <w:rPr>
                    <w:ins w:id="23720" w:author="Fegie" w:date="2021-04-28T19:24:00Z"/>
                    <w:lang w:eastAsia="zh-HK"/>
                  </w:rPr>
                </w:rPrChange>
              </w:rPr>
            </w:pPr>
            <w:ins w:id="23721" w:author="Fegie" w:date="2021-05-01T19:08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資料</w:t>
              </w:r>
            </w:ins>
          </w:p>
        </w:tc>
      </w:tr>
      <w:tr w:rsidR="001A37C9" w:rsidRPr="00AD05A2" w14:paraId="6D59367B" w14:textId="77777777" w:rsidTr="00C1400F">
        <w:trPr>
          <w:ins w:id="23722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88B35" w14:textId="77777777" w:rsidR="001A37C9" w:rsidRPr="00AD05A2" w:rsidRDefault="001A37C9" w:rsidP="00C1400F">
            <w:pPr>
              <w:jc w:val="center"/>
              <w:rPr>
                <w:ins w:id="23723" w:author="Fegie" w:date="2021-04-28T19:24:00Z"/>
                <w:rFonts w:ascii="標楷體" w:eastAsia="標楷體" w:hAnsi="標楷體"/>
              </w:rPr>
            </w:pPr>
            <w:ins w:id="23724" w:author="Fegie" w:date="2021-04-28T19:24:00Z">
              <w:r w:rsidRPr="00AD05A2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139AF" w14:textId="77777777" w:rsidR="001A37C9" w:rsidRPr="00AD05A2" w:rsidRDefault="001A37C9" w:rsidP="00C1400F">
            <w:pPr>
              <w:jc w:val="center"/>
              <w:rPr>
                <w:ins w:id="23725" w:author="Fegie" w:date="2021-04-28T19:24:00Z"/>
                <w:rFonts w:ascii="標楷體" w:eastAsia="標楷體" w:hAnsi="標楷體"/>
                <w:lang w:eastAsia="zh-HK"/>
              </w:rPr>
            </w:pPr>
            <w:ins w:id="23726" w:author="Fegie" w:date="2021-04-28T19:24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EC8B7" w14:textId="77777777" w:rsidR="001A37C9" w:rsidRPr="00AD05A2" w:rsidRDefault="001A37C9" w:rsidP="00C1400F">
            <w:pPr>
              <w:rPr>
                <w:ins w:id="23727" w:author="Fegie" w:date="2021-04-28T19:24:00Z"/>
                <w:rFonts w:ascii="標楷體" w:eastAsia="標楷體" w:hAnsi="標楷體"/>
                <w:lang w:eastAsia="zh-HK"/>
              </w:rPr>
            </w:pPr>
            <w:ins w:id="23728" w:author="Fegie" w:date="2021-04-28T19:24:00Z">
              <w:r w:rsidRPr="00AD05A2">
                <w:rPr>
                  <w:rFonts w:ascii="標楷體" w:eastAsia="標楷體" w:hAnsi="標楷體" w:hint="eastAsia"/>
                  <w:lang w:eastAsia="zh-HK"/>
                </w:rPr>
                <w:t>複製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6DBA9" w14:textId="77777777" w:rsidR="001A37C9" w:rsidRPr="00AD05A2" w:rsidRDefault="001A37C9" w:rsidP="00C1400F">
            <w:pPr>
              <w:rPr>
                <w:ins w:id="23729" w:author="Fegie" w:date="2021-04-28T19:24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35380" w14:textId="0A988538" w:rsidR="00F57056" w:rsidRPr="00F37A9C" w:rsidRDefault="00F57056" w:rsidP="00F57056">
            <w:pPr>
              <w:rPr>
                <w:ins w:id="23730" w:author="Fegie" w:date="2021-05-01T19:08:00Z"/>
                <w:rFonts w:ascii="標楷體" w:eastAsia="標楷體" w:hAnsi="標楷體"/>
                <w:lang w:eastAsia="zh-HK"/>
              </w:rPr>
            </w:pPr>
            <w:ins w:id="23731" w:author="Fegie" w:date="2021-05-01T19:08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3732" w:author="Fegie" w:date="2021-05-01T19:09:00Z">
              <w:r>
                <w:rPr>
                  <w:rFonts w:ascii="標楷體" w:eastAsia="標楷體" w:hAnsi="標楷體" w:hint="eastAsia"/>
                  <w:lang w:eastAsia="zh-HK"/>
                </w:rPr>
                <w:t>複製</w:t>
              </w:r>
            </w:ins>
            <w:ins w:id="23733" w:author="Fegie" w:date="2021-05-01T19:08:00Z">
              <w:r w:rsidRPr="00F37A9C">
                <w:rPr>
                  <w:rFonts w:ascii="標楷體" w:eastAsia="標楷體" w:hAnsi="標楷體" w:hint="eastAsia"/>
                  <w:lang w:eastAsia="zh-HK"/>
                </w:rPr>
                <w:t>當筆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公司戶財務狀況</w:t>
              </w:r>
              <w:r w:rsidRPr="00F37A9C">
                <w:rPr>
                  <w:rFonts w:ascii="標楷體" w:eastAsia="標楷體" w:hAnsi="標楷體" w:hint="eastAsia"/>
                  <w:lang w:eastAsia="zh-HK"/>
                </w:rPr>
                <w:t>資</w:t>
              </w:r>
            </w:ins>
          </w:p>
          <w:p w14:paraId="36674033" w14:textId="77777777" w:rsidR="00F57056" w:rsidRDefault="00F57056" w:rsidP="00F57056">
            <w:pPr>
              <w:rPr>
                <w:ins w:id="23734" w:author="Fegie" w:date="2021-05-01T19:08:00Z"/>
                <w:rFonts w:ascii="標楷體" w:eastAsia="標楷體" w:hAnsi="標楷體"/>
                <w:color w:val="000000" w:themeColor="text1"/>
              </w:rPr>
            </w:pPr>
            <w:ins w:id="23735" w:author="Fegie" w:date="2021-05-01T19:08:00Z">
              <w:r>
                <w:rPr>
                  <w:rFonts w:ascii="標楷體" w:eastAsia="標楷體" w:hAnsi="標楷體" w:hint="eastAsia"/>
                </w:rPr>
                <w:t xml:space="preserve">  </w:t>
              </w:r>
              <w:r w:rsidRPr="00F37A9C">
                <w:rPr>
                  <w:rFonts w:ascii="標楷體" w:eastAsia="標楷體" w:hAnsi="標楷體" w:hint="eastAsia"/>
                  <w:lang w:eastAsia="zh-HK"/>
                </w:rPr>
                <w:t>料</w:t>
              </w:r>
              <w:r w:rsidRPr="00F37A9C">
                <w:rPr>
                  <w:rFonts w:ascii="標楷體" w:eastAsia="標楷體" w:hAnsi="標楷體"/>
                </w:rPr>
                <w:t>,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連結至【11</w:t>
              </w:r>
              <w:r w:rsidRPr="00F37A9C">
                <w:rPr>
                  <w:rFonts w:ascii="標楷體" w:eastAsia="標楷體" w:hAnsi="標楷體"/>
                  <w:color w:val="000000" w:themeColor="text1"/>
                </w:rPr>
                <w:t>07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公司戶財務</w:t>
              </w:r>
            </w:ins>
          </w:p>
          <w:p w14:paraId="3216B12E" w14:textId="0F8F364C" w:rsidR="00F57056" w:rsidRDefault="00F57056" w:rsidP="00F57056">
            <w:pPr>
              <w:rPr>
                <w:ins w:id="23736" w:author="Fegie" w:date="2021-05-01T19:08:00Z"/>
                <w:rFonts w:ascii="標楷體" w:eastAsia="標楷體" w:hAnsi="標楷體"/>
                <w:color w:val="000000" w:themeColor="text1"/>
              </w:rPr>
            </w:pPr>
            <w:ins w:id="23737" w:author="Fegie" w:date="2021-05-01T19:08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狀況管理】，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供</w:t>
              </w:r>
            </w:ins>
            <w:ins w:id="23738" w:author="Fegie" w:date="2021-05-01T19:09:00Z">
              <w:r>
                <w:rPr>
                  <w:rFonts w:ascii="標楷體" w:eastAsia="標楷體" w:hAnsi="標楷體" w:hint="eastAsia"/>
                  <w:lang w:eastAsia="zh-HK"/>
                </w:rPr>
                <w:t>複製</w:t>
              </w:r>
            </w:ins>
            <w:ins w:id="23739" w:author="Fegie" w:date="2021-05-01T19:08:00Z">
              <w:r>
                <w:rPr>
                  <w:rFonts w:ascii="標楷體" w:eastAsia="標楷體" w:hAnsi="標楷體" w:hint="eastAsia"/>
                  <w:color w:val="000000" w:themeColor="text1"/>
                </w:rPr>
                <w:t>財務狀況</w:t>
              </w:r>
            </w:ins>
          </w:p>
          <w:p w14:paraId="6E55D1A9" w14:textId="2B980495" w:rsidR="001A37C9" w:rsidRPr="00AD05A2" w:rsidRDefault="00F57056" w:rsidP="00F57056">
            <w:pPr>
              <w:rPr>
                <w:ins w:id="23740" w:author="Fegie" w:date="2021-04-28T19:24:00Z"/>
                <w:rFonts w:ascii="標楷體" w:eastAsia="標楷體" w:hAnsi="標楷體"/>
                <w:lang w:eastAsia="zh-HK"/>
              </w:rPr>
            </w:pPr>
            <w:ins w:id="23741" w:author="Fegie" w:date="2021-05-01T19:08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資料</w:t>
              </w:r>
            </w:ins>
          </w:p>
        </w:tc>
      </w:tr>
      <w:tr w:rsidR="001A37C9" w:rsidRPr="00AD05A2" w14:paraId="783329B3" w14:textId="77777777" w:rsidTr="00C1400F">
        <w:trPr>
          <w:ins w:id="23742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BF0B7" w14:textId="77777777" w:rsidR="001A37C9" w:rsidRPr="00AD05A2" w:rsidRDefault="001A37C9" w:rsidP="00C1400F">
            <w:pPr>
              <w:jc w:val="center"/>
              <w:rPr>
                <w:ins w:id="23743" w:author="Fegie" w:date="2021-04-28T19:24:00Z"/>
                <w:rFonts w:ascii="標楷體" w:eastAsia="標楷體" w:hAnsi="標楷體"/>
              </w:rPr>
            </w:pPr>
            <w:ins w:id="23744" w:author="Fegie" w:date="2021-04-28T19:24:00Z">
              <w:r w:rsidRPr="00AD05A2">
                <w:rPr>
                  <w:rFonts w:ascii="標楷體" w:eastAsia="標楷體" w:hAnsi="標楷體"/>
                </w:rPr>
                <w:lastRenderedPageBreak/>
                <w:t>3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E62D7" w14:textId="77777777" w:rsidR="001A37C9" w:rsidRPr="00AD05A2" w:rsidRDefault="001A37C9" w:rsidP="00C1400F">
            <w:pPr>
              <w:jc w:val="center"/>
              <w:rPr>
                <w:ins w:id="23745" w:author="Fegie" w:date="2021-04-28T19:24:00Z"/>
                <w:rFonts w:ascii="標楷體" w:eastAsia="標楷體" w:hAnsi="標楷體"/>
                <w:lang w:eastAsia="zh-HK"/>
              </w:rPr>
            </w:pPr>
            <w:ins w:id="23746" w:author="Fegie" w:date="2021-04-28T19:24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29B15" w14:textId="77777777" w:rsidR="001A37C9" w:rsidRPr="00AD05A2" w:rsidRDefault="001A37C9" w:rsidP="00C1400F">
            <w:pPr>
              <w:rPr>
                <w:ins w:id="23747" w:author="Fegie" w:date="2021-04-28T19:24:00Z"/>
                <w:rFonts w:ascii="標楷體" w:eastAsia="標楷體" w:hAnsi="標楷體"/>
                <w:lang w:eastAsia="zh-HK"/>
              </w:rPr>
            </w:pPr>
            <w:ins w:id="23748" w:author="Fegie" w:date="2021-04-28T19:24:00Z">
              <w:r w:rsidRPr="00AD05A2">
                <w:rPr>
                  <w:rFonts w:ascii="標楷體" w:eastAsia="標楷體" w:hAnsi="標楷體" w:hint="eastAsia"/>
                  <w:lang w:eastAsia="zh-HK"/>
                </w:rPr>
                <w:t>刪除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71AE" w14:textId="77777777" w:rsidR="001A37C9" w:rsidRPr="00AD05A2" w:rsidRDefault="001A37C9" w:rsidP="00C1400F">
            <w:pPr>
              <w:rPr>
                <w:ins w:id="23749" w:author="Fegie" w:date="2021-04-28T19:24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1E9A8" w14:textId="7538C2DA" w:rsidR="00F57056" w:rsidRPr="00F37A9C" w:rsidRDefault="00F57056" w:rsidP="00F57056">
            <w:pPr>
              <w:rPr>
                <w:ins w:id="23750" w:author="Fegie" w:date="2021-05-01T19:09:00Z"/>
                <w:rFonts w:ascii="標楷體" w:eastAsia="標楷體" w:hAnsi="標楷體"/>
                <w:lang w:eastAsia="zh-HK"/>
              </w:rPr>
            </w:pPr>
            <w:ins w:id="23751" w:author="Fegie" w:date="2021-05-01T19:09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刪除</w:t>
              </w:r>
              <w:r w:rsidRPr="00F37A9C">
                <w:rPr>
                  <w:rFonts w:ascii="標楷體" w:eastAsia="標楷體" w:hAnsi="標楷體" w:hint="eastAsia"/>
                  <w:lang w:eastAsia="zh-HK"/>
                </w:rPr>
                <w:t>當筆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公司戶財務狀況</w:t>
              </w:r>
              <w:r w:rsidRPr="00F37A9C">
                <w:rPr>
                  <w:rFonts w:ascii="標楷體" w:eastAsia="標楷體" w:hAnsi="標楷體" w:hint="eastAsia"/>
                  <w:lang w:eastAsia="zh-HK"/>
                </w:rPr>
                <w:t>資</w:t>
              </w:r>
            </w:ins>
          </w:p>
          <w:p w14:paraId="6B7DA054" w14:textId="77777777" w:rsidR="00F57056" w:rsidRDefault="00F57056" w:rsidP="00F57056">
            <w:pPr>
              <w:rPr>
                <w:ins w:id="23752" w:author="Fegie" w:date="2021-05-01T19:09:00Z"/>
                <w:rFonts w:ascii="標楷體" w:eastAsia="標楷體" w:hAnsi="標楷體"/>
                <w:color w:val="000000" w:themeColor="text1"/>
              </w:rPr>
            </w:pPr>
            <w:ins w:id="23753" w:author="Fegie" w:date="2021-05-01T19:09:00Z">
              <w:r>
                <w:rPr>
                  <w:rFonts w:ascii="標楷體" w:eastAsia="標楷體" w:hAnsi="標楷體" w:hint="eastAsia"/>
                </w:rPr>
                <w:t xml:space="preserve">  </w:t>
              </w:r>
              <w:r w:rsidRPr="00F37A9C">
                <w:rPr>
                  <w:rFonts w:ascii="標楷體" w:eastAsia="標楷體" w:hAnsi="標楷體" w:hint="eastAsia"/>
                  <w:lang w:eastAsia="zh-HK"/>
                </w:rPr>
                <w:t>料</w:t>
              </w:r>
              <w:r w:rsidRPr="00F37A9C">
                <w:rPr>
                  <w:rFonts w:ascii="標楷體" w:eastAsia="標楷體" w:hAnsi="標楷體"/>
                </w:rPr>
                <w:t>,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連結至【11</w:t>
              </w:r>
              <w:r w:rsidRPr="00F37A9C">
                <w:rPr>
                  <w:rFonts w:ascii="標楷體" w:eastAsia="標楷體" w:hAnsi="標楷體"/>
                  <w:color w:val="000000" w:themeColor="text1"/>
                </w:rPr>
                <w:t>07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公司戶財務</w:t>
              </w:r>
            </w:ins>
          </w:p>
          <w:p w14:paraId="4D7CAF99" w14:textId="334A606B" w:rsidR="00F57056" w:rsidRDefault="00F57056" w:rsidP="00F57056">
            <w:pPr>
              <w:rPr>
                <w:ins w:id="23754" w:author="Fegie" w:date="2021-05-01T19:09:00Z"/>
                <w:rFonts w:ascii="標楷體" w:eastAsia="標楷體" w:hAnsi="標楷體"/>
                <w:color w:val="000000" w:themeColor="text1"/>
              </w:rPr>
            </w:pPr>
            <w:ins w:id="23755" w:author="Fegie" w:date="2021-05-01T19:09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狀況管理】，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刪除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財務狀況</w:t>
              </w:r>
            </w:ins>
          </w:p>
          <w:p w14:paraId="3ACA267C" w14:textId="43696ECD" w:rsidR="001A37C9" w:rsidRPr="00AD05A2" w:rsidRDefault="00F57056" w:rsidP="00F57056">
            <w:pPr>
              <w:rPr>
                <w:ins w:id="23756" w:author="Fegie" w:date="2021-04-28T19:24:00Z"/>
                <w:rFonts w:ascii="標楷體" w:eastAsia="標楷體" w:hAnsi="標楷體"/>
                <w:lang w:eastAsia="zh-HK"/>
              </w:rPr>
            </w:pPr>
            <w:ins w:id="23757" w:author="Fegie" w:date="2021-05-01T19:09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資料</w:t>
              </w:r>
            </w:ins>
          </w:p>
        </w:tc>
      </w:tr>
      <w:tr w:rsidR="001A37C9" w:rsidRPr="00AD05A2" w14:paraId="08BCF19D" w14:textId="77777777" w:rsidTr="00C1400F">
        <w:trPr>
          <w:ins w:id="23758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3C33E" w14:textId="77777777" w:rsidR="001A37C9" w:rsidRPr="00AD05A2" w:rsidRDefault="001A37C9" w:rsidP="00C1400F">
            <w:pPr>
              <w:jc w:val="center"/>
              <w:rPr>
                <w:ins w:id="23759" w:author="Fegie" w:date="2021-04-28T19:24:00Z"/>
                <w:rFonts w:ascii="標楷體" w:eastAsia="標楷體" w:hAnsi="標楷體"/>
              </w:rPr>
            </w:pPr>
            <w:ins w:id="23760" w:author="Fegie" w:date="2021-04-28T19:24:00Z">
              <w:r w:rsidRPr="00AD05A2"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60E3F" w14:textId="77777777" w:rsidR="001A37C9" w:rsidRPr="00AD05A2" w:rsidRDefault="001A37C9" w:rsidP="00C1400F">
            <w:pPr>
              <w:jc w:val="center"/>
              <w:rPr>
                <w:ins w:id="23761" w:author="Fegie" w:date="2021-04-28T19:24:00Z"/>
                <w:rFonts w:ascii="標楷體" w:eastAsia="標楷體" w:hAnsi="標楷體"/>
                <w:lang w:eastAsia="zh-HK"/>
              </w:rPr>
            </w:pPr>
            <w:ins w:id="23762" w:author="Fegie" w:date="2021-04-28T19:24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D4FDE" w14:textId="00D95CE3" w:rsidR="001A37C9" w:rsidRPr="00AD05A2" w:rsidRDefault="00F57056" w:rsidP="00C1400F">
            <w:pPr>
              <w:rPr>
                <w:ins w:id="23763" w:author="Fegie" w:date="2021-04-28T19:24:00Z"/>
                <w:rFonts w:ascii="標楷體" w:eastAsia="標楷體" w:hAnsi="標楷體"/>
                <w:lang w:eastAsia="zh-HK"/>
              </w:rPr>
            </w:pPr>
            <w:ins w:id="23764" w:author="Fegie" w:date="2021-05-01T19:07:00Z"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DCE56" w14:textId="77777777" w:rsidR="001A37C9" w:rsidRPr="00AD05A2" w:rsidRDefault="001A37C9" w:rsidP="00C1400F">
            <w:pPr>
              <w:rPr>
                <w:ins w:id="23765" w:author="Fegie" w:date="2021-04-28T19:24:00Z"/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AA294" w14:textId="785F076D" w:rsidR="00F57056" w:rsidRPr="00F37A9C" w:rsidRDefault="00F57056" w:rsidP="00F57056">
            <w:pPr>
              <w:rPr>
                <w:ins w:id="23766" w:author="Fegie" w:date="2021-05-01T19:09:00Z"/>
                <w:rFonts w:ascii="標楷體" w:eastAsia="標楷體" w:hAnsi="標楷體"/>
                <w:lang w:eastAsia="zh-HK"/>
              </w:rPr>
            </w:pPr>
            <w:ins w:id="23767" w:author="Fegie" w:date="2021-05-01T19:09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  <w:r w:rsidRPr="00F37A9C">
                <w:rPr>
                  <w:rFonts w:ascii="標楷體" w:eastAsia="標楷體" w:hAnsi="標楷體" w:hint="eastAsia"/>
                  <w:lang w:eastAsia="zh-HK"/>
                </w:rPr>
                <w:t>當筆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公司戶財務狀況</w:t>
              </w:r>
              <w:r w:rsidRPr="00F37A9C">
                <w:rPr>
                  <w:rFonts w:ascii="標楷體" w:eastAsia="標楷體" w:hAnsi="標楷體" w:hint="eastAsia"/>
                  <w:lang w:eastAsia="zh-HK"/>
                </w:rPr>
                <w:t>資</w:t>
              </w:r>
            </w:ins>
          </w:p>
          <w:p w14:paraId="5C8BDFF5" w14:textId="77777777" w:rsidR="00F57056" w:rsidRDefault="00F57056" w:rsidP="00F57056">
            <w:pPr>
              <w:rPr>
                <w:ins w:id="23768" w:author="Fegie" w:date="2021-05-01T19:09:00Z"/>
                <w:rFonts w:ascii="標楷體" w:eastAsia="標楷體" w:hAnsi="標楷體"/>
                <w:color w:val="000000" w:themeColor="text1"/>
              </w:rPr>
            </w:pPr>
            <w:ins w:id="23769" w:author="Fegie" w:date="2021-05-01T19:09:00Z">
              <w:r>
                <w:rPr>
                  <w:rFonts w:ascii="標楷體" w:eastAsia="標楷體" w:hAnsi="標楷體" w:hint="eastAsia"/>
                </w:rPr>
                <w:t xml:space="preserve">  </w:t>
              </w:r>
              <w:r w:rsidRPr="00F37A9C">
                <w:rPr>
                  <w:rFonts w:ascii="標楷體" w:eastAsia="標楷體" w:hAnsi="標楷體" w:hint="eastAsia"/>
                  <w:lang w:eastAsia="zh-HK"/>
                </w:rPr>
                <w:t>料</w:t>
              </w:r>
              <w:r w:rsidRPr="00F37A9C">
                <w:rPr>
                  <w:rFonts w:ascii="標楷體" w:eastAsia="標楷體" w:hAnsi="標楷體"/>
                </w:rPr>
                <w:t>,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連結至【11</w:t>
              </w:r>
              <w:r w:rsidRPr="00F37A9C">
                <w:rPr>
                  <w:rFonts w:ascii="標楷體" w:eastAsia="標楷體" w:hAnsi="標楷體"/>
                  <w:color w:val="000000" w:themeColor="text1"/>
                </w:rPr>
                <w:t>07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公司戶財務</w:t>
              </w:r>
            </w:ins>
          </w:p>
          <w:p w14:paraId="7D1BA2D3" w14:textId="5300AC65" w:rsidR="00F57056" w:rsidRDefault="00F57056" w:rsidP="00F57056">
            <w:pPr>
              <w:rPr>
                <w:ins w:id="23770" w:author="Fegie" w:date="2021-05-01T19:09:00Z"/>
                <w:rFonts w:ascii="標楷體" w:eastAsia="標楷體" w:hAnsi="標楷體"/>
                <w:color w:val="000000" w:themeColor="text1"/>
              </w:rPr>
            </w:pPr>
            <w:ins w:id="23771" w:author="Fegie" w:date="2021-05-01T19:09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</w:rPr>
                <w:t>狀況管理】，</w:t>
              </w:r>
              <w:r w:rsidRPr="00F37A9C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供</w:t>
              </w:r>
            </w:ins>
            <w:ins w:id="23772" w:author="Fegie" w:date="2021-05-02T16:49:00Z">
              <w:r w:rsidR="00D6091A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查詢</w:t>
              </w:r>
            </w:ins>
            <w:ins w:id="23773" w:author="Fegie" w:date="2021-05-01T19:09:00Z">
              <w:r>
                <w:rPr>
                  <w:rFonts w:ascii="標楷體" w:eastAsia="標楷體" w:hAnsi="標楷體" w:hint="eastAsia"/>
                  <w:color w:val="000000" w:themeColor="text1"/>
                </w:rPr>
                <w:t>財務狀況</w:t>
              </w:r>
            </w:ins>
          </w:p>
          <w:p w14:paraId="6B21BF83" w14:textId="28427D47" w:rsidR="001A37C9" w:rsidRPr="00AD05A2" w:rsidRDefault="00F57056" w:rsidP="00F57056">
            <w:pPr>
              <w:rPr>
                <w:ins w:id="23774" w:author="Fegie" w:date="2021-04-28T19:24:00Z"/>
                <w:rFonts w:ascii="標楷體" w:eastAsia="標楷體" w:hAnsi="標楷體"/>
                <w:lang w:eastAsia="zh-HK"/>
              </w:rPr>
            </w:pPr>
            <w:ins w:id="23775" w:author="Fegie" w:date="2021-05-01T19:09:00Z">
              <w:r>
                <w:rPr>
                  <w:rFonts w:ascii="標楷體" w:eastAsia="標楷體" w:hAnsi="標楷體" w:hint="eastAsia"/>
                  <w:color w:val="000000" w:themeColor="text1"/>
                </w:rPr>
                <w:t xml:space="preserve">  </w:t>
              </w:r>
              <w:r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資料</w:t>
              </w:r>
            </w:ins>
          </w:p>
        </w:tc>
      </w:tr>
      <w:tr w:rsidR="001A37C9" w14:paraId="12BD03BC" w14:textId="77777777" w:rsidTr="00F57056">
        <w:tblPrEx>
          <w:tblW w:w="0" w:type="auto"/>
          <w:tblPrExChange w:id="23776" w:author="Fegie" w:date="2021-05-01T19:07:00Z">
            <w:tblPrEx>
              <w:tblW w:w="0" w:type="auto"/>
            </w:tblPrEx>
          </w:tblPrExChange>
        </w:tblPrEx>
        <w:trPr>
          <w:ins w:id="23777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778" w:author="Fegie" w:date="2021-05-01T19:07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38DD299" w14:textId="77777777" w:rsidR="001A37C9" w:rsidRDefault="001A37C9" w:rsidP="00C1400F">
            <w:pPr>
              <w:jc w:val="center"/>
              <w:rPr>
                <w:ins w:id="23779" w:author="Fegie" w:date="2021-04-28T19:24:00Z"/>
                <w:rFonts w:ascii="標楷體" w:eastAsia="標楷體" w:hAnsi="標楷體"/>
              </w:rPr>
            </w:pPr>
            <w:ins w:id="23780" w:author="Fegie" w:date="2021-04-28T19:24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781" w:author="Fegie" w:date="2021-05-01T19:07:00Z">
              <w:tcPr>
                <w:tcW w:w="10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2D52B20" w14:textId="77777777" w:rsidR="001A37C9" w:rsidRDefault="001A37C9" w:rsidP="00C1400F">
            <w:pPr>
              <w:jc w:val="center"/>
              <w:rPr>
                <w:ins w:id="23782" w:author="Fegie" w:date="2021-04-28T19:24:00Z"/>
                <w:rFonts w:ascii="標楷體" w:eastAsia="標楷體" w:hAnsi="標楷體"/>
                <w:lang w:eastAsia="zh-HK"/>
              </w:rPr>
            </w:pPr>
            <w:ins w:id="23783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784" w:author="Fegie" w:date="2021-05-01T19:07:00Z">
              <w:tcPr>
                <w:tcW w:w="170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6E4218C" w14:textId="4DAF17D5" w:rsidR="001A37C9" w:rsidRDefault="00F57056" w:rsidP="00C1400F">
            <w:pPr>
              <w:rPr>
                <w:ins w:id="23785" w:author="Fegie" w:date="2021-04-28T19:24:00Z"/>
                <w:rFonts w:ascii="標楷體" w:eastAsia="標楷體" w:hAnsi="標楷體"/>
                <w:lang w:eastAsia="zh-HK"/>
              </w:rPr>
            </w:pPr>
            <w:ins w:id="23786" w:author="Fegie" w:date="2021-05-01T19:09:00Z">
              <w:r>
                <w:rPr>
                  <w:rFonts w:ascii="標楷體" w:eastAsia="標楷體" w:hAnsi="標楷體" w:hint="eastAsia"/>
                  <w:lang w:eastAsia="zh-HK"/>
                </w:rPr>
                <w:t>統一編號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787" w:author="Fegie" w:date="2021-05-01T19:07:00Z">
              <w:tcPr>
                <w:tcW w:w="3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8E7D72C" w14:textId="2F5F5803" w:rsidR="001A37C9" w:rsidRDefault="007521DC" w:rsidP="00C1400F">
            <w:pPr>
              <w:rPr>
                <w:ins w:id="23788" w:author="Fegie" w:date="2021-04-28T19:24:00Z"/>
                <w:rFonts w:ascii="標楷體" w:eastAsia="標楷體" w:hAnsi="標楷體"/>
                <w:lang w:eastAsia="zh-HK"/>
              </w:rPr>
            </w:pPr>
            <w:ins w:id="23789" w:author="Fegie" w:date="2021-05-01T19:16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 w:hint="eastAsia"/>
                  <w:lang w:eastAsia="zh-HK"/>
                </w:rPr>
                <w:t>u</w:t>
              </w:r>
              <w:r>
                <w:rPr>
                  <w:rFonts w:ascii="標楷體" w:eastAsia="標楷體" w:hAnsi="標楷體"/>
                  <w:lang w:eastAsia="zh-HK"/>
                </w:rPr>
                <w:t>stM</w:t>
              </w:r>
            </w:ins>
            <w:ins w:id="23790" w:author="Fegie" w:date="2021-05-01T19:17:00Z">
              <w:r>
                <w:rPr>
                  <w:rFonts w:ascii="標楷體" w:eastAsia="標楷體" w:hAnsi="標楷體"/>
                  <w:lang w:eastAsia="zh-HK"/>
                </w:rPr>
                <w:t>ain.CustId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791" w:author="Fegie" w:date="2021-05-01T19:07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367F43" w14:textId="5122E6D8" w:rsidR="001A37C9" w:rsidRDefault="007521DC" w:rsidP="00C1400F">
            <w:pPr>
              <w:rPr>
                <w:ins w:id="23792" w:author="Fegie" w:date="2021-04-28T19:24:00Z"/>
                <w:rFonts w:ascii="標楷體" w:eastAsia="標楷體" w:hAnsi="標楷體"/>
                <w:lang w:eastAsia="zh-HK"/>
              </w:rPr>
            </w:pPr>
            <w:ins w:id="23793" w:author="Fegie" w:date="2021-05-01T19:19:00Z">
              <w:r>
                <w:rPr>
                  <w:rFonts w:ascii="標楷體" w:eastAsia="標楷體" w:hAnsi="標楷體" w:hint="eastAsia"/>
                  <w:lang w:eastAsia="zh-HK"/>
                </w:rPr>
                <w:t>統一編號</w:t>
              </w:r>
            </w:ins>
          </w:p>
        </w:tc>
      </w:tr>
      <w:tr w:rsidR="001A37C9" w14:paraId="5E95E4D5" w14:textId="77777777" w:rsidTr="00F57056">
        <w:tblPrEx>
          <w:tblW w:w="0" w:type="auto"/>
          <w:tblPrExChange w:id="23794" w:author="Fegie" w:date="2021-05-01T19:07:00Z">
            <w:tblPrEx>
              <w:tblW w:w="0" w:type="auto"/>
            </w:tblPrEx>
          </w:tblPrExChange>
        </w:tblPrEx>
        <w:trPr>
          <w:ins w:id="23795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796" w:author="Fegie" w:date="2021-05-01T19:07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8450754" w14:textId="77777777" w:rsidR="001A37C9" w:rsidRDefault="001A37C9" w:rsidP="00C1400F">
            <w:pPr>
              <w:jc w:val="center"/>
              <w:rPr>
                <w:ins w:id="23797" w:author="Fegie" w:date="2021-04-28T19:24:00Z"/>
                <w:rFonts w:ascii="標楷體" w:eastAsia="標楷體" w:hAnsi="標楷體"/>
              </w:rPr>
            </w:pPr>
            <w:ins w:id="23798" w:author="Fegie" w:date="2021-04-28T19:24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799" w:author="Fegie" w:date="2021-05-01T19:07:00Z">
              <w:tcPr>
                <w:tcW w:w="10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B371F06" w14:textId="77777777" w:rsidR="001A37C9" w:rsidRDefault="001A37C9" w:rsidP="00C1400F">
            <w:pPr>
              <w:jc w:val="center"/>
              <w:rPr>
                <w:ins w:id="23800" w:author="Fegie" w:date="2021-04-28T19:24:00Z"/>
                <w:rFonts w:ascii="標楷體" w:eastAsia="標楷體" w:hAnsi="標楷體"/>
                <w:lang w:eastAsia="zh-HK"/>
              </w:rPr>
            </w:pPr>
            <w:ins w:id="23801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802" w:author="Fegie" w:date="2021-05-01T19:07:00Z">
              <w:tcPr>
                <w:tcW w:w="170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ADE63F" w14:textId="7E01E01D" w:rsidR="001A37C9" w:rsidRDefault="00F57056" w:rsidP="00C1400F">
            <w:pPr>
              <w:rPr>
                <w:ins w:id="23803" w:author="Fegie" w:date="2021-04-28T19:24:00Z"/>
                <w:rFonts w:ascii="標楷體" w:eastAsia="標楷體" w:hAnsi="標楷體"/>
                <w:lang w:eastAsia="zh-HK"/>
              </w:rPr>
            </w:pPr>
            <w:ins w:id="23804" w:author="Fegie" w:date="2021-05-01T19:09:00Z">
              <w:r>
                <w:rPr>
                  <w:rFonts w:ascii="標楷體" w:eastAsia="標楷體" w:hAnsi="標楷體" w:hint="eastAsia"/>
                  <w:lang w:eastAsia="zh-HK"/>
                </w:rPr>
                <w:t>年度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805" w:author="Fegie" w:date="2021-05-01T19:07:00Z">
              <w:tcPr>
                <w:tcW w:w="3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666DA27" w14:textId="548920E2" w:rsidR="001A37C9" w:rsidRDefault="007521DC" w:rsidP="00C1400F">
            <w:pPr>
              <w:rPr>
                <w:ins w:id="23806" w:author="Fegie" w:date="2021-04-28T19:24:00Z"/>
                <w:rFonts w:ascii="標楷體" w:eastAsia="標楷體" w:hAnsi="標楷體"/>
                <w:lang w:eastAsia="zh-HK"/>
              </w:rPr>
            </w:pPr>
            <w:ins w:id="23807" w:author="Fegie" w:date="2021-05-01T19:18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ustFin.DataYear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808" w:author="Fegie" w:date="2021-05-01T19:07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2CBC6CA" w14:textId="644609C6" w:rsidR="001A37C9" w:rsidRDefault="007521DC" w:rsidP="00C1400F">
            <w:pPr>
              <w:rPr>
                <w:ins w:id="23809" w:author="Fegie" w:date="2021-04-28T19:24:00Z"/>
                <w:rFonts w:ascii="標楷體" w:eastAsia="標楷體" w:hAnsi="標楷體"/>
                <w:lang w:eastAsia="zh-HK"/>
              </w:rPr>
            </w:pPr>
            <w:ins w:id="23810" w:author="Fegie" w:date="2021-05-01T19:19:00Z">
              <w:r>
                <w:rPr>
                  <w:rFonts w:ascii="標楷體" w:eastAsia="標楷體" w:hAnsi="標楷體" w:hint="eastAsia"/>
                  <w:lang w:eastAsia="zh-HK"/>
                </w:rPr>
                <w:t>年度</w:t>
              </w:r>
            </w:ins>
          </w:p>
        </w:tc>
      </w:tr>
      <w:tr w:rsidR="001A37C9" w14:paraId="6C0755D7" w14:textId="77777777" w:rsidTr="00F57056">
        <w:tblPrEx>
          <w:tblW w:w="0" w:type="auto"/>
          <w:tblPrExChange w:id="23811" w:author="Fegie" w:date="2021-05-01T19:07:00Z">
            <w:tblPrEx>
              <w:tblW w:w="0" w:type="auto"/>
            </w:tblPrEx>
          </w:tblPrExChange>
        </w:tblPrEx>
        <w:trPr>
          <w:ins w:id="23812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813" w:author="Fegie" w:date="2021-05-01T19:07:00Z">
              <w:tcPr>
                <w:tcW w:w="7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778BB17" w14:textId="77777777" w:rsidR="001A37C9" w:rsidRDefault="001A37C9" w:rsidP="00C1400F">
            <w:pPr>
              <w:jc w:val="center"/>
              <w:rPr>
                <w:ins w:id="23814" w:author="Fegie" w:date="2021-04-28T19:24:00Z"/>
                <w:rFonts w:ascii="標楷體" w:eastAsia="標楷體" w:hAnsi="標楷體"/>
              </w:rPr>
            </w:pPr>
            <w:ins w:id="23815" w:author="Fegie" w:date="2021-04-28T19:24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3816" w:author="Fegie" w:date="2021-05-01T19:07:00Z">
              <w:tcPr>
                <w:tcW w:w="102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DAE2791" w14:textId="77777777" w:rsidR="001A37C9" w:rsidRDefault="001A37C9" w:rsidP="00C1400F">
            <w:pPr>
              <w:jc w:val="center"/>
              <w:rPr>
                <w:ins w:id="23817" w:author="Fegie" w:date="2021-04-28T19:24:00Z"/>
                <w:rFonts w:ascii="標楷體" w:eastAsia="標楷體" w:hAnsi="標楷體"/>
                <w:lang w:eastAsia="zh-HK"/>
              </w:rPr>
            </w:pPr>
            <w:ins w:id="23818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819" w:author="Fegie" w:date="2021-05-01T19:07:00Z">
              <w:tcPr>
                <w:tcW w:w="170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30A0B9" w14:textId="202A14D3" w:rsidR="001A37C9" w:rsidRDefault="00F57056" w:rsidP="00C1400F">
            <w:pPr>
              <w:rPr>
                <w:ins w:id="23820" w:author="Fegie" w:date="2021-04-28T19:24:00Z"/>
                <w:rFonts w:ascii="標楷體" w:eastAsia="標楷體" w:hAnsi="標楷體"/>
                <w:lang w:eastAsia="zh-HK"/>
              </w:rPr>
            </w:pPr>
            <w:ins w:id="23821" w:author="Fegie" w:date="2021-05-01T19:09:00Z">
              <w:r>
                <w:rPr>
                  <w:rFonts w:ascii="標楷體" w:eastAsia="標楷體" w:hAnsi="標楷體" w:hint="eastAsia"/>
                  <w:lang w:eastAsia="zh-HK"/>
                </w:rPr>
                <w:t>資產總額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822" w:author="Fegie" w:date="2021-05-01T19:07:00Z">
              <w:tcPr>
                <w:tcW w:w="345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D9291C8" w14:textId="06E4ACDF" w:rsidR="001A37C9" w:rsidRDefault="007521DC" w:rsidP="00C1400F">
            <w:pPr>
              <w:rPr>
                <w:ins w:id="23823" w:author="Fegie" w:date="2021-04-28T19:24:00Z"/>
                <w:rFonts w:ascii="標楷體" w:eastAsia="標楷體" w:hAnsi="標楷體"/>
                <w:lang w:eastAsia="zh-HK"/>
              </w:rPr>
            </w:pPr>
            <w:ins w:id="23824" w:author="Fegie" w:date="2021-05-01T19:18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ustFin.Asset</w:t>
              </w:r>
              <w:r>
                <w:rPr>
                  <w:rFonts w:ascii="標楷體" w:eastAsia="標楷體" w:hAnsi="標楷體" w:hint="eastAsia"/>
                </w:rPr>
                <w:t>T</w:t>
              </w:r>
              <w:r>
                <w:rPr>
                  <w:rFonts w:ascii="標楷體" w:eastAsia="標楷體" w:hAnsi="標楷體" w:hint="eastAsia"/>
                  <w:lang w:eastAsia="zh-HK"/>
                </w:rPr>
                <w:t>o</w:t>
              </w:r>
              <w:r>
                <w:rPr>
                  <w:rFonts w:ascii="標楷體" w:eastAsia="標楷體" w:hAnsi="標楷體"/>
                  <w:lang w:eastAsia="zh-HK"/>
                </w:rPr>
                <w:t>tal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825" w:author="Fegie" w:date="2021-05-01T19:07:00Z">
              <w:tcPr>
                <w:tcW w:w="35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EF5E74" w14:textId="1DE12099" w:rsidR="001A37C9" w:rsidRDefault="007521DC" w:rsidP="00C1400F">
            <w:pPr>
              <w:rPr>
                <w:ins w:id="23826" w:author="Fegie" w:date="2021-04-28T19:24:00Z"/>
                <w:rFonts w:ascii="標楷體" w:eastAsia="標楷體" w:hAnsi="標楷體"/>
                <w:lang w:eastAsia="zh-HK"/>
              </w:rPr>
            </w:pPr>
            <w:ins w:id="23827" w:author="Fegie" w:date="2021-05-01T19:19:00Z">
              <w:r>
                <w:rPr>
                  <w:rFonts w:ascii="標楷體" w:eastAsia="標楷體" w:hAnsi="標楷體" w:hint="eastAsia"/>
                  <w:lang w:eastAsia="zh-HK"/>
                </w:rPr>
                <w:t>資產總額</w:t>
              </w:r>
            </w:ins>
          </w:p>
        </w:tc>
      </w:tr>
      <w:tr w:rsidR="001A37C9" w14:paraId="43B940F0" w14:textId="77777777" w:rsidTr="00C1400F">
        <w:trPr>
          <w:ins w:id="23828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500CE" w14:textId="77777777" w:rsidR="001A37C9" w:rsidRDefault="001A37C9" w:rsidP="00C1400F">
            <w:pPr>
              <w:jc w:val="center"/>
              <w:rPr>
                <w:ins w:id="23829" w:author="Fegie" w:date="2021-04-28T19:24:00Z"/>
                <w:rFonts w:ascii="標楷體" w:eastAsia="標楷體" w:hAnsi="標楷體"/>
              </w:rPr>
            </w:pPr>
            <w:ins w:id="23830" w:author="Fegie" w:date="2021-04-28T19:24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CC7A9" w14:textId="77777777" w:rsidR="001A37C9" w:rsidRDefault="001A37C9" w:rsidP="00C1400F">
            <w:pPr>
              <w:jc w:val="center"/>
              <w:rPr>
                <w:ins w:id="23831" w:author="Fegie" w:date="2021-04-28T19:24:00Z"/>
                <w:rFonts w:ascii="標楷體" w:eastAsia="標楷體" w:hAnsi="標楷體"/>
                <w:lang w:eastAsia="zh-HK"/>
              </w:rPr>
            </w:pPr>
            <w:ins w:id="23832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47CBB" w14:textId="263B0263" w:rsidR="001A37C9" w:rsidRDefault="00F57056" w:rsidP="00C1400F">
            <w:pPr>
              <w:rPr>
                <w:ins w:id="23833" w:author="Fegie" w:date="2021-04-28T19:24:00Z"/>
                <w:rFonts w:ascii="標楷體" w:eastAsia="標楷體" w:hAnsi="標楷體"/>
                <w:lang w:eastAsia="zh-HK"/>
              </w:rPr>
            </w:pPr>
            <w:ins w:id="23834" w:author="Fegie" w:date="2021-05-01T19:09:00Z">
              <w:r>
                <w:rPr>
                  <w:rFonts w:ascii="標楷體" w:eastAsia="標楷體" w:hAnsi="標楷體" w:hint="eastAsia"/>
                  <w:lang w:eastAsia="zh-HK"/>
                </w:rPr>
                <w:t>負債總額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1DFB5" w14:textId="4A535EEB" w:rsidR="001A37C9" w:rsidRDefault="007521DC" w:rsidP="00C1400F">
            <w:pPr>
              <w:rPr>
                <w:ins w:id="23835" w:author="Fegie" w:date="2021-04-28T19:24:00Z"/>
                <w:rFonts w:ascii="標楷體" w:eastAsia="標楷體" w:hAnsi="標楷體"/>
                <w:color w:val="FF0000"/>
              </w:rPr>
            </w:pPr>
            <w:ins w:id="23836" w:author="Fegie" w:date="2021-05-01T19:18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ustFin.LiabTotal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0116C" w14:textId="4692F577" w:rsidR="001A37C9" w:rsidRDefault="007521DC" w:rsidP="00C1400F">
            <w:pPr>
              <w:rPr>
                <w:ins w:id="23837" w:author="Fegie" w:date="2021-04-28T19:24:00Z"/>
                <w:rFonts w:ascii="標楷體" w:eastAsia="標楷體" w:hAnsi="標楷體"/>
                <w:lang w:eastAsia="zh-HK"/>
              </w:rPr>
            </w:pPr>
            <w:ins w:id="23838" w:author="Fegie" w:date="2021-05-01T19:19:00Z">
              <w:r>
                <w:rPr>
                  <w:rFonts w:ascii="標楷體" w:eastAsia="標楷體" w:hAnsi="標楷體" w:hint="eastAsia"/>
                  <w:lang w:eastAsia="zh-HK"/>
                </w:rPr>
                <w:t>負債總額</w:t>
              </w:r>
            </w:ins>
          </w:p>
        </w:tc>
      </w:tr>
      <w:tr w:rsidR="001A37C9" w14:paraId="25BF0064" w14:textId="77777777" w:rsidTr="00C1400F">
        <w:trPr>
          <w:ins w:id="23839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D15D3" w14:textId="77777777" w:rsidR="001A37C9" w:rsidRDefault="001A37C9" w:rsidP="00C1400F">
            <w:pPr>
              <w:jc w:val="center"/>
              <w:rPr>
                <w:ins w:id="23840" w:author="Fegie" w:date="2021-04-28T19:24:00Z"/>
                <w:rFonts w:ascii="標楷體" w:eastAsia="標楷體" w:hAnsi="標楷體"/>
              </w:rPr>
            </w:pPr>
            <w:ins w:id="23841" w:author="Fegie" w:date="2021-04-28T19:24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B02F0" w14:textId="77777777" w:rsidR="001A37C9" w:rsidRDefault="001A37C9" w:rsidP="00C1400F">
            <w:pPr>
              <w:jc w:val="center"/>
              <w:rPr>
                <w:ins w:id="23842" w:author="Fegie" w:date="2021-04-28T19:24:00Z"/>
                <w:rFonts w:ascii="標楷體" w:eastAsia="標楷體" w:hAnsi="標楷體"/>
                <w:lang w:eastAsia="zh-HK"/>
              </w:rPr>
            </w:pPr>
            <w:ins w:id="23843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8F60" w14:textId="4CC187D6" w:rsidR="001A37C9" w:rsidRDefault="00F57056" w:rsidP="00C1400F">
            <w:pPr>
              <w:rPr>
                <w:ins w:id="23844" w:author="Fegie" w:date="2021-04-28T19:24:00Z"/>
                <w:rFonts w:ascii="標楷體" w:eastAsia="標楷體" w:hAnsi="標楷體"/>
                <w:lang w:eastAsia="zh-HK"/>
              </w:rPr>
            </w:pPr>
            <w:ins w:id="23845" w:author="Fegie" w:date="2021-05-01T19:09:00Z">
              <w:r>
                <w:rPr>
                  <w:rFonts w:ascii="標楷體" w:eastAsia="標楷體" w:hAnsi="標楷體" w:hint="eastAsia"/>
                  <w:lang w:eastAsia="zh-HK"/>
                </w:rPr>
                <w:t>資本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15CA" w14:textId="59E00624" w:rsidR="001A37C9" w:rsidRPr="00BA4B70" w:rsidRDefault="007521DC" w:rsidP="00C1400F">
            <w:pPr>
              <w:rPr>
                <w:ins w:id="23846" w:author="Fegie" w:date="2021-04-28T19:24:00Z"/>
                <w:rFonts w:ascii="標楷體" w:eastAsia="標楷體" w:hAnsi="標楷體"/>
                <w:color w:val="000000" w:themeColor="text1"/>
              </w:rPr>
            </w:pPr>
            <w:ins w:id="23847" w:author="Fegie" w:date="2021-05-01T19:18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ustFin.Capi</w:t>
              </w:r>
            </w:ins>
            <w:ins w:id="23848" w:author="Fegie" w:date="2021-05-01T19:19:00Z">
              <w:r>
                <w:rPr>
                  <w:rFonts w:ascii="標楷體" w:eastAsia="標楷體" w:hAnsi="標楷體"/>
                  <w:lang w:eastAsia="zh-HK"/>
                </w:rPr>
                <w:t>t</w:t>
              </w:r>
            </w:ins>
            <w:ins w:id="23849" w:author="Fegie" w:date="2021-05-01T19:18:00Z">
              <w:r>
                <w:rPr>
                  <w:rFonts w:ascii="標楷體" w:eastAsia="標楷體" w:hAnsi="標楷體"/>
                  <w:lang w:eastAsia="zh-HK"/>
                </w:rPr>
                <w:t>al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1BDE7" w14:textId="2AC9DAFA" w:rsidR="001A37C9" w:rsidRDefault="007521DC" w:rsidP="00C1400F">
            <w:pPr>
              <w:rPr>
                <w:ins w:id="23850" w:author="Fegie" w:date="2021-04-28T19:24:00Z"/>
                <w:rFonts w:ascii="標楷體" w:eastAsia="標楷體" w:hAnsi="標楷體"/>
                <w:lang w:eastAsia="zh-HK"/>
              </w:rPr>
            </w:pPr>
            <w:ins w:id="23851" w:author="Fegie" w:date="2021-05-01T19:19:00Z">
              <w:r>
                <w:rPr>
                  <w:rFonts w:ascii="標楷體" w:eastAsia="標楷體" w:hAnsi="標楷體" w:hint="eastAsia"/>
                  <w:lang w:eastAsia="zh-HK"/>
                </w:rPr>
                <w:t>資本</w:t>
              </w:r>
            </w:ins>
          </w:p>
        </w:tc>
      </w:tr>
      <w:tr w:rsidR="001A37C9" w14:paraId="0FE37857" w14:textId="77777777" w:rsidTr="00C1400F">
        <w:trPr>
          <w:ins w:id="23852" w:author="Fegie" w:date="2021-04-28T19:2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EBC05" w14:textId="77777777" w:rsidR="001A37C9" w:rsidRDefault="001A37C9" w:rsidP="00C1400F">
            <w:pPr>
              <w:jc w:val="center"/>
              <w:rPr>
                <w:ins w:id="23853" w:author="Fegie" w:date="2021-04-28T19:24:00Z"/>
                <w:rFonts w:ascii="標楷體" w:eastAsia="標楷體" w:hAnsi="標楷體"/>
              </w:rPr>
            </w:pPr>
            <w:ins w:id="23854" w:author="Fegie" w:date="2021-04-28T19:24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FCE6E" w14:textId="77777777" w:rsidR="001A37C9" w:rsidRDefault="001A37C9" w:rsidP="00C1400F">
            <w:pPr>
              <w:jc w:val="center"/>
              <w:rPr>
                <w:ins w:id="23855" w:author="Fegie" w:date="2021-04-28T19:24:00Z"/>
                <w:rFonts w:ascii="標楷體" w:eastAsia="標楷體" w:hAnsi="標楷體"/>
                <w:lang w:eastAsia="zh-HK"/>
              </w:rPr>
            </w:pPr>
            <w:ins w:id="23856" w:author="Fegie" w:date="2021-04-28T19:2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F17CB" w14:textId="46D6562F" w:rsidR="001A37C9" w:rsidRDefault="00F57056" w:rsidP="00C1400F">
            <w:pPr>
              <w:rPr>
                <w:ins w:id="23857" w:author="Fegie" w:date="2021-04-28T19:24:00Z"/>
                <w:rFonts w:ascii="標楷體" w:eastAsia="標楷體" w:hAnsi="標楷體"/>
                <w:lang w:eastAsia="zh-HK"/>
              </w:rPr>
            </w:pPr>
            <w:ins w:id="23858" w:author="Fegie" w:date="2021-05-01T19:10:00Z">
              <w:r>
                <w:rPr>
                  <w:rFonts w:ascii="標楷體" w:eastAsia="標楷體" w:hAnsi="標楷體" w:hint="eastAsia"/>
                  <w:lang w:eastAsia="zh-HK"/>
                </w:rPr>
                <w:t>稅後淨利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0ABAC" w14:textId="35ED2FD6" w:rsidR="001A37C9" w:rsidRPr="00BA4B70" w:rsidRDefault="007521DC" w:rsidP="00C1400F">
            <w:pPr>
              <w:rPr>
                <w:ins w:id="23859" w:author="Fegie" w:date="2021-04-28T19:24:00Z"/>
                <w:rFonts w:ascii="標楷體" w:eastAsia="標楷體" w:hAnsi="標楷體"/>
                <w:color w:val="000000" w:themeColor="text1"/>
              </w:rPr>
            </w:pPr>
            <w:ins w:id="23860" w:author="Fegie" w:date="2021-05-01T19:18:00Z">
              <w:r>
                <w:rPr>
                  <w:rFonts w:ascii="標楷體" w:eastAsia="標楷體" w:hAnsi="標楷體" w:hint="eastAsia"/>
                  <w:lang w:eastAsia="zh-HK"/>
                </w:rPr>
                <w:t>C</w:t>
              </w:r>
              <w:r>
                <w:rPr>
                  <w:rFonts w:ascii="標楷體" w:eastAsia="標楷體" w:hAnsi="標楷體"/>
                  <w:lang w:eastAsia="zh-HK"/>
                </w:rPr>
                <w:t>ustFin.</w:t>
              </w:r>
            </w:ins>
            <w:ins w:id="23861" w:author="Fegie" w:date="2021-05-01T19:19:00Z">
              <w:r>
                <w:rPr>
                  <w:rFonts w:ascii="標楷體" w:eastAsia="標楷體" w:hAnsi="標楷體"/>
                  <w:lang w:eastAsia="zh-HK"/>
                </w:rPr>
                <w:t>NetIncome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6D91A" w14:textId="6EE400B8" w:rsidR="001A37C9" w:rsidRDefault="007521DC" w:rsidP="00C1400F">
            <w:pPr>
              <w:rPr>
                <w:ins w:id="23862" w:author="Fegie" w:date="2021-04-28T19:24:00Z"/>
                <w:rFonts w:ascii="標楷體" w:eastAsia="標楷體" w:hAnsi="標楷體"/>
                <w:lang w:eastAsia="zh-HK"/>
              </w:rPr>
            </w:pPr>
            <w:ins w:id="23863" w:author="Fegie" w:date="2021-05-01T19:19:00Z">
              <w:r>
                <w:rPr>
                  <w:rFonts w:ascii="標楷體" w:eastAsia="標楷體" w:hAnsi="標楷體" w:hint="eastAsia"/>
                  <w:lang w:eastAsia="zh-HK"/>
                </w:rPr>
                <w:t>稅後淨利</w:t>
              </w:r>
            </w:ins>
          </w:p>
        </w:tc>
      </w:tr>
    </w:tbl>
    <w:p w14:paraId="283A54FF" w14:textId="77777777" w:rsidR="001A37C9" w:rsidRDefault="001A37C9" w:rsidP="001A37C9">
      <w:pPr>
        <w:widowControl/>
        <w:rPr>
          <w:ins w:id="23864" w:author="Fegie" w:date="2021-04-28T19:24:00Z"/>
        </w:rPr>
      </w:pPr>
    </w:p>
    <w:p w14:paraId="60DB7B60" w14:textId="1EF1E550" w:rsidR="00D04096" w:rsidRDefault="00D04096">
      <w:pPr>
        <w:widowControl/>
        <w:rPr>
          <w:ins w:id="23865" w:author="Fegie" w:date="2021-05-02T00:09:00Z"/>
        </w:rPr>
      </w:pPr>
      <w:ins w:id="23866" w:author="Fegie" w:date="2021-05-02T00:09:00Z">
        <w:r>
          <w:br w:type="page"/>
        </w:r>
      </w:ins>
    </w:p>
    <w:p w14:paraId="12153316" w14:textId="1FA1BDDB" w:rsidR="00D04096" w:rsidRDefault="00D04096" w:rsidP="00D04096">
      <w:pPr>
        <w:pStyle w:val="3"/>
        <w:numPr>
          <w:ilvl w:val="2"/>
          <w:numId w:val="54"/>
        </w:numPr>
        <w:rPr>
          <w:ins w:id="23867" w:author="Fegie" w:date="2021-05-02T00:09:00Z"/>
        </w:rPr>
      </w:pPr>
      <w:ins w:id="23868" w:author="Fegie" w:date="2021-05-02T00:09:00Z">
        <w:r>
          <w:rPr>
            <w:rFonts w:hint="eastAsia"/>
          </w:rPr>
          <w:lastRenderedPageBreak/>
          <w:t>L</w:t>
        </w:r>
        <w:r>
          <w:t>110</w:t>
        </w:r>
      </w:ins>
      <w:ins w:id="23869" w:author="Fegie" w:date="2021-05-02T00:10:00Z">
        <w:r>
          <w:rPr>
            <w:rFonts w:hint="eastAsia"/>
          </w:rPr>
          <w:t>7</w:t>
        </w:r>
      </w:ins>
      <w:ins w:id="23870" w:author="Fegie" w:date="2021-05-02T00:09:00Z">
        <w:r>
          <w:t xml:space="preserve">  </w:t>
        </w:r>
      </w:ins>
      <w:ins w:id="23871" w:author="Fegie" w:date="2021-05-02T00:10:00Z">
        <w:r>
          <w:rPr>
            <w:rFonts w:hint="eastAsia"/>
          </w:rPr>
          <w:t>公司戶財務狀況管理</w:t>
        </w:r>
      </w:ins>
      <w:ins w:id="23872" w:author="Fegie" w:date="2021-05-05T16:25:00Z">
        <w:r w:rsidR="00C817AE">
          <w:rPr>
            <w:rFonts w:hAnsi="標楷體" w:hint="eastAsia"/>
          </w:rPr>
          <w:t>***</w:t>
        </w:r>
      </w:ins>
    </w:p>
    <w:p w14:paraId="5255947B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23873" w:author="Fegie" w:date="2021-05-02T00:09:00Z"/>
        </w:rPr>
      </w:pPr>
      <w:ins w:id="23874" w:author="Fegie" w:date="2021-05-02T00:09:00Z">
        <w:r>
          <w:rPr>
            <w:rFonts w:hint="eastAsia"/>
          </w:rPr>
          <w:t>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D04096" w14:paraId="208D31DD" w14:textId="77777777" w:rsidTr="001B4B49">
        <w:trPr>
          <w:trHeight w:val="277"/>
          <w:ins w:id="23875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2E0315" w14:textId="77777777" w:rsidR="00D04096" w:rsidRDefault="00D04096" w:rsidP="001B4B49">
            <w:pPr>
              <w:rPr>
                <w:ins w:id="23876" w:author="Fegie" w:date="2021-05-02T00:09:00Z"/>
                <w:rFonts w:ascii="標楷體" w:eastAsia="標楷體" w:hAnsi="標楷體"/>
              </w:rPr>
            </w:pPr>
            <w:ins w:id="23877" w:author="Fegie" w:date="2021-05-02T00:09:00Z">
              <w:r>
                <w:rPr>
                  <w:rFonts w:ascii="標楷體" w:eastAsia="標楷體" w:hAnsi="標楷體" w:hint="eastAsia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3912A5" w14:textId="50C0CF36" w:rsidR="00D04096" w:rsidRDefault="00E53AF0" w:rsidP="001B4B49">
            <w:pPr>
              <w:rPr>
                <w:ins w:id="23878" w:author="Fegie" w:date="2021-05-02T00:09:00Z"/>
                <w:rFonts w:ascii="標楷體" w:eastAsia="標楷體" w:hAnsi="標楷體"/>
              </w:rPr>
            </w:pPr>
            <w:ins w:id="23879" w:author="Fegie" w:date="2021-05-02T01:30:00Z">
              <w:r>
                <w:rPr>
                  <w:rFonts w:ascii="標楷體" w:eastAsia="標楷體" w:hAnsi="標楷體" w:hint="eastAsia"/>
                </w:rPr>
                <w:t>公司戶財務狀況管理</w:t>
              </w:r>
            </w:ins>
          </w:p>
        </w:tc>
      </w:tr>
      <w:tr w:rsidR="00D04096" w14:paraId="47E68DDF" w14:textId="77777777" w:rsidTr="001B4B49">
        <w:trPr>
          <w:trHeight w:val="277"/>
          <w:ins w:id="23880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3BEB0AB" w14:textId="77777777" w:rsidR="00D04096" w:rsidRDefault="00D04096" w:rsidP="001B4B49">
            <w:pPr>
              <w:rPr>
                <w:ins w:id="23881" w:author="Fegie" w:date="2021-05-02T00:09:00Z"/>
                <w:rFonts w:ascii="標楷體" w:eastAsia="標楷體" w:hAnsi="標楷體"/>
              </w:rPr>
            </w:pPr>
            <w:ins w:id="23882" w:author="Fegie" w:date="2021-05-02T00:09:00Z">
              <w:r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8C719B" w14:textId="0ED23EA0" w:rsidR="00D04096" w:rsidRDefault="00D04096" w:rsidP="001B4B49">
            <w:pPr>
              <w:rPr>
                <w:ins w:id="23883" w:author="Fegie" w:date="2021-05-02T00:09:00Z"/>
                <w:rFonts w:ascii="標楷體" w:eastAsia="標楷體" w:hAnsi="標楷體"/>
              </w:rPr>
            </w:pPr>
            <w:ins w:id="23884" w:author="Fegie" w:date="2021-05-02T00:09:00Z">
              <w:r>
                <w:rPr>
                  <w:rFonts w:ascii="標楷體" w:eastAsia="標楷體" w:hAnsi="標楷體" w:hint="eastAsia"/>
                </w:rPr>
                <w:t>1.維護</w:t>
              </w:r>
            </w:ins>
            <w:ins w:id="23885" w:author="Fegie" w:date="2021-05-02T01:30:00Z">
              <w:r w:rsidR="00E53AF0">
                <w:rPr>
                  <w:rFonts w:ascii="標楷體" w:eastAsia="標楷體" w:hAnsi="標楷體" w:hint="eastAsia"/>
                </w:rPr>
                <w:t>公司戶財務狀況</w:t>
              </w:r>
            </w:ins>
            <w:ins w:id="23886" w:author="Fegie" w:date="2021-05-02T00:09:00Z">
              <w:r>
                <w:rPr>
                  <w:rFonts w:ascii="標楷體" w:eastAsia="標楷體" w:hAnsi="標楷體" w:hint="eastAsia"/>
                </w:rPr>
                <w:t>等資料。</w:t>
              </w:r>
            </w:ins>
          </w:p>
          <w:p w14:paraId="17EF06DA" w14:textId="69BB3976" w:rsidR="00D04096" w:rsidRDefault="00D04096" w:rsidP="001B4B49">
            <w:pPr>
              <w:rPr>
                <w:ins w:id="23887" w:author="Fegie" w:date="2021-05-02T00:09:00Z"/>
                <w:rFonts w:ascii="標楷體" w:eastAsia="標楷體" w:hAnsi="標楷體"/>
              </w:rPr>
            </w:pPr>
            <w:ins w:id="23888" w:author="Fegie" w:date="2021-05-02T00:09:00Z">
              <w:r>
                <w:rPr>
                  <w:rFonts w:ascii="標楷體" w:eastAsia="標楷體" w:hAnsi="標楷體" w:hint="eastAsia"/>
                </w:rPr>
                <w:t>2.需由入口交易「L</w:t>
              </w:r>
            </w:ins>
            <w:ins w:id="23889" w:author="Fegie" w:date="2021-05-02T01:30:00Z">
              <w:r w:rsidR="00E53AF0">
                <w:rPr>
                  <w:rFonts w:ascii="標楷體" w:eastAsia="標楷體" w:hAnsi="標楷體" w:hint="eastAsia"/>
                </w:rPr>
                <w:t>1907</w:t>
              </w:r>
            </w:ins>
            <w:ins w:id="23890" w:author="Fegie" w:date="2021-05-02T00:09:00Z">
              <w:r>
                <w:rPr>
                  <w:rFonts w:ascii="標楷體" w:eastAsia="標楷體" w:hAnsi="標楷體" w:hint="eastAsia"/>
                </w:rPr>
                <w:t xml:space="preserve"> </w:t>
              </w:r>
            </w:ins>
            <w:ins w:id="23891" w:author="Fegie" w:date="2021-05-02T01:31:00Z">
              <w:r w:rsidR="00E53AF0">
                <w:rPr>
                  <w:rFonts w:ascii="標楷體" w:eastAsia="標楷體" w:hAnsi="標楷體" w:hint="eastAsia"/>
                </w:rPr>
                <w:t>公司戶財務狀況明細資料</w:t>
              </w:r>
            </w:ins>
            <w:ins w:id="23892" w:author="Fegie" w:date="2021-05-02T00:09:00Z">
              <w:r>
                <w:rPr>
                  <w:rFonts w:ascii="標楷體" w:eastAsia="標楷體" w:hAnsi="標楷體" w:hint="eastAsia"/>
                </w:rPr>
                <w:t>查詢」進入</w:t>
              </w:r>
            </w:ins>
          </w:p>
        </w:tc>
      </w:tr>
      <w:tr w:rsidR="00D04096" w14:paraId="70BDDE8D" w14:textId="77777777" w:rsidTr="001B4B49">
        <w:trPr>
          <w:trHeight w:val="773"/>
          <w:ins w:id="23893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DD7216" w14:textId="77777777" w:rsidR="00D04096" w:rsidRDefault="00D04096" w:rsidP="001B4B49">
            <w:pPr>
              <w:rPr>
                <w:ins w:id="23894" w:author="Fegie" w:date="2021-05-02T00:09:00Z"/>
                <w:rFonts w:ascii="標楷體" w:eastAsia="標楷體" w:hAnsi="標楷體"/>
              </w:rPr>
            </w:pPr>
            <w:ins w:id="23895" w:author="Fegie" w:date="2021-05-02T00:09:00Z">
              <w:r>
                <w:rPr>
                  <w:rFonts w:ascii="標楷體" w:eastAsia="標楷體" w:hAnsi="標楷體" w:hint="eastAsia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6E9A2C" w14:textId="526EF1A4" w:rsidR="00D04096" w:rsidRDefault="00D04096" w:rsidP="001B4B49">
            <w:pPr>
              <w:ind w:left="240" w:hangingChars="100" w:hanging="240"/>
              <w:rPr>
                <w:ins w:id="23896" w:author="Fegie" w:date="2021-05-02T00:09:00Z"/>
                <w:rFonts w:ascii="標楷體" w:eastAsia="標楷體" w:hAnsi="標楷體"/>
              </w:rPr>
            </w:pPr>
            <w:ins w:id="23897" w:author="Fegie" w:date="2021-05-02T00:09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3898" w:author="st1" w:date="2021-05-06T10:48:00Z">
              <w:r w:rsidR="00680CD7" w:rsidRPr="004B136D">
                <w:rPr>
                  <w:rFonts w:ascii="標楷體" w:eastAsia="標楷體" w:hAnsi="標楷體" w:hint="eastAsia"/>
                </w:rPr>
                <w:t>參考「作業流程.客戶作業」</w:t>
              </w:r>
            </w:ins>
            <w:ins w:id="23899" w:author="Fegie" w:date="2021-05-02T00:09:00Z">
              <w:del w:id="23900" w:author="st1" w:date="2021-05-06T10:48:00Z">
                <w:r w:rsidRPr="00E53AF0" w:rsidDel="00680CD7">
                  <w:rPr>
                    <w:rFonts w:ascii="標楷體" w:eastAsia="標楷體" w:hAnsi="標楷體" w:hint="eastAsia"/>
                    <w:color w:val="FF0000"/>
                    <w:rPrChange w:id="23901" w:author="Fegie" w:date="2021-05-02T01:31:00Z">
                      <w:rPr>
                        <w:rFonts w:ascii="標楷體" w:eastAsia="標楷體" w:hAnsi="標楷體" w:hint="eastAsia"/>
                      </w:rPr>
                    </w:rPrChange>
                  </w:rPr>
                  <w:delText>參考流程</w:delText>
                </w:r>
              </w:del>
              <w:r w:rsidRPr="00E53AF0">
                <w:rPr>
                  <w:rFonts w:ascii="標楷體" w:eastAsia="標楷體" w:hAnsi="標楷體"/>
                  <w:color w:val="FF0000"/>
                  <w:rPrChange w:id="23902" w:author="Fegie" w:date="2021-05-02T01:31:00Z">
                    <w:rPr>
                      <w:rFonts w:ascii="標楷體" w:eastAsia="標楷體" w:hAnsi="標楷體"/>
                    </w:rPr>
                  </w:rPrChange>
                </w:rPr>
                <w:t xml:space="preserve"> </w:t>
              </w:r>
            </w:ins>
          </w:p>
          <w:p w14:paraId="121D5E48" w14:textId="2D715915" w:rsidR="00D04096" w:rsidRDefault="00D04096" w:rsidP="001B4B49">
            <w:pPr>
              <w:rPr>
                <w:ins w:id="23903" w:author="Fegie" w:date="2021-05-02T00:09:00Z"/>
                <w:rFonts w:ascii="標楷體" w:eastAsia="標楷體" w:hAnsi="標楷體"/>
              </w:rPr>
            </w:pPr>
            <w:ins w:id="23904" w:author="Fegie" w:date="2021-05-02T00:09:00Z">
              <w:r>
                <w:rPr>
                  <w:rFonts w:ascii="標楷體" w:eastAsia="標楷體" w:hAnsi="標楷體" w:hint="eastAsia"/>
                </w:rPr>
                <w:t>2.維護</w:t>
              </w:r>
            </w:ins>
            <w:ins w:id="23905" w:author="Fegie" w:date="2021-05-02T01:31:00Z">
              <w:r w:rsidR="00E53AF0">
                <w:rPr>
                  <w:rFonts w:ascii="標楷體" w:eastAsia="標楷體" w:hAnsi="標楷體" w:hint="eastAsia"/>
                </w:rPr>
                <w:t>公司戶財務狀況</w:t>
              </w:r>
            </w:ins>
            <w:ins w:id="23906" w:author="Fegie" w:date="2021-05-02T00:09:00Z">
              <w:r>
                <w:rPr>
                  <w:rFonts w:ascii="標楷體" w:eastAsia="標楷體" w:hAnsi="標楷體" w:hint="eastAsia"/>
                </w:rPr>
                <w:t>檔(</w:t>
              </w:r>
            </w:ins>
            <w:ins w:id="23907" w:author="Fegie" w:date="2021-05-02T01:31:00Z">
              <w:r w:rsidR="00E53AF0">
                <w:rPr>
                  <w:rFonts w:ascii="標楷體" w:eastAsia="標楷體" w:hAnsi="標楷體"/>
                </w:rPr>
                <w:t>CustFin</w:t>
              </w:r>
            </w:ins>
            <w:ins w:id="23908" w:author="Fegie" w:date="2021-05-02T00:09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0BB6B0E6" w14:textId="77777777" w:rsidR="00D04096" w:rsidRDefault="00D04096" w:rsidP="001B4B49">
            <w:pPr>
              <w:rPr>
                <w:ins w:id="23909" w:author="Fegie" w:date="2021-05-02T00:09:00Z"/>
                <w:rFonts w:ascii="標楷體" w:eastAsia="標楷體" w:hAnsi="標楷體"/>
                <w:lang w:eastAsia="zh-HK"/>
              </w:rPr>
            </w:pPr>
            <w:ins w:id="23910" w:author="Fegie" w:date="2021-05-02T00:09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7AAD18A1" w14:textId="6DCF92B0" w:rsidR="00D04096" w:rsidRDefault="00D04096" w:rsidP="001B4B49">
            <w:pPr>
              <w:rPr>
                <w:ins w:id="23911" w:author="Fegie" w:date="2021-05-02T00:09:00Z"/>
                <w:rFonts w:ascii="標楷體" w:eastAsia="標楷體" w:hAnsi="標楷體"/>
                <w:lang w:eastAsia="zh-HK"/>
              </w:rPr>
            </w:pPr>
            <w:ins w:id="23912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(1).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新增:新增</w:t>
              </w:r>
            </w:ins>
            <w:ins w:id="23913" w:author="Fegie" w:date="2021-05-02T01:32:00Z">
              <w:r w:rsidR="00E53AF0">
                <w:rPr>
                  <w:rFonts w:ascii="標楷體" w:eastAsia="標楷體" w:hAnsi="標楷體" w:hint="eastAsia"/>
                  <w:lang w:eastAsia="zh-HK"/>
                </w:rPr>
                <w:t>客戶</w:t>
              </w:r>
            </w:ins>
            <w:ins w:id="23914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全新</w:t>
              </w:r>
            </w:ins>
            <w:ins w:id="23915" w:author="Fegie" w:date="2021-05-02T01:32:00Z">
              <w:r w:rsidR="00E53AF0">
                <w:rPr>
                  <w:rFonts w:ascii="標楷體" w:eastAsia="標楷體" w:hAnsi="標楷體" w:hint="eastAsia"/>
                  <w:lang w:eastAsia="zh-HK"/>
                </w:rPr>
                <w:t>年度</w:t>
              </w:r>
            </w:ins>
            <w:ins w:id="23916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  <w:p w14:paraId="5D96D7B7" w14:textId="5FC3C6CF" w:rsidR="00D04096" w:rsidRDefault="00D04096" w:rsidP="001B4B49">
            <w:pPr>
              <w:rPr>
                <w:ins w:id="23917" w:author="Fegie" w:date="2021-05-02T00:09:00Z"/>
                <w:rFonts w:ascii="標楷體" w:eastAsia="標楷體" w:hAnsi="標楷體"/>
                <w:lang w:eastAsia="zh-HK"/>
              </w:rPr>
            </w:pPr>
            <w:ins w:id="23918" w:author="Fegie" w:date="2021-05-02T00:09:00Z">
              <w:r>
                <w:rPr>
                  <w:rFonts w:ascii="標楷體" w:eastAsia="標楷體" w:hAnsi="標楷體" w:hint="eastAsia"/>
                </w:rPr>
                <w:t xml:space="preserve">  (2).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修改指定</w:t>
              </w:r>
            </w:ins>
            <w:ins w:id="23919" w:author="Fegie" w:date="2021-05-02T01:32:00Z">
              <w:r w:rsidR="00E53AF0">
                <w:rPr>
                  <w:rFonts w:ascii="標楷體" w:eastAsia="標楷體" w:hAnsi="標楷體" w:hint="eastAsia"/>
                  <w:lang w:eastAsia="zh-HK"/>
                </w:rPr>
                <w:t>客戶與年度</w:t>
              </w:r>
            </w:ins>
            <w:ins w:id="23920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  <w:p w14:paraId="79C5504F" w14:textId="77777777" w:rsidR="00E53AF0" w:rsidRDefault="00D04096" w:rsidP="001B4B49">
            <w:pPr>
              <w:rPr>
                <w:ins w:id="23921" w:author="Fegie" w:date="2021-05-02T01:33:00Z"/>
                <w:rFonts w:ascii="標楷體" w:eastAsia="標楷體" w:hAnsi="標楷體"/>
                <w:lang w:eastAsia="zh-HK"/>
              </w:rPr>
            </w:pPr>
            <w:ins w:id="23922" w:author="Fegie" w:date="2021-05-02T00:09:00Z">
              <w:r>
                <w:rPr>
                  <w:rFonts w:ascii="標楷體" w:eastAsia="標楷體" w:hAnsi="標楷體" w:hint="eastAsia"/>
                </w:rPr>
                <w:t xml:space="preserve">  (3).</w:t>
              </w:r>
              <w:r>
                <w:rPr>
                  <w:rFonts w:ascii="標楷體" w:eastAsia="標楷體" w:hAnsi="標楷體" w:hint="eastAsia"/>
                  <w:lang w:eastAsia="zh-HK"/>
                </w:rPr>
                <w:t>複製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複製指定</w:t>
              </w:r>
            </w:ins>
            <w:ins w:id="23923" w:author="Fegie" w:date="2021-05-02T01:33:00Z">
              <w:r w:rsidR="00E53AF0">
                <w:rPr>
                  <w:rFonts w:ascii="標楷體" w:eastAsia="標楷體" w:hAnsi="標楷體" w:hint="eastAsia"/>
                  <w:lang w:eastAsia="zh-HK"/>
                </w:rPr>
                <w:t>客戶與年度</w:t>
              </w:r>
            </w:ins>
            <w:ins w:id="23924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資料並用以新增全新</w:t>
              </w:r>
            </w:ins>
            <w:ins w:id="23925" w:author="Fegie" w:date="2021-05-02T01:33:00Z">
              <w:r w:rsidR="00E53AF0">
                <w:rPr>
                  <w:rFonts w:ascii="標楷體" w:eastAsia="標楷體" w:hAnsi="標楷體" w:hint="eastAsia"/>
                  <w:lang w:eastAsia="zh-HK"/>
                </w:rPr>
                <w:t>客</w:t>
              </w:r>
            </w:ins>
          </w:p>
          <w:p w14:paraId="36C0BC03" w14:textId="23D7E69F" w:rsidR="00D04096" w:rsidRDefault="00E53AF0" w:rsidP="001B4B49">
            <w:pPr>
              <w:rPr>
                <w:ins w:id="23926" w:author="Fegie" w:date="2021-05-02T00:09:00Z"/>
                <w:rFonts w:ascii="標楷體" w:eastAsia="標楷體" w:hAnsi="標楷體"/>
                <w:lang w:eastAsia="zh-HK"/>
              </w:rPr>
            </w:pPr>
            <w:ins w:id="23927" w:author="Fegie" w:date="2021-05-02T01:33:00Z">
              <w:r>
                <w:rPr>
                  <w:rFonts w:ascii="標楷體" w:eastAsia="標楷體" w:hAnsi="標楷體" w:hint="eastAsia"/>
                </w:rPr>
                <w:t xml:space="preserve">           </w:t>
              </w:r>
              <w:r>
                <w:rPr>
                  <w:rFonts w:ascii="標楷體" w:eastAsia="標楷體" w:hAnsi="標楷體" w:hint="eastAsia"/>
                  <w:lang w:eastAsia="zh-HK"/>
                </w:rPr>
                <w:t>戶與年度資料</w:t>
              </w:r>
            </w:ins>
          </w:p>
          <w:p w14:paraId="2825B051" w14:textId="643211D4" w:rsidR="00D04096" w:rsidRDefault="00D04096" w:rsidP="001B4B49">
            <w:pPr>
              <w:rPr>
                <w:ins w:id="23928" w:author="Fegie" w:date="2021-05-02T01:31:00Z"/>
                <w:rFonts w:ascii="標楷體" w:eastAsia="標楷體" w:hAnsi="標楷體"/>
                <w:lang w:eastAsia="zh-HK"/>
              </w:rPr>
            </w:pPr>
            <w:ins w:id="23929" w:author="Fegie" w:date="2021-05-02T00:09:00Z">
              <w:r>
                <w:rPr>
                  <w:rFonts w:ascii="標楷體" w:eastAsia="標楷體" w:hAnsi="標楷體" w:hint="eastAsia"/>
                </w:rPr>
                <w:t xml:space="preserve">  (4).</w:t>
              </w:r>
              <w:r>
                <w:rPr>
                  <w:rFonts w:ascii="標楷體" w:eastAsia="標楷體" w:hAnsi="標楷體" w:hint="eastAsia"/>
                  <w:lang w:eastAsia="zh-HK"/>
                </w:rPr>
                <w:t>刪除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刪除指定</w:t>
              </w:r>
            </w:ins>
            <w:ins w:id="23930" w:author="Fegie" w:date="2021-05-02T01:33:00Z">
              <w:r w:rsidR="00E53AF0">
                <w:rPr>
                  <w:rFonts w:ascii="標楷體" w:eastAsia="標楷體" w:hAnsi="標楷體" w:hint="eastAsia"/>
                  <w:lang w:eastAsia="zh-HK"/>
                </w:rPr>
                <w:t>客戶與年度</w:t>
              </w:r>
            </w:ins>
            <w:ins w:id="23931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  <w:p w14:paraId="1AF9805B" w14:textId="60B8CF44" w:rsidR="00E53AF0" w:rsidRDefault="00E53AF0" w:rsidP="001B4B49">
            <w:pPr>
              <w:rPr>
                <w:ins w:id="23932" w:author="Fegie" w:date="2021-05-02T00:09:00Z"/>
                <w:rFonts w:ascii="標楷體" w:eastAsia="標楷體" w:hAnsi="標楷體"/>
                <w:lang w:eastAsia="zh-HK"/>
              </w:rPr>
            </w:pPr>
            <w:ins w:id="23933" w:author="Fegie" w:date="2021-05-02T01:31:00Z">
              <w:r>
                <w:rPr>
                  <w:rFonts w:ascii="標楷體" w:eastAsia="標楷體" w:hAnsi="標楷體" w:hint="eastAsia"/>
                </w:rPr>
                <w:t xml:space="preserve">  (5).查詢:</w:t>
              </w:r>
            </w:ins>
            <w:ins w:id="23934" w:author="Fegie" w:date="2021-05-02T01:32:00Z">
              <w:r>
                <w:rPr>
                  <w:rFonts w:ascii="標楷體" w:eastAsia="標楷體" w:hAnsi="標楷體" w:hint="eastAsia"/>
                </w:rPr>
                <w:t>查詢指定</w:t>
              </w:r>
            </w:ins>
            <w:ins w:id="23935" w:author="Fegie" w:date="2021-05-02T01:33:00Z">
              <w:r>
                <w:rPr>
                  <w:rFonts w:ascii="標楷體" w:eastAsia="標楷體" w:hAnsi="標楷體" w:hint="eastAsia"/>
                  <w:lang w:eastAsia="zh-HK"/>
                </w:rPr>
                <w:t>客戶與年度</w:t>
              </w:r>
            </w:ins>
            <w:ins w:id="23936" w:author="Fegie" w:date="2021-05-02T01:32:00Z">
              <w:r>
                <w:rPr>
                  <w:rFonts w:ascii="標楷體" w:eastAsia="標楷體" w:hAnsi="標楷體" w:hint="eastAsia"/>
                </w:rPr>
                <w:t>詳細財務狀況</w:t>
              </w:r>
            </w:ins>
          </w:p>
        </w:tc>
      </w:tr>
      <w:tr w:rsidR="00D04096" w14:paraId="7950D9D7" w14:textId="77777777" w:rsidTr="001B4B49">
        <w:trPr>
          <w:trHeight w:val="321"/>
          <w:ins w:id="23937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F0FA99B" w14:textId="77777777" w:rsidR="00D04096" w:rsidRDefault="00D04096" w:rsidP="001B4B49">
            <w:pPr>
              <w:rPr>
                <w:ins w:id="23938" w:author="Fegie" w:date="2021-05-02T00:09:00Z"/>
                <w:rFonts w:ascii="標楷體" w:eastAsia="標楷體" w:hAnsi="標楷體"/>
              </w:rPr>
            </w:pPr>
            <w:ins w:id="23939" w:author="Fegie" w:date="2021-05-02T00:09:00Z">
              <w:r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EA65D1" w14:textId="77777777" w:rsidR="00D04096" w:rsidRDefault="00D04096" w:rsidP="001B4B49">
            <w:pPr>
              <w:rPr>
                <w:ins w:id="23940" w:author="Fegie" w:date="2021-05-02T00:09:00Z"/>
                <w:rFonts w:ascii="標楷體" w:eastAsia="標楷體" w:hAnsi="標楷體"/>
              </w:rPr>
            </w:pPr>
          </w:p>
        </w:tc>
      </w:tr>
      <w:tr w:rsidR="00D04096" w14:paraId="5C48654F" w14:textId="77777777" w:rsidTr="001B4B49">
        <w:trPr>
          <w:trHeight w:val="1311"/>
          <w:ins w:id="23941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DC201EC" w14:textId="77777777" w:rsidR="00D04096" w:rsidRDefault="00D04096" w:rsidP="001B4B49">
            <w:pPr>
              <w:rPr>
                <w:ins w:id="23942" w:author="Fegie" w:date="2021-05-02T00:09:00Z"/>
                <w:rFonts w:ascii="標楷體" w:eastAsia="標楷體" w:hAnsi="標楷體"/>
              </w:rPr>
            </w:pPr>
            <w:ins w:id="23943" w:author="Fegie" w:date="2021-05-02T00:09:00Z">
              <w:r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710136" w14:textId="77777777" w:rsidR="00D04096" w:rsidRDefault="00D04096">
            <w:pPr>
              <w:rPr>
                <w:ins w:id="23944" w:author="Fegie" w:date="2021-05-02T00:09:00Z"/>
                <w:rFonts w:ascii="標楷體" w:eastAsia="標楷體" w:hAnsi="標楷體"/>
              </w:rPr>
            </w:pPr>
          </w:p>
        </w:tc>
      </w:tr>
      <w:tr w:rsidR="00D04096" w14:paraId="353CB9BB" w14:textId="77777777" w:rsidTr="001B4B49">
        <w:trPr>
          <w:trHeight w:val="278"/>
          <w:ins w:id="23945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06368BB" w14:textId="77777777" w:rsidR="00D04096" w:rsidRDefault="00D04096" w:rsidP="001B4B49">
            <w:pPr>
              <w:rPr>
                <w:ins w:id="23946" w:author="Fegie" w:date="2021-05-02T00:09:00Z"/>
                <w:rFonts w:ascii="標楷體" w:eastAsia="標楷體" w:hAnsi="標楷體"/>
              </w:rPr>
            </w:pPr>
            <w:ins w:id="23947" w:author="Fegie" w:date="2021-05-02T00:09:00Z">
              <w:r>
                <w:rPr>
                  <w:rFonts w:ascii="標楷體" w:eastAsia="標楷體" w:hAnsi="標楷體" w:hint="eastAsia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B5B063" w14:textId="77777777" w:rsidR="00D04096" w:rsidRDefault="00D04096" w:rsidP="001B4B49">
            <w:pPr>
              <w:rPr>
                <w:ins w:id="23948" w:author="Fegie" w:date="2021-05-02T00:09:00Z"/>
                <w:rFonts w:ascii="標楷體" w:eastAsia="標楷體" w:hAnsi="標楷體"/>
              </w:rPr>
            </w:pPr>
          </w:p>
        </w:tc>
      </w:tr>
      <w:tr w:rsidR="00D04096" w14:paraId="1123B0DC" w14:textId="77777777" w:rsidTr="001B4B49">
        <w:trPr>
          <w:trHeight w:val="358"/>
          <w:ins w:id="23949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5AE06C2" w14:textId="77777777" w:rsidR="00D04096" w:rsidRDefault="00D04096" w:rsidP="001B4B49">
            <w:pPr>
              <w:rPr>
                <w:ins w:id="23950" w:author="Fegie" w:date="2021-05-02T00:09:00Z"/>
                <w:rFonts w:ascii="標楷體" w:eastAsia="標楷體" w:hAnsi="標楷體"/>
              </w:rPr>
            </w:pPr>
            <w:ins w:id="23951" w:author="Fegie" w:date="2021-05-02T00:09:00Z">
              <w:r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4639C9" w14:textId="77777777" w:rsidR="00D04096" w:rsidRDefault="00D04096" w:rsidP="001B4B49">
            <w:pPr>
              <w:rPr>
                <w:ins w:id="23952" w:author="Fegie" w:date="2021-05-02T00:09:00Z"/>
                <w:rFonts w:ascii="標楷體" w:eastAsia="標楷體" w:hAnsi="標楷體"/>
              </w:rPr>
            </w:pPr>
            <w:ins w:id="23953" w:author="Fegie" w:date="2021-05-02T00:09:00Z">
              <w:r>
                <w:rPr>
                  <w:rFonts w:ascii="標楷體" w:eastAsia="標楷體" w:hAnsi="標楷體" w:hint="eastAsia"/>
                </w:rPr>
                <w:t>1.修改時，異動內容會記錄於「資料變更紀錄檔(TxDataLog)」，可至「L6932 資料變更交易查詢」查詢異動內容</w:t>
              </w:r>
            </w:ins>
          </w:p>
        </w:tc>
      </w:tr>
      <w:tr w:rsidR="00D04096" w14:paraId="2BF40902" w14:textId="77777777" w:rsidTr="001B4B49">
        <w:trPr>
          <w:trHeight w:val="278"/>
          <w:ins w:id="23954" w:author="Fegie" w:date="2021-05-02T00:09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1449D6C" w14:textId="77777777" w:rsidR="00D04096" w:rsidRDefault="00D04096" w:rsidP="001B4B49">
            <w:pPr>
              <w:rPr>
                <w:ins w:id="23955" w:author="Fegie" w:date="2021-05-02T00:09:00Z"/>
                <w:rFonts w:ascii="標楷體" w:eastAsia="標楷體" w:hAnsi="標楷體"/>
              </w:rPr>
            </w:pPr>
            <w:ins w:id="23956" w:author="Fegie" w:date="2021-05-02T00:09:00Z">
              <w:r>
                <w:rPr>
                  <w:rFonts w:ascii="標楷體" w:eastAsia="標楷體" w:hAnsi="標楷體" w:hint="eastAsia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58063C" w14:textId="77777777" w:rsidR="00D04096" w:rsidRDefault="00D04096" w:rsidP="001B4B49">
            <w:pPr>
              <w:rPr>
                <w:ins w:id="23957" w:author="Fegie" w:date="2021-05-02T00:09:00Z"/>
                <w:rFonts w:ascii="標楷體" w:eastAsia="標楷體" w:hAnsi="標楷體"/>
              </w:rPr>
            </w:pPr>
          </w:p>
        </w:tc>
      </w:tr>
    </w:tbl>
    <w:p w14:paraId="4C0A6A11" w14:textId="77777777" w:rsidR="00D04096" w:rsidRDefault="00D04096" w:rsidP="00D04096">
      <w:pPr>
        <w:rPr>
          <w:ins w:id="23958" w:author="Fegie" w:date="2021-05-02T00:09:00Z"/>
          <w:rFonts w:ascii="標楷體" w:eastAsia="標楷體" w:hAnsi="標楷體"/>
        </w:rPr>
      </w:pPr>
    </w:p>
    <w:p w14:paraId="4693EDEF" w14:textId="77777777" w:rsidR="00D04096" w:rsidRDefault="00D04096" w:rsidP="00D04096">
      <w:pPr>
        <w:pStyle w:val="a"/>
        <w:numPr>
          <w:ilvl w:val="0"/>
          <w:numId w:val="55"/>
        </w:numPr>
        <w:spacing w:before="0"/>
        <w:ind w:left="1418"/>
        <w:rPr>
          <w:ins w:id="23959" w:author="Fegie" w:date="2021-05-02T00:09:00Z"/>
        </w:rPr>
      </w:pPr>
      <w:ins w:id="23960" w:author="Fegie" w:date="2021-05-02T00:09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D04096" w14:paraId="2F90CC1E" w14:textId="77777777" w:rsidTr="001B4B49">
        <w:trPr>
          <w:ins w:id="23961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41BC8E9" w14:textId="77777777" w:rsidR="00D04096" w:rsidRDefault="00D04096" w:rsidP="001B4B49">
            <w:pPr>
              <w:jc w:val="center"/>
              <w:rPr>
                <w:ins w:id="23962" w:author="Fegie" w:date="2021-05-02T00:09:00Z"/>
                <w:rFonts w:ascii="標楷體" w:eastAsia="標楷體" w:hAnsi="標楷體"/>
              </w:rPr>
            </w:pPr>
            <w:ins w:id="23963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8F75961" w14:textId="77777777" w:rsidR="00D04096" w:rsidRDefault="00D04096" w:rsidP="001B4B49">
            <w:pPr>
              <w:jc w:val="center"/>
              <w:rPr>
                <w:ins w:id="23964" w:author="Fegie" w:date="2021-05-02T00:09:00Z"/>
                <w:rFonts w:ascii="標楷體" w:eastAsia="標楷體" w:hAnsi="標楷體"/>
              </w:rPr>
            </w:pPr>
            <w:ins w:id="23965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42CA3B3" w14:textId="77777777" w:rsidR="00D04096" w:rsidRDefault="00D04096" w:rsidP="001B4B49">
            <w:pPr>
              <w:jc w:val="center"/>
              <w:rPr>
                <w:ins w:id="23966" w:author="Fegie" w:date="2021-05-02T00:09:00Z"/>
                <w:rFonts w:ascii="標楷體" w:eastAsia="標楷體" w:hAnsi="標楷體"/>
              </w:rPr>
            </w:pPr>
            <w:ins w:id="23967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D04096" w14:paraId="46E1F90B" w14:textId="77777777" w:rsidTr="001B4B49">
        <w:trPr>
          <w:ins w:id="23968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35651" w14:textId="77777777" w:rsidR="00D04096" w:rsidRDefault="00D04096" w:rsidP="001B4B49">
            <w:pPr>
              <w:jc w:val="center"/>
              <w:rPr>
                <w:ins w:id="23969" w:author="Fegie" w:date="2021-05-02T00:09:00Z"/>
                <w:rFonts w:ascii="標楷體" w:eastAsia="標楷體" w:hAnsi="標楷體"/>
              </w:rPr>
            </w:pPr>
            <w:ins w:id="23970" w:author="Fegie" w:date="2021-05-02T00:09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33CD6" w14:textId="0E1357E2" w:rsidR="00D04096" w:rsidRDefault="008F101D" w:rsidP="001B4B49">
            <w:pPr>
              <w:rPr>
                <w:ins w:id="23971" w:author="Fegie" w:date="2021-05-02T00:09:00Z"/>
                <w:rFonts w:ascii="標楷體" w:eastAsia="標楷體" w:hAnsi="標楷體"/>
              </w:rPr>
            </w:pPr>
            <w:ins w:id="23972" w:author="Fegie" w:date="2021-05-02T01:33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stFin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1CEA9" w14:textId="3E473EEE" w:rsidR="00D04096" w:rsidRDefault="008F101D" w:rsidP="001B4B49">
            <w:pPr>
              <w:rPr>
                <w:ins w:id="23973" w:author="Fegie" w:date="2021-05-02T00:09:00Z"/>
                <w:rFonts w:ascii="標楷體" w:eastAsia="標楷體" w:hAnsi="標楷體"/>
              </w:rPr>
            </w:pPr>
            <w:ins w:id="23974" w:author="Fegie" w:date="2021-05-02T01:34:00Z">
              <w:r>
                <w:rPr>
                  <w:rFonts w:ascii="標楷體" w:eastAsia="標楷體" w:hAnsi="標楷體" w:hint="eastAsia"/>
                  <w:lang w:eastAsia="zh-HK"/>
                </w:rPr>
                <w:t>公司戶財務狀況檔</w:t>
              </w:r>
            </w:ins>
          </w:p>
        </w:tc>
      </w:tr>
      <w:tr w:rsidR="00D04096" w14:paraId="0E33AC81" w14:textId="77777777" w:rsidTr="001B4B49">
        <w:trPr>
          <w:ins w:id="23975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BF80E" w14:textId="77777777" w:rsidR="00D04096" w:rsidRDefault="00D04096" w:rsidP="001B4B49">
            <w:pPr>
              <w:jc w:val="center"/>
              <w:rPr>
                <w:ins w:id="23976" w:author="Fegie" w:date="2021-05-02T00:09:00Z"/>
                <w:rFonts w:ascii="標楷體" w:eastAsia="標楷體" w:hAnsi="標楷體"/>
              </w:rPr>
            </w:pPr>
            <w:ins w:id="23977" w:author="Fegie" w:date="2021-05-02T00:09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821DA" w14:textId="08673DAC" w:rsidR="00D04096" w:rsidRDefault="008F101D" w:rsidP="001B4B49">
            <w:pPr>
              <w:rPr>
                <w:ins w:id="23978" w:author="Fegie" w:date="2021-05-02T00:09:00Z"/>
                <w:rFonts w:ascii="標楷體" w:eastAsia="標楷體" w:hAnsi="標楷體"/>
              </w:rPr>
            </w:pPr>
            <w:ins w:id="23979" w:author="Fegie" w:date="2021-05-02T01:33:00Z">
              <w:r>
                <w:rPr>
                  <w:rFonts w:ascii="標楷體" w:eastAsia="標楷體" w:hAnsi="標楷體"/>
                </w:rPr>
                <w:t>CustMain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79033" w14:textId="130CAF90" w:rsidR="00D04096" w:rsidRDefault="008F101D" w:rsidP="001B4B49">
            <w:pPr>
              <w:rPr>
                <w:ins w:id="23980" w:author="Fegie" w:date="2021-05-02T00:09:00Z"/>
                <w:rFonts w:ascii="標楷體" w:eastAsia="標楷體" w:hAnsi="標楷體"/>
              </w:rPr>
            </w:pPr>
            <w:ins w:id="23981" w:author="Fegie" w:date="2021-05-02T01:34:00Z">
              <w:r>
                <w:rPr>
                  <w:rFonts w:ascii="標楷體" w:eastAsia="標楷體" w:hAnsi="標楷體" w:hint="eastAsia"/>
                  <w:lang w:eastAsia="zh-HK"/>
                </w:rPr>
                <w:t>客戶</w:t>
              </w:r>
            </w:ins>
            <w:ins w:id="23982" w:author="Fegie" w:date="2021-05-02T00:09:00Z">
              <w:r w:rsidR="00D04096"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  <w:ins w:id="23983" w:author="Fegie" w:date="2021-05-02T01:34:00Z">
              <w:r>
                <w:rPr>
                  <w:rFonts w:ascii="標楷體" w:eastAsia="標楷體" w:hAnsi="標楷體" w:hint="eastAsia"/>
                  <w:lang w:eastAsia="zh-HK"/>
                </w:rPr>
                <w:t>主</w:t>
              </w:r>
            </w:ins>
            <w:ins w:id="23984" w:author="Fegie" w:date="2021-05-02T00:09:00Z">
              <w:r w:rsidR="00D04096">
                <w:rPr>
                  <w:rFonts w:ascii="標楷體" w:eastAsia="標楷體" w:hAnsi="標楷體" w:hint="eastAsia"/>
                  <w:lang w:eastAsia="zh-HK"/>
                </w:rPr>
                <w:t>檔</w:t>
              </w:r>
            </w:ins>
          </w:p>
        </w:tc>
      </w:tr>
    </w:tbl>
    <w:p w14:paraId="4A7B5235" w14:textId="77777777" w:rsidR="00D04096" w:rsidRDefault="00D04096" w:rsidP="00D04096">
      <w:pPr>
        <w:rPr>
          <w:ins w:id="23985" w:author="Fegie" w:date="2021-05-02T00:09:00Z"/>
          <w:rFonts w:ascii="標楷體" w:eastAsia="標楷體" w:hAnsi="標楷體"/>
        </w:rPr>
      </w:pPr>
    </w:p>
    <w:p w14:paraId="780D99CF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23986" w:author="Fegie" w:date="2021-05-02T00:09:00Z"/>
        </w:rPr>
      </w:pPr>
      <w:ins w:id="23987" w:author="Fegie" w:date="2021-05-02T00:09:00Z">
        <w:r>
          <w:rPr>
            <w:rFonts w:hint="eastAsia"/>
          </w:rPr>
          <w:t>UI畫面</w:t>
        </w:r>
      </w:ins>
    </w:p>
    <w:p w14:paraId="3CD2A33E" w14:textId="0F862217" w:rsidR="00D04096" w:rsidRDefault="00D04096" w:rsidP="00D04096">
      <w:pPr>
        <w:rPr>
          <w:ins w:id="23988" w:author="Fegie" w:date="2021-05-02T00:09:00Z"/>
          <w:noProof/>
        </w:rPr>
      </w:pPr>
      <w:ins w:id="23989" w:author="Fegie" w:date="2021-05-02T00:09:00Z">
        <w:r>
          <w:rPr>
            <w:noProof/>
          </w:rPr>
          <w:t xml:space="preserve"> </w:t>
        </w:r>
      </w:ins>
      <w:ins w:id="23990" w:author="Fegie" w:date="2021-05-05T18:03:00Z">
        <w:r w:rsidR="00562ACA">
          <w:rPr>
            <w:noProof/>
          </w:rPr>
          <w:lastRenderedPageBreak/>
          <w:drawing>
            <wp:inline distT="0" distB="0" distL="0" distR="0" wp14:anchorId="27D67E7C" wp14:editId="55D61144">
              <wp:extent cx="6479540" cy="4064000"/>
              <wp:effectExtent l="0" t="0" r="0" b="0"/>
              <wp:docPr id="53" name="圖片 5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4064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7CD63E7" w14:textId="77777777" w:rsidR="00D04096" w:rsidRDefault="00D04096" w:rsidP="00D04096">
      <w:pPr>
        <w:pStyle w:val="a"/>
        <w:numPr>
          <w:ilvl w:val="0"/>
          <w:numId w:val="55"/>
        </w:numPr>
        <w:spacing w:before="0"/>
        <w:ind w:left="1418"/>
        <w:rPr>
          <w:ins w:id="23991" w:author="Fegie" w:date="2021-05-02T00:09:00Z"/>
        </w:rPr>
      </w:pPr>
      <w:ins w:id="23992" w:author="Fegie" w:date="2021-05-02T00:09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1D7E81B7" w14:textId="77777777" w:rsidR="00D04096" w:rsidRDefault="00D04096" w:rsidP="00D04096">
      <w:pPr>
        <w:rPr>
          <w:ins w:id="23993" w:author="Fegie" w:date="2021-05-02T00:09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D04096" w14:paraId="0951A171" w14:textId="77777777" w:rsidTr="001B4B49">
        <w:trPr>
          <w:ins w:id="23994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943196F" w14:textId="77777777" w:rsidR="00D04096" w:rsidRDefault="00D04096" w:rsidP="001B4B49">
            <w:pPr>
              <w:jc w:val="center"/>
              <w:rPr>
                <w:ins w:id="23995" w:author="Fegie" w:date="2021-05-02T00:09:00Z"/>
                <w:rFonts w:ascii="標楷體" w:eastAsia="標楷體" w:hAnsi="標楷體"/>
              </w:rPr>
            </w:pPr>
            <w:ins w:id="23996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E336388" w14:textId="77777777" w:rsidR="00D04096" w:rsidRDefault="00D04096" w:rsidP="001B4B49">
            <w:pPr>
              <w:jc w:val="center"/>
              <w:rPr>
                <w:ins w:id="23997" w:author="Fegie" w:date="2021-05-02T00:09:00Z"/>
                <w:rFonts w:ascii="標楷體" w:eastAsia="標楷體" w:hAnsi="標楷體"/>
              </w:rPr>
            </w:pPr>
            <w:ins w:id="23998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47E38B0" w14:textId="77777777" w:rsidR="00D04096" w:rsidRDefault="00D04096" w:rsidP="001B4B49">
            <w:pPr>
              <w:jc w:val="center"/>
              <w:rPr>
                <w:ins w:id="23999" w:author="Fegie" w:date="2021-05-02T00:09:00Z"/>
                <w:rFonts w:ascii="標楷體" w:eastAsia="標楷體" w:hAnsi="標楷體"/>
              </w:rPr>
            </w:pPr>
            <w:ins w:id="24000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D04096" w14:paraId="1CACADAF" w14:textId="77777777" w:rsidTr="001B4B49">
        <w:trPr>
          <w:ins w:id="24001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B15F0" w14:textId="77777777" w:rsidR="00D04096" w:rsidRDefault="00D04096" w:rsidP="001B4B49">
            <w:pPr>
              <w:jc w:val="center"/>
              <w:rPr>
                <w:ins w:id="24002" w:author="Fegie" w:date="2021-05-02T00:09:00Z"/>
                <w:rFonts w:ascii="標楷體" w:eastAsia="標楷體" w:hAnsi="標楷體"/>
                <w:lang w:eastAsia="zh-HK"/>
              </w:rPr>
            </w:pPr>
            <w:ins w:id="24003" w:author="Fegie" w:date="2021-05-02T00:09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56046" w14:textId="77777777" w:rsidR="00D04096" w:rsidRDefault="00D04096" w:rsidP="001B4B49">
            <w:pPr>
              <w:rPr>
                <w:ins w:id="24004" w:author="Fegie" w:date="2021-05-02T00:09:00Z"/>
                <w:rFonts w:ascii="標楷體" w:eastAsia="標楷體" w:hAnsi="標楷體"/>
                <w:lang w:eastAsia="zh-HK"/>
              </w:rPr>
            </w:pPr>
            <w:ins w:id="24005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61B08" w14:textId="77777777" w:rsidR="001262E9" w:rsidRDefault="00D04096" w:rsidP="001B4B49">
            <w:pPr>
              <w:rPr>
                <w:ins w:id="24006" w:author="Fegie" w:date="2021-05-02T01:39:00Z"/>
                <w:rFonts w:ascii="標楷體" w:eastAsia="標楷體" w:hAnsi="標楷體"/>
              </w:rPr>
            </w:pPr>
            <w:ins w:id="24007" w:author="Fegie" w:date="2021-05-02T00:09:00Z">
              <w:r>
                <w:rPr>
                  <w:rFonts w:ascii="標楷體" w:eastAsia="標楷體" w:hAnsi="標楷體" w:hint="eastAsia"/>
                </w:rPr>
                <w:t>1.【</w:t>
              </w:r>
            </w:ins>
            <w:ins w:id="24008" w:author="Fegie" w:date="2021-05-02T01:38:00Z">
              <w:r w:rsidR="001262E9">
                <w:rPr>
                  <w:rFonts w:ascii="標楷體" w:eastAsia="標楷體" w:hAnsi="標楷體" w:hint="eastAsia"/>
                </w:rPr>
                <w:t>1907</w:t>
              </w:r>
            </w:ins>
            <w:ins w:id="24009" w:author="Fegie" w:date="2021-05-02T00:09:00Z">
              <w:r>
                <w:rPr>
                  <w:rFonts w:ascii="標楷體" w:eastAsia="標楷體" w:hAnsi="標楷體" w:hint="eastAsia"/>
                </w:rPr>
                <w:t xml:space="preserve"> </w:t>
              </w:r>
            </w:ins>
            <w:ins w:id="24010" w:author="Fegie" w:date="2021-05-02T01:39:00Z">
              <w:r w:rsidR="001262E9">
                <w:rPr>
                  <w:rFonts w:ascii="標楷體" w:eastAsia="標楷體" w:hAnsi="標楷體" w:hint="eastAsia"/>
                  <w:lang w:eastAsia="zh-HK"/>
                </w:rPr>
                <w:t>公司戶財務狀況明細資料</w:t>
              </w:r>
            </w:ins>
            <w:ins w:id="24011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  <w:r>
                <w:rPr>
                  <w:rFonts w:ascii="標楷體" w:eastAsia="標楷體" w:hAnsi="標楷體" w:hint="eastAsia"/>
                </w:rPr>
                <w:t>」、「複製」</w:t>
              </w:r>
            </w:ins>
          </w:p>
          <w:p w14:paraId="6AFB06DD" w14:textId="1530338B" w:rsidR="00D04096" w:rsidRDefault="001262E9" w:rsidP="001B4B49">
            <w:pPr>
              <w:rPr>
                <w:ins w:id="24012" w:author="Fegie" w:date="2021-05-02T00:09:00Z"/>
                <w:rFonts w:ascii="標楷體" w:eastAsia="標楷體" w:hAnsi="標楷體"/>
                <w:lang w:eastAsia="zh-HK"/>
              </w:rPr>
            </w:pPr>
            <w:ins w:id="24013" w:author="Fegie" w:date="2021-05-02T01:39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24014" w:author="Fegie" w:date="2021-05-02T00:09:00Z">
              <w:r w:rsidR="00D04096"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 w:rsidR="00D04096">
                <w:rPr>
                  <w:rFonts w:ascii="標楷體" w:eastAsia="標楷體" w:hAnsi="標楷體" w:hint="eastAsia"/>
                </w:rPr>
                <w:t>。</w:t>
              </w:r>
            </w:ins>
          </w:p>
          <w:p w14:paraId="3B433749" w14:textId="0D93B6BC" w:rsidR="00D04096" w:rsidRDefault="00D04096" w:rsidP="001B4B49">
            <w:pPr>
              <w:rPr>
                <w:ins w:id="24015" w:author="Fegie" w:date="2021-05-02T00:09:00Z"/>
                <w:rFonts w:ascii="標楷體" w:eastAsia="標楷體" w:hAnsi="標楷體"/>
                <w:lang w:eastAsia="zh-HK"/>
              </w:rPr>
            </w:pPr>
            <w:ins w:id="24016" w:author="Fegie" w:date="2021-05-02T00:0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執行新增</w:t>
              </w:r>
            </w:ins>
            <w:ins w:id="24017" w:author="Fegie" w:date="2021-05-02T01:39:00Z">
              <w:r w:rsidR="001262E9">
                <w:rPr>
                  <w:rFonts w:ascii="標楷體" w:eastAsia="標楷體" w:hAnsi="標楷體" w:hint="eastAsia"/>
                  <w:lang w:eastAsia="zh-HK"/>
                </w:rPr>
                <w:t>公司戶財務</w:t>
              </w:r>
            </w:ins>
            <w:ins w:id="24018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D04096" w14:paraId="6C8BA4BD" w14:textId="77777777" w:rsidTr="001B4B49">
        <w:trPr>
          <w:ins w:id="24019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FD4F6" w14:textId="77777777" w:rsidR="00D04096" w:rsidRDefault="00D04096" w:rsidP="001B4B49">
            <w:pPr>
              <w:jc w:val="center"/>
              <w:rPr>
                <w:ins w:id="24020" w:author="Fegie" w:date="2021-05-02T00:09:00Z"/>
                <w:rFonts w:ascii="標楷體" w:eastAsia="標楷體" w:hAnsi="標楷體"/>
              </w:rPr>
            </w:pPr>
            <w:ins w:id="24021" w:author="Fegie" w:date="2021-05-02T00:09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9B8A8" w14:textId="77777777" w:rsidR="00D04096" w:rsidRDefault="00D04096" w:rsidP="001B4B49">
            <w:pPr>
              <w:rPr>
                <w:ins w:id="24022" w:author="Fegie" w:date="2021-05-02T00:09:00Z"/>
                <w:rFonts w:ascii="標楷體" w:eastAsia="標楷體" w:hAnsi="標楷體"/>
                <w:lang w:eastAsia="zh-HK"/>
              </w:rPr>
            </w:pPr>
            <w:ins w:id="24023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0D576" w14:textId="3BFD384D" w:rsidR="001262E9" w:rsidRDefault="001262E9" w:rsidP="001262E9">
            <w:pPr>
              <w:rPr>
                <w:ins w:id="24024" w:author="Fegie" w:date="2021-05-02T01:39:00Z"/>
                <w:rFonts w:ascii="標楷體" w:eastAsia="標楷體" w:hAnsi="標楷體"/>
                <w:lang w:eastAsia="zh-HK"/>
              </w:rPr>
            </w:pPr>
            <w:ins w:id="24025" w:author="Fegie" w:date="2021-05-02T01:39:00Z">
              <w:r>
                <w:rPr>
                  <w:rFonts w:ascii="標楷體" w:eastAsia="標楷體" w:hAnsi="標楷體" w:hint="eastAsia"/>
                </w:rPr>
                <w:t xml:space="preserve">1.【1907 </w:t>
              </w:r>
              <w:r>
                <w:rPr>
                  <w:rFonts w:ascii="標楷體" w:eastAsia="標楷體" w:hAnsi="標楷體" w:hint="eastAsia"/>
                  <w:lang w:eastAsia="zh-HK"/>
                </w:rPr>
                <w:t>公司戶財務狀況明細資料查詢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</w:ins>
            <w:ins w:id="24026" w:author="Fegie" w:date="2021-05-02T01:40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24027" w:author="Fegie" w:date="2021-05-02T01:39:00Z"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57BF9A34" w14:textId="1F09E643" w:rsidR="00D04096" w:rsidRDefault="001262E9" w:rsidP="001262E9">
            <w:pPr>
              <w:rPr>
                <w:ins w:id="24028" w:author="Fegie" w:date="2021-05-02T00:09:00Z"/>
                <w:rFonts w:ascii="標楷體" w:eastAsia="標楷體" w:hAnsi="標楷體"/>
                <w:lang w:eastAsia="zh-HK"/>
              </w:rPr>
            </w:pPr>
            <w:ins w:id="24029" w:author="Fegie" w:date="2021-05-02T01:3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執行新增公司戶財務資料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D04096" w14:paraId="316103E9" w14:textId="77777777" w:rsidTr="001B4B49">
        <w:trPr>
          <w:ins w:id="24030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BDD6C" w14:textId="77777777" w:rsidR="00D04096" w:rsidRDefault="00D04096" w:rsidP="001B4B49">
            <w:pPr>
              <w:jc w:val="center"/>
              <w:rPr>
                <w:ins w:id="24031" w:author="Fegie" w:date="2021-05-02T00:09:00Z"/>
                <w:rFonts w:ascii="標楷體" w:eastAsia="標楷體" w:hAnsi="標楷體"/>
              </w:rPr>
            </w:pPr>
            <w:ins w:id="24032" w:author="Fegie" w:date="2021-05-02T00:09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A4E54" w14:textId="77777777" w:rsidR="00D04096" w:rsidRDefault="00D04096" w:rsidP="001B4B49">
            <w:pPr>
              <w:rPr>
                <w:ins w:id="24033" w:author="Fegie" w:date="2021-05-02T00:09:00Z"/>
                <w:rFonts w:ascii="標楷體" w:eastAsia="標楷體" w:hAnsi="標楷體"/>
                <w:lang w:eastAsia="zh-HK"/>
              </w:rPr>
            </w:pPr>
            <w:ins w:id="24034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刪</w:t>
              </w:r>
              <w:r>
                <w:rPr>
                  <w:rFonts w:ascii="標楷體" w:eastAsia="標楷體" w:hAnsi="標楷體" w:hint="eastAsia"/>
                </w:rPr>
                <w:t>除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F918C" w14:textId="56B2BFA3" w:rsidR="001262E9" w:rsidRDefault="001262E9" w:rsidP="001262E9">
            <w:pPr>
              <w:rPr>
                <w:ins w:id="24035" w:author="Fegie" w:date="2021-05-02T01:39:00Z"/>
                <w:rFonts w:ascii="標楷體" w:eastAsia="標楷體" w:hAnsi="標楷體"/>
                <w:lang w:eastAsia="zh-HK"/>
              </w:rPr>
            </w:pPr>
            <w:ins w:id="24036" w:author="Fegie" w:date="2021-05-02T01:39:00Z">
              <w:r>
                <w:rPr>
                  <w:rFonts w:ascii="標楷體" w:eastAsia="標楷體" w:hAnsi="標楷體" w:hint="eastAsia"/>
                </w:rPr>
                <w:t xml:space="preserve">1.【1907 </w:t>
              </w:r>
              <w:r>
                <w:rPr>
                  <w:rFonts w:ascii="標楷體" w:eastAsia="標楷體" w:hAnsi="標楷體" w:hint="eastAsia"/>
                  <w:lang w:eastAsia="zh-HK"/>
                </w:rPr>
                <w:t>公司戶財務狀況明細資料查詢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</w:ins>
            <w:ins w:id="24037" w:author="Fegie" w:date="2021-05-02T01:40:00Z">
              <w:r>
                <w:rPr>
                  <w:rFonts w:ascii="標楷體" w:eastAsia="標楷體" w:hAnsi="標楷體" w:hint="eastAsia"/>
                  <w:lang w:eastAsia="zh-HK"/>
                </w:rPr>
                <w:t>刪除</w:t>
              </w:r>
            </w:ins>
            <w:ins w:id="24038" w:author="Fegie" w:date="2021-05-02T01:39:00Z"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6A935642" w14:textId="415FBC2E" w:rsidR="00D04096" w:rsidRDefault="001262E9" w:rsidP="001262E9">
            <w:pPr>
              <w:rPr>
                <w:ins w:id="24039" w:author="Fegie" w:date="2021-05-02T00:09:00Z"/>
                <w:rFonts w:ascii="標楷體" w:eastAsia="標楷體" w:hAnsi="標楷體"/>
                <w:lang w:eastAsia="zh-HK"/>
              </w:rPr>
            </w:pPr>
            <w:ins w:id="24040" w:author="Fegie" w:date="2021-05-02T01:39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</w:t>
              </w:r>
            </w:ins>
            <w:ins w:id="24041" w:author="Fegie" w:date="2021-05-02T01:40:00Z">
              <w:r>
                <w:rPr>
                  <w:rFonts w:ascii="標楷體" w:eastAsia="標楷體" w:hAnsi="標楷體" w:hint="eastAsia"/>
                  <w:lang w:eastAsia="zh-HK"/>
                </w:rPr>
                <w:t>刪除</w:t>
              </w:r>
            </w:ins>
            <w:ins w:id="24042" w:author="Fegie" w:date="2021-05-02T01:39:00Z">
              <w:r>
                <w:rPr>
                  <w:rFonts w:ascii="標楷體" w:eastAsia="標楷體" w:hAnsi="標楷體" w:hint="eastAsia"/>
                  <w:lang w:eastAsia="zh-HK"/>
                </w:rPr>
                <w:t>公司戶財務資料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1262E9" w14:paraId="2BC4E1E4" w14:textId="77777777" w:rsidTr="001B4B49">
        <w:trPr>
          <w:ins w:id="24043" w:author="Fegie" w:date="2021-05-02T01:3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13383" w14:textId="528DE1BF" w:rsidR="001262E9" w:rsidRDefault="001262E9" w:rsidP="001B4B49">
            <w:pPr>
              <w:jc w:val="center"/>
              <w:rPr>
                <w:ins w:id="24044" w:author="Fegie" w:date="2021-05-02T01:39:00Z"/>
                <w:rFonts w:ascii="標楷體" w:eastAsia="標楷體" w:hAnsi="標楷體"/>
              </w:rPr>
            </w:pPr>
            <w:ins w:id="24045" w:author="Fegie" w:date="2021-05-02T01:39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0FB1" w14:textId="2C715CB2" w:rsidR="001262E9" w:rsidRDefault="001262E9" w:rsidP="001B4B49">
            <w:pPr>
              <w:rPr>
                <w:ins w:id="24046" w:author="Fegie" w:date="2021-05-02T01:39:00Z"/>
                <w:rFonts w:ascii="標楷體" w:eastAsia="標楷體" w:hAnsi="標楷體"/>
                <w:lang w:eastAsia="zh-HK"/>
              </w:rPr>
            </w:pPr>
            <w:ins w:id="24047" w:author="Fegie" w:date="2021-05-02T01:39:00Z"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DB1B4" w14:textId="0E8D33ED" w:rsidR="001262E9" w:rsidRDefault="001262E9" w:rsidP="001262E9">
            <w:pPr>
              <w:rPr>
                <w:ins w:id="24048" w:author="Fegie" w:date="2021-05-02T01:40:00Z"/>
                <w:rFonts w:ascii="標楷體" w:eastAsia="標楷體" w:hAnsi="標楷體"/>
                <w:lang w:eastAsia="zh-HK"/>
              </w:rPr>
            </w:pPr>
            <w:ins w:id="24049" w:author="Fegie" w:date="2021-05-02T01:40:00Z">
              <w:r>
                <w:rPr>
                  <w:rFonts w:ascii="標楷體" w:eastAsia="標楷體" w:hAnsi="標楷體" w:hint="eastAsia"/>
                </w:rPr>
                <w:t xml:space="preserve">1.【1907 </w:t>
              </w:r>
              <w:r>
                <w:rPr>
                  <w:rFonts w:ascii="標楷體" w:eastAsia="標楷體" w:hAnsi="標楷體" w:hint="eastAsia"/>
                  <w:lang w:eastAsia="zh-HK"/>
                </w:rPr>
                <w:t>公司戶財務狀況明細資料查詢</w:t>
              </w:r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4030D0BE" w14:textId="019226D4" w:rsidR="001262E9" w:rsidRDefault="001262E9" w:rsidP="001262E9">
            <w:pPr>
              <w:rPr>
                <w:ins w:id="24050" w:author="Fegie" w:date="2021-05-02T01:39:00Z"/>
                <w:rFonts w:ascii="標楷體" w:eastAsia="標楷體" w:hAnsi="標楷體"/>
              </w:rPr>
            </w:pPr>
            <w:ins w:id="24051" w:author="Fegie" w:date="2021-05-02T01:40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執行查詢公司戶財務資料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D04096" w14:paraId="3C50B70D" w14:textId="77777777" w:rsidTr="001B4B49">
        <w:trPr>
          <w:ins w:id="24052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FC4A1" w14:textId="71790204" w:rsidR="00D04096" w:rsidRDefault="001262E9" w:rsidP="001B4B49">
            <w:pPr>
              <w:jc w:val="center"/>
              <w:rPr>
                <w:ins w:id="24053" w:author="Fegie" w:date="2021-05-02T00:09:00Z"/>
                <w:rFonts w:ascii="標楷體" w:eastAsia="標楷體" w:hAnsi="標楷體"/>
              </w:rPr>
            </w:pPr>
            <w:ins w:id="24054" w:author="Fegie" w:date="2021-05-02T01:39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73D2A" w14:textId="77777777" w:rsidR="00D04096" w:rsidRDefault="00D04096" w:rsidP="001B4B49">
            <w:pPr>
              <w:rPr>
                <w:ins w:id="24055" w:author="Fegie" w:date="2021-05-02T00:09:00Z"/>
                <w:rFonts w:ascii="標楷體" w:eastAsia="標楷體" w:hAnsi="標楷體"/>
                <w:lang w:eastAsia="zh-HK"/>
              </w:rPr>
            </w:pPr>
            <w:ins w:id="24056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244A8" w14:textId="77777777" w:rsidR="00D04096" w:rsidRDefault="00D04096" w:rsidP="001B4B49">
            <w:pPr>
              <w:rPr>
                <w:ins w:id="24057" w:author="Fegie" w:date="2021-05-02T00:09:00Z"/>
                <w:rFonts w:ascii="標楷體" w:eastAsia="標楷體" w:hAnsi="標楷體"/>
                <w:lang w:eastAsia="zh-HK"/>
              </w:rPr>
            </w:pPr>
            <w:ins w:id="24058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D04096" w14:paraId="3AC76FAE" w14:textId="77777777" w:rsidTr="001B4B49">
        <w:trPr>
          <w:ins w:id="24059" w:author="Fegie" w:date="2021-05-02T00:09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B3547" w14:textId="46983B44" w:rsidR="00D04096" w:rsidRDefault="001262E9" w:rsidP="001B4B49">
            <w:pPr>
              <w:jc w:val="center"/>
              <w:rPr>
                <w:ins w:id="24060" w:author="Fegie" w:date="2021-05-02T00:09:00Z"/>
                <w:rFonts w:ascii="標楷體" w:eastAsia="標楷體" w:hAnsi="標楷體"/>
              </w:rPr>
            </w:pPr>
            <w:ins w:id="24061" w:author="Fegie" w:date="2021-05-02T01:39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7D08B" w14:textId="77777777" w:rsidR="00D04096" w:rsidRDefault="00D04096" w:rsidP="001B4B49">
            <w:pPr>
              <w:rPr>
                <w:ins w:id="24062" w:author="Fegie" w:date="2021-05-02T00:09:00Z"/>
                <w:rFonts w:ascii="標楷體" w:eastAsia="標楷體" w:hAnsi="標楷體"/>
                <w:lang w:eastAsia="zh-HK"/>
              </w:rPr>
            </w:pPr>
            <w:ins w:id="24063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81FC3" w14:textId="3CF93632" w:rsidR="00D04096" w:rsidRDefault="00D04096" w:rsidP="001B4B49">
            <w:pPr>
              <w:rPr>
                <w:ins w:id="24064" w:author="Fegie" w:date="2021-05-02T00:09:00Z"/>
                <w:rFonts w:ascii="標楷體" w:eastAsia="標楷體" w:hAnsi="標楷體"/>
                <w:lang w:eastAsia="zh-HK"/>
              </w:rPr>
            </w:pPr>
            <w:ins w:id="24065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功能新增且交易成功時顯示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重新輸入另一筆</w:t>
              </w:r>
            </w:ins>
            <w:ins w:id="24066" w:author="Fegie" w:date="2021-05-02T01:41:00Z">
              <w:r w:rsidR="008521DC">
                <w:rPr>
                  <w:rFonts w:ascii="標楷體" w:eastAsia="標楷體" w:hAnsi="標楷體" w:hint="eastAsia"/>
                  <w:lang w:eastAsia="zh-HK"/>
                </w:rPr>
                <w:t>公司戶財務</w:t>
              </w:r>
            </w:ins>
            <w:ins w:id="24067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</w:tbl>
    <w:p w14:paraId="10143903" w14:textId="77777777" w:rsidR="00D04096" w:rsidRDefault="00D04096" w:rsidP="00D04096">
      <w:pPr>
        <w:rPr>
          <w:ins w:id="24068" w:author="Fegie" w:date="2021-05-02T00:09:00Z"/>
          <w:rFonts w:ascii="標楷體" w:eastAsia="標楷體" w:hAnsi="標楷體"/>
        </w:rPr>
      </w:pPr>
    </w:p>
    <w:p w14:paraId="72DBD08C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24069" w:author="Fegie" w:date="2021-05-02T00:09:00Z"/>
        </w:rPr>
      </w:pPr>
      <w:ins w:id="24070" w:author="Fegie" w:date="2021-05-02T00:09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2"/>
        <w:gridCol w:w="1317"/>
        <w:gridCol w:w="1416"/>
        <w:gridCol w:w="1012"/>
        <w:gridCol w:w="1209"/>
        <w:gridCol w:w="646"/>
        <w:gridCol w:w="578"/>
        <w:gridCol w:w="3670"/>
        <w:tblGridChange w:id="24071">
          <w:tblGrid>
            <w:gridCol w:w="519"/>
            <w:gridCol w:w="53"/>
            <w:gridCol w:w="863"/>
            <w:gridCol w:w="454"/>
            <w:gridCol w:w="842"/>
            <w:gridCol w:w="574"/>
            <w:gridCol w:w="179"/>
            <w:gridCol w:w="833"/>
            <w:gridCol w:w="1209"/>
            <w:gridCol w:w="64"/>
            <w:gridCol w:w="557"/>
            <w:gridCol w:w="25"/>
            <w:gridCol w:w="552"/>
            <w:gridCol w:w="26"/>
            <w:gridCol w:w="3670"/>
          </w:tblGrid>
        </w:tblGridChange>
      </w:tblGrid>
      <w:tr w:rsidR="00D04096" w14:paraId="148D0518" w14:textId="77777777" w:rsidTr="001B4B49">
        <w:trPr>
          <w:trHeight w:val="388"/>
          <w:jc w:val="center"/>
          <w:ins w:id="24072" w:author="Fegie" w:date="2021-05-02T00:09:00Z"/>
        </w:trPr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5DC8E5B" w14:textId="77777777" w:rsidR="00D04096" w:rsidRDefault="00D04096" w:rsidP="001B4B49">
            <w:pPr>
              <w:rPr>
                <w:ins w:id="24073" w:author="Fegie" w:date="2021-05-02T00:09:00Z"/>
                <w:rFonts w:ascii="標楷體" w:eastAsia="標楷體" w:hAnsi="標楷體"/>
              </w:rPr>
            </w:pPr>
            <w:ins w:id="24074" w:author="Fegie" w:date="2021-05-02T00:09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3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94E30DF" w14:textId="77777777" w:rsidR="00D04096" w:rsidRDefault="00D04096" w:rsidP="001B4B49">
            <w:pPr>
              <w:rPr>
                <w:ins w:id="24075" w:author="Fegie" w:date="2021-05-02T00:09:00Z"/>
                <w:rFonts w:ascii="標楷體" w:eastAsia="標楷體" w:hAnsi="標楷體"/>
              </w:rPr>
            </w:pPr>
            <w:ins w:id="24076" w:author="Fegie" w:date="2021-05-02T00:09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479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7B59F92" w14:textId="77777777" w:rsidR="00D04096" w:rsidRDefault="00D04096" w:rsidP="001B4B49">
            <w:pPr>
              <w:jc w:val="center"/>
              <w:rPr>
                <w:ins w:id="24077" w:author="Fegie" w:date="2021-05-02T00:09:00Z"/>
                <w:rFonts w:ascii="標楷體" w:eastAsia="標楷體" w:hAnsi="標楷體"/>
              </w:rPr>
            </w:pPr>
            <w:ins w:id="24078" w:author="Fegie" w:date="2021-05-02T00:09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DB78598" w14:textId="77777777" w:rsidR="00D04096" w:rsidRDefault="00D04096" w:rsidP="001B4B49">
            <w:pPr>
              <w:rPr>
                <w:ins w:id="24079" w:author="Fegie" w:date="2021-05-02T00:09:00Z"/>
                <w:rFonts w:ascii="標楷體" w:eastAsia="標楷體" w:hAnsi="標楷體"/>
              </w:rPr>
            </w:pPr>
            <w:ins w:id="24080" w:author="Fegie" w:date="2021-05-02T00:09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D04096" w14:paraId="08C42B50" w14:textId="77777777" w:rsidTr="001B4B49">
        <w:trPr>
          <w:trHeight w:val="244"/>
          <w:jc w:val="center"/>
          <w:ins w:id="24081" w:author="Fegie" w:date="2021-05-02T00:09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91A47" w14:textId="77777777" w:rsidR="00D04096" w:rsidRDefault="00D04096" w:rsidP="001B4B49">
            <w:pPr>
              <w:widowControl/>
              <w:rPr>
                <w:ins w:id="24082" w:author="Fegie" w:date="2021-05-02T00:09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41BDE1" w14:textId="77777777" w:rsidR="00D04096" w:rsidRDefault="00D04096" w:rsidP="001B4B49">
            <w:pPr>
              <w:widowControl/>
              <w:rPr>
                <w:ins w:id="24083" w:author="Fegie" w:date="2021-05-02T00:09:00Z"/>
                <w:rFonts w:ascii="標楷體" w:eastAsia="標楷體" w:hAnsi="標楷體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61E4165" w14:textId="77777777" w:rsidR="00D04096" w:rsidRDefault="00D04096" w:rsidP="001B4B49">
            <w:pPr>
              <w:rPr>
                <w:ins w:id="24084" w:author="Fegie" w:date="2021-05-02T00:09:00Z"/>
                <w:rFonts w:ascii="標楷體" w:eastAsia="標楷體" w:hAnsi="標楷體"/>
              </w:rPr>
            </w:pPr>
            <w:ins w:id="24085" w:author="Fegie" w:date="2021-05-02T00:09:00Z">
              <w:r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1BFB122" w14:textId="77777777" w:rsidR="00D04096" w:rsidRDefault="00D04096" w:rsidP="001B4B49">
            <w:pPr>
              <w:rPr>
                <w:ins w:id="24086" w:author="Fegie" w:date="2021-05-02T00:09:00Z"/>
                <w:rFonts w:ascii="標楷體" w:eastAsia="標楷體" w:hAnsi="標楷體"/>
              </w:rPr>
            </w:pPr>
            <w:ins w:id="24087" w:author="Fegie" w:date="2021-05-02T00:09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1FB3F58" w14:textId="77777777" w:rsidR="00D04096" w:rsidRDefault="00D04096" w:rsidP="001B4B49">
            <w:pPr>
              <w:rPr>
                <w:ins w:id="24088" w:author="Fegie" w:date="2021-05-02T00:09:00Z"/>
                <w:rFonts w:ascii="標楷體" w:eastAsia="標楷體" w:hAnsi="標楷體"/>
              </w:rPr>
            </w:pPr>
            <w:ins w:id="24089" w:author="Fegie" w:date="2021-05-02T00:09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EB9CC36" w14:textId="77777777" w:rsidR="00D04096" w:rsidRDefault="00D04096" w:rsidP="001B4B49">
            <w:pPr>
              <w:rPr>
                <w:ins w:id="24090" w:author="Fegie" w:date="2021-05-02T00:09:00Z"/>
                <w:rFonts w:ascii="標楷體" w:eastAsia="標楷體" w:hAnsi="標楷體"/>
              </w:rPr>
            </w:pPr>
            <w:ins w:id="24091" w:author="Fegie" w:date="2021-05-02T00:09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8DC2B20" w14:textId="77777777" w:rsidR="00D04096" w:rsidRDefault="00D04096" w:rsidP="001B4B49">
            <w:pPr>
              <w:rPr>
                <w:ins w:id="24092" w:author="Fegie" w:date="2021-05-02T00:09:00Z"/>
                <w:rFonts w:ascii="標楷體" w:eastAsia="標楷體" w:hAnsi="標楷體"/>
              </w:rPr>
            </w:pPr>
            <w:ins w:id="24093" w:author="Fegie" w:date="2021-05-02T00:09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6F6009" w14:textId="77777777" w:rsidR="00D04096" w:rsidRDefault="00D04096" w:rsidP="001B4B49">
            <w:pPr>
              <w:widowControl/>
              <w:rPr>
                <w:ins w:id="24094" w:author="Fegie" w:date="2021-05-02T00:09:00Z"/>
                <w:rFonts w:ascii="標楷體" w:eastAsia="標楷體" w:hAnsi="標楷體"/>
              </w:rPr>
            </w:pPr>
          </w:p>
        </w:tc>
      </w:tr>
      <w:tr w:rsidR="00D04096" w14:paraId="659C024D" w14:textId="77777777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4095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4096" w:author="Fegie" w:date="2021-05-02T00:09:00Z"/>
          <w:trPrChange w:id="24097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098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8BE6112" w14:textId="77777777" w:rsidR="00D04096" w:rsidRDefault="00D04096" w:rsidP="001B4B49">
            <w:pPr>
              <w:rPr>
                <w:ins w:id="24099" w:author="Fegie" w:date="2021-05-02T00:09:00Z"/>
                <w:rFonts w:ascii="標楷體" w:eastAsia="標楷體" w:hAnsi="標楷體"/>
              </w:rPr>
            </w:pPr>
            <w:ins w:id="24100" w:author="Fegie" w:date="2021-05-02T00:09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101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A9ED48A" w14:textId="77777777" w:rsidR="00D04096" w:rsidRDefault="00D04096" w:rsidP="001B4B49">
            <w:pPr>
              <w:rPr>
                <w:ins w:id="24102" w:author="Fegie" w:date="2021-05-02T00:09:00Z"/>
                <w:rFonts w:ascii="標楷體" w:eastAsia="標楷體" w:hAnsi="標楷體"/>
              </w:rPr>
            </w:pPr>
            <w:ins w:id="24103" w:author="Fegie" w:date="2021-05-02T00:09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104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4CACA3" w14:textId="77777777" w:rsidR="00D04096" w:rsidRDefault="00D04096" w:rsidP="001B4B49">
            <w:pPr>
              <w:rPr>
                <w:ins w:id="24105" w:author="Fegie" w:date="2021-05-02T00:09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106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87E8BF" w14:textId="77777777" w:rsidR="00D04096" w:rsidRDefault="00D04096" w:rsidP="001B4B49">
            <w:pPr>
              <w:rPr>
                <w:ins w:id="24107" w:author="Fegie" w:date="2021-05-02T00:0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108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F8A0B4" w14:textId="77777777" w:rsidR="00D04096" w:rsidRDefault="00D04096" w:rsidP="001B4B49">
            <w:pPr>
              <w:rPr>
                <w:ins w:id="24109" w:author="Fegie" w:date="2021-05-02T00:0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110" w:author="Fegie" w:date="2021-05-02T01:44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3A17DE" w14:textId="77777777" w:rsidR="00D04096" w:rsidRDefault="00D04096" w:rsidP="001B4B49">
            <w:pPr>
              <w:rPr>
                <w:ins w:id="24111" w:author="Fegie" w:date="2021-05-02T00:0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112" w:author="Fegie" w:date="2021-05-02T01:44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B290DD" w14:textId="5CC8F979" w:rsidR="00D04096" w:rsidRDefault="00D04096" w:rsidP="001B4B49">
            <w:pPr>
              <w:rPr>
                <w:ins w:id="24113" w:author="Fegie" w:date="2021-05-02T00:09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114" w:author="Fegie" w:date="2021-05-02T01:44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76C59BC" w14:textId="77777777" w:rsidR="00D04096" w:rsidRDefault="00D04096" w:rsidP="001B4B49">
            <w:pPr>
              <w:rPr>
                <w:ins w:id="24115" w:author="Fegie" w:date="2021-05-02T00:09:00Z"/>
                <w:rFonts w:ascii="標楷體" w:eastAsia="標楷體" w:hAnsi="標楷體"/>
              </w:rPr>
            </w:pPr>
            <w:ins w:id="24116" w:author="Fegie" w:date="2021-05-02T00:09:00Z">
              <w:r>
                <w:rPr>
                  <w:rFonts w:ascii="標楷體" w:eastAsia="標楷體" w:hAnsi="標楷體" w:hint="eastAsia"/>
                </w:rPr>
                <w:t>自動顯示</w:t>
              </w:r>
            </w:ins>
          </w:p>
          <w:p w14:paraId="02BB46E9" w14:textId="4F10A6F5" w:rsidR="00D04096" w:rsidRDefault="00D04096" w:rsidP="001B4B49">
            <w:pPr>
              <w:rPr>
                <w:ins w:id="24117" w:author="Fegie" w:date="2021-05-02T00:09:00Z"/>
                <w:rFonts w:ascii="標楷體" w:eastAsia="標楷體" w:hAnsi="標楷體"/>
              </w:rPr>
            </w:pPr>
            <w:ins w:id="24118" w:author="Fegie" w:date="2021-05-02T00:09:00Z">
              <w:r>
                <w:rPr>
                  <w:rFonts w:ascii="標楷體" w:eastAsia="標楷體" w:hAnsi="標楷體" w:hint="eastAsia"/>
                  <w:lang w:eastAsia="zh-HK"/>
                </w:rPr>
                <w:lastRenderedPageBreak/>
                <w:t>新增、修改、刪除</w:t>
              </w:r>
            </w:ins>
            <w:ins w:id="24119" w:author="Fegie" w:date="2021-05-02T01:42:00Z">
              <w:r w:rsidR="000C4C7B">
                <w:rPr>
                  <w:rFonts w:ascii="標楷體" w:eastAsia="標楷體" w:hAnsi="標楷體" w:hint="eastAsia"/>
                  <w:lang w:eastAsia="zh-HK"/>
                </w:rPr>
                <w:t>、查詢</w:t>
              </w:r>
            </w:ins>
          </w:p>
        </w:tc>
      </w:tr>
      <w:tr w:rsidR="00D04096" w14:paraId="6D9AC041" w14:textId="77777777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4120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4121" w:author="Fegie" w:date="2021-05-02T00:09:00Z"/>
          <w:trPrChange w:id="24122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123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D1143E1" w14:textId="77777777" w:rsidR="00D04096" w:rsidRDefault="00D04096" w:rsidP="001B4B49">
            <w:pPr>
              <w:rPr>
                <w:ins w:id="24124" w:author="Fegie" w:date="2021-05-02T00:09:00Z"/>
                <w:rFonts w:ascii="標楷體" w:eastAsia="標楷體" w:hAnsi="標楷體"/>
              </w:rPr>
            </w:pPr>
            <w:ins w:id="24125" w:author="Fegie" w:date="2021-05-02T00:09:00Z">
              <w:r>
                <w:rPr>
                  <w:rFonts w:ascii="標楷體" w:eastAsia="標楷體" w:hAnsi="標楷體" w:hint="eastAsia"/>
                </w:rPr>
                <w:lastRenderedPageBreak/>
                <w:t>2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126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65DB8B" w14:textId="2EF059B6" w:rsidR="00D04096" w:rsidRDefault="000C4C7B" w:rsidP="001B4B49">
            <w:pPr>
              <w:rPr>
                <w:ins w:id="24127" w:author="Fegie" w:date="2021-05-02T00:09:00Z"/>
                <w:rFonts w:ascii="標楷體" w:eastAsia="標楷體" w:hAnsi="標楷體"/>
              </w:rPr>
            </w:pPr>
            <w:ins w:id="24128" w:author="Fegie" w:date="2021-05-02T01:43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129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0A41DF2" w14:textId="2BDAC67F" w:rsidR="00D04096" w:rsidRDefault="00D04096" w:rsidP="001B4B49">
            <w:pPr>
              <w:rPr>
                <w:ins w:id="24130" w:author="Fegie" w:date="2021-05-02T00:09:00Z"/>
                <w:rFonts w:ascii="標楷體" w:eastAsia="標楷體" w:hAnsi="標楷體"/>
              </w:rPr>
            </w:pPr>
            <w:ins w:id="24131" w:author="Fegie" w:date="2021-05-02T00:09:00Z">
              <w:del w:id="24132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X(0</w:delText>
                </w:r>
              </w:del>
            </w:ins>
            <w:ins w:id="24133" w:author="Fegie" w:date="2021-05-02T01:43:00Z">
              <w:del w:id="24134" w:author="家榮 張" w:date="2021-05-06T18:53:00Z">
                <w:r w:rsidR="000C4C7B" w:rsidDel="00A7651D">
                  <w:rPr>
                    <w:rFonts w:ascii="標楷體" w:eastAsia="標楷體" w:hAnsi="標楷體" w:hint="eastAsia"/>
                  </w:rPr>
                  <w:delText>8</w:delText>
                </w:r>
              </w:del>
            </w:ins>
            <w:ins w:id="24135" w:author="Fegie" w:date="2021-05-02T00:09:00Z">
              <w:del w:id="24136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24137" w:author="家榮 張" w:date="2021-05-06T18:53:00Z">
              <w:r w:rsidR="00A7651D"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138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31D741A" w14:textId="77777777" w:rsidR="00D04096" w:rsidRDefault="00D04096" w:rsidP="001B4B49">
            <w:pPr>
              <w:rPr>
                <w:ins w:id="24139" w:author="Fegie" w:date="2021-05-02T00:0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140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BFBE337" w14:textId="77777777" w:rsidR="00D04096" w:rsidRDefault="00D04096" w:rsidP="001B4B49">
            <w:pPr>
              <w:rPr>
                <w:ins w:id="24141" w:author="Fegie" w:date="2021-05-02T00:0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142" w:author="Fegie" w:date="2021-05-02T01:44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94864D2" w14:textId="77777777" w:rsidR="00D04096" w:rsidRDefault="00D04096" w:rsidP="001B4B49">
            <w:pPr>
              <w:rPr>
                <w:ins w:id="24143" w:author="Fegie" w:date="2021-05-02T00:09:00Z"/>
                <w:rFonts w:ascii="標楷體" w:eastAsia="標楷體" w:hAnsi="標楷體"/>
              </w:rPr>
            </w:pPr>
            <w:ins w:id="24144" w:author="Fegie" w:date="2021-05-02T00:09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145" w:author="Fegie" w:date="2021-05-02T01:44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50B873" w14:textId="0D19D839" w:rsidR="00D04096" w:rsidRDefault="0011402B" w:rsidP="001B4B49">
            <w:pPr>
              <w:rPr>
                <w:ins w:id="24146" w:author="Fegie" w:date="2021-05-02T00:09:00Z"/>
                <w:rFonts w:ascii="標楷體" w:eastAsia="標楷體" w:hAnsi="標楷體"/>
              </w:rPr>
            </w:pPr>
            <w:ins w:id="24147" w:author="Fegie" w:date="2021-05-02T01:5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148" w:author="Fegie" w:date="2021-05-02T01:44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8C0E201" w14:textId="77777777" w:rsidR="00D04096" w:rsidRDefault="00D04096" w:rsidP="001B4B49">
            <w:pPr>
              <w:rPr>
                <w:ins w:id="24149" w:author="Fegie" w:date="2021-05-02T00:09:00Z"/>
                <w:rFonts w:ascii="標楷體" w:eastAsia="標楷體" w:hAnsi="標楷體"/>
              </w:rPr>
            </w:pPr>
            <w:ins w:id="24150" w:author="Fegie" w:date="2021-05-02T00:09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5AAB0C1D" w14:textId="4C2D9B8E" w:rsidR="00D04096" w:rsidRDefault="00D04096" w:rsidP="001B4B49">
            <w:pPr>
              <w:ind w:left="226" w:hangingChars="94" w:hanging="226"/>
              <w:rPr>
                <w:ins w:id="24151" w:author="Fegie" w:date="2021-05-02T00:09:00Z"/>
                <w:rFonts w:ascii="標楷體" w:eastAsia="標楷體" w:hAnsi="標楷體"/>
              </w:rPr>
            </w:pPr>
            <w:ins w:id="24152" w:author="Fegie" w:date="2021-05-02T00:09:00Z">
              <w:r>
                <w:rPr>
                  <w:rFonts w:ascii="標楷體" w:eastAsia="標楷體" w:hAnsi="標楷體" w:hint="eastAsia"/>
                </w:rPr>
                <w:t>2.其他功能時，自動顯示原值，不可修改</w:t>
              </w:r>
            </w:ins>
          </w:p>
          <w:p w14:paraId="6EFCA6E0" w14:textId="4E828701" w:rsidR="00D04096" w:rsidRDefault="00D04096" w:rsidP="001B4B49">
            <w:pPr>
              <w:rPr>
                <w:ins w:id="24153" w:author="Fegie" w:date="2021-05-02T00:09:00Z"/>
                <w:rFonts w:ascii="標楷體" w:eastAsia="標楷體" w:hAnsi="標楷體"/>
              </w:rPr>
            </w:pPr>
            <w:ins w:id="24154" w:author="Fegie" w:date="2021-05-02T00:09:00Z">
              <w:r>
                <w:rPr>
                  <w:rFonts w:ascii="標楷體" w:eastAsia="標楷體" w:hAnsi="標楷體" w:hint="eastAsia"/>
                </w:rPr>
                <w:t>3.</w:t>
              </w:r>
            </w:ins>
            <w:ins w:id="24155" w:author="Fegie" w:date="2021-05-02T01:59:00Z">
              <w:r w:rsidR="0011402B">
                <w:rPr>
                  <w:rFonts w:ascii="標楷體" w:eastAsia="標楷體" w:hAnsi="標楷體"/>
                </w:rPr>
                <w:t>CustFin</w:t>
              </w:r>
            </w:ins>
            <w:ins w:id="24156" w:author="Fegie" w:date="2021-05-02T00:09:00Z">
              <w:r>
                <w:rPr>
                  <w:rFonts w:ascii="標楷體" w:eastAsia="標楷體" w:hAnsi="標楷體" w:hint="eastAsia"/>
                </w:rPr>
                <w:t>.</w:t>
              </w:r>
            </w:ins>
            <w:ins w:id="24157" w:author="Fegie" w:date="2021-05-02T01:59:00Z">
              <w:r w:rsidR="0011402B">
                <w:rPr>
                  <w:rFonts w:ascii="標楷體" w:eastAsia="標楷體" w:hAnsi="標楷體" w:hint="eastAsia"/>
                </w:rPr>
                <w:t>C</w:t>
              </w:r>
              <w:r w:rsidR="0011402B">
                <w:rPr>
                  <w:rFonts w:ascii="標楷體" w:eastAsia="標楷體" w:hAnsi="標楷體"/>
                </w:rPr>
                <w:t>ustUKey</w:t>
              </w:r>
            </w:ins>
          </w:p>
        </w:tc>
      </w:tr>
      <w:tr w:rsidR="001C4557" w14:paraId="36BB9FF8" w14:textId="77777777" w:rsidTr="000C4C7B">
        <w:trPr>
          <w:trHeight w:val="291"/>
          <w:jc w:val="center"/>
          <w:ins w:id="24158" w:author="Fegie" w:date="2021-05-05T16:02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FAEE0" w14:textId="77777777" w:rsidR="001C4557" w:rsidRDefault="001C4557" w:rsidP="001C4557">
            <w:pPr>
              <w:rPr>
                <w:ins w:id="24159" w:author="Fegie" w:date="2021-05-05T16:02:00Z"/>
                <w:rFonts w:ascii="標楷體" w:eastAsia="標楷體" w:hAnsi="標楷體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B67F" w14:textId="67ABE4CE" w:rsidR="001C4557" w:rsidRDefault="001C4557" w:rsidP="001C4557">
            <w:pPr>
              <w:rPr>
                <w:ins w:id="24160" w:author="Fegie" w:date="2021-05-05T16:02:00Z"/>
                <w:rFonts w:ascii="標楷體" w:eastAsia="標楷體" w:hAnsi="標楷體"/>
              </w:rPr>
            </w:pPr>
            <w:ins w:id="24161" w:author="Fegie" w:date="2021-05-05T16:02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9E7ED" w14:textId="4875B06A" w:rsidR="001C4557" w:rsidRDefault="001C4557" w:rsidP="001C4557">
            <w:pPr>
              <w:rPr>
                <w:ins w:id="24162" w:author="Fegie" w:date="2021-05-05T16:02:00Z"/>
                <w:rFonts w:ascii="標楷體" w:eastAsia="標楷體" w:hAnsi="標楷體"/>
              </w:rPr>
            </w:pPr>
            <w:ins w:id="24163" w:author="Fegie" w:date="2021-05-05T16:02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33501" w14:textId="77777777" w:rsidR="001C4557" w:rsidRDefault="001C4557" w:rsidP="001C4557">
            <w:pPr>
              <w:rPr>
                <w:ins w:id="24164" w:author="Fegie" w:date="2021-05-05T16:02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55342" w14:textId="77777777" w:rsidR="001C4557" w:rsidRDefault="001C4557" w:rsidP="001C4557">
            <w:pPr>
              <w:rPr>
                <w:ins w:id="24165" w:author="Fegie" w:date="2021-05-05T16:02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FA65" w14:textId="77777777" w:rsidR="001C4557" w:rsidRDefault="001C4557" w:rsidP="001C4557">
            <w:pPr>
              <w:rPr>
                <w:ins w:id="24166" w:author="Fegie" w:date="2021-05-05T16:02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DD26E" w14:textId="77777777" w:rsidR="001C4557" w:rsidRDefault="001C4557" w:rsidP="001C4557">
            <w:pPr>
              <w:rPr>
                <w:ins w:id="24167" w:author="Fegie" w:date="2021-05-05T16:02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E825B" w14:textId="65FDBCD4" w:rsidR="001C4557" w:rsidRDefault="001C4557" w:rsidP="001C4557">
            <w:pPr>
              <w:rPr>
                <w:ins w:id="24168" w:author="Fegie" w:date="2021-05-05T16:02:00Z"/>
                <w:rFonts w:ascii="標楷體" w:eastAsia="標楷體" w:hAnsi="標楷體"/>
              </w:rPr>
            </w:pPr>
            <w:ins w:id="24169" w:author="Fegie" w:date="2021-05-05T16:02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查詢並帶回「統一編號」</w:t>
              </w:r>
            </w:ins>
          </w:p>
        </w:tc>
      </w:tr>
      <w:tr w:rsidR="001C4557" w14:paraId="2AA87DD5" w14:textId="77777777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4170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4171" w:author="Fegie" w:date="2021-05-02T00:09:00Z"/>
          <w:trPrChange w:id="24172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173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4CE7892" w14:textId="77777777" w:rsidR="001C4557" w:rsidRDefault="001C4557" w:rsidP="001C4557">
            <w:pPr>
              <w:rPr>
                <w:ins w:id="24174" w:author="Fegie" w:date="2021-05-02T00:09:00Z"/>
                <w:rFonts w:ascii="標楷體" w:eastAsia="標楷體" w:hAnsi="標楷體"/>
              </w:rPr>
            </w:pPr>
            <w:ins w:id="24175" w:author="Fegie" w:date="2021-05-02T00:09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176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F455B9" w14:textId="2BCD2C38" w:rsidR="001C4557" w:rsidRDefault="001C4557" w:rsidP="001C4557">
            <w:pPr>
              <w:rPr>
                <w:ins w:id="24177" w:author="Fegie" w:date="2021-05-02T00:09:00Z"/>
                <w:rFonts w:ascii="標楷體" w:eastAsia="標楷體" w:hAnsi="標楷體"/>
              </w:rPr>
            </w:pPr>
            <w:ins w:id="24178" w:author="Fegie" w:date="2021-05-02T01:43:00Z">
              <w:r>
                <w:rPr>
                  <w:rFonts w:ascii="標楷體" w:eastAsia="標楷體" w:hAnsi="標楷體" w:hint="eastAsia"/>
                </w:rPr>
                <w:t>年度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179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898E7F" w14:textId="13D9BEE8" w:rsidR="001C4557" w:rsidRDefault="001C4557" w:rsidP="001C4557">
            <w:pPr>
              <w:rPr>
                <w:ins w:id="24180" w:author="Fegie" w:date="2021-05-02T00:09:00Z"/>
                <w:rFonts w:ascii="標楷體" w:eastAsia="標楷體" w:hAnsi="標楷體"/>
              </w:rPr>
            </w:pPr>
            <w:ins w:id="24181" w:author="Fegie" w:date="2021-05-02T01:43:00Z">
              <w:del w:id="24182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X(03)</w:delText>
                </w:r>
              </w:del>
            </w:ins>
            <w:ins w:id="24183" w:author="家榮 張" w:date="2021-05-06T18:53:00Z">
              <w:r w:rsidR="00A7651D"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184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72C7462" w14:textId="08AD0565" w:rsidR="001C4557" w:rsidRDefault="001C4557" w:rsidP="001C4557">
            <w:pPr>
              <w:rPr>
                <w:ins w:id="24185" w:author="Fegie" w:date="2021-05-02T00:0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186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7989B2" w14:textId="77777777" w:rsidR="001C4557" w:rsidRDefault="001C4557" w:rsidP="001C4557">
            <w:pPr>
              <w:rPr>
                <w:ins w:id="24187" w:author="Fegie" w:date="2021-05-02T00:0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188" w:author="Fegie" w:date="2021-05-02T01:44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A4776A" w14:textId="62FAF42A" w:rsidR="001C4557" w:rsidRDefault="001C4557" w:rsidP="001C4557">
            <w:pPr>
              <w:rPr>
                <w:ins w:id="24189" w:author="Fegie" w:date="2021-05-02T00:09:00Z"/>
                <w:rFonts w:ascii="標楷體" w:eastAsia="標楷體" w:hAnsi="標楷體"/>
              </w:rPr>
            </w:pPr>
            <w:ins w:id="24190" w:author="Fegie" w:date="2021-05-02T01:44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191" w:author="Fegie" w:date="2021-05-02T01:44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85D9D3" w14:textId="420F71FB" w:rsidR="001C4557" w:rsidRDefault="001C4557" w:rsidP="001C4557">
            <w:pPr>
              <w:rPr>
                <w:ins w:id="24192" w:author="Fegie" w:date="2021-05-02T00:09:00Z"/>
                <w:rFonts w:ascii="標楷體" w:eastAsia="標楷體" w:hAnsi="標楷體"/>
              </w:rPr>
            </w:pPr>
            <w:ins w:id="24193" w:author="Fegie" w:date="2021-05-02T01:5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194" w:author="Fegie" w:date="2021-05-02T01:44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DCCDD0A" w14:textId="77777777" w:rsidR="001C4557" w:rsidRDefault="001C4557" w:rsidP="001C4557">
            <w:pPr>
              <w:rPr>
                <w:ins w:id="24195" w:author="Fegie" w:date="2021-05-02T01:59:00Z"/>
                <w:rFonts w:ascii="標楷體" w:eastAsia="標楷體" w:hAnsi="標楷體"/>
              </w:rPr>
            </w:pPr>
            <w:ins w:id="24196" w:author="Fegie" w:date="2021-05-02T01:59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4748A133" w14:textId="77777777" w:rsidR="001C4557" w:rsidRDefault="001C4557" w:rsidP="001C4557">
            <w:pPr>
              <w:ind w:left="226" w:hangingChars="94" w:hanging="226"/>
              <w:rPr>
                <w:ins w:id="24197" w:author="Fegie" w:date="2021-05-02T01:59:00Z"/>
                <w:rFonts w:ascii="標楷體" w:eastAsia="標楷體" w:hAnsi="標楷體"/>
              </w:rPr>
            </w:pPr>
            <w:ins w:id="24198" w:author="Fegie" w:date="2021-05-02T01:59:00Z">
              <w:r>
                <w:rPr>
                  <w:rFonts w:ascii="標楷體" w:eastAsia="標楷體" w:hAnsi="標楷體" w:hint="eastAsia"/>
                </w:rPr>
                <w:t>2.其他功能時，自動顯示原值，不可修改</w:t>
              </w:r>
            </w:ins>
          </w:p>
          <w:p w14:paraId="2E0255F6" w14:textId="130198A6" w:rsidR="001C4557" w:rsidRDefault="001C4557" w:rsidP="001C4557">
            <w:pPr>
              <w:rPr>
                <w:ins w:id="24199" w:author="Fegie" w:date="2021-05-02T00:09:00Z"/>
                <w:rFonts w:ascii="標楷體" w:eastAsia="標楷體" w:hAnsi="標楷體"/>
              </w:rPr>
            </w:pPr>
            <w:ins w:id="24200" w:author="Fegie" w:date="2021-05-02T01:59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DataYear</w:t>
              </w:r>
            </w:ins>
          </w:p>
        </w:tc>
      </w:tr>
      <w:tr w:rsidR="0041496B" w14:paraId="1D6F3E92" w14:textId="77777777" w:rsidTr="000C4C7B">
        <w:trPr>
          <w:trHeight w:val="291"/>
          <w:jc w:val="center"/>
          <w:ins w:id="24201" w:author="Fegie" w:date="2021-05-05T16:16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3FFE8" w14:textId="77777777" w:rsidR="0041496B" w:rsidRDefault="0041496B" w:rsidP="001C4557">
            <w:pPr>
              <w:rPr>
                <w:ins w:id="24202" w:author="Fegie" w:date="2021-05-05T16:16:00Z"/>
                <w:rFonts w:ascii="標楷體" w:eastAsia="標楷體" w:hAnsi="標楷體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D1CED" w14:textId="438EFE05" w:rsidR="0041496B" w:rsidRDefault="0041496B" w:rsidP="001C4557">
            <w:pPr>
              <w:rPr>
                <w:ins w:id="24203" w:author="Fegie" w:date="2021-05-05T16:16:00Z"/>
                <w:rFonts w:ascii="標楷體" w:eastAsia="標楷體" w:hAnsi="標楷體"/>
              </w:rPr>
            </w:pPr>
            <w:ins w:id="24204" w:author="Fegie" w:date="2021-05-05T16:16:00Z">
              <w:r>
                <w:rPr>
                  <w:rFonts w:ascii="標楷體" w:eastAsia="標楷體" w:hAnsi="標楷體" w:hint="eastAsia"/>
                </w:rPr>
                <w:t>帶入歷史資料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BB265" w14:textId="3F9E78D5" w:rsidR="0041496B" w:rsidRDefault="0041496B" w:rsidP="001C4557">
            <w:pPr>
              <w:rPr>
                <w:ins w:id="24205" w:author="Fegie" w:date="2021-05-05T16:16:00Z"/>
                <w:rFonts w:ascii="標楷體" w:eastAsia="標楷體" w:hAnsi="標楷體"/>
              </w:rPr>
            </w:pPr>
            <w:ins w:id="24206" w:author="Fegie" w:date="2021-05-05T16:16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7C819" w14:textId="77777777" w:rsidR="0041496B" w:rsidRDefault="0041496B" w:rsidP="001C4557">
            <w:pPr>
              <w:rPr>
                <w:ins w:id="24207" w:author="Fegie" w:date="2021-05-05T16:16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44737" w14:textId="77777777" w:rsidR="0041496B" w:rsidRDefault="0041496B" w:rsidP="001C4557">
            <w:pPr>
              <w:rPr>
                <w:ins w:id="24208" w:author="Fegie" w:date="2021-05-05T16:16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CE49E" w14:textId="77777777" w:rsidR="0041496B" w:rsidRDefault="0041496B" w:rsidP="001C4557">
            <w:pPr>
              <w:rPr>
                <w:ins w:id="24209" w:author="Fegie" w:date="2021-05-05T16:16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B60DB" w14:textId="77777777" w:rsidR="0041496B" w:rsidRDefault="0041496B" w:rsidP="001C4557">
            <w:pPr>
              <w:rPr>
                <w:ins w:id="24210" w:author="Fegie" w:date="2021-05-05T16:16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F9B22" w14:textId="500068EC" w:rsidR="0041496B" w:rsidRDefault="0041496B" w:rsidP="001C4557">
            <w:pPr>
              <w:rPr>
                <w:ins w:id="24211" w:author="Fegie" w:date="2021-05-05T16:16:00Z"/>
                <w:rFonts w:ascii="標楷體" w:eastAsia="標楷體" w:hAnsi="標楷體"/>
              </w:rPr>
            </w:pPr>
            <w:ins w:id="24212" w:author="Fegie" w:date="2021-05-05T16:16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1907公司戶財務狀況明細資料查詢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查詢並帶回該「年度」</w:t>
              </w:r>
            </w:ins>
            <w:ins w:id="24213" w:author="Fegie" w:date="2021-05-05T16:17:00Z">
              <w:r>
                <w:rPr>
                  <w:rFonts w:ascii="標楷體" w:eastAsia="標楷體" w:hAnsi="標楷體" w:hint="eastAsia"/>
                  <w:lang w:eastAsia="zh-HK"/>
                </w:rPr>
                <w:t>所有欄位資料</w:t>
              </w:r>
            </w:ins>
          </w:p>
        </w:tc>
      </w:tr>
      <w:tr w:rsidR="001C4557" w14:paraId="4D9DF736" w14:textId="77777777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4214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4215" w:author="Fegie" w:date="2021-05-02T00:09:00Z"/>
          <w:trPrChange w:id="24216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217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CF02873" w14:textId="77777777" w:rsidR="001C4557" w:rsidRDefault="001C4557" w:rsidP="001C4557">
            <w:pPr>
              <w:rPr>
                <w:ins w:id="24218" w:author="Fegie" w:date="2021-05-02T00:09:00Z"/>
                <w:rFonts w:ascii="標楷體" w:eastAsia="標楷體" w:hAnsi="標楷體"/>
              </w:rPr>
            </w:pPr>
            <w:ins w:id="24219" w:author="Fegie" w:date="2021-05-02T00:09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20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4C95F9" w14:textId="38A34D82" w:rsidR="001C4557" w:rsidRDefault="001C4557" w:rsidP="001C4557">
            <w:pPr>
              <w:rPr>
                <w:ins w:id="24221" w:author="Fegie" w:date="2021-05-02T00:09:00Z"/>
                <w:rFonts w:ascii="標楷體" w:eastAsia="標楷體" w:hAnsi="標楷體"/>
              </w:rPr>
            </w:pPr>
            <w:ins w:id="24222" w:author="Fegie" w:date="2021-05-02T01:43:00Z">
              <w:r>
                <w:rPr>
                  <w:rFonts w:ascii="標楷體" w:eastAsia="標楷體" w:hAnsi="標楷體" w:hint="eastAsia"/>
                </w:rPr>
                <w:t>資產總額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23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225543" w14:textId="5A15DF07" w:rsidR="001C4557" w:rsidRDefault="001C4557" w:rsidP="001C4557">
            <w:pPr>
              <w:rPr>
                <w:ins w:id="24224" w:author="Fegie" w:date="2021-05-02T00:09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25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2DC315" w14:textId="70B49B7A" w:rsidR="001C4557" w:rsidRDefault="001C4557" w:rsidP="001C4557">
            <w:pPr>
              <w:rPr>
                <w:ins w:id="24226" w:author="Fegie" w:date="2021-05-02T00:0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27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A1CB02" w14:textId="77777777" w:rsidR="001C4557" w:rsidRDefault="001C4557" w:rsidP="001C4557">
            <w:pPr>
              <w:rPr>
                <w:ins w:id="24228" w:author="Fegie" w:date="2021-05-02T00:0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29" w:author="Fegie" w:date="2021-05-02T01:44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4F5BF0D" w14:textId="77777777" w:rsidR="001C4557" w:rsidRDefault="001C4557" w:rsidP="001C4557">
            <w:pPr>
              <w:rPr>
                <w:ins w:id="24230" w:author="Fegie" w:date="2021-05-02T00:0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31" w:author="Fegie" w:date="2021-05-02T01:44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2AF3FD2" w14:textId="27058D24" w:rsidR="001C4557" w:rsidRDefault="001C4557" w:rsidP="001C4557">
            <w:pPr>
              <w:rPr>
                <w:ins w:id="24232" w:author="Fegie" w:date="2021-05-02T00:09:00Z"/>
                <w:rFonts w:ascii="標楷體" w:eastAsia="標楷體" w:hAnsi="標楷體"/>
              </w:rPr>
            </w:pPr>
            <w:ins w:id="24233" w:author="Fegie" w:date="2021-05-02T02:0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234" w:author="Fegie" w:date="2021-05-02T01:44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BC6C0DA" w14:textId="0C4F9299" w:rsidR="001C4557" w:rsidRPr="0011402B" w:rsidRDefault="001C4557" w:rsidP="001C4557">
            <w:pPr>
              <w:rPr>
                <w:ins w:id="24235" w:author="Fegie" w:date="2021-05-02T02:05:00Z"/>
                <w:rFonts w:ascii="標楷體" w:eastAsia="標楷體" w:hAnsi="標楷體"/>
                <w:rPrChange w:id="24236" w:author="Fegie" w:date="2021-05-02T02:05:00Z">
                  <w:rPr>
                    <w:ins w:id="24237" w:author="Fegie" w:date="2021-05-02T02:05:00Z"/>
                  </w:rPr>
                </w:rPrChange>
              </w:rPr>
            </w:pPr>
            <w:ins w:id="24238" w:author="Fegie" w:date="2021-05-02T02:05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4239" w:author="Fegie" w:date="2021-05-02T02:04:00Z">
              <w:r w:rsidRPr="0011402B">
                <w:rPr>
                  <w:rFonts w:ascii="標楷體" w:eastAsia="標楷體" w:hAnsi="標楷體" w:hint="eastAsia"/>
                  <w:rPrChange w:id="24240" w:author="Fegie" w:date="2021-05-02T02:05:00Z">
                    <w:rPr>
                      <w:rFonts w:hint="eastAsia"/>
                    </w:rPr>
                  </w:rPrChange>
                </w:rPr>
                <w:t>自動顯示資產總和，不必輸入</w:t>
              </w:r>
            </w:ins>
          </w:p>
          <w:p w14:paraId="316CC00E" w14:textId="6F97AADA" w:rsidR="001C4557" w:rsidRPr="0011402B" w:rsidRDefault="001C4557" w:rsidP="001C4557">
            <w:pPr>
              <w:rPr>
                <w:ins w:id="24241" w:author="Fegie" w:date="2021-05-02T02:04:00Z"/>
                <w:rFonts w:ascii="標楷體" w:eastAsia="標楷體" w:hAnsi="標楷體"/>
                <w:rPrChange w:id="24242" w:author="Fegie" w:date="2021-05-02T02:05:00Z">
                  <w:rPr>
                    <w:ins w:id="24243" w:author="Fegie" w:date="2021-05-02T02:04:00Z"/>
                  </w:rPr>
                </w:rPrChange>
              </w:rPr>
            </w:pPr>
            <w:ins w:id="24244" w:author="Fegie" w:date="2021-05-02T02:05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24245" w:author="Fegie" w:date="2021-05-02T02:06:00Z">
              <w:r>
                <w:rPr>
                  <w:rFonts w:ascii="標楷體" w:eastAsia="標楷體" w:hAnsi="標楷體"/>
                </w:rPr>
                <w:t>CustFin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AssetTotal</w:t>
              </w:r>
            </w:ins>
          </w:p>
          <w:p w14:paraId="58303CEB" w14:textId="4EE5AA65" w:rsidR="001C4557" w:rsidRPr="0011402B" w:rsidRDefault="001C4557" w:rsidP="001C4557">
            <w:pPr>
              <w:rPr>
                <w:ins w:id="24246" w:author="Fegie" w:date="2021-05-02T00:09:00Z"/>
                <w:rFonts w:ascii="標楷體" w:eastAsia="標楷體" w:hAnsi="標楷體"/>
                <w:rPrChange w:id="24247" w:author="Fegie" w:date="2021-05-02T02:04:00Z">
                  <w:rPr>
                    <w:ins w:id="24248" w:author="Fegie" w:date="2021-05-02T00:09:00Z"/>
                  </w:rPr>
                </w:rPrChange>
              </w:rPr>
            </w:pPr>
          </w:p>
        </w:tc>
      </w:tr>
      <w:tr w:rsidR="001C4557" w14:paraId="4ECFBF56" w14:textId="77777777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4249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4250" w:author="Fegie" w:date="2021-05-02T00:09:00Z"/>
          <w:trPrChange w:id="24251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252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021A56A" w14:textId="77777777" w:rsidR="001C4557" w:rsidRDefault="001C4557" w:rsidP="001C4557">
            <w:pPr>
              <w:rPr>
                <w:ins w:id="24253" w:author="Fegie" w:date="2021-05-02T00:09:00Z"/>
                <w:rFonts w:ascii="標楷體" w:eastAsia="標楷體" w:hAnsi="標楷體"/>
              </w:rPr>
            </w:pPr>
            <w:ins w:id="24254" w:author="Fegie" w:date="2021-05-02T00:09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55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5D3A255" w14:textId="4FD0ECB0" w:rsidR="001C4557" w:rsidRDefault="001C4557" w:rsidP="001C4557">
            <w:pPr>
              <w:rPr>
                <w:ins w:id="24256" w:author="Fegie" w:date="2021-05-02T00:09:00Z"/>
                <w:rFonts w:ascii="標楷體" w:eastAsia="標楷體" w:hAnsi="標楷體"/>
              </w:rPr>
            </w:pPr>
            <w:ins w:id="24257" w:author="Fegie" w:date="2021-05-02T01:43:00Z">
              <w:r>
                <w:rPr>
                  <w:rFonts w:ascii="標楷體" w:eastAsia="標楷體" w:hAnsi="標楷體" w:hint="eastAsia"/>
                </w:rPr>
                <w:t>現金/銀存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58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077405" w14:textId="132D8258" w:rsidR="001C4557" w:rsidRDefault="001C4557" w:rsidP="001C4557">
            <w:pPr>
              <w:rPr>
                <w:ins w:id="24259" w:author="Fegie" w:date="2021-05-02T00:09:00Z"/>
                <w:rFonts w:ascii="標楷體" w:eastAsia="標楷體" w:hAnsi="標楷體"/>
              </w:rPr>
            </w:pPr>
            <w:ins w:id="24260" w:author="Fegie" w:date="2021-05-02T02:03:00Z">
              <w:del w:id="24261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4262" w:author="家榮 張" w:date="2021-05-06T18:53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63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FA8ED3" w14:textId="5BBD8277" w:rsidR="001C4557" w:rsidRDefault="001C4557" w:rsidP="001C4557">
            <w:pPr>
              <w:rPr>
                <w:ins w:id="24264" w:author="Fegie" w:date="2021-05-02T00:0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65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A461888" w14:textId="77777777" w:rsidR="001C4557" w:rsidRDefault="001C4557" w:rsidP="001C4557">
            <w:pPr>
              <w:rPr>
                <w:ins w:id="24266" w:author="Fegie" w:date="2021-05-02T00:0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67" w:author="Fegie" w:date="2021-05-02T01:44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E280F1E" w14:textId="77777777" w:rsidR="001C4557" w:rsidRDefault="001C4557" w:rsidP="001C4557">
            <w:pPr>
              <w:rPr>
                <w:ins w:id="24268" w:author="Fegie" w:date="2021-05-02T00:0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69" w:author="Fegie" w:date="2021-05-02T01:44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D8D972" w14:textId="7BD48029" w:rsidR="001C4557" w:rsidRDefault="001C4557" w:rsidP="001C4557">
            <w:pPr>
              <w:rPr>
                <w:ins w:id="24270" w:author="Fegie" w:date="2021-05-02T00:09:00Z"/>
                <w:rFonts w:ascii="標楷體" w:eastAsia="標楷體" w:hAnsi="標楷體"/>
              </w:rPr>
            </w:pPr>
            <w:ins w:id="24271" w:author="Fegie" w:date="2021-05-02T02:0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272" w:author="Fegie" w:date="2021-05-02T01:44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9181B6C" w14:textId="55BF8FDE" w:rsidR="001C4557" w:rsidRDefault="001C4557" w:rsidP="001C4557">
            <w:pPr>
              <w:rPr>
                <w:ins w:id="24273" w:author="Fegie" w:date="2021-05-02T02:10:00Z"/>
                <w:rFonts w:ascii="標楷體" w:eastAsia="標楷體" w:hAnsi="標楷體"/>
              </w:rPr>
            </w:pPr>
            <w:ins w:id="24274" w:author="Fegie" w:date="2021-05-02T02:09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30FF29D7" w14:textId="6FC2CC6D" w:rsidR="001C4557" w:rsidRPr="001F6AA5" w:rsidRDefault="001C4557">
            <w:pPr>
              <w:ind w:left="226" w:hangingChars="94" w:hanging="226"/>
              <w:rPr>
                <w:ins w:id="24275" w:author="Fegie" w:date="2021-05-02T02:09:00Z"/>
                <w:rFonts w:ascii="標楷體" w:eastAsia="標楷體" w:hAnsi="標楷體"/>
              </w:rPr>
              <w:pPrChange w:id="24276" w:author="Fegie" w:date="2021-05-02T02:10:00Z">
                <w:pPr/>
              </w:pPrChange>
            </w:pPr>
            <w:ins w:id="24277" w:author="Fegie" w:date="2021-05-02T02:10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5CE0ED80" w14:textId="09BCF1BA" w:rsidR="001C4557" w:rsidRDefault="001C4557" w:rsidP="001C4557">
            <w:pPr>
              <w:ind w:left="226" w:hangingChars="94" w:hanging="226"/>
              <w:rPr>
                <w:ins w:id="24278" w:author="Fegie" w:date="2021-05-02T02:09:00Z"/>
                <w:rFonts w:ascii="標楷體" w:eastAsia="標楷體" w:hAnsi="標楷體"/>
              </w:rPr>
            </w:pPr>
            <w:ins w:id="24279" w:author="Fegie" w:date="2021-05-02T02:10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24280" w:author="Fegie" w:date="2021-05-02T02:09:00Z">
              <w:r>
                <w:rPr>
                  <w:rFonts w:ascii="標楷體" w:eastAsia="標楷體" w:hAnsi="標楷體" w:hint="eastAsia"/>
                </w:rPr>
                <w:t>.其他功能時，自動顯示原值，</w:t>
              </w:r>
            </w:ins>
            <w:ins w:id="24281" w:author="Fegie" w:date="2021-05-02T02:11:00Z">
              <w:r>
                <w:rPr>
                  <w:rFonts w:ascii="標楷體" w:eastAsia="標楷體" w:hAnsi="標楷體" w:hint="eastAsia"/>
                </w:rPr>
                <w:t>不可</w:t>
              </w:r>
            </w:ins>
            <w:ins w:id="24282" w:author="Fegie" w:date="2021-05-02T02:09:00Z">
              <w:r>
                <w:rPr>
                  <w:rFonts w:ascii="標楷體" w:eastAsia="標楷體" w:hAnsi="標楷體" w:hint="eastAsia"/>
                </w:rPr>
                <w:t>修改</w:t>
              </w:r>
            </w:ins>
          </w:p>
          <w:p w14:paraId="271AEBAB" w14:textId="6CD06FF7" w:rsidR="001C4557" w:rsidRDefault="001C4557" w:rsidP="001C4557">
            <w:pPr>
              <w:rPr>
                <w:ins w:id="24283" w:author="Fegie" w:date="2021-05-02T00:09:00Z"/>
                <w:rFonts w:ascii="標楷體" w:eastAsia="標楷體" w:hAnsi="標楷體"/>
              </w:rPr>
            </w:pPr>
            <w:ins w:id="24284" w:author="Fegie" w:date="2021-05-02T02:10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24285" w:author="Fegie" w:date="2021-05-02T02:09:00Z"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4286" w:author="Fegie" w:date="2021-05-02T02:13:00Z">
              <w:r>
                <w:rPr>
                  <w:rFonts w:ascii="標楷體" w:eastAsia="標楷體" w:hAnsi="標楷體" w:hint="eastAsia"/>
                </w:rPr>
                <w:t>Ca</w:t>
              </w:r>
              <w:r>
                <w:rPr>
                  <w:rFonts w:ascii="標楷體" w:eastAsia="標楷體" w:hAnsi="標楷體"/>
                </w:rPr>
                <w:t>sh</w:t>
              </w:r>
            </w:ins>
          </w:p>
        </w:tc>
      </w:tr>
      <w:tr w:rsidR="001C4557" w14:paraId="7BDC2A33" w14:textId="77777777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4287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4288" w:author="Fegie" w:date="2021-05-02T00:09:00Z"/>
          <w:trPrChange w:id="24289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290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2EC1346" w14:textId="77777777" w:rsidR="001C4557" w:rsidRDefault="001C4557" w:rsidP="001C4557">
            <w:pPr>
              <w:rPr>
                <w:ins w:id="24291" w:author="Fegie" w:date="2021-05-02T00:09:00Z"/>
                <w:rFonts w:ascii="標楷體" w:eastAsia="標楷體" w:hAnsi="標楷體"/>
              </w:rPr>
            </w:pPr>
            <w:ins w:id="24292" w:author="Fegie" w:date="2021-05-02T00:09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93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AC0D6B" w14:textId="7669B57B" w:rsidR="001C4557" w:rsidRDefault="001C4557" w:rsidP="001C4557">
            <w:pPr>
              <w:rPr>
                <w:ins w:id="24294" w:author="Fegie" w:date="2021-05-02T00:09:00Z"/>
                <w:rFonts w:ascii="標楷體" w:eastAsia="標楷體" w:hAnsi="標楷體"/>
              </w:rPr>
            </w:pPr>
            <w:ins w:id="24295" w:author="Fegie" w:date="2021-05-02T01:46:00Z">
              <w:r>
                <w:rPr>
                  <w:rFonts w:ascii="標楷體" w:eastAsia="標楷體" w:hAnsi="標楷體" w:hint="eastAsia"/>
                </w:rPr>
                <w:t>短期投資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296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8B830F" w14:textId="7DB9ADE6" w:rsidR="001C4557" w:rsidRDefault="001C4557" w:rsidP="001C4557">
            <w:pPr>
              <w:rPr>
                <w:ins w:id="24297" w:author="Fegie" w:date="2021-05-02T00:09:00Z"/>
                <w:rFonts w:ascii="標楷體" w:eastAsia="標楷體" w:hAnsi="標楷體"/>
              </w:rPr>
            </w:pPr>
            <w:ins w:id="24298" w:author="Fegie" w:date="2021-05-02T02:03:00Z">
              <w:del w:id="24299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4300" w:author="家榮 張" w:date="2021-05-06T18:53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301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2FB156" w14:textId="104305D8" w:rsidR="001C4557" w:rsidRDefault="001C4557" w:rsidP="001C4557">
            <w:pPr>
              <w:rPr>
                <w:ins w:id="24302" w:author="Fegie" w:date="2021-05-02T00:0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303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BB316BF" w14:textId="77777777" w:rsidR="001C4557" w:rsidRDefault="001C4557" w:rsidP="001C4557">
            <w:pPr>
              <w:rPr>
                <w:ins w:id="24304" w:author="Fegie" w:date="2021-05-02T00:0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305" w:author="Fegie" w:date="2021-05-02T01:44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7C6373" w14:textId="77777777" w:rsidR="001C4557" w:rsidRDefault="001C4557" w:rsidP="001C4557">
            <w:pPr>
              <w:rPr>
                <w:ins w:id="24306" w:author="Fegie" w:date="2021-05-02T00:0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307" w:author="Fegie" w:date="2021-05-02T01:44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EFFDFE3" w14:textId="4DACA8FF" w:rsidR="001C4557" w:rsidRDefault="001C4557" w:rsidP="001C4557">
            <w:pPr>
              <w:rPr>
                <w:ins w:id="24308" w:author="Fegie" w:date="2021-05-02T00:09:00Z"/>
                <w:rFonts w:ascii="標楷體" w:eastAsia="標楷體" w:hAnsi="標楷體"/>
              </w:rPr>
            </w:pPr>
            <w:ins w:id="24309" w:author="Fegie" w:date="2021-05-02T02:0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310" w:author="Fegie" w:date="2021-05-02T01:44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10A7DFB" w14:textId="77777777" w:rsidR="001C4557" w:rsidRDefault="001C4557" w:rsidP="001C4557">
            <w:pPr>
              <w:rPr>
                <w:ins w:id="24311" w:author="Fegie" w:date="2021-05-02T02:13:00Z"/>
                <w:rFonts w:ascii="標楷體" w:eastAsia="標楷體" w:hAnsi="標楷體"/>
              </w:rPr>
            </w:pPr>
            <w:ins w:id="24312" w:author="Fegie" w:date="2021-05-02T02:13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4A8FEE2F" w14:textId="77777777" w:rsidR="001C4557" w:rsidRPr="00F37A9C" w:rsidRDefault="001C4557" w:rsidP="001C4557">
            <w:pPr>
              <w:ind w:left="226" w:hangingChars="94" w:hanging="226"/>
              <w:rPr>
                <w:ins w:id="24313" w:author="Fegie" w:date="2021-05-02T02:13:00Z"/>
                <w:rFonts w:ascii="標楷體" w:eastAsia="標楷體" w:hAnsi="標楷體"/>
              </w:rPr>
            </w:pPr>
            <w:ins w:id="24314" w:author="Fegie" w:date="2021-05-02T02:13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0EB15F6A" w14:textId="77777777" w:rsidR="001C4557" w:rsidRDefault="001C4557" w:rsidP="001C4557">
            <w:pPr>
              <w:ind w:left="226" w:hangingChars="94" w:hanging="226"/>
              <w:rPr>
                <w:ins w:id="24315" w:author="Fegie" w:date="2021-05-02T02:13:00Z"/>
                <w:rFonts w:ascii="標楷體" w:eastAsia="標楷體" w:hAnsi="標楷體"/>
              </w:rPr>
            </w:pPr>
            <w:ins w:id="24316" w:author="Fegie" w:date="2021-05-02T02:13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093CC848" w14:textId="2AE96598" w:rsidR="001C4557" w:rsidRDefault="001C4557" w:rsidP="001C4557">
            <w:pPr>
              <w:rPr>
                <w:ins w:id="24317" w:author="Fegie" w:date="2021-05-02T00:09:00Z"/>
                <w:rFonts w:ascii="標楷體" w:eastAsia="標楷體" w:hAnsi="標楷體"/>
              </w:rPr>
            </w:pPr>
            <w:ins w:id="24318" w:author="Fegie" w:date="2021-05-02T02:13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4319" w:author="Fegie" w:date="2021-05-02T02:16:00Z">
              <w:r>
                <w:rPr>
                  <w:rFonts w:ascii="標楷體" w:eastAsia="標楷體" w:hAnsi="標楷體"/>
                </w:rPr>
                <w:t>ShortInv</w:t>
              </w:r>
            </w:ins>
          </w:p>
        </w:tc>
      </w:tr>
      <w:tr w:rsidR="001C4557" w14:paraId="1EDA4AB4" w14:textId="77777777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4320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4321" w:author="Fegie" w:date="2021-05-02T00:09:00Z"/>
          <w:trPrChange w:id="24322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323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84BE1A2" w14:textId="77777777" w:rsidR="001C4557" w:rsidRDefault="001C4557" w:rsidP="001C4557">
            <w:pPr>
              <w:rPr>
                <w:ins w:id="24324" w:author="Fegie" w:date="2021-05-02T00:09:00Z"/>
                <w:rFonts w:ascii="標楷體" w:eastAsia="標楷體" w:hAnsi="標楷體"/>
              </w:rPr>
            </w:pPr>
            <w:ins w:id="24325" w:author="Fegie" w:date="2021-05-02T00:09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326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21BEE7A" w14:textId="4A349816" w:rsidR="001C4557" w:rsidRDefault="001C4557" w:rsidP="001C4557">
            <w:pPr>
              <w:rPr>
                <w:ins w:id="24327" w:author="Fegie" w:date="2021-05-02T00:09:00Z"/>
                <w:rFonts w:ascii="標楷體" w:eastAsia="標楷體" w:hAnsi="標楷體"/>
              </w:rPr>
            </w:pPr>
            <w:ins w:id="24328" w:author="Fegie" w:date="2021-05-02T01:46:00Z">
              <w:r>
                <w:rPr>
                  <w:rFonts w:ascii="標楷體" w:eastAsia="標楷體" w:hAnsi="標楷體" w:hint="eastAsia"/>
                </w:rPr>
                <w:t>應收帳款票據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329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988401" w14:textId="3CE5B52D" w:rsidR="001C4557" w:rsidRDefault="001C4557" w:rsidP="001C4557">
            <w:pPr>
              <w:rPr>
                <w:ins w:id="24330" w:author="Fegie" w:date="2021-05-02T00:09:00Z"/>
                <w:rFonts w:ascii="標楷體" w:eastAsia="標楷體" w:hAnsi="標楷體"/>
              </w:rPr>
            </w:pPr>
            <w:ins w:id="24331" w:author="Fegie" w:date="2021-05-02T02:03:00Z">
              <w:del w:id="24332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4333" w:author="家榮 張" w:date="2021-05-06T18:53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334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0CF15C" w14:textId="7643F78C" w:rsidR="001C4557" w:rsidRDefault="001C4557" w:rsidP="001C4557">
            <w:pPr>
              <w:rPr>
                <w:ins w:id="24335" w:author="Fegie" w:date="2021-05-02T00:0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336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D94057A" w14:textId="77777777" w:rsidR="001C4557" w:rsidRDefault="001C4557" w:rsidP="001C4557">
            <w:pPr>
              <w:rPr>
                <w:ins w:id="24337" w:author="Fegie" w:date="2021-05-02T00:0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338" w:author="Fegie" w:date="2021-05-02T01:44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2A2F5DC" w14:textId="77777777" w:rsidR="001C4557" w:rsidRDefault="001C4557" w:rsidP="001C4557">
            <w:pPr>
              <w:rPr>
                <w:ins w:id="24339" w:author="Fegie" w:date="2021-05-02T00:0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340" w:author="Fegie" w:date="2021-05-02T01:44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0BEB8E9" w14:textId="765CAF60" w:rsidR="001C4557" w:rsidRDefault="001C4557" w:rsidP="001C4557">
            <w:pPr>
              <w:rPr>
                <w:ins w:id="24341" w:author="Fegie" w:date="2021-05-02T00:09:00Z"/>
                <w:rFonts w:ascii="標楷體" w:eastAsia="標楷體" w:hAnsi="標楷體"/>
              </w:rPr>
            </w:pPr>
            <w:ins w:id="24342" w:author="Fegie" w:date="2021-05-02T02:0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343" w:author="Fegie" w:date="2021-05-02T01:44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F5AADCA" w14:textId="77777777" w:rsidR="001C4557" w:rsidRDefault="001C4557" w:rsidP="001C4557">
            <w:pPr>
              <w:rPr>
                <w:ins w:id="24344" w:author="Fegie" w:date="2021-05-02T02:13:00Z"/>
                <w:rFonts w:ascii="標楷體" w:eastAsia="標楷體" w:hAnsi="標楷體"/>
              </w:rPr>
            </w:pPr>
            <w:ins w:id="24345" w:author="Fegie" w:date="2021-05-02T02:13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44C9FBD2" w14:textId="77777777" w:rsidR="001C4557" w:rsidRPr="00F37A9C" w:rsidRDefault="001C4557" w:rsidP="001C4557">
            <w:pPr>
              <w:ind w:left="226" w:hangingChars="94" w:hanging="226"/>
              <w:rPr>
                <w:ins w:id="24346" w:author="Fegie" w:date="2021-05-02T02:13:00Z"/>
                <w:rFonts w:ascii="標楷體" w:eastAsia="標楷體" w:hAnsi="標楷體"/>
              </w:rPr>
            </w:pPr>
            <w:ins w:id="24347" w:author="Fegie" w:date="2021-05-02T02:13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13CE6E2D" w14:textId="77777777" w:rsidR="001C4557" w:rsidRDefault="001C4557" w:rsidP="001C4557">
            <w:pPr>
              <w:ind w:left="226" w:hangingChars="94" w:hanging="226"/>
              <w:rPr>
                <w:ins w:id="24348" w:author="Fegie" w:date="2021-05-02T02:13:00Z"/>
                <w:rFonts w:ascii="標楷體" w:eastAsia="標楷體" w:hAnsi="標楷體"/>
              </w:rPr>
            </w:pPr>
            <w:ins w:id="24349" w:author="Fegie" w:date="2021-05-02T02:13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0FC8A122" w14:textId="3B5C20D1" w:rsidR="001C4557" w:rsidRDefault="001C4557" w:rsidP="001C4557">
            <w:pPr>
              <w:rPr>
                <w:ins w:id="24350" w:author="Fegie" w:date="2021-05-02T00:09:00Z"/>
                <w:rFonts w:ascii="標楷體" w:eastAsia="標楷體" w:hAnsi="標楷體"/>
              </w:rPr>
            </w:pPr>
            <w:ins w:id="24351" w:author="Fegie" w:date="2021-05-02T02:13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4352" w:author="Fegie" w:date="2021-05-02T02:17:00Z">
              <w:r>
                <w:rPr>
                  <w:rFonts w:ascii="標楷體" w:eastAsia="標楷體" w:hAnsi="標楷體"/>
                </w:rPr>
                <w:t>AR</w:t>
              </w:r>
            </w:ins>
          </w:p>
        </w:tc>
      </w:tr>
      <w:tr w:rsidR="001C4557" w14:paraId="16EAFF10" w14:textId="77777777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4353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4354" w:author="Fegie" w:date="2021-05-02T00:09:00Z"/>
          <w:trPrChange w:id="24355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356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7709B75" w14:textId="77777777" w:rsidR="001C4557" w:rsidRDefault="001C4557" w:rsidP="001C4557">
            <w:pPr>
              <w:rPr>
                <w:ins w:id="24357" w:author="Fegie" w:date="2021-05-02T00:09:00Z"/>
                <w:rFonts w:ascii="標楷體" w:eastAsia="標楷體" w:hAnsi="標楷體"/>
              </w:rPr>
            </w:pPr>
            <w:ins w:id="24358" w:author="Fegie" w:date="2021-05-02T00:09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359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6089697" w14:textId="4ED0B85F" w:rsidR="001C4557" w:rsidRDefault="001C4557" w:rsidP="001C4557">
            <w:pPr>
              <w:rPr>
                <w:ins w:id="24360" w:author="Fegie" w:date="2021-05-02T00:09:00Z"/>
                <w:rFonts w:ascii="標楷體" w:eastAsia="標楷體" w:hAnsi="標楷體"/>
              </w:rPr>
            </w:pPr>
            <w:ins w:id="24361" w:author="Fegie" w:date="2021-05-02T01:46:00Z">
              <w:r>
                <w:rPr>
                  <w:rFonts w:ascii="標楷體" w:eastAsia="標楷體" w:hAnsi="標楷體" w:hint="eastAsia"/>
                </w:rPr>
                <w:t>存貨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362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2861CCF" w14:textId="38E27140" w:rsidR="001C4557" w:rsidRDefault="001C4557" w:rsidP="001C4557">
            <w:pPr>
              <w:rPr>
                <w:ins w:id="24363" w:author="Fegie" w:date="2021-05-02T00:09:00Z"/>
                <w:rFonts w:ascii="標楷體" w:eastAsia="標楷體" w:hAnsi="標楷體"/>
              </w:rPr>
            </w:pPr>
            <w:ins w:id="24364" w:author="Fegie" w:date="2021-05-02T02:03:00Z">
              <w:del w:id="24365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4366" w:author="家榮 張" w:date="2021-05-06T18:53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367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E0C1814" w14:textId="287CAC06" w:rsidR="001C4557" w:rsidRDefault="001C4557" w:rsidP="001C4557">
            <w:pPr>
              <w:rPr>
                <w:ins w:id="24368" w:author="Fegie" w:date="2021-05-02T00:0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369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0479CE" w14:textId="77777777" w:rsidR="001C4557" w:rsidRDefault="001C4557" w:rsidP="001C4557">
            <w:pPr>
              <w:rPr>
                <w:ins w:id="24370" w:author="Fegie" w:date="2021-05-02T00:0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371" w:author="Fegie" w:date="2021-05-02T01:44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C192B3" w14:textId="77777777" w:rsidR="001C4557" w:rsidRDefault="001C4557" w:rsidP="001C4557">
            <w:pPr>
              <w:rPr>
                <w:ins w:id="24372" w:author="Fegie" w:date="2021-05-02T00:0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373" w:author="Fegie" w:date="2021-05-02T01:44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425C613" w14:textId="4D277F60" w:rsidR="001C4557" w:rsidRDefault="001C4557" w:rsidP="001C4557">
            <w:pPr>
              <w:rPr>
                <w:ins w:id="24374" w:author="Fegie" w:date="2021-05-02T00:09:00Z"/>
                <w:rFonts w:ascii="標楷體" w:eastAsia="標楷體" w:hAnsi="標楷體"/>
              </w:rPr>
            </w:pPr>
            <w:ins w:id="24375" w:author="Fegie" w:date="2021-05-02T02:0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376" w:author="Fegie" w:date="2021-05-02T01:44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A39FFD4" w14:textId="77777777" w:rsidR="001C4557" w:rsidRDefault="001C4557" w:rsidP="001C4557">
            <w:pPr>
              <w:rPr>
                <w:ins w:id="24377" w:author="Fegie" w:date="2021-05-02T02:13:00Z"/>
                <w:rFonts w:ascii="標楷體" w:eastAsia="標楷體" w:hAnsi="標楷體"/>
              </w:rPr>
            </w:pPr>
            <w:ins w:id="24378" w:author="Fegie" w:date="2021-05-02T02:13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2E18435B" w14:textId="77777777" w:rsidR="001C4557" w:rsidRPr="00F37A9C" w:rsidRDefault="001C4557" w:rsidP="001C4557">
            <w:pPr>
              <w:ind w:left="226" w:hangingChars="94" w:hanging="226"/>
              <w:rPr>
                <w:ins w:id="24379" w:author="Fegie" w:date="2021-05-02T02:13:00Z"/>
                <w:rFonts w:ascii="標楷體" w:eastAsia="標楷體" w:hAnsi="標楷體"/>
              </w:rPr>
            </w:pPr>
            <w:ins w:id="24380" w:author="Fegie" w:date="2021-05-02T02:13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73DCBDA4" w14:textId="77777777" w:rsidR="001C4557" w:rsidRDefault="001C4557" w:rsidP="001C4557">
            <w:pPr>
              <w:ind w:left="226" w:hangingChars="94" w:hanging="226"/>
              <w:rPr>
                <w:ins w:id="24381" w:author="Fegie" w:date="2021-05-02T02:13:00Z"/>
                <w:rFonts w:ascii="標楷體" w:eastAsia="標楷體" w:hAnsi="標楷體"/>
              </w:rPr>
            </w:pPr>
            <w:ins w:id="24382" w:author="Fegie" w:date="2021-05-02T02:13:00Z">
              <w:r>
                <w:rPr>
                  <w:rFonts w:ascii="標楷體" w:eastAsia="標楷體" w:hAnsi="標楷體" w:hint="eastAsia"/>
                </w:rPr>
                <w:lastRenderedPageBreak/>
                <w:t>3.其他功能時，自動顯示原值，不可修改</w:t>
              </w:r>
            </w:ins>
          </w:p>
          <w:p w14:paraId="682CBA11" w14:textId="6E33857C" w:rsidR="001C4557" w:rsidRDefault="001C4557" w:rsidP="001C4557">
            <w:pPr>
              <w:rPr>
                <w:ins w:id="24383" w:author="Fegie" w:date="2021-05-02T00:09:00Z"/>
                <w:rFonts w:ascii="標楷體" w:eastAsia="標楷體" w:hAnsi="標楷體"/>
              </w:rPr>
            </w:pPr>
            <w:ins w:id="24384" w:author="Fegie" w:date="2021-05-02T02:13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4385" w:author="Fegie" w:date="2021-05-02T02:17:00Z">
              <w:r>
                <w:rPr>
                  <w:rFonts w:ascii="標楷體" w:eastAsia="標楷體" w:hAnsi="標楷體"/>
                </w:rPr>
                <w:t>Invertory</w:t>
              </w:r>
            </w:ins>
          </w:p>
        </w:tc>
      </w:tr>
      <w:tr w:rsidR="001C4557" w14:paraId="1BFCE365" w14:textId="77777777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4386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4387" w:author="Fegie" w:date="2021-05-02T00:09:00Z"/>
          <w:trPrChange w:id="24388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389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047B6F8" w14:textId="77777777" w:rsidR="001C4557" w:rsidRDefault="001C4557" w:rsidP="001C4557">
            <w:pPr>
              <w:rPr>
                <w:ins w:id="24390" w:author="Fegie" w:date="2021-05-02T00:09:00Z"/>
                <w:rFonts w:ascii="標楷體" w:eastAsia="標楷體" w:hAnsi="標楷體"/>
              </w:rPr>
            </w:pPr>
            <w:ins w:id="24391" w:author="Fegie" w:date="2021-05-02T00:09:00Z">
              <w:r>
                <w:rPr>
                  <w:rFonts w:ascii="標楷體" w:eastAsia="標楷體" w:hAnsi="標楷體" w:hint="eastAsia"/>
                </w:rPr>
                <w:lastRenderedPageBreak/>
                <w:t>9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392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431DBC" w14:textId="0E236EFC" w:rsidR="001C4557" w:rsidRDefault="001C4557" w:rsidP="001C4557">
            <w:pPr>
              <w:rPr>
                <w:ins w:id="24393" w:author="Fegie" w:date="2021-05-02T00:09:00Z"/>
                <w:rFonts w:ascii="標楷體" w:eastAsia="標楷體" w:hAnsi="標楷體"/>
              </w:rPr>
            </w:pPr>
            <w:ins w:id="24394" w:author="Fegie" w:date="2021-05-02T01:46:00Z">
              <w:r>
                <w:rPr>
                  <w:rFonts w:ascii="標楷體" w:eastAsia="標楷體" w:hAnsi="標楷體" w:hint="eastAsia"/>
                </w:rPr>
                <w:t>長期投資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395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BD8A6BD" w14:textId="3319507D" w:rsidR="001C4557" w:rsidRDefault="001C4557" w:rsidP="001C4557">
            <w:pPr>
              <w:rPr>
                <w:ins w:id="24396" w:author="Fegie" w:date="2021-05-02T00:09:00Z"/>
                <w:rFonts w:ascii="標楷體" w:eastAsia="標楷體" w:hAnsi="標楷體"/>
              </w:rPr>
            </w:pPr>
            <w:ins w:id="24397" w:author="Fegie" w:date="2021-05-02T02:03:00Z">
              <w:del w:id="24398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4399" w:author="家榮 張" w:date="2021-05-06T18:53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400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817AA6" w14:textId="51E026E3" w:rsidR="001C4557" w:rsidRDefault="001C4557" w:rsidP="001C4557">
            <w:pPr>
              <w:rPr>
                <w:ins w:id="24401" w:author="Fegie" w:date="2021-05-02T00:0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402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4B11EA" w14:textId="77777777" w:rsidR="001C4557" w:rsidRDefault="001C4557" w:rsidP="001C4557">
            <w:pPr>
              <w:rPr>
                <w:ins w:id="24403" w:author="Fegie" w:date="2021-05-02T00:0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404" w:author="Fegie" w:date="2021-05-02T01:44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FB0F29" w14:textId="77777777" w:rsidR="001C4557" w:rsidRDefault="001C4557" w:rsidP="001C4557">
            <w:pPr>
              <w:rPr>
                <w:ins w:id="24405" w:author="Fegie" w:date="2021-05-02T00:0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406" w:author="Fegie" w:date="2021-05-02T01:44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3814081" w14:textId="57C00D29" w:rsidR="001C4557" w:rsidRDefault="001C4557" w:rsidP="001C4557">
            <w:pPr>
              <w:rPr>
                <w:ins w:id="24407" w:author="Fegie" w:date="2021-05-02T00:09:00Z"/>
                <w:rFonts w:ascii="標楷體" w:eastAsia="標楷體" w:hAnsi="標楷體"/>
              </w:rPr>
            </w:pPr>
            <w:ins w:id="24408" w:author="Fegie" w:date="2021-05-02T02:0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409" w:author="Fegie" w:date="2021-05-02T01:44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A2E8620" w14:textId="77777777" w:rsidR="001C4557" w:rsidRDefault="001C4557" w:rsidP="001C4557">
            <w:pPr>
              <w:rPr>
                <w:ins w:id="24410" w:author="Fegie" w:date="2021-05-02T02:13:00Z"/>
                <w:rFonts w:ascii="標楷體" w:eastAsia="標楷體" w:hAnsi="標楷體"/>
              </w:rPr>
            </w:pPr>
            <w:ins w:id="24411" w:author="Fegie" w:date="2021-05-02T02:13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75DC50FD" w14:textId="77777777" w:rsidR="001C4557" w:rsidRPr="00F37A9C" w:rsidRDefault="001C4557" w:rsidP="001C4557">
            <w:pPr>
              <w:ind w:left="226" w:hangingChars="94" w:hanging="226"/>
              <w:rPr>
                <w:ins w:id="24412" w:author="Fegie" w:date="2021-05-02T02:13:00Z"/>
                <w:rFonts w:ascii="標楷體" w:eastAsia="標楷體" w:hAnsi="標楷體"/>
              </w:rPr>
            </w:pPr>
            <w:ins w:id="24413" w:author="Fegie" w:date="2021-05-02T02:13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201BF22C" w14:textId="77777777" w:rsidR="001C4557" w:rsidRDefault="001C4557" w:rsidP="001C4557">
            <w:pPr>
              <w:ind w:left="226" w:hangingChars="94" w:hanging="226"/>
              <w:rPr>
                <w:ins w:id="24414" w:author="Fegie" w:date="2021-05-02T02:13:00Z"/>
                <w:rFonts w:ascii="標楷體" w:eastAsia="標楷體" w:hAnsi="標楷體"/>
              </w:rPr>
            </w:pPr>
            <w:ins w:id="24415" w:author="Fegie" w:date="2021-05-02T02:13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40947FF0" w14:textId="48B2AA1A" w:rsidR="001C4557" w:rsidRDefault="001C4557" w:rsidP="001C4557">
            <w:pPr>
              <w:rPr>
                <w:ins w:id="24416" w:author="Fegie" w:date="2021-05-02T00:09:00Z"/>
                <w:rFonts w:ascii="標楷體" w:eastAsia="標楷體" w:hAnsi="標楷體"/>
              </w:rPr>
            </w:pPr>
            <w:ins w:id="24417" w:author="Fegie" w:date="2021-05-02T02:13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4418" w:author="Fegie" w:date="2021-05-02T02:17:00Z">
              <w:r>
                <w:rPr>
                  <w:rFonts w:ascii="標楷體" w:eastAsia="標楷體" w:hAnsi="標楷體"/>
                </w:rPr>
                <w:t>LongInv</w:t>
              </w:r>
            </w:ins>
          </w:p>
        </w:tc>
      </w:tr>
      <w:tr w:rsidR="001C4557" w14:paraId="4B4F0F39" w14:textId="77777777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4419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4420" w:author="Fegie" w:date="2021-05-02T00:09:00Z"/>
          <w:trPrChange w:id="24421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422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FAC5EED" w14:textId="77777777" w:rsidR="001C4557" w:rsidRDefault="001C4557" w:rsidP="001C4557">
            <w:pPr>
              <w:rPr>
                <w:ins w:id="24423" w:author="Fegie" w:date="2021-05-02T00:09:00Z"/>
                <w:rFonts w:ascii="標楷體" w:eastAsia="標楷體" w:hAnsi="標楷體"/>
              </w:rPr>
            </w:pPr>
            <w:ins w:id="24424" w:author="Fegie" w:date="2021-05-02T00:09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425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2C27DA5" w14:textId="42143428" w:rsidR="001C4557" w:rsidRDefault="001C4557" w:rsidP="001C4557">
            <w:pPr>
              <w:rPr>
                <w:ins w:id="24426" w:author="Fegie" w:date="2021-05-02T00:09:00Z"/>
                <w:rFonts w:ascii="標楷體" w:eastAsia="標楷體" w:hAnsi="標楷體"/>
              </w:rPr>
            </w:pPr>
            <w:ins w:id="24427" w:author="Fegie" w:date="2021-05-02T01:46:00Z">
              <w:r>
                <w:rPr>
                  <w:rFonts w:ascii="標楷體" w:eastAsia="標楷體" w:hAnsi="標楷體" w:hint="eastAsia"/>
                </w:rPr>
                <w:t>固定資產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428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A5AEABA" w14:textId="78A02F2E" w:rsidR="001C4557" w:rsidRDefault="001C4557" w:rsidP="001C4557">
            <w:pPr>
              <w:rPr>
                <w:ins w:id="24429" w:author="Fegie" w:date="2021-05-02T00:09:00Z"/>
                <w:rFonts w:ascii="標楷體" w:eastAsia="標楷體" w:hAnsi="標楷體"/>
              </w:rPr>
            </w:pPr>
            <w:ins w:id="24430" w:author="Fegie" w:date="2021-05-02T02:03:00Z">
              <w:del w:id="24431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4432" w:author="家榮 張" w:date="2021-05-06T18:53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433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CEB957F" w14:textId="1F40C1F6" w:rsidR="001C4557" w:rsidRDefault="001C4557" w:rsidP="001C4557">
            <w:pPr>
              <w:rPr>
                <w:ins w:id="24434" w:author="Fegie" w:date="2021-05-02T00:0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435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4D2FE41" w14:textId="77777777" w:rsidR="001C4557" w:rsidRDefault="001C4557" w:rsidP="001C4557">
            <w:pPr>
              <w:rPr>
                <w:ins w:id="24436" w:author="Fegie" w:date="2021-05-02T00:0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437" w:author="Fegie" w:date="2021-05-02T01:44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D70EAA5" w14:textId="67FC4FA0" w:rsidR="001C4557" w:rsidRDefault="001C4557" w:rsidP="001C4557">
            <w:pPr>
              <w:rPr>
                <w:ins w:id="24438" w:author="Fegie" w:date="2021-05-02T00:0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439" w:author="Fegie" w:date="2021-05-02T01:44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E6660D" w14:textId="7CED66E7" w:rsidR="001C4557" w:rsidRDefault="001C4557" w:rsidP="001C4557">
            <w:pPr>
              <w:rPr>
                <w:ins w:id="24440" w:author="Fegie" w:date="2021-05-02T00:09:00Z"/>
                <w:rFonts w:ascii="標楷體" w:eastAsia="標楷體" w:hAnsi="標楷體"/>
              </w:rPr>
            </w:pPr>
            <w:ins w:id="24441" w:author="Fegie" w:date="2021-05-02T02:0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442" w:author="Fegie" w:date="2021-05-02T01:44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C2D58FF" w14:textId="77777777" w:rsidR="001C4557" w:rsidRDefault="001C4557" w:rsidP="001C4557">
            <w:pPr>
              <w:rPr>
                <w:ins w:id="24443" w:author="Fegie" w:date="2021-05-02T02:13:00Z"/>
                <w:rFonts w:ascii="標楷體" w:eastAsia="標楷體" w:hAnsi="標楷體"/>
              </w:rPr>
            </w:pPr>
            <w:ins w:id="24444" w:author="Fegie" w:date="2021-05-02T02:13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62BC00AE" w14:textId="77777777" w:rsidR="001C4557" w:rsidRPr="00F37A9C" w:rsidRDefault="001C4557" w:rsidP="001C4557">
            <w:pPr>
              <w:ind w:left="226" w:hangingChars="94" w:hanging="226"/>
              <w:rPr>
                <w:ins w:id="24445" w:author="Fegie" w:date="2021-05-02T02:13:00Z"/>
                <w:rFonts w:ascii="標楷體" w:eastAsia="標楷體" w:hAnsi="標楷體"/>
              </w:rPr>
            </w:pPr>
            <w:ins w:id="24446" w:author="Fegie" w:date="2021-05-02T02:13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61730F71" w14:textId="77777777" w:rsidR="001C4557" w:rsidRDefault="001C4557" w:rsidP="001C4557">
            <w:pPr>
              <w:ind w:left="226" w:hangingChars="94" w:hanging="226"/>
              <w:rPr>
                <w:ins w:id="24447" w:author="Fegie" w:date="2021-05-02T02:13:00Z"/>
                <w:rFonts w:ascii="標楷體" w:eastAsia="標楷體" w:hAnsi="標楷體"/>
              </w:rPr>
            </w:pPr>
            <w:ins w:id="24448" w:author="Fegie" w:date="2021-05-02T02:13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70A028ED" w14:textId="47DB8B44" w:rsidR="001C4557" w:rsidRDefault="001C4557" w:rsidP="001C4557">
            <w:pPr>
              <w:rPr>
                <w:ins w:id="24449" w:author="Fegie" w:date="2021-05-02T00:09:00Z"/>
                <w:rFonts w:ascii="標楷體" w:eastAsia="標楷體" w:hAnsi="標楷體"/>
              </w:rPr>
            </w:pPr>
            <w:ins w:id="24450" w:author="Fegie" w:date="2021-05-02T02:13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4451" w:author="Fegie" w:date="2021-05-02T02:17:00Z">
              <w:r>
                <w:rPr>
                  <w:rFonts w:ascii="標楷體" w:eastAsia="標楷體" w:hAnsi="標楷體"/>
                </w:rPr>
                <w:t>FixedAsset</w:t>
              </w:r>
            </w:ins>
          </w:p>
        </w:tc>
      </w:tr>
      <w:tr w:rsidR="001C4557" w14:paraId="60164C70" w14:textId="77777777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4452" w:author="Fegie" w:date="2021-05-02T01:44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4453" w:author="Fegie" w:date="2021-05-02T00:09:00Z"/>
          <w:trPrChange w:id="24454" w:author="Fegie" w:date="2021-05-02T01:44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455" w:author="Fegie" w:date="2021-05-02T01:44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3307D2C0" w14:textId="77777777" w:rsidR="001C4557" w:rsidRDefault="001C4557" w:rsidP="001C4557">
            <w:pPr>
              <w:rPr>
                <w:ins w:id="24456" w:author="Fegie" w:date="2021-05-02T00:09:00Z"/>
                <w:rFonts w:ascii="標楷體" w:eastAsia="標楷體" w:hAnsi="標楷體"/>
              </w:rPr>
            </w:pPr>
            <w:ins w:id="24457" w:author="Fegie" w:date="2021-05-02T00:09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458" w:author="Fegie" w:date="2021-05-02T01:44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E2CEFCF" w14:textId="0E6FF7A7" w:rsidR="001C4557" w:rsidRDefault="001C4557" w:rsidP="001C4557">
            <w:pPr>
              <w:rPr>
                <w:ins w:id="24459" w:author="Fegie" w:date="2021-05-02T00:09:00Z"/>
                <w:rFonts w:ascii="標楷體" w:eastAsia="標楷體" w:hAnsi="標楷體"/>
              </w:rPr>
            </w:pPr>
            <w:ins w:id="24460" w:author="Fegie" w:date="2021-05-02T01:46:00Z">
              <w:r>
                <w:rPr>
                  <w:rFonts w:ascii="標楷體" w:eastAsia="標楷體" w:hAnsi="標楷體" w:hint="eastAsia"/>
                </w:rPr>
                <w:t>其他資產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461" w:author="Fegie" w:date="2021-05-02T01:44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CF8ACCB" w14:textId="47D411C2" w:rsidR="001C4557" w:rsidRDefault="001C4557" w:rsidP="001C4557">
            <w:pPr>
              <w:rPr>
                <w:ins w:id="24462" w:author="Fegie" w:date="2021-05-02T00:09:00Z"/>
                <w:rFonts w:ascii="標楷體" w:eastAsia="標楷體" w:hAnsi="標楷體"/>
              </w:rPr>
            </w:pPr>
            <w:ins w:id="24463" w:author="Fegie" w:date="2021-05-02T02:03:00Z">
              <w:del w:id="24464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4465" w:author="家榮 張" w:date="2021-05-06T18:53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466" w:author="Fegie" w:date="2021-05-02T01:44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09C45B" w14:textId="77777777" w:rsidR="001C4557" w:rsidRDefault="001C4557" w:rsidP="001C4557">
            <w:pPr>
              <w:rPr>
                <w:ins w:id="24467" w:author="Fegie" w:date="2021-05-02T00:0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468" w:author="Fegie" w:date="2021-05-02T01:44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BEC462" w14:textId="77777777" w:rsidR="001C4557" w:rsidRDefault="001C4557" w:rsidP="001C4557">
            <w:pPr>
              <w:rPr>
                <w:ins w:id="24469" w:author="Fegie" w:date="2021-05-02T00:0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470" w:author="Fegie" w:date="2021-05-02T01:44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80979A" w14:textId="77777777" w:rsidR="001C4557" w:rsidRDefault="001C4557" w:rsidP="001C4557">
            <w:pPr>
              <w:rPr>
                <w:ins w:id="24471" w:author="Fegie" w:date="2021-05-02T00:0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472" w:author="Fegie" w:date="2021-05-02T01:44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D44CB08" w14:textId="272BCE9A" w:rsidR="001C4557" w:rsidRDefault="001C4557" w:rsidP="001C4557">
            <w:pPr>
              <w:rPr>
                <w:ins w:id="24473" w:author="Fegie" w:date="2021-05-02T00:09:00Z"/>
                <w:rFonts w:ascii="標楷體" w:eastAsia="標楷體" w:hAnsi="標楷體"/>
              </w:rPr>
            </w:pPr>
            <w:ins w:id="24474" w:author="Fegie" w:date="2021-05-02T02:08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475" w:author="Fegie" w:date="2021-05-02T01:44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2116D76" w14:textId="77777777" w:rsidR="001C4557" w:rsidRDefault="001C4557" w:rsidP="001C4557">
            <w:pPr>
              <w:rPr>
                <w:ins w:id="24476" w:author="Fegie" w:date="2021-05-02T02:13:00Z"/>
                <w:rFonts w:ascii="標楷體" w:eastAsia="標楷體" w:hAnsi="標楷體"/>
              </w:rPr>
            </w:pPr>
            <w:ins w:id="24477" w:author="Fegie" w:date="2021-05-02T02:13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31A120CF" w14:textId="77777777" w:rsidR="001C4557" w:rsidRPr="00F37A9C" w:rsidRDefault="001C4557" w:rsidP="001C4557">
            <w:pPr>
              <w:ind w:left="226" w:hangingChars="94" w:hanging="226"/>
              <w:rPr>
                <w:ins w:id="24478" w:author="Fegie" w:date="2021-05-02T02:13:00Z"/>
                <w:rFonts w:ascii="標楷體" w:eastAsia="標楷體" w:hAnsi="標楷體"/>
              </w:rPr>
            </w:pPr>
            <w:ins w:id="24479" w:author="Fegie" w:date="2021-05-02T02:13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0D746FFB" w14:textId="77777777" w:rsidR="001C4557" w:rsidRDefault="001C4557" w:rsidP="001C4557">
            <w:pPr>
              <w:ind w:left="226" w:hangingChars="94" w:hanging="226"/>
              <w:rPr>
                <w:ins w:id="24480" w:author="Fegie" w:date="2021-05-02T02:13:00Z"/>
                <w:rFonts w:ascii="標楷體" w:eastAsia="標楷體" w:hAnsi="標楷體"/>
              </w:rPr>
            </w:pPr>
            <w:ins w:id="24481" w:author="Fegie" w:date="2021-05-02T02:13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671D0A05" w14:textId="0DCE2D98" w:rsidR="001C4557" w:rsidRDefault="001C4557" w:rsidP="001C4557">
            <w:pPr>
              <w:rPr>
                <w:ins w:id="24482" w:author="Fegie" w:date="2021-05-02T00:09:00Z"/>
                <w:rFonts w:ascii="標楷體" w:eastAsia="標楷體" w:hAnsi="標楷體"/>
              </w:rPr>
            </w:pPr>
            <w:ins w:id="24483" w:author="Fegie" w:date="2021-05-02T02:13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4484" w:author="Fegie" w:date="2021-05-02T02:17:00Z">
              <w:r>
                <w:rPr>
                  <w:rFonts w:ascii="標楷體" w:eastAsia="標楷體" w:hAnsi="標楷體"/>
                </w:rPr>
                <w:t>OtherAsset</w:t>
              </w:r>
            </w:ins>
          </w:p>
        </w:tc>
      </w:tr>
      <w:tr w:rsidR="001C4557" w14:paraId="6A8019DE" w14:textId="77777777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4485" w:author="Fegie" w:date="2021-05-02T01:4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4486" w:author="Fegie" w:date="2021-05-02T00:09:00Z"/>
          <w:trPrChange w:id="24487" w:author="Fegie" w:date="2021-05-02T01:47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488" w:author="Fegie" w:date="2021-05-02T01:47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527F50BC" w14:textId="77777777" w:rsidR="001C4557" w:rsidRDefault="001C4557" w:rsidP="001C4557">
            <w:pPr>
              <w:rPr>
                <w:ins w:id="24489" w:author="Fegie" w:date="2021-05-02T00:09:00Z"/>
                <w:rFonts w:ascii="標楷體" w:eastAsia="標楷體" w:hAnsi="標楷體"/>
              </w:rPr>
            </w:pPr>
            <w:ins w:id="24490" w:author="Fegie" w:date="2021-05-02T00:09:00Z">
              <w:r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491" w:author="Fegie" w:date="2021-05-02T01:47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9491349" w14:textId="1AD1A66D" w:rsidR="001C4557" w:rsidRDefault="001C4557" w:rsidP="001C4557">
            <w:pPr>
              <w:rPr>
                <w:ins w:id="24492" w:author="Fegie" w:date="2021-05-02T00:09:00Z"/>
                <w:rFonts w:ascii="標楷體" w:eastAsia="標楷體" w:hAnsi="標楷體"/>
              </w:rPr>
            </w:pPr>
            <w:ins w:id="24493" w:author="Fegie" w:date="2021-05-02T01:46:00Z">
              <w:r>
                <w:rPr>
                  <w:rFonts w:ascii="標楷體" w:eastAsia="標楷體" w:hAnsi="標楷體" w:hint="eastAsia"/>
                </w:rPr>
                <w:t>負債總額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494" w:author="Fegie" w:date="2021-05-02T01:47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75D34E" w14:textId="6226996F" w:rsidR="001C4557" w:rsidRDefault="001C4557" w:rsidP="001C4557">
            <w:pPr>
              <w:rPr>
                <w:ins w:id="24495" w:author="Fegie" w:date="2021-05-02T00:09:00Z"/>
                <w:rFonts w:ascii="標楷體" w:eastAsia="標楷體" w:hAnsi="標楷體"/>
              </w:rPr>
            </w:pPr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496" w:author="Fegie" w:date="2021-05-02T01:47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A380D82" w14:textId="77777777" w:rsidR="001C4557" w:rsidRDefault="001C4557" w:rsidP="001C4557">
            <w:pPr>
              <w:rPr>
                <w:ins w:id="24497" w:author="Fegie" w:date="2021-05-02T00:0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498" w:author="Fegie" w:date="2021-05-02T01:47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EE77E40" w14:textId="77777777" w:rsidR="001C4557" w:rsidRDefault="001C4557" w:rsidP="001C4557">
            <w:pPr>
              <w:rPr>
                <w:ins w:id="24499" w:author="Fegie" w:date="2021-05-02T00:0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500" w:author="Fegie" w:date="2021-05-02T01:47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1E338F7" w14:textId="77777777" w:rsidR="001C4557" w:rsidRDefault="001C4557" w:rsidP="001C4557">
            <w:pPr>
              <w:rPr>
                <w:ins w:id="24501" w:author="Fegie" w:date="2021-05-02T00:0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502" w:author="Fegie" w:date="2021-05-02T01:47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0D1BCC" w14:textId="35D15F5B" w:rsidR="001C4557" w:rsidRDefault="001C4557" w:rsidP="001C4557">
            <w:pPr>
              <w:rPr>
                <w:ins w:id="24503" w:author="Fegie" w:date="2021-05-02T00:09:00Z"/>
                <w:rFonts w:ascii="標楷體" w:eastAsia="標楷體" w:hAnsi="標楷體"/>
              </w:rPr>
            </w:pPr>
            <w:ins w:id="24504" w:author="Fegie" w:date="2021-05-02T02:02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505" w:author="Fegie" w:date="2021-05-02T01:47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C3F14DF" w14:textId="6F1D5311" w:rsidR="001C4557" w:rsidRPr="0011402B" w:rsidRDefault="001C4557">
            <w:pPr>
              <w:snapToGrid w:val="0"/>
              <w:rPr>
                <w:ins w:id="24506" w:author="Fegie" w:date="2021-05-02T02:06:00Z"/>
                <w:rFonts w:ascii="標楷體" w:eastAsia="標楷體" w:hAnsi="標楷體"/>
                <w:color w:val="000000" w:themeColor="text1"/>
                <w:rPrChange w:id="24507" w:author="Fegie" w:date="2021-05-02T02:06:00Z">
                  <w:rPr>
                    <w:ins w:id="24508" w:author="Fegie" w:date="2021-05-02T02:06:00Z"/>
                  </w:rPr>
                </w:rPrChange>
              </w:rPr>
              <w:pPrChange w:id="24509" w:author="Fegie" w:date="2021-05-02T02:06:00Z">
                <w:pPr>
                  <w:snapToGrid w:val="0"/>
                  <w:ind w:left="238" w:hangingChars="99" w:hanging="238"/>
                </w:pPr>
              </w:pPrChange>
            </w:pPr>
            <w:ins w:id="24510" w:author="Fegie" w:date="2021-05-02T02:06:00Z">
              <w:r>
                <w:rPr>
                  <w:rFonts w:ascii="標楷體" w:eastAsia="標楷體" w:hAnsi="標楷體" w:hint="eastAsia"/>
                  <w:color w:val="000000" w:themeColor="text1"/>
                </w:rPr>
                <w:t>1.</w:t>
              </w:r>
              <w:r w:rsidRPr="0011402B">
                <w:rPr>
                  <w:rFonts w:ascii="標楷體" w:eastAsia="標楷體" w:hAnsi="標楷體" w:hint="eastAsia"/>
                  <w:color w:val="000000" w:themeColor="text1"/>
                  <w:rPrChange w:id="24511" w:author="Fegie" w:date="2021-05-02T02:06:00Z">
                    <w:rPr>
                      <w:rFonts w:hint="eastAsia"/>
                    </w:rPr>
                  </w:rPrChange>
                </w:rPr>
                <w:t>自動顯示負債總和不必輸入</w:t>
              </w:r>
            </w:ins>
          </w:p>
          <w:p w14:paraId="04707D35" w14:textId="5727D446" w:rsidR="001C4557" w:rsidRPr="0011402B" w:rsidRDefault="001C4557">
            <w:pPr>
              <w:snapToGrid w:val="0"/>
              <w:rPr>
                <w:ins w:id="24512" w:author="Fegie" w:date="2021-05-02T00:09:00Z"/>
                <w:rFonts w:ascii="標楷體" w:eastAsia="標楷體" w:hAnsi="標楷體"/>
                <w:rPrChange w:id="24513" w:author="Fegie" w:date="2021-05-02T02:06:00Z">
                  <w:rPr>
                    <w:ins w:id="24514" w:author="Fegie" w:date="2021-05-02T00:09:00Z"/>
                  </w:rPr>
                </w:rPrChange>
              </w:rPr>
              <w:pPrChange w:id="24515" w:author="Fegie" w:date="2021-05-02T02:06:00Z">
                <w:pPr/>
              </w:pPrChange>
            </w:pPr>
            <w:ins w:id="24516" w:author="Fegie" w:date="2021-05-02T02:06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24517" w:author="Fegie" w:date="2021-05-02T02:07:00Z">
              <w:r>
                <w:rPr>
                  <w:rFonts w:ascii="標楷體" w:eastAsia="標楷體" w:hAnsi="標楷體"/>
                </w:rPr>
                <w:t>CustFin.LiabTotal</w:t>
              </w:r>
            </w:ins>
          </w:p>
        </w:tc>
      </w:tr>
      <w:tr w:rsidR="001C4557" w14:paraId="6A6AEB33" w14:textId="77777777" w:rsidTr="000C4C7B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4518" w:author="Fegie" w:date="2021-05-02T01:4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91"/>
          <w:jc w:val="center"/>
          <w:ins w:id="24519" w:author="Fegie" w:date="2021-05-02T00:09:00Z"/>
          <w:trPrChange w:id="24520" w:author="Fegie" w:date="2021-05-02T01:47:00Z">
            <w:trPr>
              <w:trHeight w:val="291"/>
              <w:jc w:val="center"/>
            </w:trPr>
          </w:trPrChange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521" w:author="Fegie" w:date="2021-05-02T01:47:00Z">
              <w:tcPr>
                <w:tcW w:w="5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F6D3BA7" w14:textId="77777777" w:rsidR="001C4557" w:rsidRDefault="001C4557" w:rsidP="001C4557">
            <w:pPr>
              <w:rPr>
                <w:ins w:id="24522" w:author="Fegie" w:date="2021-05-02T00:09:00Z"/>
                <w:rFonts w:ascii="標楷體" w:eastAsia="標楷體" w:hAnsi="標楷體"/>
              </w:rPr>
            </w:pPr>
            <w:ins w:id="24523" w:author="Fegie" w:date="2021-05-02T00:09:00Z">
              <w:r>
                <w:rPr>
                  <w:rFonts w:ascii="標楷體" w:eastAsia="標楷體" w:hAnsi="標楷體" w:hint="eastAsia"/>
                </w:rPr>
                <w:t>13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524" w:author="Fegie" w:date="2021-05-02T01:47:00Z">
              <w:tcPr>
                <w:tcW w:w="135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C9665FD" w14:textId="6B31AA48" w:rsidR="001C4557" w:rsidRDefault="001C4557" w:rsidP="001C4557">
            <w:pPr>
              <w:rPr>
                <w:ins w:id="24525" w:author="Fegie" w:date="2021-05-02T00:09:00Z"/>
                <w:rFonts w:ascii="標楷體" w:eastAsia="標楷體" w:hAnsi="標楷體"/>
              </w:rPr>
            </w:pPr>
            <w:ins w:id="24526" w:author="Fegie" w:date="2021-05-02T01:47:00Z">
              <w:r>
                <w:rPr>
                  <w:rFonts w:ascii="標楷體" w:eastAsia="標楷體" w:hAnsi="標楷體" w:hint="eastAsia"/>
                </w:rPr>
                <w:t>銀行借款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527" w:author="Fegie" w:date="2021-05-02T01:47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D3591A" w14:textId="1FF99EE8" w:rsidR="001C4557" w:rsidRDefault="001C4557" w:rsidP="001C4557">
            <w:pPr>
              <w:rPr>
                <w:ins w:id="24528" w:author="Fegie" w:date="2021-05-02T00:09:00Z"/>
                <w:rFonts w:ascii="標楷體" w:eastAsia="標楷體" w:hAnsi="標楷體"/>
              </w:rPr>
            </w:pPr>
            <w:ins w:id="24529" w:author="Fegie" w:date="2021-05-02T02:03:00Z">
              <w:del w:id="24530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4531" w:author="家榮 張" w:date="2021-05-06T18:53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532" w:author="Fegie" w:date="2021-05-02T01:47:00Z">
              <w:tcPr>
                <w:tcW w:w="103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0E0B24" w14:textId="77777777" w:rsidR="001C4557" w:rsidRDefault="001C4557" w:rsidP="001C4557">
            <w:pPr>
              <w:rPr>
                <w:ins w:id="24533" w:author="Fegie" w:date="2021-05-02T00:0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534" w:author="Fegie" w:date="2021-05-02T01:47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CE55F9" w14:textId="77777777" w:rsidR="001C4557" w:rsidRDefault="001C4557" w:rsidP="001C4557">
            <w:pPr>
              <w:rPr>
                <w:ins w:id="24535" w:author="Fegie" w:date="2021-05-02T00:0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536" w:author="Fegie" w:date="2021-05-02T01:47:00Z">
              <w:tcPr>
                <w:tcW w:w="65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C4E888" w14:textId="77777777" w:rsidR="001C4557" w:rsidRDefault="001C4557" w:rsidP="001C4557">
            <w:pPr>
              <w:rPr>
                <w:ins w:id="24537" w:author="Fegie" w:date="2021-05-02T00:0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538" w:author="Fegie" w:date="2021-05-02T01:47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197049" w14:textId="6CAC92BF" w:rsidR="001C4557" w:rsidRDefault="001C4557" w:rsidP="001C4557">
            <w:pPr>
              <w:rPr>
                <w:ins w:id="24539" w:author="Fegie" w:date="2021-05-02T00:09:00Z"/>
                <w:rFonts w:ascii="標楷體" w:eastAsia="標楷體" w:hAnsi="標楷體"/>
              </w:rPr>
            </w:pPr>
            <w:ins w:id="24540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4541" w:author="Fegie" w:date="2021-05-02T01:47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071C47C" w14:textId="77777777" w:rsidR="001C4557" w:rsidRDefault="001C4557" w:rsidP="001C4557">
            <w:pPr>
              <w:rPr>
                <w:ins w:id="24542" w:author="Fegie" w:date="2021-05-02T02:14:00Z"/>
                <w:rFonts w:ascii="標楷體" w:eastAsia="標楷體" w:hAnsi="標楷體"/>
              </w:rPr>
            </w:pPr>
            <w:ins w:id="24543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078BB2A0" w14:textId="77777777" w:rsidR="001C4557" w:rsidRPr="00F37A9C" w:rsidRDefault="001C4557" w:rsidP="001C4557">
            <w:pPr>
              <w:ind w:left="226" w:hangingChars="94" w:hanging="226"/>
              <w:rPr>
                <w:ins w:id="24544" w:author="Fegie" w:date="2021-05-02T02:14:00Z"/>
                <w:rFonts w:ascii="標楷體" w:eastAsia="標楷體" w:hAnsi="標楷體"/>
              </w:rPr>
            </w:pPr>
            <w:ins w:id="24545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155054FB" w14:textId="77777777" w:rsidR="001C4557" w:rsidRDefault="001C4557" w:rsidP="001C4557">
            <w:pPr>
              <w:ind w:left="226" w:hangingChars="94" w:hanging="226"/>
              <w:rPr>
                <w:ins w:id="24546" w:author="Fegie" w:date="2021-05-02T02:14:00Z"/>
                <w:rFonts w:ascii="標楷體" w:eastAsia="標楷體" w:hAnsi="標楷體"/>
              </w:rPr>
            </w:pPr>
            <w:ins w:id="24547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24A85FAB" w14:textId="3D6C159F" w:rsidR="001C4557" w:rsidRDefault="001C4557" w:rsidP="001C4557">
            <w:pPr>
              <w:rPr>
                <w:ins w:id="24548" w:author="Fegie" w:date="2021-05-02T00:09:00Z"/>
                <w:rFonts w:ascii="標楷體" w:eastAsia="標楷體" w:hAnsi="標楷體"/>
              </w:rPr>
            </w:pPr>
            <w:ins w:id="24549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4550" w:author="Fegie" w:date="2021-05-02T02:17:00Z">
              <w:r>
                <w:rPr>
                  <w:rFonts w:ascii="標楷體" w:eastAsia="標楷體" w:hAnsi="標楷體"/>
                </w:rPr>
                <w:t>BankLoan</w:t>
              </w:r>
            </w:ins>
          </w:p>
        </w:tc>
      </w:tr>
      <w:tr w:rsidR="001C4557" w14:paraId="7056BB44" w14:textId="77777777" w:rsidTr="000C4C7B">
        <w:trPr>
          <w:trHeight w:val="291"/>
          <w:jc w:val="center"/>
          <w:ins w:id="24551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B7860" w14:textId="07E5CBDE" w:rsidR="001C4557" w:rsidRDefault="001C4557" w:rsidP="001C4557">
            <w:pPr>
              <w:rPr>
                <w:ins w:id="24552" w:author="Fegie" w:date="2021-05-02T01:47:00Z"/>
                <w:rFonts w:ascii="標楷體" w:eastAsia="標楷體" w:hAnsi="標楷體"/>
              </w:rPr>
            </w:pPr>
            <w:ins w:id="24553" w:author="Fegie" w:date="2021-05-02T01:47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E56C" w14:textId="6D1D848E" w:rsidR="001C4557" w:rsidRDefault="001C4557" w:rsidP="001C4557">
            <w:pPr>
              <w:rPr>
                <w:ins w:id="24554" w:author="Fegie" w:date="2021-05-02T01:47:00Z"/>
                <w:rFonts w:ascii="標楷體" w:eastAsia="標楷體" w:hAnsi="標楷體"/>
              </w:rPr>
            </w:pPr>
            <w:ins w:id="24555" w:author="Fegie" w:date="2021-05-02T01:47:00Z">
              <w:r>
                <w:rPr>
                  <w:rFonts w:ascii="標楷體" w:eastAsia="標楷體" w:hAnsi="標楷體" w:hint="eastAsia"/>
                </w:rPr>
                <w:t>其他流動負債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4551" w14:textId="7A77C818" w:rsidR="001C4557" w:rsidRDefault="001C4557" w:rsidP="001C4557">
            <w:pPr>
              <w:rPr>
                <w:ins w:id="24556" w:author="Fegie" w:date="2021-05-02T01:47:00Z"/>
                <w:rFonts w:ascii="標楷體" w:eastAsia="標楷體" w:hAnsi="標楷體"/>
              </w:rPr>
            </w:pPr>
            <w:ins w:id="24557" w:author="Fegie" w:date="2021-05-02T02:03:00Z">
              <w:del w:id="24558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4559" w:author="家榮 張" w:date="2021-05-06T18:53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2E92D" w14:textId="77777777" w:rsidR="001C4557" w:rsidRDefault="001C4557" w:rsidP="001C4557">
            <w:pPr>
              <w:rPr>
                <w:ins w:id="24560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83864" w14:textId="77777777" w:rsidR="001C4557" w:rsidRDefault="001C4557" w:rsidP="001C4557">
            <w:pPr>
              <w:rPr>
                <w:ins w:id="24561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83464" w14:textId="77777777" w:rsidR="001C4557" w:rsidRDefault="001C4557" w:rsidP="001C4557">
            <w:pPr>
              <w:rPr>
                <w:ins w:id="24562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E8E8F" w14:textId="46944DFA" w:rsidR="001C4557" w:rsidRDefault="001C4557" w:rsidP="001C4557">
            <w:pPr>
              <w:rPr>
                <w:ins w:id="24563" w:author="Fegie" w:date="2021-05-02T01:47:00Z"/>
                <w:rFonts w:ascii="標楷體" w:eastAsia="標楷體" w:hAnsi="標楷體"/>
              </w:rPr>
            </w:pPr>
            <w:ins w:id="24564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D7A0F" w14:textId="77777777" w:rsidR="001C4557" w:rsidRDefault="001C4557" w:rsidP="001C4557">
            <w:pPr>
              <w:rPr>
                <w:ins w:id="24565" w:author="Fegie" w:date="2021-05-02T02:14:00Z"/>
                <w:rFonts w:ascii="標楷體" w:eastAsia="標楷體" w:hAnsi="標楷體"/>
              </w:rPr>
            </w:pPr>
            <w:ins w:id="24566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1EA08451" w14:textId="77777777" w:rsidR="001C4557" w:rsidRPr="00F37A9C" w:rsidRDefault="001C4557" w:rsidP="001C4557">
            <w:pPr>
              <w:ind w:left="226" w:hangingChars="94" w:hanging="226"/>
              <w:rPr>
                <w:ins w:id="24567" w:author="Fegie" w:date="2021-05-02T02:14:00Z"/>
                <w:rFonts w:ascii="標楷體" w:eastAsia="標楷體" w:hAnsi="標楷體"/>
              </w:rPr>
            </w:pPr>
            <w:ins w:id="24568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0F00DC70" w14:textId="77777777" w:rsidR="001C4557" w:rsidRDefault="001C4557" w:rsidP="001C4557">
            <w:pPr>
              <w:ind w:left="226" w:hangingChars="94" w:hanging="226"/>
              <w:rPr>
                <w:ins w:id="24569" w:author="Fegie" w:date="2021-05-02T02:14:00Z"/>
                <w:rFonts w:ascii="標楷體" w:eastAsia="標楷體" w:hAnsi="標楷體"/>
              </w:rPr>
            </w:pPr>
            <w:ins w:id="24570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21FFE090" w14:textId="01F78331" w:rsidR="001C4557" w:rsidRDefault="001C4557" w:rsidP="001C4557">
            <w:pPr>
              <w:snapToGrid w:val="0"/>
              <w:ind w:left="238" w:hangingChars="99" w:hanging="238"/>
              <w:rPr>
                <w:ins w:id="24571" w:author="Fegie" w:date="2021-05-02T01:47:00Z"/>
                <w:rFonts w:ascii="標楷體" w:eastAsia="標楷體" w:hAnsi="標楷體"/>
                <w:color w:val="000000" w:themeColor="text1"/>
              </w:rPr>
            </w:pPr>
            <w:ins w:id="24572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4573" w:author="Fegie" w:date="2021-05-02T02:18:00Z">
              <w:r>
                <w:rPr>
                  <w:rFonts w:ascii="標楷體" w:eastAsia="標楷體" w:hAnsi="標楷體"/>
                </w:rPr>
                <w:t>OtherCurrLiab</w:t>
              </w:r>
            </w:ins>
          </w:p>
        </w:tc>
      </w:tr>
      <w:tr w:rsidR="001C4557" w14:paraId="74BA7091" w14:textId="77777777" w:rsidTr="000C4C7B">
        <w:trPr>
          <w:trHeight w:val="291"/>
          <w:jc w:val="center"/>
          <w:ins w:id="24574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BC39" w14:textId="694D8170" w:rsidR="001C4557" w:rsidRDefault="001C4557" w:rsidP="001C4557">
            <w:pPr>
              <w:rPr>
                <w:ins w:id="24575" w:author="Fegie" w:date="2021-05-02T01:47:00Z"/>
                <w:rFonts w:ascii="標楷體" w:eastAsia="標楷體" w:hAnsi="標楷體"/>
              </w:rPr>
            </w:pPr>
            <w:ins w:id="24576" w:author="Fegie" w:date="2021-05-02T01:47:00Z">
              <w:r>
                <w:rPr>
                  <w:rFonts w:ascii="標楷體" w:eastAsia="標楷體" w:hAnsi="標楷體" w:hint="eastAsia"/>
                </w:rPr>
                <w:t>15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8DC8" w14:textId="671C6F42" w:rsidR="001C4557" w:rsidRDefault="001C4557" w:rsidP="001C4557">
            <w:pPr>
              <w:rPr>
                <w:ins w:id="24577" w:author="Fegie" w:date="2021-05-02T01:47:00Z"/>
                <w:rFonts w:ascii="標楷體" w:eastAsia="標楷體" w:hAnsi="標楷體"/>
              </w:rPr>
            </w:pPr>
            <w:ins w:id="24578" w:author="Fegie" w:date="2021-05-02T01:47:00Z">
              <w:r>
                <w:rPr>
                  <w:rFonts w:ascii="標楷體" w:eastAsia="標楷體" w:hAnsi="標楷體" w:hint="eastAsia"/>
                </w:rPr>
                <w:t>長期負債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5F88A" w14:textId="5CFE0858" w:rsidR="001C4557" w:rsidRDefault="001C4557" w:rsidP="001C4557">
            <w:pPr>
              <w:rPr>
                <w:ins w:id="24579" w:author="Fegie" w:date="2021-05-02T01:47:00Z"/>
                <w:rFonts w:ascii="標楷體" w:eastAsia="標楷體" w:hAnsi="標楷體"/>
              </w:rPr>
            </w:pPr>
            <w:ins w:id="24580" w:author="Fegie" w:date="2021-05-02T02:03:00Z">
              <w:del w:id="24581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4582" w:author="家榮 張" w:date="2021-05-06T18:53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C9986" w14:textId="77777777" w:rsidR="001C4557" w:rsidRDefault="001C4557" w:rsidP="001C4557">
            <w:pPr>
              <w:rPr>
                <w:ins w:id="24583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AB040" w14:textId="77777777" w:rsidR="001C4557" w:rsidRDefault="001C4557" w:rsidP="001C4557">
            <w:pPr>
              <w:rPr>
                <w:ins w:id="24584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869C8" w14:textId="77777777" w:rsidR="001C4557" w:rsidRDefault="001C4557" w:rsidP="001C4557">
            <w:pPr>
              <w:rPr>
                <w:ins w:id="24585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EF207" w14:textId="1AE3185E" w:rsidR="001C4557" w:rsidRDefault="001C4557" w:rsidP="001C4557">
            <w:pPr>
              <w:rPr>
                <w:ins w:id="24586" w:author="Fegie" w:date="2021-05-02T01:47:00Z"/>
                <w:rFonts w:ascii="標楷體" w:eastAsia="標楷體" w:hAnsi="標楷體"/>
              </w:rPr>
            </w:pPr>
            <w:ins w:id="24587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DBE3" w14:textId="77777777" w:rsidR="001C4557" w:rsidRDefault="001C4557" w:rsidP="001C4557">
            <w:pPr>
              <w:rPr>
                <w:ins w:id="24588" w:author="Fegie" w:date="2021-05-02T02:14:00Z"/>
                <w:rFonts w:ascii="標楷體" w:eastAsia="標楷體" w:hAnsi="標楷體"/>
              </w:rPr>
            </w:pPr>
            <w:ins w:id="24589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0F6D8E33" w14:textId="77777777" w:rsidR="001C4557" w:rsidRPr="00F37A9C" w:rsidRDefault="001C4557" w:rsidP="001C4557">
            <w:pPr>
              <w:ind w:left="226" w:hangingChars="94" w:hanging="226"/>
              <w:rPr>
                <w:ins w:id="24590" w:author="Fegie" w:date="2021-05-02T02:14:00Z"/>
                <w:rFonts w:ascii="標楷體" w:eastAsia="標楷體" w:hAnsi="標楷體"/>
              </w:rPr>
            </w:pPr>
            <w:ins w:id="24591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78F50261" w14:textId="77777777" w:rsidR="001C4557" w:rsidRDefault="001C4557" w:rsidP="001C4557">
            <w:pPr>
              <w:ind w:left="226" w:hangingChars="94" w:hanging="226"/>
              <w:rPr>
                <w:ins w:id="24592" w:author="Fegie" w:date="2021-05-02T02:14:00Z"/>
                <w:rFonts w:ascii="標楷體" w:eastAsia="標楷體" w:hAnsi="標楷體"/>
              </w:rPr>
            </w:pPr>
            <w:ins w:id="24593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</w:t>
              </w:r>
              <w:r>
                <w:rPr>
                  <w:rFonts w:ascii="標楷體" w:eastAsia="標楷體" w:hAnsi="標楷體" w:hint="eastAsia"/>
                </w:rPr>
                <w:lastRenderedPageBreak/>
                <w:t>不可修改</w:t>
              </w:r>
            </w:ins>
          </w:p>
          <w:p w14:paraId="2927BE40" w14:textId="7990F4D7" w:rsidR="001C4557" w:rsidRDefault="001C4557" w:rsidP="001C4557">
            <w:pPr>
              <w:snapToGrid w:val="0"/>
              <w:ind w:left="238" w:hangingChars="99" w:hanging="238"/>
              <w:rPr>
                <w:ins w:id="24594" w:author="Fegie" w:date="2021-05-02T01:47:00Z"/>
                <w:rFonts w:ascii="標楷體" w:eastAsia="標楷體" w:hAnsi="標楷體"/>
                <w:color w:val="000000" w:themeColor="text1"/>
              </w:rPr>
            </w:pPr>
            <w:ins w:id="24595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4596" w:author="Fegie" w:date="2021-05-02T02:18:00Z">
              <w:r>
                <w:rPr>
                  <w:rFonts w:ascii="標楷體" w:eastAsia="標楷體" w:hAnsi="標楷體"/>
                </w:rPr>
                <w:t>LongLiab</w:t>
              </w:r>
            </w:ins>
          </w:p>
        </w:tc>
      </w:tr>
      <w:tr w:rsidR="001C4557" w14:paraId="66373D3A" w14:textId="77777777" w:rsidTr="000C4C7B">
        <w:trPr>
          <w:trHeight w:val="291"/>
          <w:jc w:val="center"/>
          <w:ins w:id="24597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FCF1E" w14:textId="34AB9B1D" w:rsidR="001C4557" w:rsidRDefault="001C4557" w:rsidP="001C4557">
            <w:pPr>
              <w:rPr>
                <w:ins w:id="24598" w:author="Fegie" w:date="2021-05-02T01:47:00Z"/>
                <w:rFonts w:ascii="標楷體" w:eastAsia="標楷體" w:hAnsi="標楷體"/>
              </w:rPr>
            </w:pPr>
            <w:ins w:id="24599" w:author="Fegie" w:date="2021-05-02T01:47:00Z">
              <w:r>
                <w:rPr>
                  <w:rFonts w:ascii="標楷體" w:eastAsia="標楷體" w:hAnsi="標楷體" w:hint="eastAsia"/>
                </w:rPr>
                <w:lastRenderedPageBreak/>
                <w:t>16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9A6DD" w14:textId="655142BF" w:rsidR="001C4557" w:rsidRDefault="001C4557" w:rsidP="001C4557">
            <w:pPr>
              <w:rPr>
                <w:ins w:id="24600" w:author="Fegie" w:date="2021-05-02T01:47:00Z"/>
                <w:rFonts w:ascii="標楷體" w:eastAsia="標楷體" w:hAnsi="標楷體"/>
              </w:rPr>
            </w:pPr>
            <w:ins w:id="24601" w:author="Fegie" w:date="2021-05-02T01:47:00Z">
              <w:r>
                <w:rPr>
                  <w:rFonts w:ascii="標楷體" w:eastAsia="標楷體" w:hAnsi="標楷體" w:hint="eastAsia"/>
                </w:rPr>
                <w:t>其他負債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33497" w14:textId="62A9AA66" w:rsidR="001C4557" w:rsidRDefault="001C4557" w:rsidP="001C4557">
            <w:pPr>
              <w:rPr>
                <w:ins w:id="24602" w:author="Fegie" w:date="2021-05-02T01:47:00Z"/>
                <w:rFonts w:ascii="標楷體" w:eastAsia="標楷體" w:hAnsi="標楷體"/>
              </w:rPr>
            </w:pPr>
            <w:ins w:id="24603" w:author="Fegie" w:date="2021-05-02T02:03:00Z">
              <w:del w:id="24604" w:author="家榮 張" w:date="2021-05-06T18:53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4605" w:author="家榮 張" w:date="2021-05-06T18:53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5698F" w14:textId="77777777" w:rsidR="001C4557" w:rsidRDefault="001C4557" w:rsidP="001C4557">
            <w:pPr>
              <w:rPr>
                <w:ins w:id="24606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F7196" w14:textId="77777777" w:rsidR="001C4557" w:rsidRDefault="001C4557" w:rsidP="001C4557">
            <w:pPr>
              <w:rPr>
                <w:ins w:id="24607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4AC7" w14:textId="77777777" w:rsidR="001C4557" w:rsidRDefault="001C4557" w:rsidP="001C4557">
            <w:pPr>
              <w:rPr>
                <w:ins w:id="24608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2927B" w14:textId="75303CEE" w:rsidR="001C4557" w:rsidRDefault="001C4557" w:rsidP="001C4557">
            <w:pPr>
              <w:rPr>
                <w:ins w:id="24609" w:author="Fegie" w:date="2021-05-02T01:47:00Z"/>
                <w:rFonts w:ascii="標楷體" w:eastAsia="標楷體" w:hAnsi="標楷體"/>
              </w:rPr>
            </w:pPr>
            <w:ins w:id="24610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F4196" w14:textId="77777777" w:rsidR="001C4557" w:rsidRDefault="001C4557" w:rsidP="001C4557">
            <w:pPr>
              <w:rPr>
                <w:ins w:id="24611" w:author="Fegie" w:date="2021-05-02T02:14:00Z"/>
                <w:rFonts w:ascii="標楷體" w:eastAsia="標楷體" w:hAnsi="標楷體"/>
              </w:rPr>
            </w:pPr>
            <w:ins w:id="24612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37F3E053" w14:textId="77777777" w:rsidR="001C4557" w:rsidRPr="00F37A9C" w:rsidRDefault="001C4557" w:rsidP="001C4557">
            <w:pPr>
              <w:ind w:left="226" w:hangingChars="94" w:hanging="226"/>
              <w:rPr>
                <w:ins w:id="24613" w:author="Fegie" w:date="2021-05-02T02:14:00Z"/>
                <w:rFonts w:ascii="標楷體" w:eastAsia="標楷體" w:hAnsi="標楷體"/>
              </w:rPr>
            </w:pPr>
            <w:ins w:id="24614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21F198E9" w14:textId="77777777" w:rsidR="001C4557" w:rsidRDefault="001C4557" w:rsidP="001C4557">
            <w:pPr>
              <w:ind w:left="226" w:hangingChars="94" w:hanging="226"/>
              <w:rPr>
                <w:ins w:id="24615" w:author="Fegie" w:date="2021-05-02T02:14:00Z"/>
                <w:rFonts w:ascii="標楷體" w:eastAsia="標楷體" w:hAnsi="標楷體"/>
              </w:rPr>
            </w:pPr>
            <w:ins w:id="24616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7E5A3885" w14:textId="43883A8F" w:rsidR="001C4557" w:rsidRDefault="001C4557" w:rsidP="001C4557">
            <w:pPr>
              <w:snapToGrid w:val="0"/>
              <w:ind w:left="238" w:hangingChars="99" w:hanging="238"/>
              <w:rPr>
                <w:ins w:id="24617" w:author="Fegie" w:date="2021-05-02T01:47:00Z"/>
                <w:rFonts w:ascii="標楷體" w:eastAsia="標楷體" w:hAnsi="標楷體"/>
                <w:color w:val="000000" w:themeColor="text1"/>
              </w:rPr>
            </w:pPr>
            <w:ins w:id="24618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4619" w:author="Fegie" w:date="2021-05-02T02:18:00Z">
              <w:r>
                <w:rPr>
                  <w:rFonts w:ascii="標楷體" w:eastAsia="標楷體" w:hAnsi="標楷體"/>
                </w:rPr>
                <w:t>OtherLiab</w:t>
              </w:r>
            </w:ins>
          </w:p>
        </w:tc>
      </w:tr>
      <w:tr w:rsidR="001C4557" w14:paraId="4D5C14B4" w14:textId="77777777" w:rsidTr="000C4C7B">
        <w:trPr>
          <w:trHeight w:val="291"/>
          <w:jc w:val="center"/>
          <w:ins w:id="24620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53AED" w14:textId="48BA4EEA" w:rsidR="001C4557" w:rsidRDefault="001C4557" w:rsidP="001C4557">
            <w:pPr>
              <w:rPr>
                <w:ins w:id="24621" w:author="Fegie" w:date="2021-05-02T01:47:00Z"/>
                <w:rFonts w:ascii="標楷體" w:eastAsia="標楷體" w:hAnsi="標楷體"/>
              </w:rPr>
            </w:pPr>
            <w:ins w:id="24622" w:author="Fegie" w:date="2021-05-02T01:47:00Z">
              <w:r>
                <w:rPr>
                  <w:rFonts w:ascii="標楷體" w:eastAsia="標楷體" w:hAnsi="標楷體" w:hint="eastAsia"/>
                </w:rPr>
                <w:t>17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261B4" w14:textId="7AEFB2CB" w:rsidR="001C4557" w:rsidRDefault="001C4557" w:rsidP="001C4557">
            <w:pPr>
              <w:rPr>
                <w:ins w:id="24623" w:author="Fegie" w:date="2021-05-02T01:47:00Z"/>
                <w:rFonts w:ascii="標楷體" w:eastAsia="標楷體" w:hAnsi="標楷體"/>
              </w:rPr>
            </w:pPr>
            <w:ins w:id="24624" w:author="Fegie" w:date="2021-05-02T01:47:00Z">
              <w:r>
                <w:rPr>
                  <w:rFonts w:ascii="標楷體" w:eastAsia="標楷體" w:hAnsi="標楷體" w:hint="eastAsia"/>
                </w:rPr>
                <w:t>淨值總額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F46E" w14:textId="566F91AA" w:rsidR="001C4557" w:rsidRDefault="001C4557" w:rsidP="001C4557">
            <w:pPr>
              <w:rPr>
                <w:ins w:id="24625" w:author="Fegie" w:date="2021-05-02T01:47:00Z"/>
                <w:rFonts w:ascii="標楷體" w:eastAsia="標楷體" w:hAnsi="標楷體"/>
              </w:rPr>
            </w:pPr>
            <w:ins w:id="24626" w:author="Fegie" w:date="2021-05-02T02:03:00Z">
              <w:del w:id="24627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4628" w:author="家榮 張" w:date="2021-05-06T18:54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00916" w14:textId="77777777" w:rsidR="001C4557" w:rsidRDefault="001C4557" w:rsidP="001C4557">
            <w:pPr>
              <w:rPr>
                <w:ins w:id="24629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964C3" w14:textId="77777777" w:rsidR="001C4557" w:rsidRDefault="001C4557" w:rsidP="001C4557">
            <w:pPr>
              <w:rPr>
                <w:ins w:id="24630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B6987" w14:textId="77777777" w:rsidR="001C4557" w:rsidRDefault="001C4557" w:rsidP="001C4557">
            <w:pPr>
              <w:rPr>
                <w:ins w:id="24631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2DF8" w14:textId="1130E155" w:rsidR="001C4557" w:rsidRDefault="001C4557" w:rsidP="001C4557">
            <w:pPr>
              <w:rPr>
                <w:ins w:id="24632" w:author="Fegie" w:date="2021-05-02T01:47:00Z"/>
                <w:rFonts w:ascii="標楷體" w:eastAsia="標楷體" w:hAnsi="標楷體"/>
              </w:rPr>
            </w:pPr>
            <w:ins w:id="24633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28C40" w14:textId="77777777" w:rsidR="001C4557" w:rsidRDefault="001C4557" w:rsidP="001C4557">
            <w:pPr>
              <w:rPr>
                <w:ins w:id="24634" w:author="Fegie" w:date="2021-05-02T02:14:00Z"/>
                <w:rFonts w:ascii="標楷體" w:eastAsia="標楷體" w:hAnsi="標楷體"/>
              </w:rPr>
            </w:pPr>
            <w:ins w:id="24635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62EB4CF0" w14:textId="77777777" w:rsidR="001C4557" w:rsidRPr="00F37A9C" w:rsidRDefault="001C4557" w:rsidP="001C4557">
            <w:pPr>
              <w:ind w:left="226" w:hangingChars="94" w:hanging="226"/>
              <w:rPr>
                <w:ins w:id="24636" w:author="Fegie" w:date="2021-05-02T02:14:00Z"/>
                <w:rFonts w:ascii="標楷體" w:eastAsia="標楷體" w:hAnsi="標楷體"/>
              </w:rPr>
            </w:pPr>
            <w:ins w:id="24637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77F37D48" w14:textId="77777777" w:rsidR="001C4557" w:rsidRDefault="001C4557" w:rsidP="001C4557">
            <w:pPr>
              <w:ind w:left="226" w:hangingChars="94" w:hanging="226"/>
              <w:rPr>
                <w:ins w:id="24638" w:author="Fegie" w:date="2021-05-02T02:14:00Z"/>
                <w:rFonts w:ascii="標楷體" w:eastAsia="標楷體" w:hAnsi="標楷體"/>
              </w:rPr>
            </w:pPr>
            <w:ins w:id="24639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11DC5957" w14:textId="2F8E88B0" w:rsidR="001C4557" w:rsidRDefault="001C4557" w:rsidP="001C4557">
            <w:pPr>
              <w:snapToGrid w:val="0"/>
              <w:ind w:left="238" w:hangingChars="99" w:hanging="238"/>
              <w:rPr>
                <w:ins w:id="24640" w:author="Fegie" w:date="2021-05-02T01:47:00Z"/>
                <w:rFonts w:ascii="標楷體" w:eastAsia="標楷體" w:hAnsi="標楷體"/>
                <w:color w:val="000000" w:themeColor="text1"/>
              </w:rPr>
            </w:pPr>
            <w:ins w:id="24641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4642" w:author="Fegie" w:date="2021-05-02T02:18:00Z">
              <w:r>
                <w:rPr>
                  <w:rFonts w:ascii="標楷體" w:eastAsia="標楷體" w:hAnsi="標楷體"/>
                </w:rPr>
                <w:t>NewWorthTotal</w:t>
              </w:r>
            </w:ins>
          </w:p>
        </w:tc>
      </w:tr>
      <w:tr w:rsidR="001C4557" w14:paraId="7564CC94" w14:textId="77777777" w:rsidTr="000C4C7B">
        <w:trPr>
          <w:trHeight w:val="291"/>
          <w:jc w:val="center"/>
          <w:ins w:id="24643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3519B" w14:textId="6B8BFD4A" w:rsidR="001C4557" w:rsidRDefault="001C4557" w:rsidP="001C4557">
            <w:pPr>
              <w:rPr>
                <w:ins w:id="24644" w:author="Fegie" w:date="2021-05-02T01:47:00Z"/>
                <w:rFonts w:ascii="標楷體" w:eastAsia="標楷體" w:hAnsi="標楷體"/>
              </w:rPr>
            </w:pPr>
            <w:ins w:id="24645" w:author="Fegie" w:date="2021-05-02T01:47:00Z">
              <w:r>
                <w:rPr>
                  <w:rFonts w:ascii="標楷體" w:eastAsia="標楷體" w:hAnsi="標楷體" w:hint="eastAsia"/>
                </w:rPr>
                <w:t>18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E565D" w14:textId="0E3884D0" w:rsidR="001C4557" w:rsidRDefault="001C4557" w:rsidP="001C4557">
            <w:pPr>
              <w:rPr>
                <w:ins w:id="24646" w:author="Fegie" w:date="2021-05-02T01:47:00Z"/>
                <w:rFonts w:ascii="標楷體" w:eastAsia="標楷體" w:hAnsi="標楷體"/>
              </w:rPr>
            </w:pPr>
            <w:ins w:id="24647" w:author="Fegie" w:date="2021-05-02T01:48:00Z">
              <w:r>
                <w:rPr>
                  <w:rFonts w:ascii="標楷體" w:eastAsia="標楷體" w:hAnsi="標楷體" w:hint="eastAsia"/>
                </w:rPr>
                <w:t>資本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40A53" w14:textId="4F0E4320" w:rsidR="001C4557" w:rsidRDefault="001C4557" w:rsidP="001C4557">
            <w:pPr>
              <w:rPr>
                <w:ins w:id="24648" w:author="Fegie" w:date="2021-05-02T01:47:00Z"/>
                <w:rFonts w:ascii="標楷體" w:eastAsia="標楷體" w:hAnsi="標楷體"/>
              </w:rPr>
            </w:pPr>
            <w:ins w:id="24649" w:author="Fegie" w:date="2021-05-02T02:03:00Z">
              <w:del w:id="24650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4651" w:author="家榮 張" w:date="2021-05-06T18:54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CD225" w14:textId="77777777" w:rsidR="001C4557" w:rsidRDefault="001C4557" w:rsidP="001C4557">
            <w:pPr>
              <w:rPr>
                <w:ins w:id="24652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68D8F" w14:textId="77777777" w:rsidR="001C4557" w:rsidRDefault="001C4557" w:rsidP="001C4557">
            <w:pPr>
              <w:rPr>
                <w:ins w:id="24653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1A907" w14:textId="77777777" w:rsidR="001C4557" w:rsidRDefault="001C4557" w:rsidP="001C4557">
            <w:pPr>
              <w:rPr>
                <w:ins w:id="24654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E319A" w14:textId="76AD9883" w:rsidR="001C4557" w:rsidRDefault="001C4557" w:rsidP="001C4557">
            <w:pPr>
              <w:rPr>
                <w:ins w:id="24655" w:author="Fegie" w:date="2021-05-02T01:47:00Z"/>
                <w:rFonts w:ascii="標楷體" w:eastAsia="標楷體" w:hAnsi="標楷體"/>
              </w:rPr>
            </w:pPr>
            <w:ins w:id="24656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C6A5" w14:textId="77777777" w:rsidR="001C4557" w:rsidRDefault="001C4557" w:rsidP="001C4557">
            <w:pPr>
              <w:rPr>
                <w:ins w:id="24657" w:author="Fegie" w:date="2021-05-02T02:14:00Z"/>
                <w:rFonts w:ascii="標楷體" w:eastAsia="標楷體" w:hAnsi="標楷體"/>
              </w:rPr>
            </w:pPr>
            <w:ins w:id="24658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6FB37D82" w14:textId="77777777" w:rsidR="001C4557" w:rsidRPr="00F37A9C" w:rsidRDefault="001C4557" w:rsidP="001C4557">
            <w:pPr>
              <w:ind w:left="226" w:hangingChars="94" w:hanging="226"/>
              <w:rPr>
                <w:ins w:id="24659" w:author="Fegie" w:date="2021-05-02T02:14:00Z"/>
                <w:rFonts w:ascii="標楷體" w:eastAsia="標楷體" w:hAnsi="標楷體"/>
              </w:rPr>
            </w:pPr>
            <w:ins w:id="24660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53E2CEB3" w14:textId="77777777" w:rsidR="001C4557" w:rsidRDefault="001C4557" w:rsidP="001C4557">
            <w:pPr>
              <w:ind w:left="226" w:hangingChars="94" w:hanging="226"/>
              <w:rPr>
                <w:ins w:id="24661" w:author="Fegie" w:date="2021-05-02T02:14:00Z"/>
                <w:rFonts w:ascii="標楷體" w:eastAsia="標楷體" w:hAnsi="標楷體"/>
              </w:rPr>
            </w:pPr>
            <w:ins w:id="24662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4A81ECC3" w14:textId="219DDD31" w:rsidR="001C4557" w:rsidRDefault="001C4557" w:rsidP="001C4557">
            <w:pPr>
              <w:snapToGrid w:val="0"/>
              <w:ind w:left="238" w:hangingChars="99" w:hanging="238"/>
              <w:rPr>
                <w:ins w:id="24663" w:author="Fegie" w:date="2021-05-02T01:47:00Z"/>
                <w:rFonts w:ascii="標楷體" w:eastAsia="標楷體" w:hAnsi="標楷體"/>
                <w:color w:val="000000" w:themeColor="text1"/>
              </w:rPr>
            </w:pPr>
            <w:ins w:id="24664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4665" w:author="Fegie" w:date="2021-05-02T02:18:00Z">
              <w:r>
                <w:rPr>
                  <w:rFonts w:ascii="標楷體" w:eastAsia="標楷體" w:hAnsi="標楷體"/>
                </w:rPr>
                <w:t>Capit</w:t>
              </w:r>
            </w:ins>
            <w:ins w:id="24666" w:author="Fegie" w:date="2021-05-02T02:19:00Z">
              <w:r>
                <w:rPr>
                  <w:rFonts w:ascii="標楷體" w:eastAsia="標楷體" w:hAnsi="標楷體"/>
                </w:rPr>
                <w:t>al</w:t>
              </w:r>
            </w:ins>
          </w:p>
        </w:tc>
      </w:tr>
      <w:tr w:rsidR="001C4557" w14:paraId="1982524B" w14:textId="77777777" w:rsidTr="000C4C7B">
        <w:trPr>
          <w:trHeight w:val="291"/>
          <w:jc w:val="center"/>
          <w:ins w:id="24667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E6DA" w14:textId="5FB19EAD" w:rsidR="001C4557" w:rsidRDefault="001C4557" w:rsidP="001C4557">
            <w:pPr>
              <w:rPr>
                <w:ins w:id="24668" w:author="Fegie" w:date="2021-05-02T01:47:00Z"/>
                <w:rFonts w:ascii="標楷體" w:eastAsia="標楷體" w:hAnsi="標楷體"/>
              </w:rPr>
            </w:pPr>
            <w:ins w:id="24669" w:author="Fegie" w:date="2021-05-02T01:48:00Z">
              <w:r>
                <w:rPr>
                  <w:rFonts w:ascii="標楷體" w:eastAsia="標楷體" w:hAnsi="標楷體" w:hint="eastAsia"/>
                </w:rPr>
                <w:t>19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00061" w14:textId="56561AA6" w:rsidR="001C4557" w:rsidRDefault="001C4557" w:rsidP="001C4557">
            <w:pPr>
              <w:rPr>
                <w:ins w:id="24670" w:author="Fegie" w:date="2021-05-02T01:47:00Z"/>
                <w:rFonts w:ascii="標楷體" w:eastAsia="標楷體" w:hAnsi="標楷體"/>
              </w:rPr>
            </w:pPr>
            <w:ins w:id="24671" w:author="Fegie" w:date="2021-05-02T01:48:00Z">
              <w:r>
                <w:rPr>
                  <w:rFonts w:ascii="標楷體" w:eastAsia="標楷體" w:hAnsi="標楷體" w:hint="eastAsia"/>
                </w:rPr>
                <w:t>公積保留盈餘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B5225" w14:textId="11322302" w:rsidR="001C4557" w:rsidRDefault="001C4557" w:rsidP="001C4557">
            <w:pPr>
              <w:rPr>
                <w:ins w:id="24672" w:author="Fegie" w:date="2021-05-02T01:47:00Z"/>
                <w:rFonts w:ascii="標楷體" w:eastAsia="標楷體" w:hAnsi="標楷體"/>
              </w:rPr>
            </w:pPr>
            <w:ins w:id="24673" w:author="Fegie" w:date="2021-05-02T02:03:00Z">
              <w:del w:id="24674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4675" w:author="家榮 張" w:date="2021-05-06T18:54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B252B" w14:textId="77777777" w:rsidR="001C4557" w:rsidRDefault="001C4557" w:rsidP="001C4557">
            <w:pPr>
              <w:rPr>
                <w:ins w:id="24676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DA04A" w14:textId="77777777" w:rsidR="001C4557" w:rsidRDefault="001C4557" w:rsidP="001C4557">
            <w:pPr>
              <w:rPr>
                <w:ins w:id="24677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AFD2B" w14:textId="77777777" w:rsidR="001C4557" w:rsidRDefault="001C4557" w:rsidP="001C4557">
            <w:pPr>
              <w:rPr>
                <w:ins w:id="24678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F1CA2" w14:textId="0C75170D" w:rsidR="001C4557" w:rsidRDefault="001C4557" w:rsidP="001C4557">
            <w:pPr>
              <w:rPr>
                <w:ins w:id="24679" w:author="Fegie" w:date="2021-05-02T01:47:00Z"/>
                <w:rFonts w:ascii="標楷體" w:eastAsia="標楷體" w:hAnsi="標楷體"/>
              </w:rPr>
            </w:pPr>
            <w:ins w:id="24680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DF5C4" w14:textId="77777777" w:rsidR="001C4557" w:rsidRDefault="001C4557" w:rsidP="001C4557">
            <w:pPr>
              <w:rPr>
                <w:ins w:id="24681" w:author="Fegie" w:date="2021-05-02T02:14:00Z"/>
                <w:rFonts w:ascii="標楷體" w:eastAsia="標楷體" w:hAnsi="標楷體"/>
              </w:rPr>
            </w:pPr>
            <w:ins w:id="24682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260A1CF9" w14:textId="77777777" w:rsidR="001C4557" w:rsidRPr="00F37A9C" w:rsidRDefault="001C4557" w:rsidP="001C4557">
            <w:pPr>
              <w:ind w:left="226" w:hangingChars="94" w:hanging="226"/>
              <w:rPr>
                <w:ins w:id="24683" w:author="Fegie" w:date="2021-05-02T02:14:00Z"/>
                <w:rFonts w:ascii="標楷體" w:eastAsia="標楷體" w:hAnsi="標楷體"/>
              </w:rPr>
            </w:pPr>
            <w:ins w:id="24684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6D063BD8" w14:textId="77777777" w:rsidR="001C4557" w:rsidRDefault="001C4557" w:rsidP="001C4557">
            <w:pPr>
              <w:ind w:left="226" w:hangingChars="94" w:hanging="226"/>
              <w:rPr>
                <w:ins w:id="24685" w:author="Fegie" w:date="2021-05-02T02:14:00Z"/>
                <w:rFonts w:ascii="標楷體" w:eastAsia="標楷體" w:hAnsi="標楷體"/>
              </w:rPr>
            </w:pPr>
            <w:ins w:id="24686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2CFA4DAB" w14:textId="54AD40CB" w:rsidR="001C4557" w:rsidRDefault="001C4557" w:rsidP="001C4557">
            <w:pPr>
              <w:snapToGrid w:val="0"/>
              <w:ind w:left="238" w:hangingChars="99" w:hanging="238"/>
              <w:rPr>
                <w:ins w:id="24687" w:author="Fegie" w:date="2021-05-02T01:47:00Z"/>
                <w:rFonts w:ascii="標楷體" w:eastAsia="標楷體" w:hAnsi="標楷體"/>
                <w:color w:val="000000" w:themeColor="text1"/>
              </w:rPr>
            </w:pPr>
            <w:ins w:id="24688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4689" w:author="Fegie" w:date="2021-05-02T02:19:00Z">
              <w:r>
                <w:rPr>
                  <w:rFonts w:ascii="標楷體" w:eastAsia="標楷體" w:hAnsi="標楷體"/>
                </w:rPr>
                <w:t>RetainEarning</w:t>
              </w:r>
            </w:ins>
          </w:p>
        </w:tc>
      </w:tr>
      <w:tr w:rsidR="001C4557" w14:paraId="528FB1B1" w14:textId="77777777" w:rsidTr="000C4C7B">
        <w:trPr>
          <w:trHeight w:val="291"/>
          <w:jc w:val="center"/>
          <w:ins w:id="24690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2C0F3" w14:textId="5D1FB4E0" w:rsidR="001C4557" w:rsidRDefault="001C4557" w:rsidP="001C4557">
            <w:pPr>
              <w:rPr>
                <w:ins w:id="24691" w:author="Fegie" w:date="2021-05-02T01:47:00Z"/>
                <w:rFonts w:ascii="標楷體" w:eastAsia="標楷體" w:hAnsi="標楷體"/>
              </w:rPr>
            </w:pPr>
            <w:ins w:id="24692" w:author="Fegie" w:date="2021-05-02T01:48:00Z">
              <w:r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11D12" w14:textId="5D1C3079" w:rsidR="001C4557" w:rsidRDefault="001C4557" w:rsidP="001C4557">
            <w:pPr>
              <w:rPr>
                <w:ins w:id="24693" w:author="Fegie" w:date="2021-05-02T01:47:00Z"/>
                <w:rFonts w:ascii="標楷體" w:eastAsia="標楷體" w:hAnsi="標楷體"/>
              </w:rPr>
            </w:pPr>
            <w:ins w:id="24694" w:author="Fegie" w:date="2021-05-02T01:48:00Z">
              <w:r>
                <w:rPr>
                  <w:rFonts w:ascii="標楷體" w:eastAsia="標楷體" w:hAnsi="標楷體" w:hint="eastAsia"/>
                </w:rPr>
                <w:t>營業收入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4F981" w14:textId="2CAD44C7" w:rsidR="001C4557" w:rsidRDefault="001C4557" w:rsidP="001C4557">
            <w:pPr>
              <w:rPr>
                <w:ins w:id="24695" w:author="Fegie" w:date="2021-05-02T01:47:00Z"/>
                <w:rFonts w:ascii="標楷體" w:eastAsia="標楷體" w:hAnsi="標楷體"/>
              </w:rPr>
            </w:pPr>
            <w:ins w:id="24696" w:author="Fegie" w:date="2021-05-02T02:03:00Z">
              <w:del w:id="24697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4698" w:author="家榮 張" w:date="2021-05-06T18:54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AC06" w14:textId="77777777" w:rsidR="001C4557" w:rsidRDefault="001C4557" w:rsidP="001C4557">
            <w:pPr>
              <w:rPr>
                <w:ins w:id="24699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813B5" w14:textId="77777777" w:rsidR="001C4557" w:rsidRDefault="001C4557" w:rsidP="001C4557">
            <w:pPr>
              <w:rPr>
                <w:ins w:id="24700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8E312" w14:textId="77777777" w:rsidR="001C4557" w:rsidRDefault="001C4557" w:rsidP="001C4557">
            <w:pPr>
              <w:rPr>
                <w:ins w:id="24701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BEBA0" w14:textId="34309900" w:rsidR="001C4557" w:rsidRDefault="001C4557" w:rsidP="001C4557">
            <w:pPr>
              <w:rPr>
                <w:ins w:id="24702" w:author="Fegie" w:date="2021-05-02T01:47:00Z"/>
                <w:rFonts w:ascii="標楷體" w:eastAsia="標楷體" w:hAnsi="標楷體"/>
              </w:rPr>
            </w:pPr>
            <w:ins w:id="24703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14E84" w14:textId="77777777" w:rsidR="001C4557" w:rsidRDefault="001C4557" w:rsidP="001C4557">
            <w:pPr>
              <w:rPr>
                <w:ins w:id="24704" w:author="Fegie" w:date="2021-05-02T02:14:00Z"/>
                <w:rFonts w:ascii="標楷體" w:eastAsia="標楷體" w:hAnsi="標楷體"/>
              </w:rPr>
            </w:pPr>
            <w:ins w:id="24705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4E2E1C82" w14:textId="77777777" w:rsidR="001C4557" w:rsidRPr="00F37A9C" w:rsidRDefault="001C4557" w:rsidP="001C4557">
            <w:pPr>
              <w:ind w:left="226" w:hangingChars="94" w:hanging="226"/>
              <w:rPr>
                <w:ins w:id="24706" w:author="Fegie" w:date="2021-05-02T02:14:00Z"/>
                <w:rFonts w:ascii="標楷體" w:eastAsia="標楷體" w:hAnsi="標楷體"/>
              </w:rPr>
            </w:pPr>
            <w:ins w:id="24707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5A08791F" w14:textId="77777777" w:rsidR="001C4557" w:rsidRDefault="001C4557" w:rsidP="001C4557">
            <w:pPr>
              <w:ind w:left="226" w:hangingChars="94" w:hanging="226"/>
              <w:rPr>
                <w:ins w:id="24708" w:author="Fegie" w:date="2021-05-02T02:14:00Z"/>
                <w:rFonts w:ascii="標楷體" w:eastAsia="標楷體" w:hAnsi="標楷體"/>
              </w:rPr>
            </w:pPr>
            <w:ins w:id="24709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407B3AE8" w14:textId="05C3426E" w:rsidR="001C4557" w:rsidRDefault="001C4557" w:rsidP="001C4557">
            <w:pPr>
              <w:snapToGrid w:val="0"/>
              <w:ind w:left="238" w:hangingChars="99" w:hanging="238"/>
              <w:rPr>
                <w:ins w:id="24710" w:author="Fegie" w:date="2021-05-02T01:47:00Z"/>
                <w:rFonts w:ascii="標楷體" w:eastAsia="標楷體" w:hAnsi="標楷體"/>
                <w:color w:val="000000" w:themeColor="text1"/>
              </w:rPr>
            </w:pPr>
            <w:ins w:id="24711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4712" w:author="Fegie" w:date="2021-05-02T02:19:00Z">
              <w:r>
                <w:rPr>
                  <w:rFonts w:ascii="標楷體" w:eastAsia="標楷體" w:hAnsi="標楷體"/>
                </w:rPr>
                <w:t>O</w:t>
              </w:r>
            </w:ins>
            <w:ins w:id="24713" w:author="Fegie" w:date="2021-05-02T02:20:00Z">
              <w:r>
                <w:rPr>
                  <w:rFonts w:ascii="標楷體" w:eastAsia="標楷體" w:hAnsi="標楷體"/>
                </w:rPr>
                <w:t>p</w:t>
              </w:r>
            </w:ins>
            <w:ins w:id="24714" w:author="Fegie" w:date="2021-05-02T02:19:00Z">
              <w:r>
                <w:rPr>
                  <w:rFonts w:ascii="標楷體" w:eastAsia="標楷體" w:hAnsi="標楷體"/>
                </w:rPr>
                <w:t>Income</w:t>
              </w:r>
            </w:ins>
          </w:p>
        </w:tc>
      </w:tr>
      <w:tr w:rsidR="001C4557" w14:paraId="5A277D45" w14:textId="77777777" w:rsidTr="000C4C7B">
        <w:trPr>
          <w:trHeight w:val="291"/>
          <w:jc w:val="center"/>
          <w:ins w:id="24715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EB2F2" w14:textId="3B33E95F" w:rsidR="001C4557" w:rsidRDefault="001C4557" w:rsidP="001C4557">
            <w:pPr>
              <w:rPr>
                <w:ins w:id="24716" w:author="Fegie" w:date="2021-05-02T01:47:00Z"/>
                <w:rFonts w:ascii="標楷體" w:eastAsia="標楷體" w:hAnsi="標楷體"/>
              </w:rPr>
            </w:pPr>
            <w:ins w:id="24717" w:author="Fegie" w:date="2021-05-02T01:48:00Z">
              <w:r>
                <w:rPr>
                  <w:rFonts w:ascii="標楷體" w:eastAsia="標楷體" w:hAnsi="標楷體" w:hint="eastAsia"/>
                </w:rPr>
                <w:t>21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3DA1C" w14:textId="1BDF735D" w:rsidR="001C4557" w:rsidRDefault="001C4557" w:rsidP="001C4557">
            <w:pPr>
              <w:rPr>
                <w:ins w:id="24718" w:author="Fegie" w:date="2021-05-02T01:47:00Z"/>
                <w:rFonts w:ascii="標楷體" w:eastAsia="標楷體" w:hAnsi="標楷體"/>
              </w:rPr>
            </w:pPr>
            <w:ins w:id="24719" w:author="Fegie" w:date="2021-05-02T01:48:00Z">
              <w:r>
                <w:rPr>
                  <w:rFonts w:ascii="標楷體" w:eastAsia="標楷體" w:hAnsi="標楷體" w:hint="eastAsia"/>
                </w:rPr>
                <w:t>營業成本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491A" w14:textId="0F1F82A9" w:rsidR="001C4557" w:rsidRDefault="001C4557" w:rsidP="001C4557">
            <w:pPr>
              <w:rPr>
                <w:ins w:id="24720" w:author="Fegie" w:date="2021-05-02T01:47:00Z"/>
                <w:rFonts w:ascii="標楷體" w:eastAsia="標楷體" w:hAnsi="標楷體"/>
              </w:rPr>
            </w:pPr>
            <w:ins w:id="24721" w:author="Fegie" w:date="2021-05-02T02:03:00Z">
              <w:del w:id="24722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4723" w:author="家榮 張" w:date="2021-05-06T18:54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837A0" w14:textId="77777777" w:rsidR="001C4557" w:rsidRDefault="001C4557" w:rsidP="001C4557">
            <w:pPr>
              <w:rPr>
                <w:ins w:id="24724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AAC0D" w14:textId="77777777" w:rsidR="001C4557" w:rsidRDefault="001C4557" w:rsidP="001C4557">
            <w:pPr>
              <w:rPr>
                <w:ins w:id="24725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27AA" w14:textId="77777777" w:rsidR="001C4557" w:rsidRDefault="001C4557" w:rsidP="001C4557">
            <w:pPr>
              <w:rPr>
                <w:ins w:id="24726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9A6C3" w14:textId="24F26013" w:rsidR="001C4557" w:rsidRDefault="001C4557" w:rsidP="001C4557">
            <w:pPr>
              <w:rPr>
                <w:ins w:id="24727" w:author="Fegie" w:date="2021-05-02T01:47:00Z"/>
                <w:rFonts w:ascii="標楷體" w:eastAsia="標楷體" w:hAnsi="標楷體"/>
              </w:rPr>
            </w:pPr>
            <w:ins w:id="24728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F16A6" w14:textId="77777777" w:rsidR="001C4557" w:rsidRDefault="001C4557" w:rsidP="001C4557">
            <w:pPr>
              <w:rPr>
                <w:ins w:id="24729" w:author="Fegie" w:date="2021-05-02T02:14:00Z"/>
                <w:rFonts w:ascii="標楷體" w:eastAsia="標楷體" w:hAnsi="標楷體"/>
              </w:rPr>
            </w:pPr>
            <w:ins w:id="24730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0EE4C09D" w14:textId="77777777" w:rsidR="001C4557" w:rsidRPr="00F37A9C" w:rsidRDefault="001C4557" w:rsidP="001C4557">
            <w:pPr>
              <w:ind w:left="226" w:hangingChars="94" w:hanging="226"/>
              <w:rPr>
                <w:ins w:id="24731" w:author="Fegie" w:date="2021-05-02T02:14:00Z"/>
                <w:rFonts w:ascii="標楷體" w:eastAsia="標楷體" w:hAnsi="標楷體"/>
              </w:rPr>
            </w:pPr>
            <w:ins w:id="24732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78BE067F" w14:textId="77777777" w:rsidR="001C4557" w:rsidRDefault="001C4557" w:rsidP="001C4557">
            <w:pPr>
              <w:ind w:left="226" w:hangingChars="94" w:hanging="226"/>
              <w:rPr>
                <w:ins w:id="24733" w:author="Fegie" w:date="2021-05-02T02:14:00Z"/>
                <w:rFonts w:ascii="標楷體" w:eastAsia="標楷體" w:hAnsi="標楷體"/>
              </w:rPr>
            </w:pPr>
            <w:ins w:id="24734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4D5F4002" w14:textId="1CA9F576" w:rsidR="001C4557" w:rsidRDefault="001C4557" w:rsidP="001C4557">
            <w:pPr>
              <w:snapToGrid w:val="0"/>
              <w:ind w:left="238" w:hangingChars="99" w:hanging="238"/>
              <w:rPr>
                <w:ins w:id="24735" w:author="Fegie" w:date="2021-05-02T01:47:00Z"/>
                <w:rFonts w:ascii="標楷體" w:eastAsia="標楷體" w:hAnsi="標楷體"/>
                <w:color w:val="000000" w:themeColor="text1"/>
              </w:rPr>
            </w:pPr>
            <w:ins w:id="24736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4737" w:author="Fegie" w:date="2021-05-02T02:19:00Z">
              <w:r>
                <w:rPr>
                  <w:rFonts w:ascii="標楷體" w:eastAsia="標楷體" w:hAnsi="標楷體"/>
                </w:rPr>
                <w:t>OpCo</w:t>
              </w:r>
            </w:ins>
            <w:ins w:id="24738" w:author="Fegie" w:date="2021-05-02T02:20:00Z">
              <w:r>
                <w:rPr>
                  <w:rFonts w:ascii="標楷體" w:eastAsia="標楷體" w:hAnsi="標楷體"/>
                </w:rPr>
                <w:t>st</w:t>
              </w:r>
            </w:ins>
          </w:p>
        </w:tc>
      </w:tr>
      <w:tr w:rsidR="001C4557" w14:paraId="1F65D0C2" w14:textId="77777777" w:rsidTr="000C4C7B">
        <w:trPr>
          <w:trHeight w:val="291"/>
          <w:jc w:val="center"/>
          <w:ins w:id="24739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FC002" w14:textId="7C0F0EAA" w:rsidR="001C4557" w:rsidRDefault="001C4557" w:rsidP="001C4557">
            <w:pPr>
              <w:rPr>
                <w:ins w:id="24740" w:author="Fegie" w:date="2021-05-02T01:47:00Z"/>
                <w:rFonts w:ascii="標楷體" w:eastAsia="標楷體" w:hAnsi="標楷體"/>
              </w:rPr>
            </w:pPr>
            <w:ins w:id="24741" w:author="Fegie" w:date="2021-05-02T01:48:00Z">
              <w:r>
                <w:rPr>
                  <w:rFonts w:ascii="標楷體" w:eastAsia="標楷體" w:hAnsi="標楷體" w:hint="eastAsia"/>
                </w:rPr>
                <w:t>22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CFB7" w14:textId="6867697C" w:rsidR="001C4557" w:rsidRDefault="001C4557" w:rsidP="001C4557">
            <w:pPr>
              <w:rPr>
                <w:ins w:id="24742" w:author="Fegie" w:date="2021-05-02T01:47:00Z"/>
                <w:rFonts w:ascii="標楷體" w:eastAsia="標楷體" w:hAnsi="標楷體"/>
              </w:rPr>
            </w:pPr>
            <w:ins w:id="24743" w:author="Fegie" w:date="2021-05-02T01:48:00Z">
              <w:r>
                <w:rPr>
                  <w:rFonts w:ascii="標楷體" w:eastAsia="標楷體" w:hAnsi="標楷體" w:hint="eastAsia"/>
                </w:rPr>
                <w:t>營業毛利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E61CB" w14:textId="30C7BC2D" w:rsidR="001C4557" w:rsidRDefault="001C4557" w:rsidP="001C4557">
            <w:pPr>
              <w:rPr>
                <w:ins w:id="24744" w:author="Fegie" w:date="2021-05-02T01:47:00Z"/>
                <w:rFonts w:ascii="標楷體" w:eastAsia="標楷體" w:hAnsi="標楷體"/>
              </w:rPr>
            </w:pPr>
            <w:ins w:id="24745" w:author="Fegie" w:date="2021-05-02T02:03:00Z">
              <w:del w:id="24746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4747" w:author="家榮 張" w:date="2021-05-06T18:54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A7912" w14:textId="77777777" w:rsidR="001C4557" w:rsidRDefault="001C4557" w:rsidP="001C4557">
            <w:pPr>
              <w:rPr>
                <w:ins w:id="24748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37698" w14:textId="77777777" w:rsidR="001C4557" w:rsidRDefault="001C4557" w:rsidP="001C4557">
            <w:pPr>
              <w:rPr>
                <w:ins w:id="24749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4A88" w14:textId="77777777" w:rsidR="001C4557" w:rsidRDefault="001C4557" w:rsidP="001C4557">
            <w:pPr>
              <w:rPr>
                <w:ins w:id="24750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D2EC7" w14:textId="470CDEC8" w:rsidR="001C4557" w:rsidRDefault="001C4557" w:rsidP="001C4557">
            <w:pPr>
              <w:rPr>
                <w:ins w:id="24751" w:author="Fegie" w:date="2021-05-02T01:47:00Z"/>
                <w:rFonts w:ascii="標楷體" w:eastAsia="標楷體" w:hAnsi="標楷體"/>
              </w:rPr>
            </w:pPr>
            <w:ins w:id="24752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AD282" w14:textId="77777777" w:rsidR="001C4557" w:rsidRDefault="001C4557" w:rsidP="001C4557">
            <w:pPr>
              <w:rPr>
                <w:ins w:id="24753" w:author="Fegie" w:date="2021-05-02T02:14:00Z"/>
                <w:rFonts w:ascii="標楷體" w:eastAsia="標楷體" w:hAnsi="標楷體"/>
              </w:rPr>
            </w:pPr>
            <w:ins w:id="24754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4FDA9E8A" w14:textId="77777777" w:rsidR="001C4557" w:rsidRPr="00F37A9C" w:rsidRDefault="001C4557" w:rsidP="001C4557">
            <w:pPr>
              <w:ind w:left="226" w:hangingChars="94" w:hanging="226"/>
              <w:rPr>
                <w:ins w:id="24755" w:author="Fegie" w:date="2021-05-02T02:14:00Z"/>
                <w:rFonts w:ascii="標楷體" w:eastAsia="標楷體" w:hAnsi="標楷體"/>
              </w:rPr>
            </w:pPr>
            <w:ins w:id="24756" w:author="Fegie" w:date="2021-05-02T02:14:00Z">
              <w:r>
                <w:rPr>
                  <w:rFonts w:ascii="標楷體" w:eastAsia="標楷體" w:hAnsi="標楷體" w:hint="eastAsia"/>
                </w:rPr>
                <w:lastRenderedPageBreak/>
                <w:t>2.「修改」時，自動顯示原值，可以修改</w:t>
              </w:r>
            </w:ins>
          </w:p>
          <w:p w14:paraId="110101C2" w14:textId="77777777" w:rsidR="001C4557" w:rsidRDefault="001C4557" w:rsidP="001C4557">
            <w:pPr>
              <w:ind w:left="226" w:hangingChars="94" w:hanging="226"/>
              <w:rPr>
                <w:ins w:id="24757" w:author="Fegie" w:date="2021-05-02T02:14:00Z"/>
                <w:rFonts w:ascii="標楷體" w:eastAsia="標楷體" w:hAnsi="標楷體"/>
              </w:rPr>
            </w:pPr>
            <w:ins w:id="24758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14586D4D" w14:textId="0E21B656" w:rsidR="001C4557" w:rsidRDefault="001C4557" w:rsidP="001C4557">
            <w:pPr>
              <w:snapToGrid w:val="0"/>
              <w:ind w:left="238" w:hangingChars="99" w:hanging="238"/>
              <w:rPr>
                <w:ins w:id="24759" w:author="Fegie" w:date="2021-05-02T01:47:00Z"/>
                <w:rFonts w:ascii="標楷體" w:eastAsia="標楷體" w:hAnsi="標楷體"/>
                <w:color w:val="000000" w:themeColor="text1"/>
              </w:rPr>
            </w:pPr>
            <w:ins w:id="24760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4761" w:author="Fegie" w:date="2021-05-02T02:20:00Z">
              <w:r>
                <w:rPr>
                  <w:rFonts w:ascii="標楷體" w:eastAsia="標楷體" w:hAnsi="標楷體"/>
                </w:rPr>
                <w:t>OpProfit</w:t>
              </w:r>
            </w:ins>
          </w:p>
        </w:tc>
      </w:tr>
      <w:tr w:rsidR="001C4557" w14:paraId="3FD24B49" w14:textId="77777777" w:rsidTr="000C4C7B">
        <w:trPr>
          <w:trHeight w:val="291"/>
          <w:jc w:val="center"/>
          <w:ins w:id="24762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7B150" w14:textId="5FE3311F" w:rsidR="001C4557" w:rsidRDefault="001C4557" w:rsidP="001C4557">
            <w:pPr>
              <w:rPr>
                <w:ins w:id="24763" w:author="Fegie" w:date="2021-05-02T01:47:00Z"/>
                <w:rFonts w:ascii="標楷體" w:eastAsia="標楷體" w:hAnsi="標楷體"/>
              </w:rPr>
            </w:pPr>
            <w:ins w:id="24764" w:author="Fegie" w:date="2021-05-02T01:48:00Z">
              <w:r>
                <w:rPr>
                  <w:rFonts w:ascii="標楷體" w:eastAsia="標楷體" w:hAnsi="標楷體" w:hint="eastAsia"/>
                </w:rPr>
                <w:lastRenderedPageBreak/>
                <w:t>23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A4B8A" w14:textId="6244CACD" w:rsidR="001C4557" w:rsidRDefault="001C4557" w:rsidP="001C4557">
            <w:pPr>
              <w:rPr>
                <w:ins w:id="24765" w:author="Fegie" w:date="2021-05-02T01:47:00Z"/>
                <w:rFonts w:ascii="標楷體" w:eastAsia="標楷體" w:hAnsi="標楷體"/>
              </w:rPr>
            </w:pPr>
            <w:ins w:id="24766" w:author="Fegie" w:date="2021-05-02T01:48:00Z">
              <w:r>
                <w:rPr>
                  <w:rFonts w:ascii="標楷體" w:eastAsia="標楷體" w:hAnsi="標楷體" w:hint="eastAsia"/>
                </w:rPr>
                <w:t>管銷費用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0C22D" w14:textId="3735EA95" w:rsidR="001C4557" w:rsidRDefault="001C4557" w:rsidP="001C4557">
            <w:pPr>
              <w:rPr>
                <w:ins w:id="24767" w:author="Fegie" w:date="2021-05-02T01:47:00Z"/>
                <w:rFonts w:ascii="標楷體" w:eastAsia="標楷體" w:hAnsi="標楷體"/>
              </w:rPr>
            </w:pPr>
            <w:ins w:id="24768" w:author="Fegie" w:date="2021-05-02T02:03:00Z">
              <w:del w:id="24769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4770" w:author="家榮 張" w:date="2021-05-06T18:54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61869" w14:textId="77777777" w:rsidR="001C4557" w:rsidRDefault="001C4557" w:rsidP="001C4557">
            <w:pPr>
              <w:rPr>
                <w:ins w:id="24771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2287" w14:textId="77777777" w:rsidR="001C4557" w:rsidRDefault="001C4557" w:rsidP="001C4557">
            <w:pPr>
              <w:rPr>
                <w:ins w:id="24772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0593A" w14:textId="77777777" w:rsidR="001C4557" w:rsidRDefault="001C4557" w:rsidP="001C4557">
            <w:pPr>
              <w:rPr>
                <w:ins w:id="24773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BEB25" w14:textId="0325E661" w:rsidR="001C4557" w:rsidRDefault="001C4557" w:rsidP="001C4557">
            <w:pPr>
              <w:rPr>
                <w:ins w:id="24774" w:author="Fegie" w:date="2021-05-02T01:47:00Z"/>
                <w:rFonts w:ascii="標楷體" w:eastAsia="標楷體" w:hAnsi="標楷體"/>
              </w:rPr>
            </w:pPr>
            <w:ins w:id="24775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998BD" w14:textId="77777777" w:rsidR="001C4557" w:rsidRDefault="001C4557" w:rsidP="001C4557">
            <w:pPr>
              <w:rPr>
                <w:ins w:id="24776" w:author="Fegie" w:date="2021-05-02T02:14:00Z"/>
                <w:rFonts w:ascii="標楷體" w:eastAsia="標楷體" w:hAnsi="標楷體"/>
              </w:rPr>
            </w:pPr>
            <w:ins w:id="24777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758563E6" w14:textId="77777777" w:rsidR="001C4557" w:rsidRPr="00F37A9C" w:rsidRDefault="001C4557" w:rsidP="001C4557">
            <w:pPr>
              <w:ind w:left="226" w:hangingChars="94" w:hanging="226"/>
              <w:rPr>
                <w:ins w:id="24778" w:author="Fegie" w:date="2021-05-02T02:14:00Z"/>
                <w:rFonts w:ascii="標楷體" w:eastAsia="標楷體" w:hAnsi="標楷體"/>
              </w:rPr>
            </w:pPr>
            <w:ins w:id="24779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19565536" w14:textId="77777777" w:rsidR="001C4557" w:rsidRDefault="001C4557" w:rsidP="001C4557">
            <w:pPr>
              <w:ind w:left="226" w:hangingChars="94" w:hanging="226"/>
              <w:rPr>
                <w:ins w:id="24780" w:author="Fegie" w:date="2021-05-02T02:14:00Z"/>
                <w:rFonts w:ascii="標楷體" w:eastAsia="標楷體" w:hAnsi="標楷體"/>
              </w:rPr>
            </w:pPr>
            <w:ins w:id="24781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2088EBFF" w14:textId="7B5D157A" w:rsidR="001C4557" w:rsidRDefault="001C4557" w:rsidP="001C4557">
            <w:pPr>
              <w:snapToGrid w:val="0"/>
              <w:ind w:left="238" w:hangingChars="99" w:hanging="238"/>
              <w:rPr>
                <w:ins w:id="24782" w:author="Fegie" w:date="2021-05-02T01:47:00Z"/>
                <w:rFonts w:ascii="標楷體" w:eastAsia="標楷體" w:hAnsi="標楷體"/>
                <w:color w:val="000000" w:themeColor="text1"/>
              </w:rPr>
            </w:pPr>
            <w:ins w:id="24783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4784" w:author="Fegie" w:date="2021-05-02T02:20:00Z">
              <w:r>
                <w:rPr>
                  <w:rFonts w:ascii="標楷體" w:eastAsia="標楷體" w:hAnsi="標楷體"/>
                </w:rPr>
                <w:t>OpExpense</w:t>
              </w:r>
            </w:ins>
          </w:p>
        </w:tc>
      </w:tr>
      <w:tr w:rsidR="001C4557" w14:paraId="531111B8" w14:textId="77777777" w:rsidTr="000C4C7B">
        <w:trPr>
          <w:trHeight w:val="291"/>
          <w:jc w:val="center"/>
          <w:ins w:id="24785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4C39B" w14:textId="5FCC39E1" w:rsidR="001C4557" w:rsidRDefault="001C4557" w:rsidP="001C4557">
            <w:pPr>
              <w:rPr>
                <w:ins w:id="24786" w:author="Fegie" w:date="2021-05-02T01:47:00Z"/>
                <w:rFonts w:ascii="標楷體" w:eastAsia="標楷體" w:hAnsi="標楷體"/>
              </w:rPr>
            </w:pPr>
            <w:ins w:id="24787" w:author="Fegie" w:date="2021-05-02T01:48:00Z">
              <w:r>
                <w:rPr>
                  <w:rFonts w:ascii="標楷體" w:eastAsia="標楷體" w:hAnsi="標楷體" w:hint="eastAsia"/>
                </w:rPr>
                <w:t>24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0F4BE" w14:textId="1CBE6707" w:rsidR="001C4557" w:rsidRDefault="001C4557" w:rsidP="001C4557">
            <w:pPr>
              <w:rPr>
                <w:ins w:id="24788" w:author="Fegie" w:date="2021-05-02T01:47:00Z"/>
                <w:rFonts w:ascii="標楷體" w:eastAsia="標楷體" w:hAnsi="標楷體"/>
              </w:rPr>
            </w:pPr>
            <w:ins w:id="24789" w:author="Fegie" w:date="2021-05-02T01:48:00Z">
              <w:r>
                <w:rPr>
                  <w:rFonts w:ascii="標楷體" w:eastAsia="標楷體" w:hAnsi="標楷體" w:hint="eastAsia"/>
                </w:rPr>
                <w:t>營業利益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9D1ED" w14:textId="40CFBA9D" w:rsidR="001C4557" w:rsidRDefault="001C4557" w:rsidP="001C4557">
            <w:pPr>
              <w:rPr>
                <w:ins w:id="24790" w:author="Fegie" w:date="2021-05-02T01:47:00Z"/>
                <w:rFonts w:ascii="標楷體" w:eastAsia="標楷體" w:hAnsi="標楷體"/>
              </w:rPr>
            </w:pPr>
            <w:ins w:id="24791" w:author="Fegie" w:date="2021-05-02T02:03:00Z">
              <w:del w:id="24792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4793" w:author="家榮 張" w:date="2021-05-06T18:54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2DB7" w14:textId="77777777" w:rsidR="001C4557" w:rsidRDefault="001C4557" w:rsidP="001C4557">
            <w:pPr>
              <w:rPr>
                <w:ins w:id="24794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9D4B" w14:textId="77777777" w:rsidR="001C4557" w:rsidRDefault="001C4557" w:rsidP="001C4557">
            <w:pPr>
              <w:rPr>
                <w:ins w:id="24795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C41F4" w14:textId="77777777" w:rsidR="001C4557" w:rsidRDefault="001C4557" w:rsidP="001C4557">
            <w:pPr>
              <w:rPr>
                <w:ins w:id="24796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B0348" w14:textId="57656175" w:rsidR="001C4557" w:rsidRDefault="001C4557" w:rsidP="001C4557">
            <w:pPr>
              <w:rPr>
                <w:ins w:id="24797" w:author="Fegie" w:date="2021-05-02T01:47:00Z"/>
                <w:rFonts w:ascii="標楷體" w:eastAsia="標楷體" w:hAnsi="標楷體"/>
              </w:rPr>
            </w:pPr>
            <w:ins w:id="24798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599A0" w14:textId="77777777" w:rsidR="001C4557" w:rsidRDefault="001C4557" w:rsidP="001C4557">
            <w:pPr>
              <w:rPr>
                <w:ins w:id="24799" w:author="Fegie" w:date="2021-05-02T02:14:00Z"/>
                <w:rFonts w:ascii="標楷體" w:eastAsia="標楷體" w:hAnsi="標楷體"/>
              </w:rPr>
            </w:pPr>
            <w:ins w:id="24800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12F388BD" w14:textId="77777777" w:rsidR="001C4557" w:rsidRPr="00F37A9C" w:rsidRDefault="001C4557" w:rsidP="001C4557">
            <w:pPr>
              <w:ind w:left="226" w:hangingChars="94" w:hanging="226"/>
              <w:rPr>
                <w:ins w:id="24801" w:author="Fegie" w:date="2021-05-02T02:14:00Z"/>
                <w:rFonts w:ascii="標楷體" w:eastAsia="標楷體" w:hAnsi="標楷體"/>
              </w:rPr>
            </w:pPr>
            <w:ins w:id="24802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23D166A5" w14:textId="77777777" w:rsidR="001C4557" w:rsidRDefault="001C4557" w:rsidP="001C4557">
            <w:pPr>
              <w:ind w:left="226" w:hangingChars="94" w:hanging="226"/>
              <w:rPr>
                <w:ins w:id="24803" w:author="Fegie" w:date="2021-05-02T02:14:00Z"/>
                <w:rFonts w:ascii="標楷體" w:eastAsia="標楷體" w:hAnsi="標楷體"/>
              </w:rPr>
            </w:pPr>
            <w:ins w:id="24804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68F9D298" w14:textId="5DD62CAE" w:rsidR="001C4557" w:rsidRDefault="001C4557" w:rsidP="001C4557">
            <w:pPr>
              <w:snapToGrid w:val="0"/>
              <w:ind w:left="238" w:hangingChars="99" w:hanging="238"/>
              <w:rPr>
                <w:ins w:id="24805" w:author="Fegie" w:date="2021-05-02T01:47:00Z"/>
                <w:rFonts w:ascii="標楷體" w:eastAsia="標楷體" w:hAnsi="標楷體"/>
                <w:color w:val="000000" w:themeColor="text1"/>
              </w:rPr>
            </w:pPr>
            <w:ins w:id="24806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4807" w:author="Fegie" w:date="2021-05-02T02:20:00Z">
              <w:r>
                <w:rPr>
                  <w:rFonts w:ascii="標楷體" w:eastAsia="標楷體" w:hAnsi="標楷體"/>
                </w:rPr>
                <w:t>OpRevenue</w:t>
              </w:r>
            </w:ins>
          </w:p>
        </w:tc>
      </w:tr>
      <w:tr w:rsidR="001C4557" w14:paraId="518F30B5" w14:textId="77777777" w:rsidTr="000C4C7B">
        <w:trPr>
          <w:trHeight w:val="291"/>
          <w:jc w:val="center"/>
          <w:ins w:id="24808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7D60A" w14:textId="3A6263BA" w:rsidR="001C4557" w:rsidRDefault="001C4557" w:rsidP="001C4557">
            <w:pPr>
              <w:rPr>
                <w:ins w:id="24809" w:author="Fegie" w:date="2021-05-02T01:47:00Z"/>
                <w:rFonts w:ascii="標楷體" w:eastAsia="標楷體" w:hAnsi="標楷體"/>
              </w:rPr>
            </w:pPr>
            <w:ins w:id="24810" w:author="Fegie" w:date="2021-05-02T01:48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24811" w:author="Fegie" w:date="2021-05-02T01:49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AFBD3" w14:textId="376EC711" w:rsidR="001C4557" w:rsidRDefault="001C4557" w:rsidP="001C4557">
            <w:pPr>
              <w:rPr>
                <w:ins w:id="24812" w:author="Fegie" w:date="2021-05-02T01:47:00Z"/>
                <w:rFonts w:ascii="標楷體" w:eastAsia="標楷體" w:hAnsi="標楷體"/>
              </w:rPr>
            </w:pPr>
            <w:ins w:id="24813" w:author="Fegie" w:date="2021-05-02T01:49:00Z">
              <w:r>
                <w:rPr>
                  <w:rFonts w:ascii="標楷體" w:eastAsia="標楷體" w:hAnsi="標楷體" w:hint="eastAsia"/>
                </w:rPr>
                <w:t>營業外收入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B9E59" w14:textId="04EE8A38" w:rsidR="001C4557" w:rsidRDefault="001C4557" w:rsidP="001C4557">
            <w:pPr>
              <w:rPr>
                <w:ins w:id="24814" w:author="Fegie" w:date="2021-05-02T01:47:00Z"/>
                <w:rFonts w:ascii="標楷體" w:eastAsia="標楷體" w:hAnsi="標楷體"/>
              </w:rPr>
            </w:pPr>
            <w:ins w:id="24815" w:author="Fegie" w:date="2021-05-02T02:04:00Z">
              <w:del w:id="24816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4817" w:author="家榮 張" w:date="2021-05-06T18:54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6AE39" w14:textId="77777777" w:rsidR="001C4557" w:rsidRDefault="001C4557" w:rsidP="001C4557">
            <w:pPr>
              <w:rPr>
                <w:ins w:id="24818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69E25" w14:textId="77777777" w:rsidR="001C4557" w:rsidRDefault="001C4557" w:rsidP="001C4557">
            <w:pPr>
              <w:rPr>
                <w:ins w:id="24819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DB853" w14:textId="77777777" w:rsidR="001C4557" w:rsidRDefault="001C4557" w:rsidP="001C4557">
            <w:pPr>
              <w:rPr>
                <w:ins w:id="24820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1B8D" w14:textId="37B9AFDB" w:rsidR="001C4557" w:rsidRDefault="001C4557" w:rsidP="001C4557">
            <w:pPr>
              <w:rPr>
                <w:ins w:id="24821" w:author="Fegie" w:date="2021-05-02T01:47:00Z"/>
                <w:rFonts w:ascii="標楷體" w:eastAsia="標楷體" w:hAnsi="標楷體"/>
              </w:rPr>
            </w:pPr>
            <w:ins w:id="24822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30A0" w14:textId="77777777" w:rsidR="001C4557" w:rsidRDefault="001C4557" w:rsidP="001C4557">
            <w:pPr>
              <w:rPr>
                <w:ins w:id="24823" w:author="Fegie" w:date="2021-05-02T02:14:00Z"/>
                <w:rFonts w:ascii="標楷體" w:eastAsia="標楷體" w:hAnsi="標楷體"/>
              </w:rPr>
            </w:pPr>
            <w:ins w:id="24824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6E916528" w14:textId="77777777" w:rsidR="001C4557" w:rsidRPr="00F37A9C" w:rsidRDefault="001C4557" w:rsidP="001C4557">
            <w:pPr>
              <w:ind w:left="226" w:hangingChars="94" w:hanging="226"/>
              <w:rPr>
                <w:ins w:id="24825" w:author="Fegie" w:date="2021-05-02T02:14:00Z"/>
                <w:rFonts w:ascii="標楷體" w:eastAsia="標楷體" w:hAnsi="標楷體"/>
              </w:rPr>
            </w:pPr>
            <w:ins w:id="24826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5AE2931C" w14:textId="77777777" w:rsidR="001C4557" w:rsidRDefault="001C4557" w:rsidP="001C4557">
            <w:pPr>
              <w:ind w:left="226" w:hangingChars="94" w:hanging="226"/>
              <w:rPr>
                <w:ins w:id="24827" w:author="Fegie" w:date="2021-05-02T02:14:00Z"/>
                <w:rFonts w:ascii="標楷體" w:eastAsia="標楷體" w:hAnsi="標楷體"/>
              </w:rPr>
            </w:pPr>
            <w:ins w:id="24828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74BEAA10" w14:textId="063212A6" w:rsidR="001C4557" w:rsidRDefault="001C4557" w:rsidP="001C4557">
            <w:pPr>
              <w:snapToGrid w:val="0"/>
              <w:ind w:left="238" w:hangingChars="99" w:hanging="238"/>
              <w:rPr>
                <w:ins w:id="24829" w:author="Fegie" w:date="2021-05-02T01:47:00Z"/>
                <w:rFonts w:ascii="標楷體" w:eastAsia="標楷體" w:hAnsi="標楷體"/>
                <w:color w:val="000000" w:themeColor="text1"/>
              </w:rPr>
            </w:pPr>
            <w:ins w:id="24830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4831" w:author="Fegie" w:date="2021-05-02T02:20:00Z">
              <w:r>
                <w:rPr>
                  <w:rFonts w:ascii="標楷體" w:eastAsia="標楷體" w:hAnsi="標楷體"/>
                </w:rPr>
                <w:t>NopIncome</w:t>
              </w:r>
            </w:ins>
          </w:p>
        </w:tc>
      </w:tr>
      <w:tr w:rsidR="001C4557" w14:paraId="32520D40" w14:textId="77777777" w:rsidTr="000C4C7B">
        <w:trPr>
          <w:trHeight w:val="291"/>
          <w:jc w:val="center"/>
          <w:ins w:id="24832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2FDEC" w14:textId="39E60502" w:rsidR="001C4557" w:rsidRDefault="001C4557" w:rsidP="001C4557">
            <w:pPr>
              <w:rPr>
                <w:ins w:id="24833" w:author="Fegie" w:date="2021-05-02T01:47:00Z"/>
                <w:rFonts w:ascii="標楷體" w:eastAsia="標楷體" w:hAnsi="標楷體"/>
              </w:rPr>
            </w:pPr>
            <w:ins w:id="24834" w:author="Fegie" w:date="2021-05-02T01:49:00Z">
              <w:r>
                <w:rPr>
                  <w:rFonts w:ascii="標楷體" w:eastAsia="標楷體" w:hAnsi="標楷體" w:hint="eastAsia"/>
                </w:rPr>
                <w:t>26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449B5" w14:textId="613F50E6" w:rsidR="001C4557" w:rsidRDefault="001C4557" w:rsidP="001C4557">
            <w:pPr>
              <w:rPr>
                <w:ins w:id="24835" w:author="Fegie" w:date="2021-05-02T01:47:00Z"/>
                <w:rFonts w:ascii="標楷體" w:eastAsia="標楷體" w:hAnsi="標楷體"/>
              </w:rPr>
            </w:pPr>
            <w:ins w:id="24836" w:author="Fegie" w:date="2021-05-02T01:49:00Z">
              <w:r>
                <w:rPr>
                  <w:rFonts w:ascii="標楷體" w:eastAsia="標楷體" w:hAnsi="標楷體" w:hint="eastAsia"/>
                </w:rPr>
                <w:t>財務支出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C9213" w14:textId="373F001C" w:rsidR="001C4557" w:rsidRDefault="001C4557" w:rsidP="001C4557">
            <w:pPr>
              <w:rPr>
                <w:ins w:id="24837" w:author="Fegie" w:date="2021-05-02T01:47:00Z"/>
                <w:rFonts w:ascii="標楷體" w:eastAsia="標楷體" w:hAnsi="標楷體"/>
              </w:rPr>
            </w:pPr>
            <w:ins w:id="24838" w:author="Fegie" w:date="2021-05-02T02:04:00Z">
              <w:del w:id="24839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4840" w:author="家榮 張" w:date="2021-05-06T18:54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CBD44" w14:textId="77777777" w:rsidR="001C4557" w:rsidRDefault="001C4557" w:rsidP="001C4557">
            <w:pPr>
              <w:rPr>
                <w:ins w:id="24841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B5CA" w14:textId="77777777" w:rsidR="001C4557" w:rsidRDefault="001C4557" w:rsidP="001C4557">
            <w:pPr>
              <w:rPr>
                <w:ins w:id="24842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BE94A" w14:textId="77777777" w:rsidR="001C4557" w:rsidRDefault="001C4557" w:rsidP="001C4557">
            <w:pPr>
              <w:rPr>
                <w:ins w:id="24843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18CBB" w14:textId="6A7D8CB4" w:rsidR="001C4557" w:rsidRDefault="001C4557" w:rsidP="001C4557">
            <w:pPr>
              <w:rPr>
                <w:ins w:id="24844" w:author="Fegie" w:date="2021-05-02T01:47:00Z"/>
                <w:rFonts w:ascii="標楷體" w:eastAsia="標楷體" w:hAnsi="標楷體"/>
              </w:rPr>
            </w:pPr>
            <w:ins w:id="24845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22612" w14:textId="77777777" w:rsidR="001C4557" w:rsidRDefault="001C4557" w:rsidP="001C4557">
            <w:pPr>
              <w:rPr>
                <w:ins w:id="24846" w:author="Fegie" w:date="2021-05-02T02:14:00Z"/>
                <w:rFonts w:ascii="標楷體" w:eastAsia="標楷體" w:hAnsi="標楷體"/>
              </w:rPr>
            </w:pPr>
            <w:ins w:id="24847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7E5B2C12" w14:textId="77777777" w:rsidR="001C4557" w:rsidRPr="00F37A9C" w:rsidRDefault="001C4557" w:rsidP="001C4557">
            <w:pPr>
              <w:ind w:left="226" w:hangingChars="94" w:hanging="226"/>
              <w:rPr>
                <w:ins w:id="24848" w:author="Fegie" w:date="2021-05-02T02:14:00Z"/>
                <w:rFonts w:ascii="標楷體" w:eastAsia="標楷體" w:hAnsi="標楷體"/>
              </w:rPr>
            </w:pPr>
            <w:ins w:id="24849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0AB69CD6" w14:textId="77777777" w:rsidR="001C4557" w:rsidRDefault="001C4557" w:rsidP="001C4557">
            <w:pPr>
              <w:ind w:left="226" w:hangingChars="94" w:hanging="226"/>
              <w:rPr>
                <w:ins w:id="24850" w:author="Fegie" w:date="2021-05-02T02:14:00Z"/>
                <w:rFonts w:ascii="標楷體" w:eastAsia="標楷體" w:hAnsi="標楷體"/>
              </w:rPr>
            </w:pPr>
            <w:ins w:id="24851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54F0BB66" w14:textId="000DBBD1" w:rsidR="001C4557" w:rsidRDefault="001C4557" w:rsidP="001C4557">
            <w:pPr>
              <w:snapToGrid w:val="0"/>
              <w:ind w:left="238" w:hangingChars="99" w:hanging="238"/>
              <w:rPr>
                <w:ins w:id="24852" w:author="Fegie" w:date="2021-05-02T01:47:00Z"/>
                <w:rFonts w:ascii="標楷體" w:eastAsia="標楷體" w:hAnsi="標楷體"/>
                <w:color w:val="000000" w:themeColor="text1"/>
              </w:rPr>
            </w:pPr>
            <w:ins w:id="24853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4854" w:author="Fegie" w:date="2021-05-02T02:21:00Z">
              <w:r>
                <w:rPr>
                  <w:rFonts w:ascii="標楷體" w:eastAsia="標楷體" w:hAnsi="標楷體"/>
                </w:rPr>
                <w:t>FinExpense</w:t>
              </w:r>
            </w:ins>
          </w:p>
        </w:tc>
      </w:tr>
      <w:tr w:rsidR="001C4557" w14:paraId="2EFD0FC9" w14:textId="77777777" w:rsidTr="000C4C7B">
        <w:trPr>
          <w:trHeight w:val="291"/>
          <w:jc w:val="center"/>
          <w:ins w:id="24855" w:author="Fegie" w:date="2021-05-02T01:47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8043" w14:textId="0A786C4F" w:rsidR="001C4557" w:rsidRDefault="001C4557" w:rsidP="001C4557">
            <w:pPr>
              <w:rPr>
                <w:ins w:id="24856" w:author="Fegie" w:date="2021-05-02T01:47:00Z"/>
                <w:rFonts w:ascii="標楷體" w:eastAsia="標楷體" w:hAnsi="標楷體"/>
              </w:rPr>
            </w:pPr>
            <w:ins w:id="24857" w:author="Fegie" w:date="2021-05-02T01:49:00Z">
              <w:r>
                <w:rPr>
                  <w:rFonts w:ascii="標楷體" w:eastAsia="標楷體" w:hAnsi="標楷體" w:hint="eastAsia"/>
                </w:rPr>
                <w:t>27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4084" w14:textId="6E508B3E" w:rsidR="001C4557" w:rsidRDefault="001C4557" w:rsidP="001C4557">
            <w:pPr>
              <w:rPr>
                <w:ins w:id="24858" w:author="Fegie" w:date="2021-05-02T01:47:00Z"/>
                <w:rFonts w:ascii="標楷體" w:eastAsia="標楷體" w:hAnsi="標楷體"/>
              </w:rPr>
            </w:pPr>
            <w:ins w:id="24859" w:author="Fegie" w:date="2021-05-02T01:49:00Z">
              <w:r>
                <w:rPr>
                  <w:rFonts w:ascii="標楷體" w:eastAsia="標楷體" w:hAnsi="標楷體" w:hint="eastAsia"/>
                </w:rPr>
                <w:t>其他營業支出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7C7F1" w14:textId="0AF2268A" w:rsidR="001C4557" w:rsidRDefault="001C4557" w:rsidP="001C4557">
            <w:pPr>
              <w:rPr>
                <w:ins w:id="24860" w:author="Fegie" w:date="2021-05-02T01:47:00Z"/>
                <w:rFonts w:ascii="標楷體" w:eastAsia="標楷體" w:hAnsi="標楷體"/>
              </w:rPr>
            </w:pPr>
            <w:ins w:id="24861" w:author="Fegie" w:date="2021-05-02T02:04:00Z">
              <w:del w:id="24862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4863" w:author="家榮 張" w:date="2021-05-06T18:54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4709" w14:textId="77777777" w:rsidR="001C4557" w:rsidRDefault="001C4557" w:rsidP="001C4557">
            <w:pPr>
              <w:rPr>
                <w:ins w:id="24864" w:author="Fegie" w:date="2021-05-02T01:47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7FFFB" w14:textId="77777777" w:rsidR="001C4557" w:rsidRDefault="001C4557" w:rsidP="001C4557">
            <w:pPr>
              <w:rPr>
                <w:ins w:id="24865" w:author="Fegie" w:date="2021-05-02T01:47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4269C" w14:textId="77777777" w:rsidR="001C4557" w:rsidRDefault="001C4557" w:rsidP="001C4557">
            <w:pPr>
              <w:rPr>
                <w:ins w:id="24866" w:author="Fegie" w:date="2021-05-02T01:47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A1420" w14:textId="0D3D4D7A" w:rsidR="001C4557" w:rsidRDefault="001C4557" w:rsidP="001C4557">
            <w:pPr>
              <w:rPr>
                <w:ins w:id="24867" w:author="Fegie" w:date="2021-05-02T01:47:00Z"/>
                <w:rFonts w:ascii="標楷體" w:eastAsia="標楷體" w:hAnsi="標楷體"/>
              </w:rPr>
            </w:pPr>
            <w:ins w:id="24868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59D52" w14:textId="77777777" w:rsidR="001C4557" w:rsidRDefault="001C4557" w:rsidP="001C4557">
            <w:pPr>
              <w:rPr>
                <w:ins w:id="24869" w:author="Fegie" w:date="2021-05-02T02:14:00Z"/>
                <w:rFonts w:ascii="標楷體" w:eastAsia="標楷體" w:hAnsi="標楷體"/>
              </w:rPr>
            </w:pPr>
            <w:ins w:id="24870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74F14F18" w14:textId="77777777" w:rsidR="001C4557" w:rsidRPr="00F37A9C" w:rsidRDefault="001C4557" w:rsidP="001C4557">
            <w:pPr>
              <w:ind w:left="226" w:hangingChars="94" w:hanging="226"/>
              <w:rPr>
                <w:ins w:id="24871" w:author="Fegie" w:date="2021-05-02T02:14:00Z"/>
                <w:rFonts w:ascii="標楷體" w:eastAsia="標楷體" w:hAnsi="標楷體"/>
              </w:rPr>
            </w:pPr>
            <w:ins w:id="24872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687432AB" w14:textId="77777777" w:rsidR="001C4557" w:rsidRDefault="001C4557" w:rsidP="001C4557">
            <w:pPr>
              <w:ind w:left="226" w:hangingChars="94" w:hanging="226"/>
              <w:rPr>
                <w:ins w:id="24873" w:author="Fegie" w:date="2021-05-02T02:14:00Z"/>
                <w:rFonts w:ascii="標楷體" w:eastAsia="標楷體" w:hAnsi="標楷體"/>
              </w:rPr>
            </w:pPr>
            <w:ins w:id="24874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4DD2E737" w14:textId="5BE8F208" w:rsidR="001C4557" w:rsidRDefault="001C4557" w:rsidP="001C4557">
            <w:pPr>
              <w:snapToGrid w:val="0"/>
              <w:ind w:left="238" w:hangingChars="99" w:hanging="238"/>
              <w:rPr>
                <w:ins w:id="24875" w:author="Fegie" w:date="2021-05-02T01:47:00Z"/>
                <w:rFonts w:ascii="標楷體" w:eastAsia="標楷體" w:hAnsi="標楷體"/>
                <w:color w:val="000000" w:themeColor="text1"/>
              </w:rPr>
            </w:pPr>
            <w:ins w:id="24876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4877" w:author="Fegie" w:date="2021-05-02T02:21:00Z">
              <w:r>
                <w:rPr>
                  <w:rFonts w:ascii="標楷體" w:eastAsia="標楷體" w:hAnsi="標楷體"/>
                </w:rPr>
                <w:t>NopExpense</w:t>
              </w:r>
            </w:ins>
          </w:p>
        </w:tc>
      </w:tr>
      <w:tr w:rsidR="001C4557" w14:paraId="035E0103" w14:textId="77777777" w:rsidTr="000C4C7B">
        <w:trPr>
          <w:trHeight w:val="291"/>
          <w:jc w:val="center"/>
          <w:ins w:id="24878" w:author="Fegie" w:date="2021-05-02T01:49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0DBD1" w14:textId="32FAA67A" w:rsidR="001C4557" w:rsidRDefault="001C4557" w:rsidP="001C4557">
            <w:pPr>
              <w:rPr>
                <w:ins w:id="24879" w:author="Fegie" w:date="2021-05-02T01:49:00Z"/>
                <w:rFonts w:ascii="標楷體" w:eastAsia="標楷體" w:hAnsi="標楷體"/>
              </w:rPr>
            </w:pPr>
            <w:ins w:id="24880" w:author="Fegie" w:date="2021-05-02T01:49:00Z">
              <w:r>
                <w:rPr>
                  <w:rFonts w:ascii="標楷體" w:eastAsia="標楷體" w:hAnsi="標楷體" w:hint="eastAsia"/>
                </w:rPr>
                <w:t>28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D9347" w14:textId="404C201A" w:rsidR="001C4557" w:rsidRDefault="001C4557" w:rsidP="001C4557">
            <w:pPr>
              <w:rPr>
                <w:ins w:id="24881" w:author="Fegie" w:date="2021-05-02T01:49:00Z"/>
                <w:rFonts w:ascii="標楷體" w:eastAsia="標楷體" w:hAnsi="標楷體"/>
              </w:rPr>
            </w:pPr>
            <w:ins w:id="24882" w:author="Fegie" w:date="2021-05-02T01:49:00Z">
              <w:r>
                <w:rPr>
                  <w:rFonts w:ascii="標楷體" w:eastAsia="標楷體" w:hAnsi="標楷體" w:hint="eastAsia"/>
                </w:rPr>
                <w:t>稅後淨利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7E708" w14:textId="7ADE8EFF" w:rsidR="001C4557" w:rsidRDefault="001C4557" w:rsidP="001C4557">
            <w:pPr>
              <w:rPr>
                <w:ins w:id="24883" w:author="Fegie" w:date="2021-05-02T01:49:00Z"/>
                <w:rFonts w:ascii="標楷體" w:eastAsia="標楷體" w:hAnsi="標楷體"/>
              </w:rPr>
            </w:pPr>
            <w:ins w:id="24884" w:author="Fegie" w:date="2021-05-02T02:04:00Z">
              <w:del w:id="24885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9(14)</w:delText>
                </w:r>
              </w:del>
            </w:ins>
            <w:ins w:id="24886" w:author="家榮 張" w:date="2021-05-06T18:54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6E863" w14:textId="77777777" w:rsidR="001C4557" w:rsidRDefault="001C4557" w:rsidP="001C4557">
            <w:pPr>
              <w:rPr>
                <w:ins w:id="24887" w:author="Fegie" w:date="2021-05-02T01:4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DE693" w14:textId="77777777" w:rsidR="001C4557" w:rsidRDefault="001C4557" w:rsidP="001C4557">
            <w:pPr>
              <w:rPr>
                <w:ins w:id="24888" w:author="Fegie" w:date="2021-05-02T01:4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34941" w14:textId="77777777" w:rsidR="001C4557" w:rsidRDefault="001C4557" w:rsidP="001C4557">
            <w:pPr>
              <w:rPr>
                <w:ins w:id="24889" w:author="Fegie" w:date="2021-05-02T01:4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E10C4" w14:textId="1C997D20" w:rsidR="001C4557" w:rsidRDefault="001C4557" w:rsidP="001C4557">
            <w:pPr>
              <w:rPr>
                <w:ins w:id="24890" w:author="Fegie" w:date="2021-05-02T01:49:00Z"/>
                <w:rFonts w:ascii="標楷體" w:eastAsia="標楷體" w:hAnsi="標楷體"/>
              </w:rPr>
            </w:pPr>
            <w:ins w:id="24891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E3427" w14:textId="77777777" w:rsidR="001C4557" w:rsidRDefault="001C4557" w:rsidP="001C4557">
            <w:pPr>
              <w:rPr>
                <w:ins w:id="24892" w:author="Fegie" w:date="2021-05-02T02:14:00Z"/>
                <w:rFonts w:ascii="標楷體" w:eastAsia="標楷體" w:hAnsi="標楷體"/>
              </w:rPr>
            </w:pPr>
            <w:ins w:id="24893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198393E9" w14:textId="77777777" w:rsidR="001C4557" w:rsidRPr="00F37A9C" w:rsidRDefault="001C4557" w:rsidP="001C4557">
            <w:pPr>
              <w:ind w:left="226" w:hangingChars="94" w:hanging="226"/>
              <w:rPr>
                <w:ins w:id="24894" w:author="Fegie" w:date="2021-05-02T02:14:00Z"/>
                <w:rFonts w:ascii="標楷體" w:eastAsia="標楷體" w:hAnsi="標楷體"/>
              </w:rPr>
            </w:pPr>
            <w:ins w:id="24895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67CE2004" w14:textId="77777777" w:rsidR="001C4557" w:rsidRDefault="001C4557" w:rsidP="001C4557">
            <w:pPr>
              <w:ind w:left="226" w:hangingChars="94" w:hanging="226"/>
              <w:rPr>
                <w:ins w:id="24896" w:author="Fegie" w:date="2021-05-02T02:14:00Z"/>
                <w:rFonts w:ascii="標楷體" w:eastAsia="標楷體" w:hAnsi="標楷體"/>
              </w:rPr>
            </w:pPr>
            <w:ins w:id="24897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</w:t>
              </w:r>
              <w:r>
                <w:rPr>
                  <w:rFonts w:ascii="標楷體" w:eastAsia="標楷體" w:hAnsi="標楷體" w:hint="eastAsia"/>
                </w:rPr>
                <w:lastRenderedPageBreak/>
                <w:t>不可修改</w:t>
              </w:r>
            </w:ins>
          </w:p>
          <w:p w14:paraId="74B5F3FC" w14:textId="0FEC17DB" w:rsidR="001C4557" w:rsidRDefault="001C4557" w:rsidP="001C4557">
            <w:pPr>
              <w:snapToGrid w:val="0"/>
              <w:ind w:left="238" w:hangingChars="99" w:hanging="238"/>
              <w:rPr>
                <w:ins w:id="24898" w:author="Fegie" w:date="2021-05-02T01:49:00Z"/>
                <w:rFonts w:ascii="標楷體" w:eastAsia="標楷體" w:hAnsi="標楷體"/>
                <w:color w:val="000000" w:themeColor="text1"/>
              </w:rPr>
            </w:pPr>
            <w:ins w:id="24899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4900" w:author="Fegie" w:date="2021-05-02T02:21:00Z">
              <w:r>
                <w:rPr>
                  <w:rFonts w:ascii="標楷體" w:eastAsia="標楷體" w:hAnsi="標楷體"/>
                </w:rPr>
                <w:t>NetIncome</w:t>
              </w:r>
            </w:ins>
          </w:p>
        </w:tc>
      </w:tr>
      <w:tr w:rsidR="001C4557" w14:paraId="2B08D41C" w14:textId="77777777" w:rsidTr="000C4C7B">
        <w:trPr>
          <w:trHeight w:val="291"/>
          <w:jc w:val="center"/>
          <w:ins w:id="24901" w:author="Fegie" w:date="2021-05-02T01:49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8C347" w14:textId="749D448B" w:rsidR="001C4557" w:rsidRDefault="001C4557" w:rsidP="001C4557">
            <w:pPr>
              <w:rPr>
                <w:ins w:id="24902" w:author="Fegie" w:date="2021-05-02T01:49:00Z"/>
                <w:rFonts w:ascii="標楷體" w:eastAsia="標楷體" w:hAnsi="標楷體"/>
              </w:rPr>
            </w:pPr>
            <w:ins w:id="24903" w:author="Fegie" w:date="2021-05-02T01:49:00Z">
              <w:r>
                <w:rPr>
                  <w:rFonts w:ascii="標楷體" w:eastAsia="標楷體" w:hAnsi="標楷體" w:hint="eastAsia"/>
                </w:rPr>
                <w:lastRenderedPageBreak/>
                <w:t>29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85B13" w14:textId="2694F2CC" w:rsidR="001C4557" w:rsidRDefault="001C4557" w:rsidP="001C4557">
            <w:pPr>
              <w:rPr>
                <w:ins w:id="24904" w:author="Fegie" w:date="2021-05-02T01:49:00Z"/>
                <w:rFonts w:ascii="標楷體" w:eastAsia="標楷體" w:hAnsi="標楷體"/>
              </w:rPr>
            </w:pPr>
            <w:ins w:id="24905" w:author="Fegie" w:date="2021-05-02T01:49:00Z">
              <w:r>
                <w:rPr>
                  <w:rFonts w:ascii="標楷體" w:eastAsia="標楷體" w:hAnsi="標楷體" w:hint="eastAsia"/>
                </w:rPr>
                <w:t>簽證會計師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AD17A" w14:textId="488C9ABB" w:rsidR="001C4557" w:rsidRDefault="001C4557" w:rsidP="001C4557">
            <w:pPr>
              <w:rPr>
                <w:ins w:id="24906" w:author="Fegie" w:date="2021-05-02T01:49:00Z"/>
                <w:rFonts w:ascii="標楷體" w:eastAsia="標楷體" w:hAnsi="標楷體"/>
              </w:rPr>
            </w:pPr>
            <w:ins w:id="24907" w:author="Fegie" w:date="2021-05-02T02:04:00Z">
              <w:del w:id="24908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X(14)</w:delText>
                </w:r>
              </w:del>
            </w:ins>
            <w:ins w:id="24909" w:author="家榮 張" w:date="2021-05-06T18:54:00Z">
              <w:r w:rsidR="00A7651D"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30C8A" w14:textId="77777777" w:rsidR="001C4557" w:rsidRDefault="001C4557" w:rsidP="001C4557">
            <w:pPr>
              <w:rPr>
                <w:ins w:id="24910" w:author="Fegie" w:date="2021-05-02T01:4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4CE18" w14:textId="77777777" w:rsidR="001C4557" w:rsidRDefault="001C4557" w:rsidP="001C4557">
            <w:pPr>
              <w:rPr>
                <w:ins w:id="24911" w:author="Fegie" w:date="2021-05-02T01:4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3EE4" w14:textId="77777777" w:rsidR="001C4557" w:rsidRDefault="001C4557" w:rsidP="001C4557">
            <w:pPr>
              <w:rPr>
                <w:ins w:id="24912" w:author="Fegie" w:date="2021-05-02T01:4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0984E" w14:textId="4CC5B986" w:rsidR="001C4557" w:rsidRDefault="001C4557" w:rsidP="001C4557">
            <w:pPr>
              <w:rPr>
                <w:ins w:id="24913" w:author="Fegie" w:date="2021-05-02T01:49:00Z"/>
                <w:rFonts w:ascii="標楷體" w:eastAsia="標楷體" w:hAnsi="標楷體"/>
              </w:rPr>
            </w:pPr>
            <w:ins w:id="24914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85CE" w14:textId="77777777" w:rsidR="001C4557" w:rsidRDefault="001C4557" w:rsidP="001C4557">
            <w:pPr>
              <w:rPr>
                <w:ins w:id="24915" w:author="Fegie" w:date="2021-05-02T02:14:00Z"/>
                <w:rFonts w:ascii="標楷體" w:eastAsia="標楷體" w:hAnsi="標楷體"/>
              </w:rPr>
            </w:pPr>
            <w:ins w:id="24916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79301A9C" w14:textId="77777777" w:rsidR="001C4557" w:rsidRPr="00F37A9C" w:rsidRDefault="001C4557" w:rsidP="001C4557">
            <w:pPr>
              <w:ind w:left="226" w:hangingChars="94" w:hanging="226"/>
              <w:rPr>
                <w:ins w:id="24917" w:author="Fegie" w:date="2021-05-02T02:14:00Z"/>
                <w:rFonts w:ascii="標楷體" w:eastAsia="標楷體" w:hAnsi="標楷體"/>
              </w:rPr>
            </w:pPr>
            <w:ins w:id="24918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4579BD4B" w14:textId="77777777" w:rsidR="001C4557" w:rsidRDefault="001C4557" w:rsidP="001C4557">
            <w:pPr>
              <w:ind w:left="226" w:hangingChars="94" w:hanging="226"/>
              <w:rPr>
                <w:ins w:id="24919" w:author="Fegie" w:date="2021-05-02T02:14:00Z"/>
                <w:rFonts w:ascii="標楷體" w:eastAsia="標楷體" w:hAnsi="標楷體"/>
              </w:rPr>
            </w:pPr>
            <w:ins w:id="24920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209FBC55" w14:textId="711E0260" w:rsidR="001C4557" w:rsidRDefault="001C4557" w:rsidP="001C4557">
            <w:pPr>
              <w:snapToGrid w:val="0"/>
              <w:ind w:left="238" w:hangingChars="99" w:hanging="238"/>
              <w:rPr>
                <w:ins w:id="24921" w:author="Fegie" w:date="2021-05-02T01:49:00Z"/>
                <w:rFonts w:ascii="標楷體" w:eastAsia="標楷體" w:hAnsi="標楷體"/>
                <w:color w:val="000000" w:themeColor="text1"/>
              </w:rPr>
            </w:pPr>
            <w:ins w:id="24922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4923" w:author="Fegie" w:date="2021-05-02T02:21:00Z">
              <w:r>
                <w:rPr>
                  <w:rFonts w:ascii="標楷體" w:eastAsia="標楷體" w:hAnsi="標楷體"/>
                </w:rPr>
                <w:t>Accountant</w:t>
              </w:r>
            </w:ins>
          </w:p>
        </w:tc>
      </w:tr>
      <w:tr w:rsidR="001C4557" w14:paraId="006E9A3A" w14:textId="77777777" w:rsidTr="000C4C7B">
        <w:trPr>
          <w:trHeight w:val="291"/>
          <w:jc w:val="center"/>
          <w:ins w:id="24924" w:author="Fegie" w:date="2021-05-02T01:49:00Z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87B19" w14:textId="061FD990" w:rsidR="001C4557" w:rsidRDefault="001C4557" w:rsidP="001C4557">
            <w:pPr>
              <w:rPr>
                <w:ins w:id="24925" w:author="Fegie" w:date="2021-05-02T01:49:00Z"/>
                <w:rFonts w:ascii="標楷體" w:eastAsia="標楷體" w:hAnsi="標楷體"/>
              </w:rPr>
            </w:pPr>
            <w:ins w:id="24926" w:author="Fegie" w:date="2021-05-02T01:49:00Z">
              <w:r>
                <w:rPr>
                  <w:rFonts w:ascii="標楷體" w:eastAsia="標楷體" w:hAnsi="標楷體" w:hint="eastAsia"/>
                </w:rPr>
                <w:t>30</w:t>
              </w:r>
            </w:ins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73FAE" w14:textId="4FEEF1EF" w:rsidR="001C4557" w:rsidRDefault="001C4557" w:rsidP="001C4557">
            <w:pPr>
              <w:rPr>
                <w:ins w:id="24927" w:author="Fegie" w:date="2021-05-02T01:49:00Z"/>
                <w:rFonts w:ascii="標楷體" w:eastAsia="標楷體" w:hAnsi="標楷體"/>
              </w:rPr>
            </w:pPr>
            <w:ins w:id="24928" w:author="Fegie" w:date="2021-05-02T01:49:00Z">
              <w:r>
                <w:rPr>
                  <w:rFonts w:ascii="標楷體" w:eastAsia="標楷體" w:hAnsi="標楷體" w:hint="eastAsia"/>
                </w:rPr>
                <w:t>簽證日期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C8A2" w14:textId="680150FE" w:rsidR="001C4557" w:rsidRDefault="001C4557" w:rsidP="001C4557">
            <w:pPr>
              <w:rPr>
                <w:ins w:id="24929" w:author="Fegie" w:date="2021-05-02T01:49:00Z"/>
                <w:rFonts w:ascii="標楷體" w:eastAsia="標楷體" w:hAnsi="標楷體"/>
              </w:rPr>
            </w:pPr>
            <w:ins w:id="24930" w:author="Fegie" w:date="2021-05-02T01:49:00Z">
              <w:del w:id="24931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  <w:ins w:id="24932" w:author="家榮 張" w:date="2021-05-06T18:54:00Z">
              <w:r w:rsidR="00A7651D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7C132" w14:textId="77777777" w:rsidR="001C4557" w:rsidRDefault="001C4557" w:rsidP="001C4557">
            <w:pPr>
              <w:rPr>
                <w:ins w:id="24933" w:author="Fegie" w:date="2021-05-02T01:49:00Z"/>
                <w:rFonts w:ascii="標楷體" w:eastAsia="標楷體" w:hAnsi="標楷體"/>
              </w:rPr>
            </w:pP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B8CE8" w14:textId="77777777" w:rsidR="001C4557" w:rsidRDefault="001C4557" w:rsidP="001C4557">
            <w:pPr>
              <w:rPr>
                <w:ins w:id="24934" w:author="Fegie" w:date="2021-05-02T01:49:00Z"/>
                <w:rFonts w:ascii="標楷體" w:eastAsia="標楷體" w:hAnsi="標楷體"/>
              </w:rPr>
            </w:pP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96FC8" w14:textId="77777777" w:rsidR="001C4557" w:rsidRDefault="001C4557" w:rsidP="001C4557">
            <w:pPr>
              <w:rPr>
                <w:ins w:id="24935" w:author="Fegie" w:date="2021-05-02T01:49:00Z"/>
                <w:rFonts w:ascii="標楷體" w:eastAsia="標楷體" w:hAnsi="標楷體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21AC8" w14:textId="1DD92881" w:rsidR="001C4557" w:rsidRDefault="001C4557" w:rsidP="001C4557">
            <w:pPr>
              <w:rPr>
                <w:ins w:id="24936" w:author="Fegie" w:date="2021-05-02T01:49:00Z"/>
                <w:rFonts w:ascii="標楷體" w:eastAsia="標楷體" w:hAnsi="標楷體"/>
              </w:rPr>
            </w:pPr>
            <w:ins w:id="24937" w:author="Fegie" w:date="2021-05-02T02:0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4D8D6" w14:textId="77777777" w:rsidR="001C4557" w:rsidRDefault="001C4557" w:rsidP="001C4557">
            <w:pPr>
              <w:rPr>
                <w:ins w:id="24938" w:author="Fegie" w:date="2021-05-02T02:14:00Z"/>
                <w:rFonts w:ascii="標楷體" w:eastAsia="標楷體" w:hAnsi="標楷體"/>
              </w:rPr>
            </w:pPr>
            <w:ins w:id="24939" w:author="Fegie" w:date="2021-05-02T02:14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16CF46D0" w14:textId="77777777" w:rsidR="001C4557" w:rsidRPr="00F37A9C" w:rsidRDefault="001C4557" w:rsidP="001C4557">
            <w:pPr>
              <w:ind w:left="226" w:hangingChars="94" w:hanging="226"/>
              <w:rPr>
                <w:ins w:id="24940" w:author="Fegie" w:date="2021-05-02T02:14:00Z"/>
                <w:rFonts w:ascii="標楷體" w:eastAsia="標楷體" w:hAnsi="標楷體"/>
              </w:rPr>
            </w:pPr>
            <w:ins w:id="24941" w:author="Fegie" w:date="2021-05-02T02:14:00Z">
              <w:r>
                <w:rPr>
                  <w:rFonts w:ascii="標楷體" w:eastAsia="標楷體" w:hAnsi="標楷體" w:hint="eastAsia"/>
                </w:rPr>
                <w:t>2.「修改」時，自動顯示原值，可以修改</w:t>
              </w:r>
            </w:ins>
          </w:p>
          <w:p w14:paraId="28DC4E77" w14:textId="77777777" w:rsidR="001C4557" w:rsidRDefault="001C4557" w:rsidP="001C4557">
            <w:pPr>
              <w:ind w:left="226" w:hangingChars="94" w:hanging="226"/>
              <w:rPr>
                <w:ins w:id="24942" w:author="Fegie" w:date="2021-05-02T02:14:00Z"/>
                <w:rFonts w:ascii="標楷體" w:eastAsia="標楷體" w:hAnsi="標楷體"/>
              </w:rPr>
            </w:pPr>
            <w:ins w:id="24943" w:author="Fegie" w:date="2021-05-02T02:14:00Z">
              <w:r>
                <w:rPr>
                  <w:rFonts w:ascii="標楷體" w:eastAsia="標楷體" w:hAnsi="標楷體" w:hint="eastAsia"/>
                </w:rPr>
                <w:t>3.其他功能時，自動顯示原值，不可修改</w:t>
              </w:r>
            </w:ins>
          </w:p>
          <w:p w14:paraId="65DA3D4D" w14:textId="13FB63E1" w:rsidR="001C4557" w:rsidRDefault="001C4557" w:rsidP="001C4557">
            <w:pPr>
              <w:snapToGrid w:val="0"/>
              <w:ind w:left="238" w:hangingChars="99" w:hanging="238"/>
              <w:rPr>
                <w:ins w:id="24944" w:author="Fegie" w:date="2021-05-02T01:49:00Z"/>
                <w:rFonts w:ascii="標楷體" w:eastAsia="標楷體" w:hAnsi="標楷體"/>
                <w:color w:val="000000" w:themeColor="text1"/>
              </w:rPr>
            </w:pPr>
            <w:ins w:id="24945" w:author="Fegie" w:date="2021-05-02T02:14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.CustFin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4946" w:author="Fegie" w:date="2021-05-02T02:22:00Z">
              <w:r>
                <w:rPr>
                  <w:rFonts w:ascii="標楷體" w:eastAsia="標楷體" w:hAnsi="標楷體"/>
                </w:rPr>
                <w:t>AccountDate</w:t>
              </w:r>
            </w:ins>
          </w:p>
        </w:tc>
      </w:tr>
    </w:tbl>
    <w:p w14:paraId="22CDF9B1" w14:textId="77777777" w:rsidR="00D04096" w:rsidRDefault="00D04096" w:rsidP="00D04096">
      <w:pPr>
        <w:rPr>
          <w:ins w:id="24947" w:author="Fegie" w:date="2021-05-02T00:09:00Z"/>
          <w:rFonts w:ascii="標楷體" w:eastAsia="標楷體" w:hAnsi="標楷體"/>
        </w:rPr>
      </w:pPr>
    </w:p>
    <w:p w14:paraId="52F0BFEF" w14:textId="77777777" w:rsidR="00D04096" w:rsidRDefault="00D04096" w:rsidP="00D04096">
      <w:pPr>
        <w:rPr>
          <w:ins w:id="24948" w:author="Fegie" w:date="2021-05-02T00:09:00Z"/>
          <w:rFonts w:ascii="標楷體" w:eastAsia="標楷體" w:hAnsi="標楷體"/>
        </w:rPr>
      </w:pPr>
      <w:ins w:id="24949" w:author="Fegie" w:date="2021-05-02T00:09:00Z">
        <w:r>
          <w:rPr>
            <w:rFonts w:ascii="標楷體" w:eastAsia="標楷體" w:hAnsi="標楷體" w:hint="eastAsia"/>
          </w:rPr>
          <w:br w:type="page"/>
        </w:r>
      </w:ins>
    </w:p>
    <w:p w14:paraId="56BE19AC" w14:textId="06781144" w:rsidR="00FB0171" w:rsidRDefault="00FB0171" w:rsidP="00FB0171">
      <w:pPr>
        <w:pStyle w:val="3"/>
        <w:numPr>
          <w:ilvl w:val="2"/>
          <w:numId w:val="54"/>
        </w:numPr>
        <w:rPr>
          <w:ins w:id="24950" w:author="Fegie" w:date="2021-05-01T19:21:00Z"/>
        </w:rPr>
      </w:pPr>
      <w:ins w:id="24951" w:author="Fegie" w:date="2021-05-01T19:21:00Z">
        <w:r>
          <w:rPr>
            <w:rFonts w:hint="eastAsia"/>
          </w:rPr>
          <w:lastRenderedPageBreak/>
          <w:t>L1908  申請不列印書面通知書</w:t>
        </w:r>
      </w:ins>
      <w:ins w:id="24952" w:author="Fegie" w:date="2021-05-01T20:51:00Z">
        <w:r w:rsidR="00C5753D">
          <w:rPr>
            <w:rFonts w:hint="eastAsia"/>
          </w:rPr>
          <w:t>查詢</w:t>
        </w:r>
      </w:ins>
      <w:ins w:id="24953" w:author="Fegie" w:date="2021-05-05T16:25:00Z">
        <w:r w:rsidR="00C817AE">
          <w:rPr>
            <w:rFonts w:hAnsi="標楷體" w:hint="eastAsia"/>
          </w:rPr>
          <w:t>***</w:t>
        </w:r>
      </w:ins>
    </w:p>
    <w:p w14:paraId="060CD341" w14:textId="77777777" w:rsidR="00FB0171" w:rsidRPr="00AF1A82" w:rsidRDefault="00FB0171" w:rsidP="00FB0171">
      <w:pPr>
        <w:pStyle w:val="a"/>
        <w:numPr>
          <w:ilvl w:val="0"/>
          <w:numId w:val="53"/>
        </w:numPr>
        <w:spacing w:before="0"/>
        <w:ind w:left="1418"/>
        <w:rPr>
          <w:ins w:id="24954" w:author="Fegie" w:date="2021-05-01T19:20:00Z"/>
          <w:lang w:eastAsia="x-none"/>
        </w:rPr>
      </w:pPr>
      <w:ins w:id="24955" w:author="Fegie" w:date="2021-05-01T19:20:00Z">
        <w:r>
          <w:rPr>
            <w:rFonts w:hint="eastAsia"/>
          </w:rPr>
          <w:t xml:space="preserve">  </w:t>
        </w:r>
        <w:r w:rsidRPr="00AF1A82">
          <w:t>功能說明</w:t>
        </w:r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B0171" w:rsidRPr="00AF1A82" w14:paraId="75CA30CD" w14:textId="77777777" w:rsidTr="001B4B49">
        <w:trPr>
          <w:trHeight w:val="277"/>
          <w:ins w:id="24956" w:author="Fegie" w:date="2021-05-01T19:2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5110DE6" w14:textId="77777777" w:rsidR="00FB0171" w:rsidRPr="00AF1A82" w:rsidRDefault="00FB0171" w:rsidP="001B4B49">
            <w:pPr>
              <w:rPr>
                <w:ins w:id="24957" w:author="Fegie" w:date="2021-05-01T19:20:00Z"/>
                <w:rFonts w:ascii="標楷體" w:eastAsia="標楷體" w:hAnsi="標楷體"/>
                <w:lang w:eastAsia="x-none"/>
              </w:rPr>
            </w:pPr>
            <w:ins w:id="24958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4F0D9D" w14:textId="60435583" w:rsidR="00FB0171" w:rsidRPr="00AF1A82" w:rsidRDefault="00C5753D" w:rsidP="001B4B49">
            <w:pPr>
              <w:rPr>
                <w:ins w:id="24959" w:author="Fegie" w:date="2021-05-01T19:20:00Z"/>
                <w:rFonts w:ascii="標楷體" w:eastAsia="標楷體" w:hAnsi="標楷體"/>
                <w:lang w:eastAsia="x-none"/>
              </w:rPr>
            </w:pPr>
            <w:ins w:id="24960" w:author="Fegie" w:date="2021-05-01T20:52:00Z">
              <w:r>
                <w:rPr>
                  <w:rFonts w:ascii="標楷體" w:eastAsia="標楷體" w:hAnsi="標楷體" w:hint="eastAsia"/>
                </w:rPr>
                <w:t>申請不列印書面通知書查詢</w:t>
              </w:r>
            </w:ins>
          </w:p>
        </w:tc>
      </w:tr>
      <w:tr w:rsidR="00FB0171" w:rsidRPr="00AF1A82" w14:paraId="4C2E9B05" w14:textId="77777777" w:rsidTr="001B4B49">
        <w:trPr>
          <w:trHeight w:val="277"/>
          <w:ins w:id="24961" w:author="Fegie" w:date="2021-05-01T19:2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BF1079" w14:textId="77777777" w:rsidR="00FB0171" w:rsidRPr="00AF1A82" w:rsidRDefault="00FB0171" w:rsidP="001B4B49">
            <w:pPr>
              <w:rPr>
                <w:ins w:id="24962" w:author="Fegie" w:date="2021-05-01T19:20:00Z"/>
                <w:rFonts w:ascii="標楷體" w:eastAsia="標楷體" w:hAnsi="標楷體"/>
                <w:lang w:eastAsia="x-none"/>
              </w:rPr>
            </w:pPr>
            <w:ins w:id="24963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E7D04C" w14:textId="33B4C005" w:rsidR="00FB0171" w:rsidRPr="00AF1A82" w:rsidRDefault="00FB0171" w:rsidP="001B4B49">
            <w:pPr>
              <w:rPr>
                <w:ins w:id="24964" w:author="Fegie" w:date="2021-05-01T19:20:00Z"/>
                <w:rFonts w:ascii="標楷體" w:eastAsia="標楷體" w:hAnsi="標楷體"/>
                <w:lang w:eastAsia="x-none"/>
              </w:rPr>
            </w:pPr>
            <w:ins w:id="24965" w:author="Fegie" w:date="2021-05-01T19:20:00Z">
              <w:r>
                <w:rPr>
                  <w:rFonts w:ascii="標楷體" w:eastAsia="標楷體" w:hAnsi="標楷體" w:hint="eastAsia"/>
                </w:rPr>
                <w:t>查詢或異動</w:t>
              </w:r>
            </w:ins>
            <w:ins w:id="24966" w:author="Fegie" w:date="2021-05-01T20:52:00Z">
              <w:r w:rsidR="00C5753D">
                <w:rPr>
                  <w:rFonts w:ascii="標楷體" w:eastAsia="標楷體" w:hAnsi="標楷體" w:hint="eastAsia"/>
                </w:rPr>
                <w:t>不列印書面通知書資料</w:t>
              </w:r>
            </w:ins>
            <w:ins w:id="24967" w:author="Fegie" w:date="2021-05-01T19:20:00Z">
              <w:r>
                <w:rPr>
                  <w:rFonts w:ascii="標楷體" w:eastAsia="標楷體" w:hAnsi="標楷體" w:hint="eastAsia"/>
                </w:rPr>
                <w:t>時</w:t>
              </w:r>
            </w:ins>
          </w:p>
        </w:tc>
      </w:tr>
      <w:tr w:rsidR="00FB0171" w:rsidRPr="00AF1A82" w14:paraId="2B37AA94" w14:textId="77777777" w:rsidTr="001B4B49">
        <w:trPr>
          <w:trHeight w:val="773"/>
          <w:ins w:id="24968" w:author="Fegie" w:date="2021-05-01T19:2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FDFD7D" w14:textId="77777777" w:rsidR="00FB0171" w:rsidRPr="00AF1A82" w:rsidRDefault="00FB0171" w:rsidP="001B4B49">
            <w:pPr>
              <w:rPr>
                <w:ins w:id="24969" w:author="Fegie" w:date="2021-05-01T19:20:00Z"/>
                <w:rFonts w:ascii="標楷體" w:eastAsia="標楷體" w:hAnsi="標楷體"/>
                <w:lang w:eastAsia="x-none"/>
              </w:rPr>
            </w:pPr>
            <w:ins w:id="24970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F262C0" w14:textId="04830380" w:rsidR="00FB0171" w:rsidRPr="00421BC7" w:rsidRDefault="00421BC7" w:rsidP="001B4B49">
            <w:pPr>
              <w:rPr>
                <w:ins w:id="24971" w:author="Fegie" w:date="2021-05-01T19:20:00Z"/>
                <w:rFonts w:ascii="標楷體" w:eastAsia="標楷體" w:hAnsi="標楷體"/>
                <w:rPrChange w:id="24972" w:author="st1" w:date="2021-05-06T11:29:00Z">
                  <w:rPr>
                    <w:ins w:id="24973" w:author="Fegie" w:date="2021-05-01T19:20:00Z"/>
                    <w:rFonts w:ascii="標楷體" w:eastAsia="標楷體" w:hAnsi="標楷體"/>
                    <w:color w:val="FF0000"/>
                  </w:rPr>
                </w:rPrChange>
              </w:rPr>
            </w:pPr>
            <w:ins w:id="24974" w:author="st1" w:date="2021-05-06T11:29:00Z">
              <w:r>
                <w:rPr>
                  <w:rFonts w:ascii="標楷體" w:eastAsia="標楷體" w:hAnsi="標楷體" w:hint="eastAsia"/>
                </w:rPr>
                <w:t>1.</w:t>
              </w:r>
              <w:r w:rsidRPr="001C13CA">
                <w:rPr>
                  <w:rFonts w:ascii="標楷體" w:eastAsia="標楷體" w:hAnsi="標楷體" w:hint="eastAsia"/>
                </w:rPr>
                <w:t>參考「</w:t>
              </w:r>
              <w:r w:rsidRPr="004B136D">
                <w:rPr>
                  <w:rFonts w:ascii="標楷體" w:eastAsia="標楷體" w:hAnsi="標楷體" w:hint="eastAsia"/>
                </w:rPr>
                <w:t>作業流程</w:t>
              </w:r>
              <w:r w:rsidRPr="004B136D"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  <w:lang w:eastAsia="zh-HK"/>
                </w:rPr>
                <w:t>放款</w:t>
              </w:r>
              <w:r w:rsidRPr="004B136D">
                <w:rPr>
                  <w:rFonts w:ascii="標楷體" w:eastAsia="標楷體" w:hAnsi="標楷體"/>
                </w:rPr>
                <w:t>作業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4975" w:author="st1" w:date="2021-05-06T11:30:00Z">
              <w:r>
                <w:rPr>
                  <w:rFonts w:ascii="標楷體" w:eastAsia="標楷體" w:hAnsi="標楷體" w:hint="eastAsia"/>
                  <w:lang w:eastAsia="zh-HK"/>
                </w:rPr>
                <w:t>客戶通知</w:t>
              </w:r>
            </w:ins>
            <w:ins w:id="24976" w:author="st1" w:date="2021-05-06T11:29:00Z">
              <w:r w:rsidRPr="001C13CA">
                <w:rPr>
                  <w:rFonts w:ascii="標楷體" w:eastAsia="標楷體" w:hAnsi="標楷體" w:hint="eastAsia"/>
                </w:rPr>
                <w:t>」</w:t>
              </w:r>
            </w:ins>
            <w:ins w:id="24977" w:author="Fegie" w:date="2021-05-01T19:20:00Z">
              <w:del w:id="24978" w:author="st1" w:date="2021-05-06T11:29:00Z">
                <w:r w:rsidR="00FB0171" w:rsidRPr="00F37A9C" w:rsidDel="00421BC7">
                  <w:rPr>
                    <w:rFonts w:ascii="標楷體" w:eastAsia="標楷體" w:hAnsi="標楷體" w:hint="eastAsia"/>
                    <w:color w:val="FF0000"/>
                  </w:rPr>
                  <w:delText>參考流程</w:delText>
                </w:r>
              </w:del>
            </w:ins>
          </w:p>
          <w:p w14:paraId="71C33E62" w14:textId="53EC7524" w:rsidR="00FB0171" w:rsidRPr="00404034" w:rsidRDefault="00FB0171" w:rsidP="001B4B49">
            <w:pPr>
              <w:rPr>
                <w:ins w:id="24979" w:author="Fegie" w:date="2021-05-01T19:20:00Z"/>
                <w:rFonts w:ascii="標楷體" w:eastAsia="標楷體" w:hAnsi="標楷體"/>
              </w:rPr>
            </w:pPr>
            <w:ins w:id="24980" w:author="Fegie" w:date="2021-05-01T19:20:00Z">
              <w:del w:id="24981" w:author="st1" w:date="2021-05-06T11:29:00Z">
                <w:r w:rsidDel="00421BC7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  <w:ins w:id="24982" w:author="st1" w:date="2021-05-06T11:29:00Z">
              <w:r w:rsidR="00421BC7">
                <w:rPr>
                  <w:rFonts w:ascii="標楷體" w:eastAsia="標楷體" w:hAnsi="標楷體"/>
                </w:rPr>
                <w:t>2</w:t>
              </w:r>
            </w:ins>
            <w:ins w:id="24983" w:author="Fegie" w:date="2021-05-01T19:20:00Z">
              <w:r>
                <w:rPr>
                  <w:rFonts w:ascii="標楷體" w:eastAsia="標楷體" w:hAnsi="標楷體" w:hint="eastAsia"/>
                </w:rPr>
                <w:t>.</w:t>
              </w:r>
              <w:del w:id="24984" w:author="st1" w:date="2021-05-06T11:29:00Z">
                <w:r w:rsidRPr="00404034" w:rsidDel="00421BC7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  <w:r>
                <w:rPr>
                  <w:rFonts w:ascii="標楷體" w:eastAsia="標楷體" w:hAnsi="標楷體" w:hint="eastAsia"/>
                </w:rPr>
                <w:t>查</w:t>
              </w:r>
              <w:r w:rsidRPr="00404034">
                <w:rPr>
                  <w:rFonts w:ascii="標楷體" w:eastAsia="標楷體" w:hAnsi="標楷體" w:hint="eastAsia"/>
                </w:rPr>
                <w:t>詢</w:t>
              </w:r>
            </w:ins>
            <w:ins w:id="24985" w:author="Fegie" w:date="2021-05-01T20:53:00Z">
              <w:r w:rsidR="000B03EF">
                <w:rPr>
                  <w:rFonts w:ascii="標楷體" w:eastAsia="標楷體" w:hAnsi="標楷體" w:hint="eastAsia"/>
                </w:rPr>
                <w:t>客戶通知設定</w:t>
              </w:r>
            </w:ins>
            <w:ins w:id="24986" w:author="Fegie" w:date="2021-05-01T19:20:00Z">
              <w:r w:rsidRPr="00404034">
                <w:rPr>
                  <w:rFonts w:ascii="標楷體" w:eastAsia="標楷體" w:hAnsi="標楷體" w:hint="eastAsia"/>
                </w:rPr>
                <w:t>檔</w:t>
              </w:r>
              <w:r>
                <w:rPr>
                  <w:rFonts w:ascii="標楷體" w:eastAsia="標楷體" w:hAnsi="標楷體" w:hint="eastAsia"/>
                </w:rPr>
                <w:t>(</w:t>
              </w:r>
              <w:r>
                <w:rPr>
                  <w:rFonts w:ascii="標楷體" w:eastAsia="標楷體" w:hAnsi="標楷體"/>
                </w:rPr>
                <w:t>Cust</w:t>
              </w:r>
            </w:ins>
            <w:ins w:id="24987" w:author="Fegie" w:date="2021-05-01T20:53:00Z">
              <w:r w:rsidR="000B03EF">
                <w:rPr>
                  <w:rFonts w:ascii="標楷體" w:eastAsia="標楷體" w:hAnsi="標楷體"/>
                </w:rPr>
                <w:t>Notice</w:t>
              </w:r>
            </w:ins>
            <w:ins w:id="24988" w:author="Fegie" w:date="2021-05-01T19:20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6A3D1F40" w14:textId="3545D74B" w:rsidR="00FB0171" w:rsidRDefault="00FB0171" w:rsidP="001B4B49">
            <w:pPr>
              <w:rPr>
                <w:ins w:id="24989" w:author="Fegie" w:date="2021-05-01T19:20:00Z"/>
                <w:rFonts w:ascii="標楷體" w:eastAsia="標楷體" w:hAnsi="標楷體"/>
                <w:lang w:eastAsia="zh-HK"/>
              </w:rPr>
            </w:pPr>
            <w:ins w:id="24990" w:author="Fegie" w:date="2021-05-01T19:20:00Z">
              <w:del w:id="24991" w:author="st1" w:date="2021-05-06T11:29:00Z">
                <w:r w:rsidDel="00421BC7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  <w:ins w:id="24992" w:author="st1" w:date="2021-05-06T11:29:00Z">
              <w:r w:rsidR="00421BC7">
                <w:rPr>
                  <w:rFonts w:ascii="標楷體" w:eastAsia="標楷體" w:hAnsi="標楷體"/>
                </w:rPr>
                <w:t>3</w:t>
              </w:r>
            </w:ins>
            <w:ins w:id="24993" w:author="Fegie" w:date="2021-05-01T19:20:00Z">
              <w:r>
                <w:rPr>
                  <w:rFonts w:ascii="標楷體" w:eastAsia="標楷體" w:hAnsi="標楷體" w:hint="eastAsia"/>
                </w:rPr>
                <w:t>.</w:t>
              </w:r>
              <w:del w:id="24994" w:author="st1" w:date="2021-05-06T11:29:00Z">
                <w:r w:rsidDel="00421BC7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  <w:r>
                <w:rPr>
                  <w:rFonts w:ascii="標楷體" w:eastAsia="標楷體" w:hAnsi="標楷體" w:hint="eastAsia"/>
                  <w:lang w:eastAsia="zh-HK"/>
                </w:rPr>
                <w:t>依據輸入查詢條件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輸出查詢資料</w:t>
              </w:r>
            </w:ins>
          </w:p>
          <w:p w14:paraId="728A2044" w14:textId="1B682A1D" w:rsidR="00FB0171" w:rsidRDefault="00FB0171">
            <w:pPr>
              <w:ind w:left="960" w:hangingChars="400" w:hanging="960"/>
              <w:rPr>
                <w:ins w:id="24995" w:author="Fegie" w:date="2021-05-01T19:20:00Z"/>
                <w:rFonts w:ascii="標楷體" w:eastAsia="標楷體" w:hAnsi="標楷體"/>
              </w:rPr>
              <w:pPrChange w:id="24996" w:author="Fegie" w:date="2021-05-01T21:14:00Z">
                <w:pPr/>
              </w:pPrChange>
            </w:pPr>
            <w:ins w:id="24997" w:author="Fegie" w:date="2021-05-01T19:20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</w:t>
              </w:r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>(1).</w:t>
              </w:r>
            </w:ins>
            <w:ins w:id="24998" w:author="Fegie" w:date="2021-05-01T21:13:00Z">
              <w:r w:rsidR="00D31805">
                <w:rPr>
                  <w:rFonts w:ascii="標楷體" w:eastAsia="標楷體" w:hAnsi="標楷體" w:hint="eastAsia"/>
                </w:rPr>
                <w:t>戶號</w:t>
              </w:r>
            </w:ins>
            <w:ins w:id="24999" w:author="Fegie" w:date="2021-05-01T19:20:00Z">
              <w:r>
                <w:rPr>
                  <w:rFonts w:ascii="標楷體" w:eastAsia="標楷體" w:hAnsi="標楷體" w:hint="eastAsia"/>
                </w:rPr>
                <w:t>(</w:t>
              </w:r>
              <w:r>
                <w:rPr>
                  <w:rFonts w:ascii="標楷體" w:eastAsia="標楷體" w:hAnsi="標楷體"/>
                </w:rPr>
                <w:t>Cust</w:t>
              </w:r>
            </w:ins>
            <w:ins w:id="25000" w:author="Fegie" w:date="2021-05-01T21:16:00Z">
              <w:r w:rsidR="00D31805">
                <w:rPr>
                  <w:rFonts w:ascii="標楷體" w:eastAsia="標楷體" w:hAnsi="標楷體" w:hint="eastAsia"/>
                </w:rPr>
                <w:t>No</w:t>
              </w:r>
            </w:ins>
            <w:ins w:id="25001" w:author="Fegie" w:date="2021-05-01T19:20:00Z">
              <w:r>
                <w:rPr>
                  <w:rFonts w:ascii="標楷體" w:eastAsia="標楷體" w:hAnsi="標楷體" w:hint="eastAsia"/>
                </w:rPr>
                <w:t>)</w:t>
              </w:r>
            </w:ins>
            <w:ins w:id="25002" w:author="Fegie" w:date="2021-05-01T21:13:00Z">
              <w:r w:rsidR="00D31805">
                <w:rPr>
                  <w:rFonts w:ascii="標楷體" w:eastAsia="標楷體" w:hAnsi="標楷體" w:hint="eastAsia"/>
                </w:rPr>
                <w:t>與額度編號(</w:t>
              </w:r>
              <w:r w:rsidR="00D31805">
                <w:rPr>
                  <w:rFonts w:ascii="標楷體" w:eastAsia="標楷體" w:hAnsi="標楷體"/>
                </w:rPr>
                <w:t>FacmNo</w:t>
              </w:r>
              <w:r w:rsidR="00D31805">
                <w:rPr>
                  <w:rFonts w:ascii="標楷體" w:eastAsia="標楷體" w:hAnsi="標楷體" w:hint="eastAsia"/>
                </w:rPr>
                <w:t>)</w:t>
              </w:r>
            </w:ins>
            <w:ins w:id="25003" w:author="Fegie" w:date="2021-05-01T19:20:00Z">
              <w:r>
                <w:rPr>
                  <w:rFonts w:ascii="標楷體" w:eastAsia="標楷體" w:hAnsi="標楷體"/>
                </w:rPr>
                <w:t xml:space="preserve"> = </w:t>
              </w:r>
              <w:r>
                <w:rPr>
                  <w:rFonts w:ascii="標楷體" w:eastAsia="標楷體" w:hAnsi="標楷體" w:hint="eastAsia"/>
                </w:rPr>
                <w:t>輸入條件「</w:t>
              </w:r>
            </w:ins>
            <w:ins w:id="25004" w:author="Fegie" w:date="2021-05-01T21:14:00Z">
              <w:r w:rsidR="00D31805">
                <w:rPr>
                  <w:rFonts w:ascii="標楷體" w:eastAsia="標楷體" w:hAnsi="標楷體" w:hint="eastAsia"/>
                </w:rPr>
                <w:t>戶號</w:t>
              </w:r>
            </w:ins>
            <w:ins w:id="25005" w:author="Fegie" w:date="2021-05-01T19:20:00Z">
              <w:r>
                <w:rPr>
                  <w:rFonts w:ascii="標楷體" w:eastAsia="標楷體" w:hAnsi="標楷體" w:hint="eastAsia"/>
                </w:rPr>
                <w:t>」</w:t>
              </w:r>
            </w:ins>
            <w:ins w:id="25006" w:author="Fegie" w:date="2021-05-01T21:14:00Z">
              <w:r w:rsidR="00D31805">
                <w:rPr>
                  <w:rFonts w:ascii="標楷體" w:eastAsia="標楷體" w:hAnsi="標楷體" w:hint="eastAsia"/>
                </w:rPr>
                <w:t>與額度編號</w:t>
              </w:r>
            </w:ins>
          </w:p>
          <w:p w14:paraId="3804BF5F" w14:textId="19B8EFC3" w:rsidR="00FB0171" w:rsidRDefault="00FB0171" w:rsidP="001B4B49">
            <w:pPr>
              <w:rPr>
                <w:ins w:id="25007" w:author="Fegie" w:date="2021-05-01T19:20:00Z"/>
                <w:rFonts w:ascii="標楷體" w:eastAsia="標楷體" w:hAnsi="標楷體"/>
              </w:rPr>
            </w:pPr>
            <w:ins w:id="25008" w:author="Fegie" w:date="2021-05-01T19:20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</w:t>
              </w:r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>(2).</w:t>
              </w:r>
            </w:ins>
            <w:ins w:id="25009" w:author="Fegie" w:date="2021-05-01T21:16:00Z">
              <w:r w:rsidR="00D31805">
                <w:rPr>
                  <w:rFonts w:ascii="標楷體" w:eastAsia="標楷體" w:hAnsi="標楷體" w:hint="eastAsia"/>
                </w:rPr>
                <w:t>戶號(</w:t>
              </w:r>
              <w:r w:rsidR="00D31805">
                <w:rPr>
                  <w:rFonts w:ascii="標楷體" w:eastAsia="標楷體" w:hAnsi="標楷體"/>
                </w:rPr>
                <w:t>Cust</w:t>
              </w:r>
              <w:r w:rsidR="00D31805">
                <w:rPr>
                  <w:rFonts w:ascii="標楷體" w:eastAsia="標楷體" w:hAnsi="標楷體" w:hint="eastAsia"/>
                </w:rPr>
                <w:t>No)</w:t>
              </w:r>
            </w:ins>
            <w:ins w:id="25010" w:author="Fegie" w:date="2021-05-01T19:20:00Z">
              <w:r>
                <w:rPr>
                  <w:rFonts w:ascii="標楷體" w:eastAsia="標楷體" w:hAnsi="標楷體"/>
                </w:rPr>
                <w:t xml:space="preserve"> = </w:t>
              </w:r>
              <w:r>
                <w:rPr>
                  <w:rFonts w:ascii="標楷體" w:eastAsia="標楷體" w:hAnsi="標楷體" w:hint="eastAsia"/>
                </w:rPr>
                <w:t>輸入條件「</w:t>
              </w:r>
            </w:ins>
            <w:ins w:id="25011" w:author="Fegie" w:date="2021-05-01T21:16:00Z">
              <w:r w:rsidR="00D31805">
                <w:rPr>
                  <w:rFonts w:ascii="標楷體" w:eastAsia="標楷體" w:hAnsi="標楷體" w:hint="eastAsia"/>
                </w:rPr>
                <w:t>統一編號</w:t>
              </w:r>
            </w:ins>
            <w:ins w:id="25012" w:author="Fegie" w:date="2021-05-01T19:20:00Z">
              <w:r>
                <w:rPr>
                  <w:rFonts w:ascii="標楷體" w:eastAsia="標楷體" w:hAnsi="標楷體" w:hint="eastAsia"/>
                </w:rPr>
                <w:t>」</w:t>
              </w:r>
            </w:ins>
          </w:p>
          <w:p w14:paraId="292E844B" w14:textId="26C793FA" w:rsidR="00FB0171" w:rsidRDefault="00FB0171" w:rsidP="001B4B49">
            <w:pPr>
              <w:rPr>
                <w:ins w:id="25013" w:author="Fegie" w:date="2021-05-01T19:20:00Z"/>
                <w:rFonts w:ascii="標楷體" w:eastAsia="標楷體" w:hAnsi="標楷體"/>
              </w:rPr>
            </w:pPr>
            <w:ins w:id="25014" w:author="Fegie" w:date="2021-05-01T19:20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     </w:t>
              </w:r>
              <w:r>
                <w:rPr>
                  <w:rFonts w:ascii="標楷體" w:eastAsia="標楷體" w:hAnsi="標楷體" w:hint="eastAsia"/>
                </w:rPr>
                <w:t>之</w:t>
              </w:r>
            </w:ins>
            <w:ins w:id="25015" w:author="Fegie" w:date="2021-05-01T21:17:00Z">
              <w:r w:rsidR="00D31805">
                <w:rPr>
                  <w:rFonts w:ascii="標楷體" w:eastAsia="標楷體" w:hAnsi="標楷體" w:hint="eastAsia"/>
                </w:rPr>
                <w:t>戶號</w:t>
              </w:r>
            </w:ins>
            <w:ins w:id="25016" w:author="Fegie" w:date="2021-05-01T19:20:00Z">
              <w:r>
                <w:rPr>
                  <w:rFonts w:ascii="標楷體" w:eastAsia="標楷體" w:hAnsi="標楷體" w:hint="eastAsia"/>
                </w:rPr>
                <w:t>(</w:t>
              </w:r>
              <w:r>
                <w:rPr>
                  <w:rFonts w:ascii="標楷體" w:eastAsia="標楷體" w:hAnsi="標楷體"/>
                </w:rPr>
                <w:t>CustMain.</w:t>
              </w:r>
            </w:ins>
            <w:ins w:id="25017" w:author="Fegie" w:date="2021-05-01T21:17:00Z">
              <w:r w:rsidR="00D31805">
                <w:rPr>
                  <w:rFonts w:ascii="標楷體" w:eastAsia="標楷體" w:hAnsi="標楷體"/>
                </w:rPr>
                <w:t>Cust</w:t>
              </w:r>
              <w:r w:rsidR="00D31805">
                <w:rPr>
                  <w:rFonts w:ascii="標楷體" w:eastAsia="標楷體" w:hAnsi="標楷體" w:hint="eastAsia"/>
                </w:rPr>
                <w:t>No</w:t>
              </w:r>
            </w:ins>
            <w:ins w:id="25018" w:author="Fegie" w:date="2021-05-01T19:20:00Z">
              <w:r>
                <w:rPr>
                  <w:rFonts w:ascii="標楷體" w:eastAsia="標楷體" w:hAnsi="標楷體"/>
                </w:rPr>
                <w:t>)</w:t>
              </w:r>
            </w:ins>
          </w:p>
          <w:p w14:paraId="7895F07C" w14:textId="64D8F300" w:rsidR="00FB0171" w:rsidRPr="00BA4B70" w:rsidRDefault="00FB0171" w:rsidP="001B4B49">
            <w:pPr>
              <w:rPr>
                <w:ins w:id="25019" w:author="Fegie" w:date="2021-05-01T19:20:00Z"/>
                <w:rFonts w:ascii="標楷體" w:eastAsia="標楷體" w:hAnsi="標楷體"/>
              </w:rPr>
            </w:pPr>
            <w:ins w:id="25020" w:author="Fegie" w:date="2021-05-01T19:20:00Z">
              <w:del w:id="25021" w:author="st1" w:date="2021-05-06T11:29:00Z">
                <w:r w:rsidDel="00421BC7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  <w:ins w:id="25022" w:author="st1" w:date="2021-05-06T11:29:00Z">
              <w:r w:rsidR="00421BC7">
                <w:rPr>
                  <w:rFonts w:ascii="標楷體" w:eastAsia="標楷體" w:hAnsi="標楷體"/>
                </w:rPr>
                <w:t>4</w:t>
              </w:r>
            </w:ins>
            <w:ins w:id="25023" w:author="Fegie" w:date="2021-05-01T19:20:00Z">
              <w:r>
                <w:rPr>
                  <w:rFonts w:ascii="標楷體" w:eastAsia="標楷體" w:hAnsi="標楷體" w:hint="eastAsia"/>
                </w:rPr>
                <w:t>.</w:t>
              </w:r>
              <w:del w:id="25024" w:author="st1" w:date="2021-05-06T11:29:00Z">
                <w:r w:rsidDel="00421BC7">
                  <w:rPr>
                    <w:rFonts w:ascii="標楷體" w:eastAsia="標楷體" w:hAnsi="標楷體"/>
                  </w:rPr>
                  <w:delText xml:space="preserve"> </w:delText>
                </w:r>
              </w:del>
              <w:r>
                <w:rPr>
                  <w:rFonts w:ascii="標楷體" w:eastAsia="標楷體" w:hAnsi="標楷體" w:hint="eastAsia"/>
                </w:rPr>
                <w:t>資料排序:查詢結果「</w:t>
              </w:r>
            </w:ins>
            <w:ins w:id="25025" w:author="Fegie" w:date="2021-05-01T21:26:00Z">
              <w:r w:rsidR="0013503E">
                <w:rPr>
                  <w:rFonts w:ascii="標楷體" w:eastAsia="標楷體" w:hAnsi="標楷體" w:hint="eastAsia"/>
                </w:rPr>
                <w:t>額度</w:t>
              </w:r>
            </w:ins>
            <w:ins w:id="25026" w:author="Fegie" w:date="2021-05-01T19:20:00Z">
              <w:r>
                <w:rPr>
                  <w:rFonts w:ascii="標楷體" w:eastAsia="標楷體" w:hAnsi="標楷體" w:hint="eastAsia"/>
                </w:rPr>
                <w:t>」由大至小排序</w:t>
              </w:r>
            </w:ins>
          </w:p>
        </w:tc>
      </w:tr>
      <w:tr w:rsidR="00FB0171" w:rsidRPr="00AF1A82" w14:paraId="2C44F78F" w14:textId="77777777" w:rsidTr="001B4B49">
        <w:trPr>
          <w:trHeight w:val="321"/>
          <w:ins w:id="25027" w:author="Fegie" w:date="2021-05-01T19:2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97A80A" w14:textId="77777777" w:rsidR="00FB0171" w:rsidRPr="00AF1A82" w:rsidRDefault="00FB0171" w:rsidP="001B4B49">
            <w:pPr>
              <w:rPr>
                <w:ins w:id="25028" w:author="Fegie" w:date="2021-05-01T19:20:00Z"/>
                <w:rFonts w:ascii="標楷體" w:eastAsia="標楷體" w:hAnsi="標楷體"/>
                <w:lang w:eastAsia="x-none"/>
              </w:rPr>
            </w:pPr>
            <w:ins w:id="25029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164AEC" w14:textId="77777777" w:rsidR="00FB0171" w:rsidRPr="00AF1A82" w:rsidRDefault="00FB0171" w:rsidP="001B4B49">
            <w:pPr>
              <w:rPr>
                <w:ins w:id="25030" w:author="Fegie" w:date="2021-05-01T19:20:00Z"/>
                <w:rFonts w:ascii="標楷體" w:eastAsia="標楷體" w:hAnsi="標楷體"/>
                <w:lang w:eastAsia="x-none"/>
              </w:rPr>
            </w:pPr>
          </w:p>
        </w:tc>
      </w:tr>
      <w:tr w:rsidR="00FB0171" w:rsidRPr="00AF1A82" w14:paraId="51C6CFDD" w14:textId="77777777" w:rsidTr="001B4B49">
        <w:trPr>
          <w:trHeight w:val="1311"/>
          <w:ins w:id="25031" w:author="Fegie" w:date="2021-05-01T19:2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CD9E8CA" w14:textId="77777777" w:rsidR="00FB0171" w:rsidRPr="00AF1A82" w:rsidRDefault="00FB0171" w:rsidP="001B4B49">
            <w:pPr>
              <w:rPr>
                <w:ins w:id="25032" w:author="Fegie" w:date="2021-05-01T19:20:00Z"/>
                <w:rFonts w:ascii="標楷體" w:eastAsia="標楷體" w:hAnsi="標楷體"/>
                <w:lang w:eastAsia="x-none"/>
              </w:rPr>
            </w:pPr>
            <w:ins w:id="25033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C474EE" w14:textId="77777777" w:rsidR="00FB0171" w:rsidRPr="00AF1A82" w:rsidRDefault="00FB0171" w:rsidP="001B4B49">
            <w:pPr>
              <w:rPr>
                <w:ins w:id="25034" w:author="Fegie" w:date="2021-05-01T19:20:00Z"/>
                <w:rFonts w:ascii="標楷體" w:eastAsia="標楷體" w:hAnsi="標楷體"/>
                <w:lang w:eastAsia="x-none"/>
              </w:rPr>
            </w:pPr>
          </w:p>
        </w:tc>
      </w:tr>
      <w:tr w:rsidR="00FB0171" w:rsidRPr="00AF1A82" w14:paraId="31AD820E" w14:textId="77777777" w:rsidTr="001B4B49">
        <w:trPr>
          <w:trHeight w:val="278"/>
          <w:ins w:id="25035" w:author="Fegie" w:date="2021-05-01T19:2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211F6F" w14:textId="77777777" w:rsidR="00FB0171" w:rsidRPr="00AF1A82" w:rsidRDefault="00FB0171" w:rsidP="001B4B49">
            <w:pPr>
              <w:rPr>
                <w:ins w:id="25036" w:author="Fegie" w:date="2021-05-01T19:20:00Z"/>
                <w:rFonts w:ascii="標楷體" w:eastAsia="標楷體" w:hAnsi="標楷體"/>
                <w:lang w:eastAsia="x-none"/>
              </w:rPr>
            </w:pPr>
            <w:ins w:id="25037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BFD079" w14:textId="77777777" w:rsidR="00FB0171" w:rsidRPr="00AF1A82" w:rsidRDefault="00FB0171" w:rsidP="001B4B49">
            <w:pPr>
              <w:rPr>
                <w:ins w:id="25038" w:author="Fegie" w:date="2021-05-01T19:20:00Z"/>
                <w:rFonts w:ascii="標楷體" w:eastAsia="標楷體" w:hAnsi="標楷體"/>
                <w:lang w:eastAsia="x-none"/>
              </w:rPr>
            </w:pPr>
            <w:ins w:id="25039" w:author="Fegie" w:date="2021-05-01T19:20:00Z">
              <w:r>
                <w:rPr>
                  <w:rFonts w:ascii="標楷體" w:eastAsia="標楷體" w:hAnsi="標楷體" w:hint="eastAsia"/>
                </w:rPr>
                <w:t>提供資料查詢輸出</w:t>
              </w:r>
            </w:ins>
          </w:p>
        </w:tc>
      </w:tr>
      <w:tr w:rsidR="00FB0171" w:rsidRPr="00AF1A82" w14:paraId="002B9C3B" w14:textId="77777777" w:rsidTr="001B4B49">
        <w:trPr>
          <w:trHeight w:val="358"/>
          <w:ins w:id="25040" w:author="Fegie" w:date="2021-05-01T19:2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633397" w14:textId="77777777" w:rsidR="00FB0171" w:rsidRPr="00AF1A82" w:rsidRDefault="00FB0171" w:rsidP="001B4B49">
            <w:pPr>
              <w:rPr>
                <w:ins w:id="25041" w:author="Fegie" w:date="2021-05-01T19:20:00Z"/>
                <w:rFonts w:ascii="標楷體" w:eastAsia="標楷體" w:hAnsi="標楷體"/>
                <w:lang w:eastAsia="x-none"/>
              </w:rPr>
            </w:pPr>
            <w:ins w:id="25042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BF2643" w14:textId="77777777" w:rsidR="00FB0171" w:rsidRPr="00AF1A82" w:rsidRDefault="00FB0171" w:rsidP="001B4B49">
            <w:pPr>
              <w:rPr>
                <w:ins w:id="25043" w:author="Fegie" w:date="2021-05-01T19:20:00Z"/>
                <w:rFonts w:ascii="標楷體" w:eastAsia="標楷體" w:hAnsi="標楷體"/>
                <w:lang w:eastAsia="x-none"/>
              </w:rPr>
            </w:pPr>
          </w:p>
        </w:tc>
      </w:tr>
      <w:tr w:rsidR="00FB0171" w:rsidRPr="00AF1A82" w14:paraId="37CDE97A" w14:textId="77777777" w:rsidTr="001B4B49">
        <w:trPr>
          <w:trHeight w:val="278"/>
          <w:ins w:id="25044" w:author="Fegie" w:date="2021-05-01T19:2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152647" w14:textId="77777777" w:rsidR="00FB0171" w:rsidRPr="00AF1A82" w:rsidRDefault="00FB0171" w:rsidP="001B4B49">
            <w:pPr>
              <w:rPr>
                <w:ins w:id="25045" w:author="Fegie" w:date="2021-05-01T19:20:00Z"/>
                <w:rFonts w:ascii="標楷體" w:eastAsia="標楷體" w:hAnsi="標楷體"/>
                <w:lang w:eastAsia="x-none"/>
              </w:rPr>
            </w:pPr>
            <w:ins w:id="25046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6A3707" w14:textId="77777777" w:rsidR="00FB0171" w:rsidRPr="00AF1A82" w:rsidRDefault="00FB0171" w:rsidP="001B4B49">
            <w:pPr>
              <w:rPr>
                <w:ins w:id="25047" w:author="Fegie" w:date="2021-05-01T19:20:00Z"/>
                <w:rFonts w:ascii="標楷體" w:eastAsia="標楷體" w:hAnsi="標楷體"/>
                <w:lang w:eastAsia="x-none"/>
              </w:rPr>
            </w:pPr>
          </w:p>
        </w:tc>
      </w:tr>
    </w:tbl>
    <w:p w14:paraId="7182B04E" w14:textId="77777777" w:rsidR="00FB0171" w:rsidRDefault="00FB0171" w:rsidP="00FB0171">
      <w:pPr>
        <w:pStyle w:val="a"/>
        <w:numPr>
          <w:ilvl w:val="0"/>
          <w:numId w:val="0"/>
        </w:numPr>
        <w:ind w:left="1418"/>
        <w:rPr>
          <w:ins w:id="25048" w:author="Fegie" w:date="2021-05-01T19:20:00Z"/>
        </w:rPr>
      </w:pPr>
    </w:p>
    <w:p w14:paraId="3DB28903" w14:textId="77777777" w:rsidR="00FB0171" w:rsidRDefault="00FB0171" w:rsidP="00FB0171">
      <w:pPr>
        <w:pStyle w:val="a"/>
        <w:numPr>
          <w:ilvl w:val="0"/>
          <w:numId w:val="53"/>
        </w:numPr>
        <w:spacing w:before="0"/>
        <w:ind w:left="1418"/>
        <w:rPr>
          <w:ins w:id="25049" w:author="Fegie" w:date="2021-05-01T19:20:00Z"/>
        </w:rPr>
      </w:pPr>
      <w:ins w:id="25050" w:author="Fegie" w:date="2021-05-01T19:20:00Z">
        <w:r>
          <w:rPr>
            <w:rFonts w:hint="eastAsia"/>
          </w:rP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B0171" w14:paraId="06050BB4" w14:textId="77777777" w:rsidTr="001B4B49">
        <w:trPr>
          <w:ins w:id="25051" w:author="Fegie" w:date="2021-05-01T19:2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53F087E" w14:textId="77777777" w:rsidR="00FB0171" w:rsidRDefault="00FB0171" w:rsidP="001B4B49">
            <w:pPr>
              <w:jc w:val="center"/>
              <w:rPr>
                <w:ins w:id="25052" w:author="Fegie" w:date="2021-05-01T19:20:00Z"/>
                <w:rFonts w:ascii="標楷體" w:eastAsia="標楷體" w:hAnsi="標楷體"/>
              </w:rPr>
            </w:pPr>
            <w:ins w:id="25053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E35796D" w14:textId="77777777" w:rsidR="00FB0171" w:rsidRDefault="00FB0171" w:rsidP="001B4B49">
            <w:pPr>
              <w:jc w:val="center"/>
              <w:rPr>
                <w:ins w:id="25054" w:author="Fegie" w:date="2021-05-01T19:20:00Z"/>
                <w:rFonts w:ascii="標楷體" w:eastAsia="標楷體" w:hAnsi="標楷體"/>
              </w:rPr>
            </w:pPr>
            <w:ins w:id="25055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4803884" w14:textId="77777777" w:rsidR="00FB0171" w:rsidRDefault="00FB0171" w:rsidP="001B4B49">
            <w:pPr>
              <w:jc w:val="center"/>
              <w:rPr>
                <w:ins w:id="25056" w:author="Fegie" w:date="2021-05-01T19:20:00Z"/>
                <w:rFonts w:ascii="標楷體" w:eastAsia="標楷體" w:hAnsi="標楷體"/>
              </w:rPr>
            </w:pPr>
            <w:ins w:id="25057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FB0171" w14:paraId="61EDFB9E" w14:textId="77777777" w:rsidTr="001B4B49">
        <w:trPr>
          <w:ins w:id="25058" w:author="Fegie" w:date="2021-05-01T19:2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EB383" w14:textId="77777777" w:rsidR="00FB0171" w:rsidRDefault="00FB0171" w:rsidP="001B4B49">
            <w:pPr>
              <w:jc w:val="center"/>
              <w:rPr>
                <w:ins w:id="25059" w:author="Fegie" w:date="2021-05-01T19:20:00Z"/>
                <w:rFonts w:ascii="標楷體" w:eastAsia="標楷體" w:hAnsi="標楷體"/>
              </w:rPr>
            </w:pPr>
            <w:ins w:id="25060" w:author="Fegie" w:date="2021-05-01T19:20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96822" w14:textId="3FC39C33" w:rsidR="00FB0171" w:rsidRDefault="00FB0171" w:rsidP="001B4B49">
            <w:pPr>
              <w:rPr>
                <w:ins w:id="25061" w:author="Fegie" w:date="2021-05-01T19:20:00Z"/>
                <w:rFonts w:ascii="標楷體" w:eastAsia="標楷體" w:hAnsi="標楷體"/>
              </w:rPr>
            </w:pPr>
            <w:ins w:id="25062" w:author="Fegie" w:date="2021-05-01T19:20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</w:t>
              </w:r>
            </w:ins>
            <w:ins w:id="25063" w:author="Fegie" w:date="2021-05-01T22:26:00Z">
              <w:r w:rsidR="00F763B7">
                <w:rPr>
                  <w:rFonts w:ascii="標楷體" w:eastAsia="標楷體" w:hAnsi="標楷體"/>
                </w:rPr>
                <w:t>Notice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C9506" w14:textId="3967F082" w:rsidR="00FB0171" w:rsidRDefault="00F763B7" w:rsidP="001B4B49">
            <w:pPr>
              <w:rPr>
                <w:ins w:id="25064" w:author="Fegie" w:date="2021-05-01T19:20:00Z"/>
                <w:rFonts w:ascii="標楷體" w:eastAsia="標楷體" w:hAnsi="標楷體"/>
              </w:rPr>
            </w:pPr>
            <w:ins w:id="25065" w:author="Fegie" w:date="2021-05-01T22:27:00Z">
              <w:r>
                <w:rPr>
                  <w:rFonts w:ascii="標楷體" w:eastAsia="標楷體" w:hAnsi="標楷體" w:hint="eastAsia"/>
                  <w:lang w:eastAsia="zh-HK"/>
                </w:rPr>
                <w:t>客戶通知設定</w:t>
              </w:r>
            </w:ins>
            <w:ins w:id="25066" w:author="Fegie" w:date="2021-05-01T19:20:00Z">
              <w:r w:rsidR="00FB0171">
                <w:rPr>
                  <w:rFonts w:ascii="標楷體" w:eastAsia="標楷體" w:hAnsi="標楷體" w:hint="eastAsia"/>
                  <w:lang w:eastAsia="zh-HK"/>
                </w:rPr>
                <w:t>檔</w:t>
              </w:r>
            </w:ins>
          </w:p>
        </w:tc>
      </w:tr>
      <w:tr w:rsidR="00FB0171" w14:paraId="153CC5C7" w14:textId="77777777" w:rsidTr="001B4B49">
        <w:trPr>
          <w:ins w:id="25067" w:author="Fegie" w:date="2021-05-01T19:2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AC095" w14:textId="77777777" w:rsidR="00FB0171" w:rsidRDefault="00FB0171" w:rsidP="001B4B49">
            <w:pPr>
              <w:jc w:val="center"/>
              <w:rPr>
                <w:ins w:id="25068" w:author="Fegie" w:date="2021-05-01T19:20:00Z"/>
                <w:rFonts w:ascii="標楷體" w:eastAsia="標楷體" w:hAnsi="標楷體"/>
              </w:rPr>
            </w:pPr>
            <w:ins w:id="25069" w:author="Fegie" w:date="2021-05-01T19:2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AC1FC" w14:textId="2E6BC0B6" w:rsidR="00FB0171" w:rsidRDefault="00F763B7" w:rsidP="001B4B49">
            <w:pPr>
              <w:rPr>
                <w:ins w:id="25070" w:author="Fegie" w:date="2021-05-01T19:20:00Z"/>
                <w:rFonts w:ascii="標楷體" w:eastAsia="標楷體" w:hAnsi="標楷體"/>
              </w:rPr>
            </w:pPr>
            <w:ins w:id="25071" w:author="Fegie" w:date="2021-05-01T22:26:00Z">
              <w:r>
                <w:rPr>
                  <w:rFonts w:ascii="標楷體" w:eastAsia="標楷體" w:hAnsi="標楷體"/>
                </w:rPr>
                <w:t>Fac</w:t>
              </w:r>
            </w:ins>
            <w:ins w:id="25072" w:author="Fegie" w:date="2021-05-01T19:20:00Z">
              <w:r w:rsidR="00FB0171">
                <w:rPr>
                  <w:rFonts w:ascii="標楷體" w:eastAsia="標楷體" w:hAnsi="標楷體"/>
                </w:rPr>
                <w:t>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0C0AE" w14:textId="7E4A6C5B" w:rsidR="00FB0171" w:rsidRDefault="00F763B7" w:rsidP="001B4B49">
            <w:pPr>
              <w:rPr>
                <w:ins w:id="25073" w:author="Fegie" w:date="2021-05-01T19:20:00Z"/>
                <w:rFonts w:ascii="標楷體" w:eastAsia="標楷體" w:hAnsi="標楷體"/>
                <w:lang w:eastAsia="zh-HK"/>
              </w:rPr>
            </w:pPr>
            <w:ins w:id="25074" w:author="Fegie" w:date="2021-05-01T22:28:00Z">
              <w:r>
                <w:rPr>
                  <w:rFonts w:ascii="標楷體" w:eastAsia="標楷體" w:hAnsi="標楷體" w:hint="eastAsia"/>
                  <w:lang w:eastAsia="zh-HK"/>
                </w:rPr>
                <w:t>額度主</w:t>
              </w:r>
            </w:ins>
            <w:ins w:id="25075" w:author="Fegie" w:date="2021-05-01T19:20:00Z">
              <w:r w:rsidR="00FB0171">
                <w:rPr>
                  <w:rFonts w:ascii="標楷體" w:eastAsia="標楷體" w:hAnsi="標楷體" w:hint="eastAsia"/>
                  <w:lang w:eastAsia="zh-HK"/>
                </w:rPr>
                <w:t>檔</w:t>
              </w:r>
            </w:ins>
          </w:p>
        </w:tc>
      </w:tr>
      <w:tr w:rsidR="00F763B7" w14:paraId="307B5391" w14:textId="77777777" w:rsidTr="001B4B49">
        <w:trPr>
          <w:ins w:id="25076" w:author="Fegie" w:date="2021-05-01T22:25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4A364" w14:textId="5166B1C5" w:rsidR="00F763B7" w:rsidRDefault="00F763B7" w:rsidP="001B4B49">
            <w:pPr>
              <w:jc w:val="center"/>
              <w:rPr>
                <w:ins w:id="25077" w:author="Fegie" w:date="2021-05-01T22:25:00Z"/>
                <w:rFonts w:ascii="標楷體" w:eastAsia="標楷體" w:hAnsi="標楷體"/>
              </w:rPr>
            </w:pPr>
            <w:ins w:id="25078" w:author="Fegie" w:date="2021-05-01T22:26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CFC15" w14:textId="29B21007" w:rsidR="00F763B7" w:rsidRDefault="00F763B7" w:rsidP="001B4B49">
            <w:pPr>
              <w:rPr>
                <w:ins w:id="25079" w:author="Fegie" w:date="2021-05-01T22:25:00Z"/>
                <w:rFonts w:ascii="標楷體" w:eastAsia="標楷體" w:hAnsi="標楷體"/>
              </w:rPr>
            </w:pPr>
            <w:ins w:id="25080" w:author="Fegie" w:date="2021-05-01T22:26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99C7" w14:textId="38BDA581" w:rsidR="00F763B7" w:rsidRDefault="00F763B7" w:rsidP="001B4B49">
            <w:pPr>
              <w:rPr>
                <w:ins w:id="25081" w:author="Fegie" w:date="2021-05-01T22:25:00Z"/>
                <w:rFonts w:ascii="標楷體" w:eastAsia="標楷體" w:hAnsi="標楷體"/>
                <w:lang w:eastAsia="zh-HK"/>
              </w:rPr>
            </w:pPr>
            <w:ins w:id="25082" w:author="Fegie" w:date="2021-05-01T22:26:00Z">
              <w:r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</w:p>
        </w:tc>
      </w:tr>
      <w:tr w:rsidR="00F763B7" w14:paraId="4A8EE4A4" w14:textId="77777777" w:rsidTr="001B4B49">
        <w:trPr>
          <w:ins w:id="25083" w:author="Fegie" w:date="2021-05-01T22:25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EAE69" w14:textId="34FAA223" w:rsidR="00F763B7" w:rsidRDefault="00F763B7" w:rsidP="001B4B49">
            <w:pPr>
              <w:jc w:val="center"/>
              <w:rPr>
                <w:ins w:id="25084" w:author="Fegie" w:date="2021-05-01T22:25:00Z"/>
                <w:rFonts w:ascii="標楷體" w:eastAsia="標楷體" w:hAnsi="標楷體"/>
              </w:rPr>
            </w:pPr>
            <w:ins w:id="25085" w:author="Fegie" w:date="2021-05-01T22:26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5CCBB" w14:textId="02FC77A9" w:rsidR="00F763B7" w:rsidRDefault="00F763B7" w:rsidP="001B4B49">
            <w:pPr>
              <w:rPr>
                <w:ins w:id="25086" w:author="Fegie" w:date="2021-05-01T22:25:00Z"/>
                <w:rFonts w:ascii="標楷體" w:eastAsia="標楷體" w:hAnsi="標楷體"/>
              </w:rPr>
            </w:pPr>
            <w:ins w:id="25087" w:author="Fegie" w:date="2021-05-01T22:26:00Z">
              <w:r>
                <w:rPr>
                  <w:rFonts w:ascii="標楷體" w:eastAsia="標楷體" w:hAnsi="標楷體" w:hint="eastAsia"/>
                </w:rPr>
                <w:t>Cd</w:t>
              </w:r>
              <w:r>
                <w:rPr>
                  <w:rFonts w:ascii="標楷體" w:eastAsia="標楷體" w:hAnsi="標楷體"/>
                </w:rPr>
                <w:t>Report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C12ED" w14:textId="169498EA" w:rsidR="00F763B7" w:rsidRDefault="00F763B7" w:rsidP="001B4B49">
            <w:pPr>
              <w:rPr>
                <w:ins w:id="25088" w:author="Fegie" w:date="2021-05-01T22:25:00Z"/>
                <w:rFonts w:ascii="標楷體" w:eastAsia="標楷體" w:hAnsi="標楷體"/>
                <w:lang w:eastAsia="zh-HK"/>
              </w:rPr>
            </w:pPr>
            <w:ins w:id="25089" w:author="Fegie" w:date="2021-05-01T22:29:00Z">
              <w:r>
                <w:rPr>
                  <w:rFonts w:ascii="標楷體" w:eastAsia="標楷體" w:hAnsi="標楷體" w:hint="eastAsia"/>
                  <w:lang w:eastAsia="zh-HK"/>
                </w:rPr>
                <w:t>報表代號對照檔</w:t>
              </w:r>
            </w:ins>
          </w:p>
        </w:tc>
      </w:tr>
      <w:tr w:rsidR="00FB0171" w14:paraId="4BF37114" w14:textId="77777777" w:rsidTr="001B4B49">
        <w:trPr>
          <w:ins w:id="25090" w:author="Fegie" w:date="2021-05-01T19:2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C32B7" w14:textId="77777777" w:rsidR="00FB0171" w:rsidRDefault="00FB0171" w:rsidP="001B4B49">
            <w:pPr>
              <w:jc w:val="center"/>
              <w:rPr>
                <w:ins w:id="25091" w:author="Fegie" w:date="2021-05-01T19:20:00Z"/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28500" w14:textId="77777777" w:rsidR="00FB0171" w:rsidRDefault="00FB0171" w:rsidP="001B4B49">
            <w:pPr>
              <w:rPr>
                <w:ins w:id="25092" w:author="Fegie" w:date="2021-05-01T19:20:00Z"/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527C5" w14:textId="77777777" w:rsidR="00FB0171" w:rsidRDefault="00FB0171" w:rsidP="001B4B49">
            <w:pPr>
              <w:rPr>
                <w:ins w:id="25093" w:author="Fegie" w:date="2021-05-01T19:20:00Z"/>
                <w:rFonts w:ascii="標楷體" w:eastAsia="標楷體" w:hAnsi="標楷體"/>
              </w:rPr>
            </w:pPr>
          </w:p>
        </w:tc>
      </w:tr>
    </w:tbl>
    <w:p w14:paraId="5545F52A" w14:textId="77777777" w:rsidR="00FB0171" w:rsidRPr="00AF1A82" w:rsidRDefault="00FB0171" w:rsidP="00FB0171">
      <w:pPr>
        <w:rPr>
          <w:ins w:id="25094" w:author="Fegie" w:date="2021-05-01T19:20:00Z"/>
          <w:rFonts w:ascii="標楷體" w:eastAsia="標楷體" w:hAnsi="標楷體"/>
          <w:lang w:eastAsia="x-none"/>
        </w:rPr>
      </w:pPr>
    </w:p>
    <w:p w14:paraId="77DB317C" w14:textId="77777777" w:rsidR="00FB0171" w:rsidRPr="00DC7571" w:rsidRDefault="00FB0171" w:rsidP="00FB0171">
      <w:pPr>
        <w:pStyle w:val="af9"/>
        <w:numPr>
          <w:ilvl w:val="0"/>
          <w:numId w:val="53"/>
        </w:numPr>
        <w:ind w:leftChars="0" w:left="1418"/>
        <w:rPr>
          <w:ins w:id="25095" w:author="Fegie" w:date="2021-05-01T19:20:00Z"/>
          <w:rFonts w:ascii="標楷體" w:eastAsia="標楷體" w:hAnsi="標楷體"/>
          <w:sz w:val="26"/>
          <w:szCs w:val="26"/>
          <w:lang w:eastAsia="x-none"/>
        </w:rPr>
      </w:pPr>
      <w:ins w:id="25096" w:author="Fegie" w:date="2021-05-01T19:20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UI畫面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p w14:paraId="2F064B19" w14:textId="77777777" w:rsidR="00FB0171" w:rsidRPr="00AF1A82" w:rsidRDefault="00FB0171" w:rsidP="00FB0171">
      <w:pPr>
        <w:ind w:left="458" w:firstLine="480"/>
        <w:rPr>
          <w:ins w:id="25097" w:author="Fegie" w:date="2021-05-01T19:20:00Z"/>
          <w:rFonts w:ascii="標楷體" w:eastAsia="標楷體" w:hAnsi="標楷體"/>
          <w:lang w:eastAsia="x-none"/>
        </w:rPr>
      </w:pPr>
      <w:ins w:id="25098" w:author="Fegie" w:date="2021-05-01T19:20:00Z">
        <w:r w:rsidRPr="00AF1A82">
          <w:rPr>
            <w:rFonts w:ascii="標楷體" w:eastAsia="標楷體" w:hAnsi="標楷體" w:hint="eastAsia"/>
            <w:lang w:eastAsia="x-none"/>
          </w:rPr>
          <w:t>輸入畫面：</w:t>
        </w:r>
      </w:ins>
    </w:p>
    <w:p w14:paraId="1F7BCB09" w14:textId="29A19F32" w:rsidR="00FB0171" w:rsidRPr="00AF1A82" w:rsidRDefault="00FB0171" w:rsidP="00FB0171">
      <w:pPr>
        <w:rPr>
          <w:ins w:id="25099" w:author="Fegie" w:date="2021-05-01T19:20:00Z"/>
          <w:rFonts w:ascii="標楷體" w:eastAsia="標楷體" w:hAnsi="標楷體"/>
          <w:lang w:eastAsia="x-none"/>
        </w:rPr>
      </w:pPr>
      <w:ins w:id="25100" w:author="Fegie" w:date="2021-05-01T19:20:00Z">
        <w:r w:rsidDel="00305047">
          <w:rPr>
            <w:noProof/>
          </w:rPr>
          <w:t xml:space="preserve"> </w:t>
        </w:r>
      </w:ins>
      <w:ins w:id="25101" w:author="Fegie" w:date="2021-05-01T22:29:00Z">
        <w:r w:rsidR="00F763B7">
          <w:rPr>
            <w:noProof/>
          </w:rPr>
          <w:lastRenderedPageBreak/>
          <w:drawing>
            <wp:inline distT="0" distB="0" distL="0" distR="0" wp14:anchorId="38651396" wp14:editId="5000D440">
              <wp:extent cx="6479540" cy="1729105"/>
              <wp:effectExtent l="0" t="0" r="0" b="0"/>
              <wp:docPr id="52" name="圖片 5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7291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B28E0A6" w14:textId="77777777" w:rsidR="00FB0171" w:rsidRDefault="00FB0171" w:rsidP="00FB0171">
      <w:pPr>
        <w:pStyle w:val="a"/>
        <w:numPr>
          <w:ilvl w:val="0"/>
          <w:numId w:val="53"/>
        </w:numPr>
        <w:spacing w:before="0"/>
        <w:ind w:left="1418"/>
        <w:rPr>
          <w:ins w:id="25102" w:author="Fegie" w:date="2021-05-01T19:20:00Z"/>
        </w:rPr>
      </w:pPr>
      <w:ins w:id="25103" w:author="Fegie" w:date="2021-05-01T19:20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  <w:r>
          <w:rPr>
            <w:rFonts w:hint="eastAsia"/>
          </w:rPr>
          <w:t>:</w:t>
        </w:r>
      </w:ins>
    </w:p>
    <w:p w14:paraId="1A3F2BFB" w14:textId="77777777" w:rsidR="00FB0171" w:rsidRDefault="00FB0171" w:rsidP="00FB0171">
      <w:pPr>
        <w:rPr>
          <w:ins w:id="25104" w:author="Fegie" w:date="2021-05-01T19:20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FB0171" w14:paraId="6D5213ED" w14:textId="77777777" w:rsidTr="001B4B49">
        <w:trPr>
          <w:ins w:id="25105" w:author="Fegie" w:date="2021-05-01T19:2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486F06A" w14:textId="77777777" w:rsidR="00FB0171" w:rsidRDefault="00FB0171" w:rsidP="001B4B49">
            <w:pPr>
              <w:jc w:val="center"/>
              <w:rPr>
                <w:ins w:id="25106" w:author="Fegie" w:date="2021-05-01T19:20:00Z"/>
                <w:rFonts w:ascii="標楷體" w:eastAsia="標楷體" w:hAnsi="標楷體"/>
              </w:rPr>
            </w:pPr>
            <w:ins w:id="25107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7C1B6C6" w14:textId="77777777" w:rsidR="00FB0171" w:rsidRDefault="00FB0171" w:rsidP="001B4B49">
            <w:pPr>
              <w:jc w:val="center"/>
              <w:rPr>
                <w:ins w:id="25108" w:author="Fegie" w:date="2021-05-01T19:20:00Z"/>
                <w:rFonts w:ascii="標楷體" w:eastAsia="標楷體" w:hAnsi="標楷體"/>
              </w:rPr>
            </w:pPr>
            <w:ins w:id="25109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D8DA078" w14:textId="77777777" w:rsidR="00FB0171" w:rsidRDefault="00FB0171" w:rsidP="001B4B49">
            <w:pPr>
              <w:jc w:val="center"/>
              <w:rPr>
                <w:ins w:id="25110" w:author="Fegie" w:date="2021-05-01T19:20:00Z"/>
                <w:rFonts w:ascii="標楷體" w:eastAsia="標楷體" w:hAnsi="標楷體"/>
              </w:rPr>
            </w:pPr>
            <w:ins w:id="25111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FB0171" w:rsidRPr="002B16F9" w14:paraId="25F2D443" w14:textId="77777777" w:rsidTr="001B4B49">
        <w:trPr>
          <w:ins w:id="25112" w:author="Fegie" w:date="2021-05-01T19:2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36084" w14:textId="77777777" w:rsidR="00FB0171" w:rsidRPr="002B16F9" w:rsidRDefault="00FB0171" w:rsidP="001B4B49">
            <w:pPr>
              <w:jc w:val="center"/>
              <w:rPr>
                <w:ins w:id="25113" w:author="Fegie" w:date="2021-05-01T19:20:00Z"/>
                <w:rFonts w:ascii="標楷體" w:eastAsia="標楷體" w:hAnsi="標楷體"/>
                <w:lang w:eastAsia="zh-HK"/>
              </w:rPr>
            </w:pPr>
            <w:ins w:id="25114" w:author="Fegie" w:date="2021-05-01T19:20:00Z">
              <w:r w:rsidRPr="002B16F9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A4D58" w14:textId="77777777" w:rsidR="00FB0171" w:rsidRPr="002B16F9" w:rsidRDefault="00FB0171" w:rsidP="001B4B49">
            <w:pPr>
              <w:rPr>
                <w:ins w:id="25115" w:author="Fegie" w:date="2021-05-01T19:20:00Z"/>
                <w:rFonts w:ascii="標楷體" w:eastAsia="標楷體" w:hAnsi="標楷體"/>
                <w:lang w:eastAsia="zh-HK"/>
              </w:rPr>
            </w:pPr>
            <w:ins w:id="25116" w:author="Fegie" w:date="2021-05-01T19:20:00Z">
              <w:r w:rsidRPr="002B16F9"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5F4F3" w14:textId="77777777" w:rsidR="00FB0171" w:rsidRPr="002B16F9" w:rsidRDefault="00FB0171" w:rsidP="001B4B49">
            <w:pPr>
              <w:rPr>
                <w:ins w:id="25117" w:author="Fegie" w:date="2021-05-01T19:20:00Z"/>
                <w:rFonts w:ascii="標楷體" w:eastAsia="標楷體" w:hAnsi="標楷體"/>
                <w:lang w:eastAsia="zh-HK"/>
              </w:rPr>
            </w:pPr>
            <w:ins w:id="25118" w:author="Fegie" w:date="2021-05-01T19:20:00Z">
              <w:r w:rsidRPr="002B16F9">
                <w:rPr>
                  <w:rFonts w:ascii="標楷體" w:eastAsia="標楷體" w:hAnsi="標楷體" w:hint="eastAsia"/>
                  <w:lang w:eastAsia="zh-HK"/>
                </w:rPr>
                <w:t>依據輸入條件查詢資料</w:t>
              </w:r>
            </w:ins>
          </w:p>
        </w:tc>
      </w:tr>
      <w:tr w:rsidR="00FB0171" w:rsidRPr="002B16F9" w14:paraId="5D48F068" w14:textId="77777777" w:rsidTr="001B4B49">
        <w:trPr>
          <w:ins w:id="25119" w:author="Fegie" w:date="2021-05-01T19:2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5DAD7" w14:textId="77777777" w:rsidR="00FB0171" w:rsidRPr="002B16F9" w:rsidRDefault="00FB0171" w:rsidP="001B4B49">
            <w:pPr>
              <w:jc w:val="center"/>
              <w:rPr>
                <w:ins w:id="25120" w:author="Fegie" w:date="2021-05-01T19:20:00Z"/>
                <w:rFonts w:ascii="標楷體" w:eastAsia="標楷體" w:hAnsi="標楷體"/>
              </w:rPr>
            </w:pPr>
            <w:ins w:id="25121" w:author="Fegie" w:date="2021-05-01T19:20:00Z">
              <w:r w:rsidRPr="002B16F9"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95568" w14:textId="77777777" w:rsidR="00FB0171" w:rsidRPr="002B16F9" w:rsidRDefault="00FB0171" w:rsidP="001B4B49">
            <w:pPr>
              <w:rPr>
                <w:ins w:id="25122" w:author="Fegie" w:date="2021-05-01T19:20:00Z"/>
                <w:rFonts w:ascii="標楷體" w:eastAsia="標楷體" w:hAnsi="標楷體"/>
                <w:lang w:eastAsia="zh-HK"/>
              </w:rPr>
            </w:pPr>
            <w:ins w:id="25123" w:author="Fegie" w:date="2021-05-01T19:20:00Z">
              <w:r w:rsidRPr="002B16F9"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E2E74" w14:textId="77777777" w:rsidR="00FB0171" w:rsidRPr="002B16F9" w:rsidRDefault="00FB0171" w:rsidP="001B4B49">
            <w:pPr>
              <w:rPr>
                <w:ins w:id="25124" w:author="Fegie" w:date="2021-05-01T19:20:00Z"/>
                <w:rFonts w:ascii="標楷體" w:eastAsia="標楷體" w:hAnsi="標楷體"/>
                <w:lang w:eastAsia="zh-HK"/>
              </w:rPr>
            </w:pPr>
            <w:ins w:id="25125" w:author="Fegie" w:date="2021-05-01T19:20:00Z">
              <w:r w:rsidRPr="002B16F9"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FB0171" w:rsidRPr="002B16F9" w14:paraId="5BEC2EDE" w14:textId="77777777" w:rsidTr="001B4B49">
        <w:trPr>
          <w:ins w:id="25126" w:author="Fegie" w:date="2021-05-01T19:2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B9E92" w14:textId="77777777" w:rsidR="00FB0171" w:rsidRPr="002B16F9" w:rsidRDefault="00FB0171" w:rsidP="001B4B49">
            <w:pPr>
              <w:jc w:val="center"/>
              <w:rPr>
                <w:ins w:id="25127" w:author="Fegie" w:date="2021-05-01T19:20:00Z"/>
                <w:rFonts w:ascii="標楷體" w:eastAsia="標楷體" w:hAnsi="標楷體"/>
              </w:rPr>
            </w:pPr>
            <w:ins w:id="25128" w:author="Fegie" w:date="2021-05-01T19:20:00Z">
              <w:r w:rsidRPr="002B16F9"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F2A3E" w14:textId="77777777" w:rsidR="00FB0171" w:rsidRPr="002B16F9" w:rsidRDefault="00FB0171" w:rsidP="001B4B49">
            <w:pPr>
              <w:rPr>
                <w:ins w:id="25129" w:author="Fegie" w:date="2021-05-01T19:20:00Z"/>
                <w:rFonts w:ascii="標楷體" w:eastAsia="標楷體" w:hAnsi="標楷體"/>
                <w:lang w:eastAsia="zh-HK"/>
              </w:rPr>
            </w:pPr>
            <w:ins w:id="25130" w:author="Fegie" w:date="2021-05-01T19:20:00Z">
              <w:r w:rsidRPr="002B16F9">
                <w:rPr>
                  <w:rFonts w:ascii="標楷體" w:eastAsia="標楷體" w:hAnsi="標楷體" w:hint="eastAsia"/>
                  <w:lang w:eastAsia="zh-HK"/>
                </w:rPr>
                <w:t>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/>
                </w:rPr>
                <w:t>/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顯示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4793F" w14:textId="77777777" w:rsidR="00FB0171" w:rsidRPr="002B16F9" w:rsidRDefault="00FB0171" w:rsidP="001B4B49">
            <w:pPr>
              <w:rPr>
                <w:ins w:id="25131" w:author="Fegie" w:date="2021-05-01T19:20:00Z"/>
                <w:rFonts w:ascii="標楷體" w:eastAsia="標楷體" w:hAnsi="標楷體"/>
                <w:lang w:eastAsia="zh-HK"/>
              </w:rPr>
            </w:pPr>
            <w:ins w:id="25132" w:author="Fegie" w:date="2021-05-01T19:20:00Z">
              <w:r w:rsidRPr="002B16F9">
                <w:rPr>
                  <w:rFonts w:ascii="標楷體" w:eastAsia="標楷體" w:hAnsi="標楷體" w:hint="eastAsia"/>
                  <w:lang w:eastAsia="zh-HK"/>
                </w:rPr>
                <w:t>輸入條件切換隱</w:t>
              </w:r>
              <w:r w:rsidRPr="002B16F9">
                <w:rPr>
                  <w:rFonts w:ascii="標楷體" w:eastAsia="標楷體" w:hAnsi="標楷體" w:hint="eastAsia"/>
                </w:rPr>
                <w:t>藏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及顯示</w:t>
              </w:r>
            </w:ins>
          </w:p>
        </w:tc>
      </w:tr>
      <w:tr w:rsidR="00FB0171" w:rsidRPr="002B16F9" w14:paraId="2ABAE187" w14:textId="77777777" w:rsidTr="001B4B49">
        <w:trPr>
          <w:ins w:id="25133" w:author="Fegie" w:date="2021-05-01T19:2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ED158" w14:textId="77777777" w:rsidR="00FB0171" w:rsidRPr="002B16F9" w:rsidRDefault="00FB0171" w:rsidP="001B4B49">
            <w:pPr>
              <w:jc w:val="center"/>
              <w:rPr>
                <w:ins w:id="25134" w:author="Fegie" w:date="2021-05-01T19:20:00Z"/>
                <w:rFonts w:ascii="標楷體" w:eastAsia="標楷體" w:hAnsi="標楷體"/>
              </w:rPr>
            </w:pPr>
            <w:ins w:id="25135" w:author="Fegie" w:date="2021-05-01T19:20:00Z">
              <w:r w:rsidRPr="002B16F9"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1D684" w14:textId="77777777" w:rsidR="00FB0171" w:rsidRPr="002B16F9" w:rsidRDefault="00FB0171" w:rsidP="001B4B49">
            <w:pPr>
              <w:rPr>
                <w:ins w:id="25136" w:author="Fegie" w:date="2021-05-01T19:20:00Z"/>
                <w:rFonts w:ascii="標楷體" w:eastAsia="標楷體" w:hAnsi="標楷體"/>
                <w:lang w:eastAsia="zh-HK"/>
              </w:rPr>
            </w:pPr>
            <w:ins w:id="25137" w:author="Fegie" w:date="2021-05-01T19:20:00Z">
              <w:r w:rsidRPr="002B16F9"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F4C9D" w14:textId="6AD07CEA" w:rsidR="00FB0171" w:rsidRPr="002B16F9" w:rsidRDefault="00FB0171" w:rsidP="001B4B49">
            <w:pPr>
              <w:rPr>
                <w:ins w:id="25138" w:author="Fegie" w:date="2021-05-01T19:20:00Z"/>
                <w:rFonts w:ascii="標楷體" w:eastAsia="標楷體" w:hAnsi="標楷體"/>
                <w:lang w:eastAsia="zh-HK"/>
              </w:rPr>
            </w:pPr>
            <w:ins w:id="25139" w:author="Fegie" w:date="2021-05-01T19:20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11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0</w:t>
              </w:r>
            </w:ins>
            <w:ins w:id="25140" w:author="Fegie" w:date="2021-05-01T22:33:00Z">
              <w:r w:rsidR="008315C1">
                <w:rPr>
                  <w:rFonts w:ascii="標楷體" w:eastAsia="標楷體" w:hAnsi="標楷體" w:hint="eastAsia"/>
                  <w:color w:val="000000" w:themeColor="text1"/>
                </w:rPr>
                <w:t>8申請不列印書面通知書維護</w:t>
              </w:r>
            </w:ins>
            <w:ins w:id="25141" w:author="Fegie" w:date="2021-05-01T19:20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供新增</w:t>
              </w:r>
            </w:ins>
            <w:ins w:id="25142" w:author="Fegie" w:date="2021-05-01T22:33:00Z">
              <w:r w:rsidR="008315C1">
                <w:rPr>
                  <w:rFonts w:ascii="標楷體" w:eastAsia="標楷體" w:hAnsi="標楷體" w:hint="eastAsia"/>
                  <w:lang w:eastAsia="zh-HK"/>
                </w:rPr>
                <w:t>列印通知書資料</w:t>
              </w:r>
            </w:ins>
          </w:p>
        </w:tc>
      </w:tr>
    </w:tbl>
    <w:p w14:paraId="5E6ABE40" w14:textId="77777777" w:rsidR="00FB0171" w:rsidRDefault="00FB0171" w:rsidP="00FB0171">
      <w:pPr>
        <w:rPr>
          <w:ins w:id="25143" w:author="Fegie" w:date="2021-05-01T19:20:00Z"/>
        </w:rPr>
      </w:pPr>
    </w:p>
    <w:p w14:paraId="40117EA8" w14:textId="77777777" w:rsidR="00FB0171" w:rsidRPr="00DC7571" w:rsidRDefault="00FB0171" w:rsidP="00FB0171">
      <w:pPr>
        <w:pStyle w:val="af9"/>
        <w:numPr>
          <w:ilvl w:val="0"/>
          <w:numId w:val="53"/>
        </w:numPr>
        <w:ind w:leftChars="0" w:left="1418"/>
        <w:rPr>
          <w:ins w:id="25144" w:author="Fegie" w:date="2021-05-01T19:20:00Z"/>
          <w:rFonts w:ascii="標楷體" w:eastAsia="標楷體" w:hAnsi="標楷體"/>
          <w:sz w:val="26"/>
          <w:szCs w:val="26"/>
          <w:lang w:eastAsia="x-none"/>
        </w:rPr>
      </w:pPr>
      <w:ins w:id="25145" w:author="Fegie" w:date="2021-05-01T19:20:00Z">
        <w:r w:rsidRPr="00DC7571">
          <w:rPr>
            <w:rFonts w:ascii="標楷體" w:eastAsia="標楷體" w:hAnsi="標楷體"/>
            <w:sz w:val="26"/>
            <w:szCs w:val="26"/>
            <w:lang w:eastAsia="x-none"/>
          </w:rPr>
          <w:t>輸入畫面資料說明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85"/>
        <w:gridCol w:w="1538"/>
        <w:gridCol w:w="1558"/>
        <w:gridCol w:w="1105"/>
        <w:gridCol w:w="742"/>
        <w:gridCol w:w="695"/>
        <w:gridCol w:w="2681"/>
      </w:tblGrid>
      <w:tr w:rsidR="00FB0171" w:rsidRPr="00AF1A82" w14:paraId="368352A1" w14:textId="77777777" w:rsidTr="001B4B49">
        <w:trPr>
          <w:trHeight w:val="388"/>
          <w:jc w:val="center"/>
          <w:ins w:id="25146" w:author="Fegie" w:date="2021-05-01T19:20:00Z"/>
        </w:trPr>
        <w:tc>
          <w:tcPr>
            <w:tcW w:w="516" w:type="dxa"/>
            <w:vMerge w:val="restart"/>
            <w:shd w:val="clear" w:color="auto" w:fill="BFBFBF" w:themeFill="background1" w:themeFillShade="BF"/>
          </w:tcPr>
          <w:p w14:paraId="7A34D1F6" w14:textId="77777777" w:rsidR="00FB0171" w:rsidRPr="00AF1A82" w:rsidRDefault="00FB0171" w:rsidP="001B4B49">
            <w:pPr>
              <w:rPr>
                <w:ins w:id="25147" w:author="Fegie" w:date="2021-05-01T19:20:00Z"/>
                <w:rFonts w:ascii="標楷體" w:eastAsia="標楷體" w:hAnsi="標楷體"/>
                <w:lang w:eastAsia="x-none"/>
              </w:rPr>
            </w:pPr>
            <w:ins w:id="25148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序號</w:t>
              </w:r>
            </w:ins>
          </w:p>
        </w:tc>
        <w:tc>
          <w:tcPr>
            <w:tcW w:w="1585" w:type="dxa"/>
            <w:vMerge w:val="restart"/>
            <w:shd w:val="clear" w:color="auto" w:fill="BFBFBF" w:themeFill="background1" w:themeFillShade="BF"/>
          </w:tcPr>
          <w:p w14:paraId="5767CFE3" w14:textId="77777777" w:rsidR="00FB0171" w:rsidRPr="00AF1A82" w:rsidRDefault="00FB0171" w:rsidP="001B4B49">
            <w:pPr>
              <w:rPr>
                <w:ins w:id="25149" w:author="Fegie" w:date="2021-05-01T19:20:00Z"/>
                <w:rFonts w:ascii="標楷體" w:eastAsia="標楷體" w:hAnsi="標楷體"/>
                <w:lang w:eastAsia="x-none"/>
              </w:rPr>
            </w:pPr>
            <w:ins w:id="25150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欄位</w:t>
              </w:r>
            </w:ins>
          </w:p>
        </w:tc>
        <w:tc>
          <w:tcPr>
            <w:tcW w:w="5638" w:type="dxa"/>
            <w:gridSpan w:val="5"/>
            <w:shd w:val="clear" w:color="auto" w:fill="BFBFBF" w:themeFill="background1" w:themeFillShade="BF"/>
          </w:tcPr>
          <w:p w14:paraId="449F2BAE" w14:textId="77777777" w:rsidR="00FB0171" w:rsidRPr="00AF1A82" w:rsidRDefault="00FB0171" w:rsidP="001B4B49">
            <w:pPr>
              <w:jc w:val="center"/>
              <w:rPr>
                <w:ins w:id="25151" w:author="Fegie" w:date="2021-05-01T19:20:00Z"/>
                <w:rFonts w:ascii="標楷體" w:eastAsia="標楷體" w:hAnsi="標楷體"/>
                <w:lang w:eastAsia="x-none"/>
              </w:rPr>
            </w:pPr>
            <w:ins w:id="25152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說明</w:t>
              </w:r>
            </w:ins>
          </w:p>
        </w:tc>
        <w:tc>
          <w:tcPr>
            <w:tcW w:w="2681" w:type="dxa"/>
            <w:vMerge w:val="restart"/>
            <w:shd w:val="clear" w:color="auto" w:fill="BFBFBF" w:themeFill="background1" w:themeFillShade="BF"/>
          </w:tcPr>
          <w:p w14:paraId="295B817D" w14:textId="77777777" w:rsidR="00FB0171" w:rsidRPr="00AF1A82" w:rsidRDefault="00FB0171" w:rsidP="001B4B49">
            <w:pPr>
              <w:rPr>
                <w:ins w:id="25153" w:author="Fegie" w:date="2021-05-01T19:20:00Z"/>
                <w:rFonts w:ascii="標楷體" w:eastAsia="標楷體" w:hAnsi="標楷體"/>
                <w:lang w:eastAsia="x-none"/>
              </w:rPr>
            </w:pPr>
            <w:ins w:id="25154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處理邏輯及注意事項</w:t>
              </w:r>
            </w:ins>
          </w:p>
        </w:tc>
      </w:tr>
      <w:tr w:rsidR="00FB0171" w:rsidRPr="00AF1A82" w14:paraId="02D67733" w14:textId="77777777" w:rsidTr="001B4B49">
        <w:trPr>
          <w:trHeight w:val="244"/>
          <w:jc w:val="center"/>
          <w:ins w:id="25155" w:author="Fegie" w:date="2021-05-01T19:20:00Z"/>
        </w:trPr>
        <w:tc>
          <w:tcPr>
            <w:tcW w:w="516" w:type="dxa"/>
            <w:vMerge/>
            <w:shd w:val="clear" w:color="auto" w:fill="BFBFBF" w:themeFill="background1" w:themeFillShade="BF"/>
          </w:tcPr>
          <w:p w14:paraId="6705C97F" w14:textId="77777777" w:rsidR="00FB0171" w:rsidRPr="00AF1A82" w:rsidRDefault="00FB0171" w:rsidP="001B4B49">
            <w:pPr>
              <w:rPr>
                <w:ins w:id="25156" w:author="Fegie" w:date="2021-05-01T19:20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85" w:type="dxa"/>
            <w:vMerge/>
            <w:shd w:val="clear" w:color="auto" w:fill="BFBFBF" w:themeFill="background1" w:themeFillShade="BF"/>
          </w:tcPr>
          <w:p w14:paraId="640FF343" w14:textId="77777777" w:rsidR="00FB0171" w:rsidRPr="00AF1A82" w:rsidRDefault="00FB0171" w:rsidP="001B4B49">
            <w:pPr>
              <w:rPr>
                <w:ins w:id="25157" w:author="Fegie" w:date="2021-05-01T19:20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38" w:type="dxa"/>
            <w:shd w:val="clear" w:color="auto" w:fill="BFBFBF" w:themeFill="background1" w:themeFillShade="BF"/>
          </w:tcPr>
          <w:p w14:paraId="52F44148" w14:textId="77777777" w:rsidR="00FB0171" w:rsidRPr="00AF1A82" w:rsidRDefault="00FB0171" w:rsidP="001B4B49">
            <w:pPr>
              <w:rPr>
                <w:ins w:id="25158" w:author="Fegie" w:date="2021-05-01T19:20:00Z"/>
                <w:rFonts w:ascii="標楷體" w:eastAsia="標楷體" w:hAnsi="標楷體"/>
                <w:lang w:eastAsia="x-none"/>
              </w:rPr>
            </w:pPr>
            <w:ins w:id="25159" w:author="Fegie" w:date="2021-05-01T19:20:00Z">
              <w:r w:rsidRPr="00AF1A82">
                <w:rPr>
                  <w:rFonts w:ascii="標楷體" w:eastAsia="標楷體" w:hAnsi="標楷體" w:hint="eastAsia"/>
                  <w:lang w:eastAsia="x-none"/>
                </w:rPr>
                <w:t>資料型態長度</w:t>
              </w:r>
            </w:ins>
          </w:p>
        </w:tc>
        <w:tc>
          <w:tcPr>
            <w:tcW w:w="1558" w:type="dxa"/>
            <w:shd w:val="clear" w:color="auto" w:fill="BFBFBF" w:themeFill="background1" w:themeFillShade="BF"/>
          </w:tcPr>
          <w:p w14:paraId="7F794F3A" w14:textId="77777777" w:rsidR="00FB0171" w:rsidRPr="00AF1A82" w:rsidRDefault="00FB0171" w:rsidP="001B4B49">
            <w:pPr>
              <w:rPr>
                <w:ins w:id="25160" w:author="Fegie" w:date="2021-05-01T19:20:00Z"/>
                <w:rFonts w:ascii="標楷體" w:eastAsia="標楷體" w:hAnsi="標楷體"/>
                <w:lang w:eastAsia="x-none"/>
              </w:rPr>
            </w:pPr>
            <w:ins w:id="25161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預設值</w:t>
              </w:r>
            </w:ins>
          </w:p>
        </w:tc>
        <w:tc>
          <w:tcPr>
            <w:tcW w:w="1105" w:type="dxa"/>
            <w:shd w:val="clear" w:color="auto" w:fill="BFBFBF" w:themeFill="background1" w:themeFillShade="BF"/>
          </w:tcPr>
          <w:p w14:paraId="6BE16FBC" w14:textId="77777777" w:rsidR="00FB0171" w:rsidRPr="00AF1A82" w:rsidRDefault="00FB0171" w:rsidP="001B4B49">
            <w:pPr>
              <w:rPr>
                <w:ins w:id="25162" w:author="Fegie" w:date="2021-05-01T19:20:00Z"/>
                <w:rFonts w:ascii="標楷體" w:eastAsia="標楷體" w:hAnsi="標楷體"/>
                <w:lang w:eastAsia="x-none"/>
              </w:rPr>
            </w:pPr>
            <w:ins w:id="25163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選單內容</w:t>
              </w:r>
            </w:ins>
          </w:p>
        </w:tc>
        <w:tc>
          <w:tcPr>
            <w:tcW w:w="742" w:type="dxa"/>
            <w:shd w:val="clear" w:color="auto" w:fill="BFBFBF" w:themeFill="background1" w:themeFillShade="BF"/>
          </w:tcPr>
          <w:p w14:paraId="42886F51" w14:textId="77777777" w:rsidR="00FB0171" w:rsidRPr="00AF1A82" w:rsidRDefault="00FB0171" w:rsidP="001B4B49">
            <w:pPr>
              <w:rPr>
                <w:ins w:id="25164" w:author="Fegie" w:date="2021-05-01T19:20:00Z"/>
                <w:rFonts w:ascii="標楷體" w:eastAsia="標楷體" w:hAnsi="標楷體"/>
                <w:lang w:eastAsia="x-none"/>
              </w:rPr>
            </w:pPr>
            <w:ins w:id="25165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必填</w:t>
              </w:r>
            </w:ins>
          </w:p>
        </w:tc>
        <w:tc>
          <w:tcPr>
            <w:tcW w:w="695" w:type="dxa"/>
            <w:shd w:val="clear" w:color="auto" w:fill="BFBFBF" w:themeFill="background1" w:themeFillShade="BF"/>
          </w:tcPr>
          <w:p w14:paraId="07233F2F" w14:textId="77777777" w:rsidR="00FB0171" w:rsidRPr="00AF1A82" w:rsidRDefault="00FB0171" w:rsidP="001B4B49">
            <w:pPr>
              <w:rPr>
                <w:ins w:id="25166" w:author="Fegie" w:date="2021-05-01T19:20:00Z"/>
                <w:rFonts w:ascii="標楷體" w:eastAsia="標楷體" w:hAnsi="標楷體"/>
                <w:lang w:eastAsia="x-none"/>
              </w:rPr>
            </w:pPr>
            <w:ins w:id="25167" w:author="Fegie" w:date="2021-05-01T19:20:00Z">
              <w:r w:rsidRPr="00AF1A82">
                <w:rPr>
                  <w:rFonts w:ascii="標楷體" w:eastAsia="標楷體" w:hAnsi="標楷體"/>
                  <w:lang w:eastAsia="x-none"/>
                </w:rPr>
                <w:t>R/W</w:t>
              </w:r>
            </w:ins>
          </w:p>
        </w:tc>
        <w:tc>
          <w:tcPr>
            <w:tcW w:w="2681" w:type="dxa"/>
            <w:vMerge/>
            <w:shd w:val="clear" w:color="auto" w:fill="BFBFBF" w:themeFill="background1" w:themeFillShade="BF"/>
          </w:tcPr>
          <w:p w14:paraId="6E3BAFDC" w14:textId="77777777" w:rsidR="00FB0171" w:rsidRPr="00AF1A82" w:rsidRDefault="00FB0171" w:rsidP="001B4B49">
            <w:pPr>
              <w:rPr>
                <w:ins w:id="25168" w:author="Fegie" w:date="2021-05-01T19:20:00Z"/>
                <w:rFonts w:ascii="標楷體" w:eastAsia="標楷體" w:hAnsi="標楷體"/>
                <w:lang w:eastAsia="x-none"/>
              </w:rPr>
            </w:pPr>
          </w:p>
        </w:tc>
      </w:tr>
      <w:tr w:rsidR="008E2E00" w:rsidRPr="00AF1A82" w14:paraId="5F14D7DC" w14:textId="77777777" w:rsidTr="001B4B49">
        <w:trPr>
          <w:trHeight w:val="244"/>
          <w:jc w:val="center"/>
          <w:ins w:id="25169" w:author="Fegie" w:date="2021-05-01T19:20:00Z"/>
        </w:trPr>
        <w:tc>
          <w:tcPr>
            <w:tcW w:w="516" w:type="dxa"/>
          </w:tcPr>
          <w:p w14:paraId="78A77EC5" w14:textId="77777777" w:rsidR="008E2E00" w:rsidRPr="00AF1A82" w:rsidRDefault="008E2E00" w:rsidP="008E2E00">
            <w:pPr>
              <w:rPr>
                <w:ins w:id="25170" w:author="Fegie" w:date="2021-05-01T19:20:00Z"/>
                <w:rFonts w:ascii="標楷體" w:eastAsia="標楷體" w:hAnsi="標楷體"/>
                <w:lang w:eastAsia="x-none"/>
              </w:rPr>
            </w:pPr>
            <w:ins w:id="25171" w:author="Fegie" w:date="2021-05-01T19:20:00Z">
              <w:r w:rsidRPr="00AF1A82">
                <w:rPr>
                  <w:rFonts w:ascii="標楷體" w:eastAsia="標楷體" w:hAnsi="標楷體" w:hint="eastAsia"/>
                  <w:lang w:eastAsia="x-none"/>
                </w:rPr>
                <w:t>1</w:t>
              </w:r>
            </w:ins>
          </w:p>
        </w:tc>
        <w:tc>
          <w:tcPr>
            <w:tcW w:w="1585" w:type="dxa"/>
          </w:tcPr>
          <w:p w14:paraId="4CB741F4" w14:textId="6772BA4B" w:rsidR="008E2E00" w:rsidRPr="00AF1A82" w:rsidRDefault="008E2E00" w:rsidP="008E2E00">
            <w:pPr>
              <w:rPr>
                <w:ins w:id="25172" w:author="Fegie" w:date="2021-05-01T19:20:00Z"/>
                <w:rFonts w:ascii="標楷體" w:eastAsia="標楷體" w:hAnsi="標楷體"/>
                <w:lang w:eastAsia="x-none"/>
              </w:rPr>
            </w:pPr>
            <w:ins w:id="25173" w:author="Fegie" w:date="2021-05-01T22:36:00Z">
              <w:r>
                <w:rPr>
                  <w:rFonts w:ascii="標楷體" w:eastAsia="標楷體" w:hAnsi="標楷體" w:hint="eastAsia"/>
                </w:rPr>
                <w:t>戶號</w:t>
              </w:r>
            </w:ins>
          </w:p>
        </w:tc>
        <w:tc>
          <w:tcPr>
            <w:tcW w:w="1538" w:type="dxa"/>
          </w:tcPr>
          <w:p w14:paraId="2D6A1E42" w14:textId="0F567EC3" w:rsidR="008E2E00" w:rsidRPr="00AF1A82" w:rsidRDefault="008E2E00" w:rsidP="008E2E00">
            <w:pPr>
              <w:rPr>
                <w:ins w:id="25174" w:author="Fegie" w:date="2021-05-01T19:20:00Z"/>
                <w:rFonts w:ascii="標楷體" w:eastAsia="標楷體" w:hAnsi="標楷體"/>
                <w:lang w:eastAsia="x-none"/>
              </w:rPr>
            </w:pPr>
            <w:ins w:id="25175" w:author="Fegie" w:date="2021-05-01T19:20:00Z">
              <w:del w:id="25176" w:author="家榮 張" w:date="2021-05-06T18:54:00Z">
                <w:r w:rsidRPr="00AF1A82" w:rsidDel="00A7651D">
                  <w:rPr>
                    <w:rFonts w:ascii="標楷體" w:eastAsia="標楷體" w:hAnsi="標楷體" w:hint="eastAsia"/>
                  </w:rPr>
                  <w:delText>X(0</w:delText>
                </w:r>
              </w:del>
            </w:ins>
            <w:ins w:id="25177" w:author="Fegie" w:date="2021-05-01T22:36:00Z">
              <w:del w:id="25178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  <w:ins w:id="25179" w:author="Fegie" w:date="2021-05-01T19:20:00Z">
              <w:del w:id="25180" w:author="家榮 張" w:date="2021-05-06T18:54:00Z">
                <w:r w:rsidRPr="00AF1A82"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25181" w:author="家榮 張" w:date="2021-05-06T18:54:00Z">
              <w:r w:rsidR="00A7651D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558" w:type="dxa"/>
          </w:tcPr>
          <w:p w14:paraId="5B17A40A" w14:textId="3E671BA6" w:rsidR="008E2E00" w:rsidRPr="00AF1A82" w:rsidRDefault="008E2E00" w:rsidP="008E2E00">
            <w:pPr>
              <w:rPr>
                <w:ins w:id="25182" w:author="Fegie" w:date="2021-05-01T19:20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34FCFA36" w14:textId="77777777" w:rsidR="008E2E00" w:rsidRPr="00AF1A82" w:rsidRDefault="008E2E00" w:rsidP="008E2E00">
            <w:pPr>
              <w:rPr>
                <w:ins w:id="25183" w:author="Fegie" w:date="2021-05-01T19:20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6817B6A4" w14:textId="2F6FB086" w:rsidR="008E2E00" w:rsidRPr="00AF1A82" w:rsidRDefault="008E2E00" w:rsidP="008E2E00">
            <w:pPr>
              <w:rPr>
                <w:ins w:id="25184" w:author="Fegie" w:date="2021-05-01T19:20:00Z"/>
                <w:rFonts w:ascii="標楷體" w:eastAsia="標楷體" w:hAnsi="標楷體"/>
                <w:lang w:eastAsia="x-none"/>
              </w:rPr>
            </w:pPr>
            <w:ins w:id="25185" w:author="Fegie" w:date="2021-05-05T16:19:00Z">
              <w:del w:id="25186" w:author="st1" w:date="2021-05-06T11:32:00Z">
                <w:r w:rsidDel="007A7950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95" w:type="dxa"/>
          </w:tcPr>
          <w:p w14:paraId="70C6A74A" w14:textId="790F9579" w:rsidR="008E2E00" w:rsidRPr="00AF1A82" w:rsidRDefault="008E2E00" w:rsidP="008E2E00">
            <w:pPr>
              <w:rPr>
                <w:ins w:id="25187" w:author="Fegie" w:date="2021-05-01T19:20:00Z"/>
                <w:rFonts w:ascii="標楷體" w:eastAsia="標楷體" w:hAnsi="標楷體"/>
                <w:lang w:eastAsia="x-none"/>
              </w:rPr>
            </w:pPr>
            <w:ins w:id="25188" w:author="Fegie" w:date="2021-05-05T16:1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1" w:type="dxa"/>
          </w:tcPr>
          <w:p w14:paraId="149C7D3C" w14:textId="77777777" w:rsidR="008E2E00" w:rsidRPr="004A4B17" w:rsidRDefault="008E2E00" w:rsidP="008E2E00">
            <w:pPr>
              <w:rPr>
                <w:ins w:id="25189" w:author="Fegie" w:date="2021-05-05T16:19:00Z"/>
                <w:rFonts w:ascii="標楷體" w:eastAsia="標楷體" w:hAnsi="標楷體"/>
              </w:rPr>
            </w:pPr>
            <w:ins w:id="25190" w:author="Fegie" w:date="2021-05-05T16:19:00Z">
              <w:r>
                <w:rPr>
                  <w:rFonts w:ascii="標楷體" w:eastAsia="標楷體" w:hAnsi="標楷體" w:hint="eastAsia"/>
                </w:rPr>
                <w:t>1.</w:t>
              </w:r>
              <w:r w:rsidRPr="004A4B17">
                <w:rPr>
                  <w:rFonts w:ascii="標楷體" w:eastAsia="標楷體" w:hAnsi="標楷體" w:hint="eastAsia"/>
                </w:rPr>
                <w:t>自行輸入</w:t>
              </w:r>
            </w:ins>
          </w:p>
          <w:p w14:paraId="527D16AD" w14:textId="77777777" w:rsidR="008E2E00" w:rsidRDefault="008E2E00" w:rsidP="008E2E00">
            <w:pPr>
              <w:rPr>
                <w:ins w:id="25191" w:author="Fegie" w:date="2021-05-05T16:19:00Z"/>
                <w:rFonts w:ascii="標楷體" w:eastAsia="標楷體" w:hAnsi="標楷體"/>
              </w:rPr>
            </w:pPr>
            <w:ins w:id="25192" w:author="Fegie" w:date="2021-05-05T16:19:00Z">
              <w:r>
                <w:rPr>
                  <w:rFonts w:ascii="標楷體" w:eastAsia="標楷體" w:hAnsi="標楷體" w:hint="eastAsia"/>
                </w:rPr>
                <w:t>2.戶號+額度編號與統</w:t>
              </w:r>
            </w:ins>
          </w:p>
          <w:p w14:paraId="50CCE25D" w14:textId="23DBC750" w:rsidR="008E2E00" w:rsidRPr="00F4011B" w:rsidRDefault="008E2E00" w:rsidP="008E2E00">
            <w:pPr>
              <w:rPr>
                <w:ins w:id="25193" w:author="Fegie" w:date="2021-05-01T19:20:00Z"/>
                <w:rFonts w:ascii="標楷體" w:eastAsia="標楷體" w:hAnsi="標楷體"/>
                <w:rPrChange w:id="25194" w:author="Fegie" w:date="2021-05-01T22:37:00Z">
                  <w:rPr>
                    <w:ins w:id="25195" w:author="Fegie" w:date="2021-05-01T19:20:00Z"/>
                  </w:rPr>
                </w:rPrChange>
              </w:rPr>
            </w:pPr>
            <w:ins w:id="25196" w:author="Fegie" w:date="2021-05-05T16:19:00Z">
              <w:r>
                <w:rPr>
                  <w:rFonts w:ascii="標楷體" w:eastAsia="標楷體" w:hAnsi="標楷體" w:hint="eastAsia"/>
                </w:rPr>
                <w:t xml:space="preserve">  一編號則一輸入</w:t>
              </w:r>
            </w:ins>
          </w:p>
        </w:tc>
      </w:tr>
      <w:tr w:rsidR="008E2E00" w:rsidRPr="00AF1A82" w14:paraId="248C132A" w14:textId="77777777" w:rsidTr="001B4B49">
        <w:trPr>
          <w:trHeight w:val="244"/>
          <w:jc w:val="center"/>
          <w:ins w:id="25197" w:author="Fegie" w:date="2021-05-01T19:20:00Z"/>
        </w:trPr>
        <w:tc>
          <w:tcPr>
            <w:tcW w:w="516" w:type="dxa"/>
          </w:tcPr>
          <w:p w14:paraId="3DA9F71A" w14:textId="77777777" w:rsidR="008E2E00" w:rsidRPr="00AF1A82" w:rsidRDefault="008E2E00" w:rsidP="008E2E00">
            <w:pPr>
              <w:rPr>
                <w:ins w:id="25198" w:author="Fegie" w:date="2021-05-01T19:20:00Z"/>
                <w:rFonts w:ascii="標楷體" w:eastAsia="標楷體" w:hAnsi="標楷體"/>
              </w:rPr>
            </w:pPr>
            <w:ins w:id="25199" w:author="Fegie" w:date="2021-05-01T19:2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585" w:type="dxa"/>
          </w:tcPr>
          <w:p w14:paraId="3C7974AA" w14:textId="2749CCCC" w:rsidR="008E2E00" w:rsidRPr="00AF1A82" w:rsidRDefault="008E2E00" w:rsidP="008E2E00">
            <w:pPr>
              <w:rPr>
                <w:ins w:id="25200" w:author="Fegie" w:date="2021-05-01T19:20:00Z"/>
                <w:rFonts w:ascii="標楷體" w:eastAsia="標楷體" w:hAnsi="標楷體"/>
              </w:rPr>
            </w:pPr>
            <w:ins w:id="25201" w:author="Fegie" w:date="2021-05-01T22:36:00Z">
              <w:r>
                <w:rPr>
                  <w:rFonts w:ascii="標楷體" w:eastAsia="標楷體" w:hAnsi="標楷體" w:hint="eastAsia"/>
                </w:rPr>
                <w:t>額度編號</w:t>
              </w:r>
            </w:ins>
          </w:p>
        </w:tc>
        <w:tc>
          <w:tcPr>
            <w:tcW w:w="1538" w:type="dxa"/>
          </w:tcPr>
          <w:p w14:paraId="1A7D7DE5" w14:textId="42584C7E" w:rsidR="008E2E00" w:rsidRPr="00AF1A82" w:rsidRDefault="008E2E00" w:rsidP="008E2E00">
            <w:pPr>
              <w:rPr>
                <w:ins w:id="25202" w:author="Fegie" w:date="2021-05-01T19:20:00Z"/>
                <w:rFonts w:ascii="標楷體" w:eastAsia="標楷體" w:hAnsi="標楷體"/>
              </w:rPr>
            </w:pPr>
            <w:ins w:id="25203" w:author="Fegie" w:date="2021-05-01T19:20:00Z">
              <w:del w:id="25204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X(</w:delText>
                </w:r>
              </w:del>
            </w:ins>
            <w:ins w:id="25205" w:author="Fegie" w:date="2021-05-01T22:36:00Z">
              <w:del w:id="25206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03</w:delText>
                </w:r>
              </w:del>
            </w:ins>
            <w:ins w:id="25207" w:author="Fegie" w:date="2021-05-01T19:20:00Z">
              <w:del w:id="25208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25209" w:author="家榮 張" w:date="2021-05-06T18:54:00Z">
              <w:r w:rsidR="00A7651D"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558" w:type="dxa"/>
          </w:tcPr>
          <w:p w14:paraId="5B536F64" w14:textId="77777777" w:rsidR="008E2E00" w:rsidRPr="00AF1A82" w:rsidRDefault="008E2E00" w:rsidP="008E2E00">
            <w:pPr>
              <w:rPr>
                <w:ins w:id="25210" w:author="Fegie" w:date="2021-05-01T19:20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2AE527D2" w14:textId="77777777" w:rsidR="008E2E00" w:rsidRPr="00AF1A82" w:rsidRDefault="008E2E00" w:rsidP="008E2E00">
            <w:pPr>
              <w:rPr>
                <w:ins w:id="25211" w:author="Fegie" w:date="2021-05-01T19:20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34356A9F" w14:textId="00E5D7BF" w:rsidR="008E2E00" w:rsidRPr="00AF1A82" w:rsidRDefault="008E2E00" w:rsidP="008E2E00">
            <w:pPr>
              <w:rPr>
                <w:ins w:id="25212" w:author="Fegie" w:date="2021-05-01T19:20:00Z"/>
                <w:rFonts w:ascii="標楷體" w:eastAsia="標楷體" w:hAnsi="標楷體"/>
                <w:lang w:eastAsia="x-none"/>
              </w:rPr>
            </w:pPr>
            <w:ins w:id="25213" w:author="Fegie" w:date="2021-05-05T16:19:00Z">
              <w:del w:id="25214" w:author="st1" w:date="2021-05-06T11:32:00Z">
                <w:r w:rsidDel="007A7950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95" w:type="dxa"/>
          </w:tcPr>
          <w:p w14:paraId="00482C9C" w14:textId="5F7D947A" w:rsidR="008E2E00" w:rsidRDefault="008E2E00" w:rsidP="008E2E00">
            <w:pPr>
              <w:rPr>
                <w:ins w:id="25215" w:author="Fegie" w:date="2021-05-01T19:20:00Z"/>
                <w:rFonts w:ascii="標楷體" w:eastAsia="標楷體" w:hAnsi="標楷體"/>
              </w:rPr>
            </w:pPr>
            <w:ins w:id="25216" w:author="Fegie" w:date="2021-05-05T16:1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1" w:type="dxa"/>
          </w:tcPr>
          <w:p w14:paraId="6BE3FDCA" w14:textId="77777777" w:rsidR="008E2E00" w:rsidRDefault="008E2E00" w:rsidP="008E2E00">
            <w:pPr>
              <w:rPr>
                <w:ins w:id="25217" w:author="Fegie" w:date="2021-05-01T19:20:00Z"/>
                <w:rFonts w:ascii="標楷體" w:eastAsia="標楷體" w:hAnsi="標楷體"/>
              </w:rPr>
            </w:pPr>
          </w:p>
        </w:tc>
      </w:tr>
      <w:tr w:rsidR="008E2E00" w:rsidRPr="00AF1A82" w14:paraId="17490BD6" w14:textId="77777777" w:rsidTr="001B4B49">
        <w:trPr>
          <w:trHeight w:val="244"/>
          <w:jc w:val="center"/>
          <w:ins w:id="25218" w:author="Fegie" w:date="2021-05-05T16:19:00Z"/>
        </w:trPr>
        <w:tc>
          <w:tcPr>
            <w:tcW w:w="516" w:type="dxa"/>
          </w:tcPr>
          <w:p w14:paraId="7BE6F072" w14:textId="77777777" w:rsidR="008E2E00" w:rsidRDefault="008E2E00" w:rsidP="008E2E00">
            <w:pPr>
              <w:rPr>
                <w:ins w:id="25219" w:author="Fegie" w:date="2021-05-05T16:19:00Z"/>
                <w:rFonts w:ascii="標楷體" w:eastAsia="標楷體" w:hAnsi="標楷體"/>
              </w:rPr>
            </w:pPr>
          </w:p>
        </w:tc>
        <w:tc>
          <w:tcPr>
            <w:tcW w:w="1585" w:type="dxa"/>
          </w:tcPr>
          <w:p w14:paraId="65A34B16" w14:textId="538BF087" w:rsidR="008E2E00" w:rsidRDefault="008E2E00" w:rsidP="008E2E00">
            <w:pPr>
              <w:rPr>
                <w:ins w:id="25220" w:author="Fegie" w:date="2021-05-05T16:19:00Z"/>
                <w:rFonts w:ascii="標楷體" w:eastAsia="標楷體" w:hAnsi="標楷體"/>
              </w:rPr>
            </w:pPr>
            <w:ins w:id="25221" w:author="Fegie" w:date="2021-05-05T16:19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538" w:type="dxa"/>
          </w:tcPr>
          <w:p w14:paraId="448466A1" w14:textId="3A97572A" w:rsidR="008E2E00" w:rsidRDefault="008E2E00" w:rsidP="008E2E00">
            <w:pPr>
              <w:rPr>
                <w:ins w:id="25222" w:author="Fegie" w:date="2021-05-05T16:19:00Z"/>
                <w:rFonts w:ascii="標楷體" w:eastAsia="標楷體" w:hAnsi="標楷體"/>
              </w:rPr>
            </w:pPr>
            <w:ins w:id="25223" w:author="Fegie" w:date="2021-05-05T16:19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1558" w:type="dxa"/>
          </w:tcPr>
          <w:p w14:paraId="26620DF3" w14:textId="77777777" w:rsidR="008E2E00" w:rsidRPr="00AF1A82" w:rsidRDefault="008E2E00" w:rsidP="008E2E00">
            <w:pPr>
              <w:rPr>
                <w:ins w:id="25224" w:author="Fegie" w:date="2021-05-05T16:19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1ABDE67E" w14:textId="77777777" w:rsidR="008E2E00" w:rsidRPr="00AF1A82" w:rsidRDefault="008E2E00" w:rsidP="008E2E00">
            <w:pPr>
              <w:rPr>
                <w:ins w:id="25225" w:author="Fegie" w:date="2021-05-05T16:19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024020A1" w14:textId="77777777" w:rsidR="008E2E00" w:rsidRPr="00AF1A82" w:rsidRDefault="008E2E00" w:rsidP="008E2E00">
            <w:pPr>
              <w:rPr>
                <w:ins w:id="25226" w:author="Fegie" w:date="2021-05-05T16:19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</w:tcPr>
          <w:p w14:paraId="71308472" w14:textId="77777777" w:rsidR="008E2E00" w:rsidRDefault="008E2E00" w:rsidP="008E2E00">
            <w:pPr>
              <w:rPr>
                <w:ins w:id="25227" w:author="Fegie" w:date="2021-05-05T16:19:00Z"/>
                <w:rFonts w:ascii="標楷體" w:eastAsia="標楷體" w:hAnsi="標楷體"/>
              </w:rPr>
            </w:pPr>
          </w:p>
        </w:tc>
        <w:tc>
          <w:tcPr>
            <w:tcW w:w="2681" w:type="dxa"/>
          </w:tcPr>
          <w:p w14:paraId="6D55FFF3" w14:textId="3513645B" w:rsidR="008E2E00" w:rsidRDefault="008E2E00" w:rsidP="008E2E00">
            <w:pPr>
              <w:rPr>
                <w:ins w:id="25228" w:author="Fegie" w:date="2021-05-05T16:19:00Z"/>
                <w:rFonts w:ascii="標楷體" w:eastAsia="標楷體" w:hAnsi="標楷體"/>
              </w:rPr>
            </w:pPr>
            <w:ins w:id="25229" w:author="Fegie" w:date="2021-05-05T16:19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查詢並帶回「戶號」</w:t>
              </w:r>
            </w:ins>
          </w:p>
        </w:tc>
      </w:tr>
      <w:tr w:rsidR="008E2E00" w:rsidRPr="00AF1A82" w14:paraId="01E0ED53" w14:textId="77777777" w:rsidTr="001B4B49">
        <w:trPr>
          <w:trHeight w:val="244"/>
          <w:jc w:val="center"/>
          <w:ins w:id="25230" w:author="Fegie" w:date="2021-05-01T22:36:00Z"/>
        </w:trPr>
        <w:tc>
          <w:tcPr>
            <w:tcW w:w="516" w:type="dxa"/>
          </w:tcPr>
          <w:p w14:paraId="573C396F" w14:textId="7A45F234" w:rsidR="008E2E00" w:rsidRDefault="008E2E00" w:rsidP="008E2E00">
            <w:pPr>
              <w:rPr>
                <w:ins w:id="25231" w:author="Fegie" w:date="2021-05-01T22:36:00Z"/>
                <w:rFonts w:ascii="標楷體" w:eastAsia="標楷體" w:hAnsi="標楷體"/>
              </w:rPr>
            </w:pPr>
            <w:ins w:id="25232" w:author="Fegie" w:date="2021-05-01T22:36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585" w:type="dxa"/>
          </w:tcPr>
          <w:p w14:paraId="3C744788" w14:textId="7BB97ACA" w:rsidR="008E2E00" w:rsidRDefault="008E2E00" w:rsidP="008E2E00">
            <w:pPr>
              <w:rPr>
                <w:ins w:id="25233" w:author="Fegie" w:date="2021-05-01T22:36:00Z"/>
                <w:rFonts w:ascii="標楷體" w:eastAsia="標楷體" w:hAnsi="標楷體"/>
              </w:rPr>
            </w:pPr>
            <w:ins w:id="25234" w:author="Fegie" w:date="2021-05-01T22:36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538" w:type="dxa"/>
          </w:tcPr>
          <w:p w14:paraId="53E8F34A" w14:textId="149CAE58" w:rsidR="008E2E00" w:rsidRDefault="008E2E00" w:rsidP="008E2E00">
            <w:pPr>
              <w:rPr>
                <w:ins w:id="25235" w:author="Fegie" w:date="2021-05-01T22:36:00Z"/>
                <w:rFonts w:ascii="標楷體" w:eastAsia="標楷體" w:hAnsi="標楷體"/>
              </w:rPr>
            </w:pPr>
            <w:ins w:id="25236" w:author="Fegie" w:date="2021-05-01T22:36:00Z">
              <w:del w:id="25237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X(1</w:delText>
                </w:r>
              </w:del>
            </w:ins>
            <w:ins w:id="25238" w:author="Fegie" w:date="2021-05-01T22:37:00Z">
              <w:del w:id="25239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0</w:delText>
                </w:r>
              </w:del>
            </w:ins>
            <w:ins w:id="25240" w:author="Fegie" w:date="2021-05-01T22:36:00Z">
              <w:del w:id="25241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25242" w:author="家榮 張" w:date="2021-05-06T18:54:00Z">
              <w:r w:rsidR="00A7651D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1558" w:type="dxa"/>
          </w:tcPr>
          <w:p w14:paraId="2ACA3148" w14:textId="77777777" w:rsidR="008E2E00" w:rsidRPr="00AF1A82" w:rsidRDefault="008E2E00" w:rsidP="008E2E00">
            <w:pPr>
              <w:rPr>
                <w:ins w:id="25243" w:author="Fegie" w:date="2021-05-01T22:36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29D15101" w14:textId="77777777" w:rsidR="008E2E00" w:rsidRPr="00AF1A82" w:rsidRDefault="008E2E00" w:rsidP="008E2E00">
            <w:pPr>
              <w:rPr>
                <w:ins w:id="25244" w:author="Fegie" w:date="2021-05-01T22:36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5E1D4F87" w14:textId="05B40D1E" w:rsidR="008E2E00" w:rsidRPr="00AF1A82" w:rsidRDefault="008E2E00" w:rsidP="008E2E00">
            <w:pPr>
              <w:rPr>
                <w:ins w:id="25245" w:author="Fegie" w:date="2021-05-01T22:36:00Z"/>
                <w:rFonts w:ascii="標楷體" w:eastAsia="標楷體" w:hAnsi="標楷體"/>
                <w:lang w:eastAsia="x-none"/>
              </w:rPr>
            </w:pPr>
            <w:ins w:id="25246" w:author="Fegie" w:date="2021-05-05T16:19:00Z">
              <w:del w:id="25247" w:author="st1" w:date="2021-05-06T11:32:00Z">
                <w:r w:rsidDel="007A7950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95" w:type="dxa"/>
          </w:tcPr>
          <w:p w14:paraId="2580E8C7" w14:textId="5CBB7846" w:rsidR="008E2E00" w:rsidRDefault="008E2E00" w:rsidP="008E2E00">
            <w:pPr>
              <w:rPr>
                <w:ins w:id="25248" w:author="Fegie" w:date="2021-05-01T22:36:00Z"/>
                <w:rFonts w:ascii="標楷體" w:eastAsia="標楷體" w:hAnsi="標楷體"/>
              </w:rPr>
            </w:pPr>
            <w:ins w:id="25249" w:author="Fegie" w:date="2021-05-05T16:1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1" w:type="dxa"/>
          </w:tcPr>
          <w:p w14:paraId="5D8C7684" w14:textId="77777777" w:rsidR="008E2E00" w:rsidRPr="004A4B17" w:rsidRDefault="008E2E00" w:rsidP="008E2E00">
            <w:pPr>
              <w:rPr>
                <w:ins w:id="25250" w:author="Fegie" w:date="2021-05-05T16:19:00Z"/>
                <w:rFonts w:ascii="標楷體" w:eastAsia="標楷體" w:hAnsi="標楷體"/>
              </w:rPr>
            </w:pPr>
            <w:ins w:id="25251" w:author="Fegie" w:date="2021-05-05T16:19:00Z">
              <w:r>
                <w:rPr>
                  <w:rFonts w:ascii="標楷體" w:eastAsia="標楷體" w:hAnsi="標楷體" w:hint="eastAsia"/>
                </w:rPr>
                <w:t>1.</w:t>
              </w:r>
              <w:r w:rsidRPr="004A4B17">
                <w:rPr>
                  <w:rFonts w:ascii="標楷體" w:eastAsia="標楷體" w:hAnsi="標楷體" w:hint="eastAsia"/>
                </w:rPr>
                <w:t>自行輸入</w:t>
              </w:r>
            </w:ins>
          </w:p>
          <w:p w14:paraId="70AB894E" w14:textId="77777777" w:rsidR="008E2E00" w:rsidRDefault="008E2E00" w:rsidP="008E2E00">
            <w:pPr>
              <w:rPr>
                <w:ins w:id="25252" w:author="Fegie" w:date="2021-05-05T16:19:00Z"/>
                <w:rFonts w:ascii="標楷體" w:eastAsia="標楷體" w:hAnsi="標楷體"/>
              </w:rPr>
            </w:pPr>
            <w:ins w:id="25253" w:author="Fegie" w:date="2021-05-05T16:19:00Z">
              <w:r>
                <w:rPr>
                  <w:rFonts w:ascii="標楷體" w:eastAsia="標楷體" w:hAnsi="標楷體" w:hint="eastAsia"/>
                </w:rPr>
                <w:t>2.戶號+額度編號與統</w:t>
              </w:r>
            </w:ins>
          </w:p>
          <w:p w14:paraId="5D6EE1FF" w14:textId="7FBF6FFD" w:rsidR="008E2E00" w:rsidRDefault="008E2E00" w:rsidP="008E2E00">
            <w:pPr>
              <w:rPr>
                <w:ins w:id="25254" w:author="Fegie" w:date="2021-05-01T22:36:00Z"/>
                <w:rFonts w:ascii="標楷體" w:eastAsia="標楷體" w:hAnsi="標楷體"/>
              </w:rPr>
            </w:pPr>
            <w:ins w:id="25255" w:author="Fegie" w:date="2021-05-05T16:19:00Z">
              <w:r>
                <w:rPr>
                  <w:rFonts w:ascii="標楷體" w:eastAsia="標楷體" w:hAnsi="標楷體" w:hint="eastAsia"/>
                </w:rPr>
                <w:t xml:space="preserve">  一編號則一輸入</w:t>
              </w:r>
            </w:ins>
          </w:p>
        </w:tc>
      </w:tr>
      <w:tr w:rsidR="008E2E00" w:rsidRPr="00AF1A82" w14:paraId="5875254A" w14:textId="77777777" w:rsidTr="001B4B49">
        <w:trPr>
          <w:trHeight w:val="244"/>
          <w:jc w:val="center"/>
          <w:ins w:id="25256" w:author="Fegie" w:date="2021-05-05T16:19:00Z"/>
        </w:trPr>
        <w:tc>
          <w:tcPr>
            <w:tcW w:w="516" w:type="dxa"/>
          </w:tcPr>
          <w:p w14:paraId="3A7AE8B4" w14:textId="77777777" w:rsidR="008E2E00" w:rsidRDefault="008E2E00" w:rsidP="008E2E00">
            <w:pPr>
              <w:rPr>
                <w:ins w:id="25257" w:author="Fegie" w:date="2021-05-05T16:19:00Z"/>
                <w:rFonts w:ascii="標楷體" w:eastAsia="標楷體" w:hAnsi="標楷體"/>
              </w:rPr>
            </w:pPr>
          </w:p>
        </w:tc>
        <w:tc>
          <w:tcPr>
            <w:tcW w:w="1585" w:type="dxa"/>
          </w:tcPr>
          <w:p w14:paraId="183E11B7" w14:textId="16269981" w:rsidR="008E2E00" w:rsidRDefault="008E2E00" w:rsidP="008E2E00">
            <w:pPr>
              <w:rPr>
                <w:ins w:id="25258" w:author="Fegie" w:date="2021-05-05T16:19:00Z"/>
                <w:rFonts w:ascii="標楷體" w:eastAsia="標楷體" w:hAnsi="標楷體"/>
              </w:rPr>
            </w:pPr>
            <w:ins w:id="25259" w:author="Fegie" w:date="2021-05-05T16:19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538" w:type="dxa"/>
          </w:tcPr>
          <w:p w14:paraId="203A6888" w14:textId="61DBA6C7" w:rsidR="008E2E00" w:rsidRDefault="008E2E00" w:rsidP="008E2E00">
            <w:pPr>
              <w:rPr>
                <w:ins w:id="25260" w:author="Fegie" w:date="2021-05-05T16:19:00Z"/>
                <w:rFonts w:ascii="標楷體" w:eastAsia="標楷體" w:hAnsi="標楷體"/>
              </w:rPr>
            </w:pPr>
            <w:ins w:id="25261" w:author="Fegie" w:date="2021-05-05T16:19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1558" w:type="dxa"/>
          </w:tcPr>
          <w:p w14:paraId="7BC8F515" w14:textId="77777777" w:rsidR="008E2E00" w:rsidRPr="00AF1A82" w:rsidRDefault="008E2E00" w:rsidP="008E2E00">
            <w:pPr>
              <w:rPr>
                <w:ins w:id="25262" w:author="Fegie" w:date="2021-05-05T16:19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105" w:type="dxa"/>
          </w:tcPr>
          <w:p w14:paraId="676F1200" w14:textId="77777777" w:rsidR="008E2E00" w:rsidRPr="00AF1A82" w:rsidRDefault="008E2E00" w:rsidP="008E2E00">
            <w:pPr>
              <w:rPr>
                <w:ins w:id="25263" w:author="Fegie" w:date="2021-05-05T16:19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</w:tcPr>
          <w:p w14:paraId="2B126F14" w14:textId="77777777" w:rsidR="008E2E00" w:rsidRDefault="008E2E00" w:rsidP="008E2E00">
            <w:pPr>
              <w:rPr>
                <w:ins w:id="25264" w:author="Fegie" w:date="2021-05-05T16:19:00Z"/>
                <w:rFonts w:ascii="標楷體" w:eastAsia="標楷體" w:hAnsi="標楷體"/>
              </w:rPr>
            </w:pPr>
          </w:p>
        </w:tc>
        <w:tc>
          <w:tcPr>
            <w:tcW w:w="695" w:type="dxa"/>
          </w:tcPr>
          <w:p w14:paraId="7D3C2D60" w14:textId="77777777" w:rsidR="008E2E00" w:rsidRDefault="008E2E00" w:rsidP="008E2E00">
            <w:pPr>
              <w:rPr>
                <w:ins w:id="25265" w:author="Fegie" w:date="2021-05-05T16:19:00Z"/>
                <w:rFonts w:ascii="標楷體" w:eastAsia="標楷體" w:hAnsi="標楷體"/>
              </w:rPr>
            </w:pPr>
          </w:p>
        </w:tc>
        <w:tc>
          <w:tcPr>
            <w:tcW w:w="2681" w:type="dxa"/>
          </w:tcPr>
          <w:p w14:paraId="08A5B749" w14:textId="702AF5BD" w:rsidR="008E2E00" w:rsidRDefault="008E2E00" w:rsidP="008E2E00">
            <w:pPr>
              <w:rPr>
                <w:ins w:id="25266" w:author="Fegie" w:date="2021-05-05T16:19:00Z"/>
                <w:rFonts w:ascii="標楷體" w:eastAsia="標楷體" w:hAnsi="標楷體"/>
              </w:rPr>
            </w:pPr>
            <w:ins w:id="25267" w:author="Fegie" w:date="2021-05-05T16:19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查詢並帶回「統一編號」</w:t>
              </w:r>
            </w:ins>
          </w:p>
        </w:tc>
      </w:tr>
      <w:tr w:rsidR="008E2E00" w:rsidRPr="00AF1A82" w14:paraId="403B9B82" w14:textId="77777777" w:rsidTr="001B4B49">
        <w:trPr>
          <w:trHeight w:val="244"/>
          <w:jc w:val="center"/>
          <w:ins w:id="25268" w:author="Fegie" w:date="2021-05-01T19:20:00Z"/>
        </w:trPr>
        <w:tc>
          <w:tcPr>
            <w:tcW w:w="516" w:type="dxa"/>
          </w:tcPr>
          <w:p w14:paraId="2CC7FFF6" w14:textId="267DDBD8" w:rsidR="008E2E00" w:rsidRDefault="008E2E00" w:rsidP="008E2E00">
            <w:pPr>
              <w:rPr>
                <w:ins w:id="25269" w:author="Fegie" w:date="2021-05-01T19:20:00Z"/>
                <w:rFonts w:ascii="標楷體" w:eastAsia="標楷體" w:hAnsi="標楷體"/>
              </w:rPr>
            </w:pPr>
            <w:ins w:id="25270" w:author="Fegie" w:date="2021-05-01T22:36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585" w:type="dxa"/>
          </w:tcPr>
          <w:p w14:paraId="0FB341B5" w14:textId="77777777" w:rsidR="008E2E00" w:rsidRDefault="008E2E00" w:rsidP="008E2E00">
            <w:pPr>
              <w:rPr>
                <w:ins w:id="25271" w:author="Fegie" w:date="2021-05-01T19:20:00Z"/>
                <w:rFonts w:ascii="標楷體" w:eastAsia="標楷體" w:hAnsi="標楷體"/>
              </w:rPr>
            </w:pPr>
            <w:ins w:id="25272" w:author="Fegie" w:date="2021-05-01T19:20:00Z">
              <w:r>
                <w:rPr>
                  <w:rFonts w:ascii="標楷體" w:eastAsia="標楷體" w:hAnsi="標楷體" w:hint="eastAsia"/>
                </w:rPr>
                <w:t>顯示方式</w:t>
              </w:r>
            </w:ins>
          </w:p>
        </w:tc>
        <w:tc>
          <w:tcPr>
            <w:tcW w:w="1538" w:type="dxa"/>
          </w:tcPr>
          <w:p w14:paraId="6AEC7F37" w14:textId="405C8C89" w:rsidR="008E2E00" w:rsidRDefault="008E2E00" w:rsidP="008E2E00">
            <w:pPr>
              <w:rPr>
                <w:ins w:id="25273" w:author="Fegie" w:date="2021-05-01T19:20:00Z"/>
                <w:rFonts w:ascii="標楷體" w:eastAsia="標楷體" w:hAnsi="標楷體"/>
              </w:rPr>
            </w:pPr>
            <w:ins w:id="25274" w:author="Fegie" w:date="2021-05-01T19:20:00Z">
              <w:del w:id="25275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9(01)</w:delText>
                </w:r>
              </w:del>
            </w:ins>
            <w:ins w:id="25276" w:author="家榮 張" w:date="2021-05-06T18:54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558" w:type="dxa"/>
          </w:tcPr>
          <w:p w14:paraId="0DD93F3E" w14:textId="0FF9152E" w:rsidR="007A7950" w:rsidRPr="00AF1A82" w:rsidRDefault="001D7570" w:rsidP="008E2E00">
            <w:pPr>
              <w:rPr>
                <w:ins w:id="25277" w:author="Fegie" w:date="2021-05-01T19:20:00Z"/>
                <w:rFonts w:ascii="標楷體" w:eastAsia="標楷體" w:hAnsi="標楷體"/>
              </w:rPr>
            </w:pPr>
            <w:ins w:id="25278" w:author="st1" w:date="2021-05-06T11:33:00Z">
              <w:r>
                <w:rPr>
                  <w:rFonts w:ascii="標楷體" w:eastAsia="標楷體" w:hAnsi="標楷體" w:hint="eastAsia"/>
                </w:rPr>
                <w:t>0</w:t>
              </w:r>
            </w:ins>
          </w:p>
        </w:tc>
        <w:tc>
          <w:tcPr>
            <w:tcW w:w="1105" w:type="dxa"/>
          </w:tcPr>
          <w:p w14:paraId="0820CADF" w14:textId="77777777" w:rsidR="001D7570" w:rsidRDefault="001D7570" w:rsidP="001D7570">
            <w:pPr>
              <w:rPr>
                <w:ins w:id="25279" w:author="st1" w:date="2021-05-06T11:33:00Z"/>
                <w:rFonts w:ascii="標楷體" w:eastAsia="標楷體" w:hAnsi="標楷體"/>
              </w:rPr>
            </w:pPr>
            <w:ins w:id="25280" w:author="st1" w:date="2021-05-06T11:33:00Z">
              <w:r>
                <w:rPr>
                  <w:rFonts w:ascii="標楷體" w:eastAsia="標楷體" w:hAnsi="標楷體" w:hint="eastAsia"/>
                </w:rPr>
                <w:t>0.</w:t>
              </w:r>
              <w:r>
                <w:rPr>
                  <w:rFonts w:ascii="標楷體" w:eastAsia="標楷體" w:hAnsi="標楷體" w:hint="eastAsia"/>
                  <w:lang w:eastAsia="zh-HK"/>
                </w:rPr>
                <w:t>瀏</w:t>
              </w:r>
              <w:r>
                <w:rPr>
                  <w:rFonts w:ascii="標楷體" w:eastAsia="標楷體" w:hAnsi="標楷體" w:hint="eastAsia"/>
                </w:rPr>
                <w:t>覽</w:t>
              </w:r>
            </w:ins>
          </w:p>
          <w:p w14:paraId="625BF47B" w14:textId="6D1370C0" w:rsidR="008E2E00" w:rsidRPr="00AF1A82" w:rsidRDefault="001D7570" w:rsidP="001D7570">
            <w:pPr>
              <w:rPr>
                <w:ins w:id="25281" w:author="Fegie" w:date="2021-05-01T19:20:00Z"/>
                <w:rFonts w:ascii="標楷體" w:eastAsia="標楷體" w:hAnsi="標楷體"/>
                <w:lang w:eastAsia="x-none"/>
              </w:rPr>
            </w:pPr>
            <w:ins w:id="25282" w:author="st1" w:date="2021-05-06T11:33:00Z">
              <w:r>
                <w:rPr>
                  <w:rFonts w:ascii="標楷體" w:eastAsia="標楷體" w:hAnsi="標楷體" w:hint="eastAsia"/>
                </w:rPr>
                <w:t>1.</w:t>
              </w:r>
              <w:r>
                <w:rPr>
                  <w:rFonts w:ascii="標楷體" w:eastAsia="標楷體" w:hAnsi="標楷體" w:hint="eastAsia"/>
                  <w:lang w:eastAsia="zh-HK"/>
                </w:rPr>
                <w:t>印表</w:t>
              </w:r>
            </w:ins>
          </w:p>
        </w:tc>
        <w:tc>
          <w:tcPr>
            <w:tcW w:w="742" w:type="dxa"/>
          </w:tcPr>
          <w:p w14:paraId="7CBEED0B" w14:textId="3822FCDB" w:rsidR="008E2E00" w:rsidRPr="00AF1A82" w:rsidRDefault="001D7570" w:rsidP="008E2E00">
            <w:pPr>
              <w:rPr>
                <w:ins w:id="25283" w:author="Fegie" w:date="2021-05-01T19:20:00Z"/>
                <w:rFonts w:ascii="標楷體" w:eastAsia="標楷體" w:hAnsi="標楷體"/>
                <w:lang w:eastAsia="x-none"/>
              </w:rPr>
            </w:pPr>
            <w:ins w:id="25284" w:author="st1" w:date="2021-05-06T11:3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95" w:type="dxa"/>
          </w:tcPr>
          <w:p w14:paraId="4398C172" w14:textId="2C67342A" w:rsidR="008E2E00" w:rsidRDefault="008E2E00" w:rsidP="008E2E00">
            <w:pPr>
              <w:rPr>
                <w:ins w:id="25285" w:author="Fegie" w:date="2021-05-01T19:20:00Z"/>
                <w:rFonts w:ascii="標楷體" w:eastAsia="標楷體" w:hAnsi="標楷體"/>
              </w:rPr>
            </w:pPr>
            <w:ins w:id="25286" w:author="Fegie" w:date="2021-05-04T16:04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1" w:type="dxa"/>
          </w:tcPr>
          <w:p w14:paraId="56421565" w14:textId="2CA309A5" w:rsidR="008E2E00" w:rsidRDefault="008E2E00" w:rsidP="008E2E00">
            <w:pPr>
              <w:rPr>
                <w:ins w:id="25287" w:author="Fegie" w:date="2021-05-01T19:20:00Z"/>
                <w:rFonts w:ascii="標楷體" w:eastAsia="標楷體" w:hAnsi="標楷體"/>
              </w:rPr>
            </w:pPr>
            <w:ins w:id="25288" w:author="Fegie" w:date="2021-05-01T19:20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5289" w:author="st1" w:date="2021-05-06T11:33:00Z">
              <w:r w:rsidR="001D7570">
                <w:rPr>
                  <w:rFonts w:ascii="標楷體" w:eastAsia="標楷體" w:hAnsi="標楷體" w:hint="eastAsia"/>
                  <w:lang w:eastAsia="zh-HK"/>
                </w:rPr>
                <w:t>必須</w:t>
              </w:r>
            </w:ins>
            <w:ins w:id="25290" w:author="Fegie" w:date="2021-05-01T19:20:00Z">
              <w:del w:id="25291" w:author="st1" w:date="2021-05-06T11:33:00Z">
                <w:r w:rsidDel="001D7570">
                  <w:rPr>
                    <w:rFonts w:ascii="標楷體" w:eastAsia="標楷體" w:hAnsi="標楷體" w:hint="eastAsia"/>
                  </w:rPr>
                  <w:delText>自行</w:delText>
                </w:r>
              </w:del>
              <w:r>
                <w:rPr>
                  <w:rFonts w:ascii="標楷體" w:eastAsia="標楷體" w:hAnsi="標楷體" w:hint="eastAsia"/>
                </w:rPr>
                <w:t>輸入</w:t>
              </w:r>
            </w:ins>
          </w:p>
        </w:tc>
      </w:tr>
    </w:tbl>
    <w:p w14:paraId="49C99F92" w14:textId="77777777" w:rsidR="00FB0171" w:rsidRDefault="00FB0171" w:rsidP="00FB0171">
      <w:pPr>
        <w:pStyle w:val="a"/>
        <w:numPr>
          <w:ilvl w:val="0"/>
          <w:numId w:val="0"/>
        </w:numPr>
        <w:ind w:left="1418"/>
        <w:rPr>
          <w:ins w:id="25292" w:author="Fegie" w:date="2021-05-01T19:20:00Z"/>
        </w:rPr>
      </w:pPr>
    </w:p>
    <w:p w14:paraId="56FB799B" w14:textId="77777777" w:rsidR="00FB0171" w:rsidRDefault="00FB0171" w:rsidP="00FB0171">
      <w:pPr>
        <w:pStyle w:val="a"/>
        <w:numPr>
          <w:ilvl w:val="0"/>
          <w:numId w:val="53"/>
        </w:numPr>
        <w:spacing w:before="0"/>
        <w:ind w:left="1418"/>
        <w:rPr>
          <w:ins w:id="25293" w:author="Fegie" w:date="2021-05-01T19:20:00Z"/>
        </w:rPr>
      </w:pPr>
      <w:ins w:id="25294" w:author="Fegie" w:date="2021-05-01T19:20:00Z">
        <w:r>
          <w:rPr>
            <w:rFonts w:hint="eastAsia"/>
          </w:rPr>
          <w:t>輸出畫面</w:t>
        </w:r>
        <w:r>
          <w:rPr>
            <w:rFonts w:hint="eastAsia"/>
          </w:rPr>
          <w:t>:</w:t>
        </w:r>
      </w:ins>
    </w:p>
    <w:p w14:paraId="087519C9" w14:textId="0056C6BE" w:rsidR="00FB0171" w:rsidRPr="00BA4B70" w:rsidRDefault="00711C65" w:rsidP="00FB0171">
      <w:pPr>
        <w:rPr>
          <w:ins w:id="25295" w:author="Fegie" w:date="2021-05-01T19:20:00Z"/>
        </w:rPr>
      </w:pPr>
      <w:ins w:id="25296" w:author="Fegie" w:date="2021-05-01T22:40:00Z">
        <w:r>
          <w:rPr>
            <w:noProof/>
          </w:rPr>
          <w:lastRenderedPageBreak/>
          <w:drawing>
            <wp:inline distT="0" distB="0" distL="0" distR="0" wp14:anchorId="1C1318C7" wp14:editId="5AF87EB6">
              <wp:extent cx="6479540" cy="3560445"/>
              <wp:effectExtent l="0" t="0" r="0" b="0"/>
              <wp:docPr id="58" name="圖片 5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5604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F6AEBC5" w14:textId="77777777" w:rsidR="00FB0171" w:rsidRDefault="00FB0171" w:rsidP="00FB0171">
      <w:pPr>
        <w:rPr>
          <w:ins w:id="25297" w:author="Fegie" w:date="2021-05-01T19:20:00Z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FB0171" w14:paraId="69F49C73" w14:textId="77777777" w:rsidTr="001B4B49">
        <w:trPr>
          <w:ins w:id="25298" w:author="Fegie" w:date="2021-05-01T19:20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3E39D71" w14:textId="77777777" w:rsidR="00FB0171" w:rsidRDefault="00FB0171" w:rsidP="001B4B49">
            <w:pPr>
              <w:jc w:val="center"/>
              <w:rPr>
                <w:ins w:id="25299" w:author="Fegie" w:date="2021-05-01T19:20:00Z"/>
                <w:rFonts w:ascii="標楷體" w:eastAsia="標楷體" w:hAnsi="標楷體"/>
                <w:lang w:eastAsia="zh-HK"/>
              </w:rPr>
            </w:pPr>
            <w:ins w:id="25300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E1BA65C" w14:textId="77777777" w:rsidR="00FB0171" w:rsidRDefault="00FB0171" w:rsidP="001B4B49">
            <w:pPr>
              <w:jc w:val="center"/>
              <w:rPr>
                <w:ins w:id="25301" w:author="Fegie" w:date="2021-05-01T19:20:00Z"/>
                <w:rFonts w:ascii="標楷體" w:eastAsia="標楷體" w:hAnsi="標楷體"/>
                <w:lang w:eastAsia="zh-HK"/>
              </w:rPr>
            </w:pPr>
            <w:ins w:id="25302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欄位型態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5C9D4A4" w14:textId="77777777" w:rsidR="00FB0171" w:rsidRDefault="00FB0171" w:rsidP="001B4B49">
            <w:pPr>
              <w:jc w:val="center"/>
              <w:rPr>
                <w:ins w:id="25303" w:author="Fegie" w:date="2021-05-01T19:20:00Z"/>
                <w:rFonts w:ascii="標楷體" w:eastAsia="標楷體" w:hAnsi="標楷體"/>
                <w:lang w:eastAsia="zh-HK"/>
              </w:rPr>
            </w:pPr>
            <w:ins w:id="25304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欄位名稱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AEF5A6A" w14:textId="77777777" w:rsidR="00FB0171" w:rsidRDefault="00FB0171" w:rsidP="001B4B49">
            <w:pPr>
              <w:jc w:val="center"/>
              <w:rPr>
                <w:ins w:id="25305" w:author="Fegie" w:date="2021-05-01T19:20:00Z"/>
                <w:rFonts w:ascii="標楷體" w:eastAsia="標楷體" w:hAnsi="標楷體"/>
              </w:rPr>
            </w:pPr>
            <w:ins w:id="25306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資料來源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B6C6F3F" w14:textId="77777777" w:rsidR="00FB0171" w:rsidRDefault="00FB0171" w:rsidP="001B4B49">
            <w:pPr>
              <w:jc w:val="center"/>
              <w:rPr>
                <w:ins w:id="25307" w:author="Fegie" w:date="2021-05-01T19:20:00Z"/>
                <w:rFonts w:ascii="標楷體" w:eastAsia="標楷體" w:hAnsi="標楷體"/>
                <w:lang w:eastAsia="zh-HK"/>
              </w:rPr>
            </w:pPr>
            <w:ins w:id="25308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輸出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FB0171" w:rsidRPr="00AD05A2" w14:paraId="431B346A" w14:textId="77777777" w:rsidTr="001B4B49">
        <w:trPr>
          <w:ins w:id="25309" w:author="Fegie" w:date="2021-05-01T19:20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2DC70" w14:textId="77777777" w:rsidR="00FB0171" w:rsidRPr="00AD05A2" w:rsidRDefault="00FB0171" w:rsidP="001B4B49">
            <w:pPr>
              <w:jc w:val="center"/>
              <w:rPr>
                <w:ins w:id="25310" w:author="Fegie" w:date="2021-05-01T19:20:00Z"/>
                <w:rFonts w:ascii="標楷體" w:eastAsia="標楷體" w:hAnsi="標楷體"/>
                <w:lang w:eastAsia="zh-HK"/>
              </w:rPr>
            </w:pPr>
            <w:ins w:id="25311" w:author="Fegie" w:date="2021-05-01T19:20:00Z">
              <w:r w:rsidRPr="00AD05A2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FADC6" w14:textId="77777777" w:rsidR="00FB0171" w:rsidRPr="00AD05A2" w:rsidRDefault="00FB0171" w:rsidP="001B4B49">
            <w:pPr>
              <w:jc w:val="center"/>
              <w:rPr>
                <w:ins w:id="25312" w:author="Fegie" w:date="2021-05-01T19:20:00Z"/>
                <w:rFonts w:ascii="標楷體" w:eastAsia="標楷體" w:hAnsi="標楷體"/>
                <w:lang w:eastAsia="zh-HK"/>
              </w:rPr>
            </w:pPr>
            <w:ins w:id="25313" w:author="Fegie" w:date="2021-05-01T19:20:00Z">
              <w:r w:rsidRPr="00AD05A2">
                <w:rPr>
                  <w:rFonts w:ascii="標楷體" w:eastAsia="標楷體" w:hAnsi="標楷體" w:hint="eastAsia"/>
                  <w:lang w:eastAsia="zh-HK"/>
                </w:rPr>
                <w:t>按鈕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A4CCA" w14:textId="77777777" w:rsidR="00FB0171" w:rsidRPr="00AD05A2" w:rsidRDefault="00FB0171" w:rsidP="001B4B49">
            <w:pPr>
              <w:rPr>
                <w:ins w:id="25314" w:author="Fegie" w:date="2021-05-01T19:20:00Z"/>
                <w:rFonts w:ascii="標楷體" w:eastAsia="標楷體" w:hAnsi="標楷體"/>
                <w:lang w:eastAsia="zh-HK"/>
              </w:rPr>
            </w:pPr>
            <w:ins w:id="25315" w:author="Fegie" w:date="2021-05-01T19:20:00Z">
              <w:r w:rsidRPr="00AD05A2"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09C47" w14:textId="77777777" w:rsidR="00FB0171" w:rsidRPr="00AD05A2" w:rsidRDefault="00FB0171" w:rsidP="001B4B49">
            <w:pPr>
              <w:rPr>
                <w:ins w:id="25316" w:author="Fegie" w:date="2021-05-01T19:20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F80A9" w14:textId="741BE211" w:rsidR="00964239" w:rsidRPr="00964239" w:rsidDel="00A00B06" w:rsidRDefault="00964239">
            <w:pPr>
              <w:rPr>
                <w:ins w:id="25317" w:author="Fegie" w:date="2021-05-01T22:42:00Z"/>
                <w:del w:id="25318" w:author="st1" w:date="2021-05-06T11:34:00Z"/>
                <w:rFonts w:ascii="標楷體" w:eastAsia="標楷體" w:hAnsi="標楷體"/>
                <w:color w:val="000000" w:themeColor="text1"/>
                <w:rPrChange w:id="25319" w:author="Fegie" w:date="2021-05-01T22:42:00Z">
                  <w:rPr>
                    <w:ins w:id="25320" w:author="Fegie" w:date="2021-05-01T22:42:00Z"/>
                    <w:del w:id="25321" w:author="st1" w:date="2021-05-06T11:34:00Z"/>
                  </w:rPr>
                </w:rPrChange>
              </w:rPr>
            </w:pPr>
            <w:ins w:id="25322" w:author="Fegie" w:date="2021-05-01T22:42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5323" w:author="Fegie" w:date="2021-05-01T19:20:00Z">
              <w:r w:rsidR="00FB0171" w:rsidRPr="00964239">
                <w:rPr>
                  <w:rFonts w:ascii="標楷體" w:eastAsia="標楷體" w:hAnsi="標楷體" w:hint="eastAsia"/>
                  <w:lang w:eastAsia="zh-HK"/>
                  <w:rPrChange w:id="25324" w:author="Fegie" w:date="2021-05-01T22:42:00Z">
                    <w:rPr>
                      <w:rFonts w:hint="eastAsia"/>
                      <w:lang w:eastAsia="zh-HK"/>
                    </w:rPr>
                  </w:rPrChange>
                </w:rPr>
                <w:t>修改當筆</w:t>
              </w:r>
            </w:ins>
            <w:ins w:id="25325" w:author="Fegie" w:date="2021-05-01T22:41:00Z">
              <w:r w:rsidRPr="00964239">
                <w:rPr>
                  <w:rFonts w:ascii="標楷體" w:eastAsia="標楷體" w:hAnsi="標楷體" w:hint="eastAsia"/>
                  <w:color w:val="000000" w:themeColor="text1"/>
                  <w:rPrChange w:id="25326" w:author="Fegie" w:date="2021-05-01T22:42:00Z">
                    <w:rPr>
                      <w:rFonts w:hint="eastAsia"/>
                    </w:rPr>
                  </w:rPrChange>
                </w:rPr>
                <w:t>客戶通知資料</w:t>
              </w:r>
            </w:ins>
            <w:ins w:id="25327" w:author="Fegie" w:date="2021-05-01T19:20:00Z">
              <w:r w:rsidR="00FB0171" w:rsidRPr="00964239">
                <w:rPr>
                  <w:rFonts w:ascii="標楷體" w:eastAsia="標楷體" w:hAnsi="標楷體"/>
                  <w:rPrChange w:id="25328" w:author="Fegie" w:date="2021-05-01T22:42:00Z">
                    <w:rPr/>
                  </w:rPrChange>
                </w:rPr>
                <w:t>,</w:t>
              </w:r>
              <w:r w:rsidR="00FB0171" w:rsidRPr="00964239">
                <w:rPr>
                  <w:rFonts w:ascii="標楷體" w:eastAsia="標楷體" w:hAnsi="標楷體" w:hint="eastAsia"/>
                  <w:color w:val="000000" w:themeColor="text1"/>
                  <w:rPrChange w:id="25329" w:author="Fegie" w:date="2021-05-01T22:42:00Z">
                    <w:rPr>
                      <w:rFonts w:hint="eastAsia"/>
                    </w:rPr>
                  </w:rPrChange>
                </w:rPr>
                <w:t>連結</w:t>
              </w:r>
            </w:ins>
          </w:p>
          <w:p w14:paraId="2631EA14" w14:textId="48E690CB" w:rsidR="00964239" w:rsidDel="00A00B06" w:rsidRDefault="00964239" w:rsidP="001B4B49">
            <w:pPr>
              <w:rPr>
                <w:ins w:id="25330" w:author="Fegie" w:date="2021-05-01T22:42:00Z"/>
                <w:del w:id="25331" w:author="st1" w:date="2021-05-06T11:34:00Z"/>
                <w:rFonts w:ascii="標楷體" w:eastAsia="標楷體" w:hAnsi="標楷體"/>
                <w:color w:val="000000" w:themeColor="text1"/>
              </w:rPr>
            </w:pPr>
            <w:ins w:id="25332" w:author="Fegie" w:date="2021-05-01T22:42:00Z">
              <w:del w:id="25333" w:author="st1" w:date="2021-05-06T11:34:00Z">
                <w:r w:rsidDel="00A00B06">
                  <w:rPr>
                    <w:rFonts w:ascii="標楷體" w:eastAsia="標楷體" w:hAnsi="標楷體" w:hint="eastAsia"/>
                    <w:color w:val="000000" w:themeColor="text1"/>
                  </w:rPr>
                  <w:delText xml:space="preserve">  </w:delText>
                </w:r>
              </w:del>
            </w:ins>
            <w:ins w:id="25334" w:author="Fegie" w:date="2021-05-01T19:20:00Z">
              <w:r w:rsidR="00FB0171" w:rsidRPr="00964239">
                <w:rPr>
                  <w:rFonts w:ascii="標楷體" w:eastAsia="標楷體" w:hAnsi="標楷體" w:hint="eastAsia"/>
                  <w:color w:val="000000" w:themeColor="text1"/>
                  <w:rPrChange w:id="25335" w:author="Fegie" w:date="2021-05-01T22:42:00Z">
                    <w:rPr>
                      <w:rFonts w:hint="eastAsia"/>
                    </w:rPr>
                  </w:rPrChange>
                </w:rPr>
                <w:t>至【</w:t>
              </w:r>
            </w:ins>
            <w:ins w:id="25336" w:author="st1" w:date="2021-05-06T11:34:00Z">
              <w:r w:rsidR="00A00B06">
                <w:rPr>
                  <w:rFonts w:ascii="標楷體" w:eastAsia="標楷體" w:hAnsi="標楷體" w:hint="eastAsia"/>
                  <w:color w:val="000000" w:themeColor="text1"/>
                </w:rPr>
                <w:t>L</w:t>
              </w:r>
            </w:ins>
            <w:ins w:id="25337" w:author="Fegie" w:date="2021-05-01T19:20:00Z">
              <w:r w:rsidR="00FB0171" w:rsidRPr="00964239">
                <w:rPr>
                  <w:rFonts w:ascii="標楷體" w:eastAsia="標楷體" w:hAnsi="標楷體"/>
                  <w:color w:val="000000" w:themeColor="text1"/>
                  <w:rPrChange w:id="25338" w:author="Fegie" w:date="2021-05-01T22:42:00Z">
                    <w:rPr/>
                  </w:rPrChange>
                </w:rPr>
                <w:t>110</w:t>
              </w:r>
            </w:ins>
            <w:ins w:id="25339" w:author="Fegie" w:date="2021-05-01T22:41:00Z">
              <w:r w:rsidRPr="00964239">
                <w:rPr>
                  <w:rFonts w:ascii="標楷體" w:eastAsia="標楷體" w:hAnsi="標楷體"/>
                  <w:color w:val="000000" w:themeColor="text1"/>
                  <w:rPrChange w:id="25340" w:author="Fegie" w:date="2021-05-01T22:42:00Z">
                    <w:rPr/>
                  </w:rPrChange>
                </w:rPr>
                <w:t>8</w:t>
              </w:r>
            </w:ins>
            <w:ins w:id="25341" w:author="Fegie" w:date="2021-05-01T22:42:00Z">
              <w:r>
                <w:rPr>
                  <w:rFonts w:ascii="標楷體" w:eastAsia="標楷體" w:hAnsi="標楷體" w:hint="eastAsia"/>
                  <w:color w:val="000000" w:themeColor="text1"/>
                </w:rPr>
                <w:t>申請不列印書面通知</w:t>
              </w:r>
            </w:ins>
          </w:p>
          <w:p w14:paraId="3375A3D7" w14:textId="750C92FC" w:rsidR="00FB0171" w:rsidRPr="00F37A9C" w:rsidRDefault="00964239">
            <w:pPr>
              <w:rPr>
                <w:ins w:id="25342" w:author="Fegie" w:date="2021-05-01T19:20:00Z"/>
                <w:rFonts w:ascii="標楷體" w:eastAsia="標楷體" w:hAnsi="標楷體"/>
                <w:lang w:eastAsia="zh-HK"/>
              </w:rPr>
            </w:pPr>
            <w:ins w:id="25343" w:author="Fegie" w:date="2021-05-01T22:42:00Z">
              <w:del w:id="25344" w:author="st1" w:date="2021-05-06T11:34:00Z">
                <w:r w:rsidDel="00A00B06">
                  <w:rPr>
                    <w:rFonts w:ascii="標楷體" w:eastAsia="標楷體" w:hAnsi="標楷體" w:hint="eastAsia"/>
                    <w:color w:val="000000" w:themeColor="text1"/>
                  </w:rPr>
                  <w:delText xml:space="preserve">  </w:delText>
                </w:r>
              </w:del>
              <w:r>
                <w:rPr>
                  <w:rFonts w:ascii="標楷體" w:eastAsia="標楷體" w:hAnsi="標楷體" w:hint="eastAsia"/>
                  <w:color w:val="000000" w:themeColor="text1"/>
                </w:rPr>
                <w:t>書</w:t>
              </w:r>
            </w:ins>
            <w:ins w:id="25345" w:author="Fegie" w:date="2021-05-01T19:20:00Z">
              <w:r w:rsidR="00FB0171" w:rsidRPr="00F37A9C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="00FB0171" w:rsidRPr="00F37A9C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供修改</w:t>
              </w:r>
            </w:ins>
            <w:ins w:id="25346" w:author="Fegie" w:date="2021-05-01T22:42:00Z">
              <w:r>
                <w:rPr>
                  <w:rFonts w:ascii="標楷體" w:eastAsia="標楷體" w:hAnsi="標楷體" w:hint="eastAsia"/>
                  <w:color w:val="000000" w:themeColor="text1"/>
                </w:rPr>
                <w:t>通知選項</w:t>
              </w:r>
            </w:ins>
          </w:p>
        </w:tc>
      </w:tr>
      <w:tr w:rsidR="00FB0171" w14:paraId="7E76B16E" w14:textId="77777777" w:rsidTr="001B4B49">
        <w:trPr>
          <w:ins w:id="25347" w:author="Fegie" w:date="2021-05-01T19:20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39F37" w14:textId="1C22C2A6" w:rsidR="00FB0171" w:rsidRDefault="00964239" w:rsidP="001B4B49">
            <w:pPr>
              <w:jc w:val="center"/>
              <w:rPr>
                <w:ins w:id="25348" w:author="Fegie" w:date="2021-05-01T19:20:00Z"/>
                <w:rFonts w:ascii="標楷體" w:eastAsia="標楷體" w:hAnsi="標楷體"/>
              </w:rPr>
            </w:pPr>
            <w:ins w:id="25349" w:author="Fegie" w:date="2021-05-01T22:43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E0078D" w14:textId="77777777" w:rsidR="00FB0171" w:rsidRDefault="00FB0171" w:rsidP="001B4B49">
            <w:pPr>
              <w:jc w:val="center"/>
              <w:rPr>
                <w:ins w:id="25350" w:author="Fegie" w:date="2021-05-01T19:20:00Z"/>
                <w:rFonts w:ascii="標楷體" w:eastAsia="標楷體" w:hAnsi="標楷體"/>
                <w:lang w:eastAsia="zh-HK"/>
              </w:rPr>
            </w:pPr>
            <w:ins w:id="25351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E8EC2" w14:textId="3D5EDB25" w:rsidR="00FB0171" w:rsidRDefault="00964239" w:rsidP="001B4B49">
            <w:pPr>
              <w:rPr>
                <w:ins w:id="25352" w:author="Fegie" w:date="2021-05-01T19:20:00Z"/>
                <w:rFonts w:ascii="標楷體" w:eastAsia="標楷體" w:hAnsi="標楷體"/>
                <w:lang w:eastAsia="zh-HK"/>
              </w:rPr>
            </w:pPr>
            <w:ins w:id="25353" w:author="Fegie" w:date="2021-05-01T22:40:00Z">
              <w:r>
                <w:rPr>
                  <w:rFonts w:ascii="標楷體" w:eastAsia="標楷體" w:hAnsi="標楷體" w:hint="eastAsia"/>
                  <w:lang w:eastAsia="zh-HK"/>
                </w:rPr>
                <w:t>戶號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7567C" w14:textId="492E57D4" w:rsidR="00FB0171" w:rsidRDefault="00BC5D0D" w:rsidP="001B4B49">
            <w:pPr>
              <w:rPr>
                <w:ins w:id="25354" w:author="Fegie" w:date="2021-05-01T19:20:00Z"/>
                <w:rFonts w:ascii="標楷體" w:eastAsia="標楷體" w:hAnsi="標楷體"/>
                <w:lang w:eastAsia="zh-HK"/>
              </w:rPr>
            </w:pPr>
            <w:ins w:id="25355" w:author="Fegie" w:date="2021-05-01T22:44:00Z">
              <w:r>
                <w:rPr>
                  <w:rFonts w:ascii="標楷體" w:eastAsia="標楷體" w:hAnsi="標楷體"/>
                </w:rPr>
                <w:t>Cust</w:t>
              </w:r>
              <w:r>
                <w:rPr>
                  <w:rFonts w:ascii="標楷體" w:eastAsia="標楷體" w:hAnsi="標楷體" w:hint="eastAsia"/>
                </w:rPr>
                <w:t>No</w:t>
              </w:r>
              <w:r>
                <w:rPr>
                  <w:rFonts w:ascii="標楷體" w:eastAsia="標楷體" w:hAnsi="標楷體"/>
                </w:rPr>
                <w:t>tice</w:t>
              </w:r>
            </w:ins>
            <w:ins w:id="25356" w:author="Fegie" w:date="2021-05-01T19:20:00Z">
              <w:r w:rsidR="00FB0171">
                <w:rPr>
                  <w:rFonts w:ascii="標楷體" w:eastAsia="標楷體" w:hAnsi="標楷體"/>
                  <w:lang w:eastAsia="zh-HK"/>
                </w:rPr>
                <w:t>.Cust</w:t>
              </w:r>
            </w:ins>
            <w:ins w:id="25357" w:author="Fegie" w:date="2021-05-01T22:44:00Z">
              <w:r>
                <w:rPr>
                  <w:rFonts w:ascii="標楷體" w:eastAsia="標楷體" w:hAnsi="標楷體"/>
                  <w:lang w:eastAsia="zh-HK"/>
                </w:rPr>
                <w:t>No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9AC1" w14:textId="5C0683B7" w:rsidR="00FB0171" w:rsidRDefault="00964239" w:rsidP="001B4B49">
            <w:pPr>
              <w:rPr>
                <w:ins w:id="25358" w:author="Fegie" w:date="2021-05-01T19:20:00Z"/>
                <w:rFonts w:ascii="標楷體" w:eastAsia="標楷體" w:hAnsi="標楷體"/>
                <w:lang w:eastAsia="zh-HK"/>
              </w:rPr>
            </w:pPr>
            <w:ins w:id="25359" w:author="Fegie" w:date="2021-05-01T22:42:00Z">
              <w:r>
                <w:rPr>
                  <w:rFonts w:ascii="標楷體" w:eastAsia="標楷體" w:hAnsi="標楷體" w:hint="eastAsia"/>
                  <w:lang w:eastAsia="zh-HK"/>
                </w:rPr>
                <w:t>戶號</w:t>
              </w:r>
            </w:ins>
          </w:p>
        </w:tc>
      </w:tr>
      <w:tr w:rsidR="00BC5D0D" w14:paraId="5790ED36" w14:textId="77777777" w:rsidTr="001B4B49">
        <w:trPr>
          <w:ins w:id="25360" w:author="Fegie" w:date="2021-05-01T22:45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F43A" w14:textId="5EFD9E46" w:rsidR="00BC5D0D" w:rsidRDefault="00BC5D0D" w:rsidP="001B4B49">
            <w:pPr>
              <w:jc w:val="center"/>
              <w:rPr>
                <w:ins w:id="25361" w:author="Fegie" w:date="2021-05-01T22:45:00Z"/>
                <w:rFonts w:ascii="標楷體" w:eastAsia="標楷體" w:hAnsi="標楷體"/>
              </w:rPr>
            </w:pPr>
            <w:ins w:id="25362" w:author="Fegie" w:date="2021-05-01T22:45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3653" w14:textId="063F1B1A" w:rsidR="00BC5D0D" w:rsidRDefault="00BC5D0D" w:rsidP="001B4B49">
            <w:pPr>
              <w:jc w:val="center"/>
              <w:rPr>
                <w:ins w:id="25363" w:author="Fegie" w:date="2021-05-01T22:45:00Z"/>
                <w:rFonts w:ascii="標楷體" w:eastAsia="標楷體" w:hAnsi="標楷體"/>
                <w:lang w:eastAsia="zh-HK"/>
              </w:rPr>
            </w:pPr>
            <w:ins w:id="25364" w:author="Fegie" w:date="2021-05-01T22:45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0583" w14:textId="725B056C" w:rsidR="00BC5D0D" w:rsidRDefault="00BC5D0D" w:rsidP="001B4B49">
            <w:pPr>
              <w:rPr>
                <w:ins w:id="25365" w:author="Fegie" w:date="2021-05-01T22:45:00Z"/>
                <w:rFonts w:ascii="標楷體" w:eastAsia="標楷體" w:hAnsi="標楷體"/>
                <w:lang w:eastAsia="zh-HK"/>
              </w:rPr>
            </w:pPr>
            <w:ins w:id="25366" w:author="Fegie" w:date="2021-05-01T22:45:00Z">
              <w:r>
                <w:rPr>
                  <w:rFonts w:ascii="標楷體" w:eastAsia="標楷體" w:hAnsi="標楷體" w:hint="eastAsia"/>
                  <w:lang w:eastAsia="zh-HK"/>
                </w:rPr>
                <w:t>額度號碼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75A11" w14:textId="1A9D6791" w:rsidR="00BC5D0D" w:rsidRDefault="00BC5D0D" w:rsidP="001B4B49">
            <w:pPr>
              <w:rPr>
                <w:ins w:id="25367" w:author="Fegie" w:date="2021-05-01T22:45:00Z"/>
                <w:rFonts w:ascii="標楷體" w:eastAsia="標楷體" w:hAnsi="標楷體"/>
              </w:rPr>
            </w:pPr>
            <w:ins w:id="25368" w:author="Fegie" w:date="2021-05-01T22:45:00Z">
              <w:r>
                <w:rPr>
                  <w:rFonts w:ascii="標楷體" w:eastAsia="標楷體" w:hAnsi="標楷體"/>
                </w:rPr>
                <w:t>Cust</w:t>
              </w:r>
              <w:r>
                <w:rPr>
                  <w:rFonts w:ascii="標楷體" w:eastAsia="標楷體" w:hAnsi="標楷體" w:hint="eastAsia"/>
                </w:rPr>
                <w:t>No</w:t>
              </w:r>
              <w:r>
                <w:rPr>
                  <w:rFonts w:ascii="標楷體" w:eastAsia="標楷體" w:hAnsi="標楷體"/>
                </w:rPr>
                <w:t>tice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FacmNo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122C" w14:textId="68375E74" w:rsidR="00BC5D0D" w:rsidRDefault="00BC5D0D" w:rsidP="001B4B49">
            <w:pPr>
              <w:rPr>
                <w:ins w:id="25369" w:author="Fegie" w:date="2021-05-01T22:45:00Z"/>
                <w:rFonts w:ascii="標楷體" w:eastAsia="標楷體" w:hAnsi="標楷體"/>
                <w:lang w:eastAsia="zh-HK"/>
              </w:rPr>
            </w:pPr>
            <w:ins w:id="25370" w:author="Fegie" w:date="2021-05-01T22:46:00Z">
              <w:r>
                <w:rPr>
                  <w:rFonts w:ascii="標楷體" w:eastAsia="標楷體" w:hAnsi="標楷體" w:hint="eastAsia"/>
                  <w:lang w:eastAsia="zh-HK"/>
                </w:rPr>
                <w:t>額度號碼</w:t>
              </w:r>
            </w:ins>
          </w:p>
        </w:tc>
      </w:tr>
      <w:tr w:rsidR="00FB0171" w14:paraId="2F3BA8E0" w14:textId="77777777" w:rsidTr="001B4B49">
        <w:trPr>
          <w:ins w:id="25371" w:author="Fegie" w:date="2021-05-01T19:20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1C891" w14:textId="7FB8DD6C" w:rsidR="00FB0171" w:rsidRDefault="00964239" w:rsidP="001B4B49">
            <w:pPr>
              <w:jc w:val="center"/>
              <w:rPr>
                <w:ins w:id="25372" w:author="Fegie" w:date="2021-05-01T19:20:00Z"/>
                <w:rFonts w:ascii="標楷體" w:eastAsia="標楷體" w:hAnsi="標楷體"/>
              </w:rPr>
            </w:pPr>
            <w:ins w:id="25373" w:author="Fegie" w:date="2021-05-01T22:43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8230A" w14:textId="77777777" w:rsidR="00FB0171" w:rsidRDefault="00FB0171" w:rsidP="001B4B49">
            <w:pPr>
              <w:jc w:val="center"/>
              <w:rPr>
                <w:ins w:id="25374" w:author="Fegie" w:date="2021-05-01T19:20:00Z"/>
                <w:rFonts w:ascii="標楷體" w:eastAsia="標楷體" w:hAnsi="標楷體"/>
                <w:lang w:eastAsia="zh-HK"/>
              </w:rPr>
            </w:pPr>
            <w:ins w:id="25375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1198" w14:textId="2FE96E53" w:rsidR="00FB0171" w:rsidRDefault="00964239" w:rsidP="001B4B49">
            <w:pPr>
              <w:rPr>
                <w:ins w:id="25376" w:author="Fegie" w:date="2021-05-01T19:20:00Z"/>
                <w:rFonts w:ascii="標楷體" w:eastAsia="標楷體" w:hAnsi="標楷體"/>
                <w:lang w:eastAsia="zh-HK"/>
              </w:rPr>
            </w:pPr>
            <w:ins w:id="25377" w:author="Fegie" w:date="2021-05-01T22:40:00Z">
              <w:r>
                <w:rPr>
                  <w:rFonts w:ascii="標楷體" w:eastAsia="標楷體" w:hAnsi="標楷體" w:hint="eastAsia"/>
                  <w:lang w:eastAsia="zh-HK"/>
                </w:rPr>
                <w:t>書面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0E1B1" w14:textId="689091AF" w:rsidR="00FB0171" w:rsidRDefault="00BC5D0D" w:rsidP="001B4B49">
            <w:pPr>
              <w:rPr>
                <w:ins w:id="25378" w:author="Fegie" w:date="2021-05-01T19:20:00Z"/>
                <w:rFonts w:ascii="標楷體" w:eastAsia="標楷體" w:hAnsi="標楷體"/>
                <w:lang w:eastAsia="zh-HK"/>
              </w:rPr>
            </w:pPr>
            <w:ins w:id="25379" w:author="Fegie" w:date="2021-05-01T22:44:00Z">
              <w:r>
                <w:rPr>
                  <w:rFonts w:ascii="標楷體" w:eastAsia="標楷體" w:hAnsi="標楷體"/>
                </w:rPr>
                <w:t>Cust</w:t>
              </w:r>
              <w:r>
                <w:rPr>
                  <w:rFonts w:ascii="標楷體" w:eastAsia="標楷體" w:hAnsi="標楷體" w:hint="eastAsia"/>
                </w:rPr>
                <w:t>No</w:t>
              </w:r>
              <w:r>
                <w:rPr>
                  <w:rFonts w:ascii="標楷體" w:eastAsia="標楷體" w:hAnsi="標楷體"/>
                </w:rPr>
                <w:t>tice</w:t>
              </w:r>
            </w:ins>
            <w:ins w:id="25380" w:author="Fegie" w:date="2021-05-01T19:20:00Z">
              <w:r w:rsidR="00FB0171">
                <w:rPr>
                  <w:rFonts w:ascii="標楷體" w:eastAsia="標楷體" w:hAnsi="標楷體"/>
                  <w:lang w:eastAsia="zh-HK"/>
                </w:rPr>
                <w:t>.</w:t>
              </w:r>
            </w:ins>
            <w:ins w:id="25381" w:author="Fegie" w:date="2021-05-01T22:46:00Z">
              <w:r>
                <w:rPr>
                  <w:rFonts w:ascii="標楷體" w:eastAsia="標楷體" w:hAnsi="標楷體"/>
                  <w:lang w:eastAsia="zh-HK"/>
                </w:rPr>
                <w:t>PaperNotice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0551" w14:textId="62857BB7" w:rsidR="00FB0171" w:rsidRDefault="00964239" w:rsidP="001B4B49">
            <w:pPr>
              <w:rPr>
                <w:ins w:id="25382" w:author="Fegie" w:date="2021-05-01T19:20:00Z"/>
                <w:rFonts w:ascii="標楷體" w:eastAsia="標楷體" w:hAnsi="標楷體"/>
                <w:lang w:eastAsia="zh-HK"/>
              </w:rPr>
            </w:pPr>
            <w:ins w:id="25383" w:author="Fegie" w:date="2021-05-01T22:43:00Z">
              <w:r>
                <w:rPr>
                  <w:rFonts w:ascii="標楷體" w:eastAsia="標楷體" w:hAnsi="標楷體" w:hint="eastAsia"/>
                  <w:lang w:eastAsia="zh-HK"/>
                </w:rPr>
                <w:t>書面</w:t>
              </w:r>
            </w:ins>
          </w:p>
        </w:tc>
      </w:tr>
      <w:tr w:rsidR="00FB0171" w14:paraId="5022DFD0" w14:textId="77777777" w:rsidTr="001B4B49">
        <w:trPr>
          <w:ins w:id="25384" w:author="Fegie" w:date="2021-05-01T19:20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A78E9" w14:textId="3CD041C2" w:rsidR="00FB0171" w:rsidRDefault="00964239" w:rsidP="001B4B49">
            <w:pPr>
              <w:jc w:val="center"/>
              <w:rPr>
                <w:ins w:id="25385" w:author="Fegie" w:date="2021-05-01T19:20:00Z"/>
                <w:rFonts w:ascii="標楷體" w:eastAsia="標楷體" w:hAnsi="標楷體"/>
              </w:rPr>
            </w:pPr>
            <w:ins w:id="25386" w:author="Fegie" w:date="2021-05-01T22:43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D4CD3" w14:textId="77777777" w:rsidR="00FB0171" w:rsidRDefault="00FB0171" w:rsidP="001B4B49">
            <w:pPr>
              <w:jc w:val="center"/>
              <w:rPr>
                <w:ins w:id="25387" w:author="Fegie" w:date="2021-05-01T19:20:00Z"/>
                <w:rFonts w:ascii="標楷體" w:eastAsia="標楷體" w:hAnsi="標楷體"/>
                <w:lang w:eastAsia="zh-HK"/>
              </w:rPr>
            </w:pPr>
            <w:ins w:id="25388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90DC0" w14:textId="43396031" w:rsidR="00FB0171" w:rsidRDefault="00964239" w:rsidP="001B4B49">
            <w:pPr>
              <w:rPr>
                <w:ins w:id="25389" w:author="Fegie" w:date="2021-05-01T19:20:00Z"/>
                <w:rFonts w:ascii="標楷體" w:eastAsia="標楷體" w:hAnsi="標楷體"/>
                <w:lang w:eastAsia="zh-HK"/>
              </w:rPr>
            </w:pPr>
            <w:ins w:id="25390" w:author="Fegie" w:date="2021-05-01T22:41:00Z">
              <w:r>
                <w:rPr>
                  <w:rFonts w:ascii="標楷體" w:eastAsia="標楷體" w:hAnsi="標楷體" w:hint="eastAsia"/>
                  <w:lang w:eastAsia="zh-HK"/>
                </w:rPr>
                <w:t>簡訊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14316" w14:textId="0E5F3978" w:rsidR="00FB0171" w:rsidRDefault="00BC5D0D" w:rsidP="001B4B49">
            <w:pPr>
              <w:rPr>
                <w:ins w:id="25391" w:author="Fegie" w:date="2021-05-01T19:20:00Z"/>
                <w:rFonts w:ascii="標楷體" w:eastAsia="標楷體" w:hAnsi="標楷體"/>
                <w:lang w:eastAsia="zh-HK"/>
              </w:rPr>
            </w:pPr>
            <w:ins w:id="25392" w:author="Fegie" w:date="2021-05-01T22:44:00Z">
              <w:r>
                <w:rPr>
                  <w:rFonts w:ascii="標楷體" w:eastAsia="標楷體" w:hAnsi="標楷體"/>
                </w:rPr>
                <w:t>Cust</w:t>
              </w:r>
              <w:r>
                <w:rPr>
                  <w:rFonts w:ascii="標楷體" w:eastAsia="標楷體" w:hAnsi="標楷體" w:hint="eastAsia"/>
                </w:rPr>
                <w:t>No</w:t>
              </w:r>
              <w:r>
                <w:rPr>
                  <w:rFonts w:ascii="標楷體" w:eastAsia="標楷體" w:hAnsi="標楷體"/>
                </w:rPr>
                <w:t>tice</w:t>
              </w:r>
            </w:ins>
            <w:ins w:id="25393" w:author="Fegie" w:date="2021-05-01T19:20:00Z">
              <w:r w:rsidR="00FB0171">
                <w:rPr>
                  <w:rFonts w:ascii="標楷體" w:eastAsia="標楷體" w:hAnsi="標楷體"/>
                  <w:lang w:eastAsia="zh-HK"/>
                </w:rPr>
                <w:t>.</w:t>
              </w:r>
            </w:ins>
            <w:ins w:id="25394" w:author="Fegie" w:date="2021-05-01T22:46:00Z">
              <w:r>
                <w:rPr>
                  <w:rFonts w:ascii="標楷體" w:eastAsia="標楷體" w:hAnsi="標楷體"/>
                  <w:lang w:eastAsia="zh-HK"/>
                </w:rPr>
                <w:t>MsgNotice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76FA4" w14:textId="63F825B0" w:rsidR="00FB0171" w:rsidRDefault="00964239" w:rsidP="001B4B49">
            <w:pPr>
              <w:rPr>
                <w:ins w:id="25395" w:author="Fegie" w:date="2021-05-01T19:20:00Z"/>
                <w:rFonts w:ascii="標楷體" w:eastAsia="標楷體" w:hAnsi="標楷體"/>
                <w:lang w:eastAsia="zh-HK"/>
              </w:rPr>
            </w:pPr>
            <w:ins w:id="25396" w:author="Fegie" w:date="2021-05-01T22:43:00Z">
              <w:r>
                <w:rPr>
                  <w:rFonts w:ascii="標楷體" w:eastAsia="標楷體" w:hAnsi="標楷體" w:hint="eastAsia"/>
                  <w:lang w:eastAsia="zh-HK"/>
                </w:rPr>
                <w:t>簡訊</w:t>
              </w:r>
            </w:ins>
          </w:p>
        </w:tc>
      </w:tr>
      <w:tr w:rsidR="00FB0171" w14:paraId="6A1C4369" w14:textId="77777777" w:rsidTr="001B4B49">
        <w:trPr>
          <w:ins w:id="25397" w:author="Fegie" w:date="2021-05-01T19:20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1045A" w14:textId="58D2CA3F" w:rsidR="00FB0171" w:rsidRDefault="00964239" w:rsidP="001B4B49">
            <w:pPr>
              <w:jc w:val="center"/>
              <w:rPr>
                <w:ins w:id="25398" w:author="Fegie" w:date="2021-05-01T19:20:00Z"/>
                <w:rFonts w:ascii="標楷體" w:eastAsia="標楷體" w:hAnsi="標楷體"/>
              </w:rPr>
            </w:pPr>
            <w:ins w:id="25399" w:author="Fegie" w:date="2021-05-01T22:43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F014" w14:textId="77777777" w:rsidR="00FB0171" w:rsidRDefault="00FB0171" w:rsidP="001B4B49">
            <w:pPr>
              <w:jc w:val="center"/>
              <w:rPr>
                <w:ins w:id="25400" w:author="Fegie" w:date="2021-05-01T19:20:00Z"/>
                <w:rFonts w:ascii="標楷體" w:eastAsia="標楷體" w:hAnsi="標楷體"/>
                <w:lang w:eastAsia="zh-HK"/>
              </w:rPr>
            </w:pPr>
            <w:ins w:id="25401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6DAA7" w14:textId="1B83B9E7" w:rsidR="00FB0171" w:rsidRDefault="00964239" w:rsidP="001B4B49">
            <w:pPr>
              <w:rPr>
                <w:ins w:id="25402" w:author="Fegie" w:date="2021-05-01T19:20:00Z"/>
                <w:rFonts w:ascii="標楷體" w:eastAsia="標楷體" w:hAnsi="標楷體"/>
                <w:lang w:eastAsia="zh-HK"/>
              </w:rPr>
            </w:pPr>
            <w:ins w:id="25403" w:author="Fegie" w:date="2021-05-01T22:41:00Z">
              <w:r>
                <w:rPr>
                  <w:rFonts w:ascii="標楷體" w:eastAsia="標楷體" w:hAnsi="標楷體" w:hint="eastAsia"/>
                </w:rPr>
                <w:t>E</w:t>
              </w:r>
              <w:r>
                <w:rPr>
                  <w:rFonts w:ascii="標楷體" w:eastAsia="標楷體" w:hAnsi="標楷體" w:hint="eastAsia"/>
                  <w:lang w:eastAsia="zh-HK"/>
                </w:rPr>
                <w:t>M</w:t>
              </w:r>
              <w:r>
                <w:rPr>
                  <w:rFonts w:ascii="標楷體" w:eastAsia="標楷體" w:hAnsi="標楷體"/>
                  <w:lang w:eastAsia="zh-HK"/>
                </w:rPr>
                <w:t>ail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EF2AA" w14:textId="62FE84E9" w:rsidR="00FB0171" w:rsidRDefault="00BC5D0D" w:rsidP="001B4B49">
            <w:pPr>
              <w:rPr>
                <w:ins w:id="25404" w:author="Fegie" w:date="2021-05-01T19:20:00Z"/>
                <w:rFonts w:ascii="標楷體" w:eastAsia="標楷體" w:hAnsi="標楷體"/>
                <w:color w:val="FF0000"/>
              </w:rPr>
            </w:pPr>
            <w:ins w:id="25405" w:author="Fegie" w:date="2021-05-01T22:44:00Z">
              <w:r>
                <w:rPr>
                  <w:rFonts w:ascii="標楷體" w:eastAsia="標楷體" w:hAnsi="標楷體"/>
                </w:rPr>
                <w:t>Cust</w:t>
              </w:r>
              <w:r>
                <w:rPr>
                  <w:rFonts w:ascii="標楷體" w:eastAsia="標楷體" w:hAnsi="標楷體" w:hint="eastAsia"/>
                </w:rPr>
                <w:t>No</w:t>
              </w:r>
              <w:r>
                <w:rPr>
                  <w:rFonts w:ascii="標楷體" w:eastAsia="標楷體" w:hAnsi="標楷體"/>
                </w:rPr>
                <w:t>tice</w:t>
              </w:r>
            </w:ins>
            <w:ins w:id="25406" w:author="Fegie" w:date="2021-05-01T19:20:00Z">
              <w:r w:rsidR="00FB0171">
                <w:rPr>
                  <w:rFonts w:ascii="標楷體" w:eastAsia="標楷體" w:hAnsi="標楷體"/>
                  <w:lang w:eastAsia="zh-HK"/>
                </w:rPr>
                <w:t>.</w:t>
              </w:r>
            </w:ins>
            <w:ins w:id="25407" w:author="Fegie" w:date="2021-05-01T22:46:00Z">
              <w:r>
                <w:rPr>
                  <w:rFonts w:ascii="標楷體" w:eastAsia="標楷體" w:hAnsi="標楷體"/>
                  <w:lang w:eastAsia="zh-HK"/>
                </w:rPr>
                <w:t>EmailNotice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02DDE" w14:textId="4F5C904A" w:rsidR="00FB0171" w:rsidRDefault="00964239" w:rsidP="001B4B49">
            <w:pPr>
              <w:rPr>
                <w:ins w:id="25408" w:author="Fegie" w:date="2021-05-01T19:20:00Z"/>
                <w:rFonts w:ascii="標楷體" w:eastAsia="標楷體" w:hAnsi="標楷體"/>
                <w:lang w:eastAsia="zh-HK"/>
              </w:rPr>
            </w:pPr>
            <w:ins w:id="25409" w:author="Fegie" w:date="2021-05-01T22:43:00Z">
              <w:r>
                <w:rPr>
                  <w:rFonts w:ascii="標楷體" w:eastAsia="標楷體" w:hAnsi="標楷體" w:hint="eastAsia"/>
                  <w:lang w:eastAsia="zh-HK"/>
                </w:rPr>
                <w:t>E</w:t>
              </w:r>
              <w:r>
                <w:rPr>
                  <w:rFonts w:ascii="標楷體" w:eastAsia="標楷體" w:hAnsi="標楷體"/>
                  <w:lang w:eastAsia="zh-HK"/>
                </w:rPr>
                <w:t>Mail</w:t>
              </w:r>
            </w:ins>
          </w:p>
        </w:tc>
      </w:tr>
      <w:tr w:rsidR="00FB0171" w14:paraId="344B981B" w14:textId="77777777" w:rsidTr="001B4B49">
        <w:trPr>
          <w:ins w:id="25410" w:author="Fegie" w:date="2021-05-01T19:20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301F6" w14:textId="3039B6F3" w:rsidR="00FB0171" w:rsidRDefault="00964239" w:rsidP="001B4B49">
            <w:pPr>
              <w:jc w:val="center"/>
              <w:rPr>
                <w:ins w:id="25411" w:author="Fegie" w:date="2021-05-01T19:20:00Z"/>
                <w:rFonts w:ascii="標楷體" w:eastAsia="標楷體" w:hAnsi="標楷體"/>
              </w:rPr>
            </w:pPr>
            <w:ins w:id="25412" w:author="Fegie" w:date="2021-05-01T22:43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F2D01" w14:textId="77777777" w:rsidR="00FB0171" w:rsidRDefault="00FB0171" w:rsidP="001B4B49">
            <w:pPr>
              <w:jc w:val="center"/>
              <w:rPr>
                <w:ins w:id="25413" w:author="Fegie" w:date="2021-05-01T19:20:00Z"/>
                <w:rFonts w:ascii="標楷體" w:eastAsia="標楷體" w:hAnsi="標楷體"/>
                <w:lang w:eastAsia="zh-HK"/>
              </w:rPr>
            </w:pPr>
            <w:ins w:id="25414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E7C1F" w14:textId="2A11DA4B" w:rsidR="00FB0171" w:rsidRDefault="00964239" w:rsidP="001B4B49">
            <w:pPr>
              <w:rPr>
                <w:ins w:id="25415" w:author="Fegie" w:date="2021-05-01T19:20:00Z"/>
                <w:rFonts w:ascii="標楷體" w:eastAsia="標楷體" w:hAnsi="標楷體"/>
                <w:lang w:eastAsia="zh-HK"/>
              </w:rPr>
            </w:pPr>
            <w:ins w:id="25416" w:author="Fegie" w:date="2021-05-01T22:41:00Z">
              <w:r>
                <w:rPr>
                  <w:rFonts w:ascii="標楷體" w:eastAsia="標楷體" w:hAnsi="標楷體" w:hint="eastAsia"/>
                  <w:lang w:eastAsia="zh-HK"/>
                </w:rPr>
                <w:t>通知書名稱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C754D" w14:textId="2601FEAB" w:rsidR="00FB0171" w:rsidRPr="00BA4B70" w:rsidRDefault="00BC5D0D" w:rsidP="001B4B49">
            <w:pPr>
              <w:rPr>
                <w:ins w:id="25417" w:author="Fegie" w:date="2021-05-01T19:20:00Z"/>
                <w:rFonts w:ascii="標楷體" w:eastAsia="標楷體" w:hAnsi="標楷體"/>
                <w:color w:val="000000" w:themeColor="text1"/>
              </w:rPr>
            </w:pPr>
            <w:ins w:id="25418" w:author="Fegie" w:date="2021-05-01T22:44:00Z">
              <w:r>
                <w:rPr>
                  <w:rFonts w:ascii="標楷體" w:eastAsia="標楷體" w:hAnsi="標楷體"/>
                </w:rPr>
                <w:t>Cust</w:t>
              </w:r>
              <w:r>
                <w:rPr>
                  <w:rFonts w:ascii="標楷體" w:eastAsia="標楷體" w:hAnsi="標楷體" w:hint="eastAsia"/>
                </w:rPr>
                <w:t>No</w:t>
              </w:r>
              <w:r>
                <w:rPr>
                  <w:rFonts w:ascii="標楷體" w:eastAsia="標楷體" w:hAnsi="標楷體"/>
                </w:rPr>
                <w:t>tice</w:t>
              </w:r>
            </w:ins>
            <w:ins w:id="25419" w:author="Fegie" w:date="2021-05-01T19:20:00Z">
              <w:r w:rsidR="00FB0171">
                <w:rPr>
                  <w:rFonts w:ascii="標楷體" w:eastAsia="標楷體" w:hAnsi="標楷體"/>
                  <w:lang w:eastAsia="zh-HK"/>
                </w:rPr>
                <w:t>.</w:t>
              </w:r>
            </w:ins>
            <w:ins w:id="25420" w:author="Fegie" w:date="2021-05-01T22:46:00Z">
              <w:r w:rsidR="00486394">
                <w:rPr>
                  <w:rFonts w:ascii="標楷體" w:eastAsia="標楷體" w:hAnsi="標楷體"/>
                  <w:lang w:eastAsia="zh-HK"/>
                </w:rPr>
                <w:t>FormNo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CBBC0" w14:textId="7135B086" w:rsidR="00FB0171" w:rsidRDefault="00964239" w:rsidP="001B4B49">
            <w:pPr>
              <w:rPr>
                <w:ins w:id="25421" w:author="Fegie" w:date="2021-05-01T19:20:00Z"/>
                <w:rFonts w:ascii="標楷體" w:eastAsia="標楷體" w:hAnsi="標楷體"/>
                <w:lang w:eastAsia="zh-HK"/>
              </w:rPr>
            </w:pPr>
            <w:ins w:id="25422" w:author="Fegie" w:date="2021-05-01T22:43:00Z">
              <w:r>
                <w:rPr>
                  <w:rFonts w:ascii="標楷體" w:eastAsia="標楷體" w:hAnsi="標楷體" w:hint="eastAsia"/>
                  <w:lang w:eastAsia="zh-HK"/>
                </w:rPr>
                <w:t>通知書名稱</w:t>
              </w:r>
            </w:ins>
          </w:p>
        </w:tc>
      </w:tr>
      <w:tr w:rsidR="00FB0171" w14:paraId="22CCF89C" w14:textId="77777777" w:rsidTr="001B4B49">
        <w:trPr>
          <w:ins w:id="25423" w:author="Fegie" w:date="2021-05-01T19:20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7181A" w14:textId="0C607E50" w:rsidR="00FB0171" w:rsidRDefault="00964239" w:rsidP="001B4B49">
            <w:pPr>
              <w:jc w:val="center"/>
              <w:rPr>
                <w:ins w:id="25424" w:author="Fegie" w:date="2021-05-01T19:20:00Z"/>
                <w:rFonts w:ascii="標楷體" w:eastAsia="標楷體" w:hAnsi="標楷體"/>
              </w:rPr>
            </w:pPr>
            <w:ins w:id="25425" w:author="Fegie" w:date="2021-05-01T22:43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4848C" w14:textId="77777777" w:rsidR="00FB0171" w:rsidRDefault="00FB0171" w:rsidP="001B4B49">
            <w:pPr>
              <w:jc w:val="center"/>
              <w:rPr>
                <w:ins w:id="25426" w:author="Fegie" w:date="2021-05-01T19:20:00Z"/>
                <w:rFonts w:ascii="標楷體" w:eastAsia="標楷體" w:hAnsi="標楷體"/>
                <w:lang w:eastAsia="zh-HK"/>
              </w:rPr>
            </w:pPr>
            <w:ins w:id="25427" w:author="Fegie" w:date="2021-05-01T19:2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DC64E" w14:textId="1820F7D1" w:rsidR="00FB0171" w:rsidRDefault="00964239" w:rsidP="001B4B49">
            <w:pPr>
              <w:rPr>
                <w:ins w:id="25428" w:author="Fegie" w:date="2021-05-01T19:20:00Z"/>
                <w:rFonts w:ascii="標楷體" w:eastAsia="標楷體" w:hAnsi="標楷體"/>
                <w:lang w:eastAsia="zh-HK"/>
              </w:rPr>
            </w:pPr>
            <w:ins w:id="25429" w:author="Fegie" w:date="2021-05-01T22:41:00Z">
              <w:r>
                <w:rPr>
                  <w:rFonts w:ascii="標楷體" w:eastAsia="標楷體" w:hAnsi="標楷體" w:hint="eastAsia"/>
                  <w:lang w:eastAsia="zh-HK"/>
                </w:rPr>
                <w:t>申請日期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50D6" w14:textId="597E6BF8" w:rsidR="00FB0171" w:rsidRPr="00BA4B70" w:rsidRDefault="00BC5D0D" w:rsidP="001B4B49">
            <w:pPr>
              <w:rPr>
                <w:ins w:id="25430" w:author="Fegie" w:date="2021-05-01T19:20:00Z"/>
                <w:rFonts w:ascii="標楷體" w:eastAsia="標楷體" w:hAnsi="標楷體"/>
                <w:color w:val="000000" w:themeColor="text1"/>
              </w:rPr>
            </w:pPr>
            <w:ins w:id="25431" w:author="Fegie" w:date="2021-05-01T22:44:00Z">
              <w:r>
                <w:rPr>
                  <w:rFonts w:ascii="標楷體" w:eastAsia="標楷體" w:hAnsi="標楷體"/>
                </w:rPr>
                <w:t>Cust</w:t>
              </w:r>
              <w:r>
                <w:rPr>
                  <w:rFonts w:ascii="標楷體" w:eastAsia="標楷體" w:hAnsi="標楷體" w:hint="eastAsia"/>
                </w:rPr>
                <w:t>No</w:t>
              </w:r>
              <w:r>
                <w:rPr>
                  <w:rFonts w:ascii="標楷體" w:eastAsia="標楷體" w:hAnsi="標楷體"/>
                </w:rPr>
                <w:t>tice</w:t>
              </w:r>
            </w:ins>
            <w:ins w:id="25432" w:author="Fegie" w:date="2021-05-01T19:20:00Z">
              <w:r w:rsidR="00FB0171">
                <w:rPr>
                  <w:rFonts w:ascii="標楷體" w:eastAsia="標楷體" w:hAnsi="標楷體"/>
                  <w:lang w:eastAsia="zh-HK"/>
                </w:rPr>
                <w:t>.</w:t>
              </w:r>
            </w:ins>
            <w:ins w:id="25433" w:author="Fegie" w:date="2021-05-01T22:46:00Z">
              <w:r w:rsidR="00486394">
                <w:rPr>
                  <w:rFonts w:ascii="標楷體" w:eastAsia="標楷體" w:hAnsi="標楷體"/>
                  <w:lang w:eastAsia="zh-HK"/>
                </w:rPr>
                <w:t>ApplyDate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30BEA" w14:textId="53986B45" w:rsidR="00FB0171" w:rsidRDefault="00964239" w:rsidP="001B4B49">
            <w:pPr>
              <w:rPr>
                <w:ins w:id="25434" w:author="Fegie" w:date="2021-05-01T19:20:00Z"/>
                <w:rFonts w:ascii="標楷體" w:eastAsia="標楷體" w:hAnsi="標楷體"/>
                <w:lang w:eastAsia="zh-HK"/>
              </w:rPr>
            </w:pPr>
            <w:ins w:id="25435" w:author="Fegie" w:date="2021-05-01T22:43:00Z">
              <w:r>
                <w:rPr>
                  <w:rFonts w:ascii="標楷體" w:eastAsia="標楷體" w:hAnsi="標楷體" w:hint="eastAsia"/>
                  <w:lang w:eastAsia="zh-HK"/>
                </w:rPr>
                <w:t>申請日期</w:t>
              </w:r>
            </w:ins>
          </w:p>
        </w:tc>
      </w:tr>
    </w:tbl>
    <w:p w14:paraId="011EA66C" w14:textId="77777777" w:rsidR="00FB0171" w:rsidRPr="00AC5033" w:rsidRDefault="00FB0171">
      <w:pPr>
        <w:rPr>
          <w:ins w:id="25436" w:author="Fegie" w:date="2021-04-29T11:57:00Z"/>
        </w:rPr>
        <w:pPrChange w:id="25437" w:author="Fegie" w:date="2021-05-01T19:20:00Z">
          <w:pPr>
            <w:pStyle w:val="3"/>
            <w:numPr>
              <w:ilvl w:val="2"/>
              <w:numId w:val="54"/>
            </w:numPr>
            <w:ind w:left="1701" w:hanging="1134"/>
          </w:pPr>
        </w:pPrChange>
      </w:pPr>
    </w:p>
    <w:p w14:paraId="4669155E" w14:textId="3B8B4CBD" w:rsidR="00D04096" w:rsidRDefault="00E30AAD">
      <w:pPr>
        <w:widowControl/>
        <w:rPr>
          <w:ins w:id="25438" w:author="Fegie" w:date="2021-05-02T00:10:00Z"/>
        </w:rPr>
      </w:pPr>
      <w:ins w:id="25439" w:author="Fegie" w:date="2021-04-29T11:57:00Z">
        <w:r>
          <w:br w:type="page"/>
        </w:r>
      </w:ins>
    </w:p>
    <w:p w14:paraId="36A179E4" w14:textId="473D2F1B" w:rsidR="00D04096" w:rsidRDefault="00D04096" w:rsidP="00D04096">
      <w:pPr>
        <w:pStyle w:val="3"/>
        <w:numPr>
          <w:ilvl w:val="2"/>
          <w:numId w:val="54"/>
        </w:numPr>
        <w:rPr>
          <w:ins w:id="25440" w:author="Fegie" w:date="2021-05-02T00:10:00Z"/>
        </w:rPr>
      </w:pPr>
      <w:ins w:id="25441" w:author="Fegie" w:date="2021-05-02T00:10:00Z">
        <w:r>
          <w:rPr>
            <w:rFonts w:hint="eastAsia"/>
          </w:rPr>
          <w:lastRenderedPageBreak/>
          <w:t>L</w:t>
        </w:r>
        <w:r>
          <w:t>110</w:t>
        </w:r>
        <w:r>
          <w:rPr>
            <w:rFonts w:hint="eastAsia"/>
          </w:rPr>
          <w:t>8</w:t>
        </w:r>
        <w:r>
          <w:t xml:space="preserve">  </w:t>
        </w:r>
      </w:ins>
      <w:ins w:id="25442" w:author="Fegie" w:date="2021-05-02T00:11:00Z">
        <w:r>
          <w:rPr>
            <w:rFonts w:hint="eastAsia"/>
          </w:rPr>
          <w:t>申請不列印書面通知書</w:t>
        </w:r>
      </w:ins>
      <w:ins w:id="25443" w:author="Fegie" w:date="2021-05-02T00:10:00Z">
        <w:r>
          <w:rPr>
            <w:rFonts w:hint="eastAsia"/>
          </w:rPr>
          <w:t>維護</w:t>
        </w:r>
      </w:ins>
      <w:ins w:id="25444" w:author="Fegie" w:date="2021-05-05T16:26:00Z">
        <w:r w:rsidR="00C817AE">
          <w:rPr>
            <w:rFonts w:hAnsi="標楷體" w:hint="eastAsia"/>
          </w:rPr>
          <w:t>***</w:t>
        </w:r>
      </w:ins>
    </w:p>
    <w:p w14:paraId="6BCDF70B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25445" w:author="Fegie" w:date="2021-05-02T00:10:00Z"/>
        </w:rPr>
      </w:pPr>
      <w:ins w:id="25446" w:author="Fegie" w:date="2021-05-02T00:10:00Z">
        <w:r>
          <w:rPr>
            <w:rFonts w:hint="eastAsia"/>
          </w:rPr>
          <w:t>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D04096" w14:paraId="34C59CB7" w14:textId="77777777" w:rsidTr="001B4B49">
        <w:trPr>
          <w:trHeight w:val="277"/>
          <w:ins w:id="25447" w:author="Fegie" w:date="2021-05-02T00:10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8B4B51" w14:textId="77777777" w:rsidR="00D04096" w:rsidRDefault="00D04096" w:rsidP="001B4B49">
            <w:pPr>
              <w:rPr>
                <w:ins w:id="25448" w:author="Fegie" w:date="2021-05-02T00:10:00Z"/>
                <w:rFonts w:ascii="標楷體" w:eastAsia="標楷體" w:hAnsi="標楷體"/>
              </w:rPr>
            </w:pPr>
            <w:ins w:id="25449" w:author="Fegie" w:date="2021-05-02T00:10:00Z">
              <w:r>
                <w:rPr>
                  <w:rFonts w:ascii="標楷體" w:eastAsia="標楷體" w:hAnsi="標楷體" w:hint="eastAsia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D5590A" w14:textId="0CB4C01A" w:rsidR="00D04096" w:rsidRDefault="00100AF6" w:rsidP="001B4B49">
            <w:pPr>
              <w:rPr>
                <w:ins w:id="25450" w:author="Fegie" w:date="2021-05-02T00:10:00Z"/>
                <w:rFonts w:ascii="標楷體" w:eastAsia="標楷體" w:hAnsi="標楷體"/>
              </w:rPr>
            </w:pPr>
            <w:ins w:id="25451" w:author="Fegie" w:date="2021-05-02T02:23:00Z">
              <w:r>
                <w:rPr>
                  <w:rFonts w:ascii="標楷體" w:eastAsia="標楷體" w:hAnsi="標楷體" w:hint="eastAsia"/>
                </w:rPr>
                <w:t>申請不列印書面通知書</w:t>
              </w:r>
            </w:ins>
            <w:ins w:id="25452" w:author="Fegie" w:date="2021-05-02T00:10:00Z">
              <w:r w:rsidR="00D04096">
                <w:rPr>
                  <w:rFonts w:ascii="標楷體" w:eastAsia="標楷體" w:hAnsi="標楷體" w:hint="eastAsia"/>
                </w:rPr>
                <w:t>維護</w:t>
              </w:r>
            </w:ins>
          </w:p>
        </w:tc>
      </w:tr>
      <w:tr w:rsidR="00D04096" w14:paraId="7FA30C07" w14:textId="77777777" w:rsidTr="001B4B49">
        <w:trPr>
          <w:trHeight w:val="277"/>
          <w:ins w:id="25453" w:author="Fegie" w:date="2021-05-02T00:10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C19E848" w14:textId="77777777" w:rsidR="00D04096" w:rsidRDefault="00D04096" w:rsidP="001B4B49">
            <w:pPr>
              <w:rPr>
                <w:ins w:id="25454" w:author="Fegie" w:date="2021-05-02T00:10:00Z"/>
                <w:rFonts w:ascii="標楷體" w:eastAsia="標楷體" w:hAnsi="標楷體"/>
              </w:rPr>
            </w:pPr>
            <w:ins w:id="25455" w:author="Fegie" w:date="2021-05-02T00:10:00Z">
              <w:r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F0D6CB" w14:textId="703093EB" w:rsidR="00D04096" w:rsidRDefault="00D04096" w:rsidP="001B4B49">
            <w:pPr>
              <w:rPr>
                <w:ins w:id="25456" w:author="Fegie" w:date="2021-05-02T00:10:00Z"/>
                <w:rFonts w:ascii="標楷體" w:eastAsia="標楷體" w:hAnsi="標楷體"/>
              </w:rPr>
            </w:pPr>
            <w:ins w:id="25457" w:author="Fegie" w:date="2021-05-02T00:10:00Z">
              <w:r>
                <w:rPr>
                  <w:rFonts w:ascii="標楷體" w:eastAsia="標楷體" w:hAnsi="標楷體" w:hint="eastAsia"/>
                </w:rPr>
                <w:t>1.維護</w:t>
              </w:r>
            </w:ins>
            <w:ins w:id="25458" w:author="Fegie" w:date="2021-05-02T13:33:00Z">
              <w:r w:rsidR="00A44E36">
                <w:rPr>
                  <w:rFonts w:ascii="標楷體" w:eastAsia="標楷體" w:hAnsi="標楷體" w:hint="eastAsia"/>
                </w:rPr>
                <w:t>客戶不列印書面通知書</w:t>
              </w:r>
            </w:ins>
            <w:ins w:id="25459" w:author="Fegie" w:date="2021-05-02T00:10:00Z">
              <w:r>
                <w:rPr>
                  <w:rFonts w:ascii="標楷體" w:eastAsia="標楷體" w:hAnsi="標楷體" w:hint="eastAsia"/>
                </w:rPr>
                <w:t>等資料。</w:t>
              </w:r>
            </w:ins>
          </w:p>
          <w:p w14:paraId="01CC18F2" w14:textId="77777777" w:rsidR="00A44E36" w:rsidRDefault="00D04096" w:rsidP="001B4B49">
            <w:pPr>
              <w:rPr>
                <w:ins w:id="25460" w:author="Fegie" w:date="2021-05-02T13:33:00Z"/>
                <w:rFonts w:ascii="標楷體" w:eastAsia="標楷體" w:hAnsi="標楷體"/>
              </w:rPr>
            </w:pPr>
            <w:ins w:id="25461" w:author="Fegie" w:date="2021-05-02T00:10:00Z">
              <w:r>
                <w:rPr>
                  <w:rFonts w:ascii="標楷體" w:eastAsia="標楷體" w:hAnsi="標楷體" w:hint="eastAsia"/>
                </w:rPr>
                <w:t>2.需由入口交易「L</w:t>
              </w:r>
            </w:ins>
            <w:ins w:id="25462" w:author="Fegie" w:date="2021-05-02T13:33:00Z">
              <w:r w:rsidR="00A44E36">
                <w:rPr>
                  <w:rFonts w:ascii="標楷體" w:eastAsia="標楷體" w:hAnsi="標楷體" w:hint="eastAsia"/>
                </w:rPr>
                <w:t>1908</w:t>
              </w:r>
            </w:ins>
            <w:ins w:id="25463" w:author="Fegie" w:date="2021-05-02T00:10:00Z">
              <w:r>
                <w:rPr>
                  <w:rFonts w:ascii="標楷體" w:eastAsia="標楷體" w:hAnsi="標楷體" w:hint="eastAsia"/>
                </w:rPr>
                <w:t xml:space="preserve"> </w:t>
              </w:r>
            </w:ins>
            <w:ins w:id="25464" w:author="Fegie" w:date="2021-05-02T13:33:00Z">
              <w:r w:rsidR="00A44E36">
                <w:rPr>
                  <w:rFonts w:ascii="標楷體" w:eastAsia="標楷體" w:hAnsi="標楷體" w:hint="eastAsia"/>
                </w:rPr>
                <w:t>申請不列印書面通知書查詢</w:t>
              </w:r>
            </w:ins>
            <w:ins w:id="25465" w:author="Fegie" w:date="2021-05-02T00:10:00Z">
              <w:r>
                <w:rPr>
                  <w:rFonts w:ascii="標楷體" w:eastAsia="標楷體" w:hAnsi="標楷體" w:hint="eastAsia"/>
                </w:rPr>
                <w:t>」進</w:t>
              </w:r>
            </w:ins>
          </w:p>
          <w:p w14:paraId="3A6CEBE9" w14:textId="6B644C32" w:rsidR="00D04096" w:rsidRDefault="00A44E36" w:rsidP="001B4B49">
            <w:pPr>
              <w:rPr>
                <w:ins w:id="25466" w:author="Fegie" w:date="2021-05-02T00:10:00Z"/>
                <w:rFonts w:ascii="標楷體" w:eastAsia="標楷體" w:hAnsi="標楷體"/>
              </w:rPr>
            </w:pPr>
            <w:ins w:id="25467" w:author="Fegie" w:date="2021-05-02T13:33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25468" w:author="Fegie" w:date="2021-05-02T00:10:00Z">
              <w:r w:rsidR="00D04096">
                <w:rPr>
                  <w:rFonts w:ascii="標楷體" w:eastAsia="標楷體" w:hAnsi="標楷體" w:hint="eastAsia"/>
                </w:rPr>
                <w:t>入</w:t>
              </w:r>
            </w:ins>
          </w:p>
        </w:tc>
      </w:tr>
      <w:tr w:rsidR="00D04096" w14:paraId="630359AA" w14:textId="77777777" w:rsidTr="001B4B49">
        <w:trPr>
          <w:trHeight w:val="773"/>
          <w:ins w:id="25469" w:author="Fegie" w:date="2021-05-02T00:10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D116633" w14:textId="77777777" w:rsidR="00D04096" w:rsidRDefault="00D04096" w:rsidP="001B4B49">
            <w:pPr>
              <w:rPr>
                <w:ins w:id="25470" w:author="Fegie" w:date="2021-05-02T00:10:00Z"/>
                <w:rFonts w:ascii="標楷體" w:eastAsia="標楷體" w:hAnsi="標楷體"/>
              </w:rPr>
            </w:pPr>
            <w:ins w:id="25471" w:author="Fegie" w:date="2021-05-02T00:10:00Z">
              <w:r>
                <w:rPr>
                  <w:rFonts w:ascii="標楷體" w:eastAsia="標楷體" w:hAnsi="標楷體" w:hint="eastAsia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8A7D89" w14:textId="05B959D1" w:rsidR="00D04096" w:rsidRDefault="00D04096" w:rsidP="001B4B49">
            <w:pPr>
              <w:ind w:left="240" w:hangingChars="100" w:hanging="240"/>
              <w:rPr>
                <w:ins w:id="25472" w:author="Fegie" w:date="2021-05-02T00:10:00Z"/>
                <w:rFonts w:ascii="標楷體" w:eastAsia="標楷體" w:hAnsi="標楷體"/>
              </w:rPr>
            </w:pPr>
            <w:ins w:id="25473" w:author="Fegie" w:date="2021-05-02T00:10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5474" w:author="st1" w:date="2021-05-06T11:35:00Z">
              <w:r w:rsidR="00AE14E1" w:rsidRPr="001C13CA">
                <w:rPr>
                  <w:rFonts w:ascii="標楷體" w:eastAsia="標楷體" w:hAnsi="標楷體" w:hint="eastAsia"/>
                </w:rPr>
                <w:t>參考「</w:t>
              </w:r>
              <w:r w:rsidR="00AE14E1" w:rsidRPr="004B136D">
                <w:rPr>
                  <w:rFonts w:ascii="標楷體" w:eastAsia="標楷體" w:hAnsi="標楷體" w:hint="eastAsia"/>
                </w:rPr>
                <w:t>作業流程</w:t>
              </w:r>
              <w:r w:rsidR="00AE14E1" w:rsidRPr="004B136D">
                <w:rPr>
                  <w:rFonts w:ascii="標楷體" w:eastAsia="標楷體" w:hAnsi="標楷體"/>
                </w:rPr>
                <w:t>.</w:t>
              </w:r>
              <w:r w:rsidR="00AE14E1">
                <w:rPr>
                  <w:rFonts w:ascii="標楷體" w:eastAsia="標楷體" w:hAnsi="標楷體" w:hint="eastAsia"/>
                  <w:lang w:eastAsia="zh-HK"/>
                </w:rPr>
                <w:t>放款</w:t>
              </w:r>
              <w:r w:rsidR="00AE14E1" w:rsidRPr="004B136D">
                <w:rPr>
                  <w:rFonts w:ascii="標楷體" w:eastAsia="標楷體" w:hAnsi="標楷體"/>
                </w:rPr>
                <w:t>作業</w:t>
              </w:r>
              <w:r w:rsidR="00AE14E1">
                <w:rPr>
                  <w:rFonts w:ascii="標楷體" w:eastAsia="標楷體" w:hAnsi="標楷體" w:hint="eastAsia"/>
                </w:rPr>
                <w:t>.</w:t>
              </w:r>
              <w:r w:rsidR="00AE14E1">
                <w:rPr>
                  <w:rFonts w:ascii="標楷體" w:eastAsia="標楷體" w:hAnsi="標楷體" w:hint="eastAsia"/>
                  <w:lang w:eastAsia="zh-HK"/>
                </w:rPr>
                <w:t>客戶通知</w:t>
              </w:r>
              <w:r w:rsidR="00AE14E1" w:rsidRPr="001C13CA">
                <w:rPr>
                  <w:rFonts w:ascii="標楷體" w:eastAsia="標楷體" w:hAnsi="標楷體" w:hint="eastAsia"/>
                </w:rPr>
                <w:t>」</w:t>
              </w:r>
            </w:ins>
            <w:ins w:id="25475" w:author="Fegie" w:date="2021-05-02T00:10:00Z">
              <w:del w:id="25476" w:author="st1" w:date="2021-05-06T11:35:00Z">
                <w:r w:rsidRPr="00A44E36" w:rsidDel="00AE14E1">
                  <w:rPr>
                    <w:rFonts w:ascii="標楷體" w:eastAsia="標楷體" w:hAnsi="標楷體" w:hint="eastAsia"/>
                    <w:color w:val="FF0000"/>
                    <w:rPrChange w:id="25477" w:author="Fegie" w:date="2021-05-02T13:33:00Z">
                      <w:rPr>
                        <w:rFonts w:ascii="標楷體" w:eastAsia="標楷體" w:hAnsi="標楷體" w:hint="eastAsia"/>
                      </w:rPr>
                    </w:rPrChange>
                  </w:rPr>
                  <w:delText>參考流程</w:delText>
                </w:r>
                <w:r w:rsidDel="00AE14E1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</w:ins>
          </w:p>
          <w:p w14:paraId="4EFE9D6D" w14:textId="160067AD" w:rsidR="00D04096" w:rsidRDefault="00D04096" w:rsidP="001B4B49">
            <w:pPr>
              <w:rPr>
                <w:ins w:id="25478" w:author="Fegie" w:date="2021-05-02T00:10:00Z"/>
                <w:rFonts w:ascii="標楷體" w:eastAsia="標楷體" w:hAnsi="標楷體"/>
              </w:rPr>
            </w:pPr>
            <w:ins w:id="25479" w:author="Fegie" w:date="2021-05-02T00:10:00Z">
              <w:r>
                <w:rPr>
                  <w:rFonts w:ascii="標楷體" w:eastAsia="標楷體" w:hAnsi="標楷體" w:hint="eastAsia"/>
                </w:rPr>
                <w:t>2.維護</w:t>
              </w:r>
            </w:ins>
            <w:ins w:id="25480" w:author="Fegie" w:date="2021-05-02T13:34:00Z">
              <w:r w:rsidR="00A44E36">
                <w:rPr>
                  <w:rFonts w:ascii="標楷體" w:eastAsia="標楷體" w:hAnsi="標楷體" w:hint="eastAsia"/>
                  <w:lang w:eastAsia="zh-HK"/>
                </w:rPr>
                <w:t>客戶通知設定檔</w:t>
              </w:r>
            </w:ins>
            <w:ins w:id="25481" w:author="Fegie" w:date="2021-05-02T00:10:00Z">
              <w:r>
                <w:rPr>
                  <w:rFonts w:ascii="標楷體" w:eastAsia="標楷體" w:hAnsi="標楷體" w:hint="eastAsia"/>
                </w:rPr>
                <w:t>(</w:t>
              </w:r>
            </w:ins>
            <w:ins w:id="25482" w:author="Fegie" w:date="2021-05-02T13:34:00Z">
              <w:r w:rsidR="00A44E36">
                <w:rPr>
                  <w:rFonts w:ascii="標楷體" w:eastAsia="標楷體" w:hAnsi="標楷體"/>
                </w:rPr>
                <w:t>CustNotice</w:t>
              </w:r>
            </w:ins>
            <w:ins w:id="25483" w:author="Fegie" w:date="2021-05-02T00:10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18EA4254" w14:textId="77777777" w:rsidR="00D04096" w:rsidRDefault="00D04096" w:rsidP="001B4B49">
            <w:pPr>
              <w:rPr>
                <w:ins w:id="25484" w:author="Fegie" w:date="2021-05-02T00:10:00Z"/>
                <w:rFonts w:ascii="標楷體" w:eastAsia="標楷體" w:hAnsi="標楷體"/>
                <w:lang w:eastAsia="zh-HK"/>
              </w:rPr>
            </w:pPr>
            <w:ins w:id="25485" w:author="Fegie" w:date="2021-05-02T00:10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6DFF6149" w14:textId="612206FC" w:rsidR="00D04096" w:rsidRDefault="00D04096" w:rsidP="001B4B49">
            <w:pPr>
              <w:rPr>
                <w:ins w:id="25486" w:author="Fegie" w:date="2021-05-02T00:10:00Z"/>
                <w:rFonts w:ascii="標楷體" w:eastAsia="標楷體" w:hAnsi="標楷體"/>
                <w:lang w:eastAsia="zh-HK"/>
              </w:rPr>
            </w:pPr>
            <w:ins w:id="25487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 xml:space="preserve">  </w:t>
              </w:r>
              <w:r>
                <w:rPr>
                  <w:rFonts w:ascii="標楷體" w:eastAsia="標楷體" w:hAnsi="標楷體" w:hint="eastAsia"/>
                </w:rPr>
                <w:t>(1).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新增:新增</w:t>
              </w:r>
            </w:ins>
            <w:ins w:id="25488" w:author="Fegie" w:date="2021-05-02T13:35:00Z">
              <w:r w:rsidR="00A44E36">
                <w:rPr>
                  <w:rFonts w:ascii="標楷體" w:eastAsia="標楷體" w:hAnsi="標楷體" w:hint="eastAsia"/>
                  <w:lang w:eastAsia="zh-HK"/>
                </w:rPr>
                <w:t>客戶設定</w:t>
              </w:r>
            </w:ins>
            <w:ins w:id="25489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  <w:p w14:paraId="7EC83E1A" w14:textId="5DC1316E" w:rsidR="00D04096" w:rsidRDefault="00D04096">
            <w:pPr>
              <w:rPr>
                <w:ins w:id="25490" w:author="Fegie" w:date="2021-05-02T00:10:00Z"/>
                <w:rFonts w:ascii="標楷體" w:eastAsia="標楷體" w:hAnsi="標楷體"/>
                <w:lang w:eastAsia="zh-HK"/>
              </w:rPr>
            </w:pPr>
            <w:ins w:id="25491" w:author="Fegie" w:date="2021-05-02T00:10:00Z">
              <w:r>
                <w:rPr>
                  <w:rFonts w:ascii="標楷體" w:eastAsia="標楷體" w:hAnsi="標楷體" w:hint="eastAsia"/>
                </w:rPr>
                <w:t xml:space="preserve">  (2).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25492" w:author="Fegie" w:date="2021-05-02T13:35:00Z">
              <w:r w:rsidR="00A44E36">
                <w:rPr>
                  <w:rFonts w:ascii="標楷體" w:eastAsia="標楷體" w:hAnsi="標楷體" w:hint="eastAsia"/>
                  <w:lang w:eastAsia="zh-HK"/>
                </w:rPr>
                <w:t>客戶設定</w:t>
              </w:r>
            </w:ins>
            <w:ins w:id="25493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  <w:tr w:rsidR="00D04096" w14:paraId="49E53F12" w14:textId="77777777" w:rsidTr="001B4B49">
        <w:trPr>
          <w:trHeight w:val="321"/>
          <w:ins w:id="25494" w:author="Fegie" w:date="2021-05-02T00:10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293B018" w14:textId="77777777" w:rsidR="00D04096" w:rsidRDefault="00D04096" w:rsidP="001B4B49">
            <w:pPr>
              <w:rPr>
                <w:ins w:id="25495" w:author="Fegie" w:date="2021-05-02T00:10:00Z"/>
                <w:rFonts w:ascii="標楷體" w:eastAsia="標楷體" w:hAnsi="標楷體"/>
              </w:rPr>
            </w:pPr>
            <w:ins w:id="25496" w:author="Fegie" w:date="2021-05-02T00:10:00Z">
              <w:r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D73A52" w14:textId="77777777" w:rsidR="00D04096" w:rsidRDefault="00D04096" w:rsidP="001B4B49">
            <w:pPr>
              <w:rPr>
                <w:ins w:id="25497" w:author="Fegie" w:date="2021-05-02T00:10:00Z"/>
                <w:rFonts w:ascii="標楷體" w:eastAsia="標楷體" w:hAnsi="標楷體"/>
              </w:rPr>
            </w:pPr>
          </w:p>
        </w:tc>
      </w:tr>
      <w:tr w:rsidR="00D04096" w14:paraId="7EFA4628" w14:textId="77777777" w:rsidTr="001B4B49">
        <w:trPr>
          <w:trHeight w:val="1311"/>
          <w:ins w:id="25498" w:author="Fegie" w:date="2021-05-02T00:10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AB162DD" w14:textId="77777777" w:rsidR="00D04096" w:rsidRDefault="00D04096" w:rsidP="001B4B49">
            <w:pPr>
              <w:rPr>
                <w:ins w:id="25499" w:author="Fegie" w:date="2021-05-02T00:10:00Z"/>
                <w:rFonts w:ascii="標楷體" w:eastAsia="標楷體" w:hAnsi="標楷體"/>
              </w:rPr>
            </w:pPr>
            <w:ins w:id="25500" w:author="Fegie" w:date="2021-05-02T00:10:00Z">
              <w:r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D5BE82" w14:textId="77777777" w:rsidR="00D04096" w:rsidRDefault="00D04096">
            <w:pPr>
              <w:rPr>
                <w:ins w:id="25501" w:author="Fegie" w:date="2021-05-02T00:10:00Z"/>
                <w:rFonts w:ascii="標楷體" w:eastAsia="標楷體" w:hAnsi="標楷體"/>
              </w:rPr>
            </w:pPr>
          </w:p>
        </w:tc>
      </w:tr>
      <w:tr w:rsidR="00D04096" w14:paraId="2B10C23C" w14:textId="77777777" w:rsidTr="001B4B49">
        <w:trPr>
          <w:trHeight w:val="278"/>
          <w:ins w:id="25502" w:author="Fegie" w:date="2021-05-02T00:10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26270EE" w14:textId="77777777" w:rsidR="00D04096" w:rsidRDefault="00D04096" w:rsidP="001B4B49">
            <w:pPr>
              <w:rPr>
                <w:ins w:id="25503" w:author="Fegie" w:date="2021-05-02T00:10:00Z"/>
                <w:rFonts w:ascii="標楷體" w:eastAsia="標楷體" w:hAnsi="標楷體"/>
              </w:rPr>
            </w:pPr>
            <w:ins w:id="25504" w:author="Fegie" w:date="2021-05-02T00:10:00Z">
              <w:r>
                <w:rPr>
                  <w:rFonts w:ascii="標楷體" w:eastAsia="標楷體" w:hAnsi="標楷體" w:hint="eastAsia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9332CC" w14:textId="77777777" w:rsidR="00D04096" w:rsidRDefault="00D04096" w:rsidP="001B4B49">
            <w:pPr>
              <w:rPr>
                <w:ins w:id="25505" w:author="Fegie" w:date="2021-05-02T00:10:00Z"/>
                <w:rFonts w:ascii="標楷體" w:eastAsia="標楷體" w:hAnsi="標楷體"/>
              </w:rPr>
            </w:pPr>
          </w:p>
        </w:tc>
      </w:tr>
      <w:tr w:rsidR="00D04096" w14:paraId="17A8FCF7" w14:textId="77777777" w:rsidTr="001B4B49">
        <w:trPr>
          <w:trHeight w:val="358"/>
          <w:ins w:id="25506" w:author="Fegie" w:date="2021-05-02T00:10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CF830AB" w14:textId="77777777" w:rsidR="00D04096" w:rsidRDefault="00D04096" w:rsidP="001B4B49">
            <w:pPr>
              <w:rPr>
                <w:ins w:id="25507" w:author="Fegie" w:date="2021-05-02T00:10:00Z"/>
                <w:rFonts w:ascii="標楷體" w:eastAsia="標楷體" w:hAnsi="標楷體"/>
              </w:rPr>
            </w:pPr>
            <w:ins w:id="25508" w:author="Fegie" w:date="2021-05-02T00:10:00Z">
              <w:r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6FE4CB" w14:textId="77777777" w:rsidR="00D04096" w:rsidRDefault="00D04096" w:rsidP="001B4B49">
            <w:pPr>
              <w:rPr>
                <w:ins w:id="25509" w:author="Fegie" w:date="2021-05-02T00:10:00Z"/>
                <w:rFonts w:ascii="標楷體" w:eastAsia="標楷體" w:hAnsi="標楷體"/>
              </w:rPr>
            </w:pPr>
            <w:ins w:id="25510" w:author="Fegie" w:date="2021-05-02T00:10:00Z">
              <w:r>
                <w:rPr>
                  <w:rFonts w:ascii="標楷體" w:eastAsia="標楷體" w:hAnsi="標楷體" w:hint="eastAsia"/>
                </w:rPr>
                <w:t>1.修改時，異動內容會記錄於「資料變更紀錄檔(TxDataLog)」，可至「L6932 資料變更交易查詢」查詢異動內容</w:t>
              </w:r>
            </w:ins>
          </w:p>
        </w:tc>
      </w:tr>
      <w:tr w:rsidR="00D04096" w14:paraId="1B3A3E13" w14:textId="77777777" w:rsidTr="001B4B49">
        <w:trPr>
          <w:trHeight w:val="278"/>
          <w:ins w:id="25511" w:author="Fegie" w:date="2021-05-02T00:10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8FD5291" w14:textId="77777777" w:rsidR="00D04096" w:rsidRDefault="00D04096" w:rsidP="001B4B49">
            <w:pPr>
              <w:rPr>
                <w:ins w:id="25512" w:author="Fegie" w:date="2021-05-02T00:10:00Z"/>
                <w:rFonts w:ascii="標楷體" w:eastAsia="標楷體" w:hAnsi="標楷體"/>
              </w:rPr>
            </w:pPr>
            <w:ins w:id="25513" w:author="Fegie" w:date="2021-05-02T00:10:00Z">
              <w:r>
                <w:rPr>
                  <w:rFonts w:ascii="標楷體" w:eastAsia="標楷體" w:hAnsi="標楷體" w:hint="eastAsia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555F6A" w14:textId="77777777" w:rsidR="00D04096" w:rsidRDefault="00D04096" w:rsidP="001B4B49">
            <w:pPr>
              <w:rPr>
                <w:ins w:id="25514" w:author="Fegie" w:date="2021-05-02T00:10:00Z"/>
                <w:rFonts w:ascii="標楷體" w:eastAsia="標楷體" w:hAnsi="標楷體"/>
              </w:rPr>
            </w:pPr>
          </w:p>
        </w:tc>
      </w:tr>
    </w:tbl>
    <w:p w14:paraId="246C2D34" w14:textId="77777777" w:rsidR="00D04096" w:rsidRDefault="00D04096" w:rsidP="00D04096">
      <w:pPr>
        <w:rPr>
          <w:ins w:id="25515" w:author="Fegie" w:date="2021-05-02T00:10:00Z"/>
          <w:rFonts w:ascii="標楷體" w:eastAsia="標楷體" w:hAnsi="標楷體"/>
        </w:rPr>
      </w:pPr>
    </w:p>
    <w:p w14:paraId="650EF69C" w14:textId="77777777" w:rsidR="00D04096" w:rsidRDefault="00D04096" w:rsidP="00D04096">
      <w:pPr>
        <w:pStyle w:val="a"/>
        <w:numPr>
          <w:ilvl w:val="0"/>
          <w:numId w:val="55"/>
        </w:numPr>
        <w:spacing w:before="0"/>
        <w:ind w:left="1418"/>
        <w:rPr>
          <w:ins w:id="25516" w:author="Fegie" w:date="2021-05-02T00:10:00Z"/>
        </w:rPr>
      </w:pPr>
      <w:ins w:id="25517" w:author="Fegie" w:date="2021-05-02T00:10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D04096" w14:paraId="50D7C54F" w14:textId="77777777" w:rsidTr="001B4B49">
        <w:trPr>
          <w:ins w:id="25518" w:author="Fegie" w:date="2021-05-02T00:1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A17ACE5" w14:textId="77777777" w:rsidR="00D04096" w:rsidRDefault="00D04096" w:rsidP="001B4B49">
            <w:pPr>
              <w:jc w:val="center"/>
              <w:rPr>
                <w:ins w:id="25519" w:author="Fegie" w:date="2021-05-02T00:10:00Z"/>
                <w:rFonts w:ascii="標楷體" w:eastAsia="標楷體" w:hAnsi="標楷體"/>
              </w:rPr>
            </w:pPr>
            <w:ins w:id="25520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9508816" w14:textId="77777777" w:rsidR="00D04096" w:rsidRDefault="00D04096" w:rsidP="001B4B49">
            <w:pPr>
              <w:jc w:val="center"/>
              <w:rPr>
                <w:ins w:id="25521" w:author="Fegie" w:date="2021-05-02T00:10:00Z"/>
                <w:rFonts w:ascii="標楷體" w:eastAsia="標楷體" w:hAnsi="標楷體"/>
              </w:rPr>
            </w:pPr>
            <w:ins w:id="25522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18184FE" w14:textId="77777777" w:rsidR="00D04096" w:rsidRDefault="00D04096" w:rsidP="001B4B49">
            <w:pPr>
              <w:jc w:val="center"/>
              <w:rPr>
                <w:ins w:id="25523" w:author="Fegie" w:date="2021-05-02T00:10:00Z"/>
                <w:rFonts w:ascii="標楷體" w:eastAsia="標楷體" w:hAnsi="標楷體"/>
              </w:rPr>
            </w:pPr>
            <w:ins w:id="25524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D04096" w14:paraId="7317E3B3" w14:textId="77777777" w:rsidTr="001B4B49">
        <w:trPr>
          <w:ins w:id="25525" w:author="Fegie" w:date="2021-05-02T00:1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B95B05" w14:textId="77777777" w:rsidR="00D04096" w:rsidRDefault="00D04096" w:rsidP="001B4B49">
            <w:pPr>
              <w:jc w:val="center"/>
              <w:rPr>
                <w:ins w:id="25526" w:author="Fegie" w:date="2021-05-02T00:10:00Z"/>
                <w:rFonts w:ascii="標楷體" w:eastAsia="標楷體" w:hAnsi="標楷體"/>
              </w:rPr>
            </w:pPr>
            <w:ins w:id="25527" w:author="Fegie" w:date="2021-05-02T00:10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570D5" w14:textId="092AEE1C" w:rsidR="00D04096" w:rsidRDefault="00A44E36" w:rsidP="001B4B49">
            <w:pPr>
              <w:rPr>
                <w:ins w:id="25528" w:author="Fegie" w:date="2021-05-02T00:10:00Z"/>
                <w:rFonts w:ascii="標楷體" w:eastAsia="標楷體" w:hAnsi="標楷體"/>
              </w:rPr>
            </w:pPr>
            <w:ins w:id="25529" w:author="Fegie" w:date="2021-05-02T13:35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ustNotice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6870D" w14:textId="18B4FA62" w:rsidR="00D04096" w:rsidRDefault="00A44E36" w:rsidP="001B4B49">
            <w:pPr>
              <w:rPr>
                <w:ins w:id="25530" w:author="Fegie" w:date="2021-05-02T00:10:00Z"/>
                <w:rFonts w:ascii="標楷體" w:eastAsia="標楷體" w:hAnsi="標楷體"/>
              </w:rPr>
            </w:pPr>
            <w:ins w:id="25531" w:author="Fegie" w:date="2021-05-02T13:36:00Z">
              <w:r>
                <w:rPr>
                  <w:rFonts w:ascii="標楷體" w:eastAsia="標楷體" w:hAnsi="標楷體" w:hint="eastAsia"/>
                  <w:lang w:eastAsia="zh-HK"/>
                </w:rPr>
                <w:t>客戶通知設定</w:t>
              </w:r>
            </w:ins>
            <w:ins w:id="25532" w:author="Fegie" w:date="2021-05-02T00:10:00Z">
              <w:r w:rsidR="00D04096">
                <w:rPr>
                  <w:rFonts w:ascii="標楷體" w:eastAsia="標楷體" w:hAnsi="標楷體" w:hint="eastAsia"/>
                  <w:lang w:eastAsia="zh-HK"/>
                </w:rPr>
                <w:t>檔</w:t>
              </w:r>
            </w:ins>
          </w:p>
        </w:tc>
      </w:tr>
      <w:tr w:rsidR="00D04096" w14:paraId="1A5164E9" w14:textId="77777777" w:rsidTr="001B4B49">
        <w:trPr>
          <w:ins w:id="25533" w:author="Fegie" w:date="2021-05-02T00:1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72C08" w14:textId="77777777" w:rsidR="00D04096" w:rsidRDefault="00D04096" w:rsidP="001B4B49">
            <w:pPr>
              <w:jc w:val="center"/>
              <w:rPr>
                <w:ins w:id="25534" w:author="Fegie" w:date="2021-05-02T00:10:00Z"/>
                <w:rFonts w:ascii="標楷體" w:eastAsia="標楷體" w:hAnsi="標楷體"/>
              </w:rPr>
            </w:pPr>
            <w:ins w:id="25535" w:author="Fegie" w:date="2021-05-02T00:1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11F39" w14:textId="02BF744D" w:rsidR="00D04096" w:rsidRDefault="00A44E36" w:rsidP="001B4B49">
            <w:pPr>
              <w:rPr>
                <w:ins w:id="25536" w:author="Fegie" w:date="2021-05-02T00:10:00Z"/>
                <w:rFonts w:ascii="標楷體" w:eastAsia="標楷體" w:hAnsi="標楷體"/>
              </w:rPr>
            </w:pPr>
            <w:ins w:id="25537" w:author="Fegie" w:date="2021-05-02T13:36:00Z">
              <w:r>
                <w:rPr>
                  <w:rFonts w:ascii="標楷體" w:eastAsia="標楷體" w:hAnsi="標楷體" w:hint="eastAsia"/>
                </w:rPr>
                <w:t>Fa</w:t>
              </w:r>
              <w:r>
                <w:rPr>
                  <w:rFonts w:ascii="標楷體" w:eastAsia="標楷體" w:hAnsi="標楷體"/>
                </w:rPr>
                <w:t>cMain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07B256" w14:textId="102F0B87" w:rsidR="00D04096" w:rsidRDefault="00A44E36" w:rsidP="001B4B49">
            <w:pPr>
              <w:rPr>
                <w:ins w:id="25538" w:author="Fegie" w:date="2021-05-02T00:10:00Z"/>
                <w:rFonts w:ascii="標楷體" w:eastAsia="標楷體" w:hAnsi="標楷體"/>
              </w:rPr>
            </w:pPr>
            <w:ins w:id="25539" w:author="Fegie" w:date="2021-05-02T13:36:00Z">
              <w:r>
                <w:rPr>
                  <w:rFonts w:ascii="標楷體" w:eastAsia="標楷體" w:hAnsi="標楷體" w:hint="eastAsia"/>
                  <w:lang w:eastAsia="zh-HK"/>
                </w:rPr>
                <w:t>額度主</w:t>
              </w:r>
            </w:ins>
            <w:ins w:id="25540" w:author="Fegie" w:date="2021-05-02T00:10:00Z">
              <w:r w:rsidR="00D04096">
                <w:rPr>
                  <w:rFonts w:ascii="標楷體" w:eastAsia="標楷體" w:hAnsi="標楷體" w:hint="eastAsia"/>
                  <w:lang w:eastAsia="zh-HK"/>
                </w:rPr>
                <w:t>檔</w:t>
              </w:r>
            </w:ins>
          </w:p>
        </w:tc>
      </w:tr>
    </w:tbl>
    <w:p w14:paraId="341F1B08" w14:textId="77777777" w:rsidR="00D04096" w:rsidRDefault="00D04096" w:rsidP="00D04096">
      <w:pPr>
        <w:rPr>
          <w:ins w:id="25541" w:author="Fegie" w:date="2021-05-02T00:10:00Z"/>
          <w:rFonts w:ascii="標楷體" w:eastAsia="標楷體" w:hAnsi="標楷體"/>
        </w:rPr>
      </w:pPr>
    </w:p>
    <w:p w14:paraId="285CCEB6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25542" w:author="Fegie" w:date="2021-05-02T00:10:00Z"/>
        </w:rPr>
      </w:pPr>
      <w:ins w:id="25543" w:author="Fegie" w:date="2021-05-02T00:10:00Z">
        <w:r>
          <w:rPr>
            <w:rFonts w:hint="eastAsia"/>
          </w:rPr>
          <w:t>UI畫面</w:t>
        </w:r>
      </w:ins>
    </w:p>
    <w:p w14:paraId="0B72ED91" w14:textId="1608117D" w:rsidR="00D04096" w:rsidRDefault="00D04096" w:rsidP="00D04096">
      <w:pPr>
        <w:rPr>
          <w:ins w:id="25544" w:author="Fegie" w:date="2021-05-02T00:10:00Z"/>
          <w:noProof/>
        </w:rPr>
      </w:pPr>
      <w:ins w:id="25545" w:author="Fegie" w:date="2021-05-02T00:10:00Z">
        <w:r>
          <w:rPr>
            <w:noProof/>
          </w:rPr>
          <w:t xml:space="preserve"> </w:t>
        </w:r>
      </w:ins>
      <w:ins w:id="25546" w:author="家榮 張" w:date="2021-05-06T18:26:00Z">
        <w:r w:rsidR="00510B62">
          <w:rPr>
            <w:noProof/>
          </w:rPr>
          <w:lastRenderedPageBreak/>
          <w:drawing>
            <wp:inline distT="0" distB="0" distL="0" distR="0" wp14:anchorId="4E93A9E6" wp14:editId="0FFD0E4D">
              <wp:extent cx="6479540" cy="3171190"/>
              <wp:effectExtent l="0" t="0" r="0" b="0"/>
              <wp:docPr id="59" name="圖片 5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1711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25547" w:author="Fegie" w:date="2021-05-02T13:40:00Z">
        <w:del w:id="25548" w:author="家榮 張" w:date="2021-05-06T18:26:00Z">
          <w:r w:rsidR="00A44E36" w:rsidDel="00510B62">
            <w:rPr>
              <w:noProof/>
            </w:rPr>
            <w:drawing>
              <wp:inline distT="0" distB="0" distL="0" distR="0" wp14:anchorId="2D12088D" wp14:editId="47ECDCEF">
                <wp:extent cx="6479540" cy="1576705"/>
                <wp:effectExtent l="0" t="0" r="0" b="0"/>
                <wp:docPr id="84" name="圖片 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5767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53109829" w14:textId="77777777" w:rsidR="00D04096" w:rsidRDefault="00D04096" w:rsidP="00D04096">
      <w:pPr>
        <w:pStyle w:val="a"/>
        <w:numPr>
          <w:ilvl w:val="0"/>
          <w:numId w:val="55"/>
        </w:numPr>
        <w:spacing w:before="0"/>
        <w:ind w:left="1418"/>
        <w:rPr>
          <w:ins w:id="25549" w:author="Fegie" w:date="2021-05-02T00:10:00Z"/>
        </w:rPr>
      </w:pPr>
      <w:ins w:id="25550" w:author="Fegie" w:date="2021-05-02T00:10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3EAA377C" w14:textId="77777777" w:rsidR="00D04096" w:rsidRDefault="00D04096" w:rsidP="00D04096">
      <w:pPr>
        <w:rPr>
          <w:ins w:id="25551" w:author="Fegie" w:date="2021-05-02T00:10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D04096" w14:paraId="5D190BDF" w14:textId="77777777" w:rsidTr="001B4B49">
        <w:trPr>
          <w:ins w:id="25552" w:author="Fegie" w:date="2021-05-02T00:1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31F5AAD" w14:textId="77777777" w:rsidR="00D04096" w:rsidRDefault="00D04096" w:rsidP="001B4B49">
            <w:pPr>
              <w:jc w:val="center"/>
              <w:rPr>
                <w:ins w:id="25553" w:author="Fegie" w:date="2021-05-02T00:10:00Z"/>
                <w:rFonts w:ascii="標楷體" w:eastAsia="標楷體" w:hAnsi="標楷體"/>
              </w:rPr>
            </w:pPr>
            <w:ins w:id="25554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4E67565" w14:textId="77777777" w:rsidR="00D04096" w:rsidRDefault="00D04096" w:rsidP="001B4B49">
            <w:pPr>
              <w:jc w:val="center"/>
              <w:rPr>
                <w:ins w:id="25555" w:author="Fegie" w:date="2021-05-02T00:10:00Z"/>
                <w:rFonts w:ascii="標楷體" w:eastAsia="標楷體" w:hAnsi="標楷體"/>
              </w:rPr>
            </w:pPr>
            <w:ins w:id="25556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8324F4D" w14:textId="77777777" w:rsidR="00D04096" w:rsidRDefault="00D04096" w:rsidP="001B4B49">
            <w:pPr>
              <w:jc w:val="center"/>
              <w:rPr>
                <w:ins w:id="25557" w:author="Fegie" w:date="2021-05-02T00:10:00Z"/>
                <w:rFonts w:ascii="標楷體" w:eastAsia="標楷體" w:hAnsi="標楷體"/>
              </w:rPr>
            </w:pPr>
            <w:ins w:id="25558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D04096" w14:paraId="0164AB4E" w14:textId="77777777" w:rsidTr="001B4B49">
        <w:trPr>
          <w:ins w:id="25559" w:author="Fegie" w:date="2021-05-02T00:1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94E1E" w14:textId="77777777" w:rsidR="00D04096" w:rsidRDefault="00D04096" w:rsidP="001B4B49">
            <w:pPr>
              <w:jc w:val="center"/>
              <w:rPr>
                <w:ins w:id="25560" w:author="Fegie" w:date="2021-05-02T00:10:00Z"/>
                <w:rFonts w:ascii="標楷體" w:eastAsia="標楷體" w:hAnsi="標楷體"/>
                <w:lang w:eastAsia="zh-HK"/>
              </w:rPr>
            </w:pPr>
            <w:ins w:id="25561" w:author="Fegie" w:date="2021-05-02T00:10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6A227" w14:textId="77777777" w:rsidR="00D04096" w:rsidRDefault="00D04096" w:rsidP="001B4B49">
            <w:pPr>
              <w:rPr>
                <w:ins w:id="25562" w:author="Fegie" w:date="2021-05-02T00:10:00Z"/>
                <w:rFonts w:ascii="標楷體" w:eastAsia="標楷體" w:hAnsi="標楷體"/>
                <w:lang w:eastAsia="zh-HK"/>
              </w:rPr>
            </w:pPr>
            <w:ins w:id="25563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7700E" w14:textId="038E61A8" w:rsidR="00D04096" w:rsidRDefault="00D04096" w:rsidP="001B4B49">
            <w:pPr>
              <w:rPr>
                <w:ins w:id="25564" w:author="Fegie" w:date="2021-05-02T00:10:00Z"/>
                <w:rFonts w:ascii="標楷體" w:eastAsia="標楷體" w:hAnsi="標楷體"/>
                <w:lang w:eastAsia="zh-HK"/>
              </w:rPr>
            </w:pPr>
            <w:ins w:id="25565" w:author="Fegie" w:date="2021-05-02T00:10:00Z">
              <w:r>
                <w:rPr>
                  <w:rFonts w:ascii="標楷體" w:eastAsia="標楷體" w:hAnsi="標楷體" w:hint="eastAsia"/>
                </w:rPr>
                <w:t>1.【</w:t>
              </w:r>
            </w:ins>
            <w:ins w:id="25566" w:author="Fegie" w:date="2021-05-02T15:25:00Z">
              <w:r w:rsidR="00125BF6">
                <w:rPr>
                  <w:rFonts w:ascii="標楷體" w:eastAsia="標楷體" w:hAnsi="標楷體" w:hint="eastAsia"/>
                </w:rPr>
                <w:t>L1908 申請不列印書面通知書查詢</w:t>
              </w:r>
            </w:ins>
            <w:ins w:id="25567" w:author="Fegie" w:date="2021-05-02T00:10:00Z"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新增</w:t>
              </w:r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3442CAA3" w14:textId="66E5D108" w:rsidR="00D04096" w:rsidRDefault="00D04096" w:rsidP="001B4B49">
            <w:pPr>
              <w:rPr>
                <w:ins w:id="25568" w:author="Fegie" w:date="2021-05-02T00:10:00Z"/>
                <w:rFonts w:ascii="標楷體" w:eastAsia="標楷體" w:hAnsi="標楷體"/>
                <w:lang w:eastAsia="zh-HK"/>
              </w:rPr>
            </w:pPr>
            <w:ins w:id="25569" w:author="Fegie" w:date="2021-05-02T00:10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執行新增</w:t>
              </w:r>
            </w:ins>
            <w:ins w:id="25570" w:author="Fegie" w:date="2021-05-02T15:26:00Z">
              <w:r w:rsidR="00125BF6">
                <w:rPr>
                  <w:rFonts w:ascii="標楷體" w:eastAsia="標楷體" w:hAnsi="標楷體" w:hint="eastAsia"/>
                  <w:lang w:eastAsia="zh-HK"/>
                </w:rPr>
                <w:t>客戶通知設定</w:t>
              </w:r>
            </w:ins>
            <w:ins w:id="25571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D04096" w14:paraId="246B146A" w14:textId="77777777" w:rsidTr="001B4B49">
        <w:trPr>
          <w:ins w:id="25572" w:author="Fegie" w:date="2021-05-02T00:1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C8BE2" w14:textId="77777777" w:rsidR="00D04096" w:rsidRDefault="00D04096" w:rsidP="001B4B49">
            <w:pPr>
              <w:jc w:val="center"/>
              <w:rPr>
                <w:ins w:id="25573" w:author="Fegie" w:date="2021-05-02T00:10:00Z"/>
                <w:rFonts w:ascii="標楷體" w:eastAsia="標楷體" w:hAnsi="標楷體"/>
              </w:rPr>
            </w:pPr>
            <w:ins w:id="25574" w:author="Fegie" w:date="2021-05-02T00:1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F0797" w14:textId="77777777" w:rsidR="00D04096" w:rsidRDefault="00D04096" w:rsidP="001B4B49">
            <w:pPr>
              <w:rPr>
                <w:ins w:id="25575" w:author="Fegie" w:date="2021-05-02T00:10:00Z"/>
                <w:rFonts w:ascii="標楷體" w:eastAsia="標楷體" w:hAnsi="標楷體"/>
                <w:lang w:eastAsia="zh-HK"/>
              </w:rPr>
            </w:pPr>
            <w:ins w:id="25576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2EA75" w14:textId="4C82A588" w:rsidR="00D04096" w:rsidRDefault="00D04096" w:rsidP="001B4B49">
            <w:pPr>
              <w:rPr>
                <w:ins w:id="25577" w:author="Fegie" w:date="2021-05-02T00:10:00Z"/>
                <w:rFonts w:ascii="標楷體" w:eastAsia="標楷體" w:hAnsi="標楷體"/>
                <w:lang w:eastAsia="zh-HK"/>
              </w:rPr>
            </w:pPr>
            <w:ins w:id="25578" w:author="Fegie" w:date="2021-05-02T00:10:00Z">
              <w:r>
                <w:rPr>
                  <w:rFonts w:ascii="標楷體" w:eastAsia="標楷體" w:hAnsi="標楷體" w:hint="eastAsia"/>
                </w:rPr>
                <w:t>1.【</w:t>
              </w:r>
            </w:ins>
            <w:ins w:id="25579" w:author="Fegie" w:date="2021-05-02T15:26:00Z">
              <w:r w:rsidR="00125BF6">
                <w:rPr>
                  <w:rFonts w:ascii="標楷體" w:eastAsia="標楷體" w:hAnsi="標楷體" w:hint="eastAsia"/>
                </w:rPr>
                <w:t>L1908 申請不列印書面通知書查詢</w:t>
              </w:r>
            </w:ins>
            <w:ins w:id="25580" w:author="Fegie" w:date="2021-05-02T00:10:00Z"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  <w:r>
                <w:rPr>
                  <w:rFonts w:ascii="標楷體" w:eastAsia="標楷體" w:hAnsi="標楷體" w:hint="eastAsia"/>
                </w:rPr>
                <w:t>」</w:t>
              </w:r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04D96E5A" w14:textId="6AA972C2" w:rsidR="00D04096" w:rsidRDefault="00D04096" w:rsidP="001B4B49">
            <w:pPr>
              <w:rPr>
                <w:ins w:id="25581" w:author="Fegie" w:date="2021-05-02T00:10:00Z"/>
                <w:rFonts w:ascii="標楷體" w:eastAsia="標楷體" w:hAnsi="標楷體"/>
                <w:lang w:eastAsia="zh-HK"/>
              </w:rPr>
            </w:pPr>
            <w:ins w:id="25582" w:author="Fegie" w:date="2021-05-02T00:10:00Z">
              <w:r>
                <w:rPr>
                  <w:rFonts w:ascii="標楷體" w:eastAsia="標楷體" w:hAnsi="標楷體" w:hint="eastAsia"/>
                </w:rPr>
                <w:t>2.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功能修改時顯示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執行修改</w:t>
              </w:r>
            </w:ins>
            <w:ins w:id="25583" w:author="Fegie" w:date="2021-05-02T15:26:00Z">
              <w:r w:rsidR="00125BF6">
                <w:rPr>
                  <w:rFonts w:ascii="標楷體" w:eastAsia="標楷體" w:hAnsi="標楷體" w:hint="eastAsia"/>
                  <w:lang w:eastAsia="zh-HK"/>
                </w:rPr>
                <w:t>客戶通知設定。</w:t>
              </w:r>
            </w:ins>
          </w:p>
        </w:tc>
      </w:tr>
      <w:tr w:rsidR="00D04096" w14:paraId="7381CB7C" w14:textId="77777777" w:rsidTr="001B4B49">
        <w:trPr>
          <w:ins w:id="25584" w:author="Fegie" w:date="2021-05-02T00:1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39DF0" w14:textId="7EABADE2" w:rsidR="00D04096" w:rsidRDefault="00A44E36" w:rsidP="001B4B49">
            <w:pPr>
              <w:jc w:val="center"/>
              <w:rPr>
                <w:ins w:id="25585" w:author="Fegie" w:date="2021-05-02T00:10:00Z"/>
                <w:rFonts w:ascii="標楷體" w:eastAsia="標楷體" w:hAnsi="標楷體"/>
              </w:rPr>
            </w:pPr>
            <w:ins w:id="25586" w:author="Fegie" w:date="2021-05-02T13:40:00Z">
              <w:r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ECC3E" w14:textId="77777777" w:rsidR="00D04096" w:rsidRDefault="00D04096" w:rsidP="001B4B49">
            <w:pPr>
              <w:rPr>
                <w:ins w:id="25587" w:author="Fegie" w:date="2021-05-02T00:10:00Z"/>
                <w:rFonts w:ascii="標楷體" w:eastAsia="標楷體" w:hAnsi="標楷體"/>
                <w:lang w:eastAsia="zh-HK"/>
              </w:rPr>
            </w:pPr>
            <w:ins w:id="25588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E2803" w14:textId="292E336B" w:rsidR="00D04096" w:rsidRDefault="00D04096" w:rsidP="001B4B49">
            <w:pPr>
              <w:rPr>
                <w:ins w:id="25589" w:author="Fegie" w:date="2021-05-02T00:10:00Z"/>
                <w:rFonts w:ascii="標楷體" w:eastAsia="標楷體" w:hAnsi="標楷體"/>
                <w:lang w:eastAsia="zh-HK"/>
              </w:rPr>
            </w:pPr>
            <w:ins w:id="25590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  <w:tr w:rsidR="00D04096" w14:paraId="4B94E682" w14:textId="77777777" w:rsidTr="001B4B49">
        <w:trPr>
          <w:ins w:id="25591" w:author="Fegie" w:date="2021-05-02T00:10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8506D" w14:textId="1A056744" w:rsidR="00D04096" w:rsidRDefault="00A44E36" w:rsidP="001B4B49">
            <w:pPr>
              <w:jc w:val="center"/>
              <w:rPr>
                <w:ins w:id="25592" w:author="Fegie" w:date="2021-05-02T00:10:00Z"/>
                <w:rFonts w:ascii="標楷體" w:eastAsia="標楷體" w:hAnsi="標楷體"/>
              </w:rPr>
            </w:pPr>
            <w:ins w:id="25593" w:author="Fegie" w:date="2021-05-02T13:40:00Z">
              <w:r>
                <w:rPr>
                  <w:rFonts w:ascii="標楷體" w:eastAsia="標楷體" w:hAnsi="標楷體"/>
                </w:rPr>
                <w:t>4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25385" w14:textId="77777777" w:rsidR="00D04096" w:rsidRDefault="00D04096" w:rsidP="001B4B49">
            <w:pPr>
              <w:rPr>
                <w:ins w:id="25594" w:author="Fegie" w:date="2021-05-02T00:10:00Z"/>
                <w:rFonts w:ascii="標楷體" w:eastAsia="標楷體" w:hAnsi="標楷體"/>
                <w:lang w:eastAsia="zh-HK"/>
              </w:rPr>
            </w:pPr>
            <w:ins w:id="25595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ADAB4" w14:textId="150D0624" w:rsidR="00D04096" w:rsidRDefault="00D04096" w:rsidP="001B4B49">
            <w:pPr>
              <w:rPr>
                <w:ins w:id="25596" w:author="Fegie" w:date="2021-05-02T00:10:00Z"/>
                <w:rFonts w:ascii="標楷體" w:eastAsia="標楷體" w:hAnsi="標楷體"/>
                <w:lang w:eastAsia="zh-HK"/>
              </w:rPr>
            </w:pPr>
            <w:ins w:id="25597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功能新增且交易成功時顯示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重新輸入另一筆</w:t>
              </w:r>
            </w:ins>
            <w:ins w:id="25598" w:author="Fegie" w:date="2021-05-04T19:24:00Z">
              <w:r w:rsidR="00E81433">
                <w:rPr>
                  <w:rFonts w:ascii="標楷體" w:eastAsia="標楷體" w:hAnsi="標楷體" w:hint="eastAsia"/>
                  <w:lang w:eastAsia="zh-HK"/>
                </w:rPr>
                <w:t>通知書</w:t>
              </w:r>
            </w:ins>
            <w:ins w:id="25599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</w:tbl>
    <w:p w14:paraId="2A5BEF21" w14:textId="77777777" w:rsidR="00D04096" w:rsidRDefault="00D04096" w:rsidP="00D04096">
      <w:pPr>
        <w:rPr>
          <w:ins w:id="25600" w:author="Fegie" w:date="2021-05-02T00:10:00Z"/>
          <w:rFonts w:ascii="標楷體" w:eastAsia="標楷體" w:hAnsi="標楷體"/>
        </w:rPr>
      </w:pPr>
    </w:p>
    <w:p w14:paraId="23F1A007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25601" w:author="Fegie" w:date="2021-05-02T00:10:00Z"/>
        </w:rPr>
      </w:pPr>
      <w:ins w:id="25602" w:author="Fegie" w:date="2021-05-02T00:10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  <w:tblPrChange w:id="25603" w:author="Fegie" w:date="2021-05-02T14:45:00Z"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</w:tblPrChange>
      </w:tblPr>
      <w:tblGrid>
        <w:gridCol w:w="501"/>
        <w:gridCol w:w="1017"/>
        <w:gridCol w:w="1416"/>
        <w:gridCol w:w="673"/>
        <w:gridCol w:w="2036"/>
        <w:gridCol w:w="530"/>
        <w:gridCol w:w="577"/>
        <w:gridCol w:w="3670"/>
        <w:tblGridChange w:id="25604">
          <w:tblGrid>
            <w:gridCol w:w="501"/>
            <w:gridCol w:w="2"/>
            <w:gridCol w:w="16"/>
            <w:gridCol w:w="916"/>
            <w:gridCol w:w="83"/>
            <w:gridCol w:w="11"/>
            <w:gridCol w:w="1202"/>
            <w:gridCol w:w="94"/>
            <w:gridCol w:w="109"/>
            <w:gridCol w:w="550"/>
            <w:gridCol w:w="24"/>
            <w:gridCol w:w="99"/>
            <w:gridCol w:w="1983"/>
            <w:gridCol w:w="24"/>
            <w:gridCol w:w="29"/>
            <w:gridCol w:w="504"/>
            <w:gridCol w:w="26"/>
            <w:gridCol w:w="551"/>
            <w:gridCol w:w="26"/>
            <w:gridCol w:w="3670"/>
          </w:tblGrid>
        </w:tblGridChange>
      </w:tblGrid>
      <w:tr w:rsidR="00D04096" w14:paraId="632BDDC6" w14:textId="77777777" w:rsidTr="007B431B">
        <w:trPr>
          <w:trHeight w:val="388"/>
          <w:jc w:val="center"/>
          <w:ins w:id="25605" w:author="Fegie" w:date="2021-05-02T00:10:00Z"/>
          <w:trPrChange w:id="25606" w:author="Fegie" w:date="2021-05-02T14:45:00Z">
            <w:trPr>
              <w:trHeight w:val="388"/>
              <w:jc w:val="center"/>
            </w:trPr>
          </w:trPrChange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5607" w:author="Fegie" w:date="2021-05-02T14:45:00Z">
              <w:tcPr>
                <w:tcW w:w="576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0794FA9F" w14:textId="77777777" w:rsidR="00D04096" w:rsidRDefault="00D04096" w:rsidP="001B4B49">
            <w:pPr>
              <w:rPr>
                <w:ins w:id="25608" w:author="Fegie" w:date="2021-05-02T00:10:00Z"/>
                <w:rFonts w:ascii="標楷體" w:eastAsia="標楷體" w:hAnsi="標楷體"/>
              </w:rPr>
            </w:pPr>
            <w:ins w:id="25609" w:author="Fegie" w:date="2021-05-02T00:10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10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5610" w:author="Fegie" w:date="2021-05-02T14:45:00Z">
              <w:tcPr>
                <w:tcW w:w="1350" w:type="dxa"/>
                <w:gridSpan w:val="4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795F6393" w14:textId="77777777" w:rsidR="00D04096" w:rsidRDefault="00D04096" w:rsidP="001B4B49">
            <w:pPr>
              <w:rPr>
                <w:ins w:id="25611" w:author="Fegie" w:date="2021-05-02T00:10:00Z"/>
                <w:rFonts w:ascii="標楷體" w:eastAsia="標楷體" w:hAnsi="標楷體"/>
              </w:rPr>
            </w:pPr>
            <w:ins w:id="25612" w:author="Fegie" w:date="2021-05-02T00:10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19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5613" w:author="Fegie" w:date="2021-05-02T14:45:00Z">
              <w:tcPr>
                <w:tcW w:w="4798" w:type="dxa"/>
                <w:gridSpan w:val="1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5B7BF8FC" w14:textId="77777777" w:rsidR="00D04096" w:rsidRDefault="00D04096" w:rsidP="001B4B49">
            <w:pPr>
              <w:jc w:val="center"/>
              <w:rPr>
                <w:ins w:id="25614" w:author="Fegie" w:date="2021-05-02T00:10:00Z"/>
                <w:rFonts w:ascii="標楷體" w:eastAsia="標楷體" w:hAnsi="標楷體"/>
              </w:rPr>
            </w:pPr>
            <w:ins w:id="25615" w:author="Fegie" w:date="2021-05-02T00:10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5616" w:author="Fegie" w:date="2021-05-02T14:45:00Z">
              <w:tcPr>
                <w:tcW w:w="3696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3E0BBBAE" w14:textId="77777777" w:rsidR="00D04096" w:rsidRDefault="00D04096" w:rsidP="001B4B49">
            <w:pPr>
              <w:rPr>
                <w:ins w:id="25617" w:author="Fegie" w:date="2021-05-02T00:10:00Z"/>
                <w:rFonts w:ascii="標楷體" w:eastAsia="標楷體" w:hAnsi="標楷體"/>
              </w:rPr>
            </w:pPr>
            <w:ins w:id="25618" w:author="Fegie" w:date="2021-05-02T00:10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D04096" w14:paraId="09A520DE" w14:textId="77777777" w:rsidTr="007B431B">
        <w:trPr>
          <w:trHeight w:val="244"/>
          <w:jc w:val="center"/>
          <w:ins w:id="25619" w:author="Fegie" w:date="2021-05-02T00:10:00Z"/>
          <w:trPrChange w:id="25620" w:author="Fegie" w:date="2021-05-02T14:45:00Z">
            <w:trPr>
              <w:trHeight w:val="244"/>
              <w:jc w:val="center"/>
            </w:trPr>
          </w:trPrChange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25621" w:author="Fegie" w:date="2021-05-02T14:45:00Z">
              <w:tcPr>
                <w:tcW w:w="0" w:type="auto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24E7CD6C" w14:textId="77777777" w:rsidR="00D04096" w:rsidRDefault="00D04096" w:rsidP="001B4B49">
            <w:pPr>
              <w:widowControl/>
              <w:rPr>
                <w:ins w:id="25622" w:author="Fegie" w:date="2021-05-02T00:10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25623" w:author="Fegie" w:date="2021-05-02T14:45:00Z">
              <w:tcPr>
                <w:tcW w:w="0" w:type="auto"/>
                <w:gridSpan w:val="4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6BC06F90" w14:textId="77777777" w:rsidR="00D04096" w:rsidRDefault="00D04096" w:rsidP="001B4B49">
            <w:pPr>
              <w:widowControl/>
              <w:rPr>
                <w:ins w:id="25624" w:author="Fegie" w:date="2021-05-02T00:10:00Z"/>
                <w:rFonts w:ascii="標楷體" w:eastAsia="標楷體" w:hAnsi="標楷體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5625" w:author="Fegie" w:date="2021-05-02T14:45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5084E484" w14:textId="77777777" w:rsidR="00D04096" w:rsidRDefault="00D04096" w:rsidP="001B4B49">
            <w:pPr>
              <w:rPr>
                <w:ins w:id="25626" w:author="Fegie" w:date="2021-05-02T00:10:00Z"/>
                <w:rFonts w:ascii="標楷體" w:eastAsia="標楷體" w:hAnsi="標楷體"/>
              </w:rPr>
            </w:pPr>
            <w:ins w:id="25627" w:author="Fegie" w:date="2021-05-02T00:10:00Z">
              <w:r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5628" w:author="Fegie" w:date="2021-05-02T14:45:00Z">
              <w:tcPr>
                <w:tcW w:w="103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153F89E0" w14:textId="77777777" w:rsidR="00D04096" w:rsidRDefault="00D04096" w:rsidP="001B4B49">
            <w:pPr>
              <w:rPr>
                <w:ins w:id="25629" w:author="Fegie" w:date="2021-05-02T00:10:00Z"/>
                <w:rFonts w:ascii="標楷體" w:eastAsia="標楷體" w:hAnsi="標楷體"/>
              </w:rPr>
            </w:pPr>
            <w:ins w:id="25630" w:author="Fegie" w:date="2021-05-02T00:10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5631" w:author="Fegie" w:date="2021-05-02T14:45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41991BC2" w14:textId="77777777" w:rsidR="00D04096" w:rsidRDefault="00D04096" w:rsidP="001B4B49">
            <w:pPr>
              <w:rPr>
                <w:ins w:id="25632" w:author="Fegie" w:date="2021-05-02T00:10:00Z"/>
                <w:rFonts w:ascii="標楷體" w:eastAsia="標楷體" w:hAnsi="標楷體"/>
              </w:rPr>
            </w:pPr>
            <w:ins w:id="25633" w:author="Fegie" w:date="2021-05-02T00:10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5634" w:author="Fegie" w:date="2021-05-02T14:45:00Z">
              <w:tcPr>
                <w:tcW w:w="6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29CAC2F6" w14:textId="77777777" w:rsidR="00D04096" w:rsidRDefault="00D04096" w:rsidP="001B4B49">
            <w:pPr>
              <w:rPr>
                <w:ins w:id="25635" w:author="Fegie" w:date="2021-05-02T00:10:00Z"/>
                <w:rFonts w:ascii="標楷體" w:eastAsia="標楷體" w:hAnsi="標楷體"/>
              </w:rPr>
            </w:pPr>
            <w:ins w:id="25636" w:author="Fegie" w:date="2021-05-02T00:10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5637" w:author="Fegie" w:date="2021-05-02T14:45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62A616E8" w14:textId="77777777" w:rsidR="00D04096" w:rsidRDefault="00D04096" w:rsidP="001B4B49">
            <w:pPr>
              <w:rPr>
                <w:ins w:id="25638" w:author="Fegie" w:date="2021-05-02T00:10:00Z"/>
                <w:rFonts w:ascii="標楷體" w:eastAsia="標楷體" w:hAnsi="標楷體"/>
              </w:rPr>
            </w:pPr>
            <w:ins w:id="25639" w:author="Fegie" w:date="2021-05-02T00:10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25640" w:author="Fegie" w:date="2021-05-02T14:45:00Z">
              <w:tcPr>
                <w:tcW w:w="0" w:type="auto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18C99D52" w14:textId="77777777" w:rsidR="00D04096" w:rsidRDefault="00D04096" w:rsidP="001B4B49">
            <w:pPr>
              <w:widowControl/>
              <w:rPr>
                <w:ins w:id="25641" w:author="Fegie" w:date="2021-05-02T00:10:00Z"/>
                <w:rFonts w:ascii="標楷體" w:eastAsia="標楷體" w:hAnsi="標楷體"/>
              </w:rPr>
            </w:pPr>
          </w:p>
        </w:tc>
      </w:tr>
      <w:tr w:rsidR="00D04096" w14:paraId="26D9D5FC" w14:textId="77777777" w:rsidTr="007B431B">
        <w:trPr>
          <w:trHeight w:val="291"/>
          <w:jc w:val="center"/>
          <w:ins w:id="25642" w:author="Fegie" w:date="2021-05-02T00:10:00Z"/>
          <w:trPrChange w:id="25643" w:author="Fegie" w:date="2021-05-02T14:45:00Z">
            <w:trPr>
              <w:trHeight w:val="291"/>
              <w:jc w:val="center"/>
            </w:trPr>
          </w:trPrChange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5644" w:author="Fegie" w:date="2021-05-02T14:45:00Z">
              <w:tcPr>
                <w:tcW w:w="57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EEAA277" w14:textId="77777777" w:rsidR="00D04096" w:rsidRDefault="00D04096" w:rsidP="001B4B49">
            <w:pPr>
              <w:rPr>
                <w:ins w:id="25645" w:author="Fegie" w:date="2021-05-02T00:10:00Z"/>
                <w:rFonts w:ascii="標楷體" w:eastAsia="標楷體" w:hAnsi="標楷體"/>
              </w:rPr>
            </w:pPr>
            <w:ins w:id="25646" w:author="Fegie" w:date="2021-05-02T00:10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5647" w:author="Fegie" w:date="2021-05-02T14:45:00Z">
              <w:tcPr>
                <w:tcW w:w="1350" w:type="dxa"/>
                <w:gridSpan w:val="4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A678374" w14:textId="77777777" w:rsidR="00D04096" w:rsidRDefault="00D04096" w:rsidP="001B4B49">
            <w:pPr>
              <w:rPr>
                <w:ins w:id="25648" w:author="Fegie" w:date="2021-05-02T00:10:00Z"/>
                <w:rFonts w:ascii="標楷體" w:eastAsia="標楷體" w:hAnsi="標楷體"/>
              </w:rPr>
            </w:pPr>
            <w:ins w:id="25649" w:author="Fegie" w:date="2021-05-02T00:10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650" w:author="Fegie" w:date="2021-05-02T14:45:00Z">
              <w:tcPr>
                <w:tcW w:w="12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02AB2E9" w14:textId="77777777" w:rsidR="00D04096" w:rsidRDefault="00D04096" w:rsidP="001B4B49">
            <w:pPr>
              <w:rPr>
                <w:ins w:id="25651" w:author="Fegie" w:date="2021-05-02T00:10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652" w:author="Fegie" w:date="2021-05-02T14:45:00Z">
              <w:tcPr>
                <w:tcW w:w="103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11E7035" w14:textId="77777777" w:rsidR="00D04096" w:rsidRDefault="00D04096" w:rsidP="001B4B49">
            <w:pPr>
              <w:rPr>
                <w:ins w:id="25653" w:author="Fegie" w:date="2021-05-02T00:10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654" w:author="Fegie" w:date="2021-05-02T14:45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C379BE" w14:textId="77777777" w:rsidR="00D04096" w:rsidRDefault="00D04096" w:rsidP="001B4B49">
            <w:pPr>
              <w:rPr>
                <w:ins w:id="25655" w:author="Fegie" w:date="2021-05-02T00:10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656" w:author="Fegie" w:date="2021-05-02T14:45:00Z">
              <w:tcPr>
                <w:tcW w:w="6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225BB8" w14:textId="77777777" w:rsidR="00D04096" w:rsidRDefault="00D04096" w:rsidP="001B4B49">
            <w:pPr>
              <w:rPr>
                <w:ins w:id="25657" w:author="Fegie" w:date="2021-05-02T00:1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5658" w:author="Fegie" w:date="2021-05-02T14:45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E2578B0" w14:textId="77777777" w:rsidR="00D04096" w:rsidRDefault="00D04096" w:rsidP="001B4B49">
            <w:pPr>
              <w:rPr>
                <w:ins w:id="25659" w:author="Fegie" w:date="2021-05-02T00:10:00Z"/>
                <w:rFonts w:ascii="標楷體" w:eastAsia="標楷體" w:hAnsi="標楷體"/>
              </w:rPr>
            </w:pPr>
            <w:ins w:id="25660" w:author="Fegie" w:date="2021-05-02T00:1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5661" w:author="Fegie" w:date="2021-05-02T14:45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E93BF6B" w14:textId="77777777" w:rsidR="00D04096" w:rsidRDefault="00D04096" w:rsidP="001B4B49">
            <w:pPr>
              <w:rPr>
                <w:ins w:id="25662" w:author="Fegie" w:date="2021-05-02T00:10:00Z"/>
                <w:rFonts w:ascii="標楷體" w:eastAsia="標楷體" w:hAnsi="標楷體"/>
              </w:rPr>
            </w:pPr>
            <w:ins w:id="25663" w:author="Fegie" w:date="2021-05-02T00:10:00Z">
              <w:r>
                <w:rPr>
                  <w:rFonts w:ascii="標楷體" w:eastAsia="標楷體" w:hAnsi="標楷體" w:hint="eastAsia"/>
                </w:rPr>
                <w:t>自動顯示</w:t>
              </w:r>
            </w:ins>
          </w:p>
          <w:p w14:paraId="352350A7" w14:textId="4DE0D130" w:rsidR="00D04096" w:rsidRDefault="00D04096" w:rsidP="001B4B49">
            <w:pPr>
              <w:rPr>
                <w:ins w:id="25664" w:author="Fegie" w:date="2021-05-02T00:10:00Z"/>
                <w:rFonts w:ascii="標楷體" w:eastAsia="標楷體" w:hAnsi="標楷體"/>
              </w:rPr>
            </w:pPr>
            <w:ins w:id="25665" w:author="Fegie" w:date="2021-05-02T00:10:00Z">
              <w:r>
                <w:rPr>
                  <w:rFonts w:ascii="標楷體" w:eastAsia="標楷體" w:hAnsi="標楷體" w:hint="eastAsia"/>
                  <w:lang w:eastAsia="zh-HK"/>
                </w:rPr>
                <w:t>新增、修改</w:t>
              </w:r>
            </w:ins>
          </w:p>
        </w:tc>
      </w:tr>
      <w:tr w:rsidR="00D04096" w14:paraId="46CD29D4" w14:textId="77777777" w:rsidTr="007B431B">
        <w:trPr>
          <w:trHeight w:val="291"/>
          <w:jc w:val="center"/>
          <w:ins w:id="25666" w:author="Fegie" w:date="2021-05-02T00:10:00Z"/>
          <w:trPrChange w:id="25667" w:author="Fegie" w:date="2021-05-02T14:45:00Z">
            <w:trPr>
              <w:trHeight w:val="291"/>
              <w:jc w:val="center"/>
            </w:trPr>
          </w:trPrChange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5668" w:author="Fegie" w:date="2021-05-02T14:45:00Z">
              <w:tcPr>
                <w:tcW w:w="57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DF2EAAF" w14:textId="77777777" w:rsidR="00D04096" w:rsidRDefault="00D04096" w:rsidP="001B4B49">
            <w:pPr>
              <w:rPr>
                <w:ins w:id="25669" w:author="Fegie" w:date="2021-05-02T00:10:00Z"/>
                <w:rFonts w:ascii="標楷體" w:eastAsia="標楷體" w:hAnsi="標楷體"/>
              </w:rPr>
            </w:pPr>
            <w:ins w:id="25670" w:author="Fegie" w:date="2021-05-02T00:1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671" w:author="Fegie" w:date="2021-05-02T14:45:00Z">
              <w:tcPr>
                <w:tcW w:w="13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21EFA6" w14:textId="4E486F15" w:rsidR="00D04096" w:rsidRDefault="007B431B" w:rsidP="001B4B49">
            <w:pPr>
              <w:rPr>
                <w:ins w:id="25672" w:author="Fegie" w:date="2021-05-02T00:10:00Z"/>
                <w:rFonts w:ascii="標楷體" w:eastAsia="標楷體" w:hAnsi="標楷體"/>
              </w:rPr>
            </w:pPr>
            <w:ins w:id="25673" w:author="Fegie" w:date="2021-05-02T14:41:00Z">
              <w:r>
                <w:rPr>
                  <w:rFonts w:ascii="標楷體" w:eastAsia="標楷體" w:hAnsi="標楷體" w:hint="eastAsia"/>
                </w:rPr>
                <w:t>戶號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5674" w:author="Fegie" w:date="2021-05-02T14:45:00Z">
              <w:tcPr>
                <w:tcW w:w="129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FF3965D" w14:textId="1D4F024C" w:rsidR="00D04096" w:rsidRDefault="00D04096" w:rsidP="001B4B49">
            <w:pPr>
              <w:rPr>
                <w:ins w:id="25675" w:author="Fegie" w:date="2021-05-02T00:10:00Z"/>
                <w:rFonts w:ascii="標楷體" w:eastAsia="標楷體" w:hAnsi="標楷體"/>
              </w:rPr>
            </w:pPr>
            <w:ins w:id="25676" w:author="Fegie" w:date="2021-05-02T00:10:00Z">
              <w:del w:id="25677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X(0</w:delText>
                </w:r>
              </w:del>
            </w:ins>
            <w:ins w:id="25678" w:author="Fegie" w:date="2021-05-02T14:41:00Z">
              <w:del w:id="25679" w:author="家榮 張" w:date="2021-05-06T18:54:00Z">
                <w:r w:rsidR="007B431B" w:rsidDel="00A7651D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  <w:ins w:id="25680" w:author="Fegie" w:date="2021-05-02T00:10:00Z">
              <w:del w:id="25681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25682" w:author="家榮 張" w:date="2021-05-06T18:54:00Z">
              <w:r w:rsidR="00A7651D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683" w:author="Fegie" w:date="2021-05-02T14:45:00Z">
              <w:tcPr>
                <w:tcW w:w="103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DC2634" w14:textId="77777777" w:rsidR="00D04096" w:rsidRDefault="00D04096" w:rsidP="001B4B49">
            <w:pPr>
              <w:rPr>
                <w:ins w:id="25684" w:author="Fegie" w:date="2021-05-02T00:10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685" w:author="Fegie" w:date="2021-05-02T14:45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B2907A" w14:textId="77777777" w:rsidR="00D04096" w:rsidRDefault="00D04096" w:rsidP="001B4B49">
            <w:pPr>
              <w:rPr>
                <w:ins w:id="25686" w:author="Fegie" w:date="2021-05-02T00:10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5687" w:author="Fegie" w:date="2021-05-02T14:45:00Z">
              <w:tcPr>
                <w:tcW w:w="65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35D6E43" w14:textId="77777777" w:rsidR="00D04096" w:rsidRDefault="00D04096" w:rsidP="001B4B49">
            <w:pPr>
              <w:rPr>
                <w:ins w:id="25688" w:author="Fegie" w:date="2021-05-02T00:10:00Z"/>
                <w:rFonts w:ascii="標楷體" w:eastAsia="標楷體" w:hAnsi="標楷體"/>
              </w:rPr>
            </w:pPr>
            <w:ins w:id="25689" w:author="Fegie" w:date="2021-05-02T00:10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5690" w:author="Fegie" w:date="2021-05-02T14:45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25BE74B" w14:textId="77777777" w:rsidR="00D04096" w:rsidRDefault="00D04096" w:rsidP="001B4B49">
            <w:pPr>
              <w:rPr>
                <w:ins w:id="25691" w:author="Fegie" w:date="2021-05-02T00:10:00Z"/>
                <w:rFonts w:ascii="標楷體" w:eastAsia="標楷體" w:hAnsi="標楷體"/>
              </w:rPr>
            </w:pPr>
            <w:ins w:id="25692" w:author="Fegie" w:date="2021-05-02T00:1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5693" w:author="Fegie" w:date="2021-05-02T14:45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AC4F1C0" w14:textId="77777777" w:rsidR="00D04096" w:rsidRDefault="00D04096" w:rsidP="001B4B49">
            <w:pPr>
              <w:rPr>
                <w:ins w:id="25694" w:author="Fegie" w:date="2021-05-02T00:10:00Z"/>
                <w:rFonts w:ascii="標楷體" w:eastAsia="標楷體" w:hAnsi="標楷體"/>
              </w:rPr>
            </w:pPr>
            <w:ins w:id="25695" w:author="Fegie" w:date="2021-05-02T00:10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207B33DC" w14:textId="32D4C019" w:rsidR="00D04096" w:rsidRDefault="00D04096" w:rsidP="001B4B49">
            <w:pPr>
              <w:ind w:left="226" w:hangingChars="94" w:hanging="226"/>
              <w:rPr>
                <w:ins w:id="25696" w:author="Fegie" w:date="2021-05-02T00:10:00Z"/>
                <w:rFonts w:ascii="標楷體" w:eastAsia="標楷體" w:hAnsi="標楷體"/>
              </w:rPr>
            </w:pPr>
            <w:ins w:id="25697" w:author="Fegie" w:date="2021-05-02T00:10:00Z">
              <w:r>
                <w:rPr>
                  <w:rFonts w:ascii="標楷體" w:eastAsia="標楷體" w:hAnsi="標楷體" w:hint="eastAsia"/>
                </w:rPr>
                <w:t>2.其他功能時，自動顯示原值，不可修改</w:t>
              </w:r>
            </w:ins>
          </w:p>
          <w:p w14:paraId="318141FC" w14:textId="684734FA" w:rsidR="00D04096" w:rsidRDefault="00D04096" w:rsidP="001B4B49">
            <w:pPr>
              <w:rPr>
                <w:ins w:id="25698" w:author="Fegie" w:date="2021-05-02T00:10:00Z"/>
                <w:rFonts w:ascii="標楷體" w:eastAsia="標楷體" w:hAnsi="標楷體"/>
              </w:rPr>
            </w:pPr>
            <w:ins w:id="25699" w:author="Fegie" w:date="2021-05-02T00:10:00Z">
              <w:r>
                <w:rPr>
                  <w:rFonts w:ascii="標楷體" w:eastAsia="標楷體" w:hAnsi="標楷體" w:hint="eastAsia"/>
                </w:rPr>
                <w:t>3.</w:t>
              </w:r>
            </w:ins>
            <w:ins w:id="25700" w:author="Fegie" w:date="2021-05-02T14:42:00Z">
              <w:r w:rsidR="007B431B">
                <w:rPr>
                  <w:rFonts w:ascii="標楷體" w:eastAsia="標楷體" w:hAnsi="標楷體"/>
                </w:rPr>
                <w:t>CustNo</w:t>
              </w:r>
            </w:ins>
            <w:ins w:id="25701" w:author="Fegie" w:date="2021-05-02T14:43:00Z">
              <w:r w:rsidR="007B431B">
                <w:rPr>
                  <w:rFonts w:ascii="標楷體" w:eastAsia="標楷體" w:hAnsi="標楷體"/>
                </w:rPr>
                <w:t>tice</w:t>
              </w:r>
            </w:ins>
            <w:ins w:id="25702" w:author="Fegie" w:date="2021-05-02T00:10:00Z">
              <w:r>
                <w:rPr>
                  <w:rFonts w:ascii="標楷體" w:eastAsia="標楷體" w:hAnsi="標楷體" w:hint="eastAsia"/>
                </w:rPr>
                <w:t>.</w:t>
              </w:r>
            </w:ins>
            <w:ins w:id="25703" w:author="Fegie" w:date="2021-05-02T14:43:00Z">
              <w:r w:rsidR="007B431B">
                <w:rPr>
                  <w:rFonts w:ascii="標楷體" w:eastAsia="標楷體" w:hAnsi="標楷體"/>
                </w:rPr>
                <w:t>CustNo</w:t>
              </w:r>
            </w:ins>
          </w:p>
        </w:tc>
      </w:tr>
      <w:tr w:rsidR="008E2E00" w14:paraId="0B35DAB6" w14:textId="77777777" w:rsidTr="007B431B">
        <w:trPr>
          <w:trHeight w:val="291"/>
          <w:jc w:val="center"/>
          <w:ins w:id="25704" w:author="Fegie" w:date="2021-05-05T16:24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325A2" w14:textId="77777777" w:rsidR="008E2E00" w:rsidRDefault="008E2E00" w:rsidP="008E2E00">
            <w:pPr>
              <w:rPr>
                <w:ins w:id="25705" w:author="Fegie" w:date="2021-05-05T16:24:00Z"/>
                <w:rFonts w:ascii="標楷體" w:eastAsia="標楷體" w:hAnsi="標楷體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7AD7E" w14:textId="491D2A16" w:rsidR="008E2E00" w:rsidRDefault="008E2E00" w:rsidP="008E2E00">
            <w:pPr>
              <w:rPr>
                <w:ins w:id="25706" w:author="Fegie" w:date="2021-05-05T16:24:00Z"/>
                <w:rFonts w:ascii="標楷體" w:eastAsia="標楷體" w:hAnsi="標楷體"/>
              </w:rPr>
            </w:pPr>
            <w:ins w:id="25707" w:author="Fegie" w:date="2021-05-05T16:24:00Z">
              <w:r>
                <w:rPr>
                  <w:rFonts w:ascii="標楷體" w:eastAsia="標楷體" w:hAnsi="標楷體" w:hint="eastAsia"/>
                </w:rPr>
                <w:t>瀏覽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77525" w14:textId="7EE479CF" w:rsidR="008E2E00" w:rsidRDefault="008E2E00" w:rsidP="008E2E00">
            <w:pPr>
              <w:rPr>
                <w:ins w:id="25708" w:author="Fegie" w:date="2021-05-05T16:24:00Z"/>
                <w:rFonts w:ascii="標楷體" w:eastAsia="標楷體" w:hAnsi="標楷體"/>
              </w:rPr>
            </w:pPr>
            <w:ins w:id="25709" w:author="Fegie" w:date="2021-05-05T16:24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5D306" w14:textId="77777777" w:rsidR="008E2E00" w:rsidRDefault="008E2E00" w:rsidP="008E2E00">
            <w:pPr>
              <w:rPr>
                <w:ins w:id="25710" w:author="Fegie" w:date="2021-05-05T16:24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D6B11" w14:textId="77777777" w:rsidR="008E2E00" w:rsidRDefault="008E2E00" w:rsidP="008E2E00">
            <w:pPr>
              <w:rPr>
                <w:ins w:id="25711" w:author="Fegie" w:date="2021-05-05T16:24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13582" w14:textId="77777777" w:rsidR="008E2E00" w:rsidRDefault="008E2E00" w:rsidP="008E2E00">
            <w:pPr>
              <w:rPr>
                <w:ins w:id="25712" w:author="Fegie" w:date="2021-05-05T16:24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E76E5" w14:textId="77777777" w:rsidR="008E2E00" w:rsidRDefault="008E2E00" w:rsidP="008E2E00">
            <w:pPr>
              <w:rPr>
                <w:ins w:id="25713" w:author="Fegie" w:date="2021-05-05T16:24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411A6" w14:textId="1E220904" w:rsidR="008E2E00" w:rsidRDefault="008E2E00" w:rsidP="008E2E00">
            <w:pPr>
              <w:rPr>
                <w:ins w:id="25714" w:author="Fegie" w:date="2021-05-05T16:24:00Z"/>
                <w:rFonts w:ascii="標楷體" w:eastAsia="標楷體" w:hAnsi="標楷體"/>
              </w:rPr>
            </w:pPr>
            <w:ins w:id="25715" w:author="Fegie" w:date="2021-05-05T16:24:00Z"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連結至【</w:t>
              </w:r>
              <w:r w:rsidRPr="00BA4B70">
                <w:rPr>
                  <w:rFonts w:ascii="標楷體" w:eastAsia="標楷體" w:hAnsi="標楷體"/>
                  <w:color w:val="000000" w:themeColor="text1"/>
                </w:rPr>
                <w:t>L</w:t>
              </w:r>
              <w:r>
                <w:rPr>
                  <w:rFonts w:ascii="標楷體" w:eastAsia="標楷體" w:hAnsi="標楷體" w:hint="eastAsia"/>
                  <w:color w:val="000000" w:themeColor="text1"/>
                </w:rPr>
                <w:t>1001顧客明細資料查詢</w:t>
              </w:r>
              <w:r w:rsidRPr="00BA4B70">
                <w:rPr>
                  <w:rFonts w:ascii="標楷體" w:eastAsia="標楷體" w:hAnsi="標楷體" w:hint="eastAsia"/>
                  <w:color w:val="000000" w:themeColor="text1"/>
                </w:rPr>
                <w:t>】，</w:t>
              </w:r>
              <w:r w:rsidRPr="002B16F9">
                <w:rPr>
                  <w:rFonts w:ascii="標楷體" w:eastAsia="標楷體" w:hAnsi="標楷體" w:hint="eastAsia"/>
                  <w:lang w:eastAsia="zh-HK"/>
                </w:rPr>
                <w:t>供</w:t>
              </w:r>
              <w:r>
                <w:rPr>
                  <w:rFonts w:ascii="標楷體" w:eastAsia="標楷體" w:hAnsi="標楷體" w:hint="eastAsia"/>
                  <w:lang w:eastAsia="zh-HK"/>
                </w:rPr>
                <w:t>查詢並帶回「戶號」</w:t>
              </w:r>
            </w:ins>
          </w:p>
        </w:tc>
      </w:tr>
      <w:tr w:rsidR="008E2E00" w14:paraId="678E9C78" w14:textId="77777777" w:rsidTr="007B431B">
        <w:trPr>
          <w:trHeight w:val="291"/>
          <w:jc w:val="center"/>
          <w:ins w:id="25716" w:author="Fegie" w:date="2021-05-02T00:10:00Z"/>
          <w:trPrChange w:id="25717" w:author="Fegie" w:date="2021-05-02T14:45:00Z">
            <w:trPr>
              <w:trHeight w:val="291"/>
              <w:jc w:val="center"/>
            </w:trPr>
          </w:trPrChange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5718" w:author="Fegie" w:date="2021-05-02T14:45:00Z">
              <w:tcPr>
                <w:tcW w:w="57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7CA7638" w14:textId="77777777" w:rsidR="008E2E00" w:rsidRDefault="008E2E00" w:rsidP="008E2E00">
            <w:pPr>
              <w:rPr>
                <w:ins w:id="25719" w:author="Fegie" w:date="2021-05-02T00:10:00Z"/>
                <w:rFonts w:ascii="標楷體" w:eastAsia="標楷體" w:hAnsi="標楷體"/>
              </w:rPr>
            </w:pPr>
            <w:ins w:id="25720" w:author="Fegie" w:date="2021-05-02T00:10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721" w:author="Fegie" w:date="2021-05-02T14:45:00Z">
              <w:tcPr>
                <w:tcW w:w="13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2611C5" w14:textId="7DF23908" w:rsidR="008E2E00" w:rsidRDefault="008E2E00" w:rsidP="008E2E00">
            <w:pPr>
              <w:rPr>
                <w:ins w:id="25722" w:author="Fegie" w:date="2021-05-02T00:10:00Z"/>
                <w:rFonts w:ascii="標楷體" w:eastAsia="標楷體" w:hAnsi="標楷體"/>
              </w:rPr>
            </w:pPr>
            <w:ins w:id="25723" w:author="Fegie" w:date="2021-05-02T14:41:00Z">
              <w:r>
                <w:rPr>
                  <w:rFonts w:ascii="標楷體" w:eastAsia="標楷體" w:hAnsi="標楷體" w:hint="eastAsia"/>
                </w:rPr>
                <w:t>額度號</w:t>
              </w:r>
              <w:r>
                <w:rPr>
                  <w:rFonts w:ascii="標楷體" w:eastAsia="標楷體" w:hAnsi="標楷體" w:hint="eastAsia"/>
                </w:rPr>
                <w:lastRenderedPageBreak/>
                <w:t>碼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724" w:author="Fegie" w:date="2021-05-02T14:45:00Z">
              <w:tcPr>
                <w:tcW w:w="129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847AB8" w14:textId="29B74A70" w:rsidR="008E2E00" w:rsidRDefault="008E2E00" w:rsidP="008E2E00">
            <w:pPr>
              <w:rPr>
                <w:ins w:id="25725" w:author="Fegie" w:date="2021-05-02T00:10:00Z"/>
                <w:rFonts w:ascii="標楷體" w:eastAsia="標楷體" w:hAnsi="標楷體"/>
              </w:rPr>
            </w:pPr>
            <w:ins w:id="25726" w:author="Fegie" w:date="2021-05-02T14:41:00Z">
              <w:del w:id="25727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lastRenderedPageBreak/>
                  <w:delText>X(03)</w:delText>
                </w:r>
              </w:del>
            </w:ins>
            <w:ins w:id="25728" w:author="家榮 張" w:date="2021-05-06T18:54:00Z">
              <w:r w:rsidR="00A7651D"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5729" w:author="Fegie" w:date="2021-05-02T14:45:00Z">
              <w:tcPr>
                <w:tcW w:w="103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D64E1FA" w14:textId="392C1A79" w:rsidR="008E2E00" w:rsidRDefault="008E2E00" w:rsidP="008E2E00">
            <w:pPr>
              <w:rPr>
                <w:ins w:id="25730" w:author="Fegie" w:date="2021-05-02T00:10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731" w:author="Fegie" w:date="2021-05-02T14:45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23DF47B" w14:textId="77777777" w:rsidR="008E2E00" w:rsidRDefault="008E2E00" w:rsidP="008E2E00">
            <w:pPr>
              <w:rPr>
                <w:ins w:id="25732" w:author="Fegie" w:date="2021-05-02T00:10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733" w:author="Fegie" w:date="2021-05-02T14:45:00Z">
              <w:tcPr>
                <w:tcW w:w="65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DD90985" w14:textId="77777777" w:rsidR="008E2E00" w:rsidRDefault="008E2E00" w:rsidP="008E2E00">
            <w:pPr>
              <w:rPr>
                <w:ins w:id="25734" w:author="Fegie" w:date="2021-05-02T00:1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5735" w:author="Fegie" w:date="2021-05-02T14:45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A4F1074" w14:textId="7F8A74AD" w:rsidR="008E2E00" w:rsidRDefault="008E2E00" w:rsidP="008E2E00">
            <w:pPr>
              <w:rPr>
                <w:ins w:id="25736" w:author="Fegie" w:date="2021-05-02T00:10:00Z"/>
                <w:rFonts w:ascii="標楷體" w:eastAsia="標楷體" w:hAnsi="標楷體"/>
              </w:rPr>
            </w:pPr>
            <w:ins w:id="25737" w:author="Fegie" w:date="2021-05-02T14:42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738" w:author="Fegie" w:date="2021-05-02T14:45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5FADD1" w14:textId="4AAAC2E5" w:rsidR="008E2E00" w:rsidRDefault="008E2E00" w:rsidP="008E2E00">
            <w:pPr>
              <w:rPr>
                <w:ins w:id="25739" w:author="Fegie" w:date="2021-05-02T14:43:00Z"/>
                <w:rFonts w:ascii="標楷體" w:eastAsia="標楷體" w:hAnsi="標楷體"/>
              </w:rPr>
            </w:pPr>
            <w:ins w:id="25740" w:author="Fegie" w:date="2021-05-02T14:43:00Z">
              <w:r>
                <w:rPr>
                  <w:rFonts w:ascii="標楷體" w:eastAsia="標楷體" w:hAnsi="標楷體" w:hint="eastAsia"/>
                </w:rPr>
                <w:t>1.「新增」時，可以輸入</w:t>
              </w:r>
            </w:ins>
          </w:p>
          <w:p w14:paraId="3D9C0810" w14:textId="77777777" w:rsidR="008E2E00" w:rsidRDefault="008E2E00" w:rsidP="008E2E00">
            <w:pPr>
              <w:ind w:left="226" w:hangingChars="94" w:hanging="226"/>
              <w:rPr>
                <w:ins w:id="25741" w:author="Fegie" w:date="2021-05-02T14:43:00Z"/>
                <w:rFonts w:ascii="標楷體" w:eastAsia="標楷體" w:hAnsi="標楷體"/>
              </w:rPr>
            </w:pPr>
            <w:ins w:id="25742" w:author="Fegie" w:date="2021-05-02T14:43:00Z">
              <w:r>
                <w:rPr>
                  <w:rFonts w:ascii="標楷體" w:eastAsia="標楷體" w:hAnsi="標楷體" w:hint="eastAsia"/>
                </w:rPr>
                <w:lastRenderedPageBreak/>
                <w:t>2.其他功能時，自動顯示原值，不可修改</w:t>
              </w:r>
            </w:ins>
          </w:p>
          <w:p w14:paraId="66370383" w14:textId="3D902F96" w:rsidR="008E2E00" w:rsidRDefault="008E2E00" w:rsidP="008E2E00">
            <w:pPr>
              <w:rPr>
                <w:ins w:id="25743" w:author="Fegie" w:date="2021-05-02T00:10:00Z"/>
                <w:rFonts w:ascii="標楷體" w:eastAsia="標楷體" w:hAnsi="標楷體"/>
              </w:rPr>
            </w:pPr>
            <w:ins w:id="25744" w:author="Fegie" w:date="2021-05-02T14:43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/>
                </w:rPr>
                <w:t>CustNotice</w:t>
              </w:r>
              <w:r>
                <w:rPr>
                  <w:rFonts w:ascii="標楷體" w:eastAsia="標楷體" w:hAnsi="標楷體" w:hint="eastAsia"/>
                </w:rPr>
                <w:t>.Fa</w:t>
              </w:r>
              <w:r>
                <w:rPr>
                  <w:rFonts w:ascii="標楷體" w:eastAsia="標楷體" w:hAnsi="標楷體"/>
                </w:rPr>
                <w:t>cmNo</w:t>
              </w:r>
            </w:ins>
          </w:p>
        </w:tc>
      </w:tr>
      <w:tr w:rsidR="008E2E00" w14:paraId="45F42C2B" w14:textId="77777777" w:rsidTr="007B431B">
        <w:trPr>
          <w:trHeight w:val="291"/>
          <w:jc w:val="center"/>
          <w:ins w:id="25745" w:author="Fegie" w:date="2021-05-02T00:10:00Z"/>
          <w:trPrChange w:id="25746" w:author="Fegie" w:date="2021-05-02T14:45:00Z">
            <w:trPr>
              <w:trHeight w:val="291"/>
              <w:jc w:val="center"/>
            </w:trPr>
          </w:trPrChange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5747" w:author="Fegie" w:date="2021-05-02T14:45:00Z">
              <w:tcPr>
                <w:tcW w:w="57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515864D" w14:textId="77777777" w:rsidR="008E2E00" w:rsidRDefault="008E2E00" w:rsidP="008E2E00">
            <w:pPr>
              <w:rPr>
                <w:ins w:id="25748" w:author="Fegie" w:date="2021-05-02T00:10:00Z"/>
                <w:rFonts w:ascii="標楷體" w:eastAsia="標楷體" w:hAnsi="標楷體"/>
              </w:rPr>
            </w:pPr>
            <w:ins w:id="25749" w:author="Fegie" w:date="2021-05-02T00:10:00Z">
              <w:r>
                <w:rPr>
                  <w:rFonts w:ascii="標楷體" w:eastAsia="標楷體" w:hAnsi="標楷體" w:hint="eastAsia"/>
                </w:rPr>
                <w:lastRenderedPageBreak/>
                <w:t>4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750" w:author="Fegie" w:date="2021-05-02T14:45:00Z">
              <w:tcPr>
                <w:tcW w:w="13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CE2898" w14:textId="672AA950" w:rsidR="008E2E00" w:rsidRDefault="008E2E00" w:rsidP="008E2E00">
            <w:pPr>
              <w:rPr>
                <w:ins w:id="25751" w:author="Fegie" w:date="2021-05-02T00:10:00Z"/>
                <w:rFonts w:ascii="標楷體" w:eastAsia="標楷體" w:hAnsi="標楷體"/>
              </w:rPr>
            </w:pPr>
            <w:ins w:id="25752" w:author="Fegie" w:date="2021-05-02T14:41:00Z">
              <w:r>
                <w:rPr>
                  <w:rFonts w:ascii="標楷體" w:eastAsia="標楷體" w:hAnsi="標楷體" w:hint="eastAsia"/>
                </w:rPr>
                <w:t>申請日期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753" w:author="Fegie" w:date="2021-05-02T14:45:00Z">
              <w:tcPr>
                <w:tcW w:w="129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0F802EB" w14:textId="6CA610C8" w:rsidR="008E2E00" w:rsidRDefault="008E2E00" w:rsidP="008E2E00">
            <w:pPr>
              <w:rPr>
                <w:ins w:id="25754" w:author="Fegie" w:date="2021-05-02T00:10:00Z"/>
                <w:rFonts w:ascii="標楷體" w:eastAsia="標楷體" w:hAnsi="標楷體"/>
              </w:rPr>
            </w:pPr>
            <w:ins w:id="25755" w:author="Fegie" w:date="2021-05-02T14:41:00Z">
              <w:del w:id="25756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  <w:ins w:id="25757" w:author="家榮 張" w:date="2021-05-06T18:54:00Z">
              <w:r w:rsidR="00A7651D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758" w:author="Fegie" w:date="2021-05-02T14:45:00Z">
              <w:tcPr>
                <w:tcW w:w="103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594D7F2" w14:textId="4A023F31" w:rsidR="008E2E00" w:rsidRDefault="008E2E00" w:rsidP="008E2E00">
            <w:pPr>
              <w:rPr>
                <w:ins w:id="25759" w:author="Fegie" w:date="2021-05-02T00:10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760" w:author="Fegie" w:date="2021-05-02T14:45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A2D524E" w14:textId="4BD2B2FE" w:rsidR="008E2E00" w:rsidRDefault="008E2E00">
            <w:pPr>
              <w:jc w:val="right"/>
              <w:rPr>
                <w:ins w:id="25761" w:author="Fegie" w:date="2021-05-02T00:10:00Z"/>
                <w:rFonts w:ascii="標楷體" w:eastAsia="標楷體" w:hAnsi="標楷體"/>
              </w:rPr>
              <w:pPrChange w:id="25762" w:author="家榮 張" w:date="2021-05-06T18:28:00Z">
                <w:pPr/>
              </w:pPrChange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763" w:author="Fegie" w:date="2021-05-02T14:45:00Z">
              <w:tcPr>
                <w:tcW w:w="65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BB49AF" w14:textId="67CE2BC5" w:rsidR="008E2E00" w:rsidRDefault="008E2E00" w:rsidP="008E2E00">
            <w:pPr>
              <w:rPr>
                <w:ins w:id="25764" w:author="Fegie" w:date="2021-05-02T00:10:00Z"/>
                <w:rFonts w:ascii="標楷體" w:eastAsia="標楷體" w:hAnsi="標楷體"/>
              </w:rPr>
            </w:pPr>
            <w:ins w:id="25765" w:author="Fegie" w:date="2021-05-02T14:42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5766" w:author="Fegie" w:date="2021-05-02T14:45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7706A61F" w14:textId="182721EE" w:rsidR="008E2E00" w:rsidRDefault="008E2E00" w:rsidP="008E2E00">
            <w:pPr>
              <w:rPr>
                <w:ins w:id="25767" w:author="Fegie" w:date="2021-05-02T00:10:00Z"/>
                <w:rFonts w:ascii="標楷體" w:eastAsia="標楷體" w:hAnsi="標楷體"/>
              </w:rPr>
            </w:pPr>
            <w:ins w:id="25768" w:author="Fegie" w:date="2021-05-02T14:42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5769" w:author="Fegie" w:date="2021-05-02T14:45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EA3FA88" w14:textId="77777777" w:rsidR="008E2E00" w:rsidRDefault="008E2E00" w:rsidP="008E2E00">
            <w:pPr>
              <w:rPr>
                <w:ins w:id="25770" w:author="Fegie" w:date="2021-05-02T14:43:00Z"/>
                <w:rFonts w:ascii="標楷體" w:eastAsia="標楷體" w:hAnsi="標楷體"/>
              </w:rPr>
            </w:pPr>
            <w:ins w:id="25771" w:author="Fegie" w:date="2021-05-02T14:43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</w:p>
          <w:p w14:paraId="23CF1304" w14:textId="33489BE4" w:rsidR="008E2E00" w:rsidRDefault="008E2E00" w:rsidP="008E2E00">
            <w:pPr>
              <w:ind w:left="226" w:hangingChars="94" w:hanging="226"/>
              <w:rPr>
                <w:ins w:id="25772" w:author="Fegie" w:date="2021-05-02T14:43:00Z"/>
                <w:rFonts w:ascii="標楷體" w:eastAsia="標楷體" w:hAnsi="標楷體"/>
              </w:rPr>
            </w:pPr>
            <w:ins w:id="25773" w:author="Fegie" w:date="2021-05-02T14:43:00Z">
              <w:r>
                <w:rPr>
                  <w:rFonts w:ascii="標楷體" w:eastAsia="標楷體" w:hAnsi="標楷體" w:hint="eastAsia"/>
                </w:rPr>
                <w:t>2.其他功能時，自動顯示原值，可以修改</w:t>
              </w:r>
            </w:ins>
          </w:p>
          <w:p w14:paraId="551FF483" w14:textId="494C84BD" w:rsidR="008E2E00" w:rsidRDefault="008E2E00" w:rsidP="008E2E00">
            <w:pPr>
              <w:rPr>
                <w:ins w:id="25774" w:author="Fegie" w:date="2021-05-02T00:10:00Z"/>
                <w:rFonts w:ascii="標楷體" w:eastAsia="標楷體" w:hAnsi="標楷體"/>
              </w:rPr>
            </w:pPr>
            <w:ins w:id="25775" w:author="Fegie" w:date="2021-05-02T14:43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/>
                </w:rPr>
                <w:t>CustNotice</w:t>
              </w:r>
              <w:r>
                <w:rPr>
                  <w:rFonts w:ascii="標楷體" w:eastAsia="標楷體" w:hAnsi="標楷體" w:hint="eastAsia"/>
                </w:rPr>
                <w:t>.A</w:t>
              </w:r>
              <w:r>
                <w:rPr>
                  <w:rFonts w:ascii="標楷體" w:eastAsia="標楷體" w:hAnsi="標楷體"/>
                </w:rPr>
                <w:t>pplyDate</w:t>
              </w:r>
            </w:ins>
          </w:p>
        </w:tc>
      </w:tr>
      <w:tr w:rsidR="00AC5033" w14:paraId="7D762554" w14:textId="77777777" w:rsidTr="007B431B">
        <w:trPr>
          <w:trHeight w:val="291"/>
          <w:jc w:val="center"/>
          <w:ins w:id="25776" w:author="st1" w:date="2021-05-06T18:24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C8732" w14:textId="77777777" w:rsidR="00AC5033" w:rsidRDefault="00AC5033" w:rsidP="008E2E00">
            <w:pPr>
              <w:rPr>
                <w:ins w:id="25777" w:author="st1" w:date="2021-05-06T18:24:00Z"/>
                <w:rFonts w:ascii="標楷體" w:eastAsia="標楷體" w:hAnsi="標楷體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B5969" w14:textId="56BFC977" w:rsidR="00AC5033" w:rsidRDefault="00510B62" w:rsidP="008E2E00">
            <w:pPr>
              <w:rPr>
                <w:ins w:id="25778" w:author="st1" w:date="2021-05-06T18:24:00Z"/>
                <w:rFonts w:ascii="標楷體" w:eastAsia="標楷體" w:hAnsi="標楷體"/>
              </w:rPr>
            </w:pPr>
            <w:ins w:id="25779" w:author="家榮 張" w:date="2021-05-06T18:27:00Z">
              <w:r>
                <w:rPr>
                  <w:rFonts w:ascii="標楷體" w:eastAsia="標楷體" w:hAnsi="標楷體" w:hint="eastAsia"/>
                </w:rPr>
                <w:t>全選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FF96" w14:textId="6CD5EF5B" w:rsidR="00AC5033" w:rsidRDefault="00510B62" w:rsidP="008E2E00">
            <w:pPr>
              <w:rPr>
                <w:ins w:id="25780" w:author="st1" w:date="2021-05-06T18:24:00Z"/>
                <w:rFonts w:ascii="標楷體" w:eastAsia="標楷體" w:hAnsi="標楷體"/>
              </w:rPr>
            </w:pPr>
            <w:ins w:id="25781" w:author="家榮 張" w:date="2021-05-06T18:27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13A8" w14:textId="77777777" w:rsidR="00AC5033" w:rsidRDefault="00AC5033" w:rsidP="008E2E00">
            <w:pPr>
              <w:rPr>
                <w:ins w:id="25782" w:author="st1" w:date="2021-05-06T18:24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9D8AB" w14:textId="77777777" w:rsidR="00AC5033" w:rsidRDefault="00AC5033" w:rsidP="008E2E00">
            <w:pPr>
              <w:rPr>
                <w:ins w:id="25783" w:author="st1" w:date="2021-05-06T18:24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9DA48" w14:textId="77777777" w:rsidR="00AC5033" w:rsidRDefault="00AC5033" w:rsidP="008E2E00">
            <w:pPr>
              <w:rPr>
                <w:ins w:id="25784" w:author="st1" w:date="2021-05-06T18:24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7E4E8" w14:textId="77777777" w:rsidR="00AC5033" w:rsidRDefault="00AC5033" w:rsidP="008E2E00">
            <w:pPr>
              <w:rPr>
                <w:ins w:id="25785" w:author="st1" w:date="2021-05-06T18:24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E644" w14:textId="5170D093" w:rsidR="00510B62" w:rsidRPr="00510B62" w:rsidRDefault="00510B62">
            <w:pPr>
              <w:rPr>
                <w:ins w:id="25786" w:author="家榮 張" w:date="2021-05-06T18:28:00Z"/>
                <w:rFonts w:ascii="標楷體" w:eastAsia="標楷體" w:hAnsi="標楷體"/>
                <w:rPrChange w:id="25787" w:author="家榮 張" w:date="2021-05-06T18:28:00Z">
                  <w:rPr>
                    <w:ins w:id="25788" w:author="家榮 張" w:date="2021-05-06T18:28:00Z"/>
                  </w:rPr>
                </w:rPrChange>
              </w:rPr>
            </w:pPr>
            <w:ins w:id="25789" w:author="家榮 張" w:date="2021-05-06T18:28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5790" w:author="家榮 張" w:date="2021-05-06T18:27:00Z">
              <w:r w:rsidRPr="00510B62">
                <w:rPr>
                  <w:rFonts w:ascii="標楷體" w:eastAsia="標楷體" w:hAnsi="標楷體" w:hint="eastAsia"/>
                  <w:rPrChange w:id="25791" w:author="家榮 張" w:date="2021-05-06T18:28:00Z">
                    <w:rPr>
                      <w:rFonts w:hint="eastAsia"/>
                    </w:rPr>
                  </w:rPrChange>
                </w:rPr>
                <w:t>將全部</w:t>
              </w:r>
            </w:ins>
            <w:ins w:id="25792" w:author="家榮 張" w:date="2021-05-06T18:28:00Z">
              <w:r w:rsidRPr="00510B62">
                <w:rPr>
                  <w:rFonts w:ascii="標楷體" w:eastAsia="標楷體" w:hAnsi="標楷體" w:hint="eastAsia"/>
                  <w:rPrChange w:id="25793" w:author="家榮 張" w:date="2021-05-06T18:28:00Z">
                    <w:rPr>
                      <w:rFonts w:hint="eastAsia"/>
                    </w:rPr>
                  </w:rPrChange>
                </w:rPr>
                <w:t>「不設定書面通知書」設</w:t>
              </w:r>
            </w:ins>
          </w:p>
          <w:p w14:paraId="7B656F92" w14:textId="6B608AB0" w:rsidR="00AC5033" w:rsidRPr="00510B62" w:rsidRDefault="00510B62">
            <w:pPr>
              <w:tabs>
                <w:tab w:val="center" w:pos="1740"/>
              </w:tabs>
              <w:rPr>
                <w:ins w:id="25794" w:author="st1" w:date="2021-05-06T18:24:00Z"/>
                <w:rFonts w:ascii="標楷體" w:eastAsia="標楷體" w:hAnsi="標楷體"/>
                <w:rPrChange w:id="25795" w:author="家榮 張" w:date="2021-05-06T18:28:00Z">
                  <w:rPr>
                    <w:ins w:id="25796" w:author="st1" w:date="2021-05-06T18:24:00Z"/>
                  </w:rPr>
                </w:rPrChange>
              </w:rPr>
              <w:pPrChange w:id="25797" w:author="家榮 張" w:date="2021-05-06T18:28:00Z">
                <w:pPr/>
              </w:pPrChange>
            </w:pPr>
            <w:ins w:id="25798" w:author="家榮 張" w:date="2021-05-06T18:28:00Z">
              <w:r w:rsidRPr="00510B62">
                <w:rPr>
                  <w:rFonts w:ascii="標楷體" w:eastAsia="標楷體" w:hAnsi="標楷體"/>
                  <w:rPrChange w:id="25799" w:author="家榮 張" w:date="2021-05-06T18:28:00Z">
                    <w:rPr/>
                  </w:rPrChange>
                </w:rPr>
                <w:t xml:space="preserve">  </w:t>
              </w:r>
              <w:r w:rsidRPr="00510B62">
                <w:rPr>
                  <w:rFonts w:ascii="標楷體" w:eastAsia="標楷體" w:hAnsi="標楷體" w:hint="eastAsia"/>
                  <w:rPrChange w:id="25800" w:author="家榮 張" w:date="2021-05-06T18:28:00Z">
                    <w:rPr>
                      <w:rFonts w:hint="eastAsia"/>
                    </w:rPr>
                  </w:rPrChange>
                </w:rPr>
                <w:t>定為</w:t>
              </w:r>
              <w:r>
                <w:rPr>
                  <w:rFonts w:ascii="標楷體" w:eastAsia="標楷體" w:hAnsi="標楷體" w:hint="eastAsia"/>
                </w:rPr>
                <w:t>「Y」</w:t>
              </w:r>
            </w:ins>
          </w:p>
        </w:tc>
      </w:tr>
      <w:tr w:rsidR="008E2E00" w14:paraId="032AC636" w14:textId="77777777" w:rsidTr="007B431B">
        <w:trPr>
          <w:trHeight w:val="291"/>
          <w:jc w:val="center"/>
          <w:ins w:id="25801" w:author="Fegie" w:date="2021-05-02T00:10:00Z"/>
          <w:trPrChange w:id="25802" w:author="Fegie" w:date="2021-05-02T14:45:00Z">
            <w:trPr>
              <w:trHeight w:val="291"/>
              <w:jc w:val="center"/>
            </w:trPr>
          </w:trPrChange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5803" w:author="Fegie" w:date="2021-05-02T14:45:00Z">
              <w:tcPr>
                <w:tcW w:w="57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434F3AA6" w14:textId="77777777" w:rsidR="008E2E00" w:rsidRDefault="008E2E00" w:rsidP="008E2E00">
            <w:pPr>
              <w:rPr>
                <w:ins w:id="25804" w:author="Fegie" w:date="2021-05-02T00:10:00Z"/>
                <w:rFonts w:ascii="標楷體" w:eastAsia="標楷體" w:hAnsi="標楷體"/>
              </w:rPr>
            </w:pPr>
            <w:ins w:id="25805" w:author="Fegie" w:date="2021-05-02T00:10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806" w:author="Fegie" w:date="2021-05-02T14:45:00Z">
              <w:tcPr>
                <w:tcW w:w="13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89C1A7" w14:textId="259F2B4F" w:rsidR="008E2E00" w:rsidRDefault="008E2E00" w:rsidP="008E2E00">
            <w:pPr>
              <w:rPr>
                <w:ins w:id="25807" w:author="Fegie" w:date="2021-05-02T00:10:00Z"/>
                <w:rFonts w:ascii="標楷體" w:eastAsia="標楷體" w:hAnsi="標楷體"/>
              </w:rPr>
            </w:pPr>
            <w:ins w:id="25808" w:author="Fegie" w:date="2021-05-02T14:44:00Z">
              <w:r>
                <w:rPr>
                  <w:rFonts w:ascii="標楷體" w:eastAsia="標楷體" w:hAnsi="標楷體" w:hint="eastAsia"/>
                </w:rPr>
                <w:t>不寄送書面通知書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809" w:author="Fegie" w:date="2021-05-02T14:45:00Z">
              <w:tcPr>
                <w:tcW w:w="129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CD70B38" w14:textId="4BB3CAEE" w:rsidR="008E2E00" w:rsidRDefault="008E2E00" w:rsidP="008E2E00">
            <w:pPr>
              <w:rPr>
                <w:ins w:id="25810" w:author="Fegie" w:date="2021-05-02T00:10:00Z"/>
                <w:rFonts w:ascii="標楷體" w:eastAsia="標楷體" w:hAnsi="標楷體"/>
              </w:rPr>
            </w:pPr>
            <w:ins w:id="25811" w:author="Fegie" w:date="2021-05-02T14:44:00Z">
              <w:del w:id="25812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X(01)</w:delText>
                </w:r>
              </w:del>
            </w:ins>
            <w:ins w:id="25813" w:author="家榮 張" w:date="2021-05-06T18:54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814" w:author="Fegie" w:date="2021-05-02T14:45:00Z">
              <w:tcPr>
                <w:tcW w:w="103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0D63E3B" w14:textId="533F158A" w:rsidR="008E2E00" w:rsidRDefault="008E2E00" w:rsidP="008E2E00">
            <w:pPr>
              <w:rPr>
                <w:ins w:id="25815" w:author="Fegie" w:date="2021-05-02T00:10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816" w:author="Fegie" w:date="2021-05-02T14:45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61E43EF" w14:textId="0B1DDCC7" w:rsidR="00343B64" w:rsidRDefault="00343B64" w:rsidP="008E2E00">
            <w:pPr>
              <w:rPr>
                <w:ins w:id="25817" w:author="Fegie" w:date="2021-05-02T00:10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818" w:author="Fegie" w:date="2021-05-02T14:45:00Z">
              <w:tcPr>
                <w:tcW w:w="65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2211440" w14:textId="77777777" w:rsidR="008E2E00" w:rsidRDefault="008E2E00" w:rsidP="008E2E00">
            <w:pPr>
              <w:rPr>
                <w:ins w:id="25819" w:author="Fegie" w:date="2021-05-02T00:1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5820" w:author="Fegie" w:date="2021-05-02T14:45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A12885C" w14:textId="4E6CEFE6" w:rsidR="008E2E00" w:rsidRDefault="008E2E00" w:rsidP="008E2E00">
            <w:pPr>
              <w:rPr>
                <w:ins w:id="25821" w:author="Fegie" w:date="2021-05-02T00:10:00Z"/>
                <w:rFonts w:ascii="標楷體" w:eastAsia="標楷體" w:hAnsi="標楷體"/>
              </w:rPr>
            </w:pPr>
            <w:ins w:id="25822" w:author="Fegie" w:date="2021-05-02T14:45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5823" w:author="Fegie" w:date="2021-05-02T14:45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2AFF9003" w14:textId="77777777" w:rsidR="00A7651D" w:rsidRDefault="008E2E00" w:rsidP="008E2E00">
            <w:pPr>
              <w:rPr>
                <w:ins w:id="25824" w:author="家榮 張" w:date="2021-05-06T18:55:00Z"/>
                <w:rFonts w:ascii="標楷體" w:eastAsia="標楷體" w:hAnsi="標楷體"/>
              </w:rPr>
            </w:pPr>
            <w:ins w:id="25825" w:author="Fegie" w:date="2021-05-02T14:45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  <w:ins w:id="25826" w:author="Fegie" w:date="2021-05-04T16:42:00Z">
              <w:r>
                <w:rPr>
                  <w:rFonts w:ascii="標楷體" w:eastAsia="標楷體" w:hAnsi="標楷體" w:hint="eastAsia"/>
                </w:rPr>
                <w:t>，限輸</w:t>
              </w:r>
            </w:ins>
          </w:p>
          <w:p w14:paraId="4FB102CB" w14:textId="37C8BCCB" w:rsidR="008E2E00" w:rsidDel="00A7651D" w:rsidRDefault="00A7651D" w:rsidP="008E2E00">
            <w:pPr>
              <w:rPr>
                <w:ins w:id="25827" w:author="Fegie" w:date="2021-05-04T16:42:00Z"/>
                <w:del w:id="25828" w:author="家榮 張" w:date="2021-05-06T18:54:00Z"/>
                <w:rFonts w:ascii="標楷體" w:eastAsia="標楷體" w:hAnsi="標楷體"/>
              </w:rPr>
            </w:pPr>
            <w:ins w:id="25829" w:author="家榮 張" w:date="2021-05-06T18:55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25830" w:author="Fegie" w:date="2021-05-04T16:42:00Z">
              <w:r w:rsidR="008E2E00">
                <w:rPr>
                  <w:rFonts w:ascii="標楷體" w:eastAsia="標楷體" w:hAnsi="標楷體" w:hint="eastAsia"/>
                </w:rPr>
                <w:t>入</w:t>
              </w:r>
            </w:ins>
          </w:p>
          <w:p w14:paraId="419E139A" w14:textId="4455C2C2" w:rsidR="008E2E00" w:rsidRDefault="008E2E00" w:rsidP="008E2E00">
            <w:pPr>
              <w:rPr>
                <w:ins w:id="25831" w:author="Fegie" w:date="2021-05-02T14:45:00Z"/>
                <w:rFonts w:ascii="標楷體" w:eastAsia="標楷體" w:hAnsi="標楷體"/>
              </w:rPr>
            </w:pPr>
            <w:ins w:id="25832" w:author="Fegie" w:date="2021-05-04T16:42:00Z">
              <w:del w:id="25833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 xml:space="preserve">  </w:delText>
                </w:r>
              </w:del>
              <w:r>
                <w:rPr>
                  <w:rFonts w:ascii="標楷體" w:eastAsia="標楷體" w:hAnsi="標楷體" w:hint="eastAsia"/>
                </w:rPr>
                <w:t>Y或</w:t>
              </w:r>
            </w:ins>
            <w:ins w:id="25834" w:author="張家榮" w:date="2021-05-06T11:46:00Z">
              <w:r w:rsidR="00E55F94">
                <w:rPr>
                  <w:rFonts w:ascii="標楷體" w:eastAsia="標楷體" w:hAnsi="標楷體" w:hint="eastAsia"/>
                </w:rPr>
                <w:t>空白</w:t>
              </w:r>
            </w:ins>
            <w:ins w:id="25835" w:author="Fegie" w:date="2021-05-04T16:42:00Z">
              <w:del w:id="25836" w:author="張家榮" w:date="2021-05-06T11:46:00Z">
                <w:r w:rsidDel="00E55F94">
                  <w:rPr>
                    <w:rFonts w:ascii="標楷體" w:eastAsia="標楷體" w:hAnsi="標楷體" w:hint="eastAsia"/>
                  </w:rPr>
                  <w:delText>N</w:delText>
                </w:r>
              </w:del>
            </w:ins>
          </w:p>
          <w:p w14:paraId="54C50042" w14:textId="77777777" w:rsidR="008E2E00" w:rsidRDefault="008E2E00" w:rsidP="008E2E00">
            <w:pPr>
              <w:ind w:left="226" w:hangingChars="94" w:hanging="226"/>
              <w:rPr>
                <w:ins w:id="25837" w:author="Fegie" w:date="2021-05-02T14:45:00Z"/>
                <w:rFonts w:ascii="標楷體" w:eastAsia="標楷體" w:hAnsi="標楷體"/>
              </w:rPr>
            </w:pPr>
            <w:ins w:id="25838" w:author="Fegie" w:date="2021-05-02T14:45:00Z">
              <w:r>
                <w:rPr>
                  <w:rFonts w:ascii="標楷體" w:eastAsia="標楷體" w:hAnsi="標楷體" w:hint="eastAsia"/>
                </w:rPr>
                <w:t>2.其他功能時，自動顯示原值，可以修改</w:t>
              </w:r>
            </w:ins>
          </w:p>
          <w:p w14:paraId="5405F23C" w14:textId="44F064A1" w:rsidR="008E2E00" w:rsidRDefault="008E2E00" w:rsidP="008E2E00">
            <w:pPr>
              <w:rPr>
                <w:ins w:id="25839" w:author="Fegie" w:date="2021-05-02T00:10:00Z"/>
                <w:rFonts w:ascii="標楷體" w:eastAsia="標楷體" w:hAnsi="標楷體"/>
              </w:rPr>
            </w:pPr>
            <w:ins w:id="25840" w:author="Fegie" w:date="2021-05-02T14:45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/>
                </w:rPr>
                <w:t>CustNotice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PaperNotice</w:t>
              </w:r>
            </w:ins>
          </w:p>
        </w:tc>
      </w:tr>
      <w:tr w:rsidR="00510B62" w14:paraId="05F37D93" w14:textId="77777777" w:rsidTr="007B431B">
        <w:trPr>
          <w:trHeight w:val="291"/>
          <w:jc w:val="center"/>
          <w:ins w:id="25841" w:author="家榮 張" w:date="2021-05-06T18:28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1EC99" w14:textId="77777777" w:rsidR="00510B62" w:rsidRDefault="00510B62" w:rsidP="00510B62">
            <w:pPr>
              <w:rPr>
                <w:ins w:id="25842" w:author="家榮 張" w:date="2021-05-06T18:28:00Z"/>
                <w:rFonts w:ascii="標楷體" w:eastAsia="標楷體" w:hAnsi="標楷體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E957A" w14:textId="3A5FCFB3" w:rsidR="00510B62" w:rsidRDefault="00510B62" w:rsidP="00510B62">
            <w:pPr>
              <w:rPr>
                <w:ins w:id="25843" w:author="家榮 張" w:date="2021-05-06T18:28:00Z"/>
                <w:rFonts w:ascii="標楷體" w:eastAsia="標楷體" w:hAnsi="標楷體"/>
              </w:rPr>
            </w:pPr>
            <w:ins w:id="25844" w:author="家榮 張" w:date="2021-05-06T18:28:00Z">
              <w:r>
                <w:rPr>
                  <w:rFonts w:ascii="標楷體" w:eastAsia="標楷體" w:hAnsi="標楷體" w:hint="eastAsia"/>
                </w:rPr>
                <w:t>全選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958BE" w14:textId="08AFDE4C" w:rsidR="00510B62" w:rsidRDefault="00510B62" w:rsidP="00510B62">
            <w:pPr>
              <w:rPr>
                <w:ins w:id="25845" w:author="家榮 張" w:date="2021-05-06T18:28:00Z"/>
                <w:rFonts w:ascii="標楷體" w:eastAsia="標楷體" w:hAnsi="標楷體"/>
              </w:rPr>
            </w:pPr>
            <w:ins w:id="25846" w:author="家榮 張" w:date="2021-05-06T18:28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E2865" w14:textId="77777777" w:rsidR="00510B62" w:rsidRDefault="00510B62" w:rsidP="00510B62">
            <w:pPr>
              <w:rPr>
                <w:ins w:id="25847" w:author="家榮 張" w:date="2021-05-06T18:28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8D73" w14:textId="77777777" w:rsidR="00510B62" w:rsidRDefault="00510B62" w:rsidP="00510B62">
            <w:pPr>
              <w:rPr>
                <w:ins w:id="25848" w:author="家榮 張" w:date="2021-05-06T18:28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F4612" w14:textId="77777777" w:rsidR="00510B62" w:rsidRDefault="00510B62" w:rsidP="00510B62">
            <w:pPr>
              <w:rPr>
                <w:ins w:id="25849" w:author="家榮 張" w:date="2021-05-06T18:28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023D1" w14:textId="77777777" w:rsidR="00510B62" w:rsidRDefault="00510B62" w:rsidP="00510B62">
            <w:pPr>
              <w:rPr>
                <w:ins w:id="25850" w:author="家榮 張" w:date="2021-05-06T18:28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FBC09" w14:textId="75838692" w:rsidR="00510B62" w:rsidRPr="00E41EF6" w:rsidRDefault="00510B62" w:rsidP="00510B62">
            <w:pPr>
              <w:rPr>
                <w:ins w:id="25851" w:author="家榮 張" w:date="2021-05-06T18:28:00Z"/>
                <w:rFonts w:ascii="標楷體" w:eastAsia="標楷體" w:hAnsi="標楷體"/>
              </w:rPr>
            </w:pPr>
            <w:ins w:id="25852" w:author="家榮 張" w:date="2021-05-06T18:28:00Z">
              <w:r>
                <w:rPr>
                  <w:rFonts w:ascii="標楷體" w:eastAsia="標楷體" w:hAnsi="標楷體" w:hint="eastAsia"/>
                </w:rPr>
                <w:t>1.</w:t>
              </w:r>
              <w:r w:rsidRPr="00E41EF6">
                <w:rPr>
                  <w:rFonts w:ascii="標楷體" w:eastAsia="標楷體" w:hAnsi="標楷體" w:hint="eastAsia"/>
                </w:rPr>
                <w:t>將全部「不</w:t>
              </w:r>
            </w:ins>
            <w:ins w:id="25853" w:author="家榮 張" w:date="2021-05-06T18:29:00Z">
              <w:r>
                <w:rPr>
                  <w:rFonts w:ascii="標楷體" w:eastAsia="標楷體" w:hAnsi="標楷體" w:hint="eastAsia"/>
                </w:rPr>
                <w:t>發送簡訊</w:t>
              </w:r>
            </w:ins>
            <w:ins w:id="25854" w:author="家榮 張" w:date="2021-05-06T18:28:00Z">
              <w:r w:rsidRPr="00E41EF6">
                <w:rPr>
                  <w:rFonts w:ascii="標楷體" w:eastAsia="標楷體" w:hAnsi="標楷體" w:hint="eastAsia"/>
                </w:rPr>
                <w:t>」設</w:t>
              </w:r>
            </w:ins>
          </w:p>
          <w:p w14:paraId="497AC565" w14:textId="510D8879" w:rsidR="00510B62" w:rsidRDefault="00510B62" w:rsidP="00510B62">
            <w:pPr>
              <w:rPr>
                <w:ins w:id="25855" w:author="家榮 張" w:date="2021-05-06T18:28:00Z"/>
                <w:rFonts w:ascii="標楷體" w:eastAsia="標楷體" w:hAnsi="標楷體"/>
              </w:rPr>
            </w:pPr>
            <w:ins w:id="25856" w:author="家榮 張" w:date="2021-05-06T18:28:00Z">
              <w:r w:rsidRPr="00E41EF6">
                <w:rPr>
                  <w:rFonts w:ascii="標楷體" w:eastAsia="標楷體" w:hAnsi="標楷體" w:hint="eastAsia"/>
                </w:rPr>
                <w:t xml:space="preserve">  定為</w:t>
              </w:r>
              <w:r>
                <w:rPr>
                  <w:rFonts w:ascii="標楷體" w:eastAsia="標楷體" w:hAnsi="標楷體" w:hint="eastAsia"/>
                </w:rPr>
                <w:t>「Y」</w:t>
              </w:r>
            </w:ins>
          </w:p>
        </w:tc>
      </w:tr>
      <w:tr w:rsidR="00510B62" w14:paraId="197AD1B0" w14:textId="77777777" w:rsidTr="007B431B">
        <w:trPr>
          <w:trHeight w:val="291"/>
          <w:jc w:val="center"/>
          <w:ins w:id="25857" w:author="Fegie" w:date="2021-05-02T00:10:00Z"/>
          <w:trPrChange w:id="25858" w:author="Fegie" w:date="2021-05-02T14:45:00Z">
            <w:trPr>
              <w:trHeight w:val="291"/>
              <w:jc w:val="center"/>
            </w:trPr>
          </w:trPrChange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5859" w:author="Fegie" w:date="2021-05-02T14:45:00Z">
              <w:tcPr>
                <w:tcW w:w="57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B02B400" w14:textId="77777777" w:rsidR="00510B62" w:rsidRDefault="00510B62" w:rsidP="00510B62">
            <w:pPr>
              <w:rPr>
                <w:ins w:id="25860" w:author="Fegie" w:date="2021-05-02T00:10:00Z"/>
                <w:rFonts w:ascii="標楷體" w:eastAsia="標楷體" w:hAnsi="標楷體"/>
              </w:rPr>
            </w:pPr>
            <w:ins w:id="25861" w:author="Fegie" w:date="2021-05-02T00:10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862" w:author="Fegie" w:date="2021-05-02T14:45:00Z">
              <w:tcPr>
                <w:tcW w:w="13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C02830" w14:textId="164D80C0" w:rsidR="00510B62" w:rsidRDefault="00510B62" w:rsidP="00510B62">
            <w:pPr>
              <w:rPr>
                <w:ins w:id="25863" w:author="Fegie" w:date="2021-05-02T00:10:00Z"/>
                <w:rFonts w:ascii="標楷體" w:eastAsia="標楷體" w:hAnsi="標楷體"/>
              </w:rPr>
            </w:pPr>
            <w:ins w:id="25864" w:author="Fegie" w:date="2021-05-02T14:44:00Z">
              <w:r>
                <w:rPr>
                  <w:rFonts w:ascii="標楷體" w:eastAsia="標楷體" w:hAnsi="標楷體" w:hint="eastAsia"/>
                </w:rPr>
                <w:t>不發送簡訊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865" w:author="Fegie" w:date="2021-05-02T14:45:00Z">
              <w:tcPr>
                <w:tcW w:w="129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3D28F28" w14:textId="0BDA26A2" w:rsidR="00510B62" w:rsidRDefault="00510B62" w:rsidP="00510B62">
            <w:pPr>
              <w:rPr>
                <w:ins w:id="25866" w:author="Fegie" w:date="2021-05-02T00:10:00Z"/>
                <w:rFonts w:ascii="標楷體" w:eastAsia="標楷體" w:hAnsi="標楷體"/>
              </w:rPr>
            </w:pPr>
            <w:ins w:id="25867" w:author="Fegie" w:date="2021-05-02T14:44:00Z">
              <w:del w:id="25868" w:author="家榮 張" w:date="2021-05-06T18:54:00Z">
                <w:r w:rsidDel="00A7651D">
                  <w:rPr>
                    <w:rFonts w:ascii="標楷體" w:eastAsia="標楷體" w:hAnsi="標楷體" w:hint="eastAsia"/>
                  </w:rPr>
                  <w:delText>X(01)</w:delText>
                </w:r>
              </w:del>
            </w:ins>
            <w:ins w:id="25869" w:author="家榮 張" w:date="2021-05-06T18:54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870" w:author="Fegie" w:date="2021-05-02T14:45:00Z">
              <w:tcPr>
                <w:tcW w:w="103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CAC394" w14:textId="362A27B3" w:rsidR="00510B62" w:rsidRDefault="00510B62" w:rsidP="00510B62">
            <w:pPr>
              <w:rPr>
                <w:ins w:id="25871" w:author="Fegie" w:date="2021-05-02T00:10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872" w:author="Fegie" w:date="2021-05-02T14:45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BDDAA2" w14:textId="04EFA6D0" w:rsidR="00510B62" w:rsidRDefault="00510B62" w:rsidP="00510B62">
            <w:pPr>
              <w:rPr>
                <w:ins w:id="25873" w:author="Fegie" w:date="2021-05-02T00:10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874" w:author="Fegie" w:date="2021-05-02T14:45:00Z">
              <w:tcPr>
                <w:tcW w:w="65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E7958D5" w14:textId="77777777" w:rsidR="00510B62" w:rsidRDefault="00510B62" w:rsidP="00510B62">
            <w:pPr>
              <w:rPr>
                <w:ins w:id="25875" w:author="Fegie" w:date="2021-05-02T00:1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5876" w:author="Fegie" w:date="2021-05-02T14:45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051D75F" w14:textId="411E1BE0" w:rsidR="00510B62" w:rsidRDefault="00510B62" w:rsidP="00510B62">
            <w:pPr>
              <w:rPr>
                <w:ins w:id="25877" w:author="Fegie" w:date="2021-05-02T00:10:00Z"/>
                <w:rFonts w:ascii="標楷體" w:eastAsia="標楷體" w:hAnsi="標楷體"/>
              </w:rPr>
            </w:pPr>
            <w:ins w:id="25878" w:author="Fegie" w:date="2021-05-02T14:45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5879" w:author="Fegie" w:date="2021-05-02T14:45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0352A96B" w14:textId="2DF8B13C" w:rsidR="00510B62" w:rsidRDefault="00510B62" w:rsidP="00510B62">
            <w:pPr>
              <w:rPr>
                <w:ins w:id="25880" w:author="Fegie" w:date="2021-05-04T16:42:00Z"/>
                <w:rFonts w:ascii="標楷體" w:eastAsia="標楷體" w:hAnsi="標楷體"/>
              </w:rPr>
            </w:pPr>
            <w:ins w:id="25881" w:author="Fegie" w:date="2021-05-02T14:45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  <w:ins w:id="25882" w:author="Fegie" w:date="2021-05-04T16:42:00Z">
              <w:r>
                <w:rPr>
                  <w:rFonts w:ascii="標楷體" w:eastAsia="標楷體" w:hAnsi="標楷體" w:hint="eastAsia"/>
                </w:rPr>
                <w:t>，限輸</w:t>
              </w:r>
              <w:del w:id="25883" w:author="家榮 張" w:date="2021-05-06T18:55:00Z">
                <w:r w:rsidDel="00A7651D">
                  <w:rPr>
                    <w:rFonts w:ascii="標楷體" w:eastAsia="標楷體" w:hAnsi="標楷體" w:hint="eastAsia"/>
                  </w:rPr>
                  <w:delText>入</w:delText>
                </w:r>
              </w:del>
            </w:ins>
          </w:p>
          <w:p w14:paraId="1854CEAE" w14:textId="40C4598C" w:rsidR="00510B62" w:rsidRDefault="00510B62" w:rsidP="00510B62">
            <w:pPr>
              <w:rPr>
                <w:ins w:id="25884" w:author="Fegie" w:date="2021-05-02T14:45:00Z"/>
                <w:rFonts w:ascii="標楷體" w:eastAsia="標楷體" w:hAnsi="標楷體"/>
              </w:rPr>
            </w:pPr>
            <w:ins w:id="25885" w:author="Fegie" w:date="2021-05-04T16:42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25886" w:author="家榮 張" w:date="2021-05-06T18:55:00Z">
              <w:r w:rsidR="00A7651D">
                <w:rPr>
                  <w:rFonts w:ascii="標楷體" w:eastAsia="標楷體" w:hAnsi="標楷體" w:hint="eastAsia"/>
                </w:rPr>
                <w:t>入</w:t>
              </w:r>
            </w:ins>
            <w:ins w:id="25887" w:author="Fegie" w:date="2021-05-04T16:42:00Z">
              <w:r>
                <w:rPr>
                  <w:rFonts w:ascii="標楷體" w:eastAsia="標楷體" w:hAnsi="標楷體" w:hint="eastAsia"/>
                </w:rPr>
                <w:t>Y或</w:t>
              </w:r>
              <w:del w:id="25888" w:author="張家榮" w:date="2021-05-06T11:46:00Z">
                <w:r w:rsidDel="00E55F94">
                  <w:rPr>
                    <w:rFonts w:ascii="標楷體" w:eastAsia="標楷體" w:hAnsi="標楷體" w:hint="eastAsia"/>
                  </w:rPr>
                  <w:delText>N</w:delText>
                </w:r>
              </w:del>
            </w:ins>
            <w:ins w:id="25889" w:author="張家榮" w:date="2021-05-06T11:46:00Z">
              <w:r>
                <w:rPr>
                  <w:rFonts w:ascii="標楷體" w:eastAsia="標楷體" w:hAnsi="標楷體" w:hint="eastAsia"/>
                </w:rPr>
                <w:t>空白</w:t>
              </w:r>
            </w:ins>
          </w:p>
          <w:p w14:paraId="08899E7D" w14:textId="4A2FD3BE" w:rsidR="00510B62" w:rsidRDefault="00510B62" w:rsidP="00510B62">
            <w:pPr>
              <w:ind w:left="226" w:hangingChars="94" w:hanging="226"/>
              <w:rPr>
                <w:ins w:id="25890" w:author="Fegie" w:date="2021-05-02T14:47:00Z"/>
                <w:rFonts w:ascii="標楷體" w:eastAsia="標楷體" w:hAnsi="標楷體"/>
              </w:rPr>
            </w:pPr>
            <w:ins w:id="25891" w:author="Fegie" w:date="2021-05-02T14:45:00Z">
              <w:r>
                <w:rPr>
                  <w:rFonts w:ascii="標楷體" w:eastAsia="標楷體" w:hAnsi="標楷體" w:hint="eastAsia"/>
                </w:rPr>
                <w:t>2.其他功能時，自動顯示原值，可以修改</w:t>
              </w:r>
            </w:ins>
          </w:p>
          <w:p w14:paraId="27DAEA47" w14:textId="56565863" w:rsidR="00510B62" w:rsidRDefault="00510B62" w:rsidP="00510B62">
            <w:pPr>
              <w:ind w:left="226" w:hangingChars="94" w:hanging="226"/>
              <w:rPr>
                <w:ins w:id="25892" w:author="Fegie" w:date="2021-05-02T14:45:00Z"/>
                <w:rFonts w:ascii="標楷體" w:eastAsia="標楷體" w:hAnsi="標楷體"/>
              </w:rPr>
            </w:pPr>
            <w:ins w:id="25893" w:author="Fegie" w:date="2021-05-02T14:47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若該客戶</w:t>
              </w:r>
            </w:ins>
            <w:ins w:id="25894" w:author="Fegie" w:date="2021-05-02T14:48:00Z">
              <w:r>
                <w:rPr>
                  <w:rFonts w:ascii="標楷體" w:eastAsia="標楷體" w:hAnsi="標楷體" w:hint="eastAsia"/>
                </w:rPr>
                <w:t>尚</w:t>
              </w:r>
            </w:ins>
            <w:ins w:id="25895" w:author="Fegie" w:date="2021-05-02T14:47:00Z">
              <w:r>
                <w:rPr>
                  <w:rFonts w:ascii="標楷體" w:eastAsia="標楷體" w:hAnsi="標楷體" w:hint="eastAsia"/>
                </w:rPr>
                <w:t>未設定簡訊號碼</w:t>
              </w:r>
            </w:ins>
            <w:ins w:id="25896" w:author="Fegie" w:date="2021-05-02T14:48:00Z">
              <w:r>
                <w:rPr>
                  <w:rFonts w:ascii="標楷體" w:eastAsia="標楷體" w:hAnsi="標楷體" w:hint="eastAsia"/>
                </w:rPr>
                <w:t>，則限輸入Y</w:t>
              </w:r>
            </w:ins>
          </w:p>
          <w:p w14:paraId="2EC011E2" w14:textId="38FE5E1C" w:rsidR="00510B62" w:rsidRDefault="00510B62" w:rsidP="00510B62">
            <w:pPr>
              <w:rPr>
                <w:ins w:id="25897" w:author="Fegie" w:date="2021-05-02T00:10:00Z"/>
                <w:rFonts w:ascii="標楷體" w:eastAsia="標楷體" w:hAnsi="標楷體"/>
              </w:rPr>
            </w:pPr>
            <w:ins w:id="25898" w:author="Fegie" w:date="2021-05-02T14:48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25899" w:author="Fegie" w:date="2021-05-02T14:45:00Z"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CustNotice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MsgNotice</w:t>
              </w:r>
            </w:ins>
          </w:p>
        </w:tc>
      </w:tr>
      <w:tr w:rsidR="00510B62" w14:paraId="21426E59" w14:textId="77777777" w:rsidTr="007B431B">
        <w:trPr>
          <w:trHeight w:val="291"/>
          <w:jc w:val="center"/>
          <w:ins w:id="25900" w:author="家榮 張" w:date="2021-05-06T18:29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88AF" w14:textId="77777777" w:rsidR="00510B62" w:rsidRDefault="00510B62" w:rsidP="00510B62">
            <w:pPr>
              <w:rPr>
                <w:ins w:id="25901" w:author="家榮 張" w:date="2021-05-06T18:29:00Z"/>
                <w:rFonts w:ascii="標楷體" w:eastAsia="標楷體" w:hAnsi="標楷體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D9D6E" w14:textId="322AEA54" w:rsidR="00510B62" w:rsidRDefault="00510B62" w:rsidP="00510B62">
            <w:pPr>
              <w:rPr>
                <w:ins w:id="25902" w:author="家榮 張" w:date="2021-05-06T18:29:00Z"/>
                <w:rFonts w:ascii="標楷體" w:eastAsia="標楷體" w:hAnsi="標楷體"/>
              </w:rPr>
            </w:pPr>
            <w:ins w:id="25903" w:author="家榮 張" w:date="2021-05-06T18:29:00Z">
              <w:r>
                <w:rPr>
                  <w:rFonts w:ascii="標楷體" w:eastAsia="標楷體" w:hAnsi="標楷體" w:hint="eastAsia"/>
                </w:rPr>
                <w:t>全選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D688A" w14:textId="336C743B" w:rsidR="00510B62" w:rsidRDefault="00510B62" w:rsidP="00510B62">
            <w:pPr>
              <w:rPr>
                <w:ins w:id="25904" w:author="家榮 張" w:date="2021-05-06T18:29:00Z"/>
                <w:rFonts w:ascii="標楷體" w:eastAsia="標楷體" w:hAnsi="標楷體"/>
              </w:rPr>
            </w:pPr>
            <w:ins w:id="25905" w:author="家榮 張" w:date="2021-05-06T18:29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05F55" w14:textId="77777777" w:rsidR="00510B62" w:rsidRDefault="00510B62" w:rsidP="00510B62">
            <w:pPr>
              <w:rPr>
                <w:ins w:id="25906" w:author="家榮 張" w:date="2021-05-06T18:29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61A9D" w14:textId="77777777" w:rsidR="00510B62" w:rsidRDefault="00510B62" w:rsidP="00510B62">
            <w:pPr>
              <w:rPr>
                <w:ins w:id="25907" w:author="家榮 張" w:date="2021-05-06T18:29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7F7F7" w14:textId="77777777" w:rsidR="00510B62" w:rsidRDefault="00510B62" w:rsidP="00510B62">
            <w:pPr>
              <w:rPr>
                <w:ins w:id="25908" w:author="家榮 張" w:date="2021-05-06T18:29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08D08" w14:textId="77777777" w:rsidR="00510B62" w:rsidRDefault="00510B62" w:rsidP="00510B62">
            <w:pPr>
              <w:rPr>
                <w:ins w:id="25909" w:author="家榮 張" w:date="2021-05-06T18:29:00Z"/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C6FF" w14:textId="6570E82C" w:rsidR="00510B62" w:rsidRPr="00E41EF6" w:rsidRDefault="00510B62" w:rsidP="00510B62">
            <w:pPr>
              <w:rPr>
                <w:ins w:id="25910" w:author="家榮 張" w:date="2021-05-06T18:29:00Z"/>
                <w:rFonts w:ascii="標楷體" w:eastAsia="標楷體" w:hAnsi="標楷體"/>
              </w:rPr>
            </w:pPr>
            <w:ins w:id="25911" w:author="家榮 張" w:date="2021-05-06T18:29:00Z">
              <w:r>
                <w:rPr>
                  <w:rFonts w:ascii="標楷體" w:eastAsia="標楷體" w:hAnsi="標楷體" w:hint="eastAsia"/>
                </w:rPr>
                <w:t>1.</w:t>
              </w:r>
              <w:r w:rsidRPr="00E41EF6">
                <w:rPr>
                  <w:rFonts w:ascii="標楷體" w:eastAsia="標楷體" w:hAnsi="標楷體" w:hint="eastAsia"/>
                </w:rPr>
                <w:t>將全部「不</w:t>
              </w:r>
              <w:r>
                <w:rPr>
                  <w:rFonts w:ascii="標楷體" w:eastAsia="標楷體" w:hAnsi="標楷體" w:hint="eastAsia"/>
                </w:rPr>
                <w:t>發送E</w:t>
              </w:r>
              <w:r>
                <w:rPr>
                  <w:rFonts w:ascii="標楷體" w:eastAsia="標楷體" w:hAnsi="標楷體"/>
                </w:rPr>
                <w:t>mail</w:t>
              </w:r>
              <w:r w:rsidRPr="00E41EF6">
                <w:rPr>
                  <w:rFonts w:ascii="標楷體" w:eastAsia="標楷體" w:hAnsi="標楷體" w:hint="eastAsia"/>
                </w:rPr>
                <w:t>」設</w:t>
              </w:r>
            </w:ins>
          </w:p>
          <w:p w14:paraId="1CEF3EA1" w14:textId="25E618BD" w:rsidR="00510B62" w:rsidRDefault="00510B62" w:rsidP="00510B62">
            <w:pPr>
              <w:rPr>
                <w:ins w:id="25912" w:author="家榮 張" w:date="2021-05-06T18:29:00Z"/>
                <w:rFonts w:ascii="標楷體" w:eastAsia="標楷體" w:hAnsi="標楷體"/>
              </w:rPr>
            </w:pPr>
            <w:ins w:id="25913" w:author="家榮 張" w:date="2021-05-06T18:29:00Z">
              <w:r w:rsidRPr="00E41EF6">
                <w:rPr>
                  <w:rFonts w:ascii="標楷體" w:eastAsia="標楷體" w:hAnsi="標楷體" w:hint="eastAsia"/>
                </w:rPr>
                <w:t xml:space="preserve">  定為</w:t>
              </w:r>
              <w:r>
                <w:rPr>
                  <w:rFonts w:ascii="標楷體" w:eastAsia="標楷體" w:hAnsi="標楷體" w:hint="eastAsia"/>
                </w:rPr>
                <w:t>「Y」</w:t>
              </w:r>
            </w:ins>
          </w:p>
        </w:tc>
      </w:tr>
      <w:tr w:rsidR="00510B62" w14:paraId="4B84D00B" w14:textId="77777777" w:rsidTr="007B431B">
        <w:trPr>
          <w:trHeight w:val="291"/>
          <w:jc w:val="center"/>
          <w:ins w:id="25914" w:author="Fegie" w:date="2021-05-02T00:10:00Z"/>
          <w:trPrChange w:id="25915" w:author="Fegie" w:date="2021-05-02T14:45:00Z">
            <w:trPr>
              <w:trHeight w:val="291"/>
              <w:jc w:val="center"/>
            </w:trPr>
          </w:trPrChange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5916" w:author="Fegie" w:date="2021-05-02T14:45:00Z">
              <w:tcPr>
                <w:tcW w:w="57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7CB0476" w14:textId="77777777" w:rsidR="00510B62" w:rsidRDefault="00510B62" w:rsidP="00510B62">
            <w:pPr>
              <w:rPr>
                <w:ins w:id="25917" w:author="Fegie" w:date="2021-05-02T00:10:00Z"/>
                <w:rFonts w:ascii="標楷體" w:eastAsia="標楷體" w:hAnsi="標楷體"/>
              </w:rPr>
            </w:pPr>
            <w:ins w:id="25918" w:author="Fegie" w:date="2021-05-02T00:10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919" w:author="Fegie" w:date="2021-05-02T14:45:00Z">
              <w:tcPr>
                <w:tcW w:w="13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76ED32" w14:textId="27ECC571" w:rsidR="00510B62" w:rsidRDefault="00510B62" w:rsidP="00510B62">
            <w:pPr>
              <w:rPr>
                <w:ins w:id="25920" w:author="Fegie" w:date="2021-05-02T00:10:00Z"/>
                <w:rFonts w:ascii="標楷體" w:eastAsia="標楷體" w:hAnsi="標楷體"/>
              </w:rPr>
            </w:pPr>
            <w:ins w:id="25921" w:author="Fegie" w:date="2021-05-02T14:44:00Z">
              <w:r>
                <w:rPr>
                  <w:rFonts w:ascii="標楷體" w:eastAsia="標楷體" w:hAnsi="標楷體" w:hint="eastAsia"/>
                </w:rPr>
                <w:t>不發送Email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922" w:author="Fegie" w:date="2021-05-02T14:45:00Z">
              <w:tcPr>
                <w:tcW w:w="1296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767833" w14:textId="75D35F24" w:rsidR="00510B62" w:rsidRDefault="00510B62" w:rsidP="00510B62">
            <w:pPr>
              <w:rPr>
                <w:ins w:id="25923" w:author="Fegie" w:date="2021-05-02T00:10:00Z"/>
                <w:rFonts w:ascii="標楷體" w:eastAsia="標楷體" w:hAnsi="標楷體"/>
              </w:rPr>
            </w:pPr>
            <w:ins w:id="25924" w:author="Fegie" w:date="2021-05-02T14:44:00Z">
              <w:del w:id="25925" w:author="家榮 張" w:date="2021-05-06T18:55:00Z">
                <w:r w:rsidDel="00A7651D">
                  <w:rPr>
                    <w:rFonts w:ascii="標楷體" w:eastAsia="標楷體" w:hAnsi="標楷體" w:hint="eastAsia"/>
                  </w:rPr>
                  <w:delText>X(01)</w:delText>
                </w:r>
              </w:del>
            </w:ins>
            <w:ins w:id="25926" w:author="家榮 張" w:date="2021-05-06T18:55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927" w:author="Fegie" w:date="2021-05-02T14:45:00Z">
              <w:tcPr>
                <w:tcW w:w="103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EDF89E" w14:textId="0A41CC55" w:rsidR="00510B62" w:rsidRDefault="00510B62" w:rsidP="00510B62">
            <w:pPr>
              <w:rPr>
                <w:ins w:id="25928" w:author="Fegie" w:date="2021-05-02T00:10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929" w:author="Fegie" w:date="2021-05-02T14:45:00Z">
              <w:tcPr>
                <w:tcW w:w="1238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F92196" w14:textId="74CF24B5" w:rsidR="00510B62" w:rsidRDefault="00510B62" w:rsidP="00510B62">
            <w:pPr>
              <w:rPr>
                <w:ins w:id="25930" w:author="st1" w:date="2021-05-06T11:37:00Z"/>
                <w:rFonts w:ascii="標楷體" w:eastAsia="標楷體" w:hAnsi="標楷體"/>
              </w:rPr>
            </w:pPr>
          </w:p>
          <w:p w14:paraId="5267B929" w14:textId="10171123" w:rsidR="00510B62" w:rsidRDefault="00510B62" w:rsidP="00510B62">
            <w:pPr>
              <w:rPr>
                <w:ins w:id="25931" w:author="Fegie" w:date="2021-05-02T00:10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932" w:author="Fegie" w:date="2021-05-02T14:45:00Z">
              <w:tcPr>
                <w:tcW w:w="65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374C15" w14:textId="77777777" w:rsidR="00510B62" w:rsidRDefault="00510B62" w:rsidP="00510B62">
            <w:pPr>
              <w:rPr>
                <w:ins w:id="25933" w:author="Fegie" w:date="2021-05-02T00:10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5934" w:author="Fegie" w:date="2021-05-02T14:45:00Z">
              <w:tcPr>
                <w:tcW w:w="5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146EBAF1" w14:textId="5E0427D6" w:rsidR="00510B62" w:rsidRDefault="00510B62" w:rsidP="00510B62">
            <w:pPr>
              <w:rPr>
                <w:ins w:id="25935" w:author="Fegie" w:date="2021-05-02T00:10:00Z"/>
                <w:rFonts w:ascii="標楷體" w:eastAsia="標楷體" w:hAnsi="標楷體"/>
              </w:rPr>
            </w:pPr>
            <w:ins w:id="25936" w:author="Fegie" w:date="2021-05-02T14:45:00Z">
              <w:r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25937" w:author="Fegie" w:date="2021-05-02T14:45:00Z">
              <w:tcPr>
                <w:tcW w:w="36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</w:tcPrChange>
          </w:tcPr>
          <w:p w14:paraId="6E5259DE" w14:textId="77777777" w:rsidR="00A7651D" w:rsidRDefault="00510B62" w:rsidP="00510B62">
            <w:pPr>
              <w:rPr>
                <w:ins w:id="25938" w:author="家榮 張" w:date="2021-05-06T18:55:00Z"/>
                <w:rFonts w:ascii="標楷體" w:eastAsia="標楷體" w:hAnsi="標楷體"/>
              </w:rPr>
            </w:pPr>
            <w:ins w:id="25939" w:author="Fegie" w:date="2021-05-02T14:45:00Z">
              <w:r>
                <w:rPr>
                  <w:rFonts w:ascii="標楷體" w:eastAsia="標楷體" w:hAnsi="標楷體" w:hint="eastAsia"/>
                </w:rPr>
                <w:t>1.「新增」時，必須輸入</w:t>
              </w:r>
            </w:ins>
            <w:ins w:id="25940" w:author="Fegie" w:date="2021-05-04T16:42:00Z">
              <w:r>
                <w:rPr>
                  <w:rFonts w:ascii="標楷體" w:eastAsia="標楷體" w:hAnsi="標楷體" w:hint="eastAsia"/>
                </w:rPr>
                <w:t>，限輸</w:t>
              </w:r>
            </w:ins>
          </w:p>
          <w:p w14:paraId="1ADCAEF9" w14:textId="194B06D8" w:rsidR="00510B62" w:rsidDel="00A7651D" w:rsidRDefault="00A7651D" w:rsidP="00510B62">
            <w:pPr>
              <w:rPr>
                <w:ins w:id="25941" w:author="Fegie" w:date="2021-05-04T16:42:00Z"/>
                <w:del w:id="25942" w:author="家榮 張" w:date="2021-05-06T18:55:00Z"/>
                <w:rFonts w:ascii="標楷體" w:eastAsia="標楷體" w:hAnsi="標楷體"/>
              </w:rPr>
            </w:pPr>
            <w:ins w:id="25943" w:author="家榮 張" w:date="2021-05-06T18:55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25944" w:author="Fegie" w:date="2021-05-04T16:42:00Z">
              <w:r w:rsidR="00510B62">
                <w:rPr>
                  <w:rFonts w:ascii="標楷體" w:eastAsia="標楷體" w:hAnsi="標楷體" w:hint="eastAsia"/>
                </w:rPr>
                <w:t>入</w:t>
              </w:r>
            </w:ins>
          </w:p>
          <w:p w14:paraId="16DEA163" w14:textId="07A61BB5" w:rsidR="00510B62" w:rsidRDefault="00510B62" w:rsidP="00510B62">
            <w:pPr>
              <w:rPr>
                <w:ins w:id="25945" w:author="Fegie" w:date="2021-05-02T14:45:00Z"/>
                <w:rFonts w:ascii="標楷體" w:eastAsia="標楷體" w:hAnsi="標楷體"/>
              </w:rPr>
            </w:pPr>
            <w:ins w:id="25946" w:author="Fegie" w:date="2021-05-04T16:42:00Z">
              <w:del w:id="25947" w:author="家榮 張" w:date="2021-05-06T18:55:00Z">
                <w:r w:rsidDel="00A7651D">
                  <w:rPr>
                    <w:rFonts w:ascii="標楷體" w:eastAsia="標楷體" w:hAnsi="標楷體" w:hint="eastAsia"/>
                  </w:rPr>
                  <w:delText xml:space="preserve">  </w:delText>
                </w:r>
              </w:del>
              <w:r>
                <w:rPr>
                  <w:rFonts w:ascii="標楷體" w:eastAsia="標楷體" w:hAnsi="標楷體" w:hint="eastAsia"/>
                </w:rPr>
                <w:t>Y或</w:t>
              </w:r>
            </w:ins>
            <w:ins w:id="25948" w:author="張家榮" w:date="2021-05-06T11:46:00Z">
              <w:r>
                <w:rPr>
                  <w:rFonts w:ascii="標楷體" w:eastAsia="標楷體" w:hAnsi="標楷體" w:hint="eastAsia"/>
                </w:rPr>
                <w:t>空白</w:t>
              </w:r>
            </w:ins>
            <w:ins w:id="25949" w:author="Fegie" w:date="2021-05-04T16:42:00Z">
              <w:del w:id="25950" w:author="張家榮" w:date="2021-05-06T11:46:00Z">
                <w:r w:rsidDel="00E55F94">
                  <w:rPr>
                    <w:rFonts w:ascii="標楷體" w:eastAsia="標楷體" w:hAnsi="標楷體" w:hint="eastAsia"/>
                  </w:rPr>
                  <w:delText>N</w:delText>
                </w:r>
              </w:del>
            </w:ins>
          </w:p>
          <w:p w14:paraId="75E1FEA5" w14:textId="49D71EEF" w:rsidR="00510B62" w:rsidRDefault="00510B62" w:rsidP="00510B62">
            <w:pPr>
              <w:ind w:left="226" w:hangingChars="94" w:hanging="226"/>
              <w:rPr>
                <w:ins w:id="25951" w:author="Fegie" w:date="2021-05-02T14:48:00Z"/>
                <w:rFonts w:ascii="標楷體" w:eastAsia="標楷體" w:hAnsi="標楷體"/>
              </w:rPr>
            </w:pPr>
            <w:ins w:id="25952" w:author="Fegie" w:date="2021-05-02T14:45:00Z">
              <w:r>
                <w:rPr>
                  <w:rFonts w:ascii="標楷體" w:eastAsia="標楷體" w:hAnsi="標楷體" w:hint="eastAsia"/>
                </w:rPr>
                <w:t>2.其他功能時，自動顯示原值，可以修改</w:t>
              </w:r>
            </w:ins>
          </w:p>
          <w:p w14:paraId="5CCAA172" w14:textId="5C01CDC6" w:rsidR="00510B62" w:rsidRDefault="00510B62" w:rsidP="00510B62">
            <w:pPr>
              <w:ind w:left="226" w:hangingChars="94" w:hanging="226"/>
              <w:rPr>
                <w:ins w:id="25953" w:author="Fegie" w:date="2021-05-02T14:45:00Z"/>
                <w:rFonts w:ascii="標楷體" w:eastAsia="標楷體" w:hAnsi="標楷體"/>
              </w:rPr>
            </w:pPr>
            <w:ins w:id="25954" w:author="Fegie" w:date="2021-05-02T14:48:00Z">
              <w:r>
                <w:rPr>
                  <w:rFonts w:ascii="標楷體" w:eastAsia="標楷體" w:hAnsi="標楷體" w:hint="eastAsia"/>
                </w:rPr>
                <w:t>3.若該客戶</w:t>
              </w:r>
            </w:ins>
            <w:ins w:id="25955" w:author="Fegie" w:date="2021-05-02T14:49:00Z">
              <w:r>
                <w:rPr>
                  <w:rFonts w:ascii="標楷體" w:eastAsia="標楷體" w:hAnsi="標楷體" w:hint="eastAsia"/>
                </w:rPr>
                <w:t>尚</w:t>
              </w:r>
            </w:ins>
            <w:ins w:id="25956" w:author="Fegie" w:date="2021-05-02T14:48:00Z">
              <w:r>
                <w:rPr>
                  <w:rFonts w:ascii="標楷體" w:eastAsia="標楷體" w:hAnsi="標楷體" w:hint="eastAsia"/>
                </w:rPr>
                <w:t>未設定E</w:t>
              </w:r>
            </w:ins>
            <w:ins w:id="25957" w:author="Fegie" w:date="2021-05-02T14:49:00Z">
              <w:r>
                <w:rPr>
                  <w:rFonts w:ascii="標楷體" w:eastAsia="標楷體" w:hAnsi="標楷體"/>
                </w:rPr>
                <w:t>mail</w:t>
              </w:r>
            </w:ins>
            <w:ins w:id="25958" w:author="Fegie" w:date="2021-05-02T14:48:00Z">
              <w:r>
                <w:rPr>
                  <w:rFonts w:ascii="標楷體" w:eastAsia="標楷體" w:hAnsi="標楷體" w:hint="eastAsia"/>
                </w:rPr>
                <w:t>，則限輸入Y</w:t>
              </w:r>
            </w:ins>
          </w:p>
          <w:p w14:paraId="77066605" w14:textId="639F0C81" w:rsidR="00510B62" w:rsidRDefault="00510B62" w:rsidP="00510B62">
            <w:pPr>
              <w:rPr>
                <w:ins w:id="25959" w:author="Fegie" w:date="2021-05-02T00:10:00Z"/>
                <w:rFonts w:ascii="標楷體" w:eastAsia="標楷體" w:hAnsi="標楷體"/>
              </w:rPr>
            </w:pPr>
            <w:ins w:id="25960" w:author="Fegie" w:date="2021-05-02T14:48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25961" w:author="Fegie" w:date="2021-05-02T14:45:00Z"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/>
                </w:rPr>
                <w:t>CustNotice</w:t>
              </w:r>
              <w:r>
                <w:rPr>
                  <w:rFonts w:ascii="標楷體" w:eastAsia="標楷體" w:hAnsi="標楷體" w:hint="eastAsia"/>
                </w:rPr>
                <w:t>.</w:t>
              </w:r>
            </w:ins>
            <w:ins w:id="25962" w:author="Fegie" w:date="2021-05-02T14:46:00Z">
              <w:r>
                <w:rPr>
                  <w:rFonts w:ascii="標楷體" w:eastAsia="標楷體" w:hAnsi="標楷體"/>
                </w:rPr>
                <w:t>Email</w:t>
              </w:r>
            </w:ins>
            <w:ins w:id="25963" w:author="Fegie" w:date="2021-05-02T14:45:00Z">
              <w:r>
                <w:rPr>
                  <w:rFonts w:ascii="標楷體" w:eastAsia="標楷體" w:hAnsi="標楷體"/>
                </w:rPr>
                <w:t>Notice</w:t>
              </w:r>
            </w:ins>
          </w:p>
        </w:tc>
      </w:tr>
      <w:tr w:rsidR="00510B62" w14:paraId="70B15610" w14:textId="77777777" w:rsidTr="007B431B">
        <w:trPr>
          <w:trHeight w:val="291"/>
          <w:jc w:val="center"/>
          <w:ins w:id="25964" w:author="Fegie" w:date="2021-05-02T14:49:00Z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FB23F" w14:textId="59E14C92" w:rsidR="00510B62" w:rsidRDefault="00510B62" w:rsidP="00510B62">
            <w:pPr>
              <w:rPr>
                <w:ins w:id="25965" w:author="Fegie" w:date="2021-05-02T14:49:00Z"/>
                <w:rFonts w:ascii="標楷體" w:eastAsia="標楷體" w:hAnsi="標楷體"/>
              </w:rPr>
            </w:pPr>
            <w:ins w:id="25966" w:author="Fegie" w:date="2021-05-02T14:49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250F" w14:textId="48D31BD1" w:rsidR="00510B62" w:rsidRDefault="00510B62" w:rsidP="00510B62">
            <w:pPr>
              <w:rPr>
                <w:ins w:id="25967" w:author="Fegie" w:date="2021-05-02T14:49:00Z"/>
                <w:rFonts w:ascii="標楷體" w:eastAsia="標楷體" w:hAnsi="標楷體"/>
              </w:rPr>
            </w:pPr>
            <w:ins w:id="25968" w:author="Fegie" w:date="2021-05-02T14:49:00Z">
              <w:r>
                <w:rPr>
                  <w:rFonts w:ascii="標楷體" w:eastAsia="標楷體" w:hAnsi="標楷體" w:hint="eastAsia"/>
                </w:rPr>
                <w:t>通知書名稱</w:t>
              </w:r>
            </w:ins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861D4" w14:textId="19A04669" w:rsidR="00510B62" w:rsidRDefault="00510B62" w:rsidP="00510B62">
            <w:pPr>
              <w:rPr>
                <w:ins w:id="25969" w:author="Fegie" w:date="2021-05-02T14:49:00Z"/>
                <w:rFonts w:ascii="標楷體" w:eastAsia="標楷體" w:hAnsi="標楷體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D064" w14:textId="77777777" w:rsidR="00510B62" w:rsidRDefault="00510B62" w:rsidP="00510B62">
            <w:pPr>
              <w:rPr>
                <w:ins w:id="25970" w:author="Fegie" w:date="2021-05-02T14:49:00Z"/>
                <w:rFonts w:ascii="標楷體" w:eastAsia="標楷體" w:hAnsi="標楷體"/>
              </w:rPr>
            </w:pPr>
          </w:p>
        </w:tc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06604" w14:textId="77777777" w:rsidR="00510B62" w:rsidRDefault="00510B62" w:rsidP="00510B62">
            <w:pPr>
              <w:rPr>
                <w:ins w:id="25971" w:author="Fegie" w:date="2021-05-02T14:49:00Z"/>
                <w:rFonts w:ascii="標楷體" w:eastAsia="標楷體" w:hAnsi="標楷體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6918E" w14:textId="77777777" w:rsidR="00510B62" w:rsidRDefault="00510B62" w:rsidP="00510B62">
            <w:pPr>
              <w:rPr>
                <w:ins w:id="25972" w:author="Fegie" w:date="2021-05-02T14:49:00Z"/>
                <w:rFonts w:ascii="標楷體" w:eastAsia="標楷體" w:hAnsi="標楷體"/>
              </w:rPr>
            </w:pPr>
          </w:p>
        </w:tc>
        <w:tc>
          <w:tcPr>
            <w:tcW w:w="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AAFDC" w14:textId="492BF9CD" w:rsidR="00510B62" w:rsidRDefault="00510B62" w:rsidP="00510B62">
            <w:pPr>
              <w:rPr>
                <w:ins w:id="25973" w:author="Fegie" w:date="2021-05-02T14:49:00Z"/>
                <w:rFonts w:ascii="標楷體" w:eastAsia="標楷體" w:hAnsi="標楷體"/>
              </w:rPr>
            </w:pPr>
            <w:ins w:id="25974" w:author="Fegie" w:date="2021-05-02T14:50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09ED9" w14:textId="3D277038" w:rsidR="00510B62" w:rsidRPr="00191C43" w:rsidRDefault="00510B62" w:rsidP="00510B62">
            <w:pPr>
              <w:rPr>
                <w:ins w:id="25975" w:author="Fegie" w:date="2021-05-02T15:08:00Z"/>
                <w:rFonts w:ascii="標楷體" w:eastAsia="標楷體" w:hAnsi="標楷體"/>
                <w:rPrChange w:id="25976" w:author="Fegie" w:date="2021-05-02T15:08:00Z">
                  <w:rPr>
                    <w:ins w:id="25977" w:author="Fegie" w:date="2021-05-02T15:08:00Z"/>
                  </w:rPr>
                </w:rPrChange>
              </w:rPr>
            </w:pPr>
            <w:ins w:id="25978" w:author="Fegie" w:date="2021-05-02T15:08:00Z">
              <w:r>
                <w:rPr>
                  <w:rFonts w:ascii="標楷體" w:eastAsia="標楷體" w:hAnsi="標楷體" w:hint="eastAsia"/>
                </w:rPr>
                <w:t>1.</w:t>
              </w:r>
              <w:r w:rsidRPr="00191C43">
                <w:rPr>
                  <w:rFonts w:ascii="標楷體" w:eastAsia="標楷體" w:hAnsi="標楷體" w:hint="eastAsia"/>
                  <w:rPrChange w:id="25979" w:author="Fegie" w:date="2021-05-02T15:08:00Z">
                    <w:rPr>
                      <w:rFonts w:hint="eastAsia"/>
                    </w:rPr>
                  </w:rPrChange>
                </w:rPr>
                <w:t>自動顯示不必輸入</w:t>
              </w:r>
            </w:ins>
          </w:p>
          <w:p w14:paraId="09D0FC55" w14:textId="238E7C04" w:rsidR="00510B62" w:rsidDel="00AE4F60" w:rsidRDefault="00510B62" w:rsidP="00510B62">
            <w:pPr>
              <w:rPr>
                <w:ins w:id="25980" w:author="Fegie" w:date="2021-05-02T15:10:00Z"/>
                <w:del w:id="25981" w:author="家榮 張" w:date="2021-05-06T18:30:00Z"/>
                <w:rFonts w:ascii="標楷體" w:eastAsia="標楷體" w:hAnsi="標楷體"/>
              </w:rPr>
            </w:pPr>
            <w:ins w:id="25982" w:author="Fegie" w:date="2021-05-02T15:09:00Z">
              <w:r>
                <w:rPr>
                  <w:rFonts w:ascii="標楷體" w:eastAsia="標楷體" w:hAnsi="標楷體" w:hint="eastAsia"/>
                </w:rPr>
                <w:t>2.</w:t>
              </w:r>
              <w:del w:id="25983" w:author="家榮 張" w:date="2021-05-06T18:30:00Z">
                <w:r w:rsidDel="00AE4F60">
                  <w:rPr>
                    <w:rFonts w:ascii="標楷體" w:eastAsia="標楷體" w:hAnsi="標楷體" w:hint="eastAsia"/>
                  </w:rPr>
                  <w:delText>資料來源為</w:delText>
                </w:r>
              </w:del>
            </w:ins>
            <w:ins w:id="25984" w:author="Fegie" w:date="2021-05-02T15:10:00Z">
              <w:del w:id="25985" w:author="家榮 張" w:date="2021-05-06T18:30:00Z">
                <w:r w:rsidDel="00AE4F60">
                  <w:rPr>
                    <w:rFonts w:ascii="標楷體" w:eastAsia="標楷體" w:hAnsi="標楷體" w:hint="eastAsia"/>
                  </w:rPr>
                  <w:delText>【CdReport 報表代</w:delText>
                </w:r>
              </w:del>
            </w:ins>
          </w:p>
          <w:p w14:paraId="1688CE15" w14:textId="3B7F1C2C" w:rsidR="00510B62" w:rsidDel="00AE4F60" w:rsidRDefault="00510B62" w:rsidP="00510B62">
            <w:pPr>
              <w:rPr>
                <w:ins w:id="25986" w:author="Fegie" w:date="2021-05-02T15:13:00Z"/>
                <w:del w:id="25987" w:author="家榮 張" w:date="2021-05-06T18:30:00Z"/>
                <w:rFonts w:ascii="標楷體" w:eastAsia="標楷體" w:hAnsi="標楷體"/>
              </w:rPr>
            </w:pPr>
            <w:ins w:id="25988" w:author="Fegie" w:date="2021-05-02T15:10:00Z">
              <w:del w:id="25989" w:author="家榮 張" w:date="2021-05-06T18:30:00Z">
                <w:r w:rsidDel="00AE4F60">
                  <w:rPr>
                    <w:rFonts w:ascii="標楷體" w:eastAsia="標楷體" w:hAnsi="標楷體" w:hint="eastAsia"/>
                  </w:rPr>
                  <w:delText xml:space="preserve">  號對照檔】</w:delText>
                </w:r>
              </w:del>
            </w:ins>
            <w:ins w:id="25990" w:author="Fegie" w:date="2021-05-02T15:13:00Z">
              <w:del w:id="25991" w:author="家榮 張" w:date="2021-05-06T18:30:00Z">
                <w:r w:rsidDel="00AE4F60">
                  <w:rPr>
                    <w:rFonts w:ascii="標楷體" w:eastAsia="標楷體" w:hAnsi="標楷體" w:hint="eastAsia"/>
                  </w:rPr>
                  <w:delText>中開頭為L4、L9且</w:delText>
                </w:r>
              </w:del>
            </w:ins>
          </w:p>
          <w:p w14:paraId="04BA5B18" w14:textId="77777777" w:rsidR="00A7651D" w:rsidRDefault="00510B62" w:rsidP="00A7651D">
            <w:pPr>
              <w:rPr>
                <w:ins w:id="25992" w:author="家榮 張" w:date="2021-05-06T18:55:00Z"/>
                <w:rFonts w:ascii="標楷體" w:eastAsia="標楷體" w:hAnsi="標楷體"/>
              </w:rPr>
            </w:pPr>
            <w:ins w:id="25993" w:author="Fegie" w:date="2021-05-02T15:13:00Z">
              <w:del w:id="25994" w:author="家榮 張" w:date="2021-05-06T18:30:00Z">
                <w:r w:rsidDel="00AE4F60">
                  <w:rPr>
                    <w:rFonts w:ascii="標楷體" w:eastAsia="標楷體" w:hAnsi="標楷體" w:hint="eastAsia"/>
                  </w:rPr>
                  <w:delText xml:space="preserve">  「寄送代號」</w:delText>
                </w:r>
              </w:del>
            </w:ins>
            <w:ins w:id="25995" w:author="Fegie" w:date="2021-05-02T15:14:00Z">
              <w:del w:id="25996" w:author="家榮 張" w:date="2021-05-06T18:30:00Z">
                <w:r w:rsidDel="00AE4F60">
                  <w:rPr>
                    <w:rFonts w:ascii="標楷體" w:eastAsia="標楷體" w:hAnsi="標楷體" w:hint="eastAsia"/>
                  </w:rPr>
                  <w:delText>不</w:delText>
                </w:r>
              </w:del>
            </w:ins>
            <w:ins w:id="25997" w:author="Fegie" w:date="2021-05-02T15:13:00Z">
              <w:del w:id="25998" w:author="家榮 張" w:date="2021-05-06T18:30:00Z">
                <w:r w:rsidDel="00AE4F60">
                  <w:rPr>
                    <w:rFonts w:ascii="標楷體" w:eastAsia="標楷體" w:hAnsi="標楷體" w:hint="eastAsia"/>
                  </w:rPr>
                  <w:delText>為</w:delText>
                </w:r>
              </w:del>
            </w:ins>
            <w:ins w:id="25999" w:author="Fegie" w:date="2021-05-02T15:14:00Z">
              <w:del w:id="26000" w:author="家榮 張" w:date="2021-05-06T18:30:00Z">
                <w:r w:rsidDel="00AE4F60">
                  <w:rPr>
                    <w:rFonts w:ascii="標楷體" w:eastAsia="標楷體" w:hAnsi="標楷體" w:hint="eastAsia"/>
                  </w:rPr>
                  <w:delText>0之報表。</w:delText>
                </w:r>
              </w:del>
            </w:ins>
            <w:ins w:id="26001" w:author="家榮 張" w:date="2021-05-06T18:31:00Z">
              <w:r w:rsidR="00AE4F60">
                <w:rPr>
                  <w:rFonts w:ascii="標楷體" w:eastAsia="標楷體" w:hAnsi="標楷體" w:hint="eastAsia"/>
                </w:rPr>
                <w:t>「通知書名稱」資料來源請參</w:t>
              </w:r>
            </w:ins>
          </w:p>
          <w:p w14:paraId="3A693209" w14:textId="54D39FA4" w:rsidR="00AE4F60" w:rsidRPr="00191C43" w:rsidRDefault="00A7651D">
            <w:pPr>
              <w:rPr>
                <w:ins w:id="26002" w:author="Fegie" w:date="2021-05-02T14:49:00Z"/>
                <w:rFonts w:ascii="標楷體" w:eastAsia="標楷體" w:hAnsi="標楷體"/>
                <w:rPrChange w:id="26003" w:author="Fegie" w:date="2021-05-02T15:08:00Z">
                  <w:rPr>
                    <w:ins w:id="26004" w:author="Fegie" w:date="2021-05-02T14:49:00Z"/>
                  </w:rPr>
                </w:rPrChange>
              </w:rPr>
            </w:pPr>
            <w:ins w:id="26005" w:author="家榮 張" w:date="2021-05-06T18:55:00Z">
              <w:r>
                <w:rPr>
                  <w:rFonts w:ascii="標楷體" w:eastAsia="標楷體" w:hAnsi="標楷體" w:hint="eastAsia"/>
                </w:rPr>
                <w:t xml:space="preserve">  </w:t>
              </w:r>
            </w:ins>
            <w:ins w:id="26006" w:author="家榮 張" w:date="2021-05-06T18:31:00Z">
              <w:r w:rsidR="00AE4F60">
                <w:rPr>
                  <w:rFonts w:ascii="標楷體" w:eastAsia="標楷體" w:hAnsi="標楷體" w:hint="eastAsia"/>
                </w:rPr>
                <w:t>考</w:t>
              </w:r>
            </w:ins>
            <w:ins w:id="26007" w:author="家榮 張" w:date="2021-05-06T19:27:00Z">
              <w:r w:rsidR="00DF7CCA">
                <w:rPr>
                  <w:rFonts w:ascii="標楷體" w:eastAsia="標楷體" w:hAnsi="標楷體"/>
                </w:rPr>
                <w:fldChar w:fldCharType="begin"/>
              </w:r>
              <w:r w:rsidR="00DF7CCA">
                <w:rPr>
                  <w:rFonts w:ascii="標楷體" w:eastAsia="標楷體" w:hAnsi="標楷體"/>
                </w:rPr>
                <w:instrText xml:space="preserve"> HYPERLINK  \l "_(18).選單18" </w:instrText>
              </w:r>
              <w:r w:rsidR="00DF7CCA">
                <w:rPr>
                  <w:rFonts w:ascii="標楷體" w:eastAsia="標楷體" w:hAnsi="標楷體"/>
                </w:rPr>
                <w:fldChar w:fldCharType="separate"/>
              </w:r>
              <w:r w:rsidR="00AE4F60" w:rsidRPr="00DF7CCA">
                <w:rPr>
                  <w:rStyle w:val="a7"/>
                  <w:rFonts w:ascii="標楷體" w:eastAsia="標楷體" w:hAnsi="標楷體" w:hint="eastAsia"/>
                </w:rPr>
                <w:t>附件-18</w:t>
              </w:r>
              <w:r w:rsidR="00DF7CCA">
                <w:rPr>
                  <w:rFonts w:ascii="標楷體" w:eastAsia="標楷體" w:hAnsi="標楷體"/>
                </w:rPr>
                <w:fldChar w:fldCharType="end"/>
              </w:r>
            </w:ins>
          </w:p>
        </w:tc>
      </w:tr>
    </w:tbl>
    <w:p w14:paraId="59CFFFF5" w14:textId="77777777" w:rsidR="00D04096" w:rsidRDefault="00D04096" w:rsidP="00D04096">
      <w:pPr>
        <w:rPr>
          <w:ins w:id="26008" w:author="Fegie" w:date="2021-05-02T00:10:00Z"/>
          <w:rFonts w:ascii="標楷體" w:eastAsia="標楷體" w:hAnsi="標楷體"/>
        </w:rPr>
      </w:pPr>
    </w:p>
    <w:p w14:paraId="1B9B3C50" w14:textId="56D1700E" w:rsidR="00D04096" w:rsidRDefault="00D04096">
      <w:pPr>
        <w:widowControl/>
        <w:rPr>
          <w:ins w:id="26009" w:author="Fegie" w:date="2021-05-02T00:13:00Z"/>
          <w:rFonts w:ascii="標楷體" w:eastAsia="標楷體" w:hAnsi="標楷體"/>
        </w:rPr>
      </w:pPr>
      <w:ins w:id="26010" w:author="Fegie" w:date="2021-05-02T00:10:00Z">
        <w:r>
          <w:rPr>
            <w:rFonts w:ascii="標楷體" w:eastAsia="標楷體" w:hAnsi="標楷體" w:hint="eastAsia"/>
          </w:rPr>
          <w:br w:type="page"/>
        </w:r>
      </w:ins>
    </w:p>
    <w:p w14:paraId="00FBE9E7" w14:textId="5E0AB544" w:rsidR="00D04096" w:rsidRDefault="00D04096" w:rsidP="00D04096">
      <w:pPr>
        <w:pStyle w:val="3"/>
        <w:numPr>
          <w:ilvl w:val="2"/>
          <w:numId w:val="54"/>
        </w:numPr>
        <w:rPr>
          <w:ins w:id="26011" w:author="Fegie" w:date="2021-05-02T00:13:00Z"/>
        </w:rPr>
      </w:pPr>
      <w:ins w:id="26012" w:author="Fegie" w:date="2021-05-02T00:13:00Z">
        <w:r>
          <w:rPr>
            <w:rFonts w:hint="eastAsia"/>
          </w:rPr>
          <w:lastRenderedPageBreak/>
          <w:t>L</w:t>
        </w:r>
        <w:r>
          <w:t>110</w:t>
        </w:r>
      </w:ins>
      <w:ins w:id="26013" w:author="Fegie" w:date="2021-05-02T00:14:00Z">
        <w:r>
          <w:rPr>
            <w:rFonts w:hint="eastAsia"/>
          </w:rPr>
          <w:t>9</w:t>
        </w:r>
      </w:ins>
      <w:ins w:id="26014" w:author="Fegie" w:date="2021-05-02T00:13:00Z">
        <w:r>
          <w:t xml:space="preserve">  </w:t>
        </w:r>
      </w:ins>
      <w:ins w:id="26015" w:author="Fegie" w:date="2021-05-02T00:14:00Z">
        <w:r>
          <w:rPr>
            <w:rFonts w:hint="eastAsia"/>
          </w:rPr>
          <w:t>客戶交互運用</w:t>
        </w:r>
      </w:ins>
      <w:ins w:id="26016" w:author="Fegie" w:date="2021-05-02T00:13:00Z">
        <w:r>
          <w:rPr>
            <w:rFonts w:hint="eastAsia"/>
          </w:rPr>
          <w:t>維護</w:t>
        </w:r>
      </w:ins>
      <w:ins w:id="26017" w:author="張金龍" w:date="2021-05-18T13:54:00Z">
        <w:r w:rsidR="006127BC">
          <w:rPr>
            <w:rFonts w:hint="eastAsia"/>
          </w:rPr>
          <w:t xml:space="preserve"> </w:t>
        </w:r>
      </w:ins>
      <w:ins w:id="26018" w:author="Fegie" w:date="2021-05-05T17:04:00Z">
        <w:r w:rsidR="00B874C9">
          <w:t>***</w:t>
        </w:r>
      </w:ins>
    </w:p>
    <w:p w14:paraId="5B48F4E5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26019" w:author="Fegie" w:date="2021-05-02T00:13:00Z"/>
        </w:rPr>
      </w:pPr>
      <w:ins w:id="26020" w:author="Fegie" w:date="2021-05-02T00:13:00Z">
        <w:r>
          <w:rPr>
            <w:rFonts w:hint="eastAsia"/>
          </w:rPr>
          <w:t>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D04096" w14:paraId="30197BBB" w14:textId="77777777" w:rsidTr="001B4B49">
        <w:trPr>
          <w:trHeight w:val="277"/>
          <w:ins w:id="26021" w:author="Fegie" w:date="2021-05-02T00:1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8E7D4F4" w14:textId="77777777" w:rsidR="00D04096" w:rsidRDefault="00D04096" w:rsidP="001B4B49">
            <w:pPr>
              <w:rPr>
                <w:ins w:id="26022" w:author="Fegie" w:date="2021-05-02T00:13:00Z"/>
                <w:rFonts w:ascii="標楷體" w:eastAsia="標楷體" w:hAnsi="標楷體"/>
              </w:rPr>
            </w:pPr>
            <w:ins w:id="26023" w:author="Fegie" w:date="2021-05-02T00:13:00Z">
              <w:r>
                <w:rPr>
                  <w:rFonts w:ascii="標楷體" w:eastAsia="標楷體" w:hAnsi="標楷體" w:hint="eastAsia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E158D4" w14:textId="519B94F3" w:rsidR="00D04096" w:rsidRDefault="00B874C9" w:rsidP="001B4B49">
            <w:pPr>
              <w:rPr>
                <w:ins w:id="26024" w:author="Fegie" w:date="2021-05-02T00:13:00Z"/>
                <w:rFonts w:ascii="標楷體" w:eastAsia="標楷體" w:hAnsi="標楷體"/>
              </w:rPr>
            </w:pPr>
            <w:ins w:id="26025" w:author="Fegie" w:date="2021-05-05T17:04:00Z">
              <w:r>
                <w:rPr>
                  <w:rFonts w:ascii="標楷體" w:eastAsia="標楷體" w:hAnsi="標楷體" w:hint="eastAsia"/>
                </w:rPr>
                <w:t>客戶交互運用維護</w:t>
              </w:r>
            </w:ins>
          </w:p>
        </w:tc>
      </w:tr>
      <w:tr w:rsidR="00D04096" w14:paraId="225A08EB" w14:textId="77777777" w:rsidTr="001B4B49">
        <w:trPr>
          <w:trHeight w:val="277"/>
          <w:ins w:id="26026" w:author="Fegie" w:date="2021-05-02T00:1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CAC900C" w14:textId="77777777" w:rsidR="00D04096" w:rsidRDefault="00D04096" w:rsidP="001B4B49">
            <w:pPr>
              <w:rPr>
                <w:ins w:id="26027" w:author="Fegie" w:date="2021-05-02T00:13:00Z"/>
                <w:rFonts w:ascii="標楷體" w:eastAsia="標楷體" w:hAnsi="標楷體"/>
              </w:rPr>
            </w:pPr>
            <w:ins w:id="26028" w:author="Fegie" w:date="2021-05-02T00:13:00Z">
              <w:r>
                <w:rPr>
                  <w:rFonts w:ascii="標楷體" w:eastAsia="標楷體" w:hAnsi="標楷體" w:hint="eastAsia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1FDC7A" w14:textId="24449186" w:rsidR="00D04096" w:rsidRDefault="00D04096" w:rsidP="001B4B49">
            <w:pPr>
              <w:rPr>
                <w:ins w:id="26029" w:author="Fegie" w:date="2021-05-02T00:13:00Z"/>
                <w:rFonts w:ascii="標楷體" w:eastAsia="標楷體" w:hAnsi="標楷體"/>
              </w:rPr>
            </w:pPr>
            <w:ins w:id="26030" w:author="Fegie" w:date="2021-05-02T00:1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6031" w:author="Fegie" w:date="2021-05-05T17:05:00Z">
              <w:r w:rsidR="00B874C9">
                <w:rPr>
                  <w:rFonts w:ascii="標楷體" w:eastAsia="標楷體" w:hAnsi="標楷體" w:hint="eastAsia"/>
                </w:rPr>
                <w:t>維護客戶資料是否同意子公司運用</w:t>
              </w:r>
            </w:ins>
            <w:ins w:id="26032" w:author="Fegie" w:date="2021-05-02T00:13:00Z"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</w:tc>
      </w:tr>
      <w:tr w:rsidR="00D04096" w14:paraId="2602E50C" w14:textId="77777777" w:rsidTr="001B4B49">
        <w:trPr>
          <w:trHeight w:val="773"/>
          <w:ins w:id="26033" w:author="Fegie" w:date="2021-05-02T00:1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14D59E" w14:textId="77777777" w:rsidR="00D04096" w:rsidRDefault="00D04096" w:rsidP="001B4B49">
            <w:pPr>
              <w:rPr>
                <w:ins w:id="26034" w:author="Fegie" w:date="2021-05-02T00:13:00Z"/>
                <w:rFonts w:ascii="標楷體" w:eastAsia="標楷體" w:hAnsi="標楷體"/>
              </w:rPr>
            </w:pPr>
            <w:ins w:id="26035" w:author="Fegie" w:date="2021-05-02T00:13:00Z">
              <w:r>
                <w:rPr>
                  <w:rFonts w:ascii="標楷體" w:eastAsia="標楷體" w:hAnsi="標楷體" w:hint="eastAsia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53FBB9" w14:textId="4BE340D8" w:rsidR="00D04096" w:rsidRDefault="00D04096" w:rsidP="001B4B49">
            <w:pPr>
              <w:ind w:left="240" w:hangingChars="100" w:hanging="240"/>
              <w:rPr>
                <w:ins w:id="26036" w:author="Fegie" w:date="2021-05-02T00:13:00Z"/>
                <w:rFonts w:ascii="標楷體" w:eastAsia="標楷體" w:hAnsi="標楷體"/>
              </w:rPr>
            </w:pPr>
            <w:ins w:id="26037" w:author="Fegie" w:date="2021-05-02T00:1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6038" w:author="張金龍" w:date="2021-05-18T13:58:00Z">
              <w:r w:rsidR="006127BC" w:rsidRPr="001C13CA">
                <w:rPr>
                  <w:rFonts w:ascii="標楷體" w:eastAsia="標楷體" w:hAnsi="標楷體" w:hint="eastAsia"/>
                </w:rPr>
                <w:t>參考「</w:t>
              </w:r>
              <w:r w:rsidR="006127BC" w:rsidRPr="00F21AC3">
                <w:rPr>
                  <w:rFonts w:ascii="標楷體" w:eastAsia="標楷體" w:hAnsi="標楷體" w:hint="eastAsia"/>
                </w:rPr>
                <w:t>作業流程</w:t>
              </w:r>
              <w:r w:rsidR="006127BC" w:rsidRPr="00F21AC3">
                <w:rPr>
                  <w:rFonts w:ascii="標楷體" w:eastAsia="標楷體" w:hAnsi="標楷體"/>
                </w:rPr>
                <w:t>.客戶作業</w:t>
              </w:r>
              <w:r w:rsidR="006127BC" w:rsidRPr="001C13CA">
                <w:rPr>
                  <w:rFonts w:ascii="標楷體" w:eastAsia="標楷體" w:hAnsi="標楷體" w:hint="eastAsia"/>
                </w:rPr>
                <w:t>」</w:t>
              </w:r>
            </w:ins>
            <w:ins w:id="26039" w:author="Fegie" w:date="2021-05-05T17:06:00Z">
              <w:del w:id="26040" w:author="張金龍" w:date="2021-05-18T13:58:00Z">
                <w:r w:rsidR="00B874C9" w:rsidRPr="00B874C9" w:rsidDel="006127BC">
                  <w:rPr>
                    <w:rFonts w:ascii="標楷體" w:eastAsia="標楷體" w:hAnsi="標楷體" w:hint="eastAsia"/>
                    <w:color w:val="FF0000"/>
                    <w:rPrChange w:id="26041" w:author="Fegie" w:date="2021-05-05T17:06:00Z">
                      <w:rPr>
                        <w:rFonts w:ascii="標楷體" w:eastAsia="標楷體" w:hAnsi="標楷體" w:hint="eastAsia"/>
                      </w:rPr>
                    </w:rPrChange>
                  </w:rPr>
                  <w:delText>參考流程</w:delText>
                </w:r>
              </w:del>
            </w:ins>
            <w:ins w:id="26042" w:author="Fegie" w:date="2021-05-02T00:13:00Z">
              <w:del w:id="26043" w:author="張金龍" w:date="2021-05-18T13:58:00Z">
                <w:r w:rsidDel="006127BC">
                  <w:rPr>
                    <w:rFonts w:ascii="標楷體" w:eastAsia="標楷體" w:hAnsi="標楷體" w:hint="eastAsia"/>
                  </w:rPr>
                  <w:delText xml:space="preserve"> </w:delText>
                </w:r>
              </w:del>
            </w:ins>
          </w:p>
          <w:p w14:paraId="0DEC9C49" w14:textId="37C18451" w:rsidR="00D04096" w:rsidRDefault="00D04096" w:rsidP="001B4B49">
            <w:pPr>
              <w:rPr>
                <w:ins w:id="26044" w:author="Fegie" w:date="2021-05-02T00:13:00Z"/>
                <w:rFonts w:ascii="標楷體" w:eastAsia="標楷體" w:hAnsi="標楷體"/>
              </w:rPr>
            </w:pPr>
            <w:ins w:id="26045" w:author="Fegie" w:date="2021-05-02T00:13:00Z">
              <w:r>
                <w:rPr>
                  <w:rFonts w:ascii="標楷體" w:eastAsia="標楷體" w:hAnsi="標楷體" w:hint="eastAsia"/>
                </w:rPr>
                <w:t>2.維護</w:t>
              </w:r>
            </w:ins>
            <w:ins w:id="26046" w:author="Fegie" w:date="2021-05-05T17:07:00Z">
              <w:r w:rsidR="00B874C9">
                <w:rPr>
                  <w:rFonts w:ascii="標楷體" w:eastAsia="標楷體" w:hAnsi="標楷體" w:hint="eastAsia"/>
                </w:rPr>
                <w:t>客戶交互運用</w:t>
              </w:r>
            </w:ins>
            <w:ins w:id="26047" w:author="Fegie" w:date="2021-05-02T00:13:00Z">
              <w:r>
                <w:rPr>
                  <w:rFonts w:ascii="標楷體" w:eastAsia="標楷體" w:hAnsi="標楷體" w:hint="eastAsia"/>
                </w:rPr>
                <w:t>檔(</w:t>
              </w:r>
            </w:ins>
            <w:ins w:id="26048" w:author="Fegie" w:date="2021-05-05T17:07:00Z">
              <w:r w:rsidR="00B874C9">
                <w:rPr>
                  <w:rFonts w:ascii="標楷體" w:eastAsia="標楷體" w:hAnsi="標楷體"/>
                </w:rPr>
                <w:t>CustCross</w:t>
              </w:r>
            </w:ins>
            <w:ins w:id="26049" w:author="Fegie" w:date="2021-05-02T00:13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784F56E6" w14:textId="0C213A3C" w:rsidR="00D04096" w:rsidRDefault="00D04096" w:rsidP="001B4B49">
            <w:pPr>
              <w:rPr>
                <w:ins w:id="26050" w:author="Fegie" w:date="2021-05-02T00:13:00Z"/>
                <w:rFonts w:ascii="標楷體" w:eastAsia="標楷體" w:hAnsi="標楷體"/>
                <w:lang w:eastAsia="zh-HK"/>
              </w:rPr>
            </w:pPr>
            <w:ins w:id="26051" w:author="Fegie" w:date="2021-05-02T00:13:00Z">
              <w:r>
                <w:rPr>
                  <w:rFonts w:ascii="標楷體" w:eastAsia="標楷體" w:hAnsi="標楷體" w:hint="eastAsia"/>
                </w:rPr>
                <w:t>3.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依據功能選項處理</w:t>
              </w:r>
              <w:r>
                <w:rPr>
                  <w:rFonts w:ascii="標楷體" w:eastAsia="標楷體" w:hAnsi="標楷體" w:hint="eastAsia"/>
                </w:rPr>
                <w:t>:</w:t>
              </w:r>
            </w:ins>
          </w:p>
          <w:p w14:paraId="3014B8D1" w14:textId="445CBE0C" w:rsidR="00D04096" w:rsidRDefault="00D04096">
            <w:pPr>
              <w:ind w:left="960" w:hanging="960"/>
              <w:rPr>
                <w:ins w:id="26052" w:author="Fegie" w:date="2021-05-02T00:13:00Z"/>
                <w:rFonts w:ascii="標楷體" w:eastAsia="標楷體" w:hAnsi="標楷體"/>
                <w:lang w:eastAsia="zh-HK"/>
              </w:rPr>
              <w:pPrChange w:id="26053" w:author="Fegie" w:date="2021-05-05T17:07:00Z">
                <w:pPr/>
              </w:pPrChange>
            </w:pPr>
            <w:ins w:id="26054" w:author="Fegie" w:date="2021-05-02T00:13:00Z">
              <w:r>
                <w:rPr>
                  <w:rFonts w:ascii="標楷體" w:eastAsia="標楷體" w:hAnsi="標楷體" w:hint="eastAsia"/>
                </w:rPr>
                <w:t xml:space="preserve">  (</w:t>
              </w:r>
            </w:ins>
            <w:ins w:id="26055" w:author="Fegie" w:date="2021-05-05T17:07:00Z">
              <w:r w:rsidR="00B874C9">
                <w:rPr>
                  <w:rFonts w:ascii="標楷體" w:eastAsia="標楷體" w:hAnsi="標楷體"/>
                </w:rPr>
                <w:t>1</w:t>
              </w:r>
            </w:ins>
            <w:ins w:id="26056" w:author="Fegie" w:date="2021-05-02T00:13:00Z">
              <w:r>
                <w:rPr>
                  <w:rFonts w:ascii="標楷體" w:eastAsia="標楷體" w:hAnsi="標楷體" w:hint="eastAsia"/>
                </w:rPr>
                <w:t>).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  <w:r>
                <w:rPr>
                  <w:rFonts w:ascii="標楷體" w:eastAsia="標楷體" w:hAnsi="標楷體" w:hint="eastAsia"/>
                </w:rPr>
                <w:t>:</w:t>
              </w:r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  <w:ins w:id="26057" w:author="Fegie" w:date="2021-05-05T17:08:00Z">
              <w:r w:rsidR="00B874C9">
                <w:rPr>
                  <w:rFonts w:ascii="標楷體" w:eastAsia="標楷體" w:hAnsi="標楷體" w:hint="eastAsia"/>
                  <w:lang w:eastAsia="zh-HK"/>
                </w:rPr>
                <w:t>客戶資料運用同意選項</w:t>
              </w:r>
            </w:ins>
          </w:p>
        </w:tc>
      </w:tr>
      <w:tr w:rsidR="00D04096" w14:paraId="7180FB4B" w14:textId="77777777" w:rsidTr="001B4B49">
        <w:trPr>
          <w:trHeight w:val="321"/>
          <w:ins w:id="26058" w:author="Fegie" w:date="2021-05-02T00:1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819BCE6" w14:textId="77777777" w:rsidR="00D04096" w:rsidRDefault="00D04096" w:rsidP="001B4B49">
            <w:pPr>
              <w:rPr>
                <w:ins w:id="26059" w:author="Fegie" w:date="2021-05-02T00:13:00Z"/>
                <w:rFonts w:ascii="標楷體" w:eastAsia="標楷體" w:hAnsi="標楷體"/>
              </w:rPr>
            </w:pPr>
            <w:ins w:id="26060" w:author="Fegie" w:date="2021-05-02T00:13:00Z">
              <w:r>
                <w:rPr>
                  <w:rFonts w:ascii="標楷體" w:eastAsia="標楷體" w:hAnsi="標楷體" w:hint="eastAsia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709E97" w14:textId="77777777" w:rsidR="00D04096" w:rsidRDefault="00D04096" w:rsidP="001B4B49">
            <w:pPr>
              <w:rPr>
                <w:ins w:id="26061" w:author="Fegie" w:date="2021-05-02T00:13:00Z"/>
                <w:rFonts w:ascii="標楷體" w:eastAsia="標楷體" w:hAnsi="標楷體"/>
              </w:rPr>
            </w:pPr>
          </w:p>
        </w:tc>
      </w:tr>
      <w:tr w:rsidR="00D04096" w14:paraId="664DE269" w14:textId="77777777" w:rsidTr="001B4B49">
        <w:trPr>
          <w:trHeight w:val="1311"/>
          <w:ins w:id="26062" w:author="Fegie" w:date="2021-05-02T00:1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C355092" w14:textId="77777777" w:rsidR="00D04096" w:rsidRDefault="00D04096" w:rsidP="001B4B49">
            <w:pPr>
              <w:rPr>
                <w:ins w:id="26063" w:author="Fegie" w:date="2021-05-02T00:13:00Z"/>
                <w:rFonts w:ascii="標楷體" w:eastAsia="標楷體" w:hAnsi="標楷體"/>
              </w:rPr>
            </w:pPr>
            <w:ins w:id="26064" w:author="Fegie" w:date="2021-05-02T00:13:00Z">
              <w:r>
                <w:rPr>
                  <w:rFonts w:ascii="標楷體" w:eastAsia="標楷體" w:hAnsi="標楷體" w:hint="eastAsia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1FF02D" w14:textId="6C5608D3" w:rsidR="00D04096" w:rsidRDefault="0058232A">
            <w:pPr>
              <w:rPr>
                <w:ins w:id="26065" w:author="Fegie" w:date="2021-05-02T00:13:00Z"/>
                <w:rFonts w:ascii="標楷體" w:eastAsia="標楷體" w:hAnsi="標楷體"/>
              </w:rPr>
            </w:pPr>
            <w:ins w:id="26066" w:author="Fegie" w:date="2021-05-05T17:18:00Z">
              <w:del w:id="26067" w:author="張金龍" w:date="2021-05-18T14:02:00Z">
                <w:r w:rsidDel="006127BC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  <w:ins w:id="26068" w:author="張金龍" w:date="2021-05-18T14:02:00Z">
              <w:r w:rsidR="006127BC" w:rsidDel="006127BC">
                <w:rPr>
                  <w:rFonts w:ascii="標楷體" w:eastAsia="標楷體" w:hAnsi="標楷體" w:hint="eastAsia"/>
                </w:rPr>
                <w:t xml:space="preserve"> </w:t>
              </w:r>
            </w:ins>
            <w:ins w:id="26069" w:author="Fegie" w:date="2021-05-05T17:18:00Z">
              <w:del w:id="26070" w:author="張金龍" w:date="2021-05-18T14:02:00Z">
                <w:r w:rsidDel="006127BC">
                  <w:rPr>
                    <w:rFonts w:ascii="標楷體" w:eastAsia="標楷體" w:hAnsi="標楷體" w:hint="eastAsia"/>
                  </w:rPr>
                  <w:delText>.待討論是否可以透過選單點選直接進入此交易</w:delText>
                </w:r>
              </w:del>
            </w:ins>
          </w:p>
        </w:tc>
      </w:tr>
      <w:tr w:rsidR="00D04096" w14:paraId="5BFD4B81" w14:textId="77777777" w:rsidTr="001B4B49">
        <w:trPr>
          <w:trHeight w:val="278"/>
          <w:ins w:id="26071" w:author="Fegie" w:date="2021-05-02T00:1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4F3BDD8" w14:textId="77777777" w:rsidR="00D04096" w:rsidRDefault="00D04096" w:rsidP="001B4B49">
            <w:pPr>
              <w:rPr>
                <w:ins w:id="26072" w:author="Fegie" w:date="2021-05-02T00:13:00Z"/>
                <w:rFonts w:ascii="標楷體" w:eastAsia="標楷體" w:hAnsi="標楷體"/>
              </w:rPr>
            </w:pPr>
            <w:ins w:id="26073" w:author="Fegie" w:date="2021-05-02T00:13:00Z">
              <w:r>
                <w:rPr>
                  <w:rFonts w:ascii="標楷體" w:eastAsia="標楷體" w:hAnsi="標楷體" w:hint="eastAsia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C6F04C" w14:textId="77777777" w:rsidR="00D04096" w:rsidRDefault="00D04096" w:rsidP="001B4B49">
            <w:pPr>
              <w:rPr>
                <w:ins w:id="26074" w:author="Fegie" w:date="2021-05-02T00:13:00Z"/>
                <w:rFonts w:ascii="標楷體" w:eastAsia="標楷體" w:hAnsi="標楷體"/>
              </w:rPr>
            </w:pPr>
          </w:p>
        </w:tc>
      </w:tr>
      <w:tr w:rsidR="00D04096" w14:paraId="63614AFE" w14:textId="77777777" w:rsidTr="001B4B49">
        <w:trPr>
          <w:trHeight w:val="358"/>
          <w:ins w:id="26075" w:author="Fegie" w:date="2021-05-02T00:1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F468109" w14:textId="77777777" w:rsidR="00D04096" w:rsidRDefault="00D04096" w:rsidP="001B4B49">
            <w:pPr>
              <w:rPr>
                <w:ins w:id="26076" w:author="Fegie" w:date="2021-05-02T00:13:00Z"/>
                <w:rFonts w:ascii="標楷體" w:eastAsia="標楷體" w:hAnsi="標楷體"/>
              </w:rPr>
            </w:pPr>
            <w:ins w:id="26077" w:author="Fegie" w:date="2021-05-02T00:13:00Z">
              <w:r>
                <w:rPr>
                  <w:rFonts w:ascii="標楷體" w:eastAsia="標楷體" w:hAnsi="標楷體" w:hint="eastAsia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D102B2" w14:textId="77777777" w:rsidR="00D04096" w:rsidRDefault="00D04096" w:rsidP="001B4B49">
            <w:pPr>
              <w:rPr>
                <w:ins w:id="26078" w:author="Fegie" w:date="2021-05-02T00:13:00Z"/>
                <w:rFonts w:ascii="標楷體" w:eastAsia="標楷體" w:hAnsi="標楷體"/>
              </w:rPr>
            </w:pPr>
            <w:ins w:id="26079" w:author="Fegie" w:date="2021-05-02T00:13:00Z">
              <w:r>
                <w:rPr>
                  <w:rFonts w:ascii="標楷體" w:eastAsia="標楷體" w:hAnsi="標楷體" w:hint="eastAsia"/>
                </w:rPr>
                <w:t>1.修改時，異動內容會記錄於「資料變更紀錄檔(TxDataLog)」，可至「L6932 資料變更交易查詢」查詢異動內容</w:t>
              </w:r>
            </w:ins>
          </w:p>
        </w:tc>
      </w:tr>
      <w:tr w:rsidR="00D04096" w14:paraId="33CD8C66" w14:textId="77777777" w:rsidTr="001B4B49">
        <w:trPr>
          <w:trHeight w:val="278"/>
          <w:ins w:id="26080" w:author="Fegie" w:date="2021-05-02T00:13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686D482" w14:textId="77777777" w:rsidR="00D04096" w:rsidRDefault="00D04096" w:rsidP="001B4B49">
            <w:pPr>
              <w:rPr>
                <w:ins w:id="26081" w:author="Fegie" w:date="2021-05-02T00:13:00Z"/>
                <w:rFonts w:ascii="標楷體" w:eastAsia="標楷體" w:hAnsi="標楷體"/>
              </w:rPr>
            </w:pPr>
            <w:ins w:id="26082" w:author="Fegie" w:date="2021-05-02T00:13:00Z">
              <w:r>
                <w:rPr>
                  <w:rFonts w:ascii="標楷體" w:eastAsia="標楷體" w:hAnsi="標楷體" w:hint="eastAsia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9337BA" w14:textId="77777777" w:rsidR="00D04096" w:rsidRDefault="00D04096" w:rsidP="001B4B49">
            <w:pPr>
              <w:rPr>
                <w:ins w:id="26083" w:author="Fegie" w:date="2021-05-02T00:13:00Z"/>
                <w:rFonts w:ascii="標楷體" w:eastAsia="標楷體" w:hAnsi="標楷體"/>
              </w:rPr>
            </w:pPr>
          </w:p>
        </w:tc>
      </w:tr>
    </w:tbl>
    <w:p w14:paraId="6F8FF6E0" w14:textId="77777777" w:rsidR="00D04096" w:rsidRDefault="00D04096" w:rsidP="00D04096">
      <w:pPr>
        <w:rPr>
          <w:ins w:id="26084" w:author="Fegie" w:date="2021-05-02T00:13:00Z"/>
          <w:rFonts w:ascii="標楷體" w:eastAsia="標楷體" w:hAnsi="標楷體"/>
        </w:rPr>
      </w:pPr>
    </w:p>
    <w:p w14:paraId="00FED6B5" w14:textId="77777777" w:rsidR="00D04096" w:rsidRDefault="00D04096" w:rsidP="00D04096">
      <w:pPr>
        <w:pStyle w:val="a"/>
        <w:numPr>
          <w:ilvl w:val="0"/>
          <w:numId w:val="55"/>
        </w:numPr>
        <w:spacing w:before="0"/>
        <w:ind w:left="1418"/>
        <w:rPr>
          <w:ins w:id="26085" w:author="Fegie" w:date="2021-05-02T00:13:00Z"/>
        </w:rPr>
      </w:pPr>
      <w:ins w:id="26086" w:author="Fegie" w:date="2021-05-02T00:13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D04096" w14:paraId="0BC74097" w14:textId="77777777" w:rsidTr="001B4B49">
        <w:trPr>
          <w:ins w:id="26087" w:author="Fegie" w:date="2021-05-02T00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B7F7D73" w14:textId="77777777" w:rsidR="00D04096" w:rsidRDefault="00D04096" w:rsidP="001B4B49">
            <w:pPr>
              <w:jc w:val="center"/>
              <w:rPr>
                <w:ins w:id="26088" w:author="Fegie" w:date="2021-05-02T00:13:00Z"/>
                <w:rFonts w:ascii="標楷體" w:eastAsia="標楷體" w:hAnsi="標楷體"/>
              </w:rPr>
            </w:pPr>
            <w:ins w:id="26089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4FC783F" w14:textId="77777777" w:rsidR="00D04096" w:rsidRDefault="00D04096" w:rsidP="001B4B49">
            <w:pPr>
              <w:jc w:val="center"/>
              <w:rPr>
                <w:ins w:id="26090" w:author="Fegie" w:date="2021-05-02T00:13:00Z"/>
                <w:rFonts w:ascii="標楷體" w:eastAsia="標楷體" w:hAnsi="標楷體"/>
              </w:rPr>
            </w:pPr>
            <w:ins w:id="26091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49DFB88" w14:textId="77777777" w:rsidR="00D04096" w:rsidRDefault="00D04096" w:rsidP="001B4B49">
            <w:pPr>
              <w:jc w:val="center"/>
              <w:rPr>
                <w:ins w:id="26092" w:author="Fegie" w:date="2021-05-02T00:13:00Z"/>
                <w:rFonts w:ascii="標楷體" w:eastAsia="標楷體" w:hAnsi="標楷體"/>
              </w:rPr>
            </w:pPr>
            <w:ins w:id="26093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B874C9" w14:paraId="63F083D7" w14:textId="77777777" w:rsidTr="001B4B49">
        <w:trPr>
          <w:ins w:id="26094" w:author="Fegie" w:date="2021-05-02T00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58C76" w14:textId="77777777" w:rsidR="00B874C9" w:rsidRDefault="00B874C9" w:rsidP="00B874C9">
            <w:pPr>
              <w:jc w:val="center"/>
              <w:rPr>
                <w:ins w:id="26095" w:author="Fegie" w:date="2021-05-02T00:13:00Z"/>
                <w:rFonts w:ascii="標楷體" w:eastAsia="標楷體" w:hAnsi="標楷體"/>
              </w:rPr>
            </w:pPr>
            <w:ins w:id="26096" w:author="Fegie" w:date="2021-05-02T00:13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A8021" w14:textId="0218159D" w:rsidR="00B874C9" w:rsidRDefault="00B874C9" w:rsidP="00B874C9">
            <w:pPr>
              <w:rPr>
                <w:ins w:id="26097" w:author="Fegie" w:date="2021-05-02T00:13:00Z"/>
                <w:rFonts w:ascii="標楷體" w:eastAsia="標楷體" w:hAnsi="標楷體"/>
              </w:rPr>
            </w:pPr>
            <w:ins w:id="26098" w:author="Fegie" w:date="2021-05-05T17:08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ustMain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2562B" w14:textId="704642A3" w:rsidR="00B874C9" w:rsidRDefault="00B874C9" w:rsidP="00B874C9">
            <w:pPr>
              <w:rPr>
                <w:ins w:id="26099" w:author="Fegie" w:date="2021-05-02T00:13:00Z"/>
                <w:rFonts w:ascii="標楷體" w:eastAsia="標楷體" w:hAnsi="標楷體"/>
              </w:rPr>
            </w:pPr>
            <w:ins w:id="26100" w:author="Fegie" w:date="2021-05-05T17:08:00Z">
              <w:r>
                <w:rPr>
                  <w:rFonts w:ascii="標楷體" w:eastAsia="標楷體" w:hAnsi="標楷體" w:hint="eastAsia"/>
                  <w:lang w:eastAsia="zh-HK"/>
                </w:rPr>
                <w:t>客戶資料主檔</w:t>
              </w:r>
            </w:ins>
          </w:p>
        </w:tc>
      </w:tr>
      <w:tr w:rsidR="00D04096" w14:paraId="07A3E970" w14:textId="77777777" w:rsidTr="001B4B49">
        <w:trPr>
          <w:ins w:id="26101" w:author="Fegie" w:date="2021-05-02T00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EAF3E" w14:textId="77777777" w:rsidR="00D04096" w:rsidRDefault="00D04096" w:rsidP="001B4B49">
            <w:pPr>
              <w:jc w:val="center"/>
              <w:rPr>
                <w:ins w:id="26102" w:author="Fegie" w:date="2021-05-02T00:13:00Z"/>
                <w:rFonts w:ascii="標楷體" w:eastAsia="標楷體" w:hAnsi="標楷體"/>
              </w:rPr>
            </w:pPr>
            <w:ins w:id="26103" w:author="Fegie" w:date="2021-05-02T00:13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592B8" w14:textId="52ED7060" w:rsidR="00D04096" w:rsidRDefault="00B874C9">
            <w:pPr>
              <w:ind w:left="480" w:hanging="480"/>
              <w:rPr>
                <w:ins w:id="26104" w:author="Fegie" w:date="2021-05-02T00:13:00Z"/>
                <w:rFonts w:ascii="標楷體" w:eastAsia="標楷體" w:hAnsi="標楷體"/>
              </w:rPr>
              <w:pPrChange w:id="26105" w:author="Fegie" w:date="2021-05-05T17:07:00Z">
                <w:pPr/>
              </w:pPrChange>
            </w:pPr>
            <w:ins w:id="26106" w:author="Fegie" w:date="2021-05-05T17:08:00Z">
              <w:r>
                <w:rPr>
                  <w:rFonts w:ascii="標楷體" w:eastAsia="標楷體" w:hAnsi="標楷體"/>
                </w:rPr>
                <w:t>CustCross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A9BB3" w14:textId="096E498F" w:rsidR="00D04096" w:rsidRDefault="00B874C9" w:rsidP="001B4B49">
            <w:pPr>
              <w:rPr>
                <w:ins w:id="26107" w:author="Fegie" w:date="2021-05-02T00:13:00Z"/>
                <w:rFonts w:ascii="標楷體" w:eastAsia="標楷體" w:hAnsi="標楷體"/>
              </w:rPr>
            </w:pPr>
            <w:ins w:id="26108" w:author="Fegie" w:date="2021-05-05T17:08:00Z">
              <w:r>
                <w:rPr>
                  <w:rFonts w:ascii="標楷體" w:eastAsia="標楷體" w:hAnsi="標楷體" w:hint="eastAsia"/>
                </w:rPr>
                <w:t>客戶交互運用檔</w:t>
              </w:r>
            </w:ins>
          </w:p>
        </w:tc>
      </w:tr>
    </w:tbl>
    <w:p w14:paraId="59C2DE9E" w14:textId="77777777" w:rsidR="00D04096" w:rsidRDefault="00D04096" w:rsidP="00D04096">
      <w:pPr>
        <w:rPr>
          <w:ins w:id="26109" w:author="Fegie" w:date="2021-05-02T00:13:00Z"/>
          <w:rFonts w:ascii="標楷體" w:eastAsia="標楷體" w:hAnsi="標楷體"/>
        </w:rPr>
      </w:pPr>
    </w:p>
    <w:p w14:paraId="23E33ACD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26110" w:author="Fegie" w:date="2021-05-02T00:13:00Z"/>
        </w:rPr>
      </w:pPr>
      <w:ins w:id="26111" w:author="Fegie" w:date="2021-05-02T00:13:00Z">
        <w:r>
          <w:rPr>
            <w:rFonts w:hint="eastAsia"/>
          </w:rPr>
          <w:t>UI畫面</w:t>
        </w:r>
      </w:ins>
    </w:p>
    <w:p w14:paraId="5F53976C" w14:textId="1282F524" w:rsidR="00D04096" w:rsidRDefault="00D04096" w:rsidP="00D04096">
      <w:pPr>
        <w:rPr>
          <w:ins w:id="26112" w:author="Fegie" w:date="2021-05-02T00:13:00Z"/>
          <w:noProof/>
        </w:rPr>
      </w:pPr>
      <w:ins w:id="26113" w:author="Fegie" w:date="2021-05-02T00:13:00Z">
        <w:r>
          <w:rPr>
            <w:noProof/>
          </w:rPr>
          <w:t xml:space="preserve"> </w:t>
        </w:r>
      </w:ins>
      <w:ins w:id="26114" w:author="Fegie" w:date="2021-05-05T17:08:00Z">
        <w:r w:rsidR="00B874C9">
          <w:rPr>
            <w:noProof/>
          </w:rPr>
          <w:lastRenderedPageBreak/>
          <w:drawing>
            <wp:inline distT="0" distB="0" distL="0" distR="0" wp14:anchorId="45032F6F" wp14:editId="6BADE139">
              <wp:extent cx="6479540" cy="3705860"/>
              <wp:effectExtent l="0" t="0" r="0" b="0"/>
              <wp:docPr id="97" name="圖片 9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7058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4E4F8FB" w14:textId="77777777" w:rsidR="00D04096" w:rsidRDefault="00D04096" w:rsidP="00D04096">
      <w:pPr>
        <w:pStyle w:val="a"/>
        <w:numPr>
          <w:ilvl w:val="0"/>
          <w:numId w:val="55"/>
        </w:numPr>
        <w:spacing w:before="0"/>
        <w:ind w:left="1418"/>
        <w:rPr>
          <w:ins w:id="26115" w:author="Fegie" w:date="2021-05-02T00:13:00Z"/>
        </w:rPr>
      </w:pPr>
      <w:ins w:id="26116" w:author="Fegie" w:date="2021-05-02T00:13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</w:ins>
    </w:p>
    <w:p w14:paraId="7F307A7D" w14:textId="77777777" w:rsidR="00D04096" w:rsidRDefault="00D04096" w:rsidP="00D04096">
      <w:pPr>
        <w:rPr>
          <w:ins w:id="26117" w:author="Fegie" w:date="2021-05-02T00:13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D04096" w14:paraId="5C1E107E" w14:textId="77777777" w:rsidTr="001B4B49">
        <w:trPr>
          <w:ins w:id="26118" w:author="Fegie" w:date="2021-05-02T00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D80E4A" w14:textId="77777777" w:rsidR="00D04096" w:rsidRDefault="00D04096" w:rsidP="001B4B49">
            <w:pPr>
              <w:jc w:val="center"/>
              <w:rPr>
                <w:ins w:id="26119" w:author="Fegie" w:date="2021-05-02T00:13:00Z"/>
                <w:rFonts w:ascii="標楷體" w:eastAsia="標楷體" w:hAnsi="標楷體"/>
              </w:rPr>
            </w:pPr>
            <w:ins w:id="26120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8A8F08B" w14:textId="77777777" w:rsidR="00D04096" w:rsidRDefault="00D04096" w:rsidP="001B4B49">
            <w:pPr>
              <w:jc w:val="center"/>
              <w:rPr>
                <w:ins w:id="26121" w:author="Fegie" w:date="2021-05-02T00:13:00Z"/>
                <w:rFonts w:ascii="標楷體" w:eastAsia="標楷體" w:hAnsi="標楷體"/>
              </w:rPr>
            </w:pPr>
            <w:ins w:id="26122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20DF29" w14:textId="77777777" w:rsidR="00D04096" w:rsidRDefault="00D04096" w:rsidP="001B4B49">
            <w:pPr>
              <w:jc w:val="center"/>
              <w:rPr>
                <w:ins w:id="26123" w:author="Fegie" w:date="2021-05-02T00:13:00Z"/>
                <w:rFonts w:ascii="標楷體" w:eastAsia="標楷體" w:hAnsi="標楷體"/>
              </w:rPr>
            </w:pPr>
            <w:ins w:id="26124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D04096" w14:paraId="25015D0C" w14:textId="77777777" w:rsidTr="001B4B49">
        <w:trPr>
          <w:ins w:id="26125" w:author="Fegie" w:date="2021-05-02T00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DD208" w14:textId="22E0BFB1" w:rsidR="00D04096" w:rsidRDefault="00B874C9" w:rsidP="001B4B49">
            <w:pPr>
              <w:jc w:val="center"/>
              <w:rPr>
                <w:ins w:id="26126" w:author="Fegie" w:date="2021-05-02T00:13:00Z"/>
                <w:rFonts w:ascii="標楷體" w:eastAsia="標楷體" w:hAnsi="標楷體"/>
              </w:rPr>
            </w:pPr>
            <w:ins w:id="26127" w:author="Fegie" w:date="2021-05-05T17:09:00Z">
              <w:r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F67AD" w14:textId="77777777" w:rsidR="00D04096" w:rsidRDefault="00D04096" w:rsidP="001B4B49">
            <w:pPr>
              <w:rPr>
                <w:ins w:id="26128" w:author="Fegie" w:date="2021-05-02T00:13:00Z"/>
                <w:rFonts w:ascii="標楷體" w:eastAsia="標楷體" w:hAnsi="標楷體"/>
                <w:lang w:eastAsia="zh-HK"/>
              </w:rPr>
            </w:pPr>
            <w:ins w:id="26129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951E8" w14:textId="642E5B87" w:rsidR="00D04096" w:rsidRDefault="00D04096" w:rsidP="001B4B49">
            <w:pPr>
              <w:rPr>
                <w:ins w:id="26130" w:author="Fegie" w:date="2021-05-05T17:13:00Z"/>
                <w:rFonts w:ascii="標楷體" w:eastAsia="標楷體" w:hAnsi="標楷體"/>
              </w:rPr>
            </w:pPr>
            <w:ins w:id="26131" w:author="Fegie" w:date="2021-05-02T00:13:00Z">
              <w:r>
                <w:rPr>
                  <w:rFonts w:ascii="標楷體" w:eastAsia="標楷體" w:hAnsi="標楷體" w:hint="eastAsia"/>
                </w:rPr>
                <w:t>1.【</w:t>
              </w:r>
            </w:ins>
            <w:ins w:id="26132" w:author="Fegie" w:date="2021-05-05T17:10:00Z">
              <w:r w:rsidR="00DD0376">
                <w:rPr>
                  <w:rFonts w:ascii="標楷體" w:eastAsia="標楷體" w:hAnsi="標楷體" w:hint="eastAsia"/>
                </w:rPr>
                <w:t>L1001</w:t>
              </w:r>
            </w:ins>
            <w:ins w:id="26133" w:author="Fegie" w:date="2021-05-02T00:13:00Z">
              <w:r>
                <w:rPr>
                  <w:rFonts w:ascii="標楷體" w:eastAsia="標楷體" w:hAnsi="標楷體" w:hint="eastAsia"/>
                </w:rPr>
                <w:t>】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</w:t>
              </w:r>
              <w:r>
                <w:rPr>
                  <w:rFonts w:ascii="標楷體" w:eastAsia="標楷體" w:hAnsi="標楷體" w:hint="eastAsia"/>
                </w:rPr>
                <w:t>點「</w:t>
              </w:r>
            </w:ins>
            <w:ins w:id="26134" w:author="Fegie" w:date="2021-05-05T17:10:00Z">
              <w:r w:rsidR="00DD0376">
                <w:rPr>
                  <w:rFonts w:ascii="標楷體" w:eastAsia="標楷體" w:hAnsi="標楷體" w:hint="eastAsia"/>
                  <w:lang w:eastAsia="zh-HK"/>
                </w:rPr>
                <w:t>已設定</w:t>
              </w:r>
            </w:ins>
            <w:ins w:id="26135" w:author="Fegie" w:date="2021-05-02T00:13:00Z">
              <w:r>
                <w:rPr>
                  <w:rFonts w:ascii="標楷體" w:eastAsia="標楷體" w:hAnsi="標楷體" w:hint="eastAsia"/>
                </w:rPr>
                <w:t>」</w:t>
              </w:r>
            </w:ins>
            <w:ins w:id="26136" w:author="Fegie" w:date="2021-05-05T17:10:00Z">
              <w:r w:rsidR="00DD0376">
                <w:rPr>
                  <w:rFonts w:ascii="標楷體" w:eastAsia="標楷體" w:hAnsi="標楷體" w:hint="eastAsia"/>
                </w:rPr>
                <w:t>、「未設定」</w:t>
              </w:r>
            </w:ins>
            <w:ins w:id="26137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617A2DD9" w14:textId="18D2AFF3" w:rsidR="0058232A" w:rsidRDefault="0058232A" w:rsidP="001B4B49">
            <w:pPr>
              <w:rPr>
                <w:ins w:id="26138" w:author="Fegie" w:date="2021-05-02T00:13:00Z"/>
                <w:rFonts w:ascii="標楷體" w:eastAsia="標楷體" w:hAnsi="標楷體"/>
                <w:lang w:eastAsia="zh-HK"/>
              </w:rPr>
            </w:pPr>
            <w:ins w:id="26139" w:author="Fegie" w:date="2021-05-05T17:13:00Z">
              <w:r>
                <w:rPr>
                  <w:rFonts w:ascii="標楷體" w:eastAsia="標楷體" w:hAnsi="標楷體" w:hint="eastAsia"/>
                </w:rPr>
                <w:t>2.直接進入【L1109】</w:t>
              </w:r>
            </w:ins>
            <w:ins w:id="26140" w:author="Fegie" w:date="2021-05-05T17:19:00Z">
              <w:r>
                <w:rPr>
                  <w:rFonts w:ascii="標楷體" w:eastAsia="標楷體" w:hAnsi="標楷體" w:hint="eastAsia"/>
                  <w:lang w:eastAsia="zh-HK"/>
                </w:rPr>
                <w:t>時顯示</w:t>
              </w:r>
              <w:r>
                <w:rPr>
                  <w:rFonts w:ascii="標楷體" w:eastAsia="標楷體" w:hAnsi="標楷體" w:hint="eastAsia"/>
                </w:rPr>
                <w:t>。</w:t>
              </w:r>
            </w:ins>
          </w:p>
          <w:p w14:paraId="4E080700" w14:textId="5E4F3320" w:rsidR="00D04096" w:rsidRDefault="0058232A" w:rsidP="001B4B49">
            <w:pPr>
              <w:rPr>
                <w:ins w:id="26141" w:author="Fegie" w:date="2021-05-02T00:13:00Z"/>
                <w:rFonts w:ascii="標楷體" w:eastAsia="標楷體" w:hAnsi="標楷體"/>
                <w:lang w:eastAsia="zh-HK"/>
              </w:rPr>
            </w:pPr>
            <w:ins w:id="26142" w:author="Fegie" w:date="2021-05-05T17:13:00Z">
              <w:r>
                <w:rPr>
                  <w:rFonts w:ascii="標楷體" w:eastAsia="標楷體" w:hAnsi="標楷體" w:hint="eastAsia"/>
                </w:rPr>
                <w:t>3</w:t>
              </w:r>
            </w:ins>
            <w:ins w:id="26143" w:author="Fegie" w:date="2021-05-02T00:13:00Z">
              <w:r w:rsidR="00D04096">
                <w:rPr>
                  <w:rFonts w:ascii="標楷體" w:eastAsia="標楷體" w:hAnsi="標楷體" w:hint="eastAsia"/>
                </w:rPr>
                <w:t>.</w:t>
              </w:r>
              <w:r w:rsidR="00D04096">
                <w:rPr>
                  <w:rFonts w:ascii="標楷體" w:eastAsia="標楷體" w:hAnsi="標楷體" w:hint="eastAsia"/>
                  <w:lang w:eastAsia="zh-HK"/>
                </w:rPr>
                <w:t>功能修改時顯示</w:t>
              </w:r>
              <w:r w:rsidR="00D04096">
                <w:rPr>
                  <w:rFonts w:ascii="標楷體" w:eastAsia="標楷體" w:hAnsi="標楷體" w:hint="eastAsia"/>
                </w:rPr>
                <w:t>,</w:t>
              </w:r>
              <w:r w:rsidR="00D04096">
                <w:rPr>
                  <w:rFonts w:ascii="標楷體" w:eastAsia="標楷體" w:hAnsi="標楷體" w:hint="eastAsia"/>
                  <w:lang w:eastAsia="zh-HK"/>
                </w:rPr>
                <w:t>執行修改</w:t>
              </w:r>
            </w:ins>
            <w:ins w:id="26144" w:author="Fegie" w:date="2021-05-05T17:10:00Z">
              <w:r w:rsidR="00DD0376">
                <w:rPr>
                  <w:rFonts w:ascii="標楷體" w:eastAsia="標楷體" w:hAnsi="標楷體" w:hint="eastAsia"/>
                  <w:lang w:eastAsia="zh-HK"/>
                </w:rPr>
                <w:t>客戶同意</w:t>
              </w:r>
            </w:ins>
            <w:ins w:id="26145" w:author="Fegie" w:date="2021-05-02T00:13:00Z">
              <w:r w:rsidR="00D04096"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</w:tr>
      <w:tr w:rsidR="00D04096" w14:paraId="511A4F25" w14:textId="77777777" w:rsidTr="001B4B49">
        <w:trPr>
          <w:ins w:id="26146" w:author="Fegie" w:date="2021-05-02T00:13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98F91" w14:textId="1BB5C611" w:rsidR="00D04096" w:rsidRDefault="00B874C9" w:rsidP="001B4B49">
            <w:pPr>
              <w:jc w:val="center"/>
              <w:rPr>
                <w:ins w:id="26147" w:author="Fegie" w:date="2021-05-02T00:13:00Z"/>
                <w:rFonts w:ascii="標楷體" w:eastAsia="標楷體" w:hAnsi="標楷體"/>
              </w:rPr>
            </w:pPr>
            <w:ins w:id="26148" w:author="Fegie" w:date="2021-05-05T17:09:00Z">
              <w:r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57336" w14:textId="77777777" w:rsidR="00D04096" w:rsidRDefault="00D04096" w:rsidP="001B4B49">
            <w:pPr>
              <w:rPr>
                <w:ins w:id="26149" w:author="Fegie" w:date="2021-05-02T00:13:00Z"/>
                <w:rFonts w:ascii="標楷體" w:eastAsia="標楷體" w:hAnsi="標楷體"/>
                <w:lang w:eastAsia="zh-HK"/>
              </w:rPr>
            </w:pPr>
            <w:ins w:id="26150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1A7AC" w14:textId="397B4645" w:rsidR="00D04096" w:rsidRDefault="00D04096" w:rsidP="001B4B49">
            <w:pPr>
              <w:rPr>
                <w:ins w:id="26151" w:author="Fegie" w:date="2021-05-02T00:13:00Z"/>
                <w:rFonts w:ascii="標楷體" w:eastAsia="標楷體" w:hAnsi="標楷體"/>
                <w:lang w:eastAsia="zh-HK"/>
              </w:rPr>
            </w:pPr>
            <w:ins w:id="26152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關閉此</w:t>
              </w:r>
            </w:ins>
            <w:ins w:id="26153" w:author="Fegie" w:date="2021-05-05T17:09:00Z">
              <w:r w:rsidR="00B874C9">
                <w:rPr>
                  <w:rFonts w:ascii="標楷體" w:eastAsia="標楷體" w:hAnsi="標楷體" w:hint="eastAsia"/>
                  <w:lang w:eastAsia="zh-HK"/>
                </w:rPr>
                <w:t>維護</w:t>
              </w:r>
            </w:ins>
            <w:ins w:id="26154" w:author="Fegie" w:date="2021-05-02T00:13:00Z">
              <w:r>
                <w:rPr>
                  <w:rFonts w:ascii="標楷體" w:eastAsia="標楷體" w:hAnsi="標楷體" w:hint="eastAsia"/>
                  <w:lang w:eastAsia="zh-HK"/>
                </w:rPr>
                <w:t>畫面</w:t>
              </w:r>
            </w:ins>
          </w:p>
        </w:tc>
      </w:tr>
    </w:tbl>
    <w:p w14:paraId="73CDF912" w14:textId="77777777" w:rsidR="00D04096" w:rsidRDefault="00D04096" w:rsidP="00D04096">
      <w:pPr>
        <w:rPr>
          <w:ins w:id="26155" w:author="Fegie" w:date="2021-05-02T00:13:00Z"/>
          <w:rFonts w:ascii="標楷體" w:eastAsia="標楷體" w:hAnsi="標楷體"/>
        </w:rPr>
      </w:pPr>
    </w:p>
    <w:p w14:paraId="3FD91B3B" w14:textId="77777777" w:rsidR="00D04096" w:rsidRDefault="00D04096" w:rsidP="00D04096">
      <w:pPr>
        <w:pStyle w:val="15"/>
        <w:numPr>
          <w:ilvl w:val="0"/>
          <w:numId w:val="55"/>
        </w:numPr>
        <w:ind w:left="1418"/>
        <w:rPr>
          <w:ins w:id="26156" w:author="Fegie" w:date="2021-05-02T00:13:00Z"/>
        </w:rPr>
      </w:pPr>
      <w:ins w:id="26157" w:author="Fegie" w:date="2021-05-02T00:13:00Z">
        <w:r>
          <w:rPr>
            <w:rFonts w:hint="eastAsia"/>
          </w:rP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6"/>
        <w:gridCol w:w="447"/>
        <w:gridCol w:w="1023"/>
        <w:gridCol w:w="447"/>
        <w:gridCol w:w="2681"/>
        <w:gridCol w:w="447"/>
        <w:gridCol w:w="562"/>
        <w:gridCol w:w="4367"/>
      </w:tblGrid>
      <w:tr w:rsidR="00771EC8" w14:paraId="7903A286" w14:textId="77777777" w:rsidTr="00D72423">
        <w:trPr>
          <w:trHeight w:val="388"/>
          <w:jc w:val="center"/>
          <w:ins w:id="26158" w:author="Fegie" w:date="2021-05-02T00:13:00Z"/>
        </w:trPr>
        <w:tc>
          <w:tcPr>
            <w:tcW w:w="44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6F66B4C" w14:textId="77777777" w:rsidR="00D04096" w:rsidRDefault="00D04096" w:rsidP="001B4B49">
            <w:pPr>
              <w:rPr>
                <w:ins w:id="26159" w:author="Fegie" w:date="2021-05-02T00:13:00Z"/>
                <w:rFonts w:ascii="標楷體" w:eastAsia="標楷體" w:hAnsi="標楷體"/>
              </w:rPr>
            </w:pPr>
            <w:ins w:id="26160" w:author="Fegie" w:date="2021-05-02T00:13:00Z">
              <w:r>
                <w:rPr>
                  <w:rFonts w:ascii="標楷體" w:eastAsia="標楷體" w:hAnsi="標楷體" w:hint="eastAsia"/>
                </w:rPr>
                <w:t>序號</w:t>
              </w:r>
            </w:ins>
          </w:p>
        </w:tc>
        <w:tc>
          <w:tcPr>
            <w:tcW w:w="44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67EF350" w14:textId="77777777" w:rsidR="00D04096" w:rsidRDefault="00D04096" w:rsidP="001B4B49">
            <w:pPr>
              <w:rPr>
                <w:ins w:id="26161" w:author="Fegie" w:date="2021-05-02T00:13:00Z"/>
                <w:rFonts w:ascii="標楷體" w:eastAsia="標楷體" w:hAnsi="標楷體"/>
              </w:rPr>
            </w:pPr>
            <w:ins w:id="26162" w:author="Fegie" w:date="2021-05-02T00:13:00Z">
              <w:r>
                <w:rPr>
                  <w:rFonts w:ascii="標楷體" w:eastAsia="標楷體" w:hAnsi="標楷體" w:hint="eastAsia"/>
                </w:rPr>
                <w:t>欄位</w:t>
              </w:r>
            </w:ins>
          </w:p>
        </w:tc>
        <w:tc>
          <w:tcPr>
            <w:tcW w:w="516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F492073" w14:textId="77777777" w:rsidR="00D04096" w:rsidRDefault="00D04096" w:rsidP="001B4B49">
            <w:pPr>
              <w:jc w:val="center"/>
              <w:rPr>
                <w:ins w:id="26163" w:author="Fegie" w:date="2021-05-02T00:13:00Z"/>
                <w:rFonts w:ascii="標楷體" w:eastAsia="標楷體" w:hAnsi="標楷體"/>
              </w:rPr>
            </w:pPr>
            <w:ins w:id="26164" w:author="Fegie" w:date="2021-05-02T00:13:00Z">
              <w:r>
                <w:rPr>
                  <w:rFonts w:ascii="標楷體" w:eastAsia="標楷體" w:hAnsi="標楷體" w:hint="eastAsia"/>
                </w:rPr>
                <w:t>說明</w:t>
              </w:r>
            </w:ins>
          </w:p>
        </w:tc>
        <w:tc>
          <w:tcPr>
            <w:tcW w:w="436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36EB431" w14:textId="77777777" w:rsidR="00D04096" w:rsidRDefault="00D04096" w:rsidP="001B4B49">
            <w:pPr>
              <w:rPr>
                <w:ins w:id="26165" w:author="Fegie" w:date="2021-05-02T00:13:00Z"/>
                <w:rFonts w:ascii="標楷體" w:eastAsia="標楷體" w:hAnsi="標楷體"/>
              </w:rPr>
            </w:pPr>
            <w:ins w:id="26166" w:author="Fegie" w:date="2021-05-02T00:13:00Z">
              <w:r>
                <w:rPr>
                  <w:rFonts w:ascii="標楷體" w:eastAsia="標楷體" w:hAnsi="標楷體" w:hint="eastAsia"/>
                </w:rPr>
                <w:t>處理邏輯及注意事項</w:t>
              </w:r>
            </w:ins>
          </w:p>
        </w:tc>
      </w:tr>
      <w:tr w:rsidR="00771EC8" w14:paraId="1EAA4010" w14:textId="77777777" w:rsidTr="00D72423">
        <w:trPr>
          <w:trHeight w:val="244"/>
          <w:jc w:val="center"/>
          <w:ins w:id="26167" w:author="Fegie" w:date="2021-05-02T00:13:00Z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7EF015" w14:textId="77777777" w:rsidR="00D04096" w:rsidRDefault="00D04096" w:rsidP="001B4B49">
            <w:pPr>
              <w:widowControl/>
              <w:rPr>
                <w:ins w:id="26168" w:author="Fegie" w:date="2021-05-02T00:13:00Z"/>
                <w:rFonts w:ascii="標楷體" w:eastAsia="標楷體" w:hAnsi="標楷體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D23C7" w14:textId="77777777" w:rsidR="00D04096" w:rsidRDefault="00D04096" w:rsidP="001B4B49">
            <w:pPr>
              <w:widowControl/>
              <w:rPr>
                <w:ins w:id="26169" w:author="Fegie" w:date="2021-05-02T00:13:00Z"/>
                <w:rFonts w:ascii="標楷體" w:eastAsia="標楷體" w:hAnsi="標楷體"/>
              </w:rPr>
            </w:pP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BE27471" w14:textId="77777777" w:rsidR="00D04096" w:rsidRDefault="00D04096" w:rsidP="001B4B49">
            <w:pPr>
              <w:rPr>
                <w:ins w:id="26170" w:author="Fegie" w:date="2021-05-02T00:13:00Z"/>
                <w:rFonts w:ascii="標楷體" w:eastAsia="標楷體" w:hAnsi="標楷體"/>
              </w:rPr>
            </w:pPr>
            <w:ins w:id="26171" w:author="Fegie" w:date="2021-05-02T00:13:00Z">
              <w:r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999E34D" w14:textId="77777777" w:rsidR="00D04096" w:rsidRDefault="00D04096" w:rsidP="001B4B49">
            <w:pPr>
              <w:rPr>
                <w:ins w:id="26172" w:author="Fegie" w:date="2021-05-02T00:13:00Z"/>
                <w:rFonts w:ascii="標楷體" w:eastAsia="標楷體" w:hAnsi="標楷體"/>
              </w:rPr>
            </w:pPr>
            <w:ins w:id="26173" w:author="Fegie" w:date="2021-05-02T00:13:00Z">
              <w:r>
                <w:rPr>
                  <w:rFonts w:ascii="標楷體" w:eastAsia="標楷體" w:hAnsi="標楷體" w:hint="eastAsia"/>
                </w:rPr>
                <w:t>預設值</w:t>
              </w:r>
            </w:ins>
          </w:p>
        </w:tc>
        <w:tc>
          <w:tcPr>
            <w:tcW w:w="2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FB1C90F" w14:textId="77777777" w:rsidR="00D04096" w:rsidRDefault="00D04096" w:rsidP="001B4B49">
            <w:pPr>
              <w:rPr>
                <w:ins w:id="26174" w:author="Fegie" w:date="2021-05-02T00:13:00Z"/>
                <w:rFonts w:ascii="標楷體" w:eastAsia="標楷體" w:hAnsi="標楷體"/>
              </w:rPr>
            </w:pPr>
            <w:ins w:id="26175" w:author="Fegie" w:date="2021-05-02T00:13:00Z">
              <w:r>
                <w:rPr>
                  <w:rFonts w:ascii="標楷體" w:eastAsia="標楷體" w:hAnsi="標楷體" w:hint="eastAsia"/>
                </w:rPr>
                <w:t>選單內容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27AEDE3" w14:textId="77777777" w:rsidR="00D04096" w:rsidRDefault="00D04096" w:rsidP="001B4B49">
            <w:pPr>
              <w:rPr>
                <w:ins w:id="26176" w:author="Fegie" w:date="2021-05-02T00:13:00Z"/>
                <w:rFonts w:ascii="標楷體" w:eastAsia="標楷體" w:hAnsi="標楷體"/>
              </w:rPr>
            </w:pPr>
            <w:ins w:id="26177" w:author="Fegie" w:date="2021-05-02T00:13:00Z">
              <w:r>
                <w:rPr>
                  <w:rFonts w:ascii="標楷體" w:eastAsia="標楷體" w:hAnsi="標楷體" w:hint="eastAsia"/>
                </w:rPr>
                <w:t>必填</w:t>
              </w:r>
            </w:ins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104E21A" w14:textId="77777777" w:rsidR="00D04096" w:rsidRDefault="00D04096" w:rsidP="001B4B49">
            <w:pPr>
              <w:rPr>
                <w:ins w:id="26178" w:author="Fegie" w:date="2021-05-02T00:13:00Z"/>
                <w:rFonts w:ascii="標楷體" w:eastAsia="標楷體" w:hAnsi="標楷體"/>
              </w:rPr>
            </w:pPr>
            <w:ins w:id="26179" w:author="Fegie" w:date="2021-05-02T00:13:00Z">
              <w:r>
                <w:rPr>
                  <w:rFonts w:ascii="標楷體" w:eastAsia="標楷體" w:hAnsi="標楷體" w:hint="eastAsia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2C19C" w14:textId="77777777" w:rsidR="00D04096" w:rsidRDefault="00D04096" w:rsidP="001B4B49">
            <w:pPr>
              <w:widowControl/>
              <w:rPr>
                <w:ins w:id="26180" w:author="Fegie" w:date="2021-05-02T00:13:00Z"/>
                <w:rFonts w:ascii="標楷體" w:eastAsia="標楷體" w:hAnsi="標楷體"/>
              </w:rPr>
            </w:pPr>
          </w:p>
        </w:tc>
      </w:tr>
      <w:tr w:rsidR="00771EC8" w14:paraId="3CD91FB0" w14:textId="77777777" w:rsidTr="00D72423">
        <w:trPr>
          <w:trHeight w:val="291"/>
          <w:jc w:val="center"/>
          <w:ins w:id="26181" w:author="Fegie" w:date="2021-05-02T00:13:00Z"/>
        </w:trPr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856BF" w14:textId="77777777" w:rsidR="00D04096" w:rsidRDefault="00D04096" w:rsidP="001B4B49">
            <w:pPr>
              <w:rPr>
                <w:ins w:id="26182" w:author="Fegie" w:date="2021-05-02T00:13:00Z"/>
                <w:rFonts w:ascii="標楷體" w:eastAsia="標楷體" w:hAnsi="標楷體"/>
              </w:rPr>
            </w:pPr>
            <w:ins w:id="26183" w:author="Fegie" w:date="2021-05-02T00:13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481F4" w14:textId="77777777" w:rsidR="00D04096" w:rsidRDefault="00D04096" w:rsidP="001B4B49">
            <w:pPr>
              <w:rPr>
                <w:ins w:id="26184" w:author="Fegie" w:date="2021-05-02T00:13:00Z"/>
                <w:rFonts w:ascii="標楷體" w:eastAsia="標楷體" w:hAnsi="標楷體"/>
              </w:rPr>
            </w:pPr>
            <w:ins w:id="26185" w:author="Fegie" w:date="2021-05-02T00:13:00Z">
              <w:r>
                <w:rPr>
                  <w:rFonts w:ascii="標楷體" w:eastAsia="標楷體" w:hAnsi="標楷體" w:hint="eastAsia"/>
                </w:rPr>
                <w:t>功能選項</w:t>
              </w:r>
            </w:ins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A39B1" w14:textId="77777777" w:rsidR="00D04096" w:rsidRDefault="00D04096" w:rsidP="001B4B49">
            <w:pPr>
              <w:rPr>
                <w:ins w:id="26186" w:author="Fegie" w:date="2021-05-02T00:13:00Z"/>
                <w:rFonts w:ascii="標楷體" w:eastAsia="標楷體" w:hAnsi="標楷體"/>
              </w:rPr>
            </w:pPr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2328" w14:textId="52353D62" w:rsidR="00D04096" w:rsidRDefault="006127BC" w:rsidP="001B4B49">
            <w:pPr>
              <w:rPr>
                <w:ins w:id="26187" w:author="Fegie" w:date="2021-05-02T00:13:00Z"/>
                <w:rFonts w:ascii="標楷體" w:eastAsia="標楷體" w:hAnsi="標楷體"/>
              </w:rPr>
            </w:pPr>
            <w:ins w:id="26188" w:author="張金龍" w:date="2021-05-18T14:03:00Z">
              <w:r>
                <w:rPr>
                  <w:rFonts w:ascii="標楷體" w:eastAsia="標楷體" w:hAnsi="標楷體" w:hint="eastAsia"/>
                  <w:lang w:eastAsia="zh-HK"/>
                </w:rPr>
                <w:t>修改</w:t>
              </w:r>
            </w:ins>
          </w:p>
        </w:tc>
        <w:tc>
          <w:tcPr>
            <w:tcW w:w="2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55F92" w14:textId="77777777" w:rsidR="00D04096" w:rsidRDefault="00D04096" w:rsidP="001B4B49">
            <w:pPr>
              <w:rPr>
                <w:ins w:id="26189" w:author="Fegie" w:date="2021-05-02T00:13:00Z"/>
                <w:rFonts w:ascii="標楷體" w:eastAsia="標楷體" w:hAnsi="標楷體"/>
              </w:rPr>
            </w:pPr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013B1" w14:textId="77777777" w:rsidR="00D04096" w:rsidRDefault="00D04096" w:rsidP="001B4B49">
            <w:pPr>
              <w:rPr>
                <w:ins w:id="26190" w:author="Fegie" w:date="2021-05-02T00:13:00Z"/>
                <w:rFonts w:ascii="標楷體" w:eastAsia="標楷體" w:hAnsi="標楷體"/>
              </w:rPr>
            </w:pP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05B38" w14:textId="77777777" w:rsidR="00D04096" w:rsidRDefault="00D04096" w:rsidP="001B4B49">
            <w:pPr>
              <w:rPr>
                <w:ins w:id="26191" w:author="Fegie" w:date="2021-05-02T00:13:00Z"/>
                <w:rFonts w:ascii="標楷體" w:eastAsia="標楷體" w:hAnsi="標楷體"/>
              </w:rPr>
            </w:pPr>
            <w:ins w:id="26192" w:author="Fegie" w:date="2021-05-02T00:13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4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85F2A" w14:textId="77777777" w:rsidR="00D04096" w:rsidRDefault="00D04096" w:rsidP="001B4B49">
            <w:pPr>
              <w:rPr>
                <w:ins w:id="26193" w:author="Fegie" w:date="2021-05-02T00:13:00Z"/>
                <w:rFonts w:ascii="標楷體" w:eastAsia="標楷體" w:hAnsi="標楷體"/>
              </w:rPr>
            </w:pPr>
            <w:ins w:id="26194" w:author="Fegie" w:date="2021-05-02T00:13:00Z">
              <w:r>
                <w:rPr>
                  <w:rFonts w:ascii="標楷體" w:eastAsia="標楷體" w:hAnsi="標楷體" w:hint="eastAsia"/>
                </w:rPr>
                <w:t>自動顯示</w:t>
              </w:r>
            </w:ins>
          </w:p>
          <w:p w14:paraId="0367B6B6" w14:textId="5C826C42" w:rsidR="00D04096" w:rsidRDefault="00D04096" w:rsidP="001B4B49">
            <w:pPr>
              <w:rPr>
                <w:ins w:id="26195" w:author="Fegie" w:date="2021-05-02T00:13:00Z"/>
                <w:rFonts w:ascii="標楷體" w:eastAsia="標楷體" w:hAnsi="標楷體"/>
              </w:rPr>
            </w:pPr>
            <w:ins w:id="26196" w:author="Fegie" w:date="2021-05-02T00:13:00Z">
              <w:del w:id="26197" w:author="張金龍" w:date="2021-05-18T14:03:00Z">
                <w:r w:rsidDel="006127BC">
                  <w:rPr>
                    <w:rFonts w:ascii="標楷體" w:eastAsia="標楷體" w:hAnsi="標楷體" w:hint="eastAsia"/>
                    <w:lang w:eastAsia="zh-HK"/>
                  </w:rPr>
                  <w:delText>修改</w:delText>
                </w:r>
              </w:del>
            </w:ins>
          </w:p>
        </w:tc>
      </w:tr>
      <w:tr w:rsidR="00771EC8" w14:paraId="5EB7E54E" w14:textId="77777777" w:rsidTr="00D72423">
        <w:trPr>
          <w:trHeight w:val="291"/>
          <w:jc w:val="center"/>
          <w:ins w:id="26198" w:author="Fegie" w:date="2021-05-02T00:13:00Z"/>
        </w:trPr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A165EC" w14:textId="77777777" w:rsidR="00D04096" w:rsidRDefault="00D04096" w:rsidP="001B4B49">
            <w:pPr>
              <w:rPr>
                <w:ins w:id="26199" w:author="Fegie" w:date="2021-05-02T00:13:00Z"/>
                <w:rFonts w:ascii="標楷體" w:eastAsia="標楷體" w:hAnsi="標楷體"/>
              </w:rPr>
            </w:pPr>
            <w:ins w:id="26200" w:author="Fegie" w:date="2021-05-02T00:13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FF768" w14:textId="49768A74" w:rsidR="00D04096" w:rsidRDefault="0058232A" w:rsidP="001B4B49">
            <w:pPr>
              <w:rPr>
                <w:ins w:id="26201" w:author="Fegie" w:date="2021-05-02T00:13:00Z"/>
                <w:rFonts w:ascii="標楷體" w:eastAsia="標楷體" w:hAnsi="標楷體"/>
              </w:rPr>
            </w:pPr>
            <w:ins w:id="26202" w:author="Fegie" w:date="2021-05-05T17:12:00Z">
              <w:r>
                <w:rPr>
                  <w:rFonts w:ascii="標楷體" w:eastAsia="標楷體" w:hAnsi="標楷體" w:hint="eastAsia"/>
                </w:rPr>
                <w:t>統一編號</w:t>
              </w:r>
            </w:ins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3478C" w14:textId="2FA46EAE" w:rsidR="00D04096" w:rsidRDefault="00D04096" w:rsidP="001B4B49">
            <w:pPr>
              <w:rPr>
                <w:ins w:id="26203" w:author="Fegie" w:date="2021-05-02T00:13:00Z"/>
                <w:rFonts w:ascii="標楷體" w:eastAsia="標楷體" w:hAnsi="標楷體"/>
              </w:rPr>
            </w:pPr>
            <w:ins w:id="26204" w:author="Fegie" w:date="2021-05-02T00:13:00Z">
              <w:del w:id="26205" w:author="家榮 張" w:date="2021-05-06T18:55:00Z">
                <w:r w:rsidDel="00A7651D">
                  <w:rPr>
                    <w:rFonts w:ascii="標楷體" w:eastAsia="標楷體" w:hAnsi="標楷體" w:hint="eastAsia"/>
                  </w:rPr>
                  <w:delText>X(</w:delText>
                </w:r>
              </w:del>
            </w:ins>
            <w:ins w:id="26206" w:author="Fegie" w:date="2021-05-05T17:12:00Z">
              <w:del w:id="26207" w:author="家榮 張" w:date="2021-05-06T18:55:00Z">
                <w:r w:rsidR="0058232A" w:rsidDel="00A7651D">
                  <w:rPr>
                    <w:rFonts w:ascii="標楷體" w:eastAsia="標楷體" w:hAnsi="標楷體" w:hint="eastAsia"/>
                  </w:rPr>
                  <w:delText>10</w:delText>
                </w:r>
              </w:del>
            </w:ins>
            <w:ins w:id="26208" w:author="Fegie" w:date="2021-05-02T00:13:00Z">
              <w:del w:id="26209" w:author="家榮 張" w:date="2021-05-06T18:55:00Z">
                <w:r w:rsidDel="00A7651D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  <w:ins w:id="26210" w:author="家榮 張" w:date="2021-05-06T18:55:00Z">
              <w:r w:rsidR="00A7651D"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C7596" w14:textId="77777777" w:rsidR="00D04096" w:rsidRDefault="00D04096" w:rsidP="001B4B49">
            <w:pPr>
              <w:rPr>
                <w:ins w:id="26211" w:author="Fegie" w:date="2021-05-02T00:13:00Z"/>
                <w:rFonts w:ascii="標楷體" w:eastAsia="標楷體" w:hAnsi="標楷體"/>
              </w:rPr>
            </w:pPr>
          </w:p>
        </w:tc>
        <w:tc>
          <w:tcPr>
            <w:tcW w:w="2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7F062" w14:textId="77777777" w:rsidR="00D04096" w:rsidRDefault="00D04096" w:rsidP="001B4B49">
            <w:pPr>
              <w:rPr>
                <w:ins w:id="26212" w:author="Fegie" w:date="2021-05-02T00:13:00Z"/>
                <w:rFonts w:ascii="標楷體" w:eastAsia="標楷體" w:hAnsi="標楷體"/>
              </w:rPr>
            </w:pPr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DA0DD" w14:textId="77777777" w:rsidR="00D04096" w:rsidRDefault="00D04096" w:rsidP="001B4B49">
            <w:pPr>
              <w:rPr>
                <w:ins w:id="26213" w:author="Fegie" w:date="2021-05-02T00:13:00Z"/>
                <w:rFonts w:ascii="標楷體" w:eastAsia="標楷體" w:hAnsi="標楷體"/>
              </w:rPr>
            </w:pPr>
            <w:ins w:id="26214" w:author="Fegie" w:date="2021-05-02T00:13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12025" w14:textId="77777777" w:rsidR="00D04096" w:rsidRDefault="00D04096" w:rsidP="001B4B49">
            <w:pPr>
              <w:rPr>
                <w:ins w:id="26215" w:author="Fegie" w:date="2021-05-02T00:13:00Z"/>
                <w:rFonts w:ascii="標楷體" w:eastAsia="標楷體" w:hAnsi="標楷體"/>
              </w:rPr>
            </w:pPr>
            <w:ins w:id="26216" w:author="Fegie" w:date="2021-05-02T00:1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4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FF2A49" w14:textId="35F5F4ED" w:rsidR="00D04096" w:rsidRPr="0058232A" w:rsidRDefault="0058232A">
            <w:pPr>
              <w:rPr>
                <w:ins w:id="26217" w:author="Fegie" w:date="2021-05-05T17:13:00Z"/>
                <w:rFonts w:ascii="標楷體" w:eastAsia="標楷體" w:hAnsi="標楷體"/>
                <w:rPrChange w:id="26218" w:author="Fegie" w:date="2021-05-05T17:14:00Z">
                  <w:rPr>
                    <w:ins w:id="26219" w:author="Fegie" w:date="2021-05-05T17:13:00Z"/>
                  </w:rPr>
                </w:rPrChange>
              </w:rPr>
            </w:pPr>
            <w:ins w:id="26220" w:author="Fegie" w:date="2021-05-05T17:14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6221" w:author="Fegie" w:date="2021-05-05T17:13:00Z">
              <w:r w:rsidRPr="0058232A">
                <w:rPr>
                  <w:rFonts w:ascii="標楷體" w:eastAsia="標楷體" w:hAnsi="標楷體" w:hint="eastAsia"/>
                  <w:rPrChange w:id="26222" w:author="Fegie" w:date="2021-05-05T17:14:00Z">
                    <w:rPr>
                      <w:rFonts w:hint="eastAsia"/>
                    </w:rPr>
                  </w:rPrChange>
                </w:rPr>
                <w:t>直接進入</w:t>
              </w:r>
              <w:r w:rsidRPr="0058232A">
                <w:rPr>
                  <w:rFonts w:ascii="標楷體" w:eastAsia="標楷體" w:hAnsi="標楷體"/>
                  <w:rPrChange w:id="26223" w:author="Fegie" w:date="2021-05-05T17:14:00Z">
                    <w:rPr/>
                  </w:rPrChange>
                </w:rPr>
                <w:t>L1109</w:t>
              </w:r>
              <w:r w:rsidRPr="0058232A">
                <w:rPr>
                  <w:rFonts w:ascii="標楷體" w:eastAsia="標楷體" w:hAnsi="標楷體" w:hint="eastAsia"/>
                  <w:rPrChange w:id="26224" w:author="Fegie" w:date="2021-05-05T17:14:00Z">
                    <w:rPr>
                      <w:rFonts w:hint="eastAsia"/>
                    </w:rPr>
                  </w:rPrChange>
                </w:rPr>
                <w:t>時，</w:t>
              </w:r>
            </w:ins>
            <w:ins w:id="26225" w:author="Fegie" w:date="2021-05-05T17:15:00Z">
              <w:r>
                <w:rPr>
                  <w:rFonts w:ascii="標楷體" w:eastAsia="標楷體" w:hAnsi="標楷體" w:hint="eastAsia"/>
                </w:rPr>
                <w:t>二選一</w:t>
              </w:r>
            </w:ins>
            <w:ins w:id="26226" w:author="Fegie" w:date="2021-05-05T17:13:00Z">
              <w:r w:rsidRPr="0058232A">
                <w:rPr>
                  <w:rFonts w:ascii="標楷體" w:eastAsia="標楷體" w:hAnsi="標楷體" w:hint="eastAsia"/>
                  <w:rPrChange w:id="26227" w:author="Fegie" w:date="2021-05-05T17:14:00Z">
                    <w:rPr>
                      <w:rFonts w:hint="eastAsia"/>
                    </w:rPr>
                  </w:rPrChange>
                </w:rPr>
                <w:t>輸入</w:t>
              </w:r>
            </w:ins>
          </w:p>
          <w:p w14:paraId="4D597100" w14:textId="77777777" w:rsidR="0058232A" w:rsidRDefault="0058232A">
            <w:pPr>
              <w:rPr>
                <w:ins w:id="26228" w:author="家榮 張" w:date="2021-05-18T12:00:00Z"/>
                <w:rFonts w:ascii="標楷體" w:eastAsia="標楷體" w:hAnsi="標楷體"/>
              </w:rPr>
            </w:pPr>
            <w:ins w:id="26229" w:author="Fegie" w:date="2021-05-05T17:14:00Z">
              <w:r>
                <w:rPr>
                  <w:rFonts w:ascii="標楷體" w:eastAsia="標楷體" w:hAnsi="標楷體" w:hint="eastAsia"/>
                </w:rPr>
                <w:t>2.【L1001】點擊「</w:t>
              </w:r>
              <w:r>
                <w:rPr>
                  <w:rFonts w:ascii="標楷體" w:eastAsia="標楷體" w:hAnsi="標楷體" w:hint="eastAsia"/>
                  <w:lang w:eastAsia="zh-HK"/>
                </w:rPr>
                <w:t>已設定</w:t>
              </w:r>
              <w:r>
                <w:rPr>
                  <w:rFonts w:ascii="標楷體" w:eastAsia="標楷體" w:hAnsi="標楷體" w:hint="eastAsia"/>
                </w:rPr>
                <w:t>」、「未設定」時自動顯示不可輸入</w:t>
              </w:r>
            </w:ins>
          </w:p>
          <w:p w14:paraId="24B82919" w14:textId="77777777" w:rsidR="00771EC8" w:rsidRDefault="00771EC8">
            <w:pPr>
              <w:rPr>
                <w:ins w:id="26230" w:author="家榮 張" w:date="2021-05-18T12:00:00Z"/>
                <w:rFonts w:ascii="標楷體" w:eastAsia="標楷體" w:hAnsi="標楷體"/>
              </w:rPr>
            </w:pPr>
            <w:ins w:id="26231" w:author="家榮 張" w:date="2021-05-18T12:00:00Z">
              <w:r>
                <w:rPr>
                  <w:rFonts w:ascii="標楷體" w:eastAsia="標楷體" w:hAnsi="標楷體" w:hint="eastAsia"/>
                </w:rPr>
                <w:t>3.檢核條件:</w:t>
              </w:r>
            </w:ins>
          </w:p>
          <w:p w14:paraId="3E3CB640" w14:textId="77777777" w:rsidR="00771EC8" w:rsidRDefault="00771EC8">
            <w:pPr>
              <w:rPr>
                <w:ins w:id="26232" w:author="家榮 張" w:date="2021-05-18T12:01:00Z"/>
                <w:rFonts w:ascii="標楷體" w:eastAsia="標楷體" w:hAnsi="標楷體"/>
              </w:rPr>
            </w:pPr>
            <w:ins w:id="26233" w:author="家榮 張" w:date="2021-05-18T12:00:00Z">
              <w:r>
                <w:rPr>
                  <w:rFonts w:ascii="標楷體" w:eastAsia="標楷體" w:hAnsi="標楷體" w:hint="eastAsia"/>
                </w:rPr>
                <w:lastRenderedPageBreak/>
                <w:t>C(</w:t>
              </w:r>
            </w:ins>
            <w:ins w:id="26234" w:author="家榮 張" w:date="2021-05-18T12:01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,#CustId,0,</w:t>
              </w:r>
              <w:r>
                <w:rPr>
                  <w:rFonts w:ascii="標楷體" w:eastAsia="標楷體" w:hAnsi="標楷體" w:hint="eastAsia"/>
                </w:rPr>
                <w:t>A(ID_UNINO,</w:t>
              </w:r>
              <w:r>
                <w:rPr>
                  <w:rFonts w:ascii="標楷體" w:eastAsia="標楷體" w:hAnsi="標楷體"/>
                </w:rPr>
                <w:t>0,#CustId)</w:t>
              </w:r>
            </w:ins>
            <w:ins w:id="26235" w:author="家榮 張" w:date="2021-05-18T12:00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5D2139EB" w14:textId="049D4B37" w:rsidR="00771EC8" w:rsidRPr="0058232A" w:rsidRDefault="00771EC8">
            <w:pPr>
              <w:rPr>
                <w:ins w:id="26236" w:author="Fegie" w:date="2021-05-02T00:13:00Z"/>
                <w:rFonts w:ascii="標楷體" w:eastAsia="標楷體" w:hAnsi="標楷體"/>
                <w:rPrChange w:id="26237" w:author="Fegie" w:date="2021-05-05T17:14:00Z">
                  <w:rPr>
                    <w:ins w:id="26238" w:author="Fegie" w:date="2021-05-02T00:13:00Z"/>
                  </w:rPr>
                </w:rPrChange>
              </w:rPr>
            </w:pPr>
            <w:ins w:id="26239" w:author="家榮 張" w:date="2021-05-18T12:01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</w:t>
              </w:r>
            </w:ins>
            <w:ins w:id="26240" w:author="家榮 張" w:date="2021-05-18T12:02:00Z">
              <w:r>
                <w:rPr>
                  <w:rFonts w:ascii="標楷體" w:eastAsia="標楷體" w:hAnsi="標楷體"/>
                </w:rPr>
                <w:t>CustCross.CustUKey</w:t>
              </w:r>
            </w:ins>
          </w:p>
        </w:tc>
      </w:tr>
      <w:tr w:rsidR="00771EC8" w14:paraId="5430D496" w14:textId="77777777" w:rsidTr="00D72423">
        <w:trPr>
          <w:trHeight w:val="291"/>
          <w:jc w:val="center"/>
          <w:ins w:id="26241" w:author="Fegie" w:date="2021-05-02T00:13:00Z"/>
        </w:trPr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4C19E" w14:textId="77777777" w:rsidR="0058232A" w:rsidRDefault="0058232A" w:rsidP="0058232A">
            <w:pPr>
              <w:rPr>
                <w:ins w:id="26242" w:author="Fegie" w:date="2021-05-02T00:13:00Z"/>
                <w:rFonts w:ascii="標楷體" w:eastAsia="標楷體" w:hAnsi="標楷體"/>
              </w:rPr>
            </w:pPr>
            <w:ins w:id="26243" w:author="Fegie" w:date="2021-05-02T00:13:00Z">
              <w:r>
                <w:rPr>
                  <w:rFonts w:ascii="標楷體" w:eastAsia="標楷體" w:hAnsi="標楷體" w:hint="eastAsia"/>
                </w:rPr>
                <w:lastRenderedPageBreak/>
                <w:t>3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4B3E6" w14:textId="09D0A647" w:rsidR="0058232A" w:rsidRDefault="0058232A" w:rsidP="0058232A">
            <w:pPr>
              <w:rPr>
                <w:ins w:id="26244" w:author="Fegie" w:date="2021-05-02T00:13:00Z"/>
                <w:rFonts w:ascii="標楷體" w:eastAsia="標楷體" w:hAnsi="標楷體"/>
              </w:rPr>
            </w:pPr>
            <w:ins w:id="26245" w:author="Fegie" w:date="2021-05-05T17:12:00Z">
              <w:r>
                <w:rPr>
                  <w:rFonts w:ascii="標楷體" w:eastAsia="標楷體" w:hAnsi="標楷體" w:hint="eastAsia"/>
                </w:rPr>
                <w:t>戶號</w:t>
              </w:r>
            </w:ins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64ECF" w14:textId="7B14F7FD" w:rsidR="0058232A" w:rsidRDefault="0058232A" w:rsidP="0058232A">
            <w:pPr>
              <w:rPr>
                <w:ins w:id="26246" w:author="Fegie" w:date="2021-05-02T00:13:00Z"/>
                <w:rFonts w:ascii="標楷體" w:eastAsia="標楷體" w:hAnsi="標楷體"/>
              </w:rPr>
            </w:pPr>
            <w:ins w:id="26247" w:author="Fegie" w:date="2021-05-05T17:12:00Z">
              <w:del w:id="26248" w:author="家榮 張" w:date="2021-05-06T18:55:00Z">
                <w:r w:rsidDel="00A7651D">
                  <w:rPr>
                    <w:rFonts w:ascii="標楷體" w:eastAsia="標楷體" w:hAnsi="標楷體" w:hint="eastAsia"/>
                  </w:rPr>
                  <w:delText>X(07)</w:delText>
                </w:r>
              </w:del>
            </w:ins>
            <w:ins w:id="26249" w:author="家榮 張" w:date="2021-05-06T18:55:00Z">
              <w:r w:rsidR="00A7651D"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9FCEB" w14:textId="0EEAD1A3" w:rsidR="0058232A" w:rsidRDefault="0058232A" w:rsidP="0058232A">
            <w:pPr>
              <w:rPr>
                <w:ins w:id="26250" w:author="Fegie" w:date="2021-05-02T00:13:00Z"/>
                <w:rFonts w:ascii="標楷體" w:eastAsia="標楷體" w:hAnsi="標楷體"/>
              </w:rPr>
            </w:pPr>
          </w:p>
        </w:tc>
        <w:tc>
          <w:tcPr>
            <w:tcW w:w="2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8932C" w14:textId="77777777" w:rsidR="0058232A" w:rsidRDefault="0058232A" w:rsidP="0058232A">
            <w:pPr>
              <w:rPr>
                <w:ins w:id="26251" w:author="Fegie" w:date="2021-05-02T00:13:00Z"/>
                <w:rFonts w:ascii="標楷體" w:eastAsia="標楷體" w:hAnsi="標楷體"/>
              </w:rPr>
            </w:pPr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2DA9F" w14:textId="7D58CD06" w:rsidR="0058232A" w:rsidRDefault="0058232A" w:rsidP="0058232A">
            <w:pPr>
              <w:rPr>
                <w:ins w:id="26252" w:author="Fegie" w:date="2021-05-02T00:13:00Z"/>
                <w:rFonts w:ascii="標楷體" w:eastAsia="標楷體" w:hAnsi="標楷體"/>
              </w:rPr>
            </w:pPr>
            <w:ins w:id="26253" w:author="Fegie" w:date="2021-05-05T17:16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9E538" w14:textId="08B7842C" w:rsidR="0058232A" w:rsidRDefault="0058232A" w:rsidP="0058232A">
            <w:pPr>
              <w:rPr>
                <w:ins w:id="26254" w:author="Fegie" w:date="2021-05-02T00:13:00Z"/>
                <w:rFonts w:ascii="標楷體" w:eastAsia="標楷體" w:hAnsi="標楷體"/>
              </w:rPr>
            </w:pPr>
            <w:ins w:id="26255" w:author="Fegie" w:date="2021-05-05T17:16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4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2D4E3" w14:textId="4A740F9B" w:rsidR="0058232A" w:rsidRPr="00771EC8" w:rsidRDefault="00771EC8">
            <w:pPr>
              <w:rPr>
                <w:ins w:id="26256" w:author="家榮 張" w:date="2021-05-18T12:02:00Z"/>
                <w:rFonts w:ascii="標楷體" w:eastAsia="標楷體" w:hAnsi="標楷體"/>
                <w:rPrChange w:id="26257" w:author="家榮 張" w:date="2021-05-18T12:02:00Z">
                  <w:rPr>
                    <w:ins w:id="26258" w:author="家榮 張" w:date="2021-05-18T12:02:00Z"/>
                  </w:rPr>
                </w:rPrChange>
              </w:rPr>
            </w:pPr>
            <w:ins w:id="26259" w:author="家榮 張" w:date="2021-05-18T12:02:00Z">
              <w:r>
                <w:rPr>
                  <w:rFonts w:ascii="標楷體" w:eastAsia="標楷體" w:hAnsi="標楷體"/>
                </w:rPr>
                <w:t>1.</w:t>
              </w:r>
            </w:ins>
            <w:ins w:id="26260" w:author="Fegie" w:date="2021-05-05T17:15:00Z">
              <w:del w:id="26261" w:author="家榮 張" w:date="2021-05-18T12:02:00Z">
                <w:r w:rsidR="0058232A" w:rsidRPr="00771EC8" w:rsidDel="00771EC8">
                  <w:rPr>
                    <w:rFonts w:ascii="標楷體" w:eastAsia="標楷體" w:hAnsi="標楷體"/>
                    <w:rPrChange w:id="26262" w:author="家榮 張" w:date="2021-05-18T12:02:00Z">
                      <w:rPr/>
                    </w:rPrChange>
                  </w:rPr>
                  <w:delText>1.</w:delText>
                </w:r>
              </w:del>
              <w:r w:rsidR="0058232A" w:rsidRPr="00771EC8">
                <w:rPr>
                  <w:rFonts w:ascii="標楷體" w:eastAsia="標楷體" w:hAnsi="標楷體" w:hint="eastAsia"/>
                  <w:rPrChange w:id="26263" w:author="家榮 張" w:date="2021-05-18T12:02:00Z">
                    <w:rPr>
                      <w:rFonts w:hint="eastAsia"/>
                    </w:rPr>
                  </w:rPrChange>
                </w:rPr>
                <w:t>直接進入</w:t>
              </w:r>
              <w:r w:rsidR="0058232A" w:rsidRPr="00771EC8">
                <w:rPr>
                  <w:rFonts w:ascii="標楷體" w:eastAsia="標楷體" w:hAnsi="標楷體"/>
                  <w:rPrChange w:id="26264" w:author="家榮 張" w:date="2021-05-18T12:02:00Z">
                    <w:rPr/>
                  </w:rPrChange>
                </w:rPr>
                <w:t>L1109</w:t>
              </w:r>
              <w:r w:rsidR="0058232A" w:rsidRPr="00771EC8">
                <w:rPr>
                  <w:rFonts w:ascii="標楷體" w:eastAsia="標楷體" w:hAnsi="標楷體" w:hint="eastAsia"/>
                  <w:rPrChange w:id="26265" w:author="家榮 張" w:date="2021-05-18T12:02:00Z">
                    <w:rPr>
                      <w:rFonts w:hint="eastAsia"/>
                    </w:rPr>
                  </w:rPrChange>
                </w:rPr>
                <w:t>時，二選一輸入</w:t>
              </w:r>
            </w:ins>
          </w:p>
          <w:p w14:paraId="61C6677E" w14:textId="77777777" w:rsidR="00771EC8" w:rsidRDefault="00771EC8" w:rsidP="00771EC8">
            <w:pPr>
              <w:rPr>
                <w:ins w:id="26266" w:author="家榮 張" w:date="2021-05-18T12:03:00Z"/>
                <w:rFonts w:ascii="標楷體" w:eastAsia="標楷體" w:hAnsi="標楷體"/>
              </w:rPr>
            </w:pPr>
            <w:ins w:id="26267" w:author="家榮 張" w:date="2021-05-18T12:03:00Z">
              <w:r>
                <w:rPr>
                  <w:rFonts w:ascii="標楷體" w:eastAsia="標楷體" w:hAnsi="標楷體"/>
                </w:rPr>
                <w:t>2.</w:t>
              </w:r>
              <w:r>
                <w:rPr>
                  <w:rFonts w:ascii="標楷體" w:eastAsia="標楷體" w:hAnsi="標楷體" w:hint="eastAsia"/>
                </w:rPr>
                <w:t>檢核條件:</w:t>
              </w:r>
            </w:ins>
          </w:p>
          <w:p w14:paraId="62E3BBA2" w14:textId="03467B7D" w:rsidR="00771EC8" w:rsidRDefault="00771EC8" w:rsidP="00771EC8">
            <w:pPr>
              <w:rPr>
                <w:ins w:id="26268" w:author="家榮 張" w:date="2021-05-18T12:03:00Z"/>
                <w:rFonts w:ascii="標楷體" w:eastAsia="標楷體" w:hAnsi="標楷體"/>
              </w:rPr>
            </w:pPr>
            <w:ins w:id="26269" w:author="家榮 張" w:date="2021-05-18T12:03:00Z">
              <w:r>
                <w:rPr>
                  <w:rFonts w:ascii="標楷體" w:eastAsia="標楷體" w:hAnsi="標楷體"/>
                </w:rPr>
                <w:t>C(4,#CustId,$,S)</w:t>
              </w:r>
            </w:ins>
          </w:p>
          <w:p w14:paraId="41FC2A2D" w14:textId="1BBFBCB0" w:rsidR="00771EC8" w:rsidRDefault="00771EC8" w:rsidP="00771EC8">
            <w:pPr>
              <w:rPr>
                <w:ins w:id="26270" w:author="家榮 張" w:date="2021-05-18T13:48:00Z"/>
                <w:rFonts w:ascii="標楷體" w:eastAsia="標楷體" w:hAnsi="標楷體"/>
              </w:rPr>
            </w:pPr>
            <w:ins w:id="26271" w:author="家榮 張" w:date="2021-05-18T12:03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(3,#CustNo,0,V(P,</w:t>
              </w:r>
              <w:r>
                <w:rPr>
                  <w:rFonts w:ascii="標楷體" w:eastAsia="標楷體" w:hAnsi="標楷體" w:hint="eastAsia"/>
                </w:rPr>
                <w:t>統一編號與戶號須擇一輸入</w:t>
              </w:r>
              <w:r>
                <w:rPr>
                  <w:rFonts w:ascii="標楷體" w:eastAsia="標楷體" w:hAnsi="標楷體"/>
                </w:rPr>
                <w:t>)</w:t>
              </w:r>
            </w:ins>
            <w:ins w:id="26272" w:author="家榮 張" w:date="2021-05-18T12:04:00Z">
              <w:r>
                <w:rPr>
                  <w:rFonts w:ascii="標楷體" w:eastAsia="標楷體" w:hAnsi="標楷體"/>
                </w:rPr>
                <w:t>,s)</w:t>
              </w:r>
            </w:ins>
          </w:p>
          <w:p w14:paraId="25B67166" w14:textId="2FA680E9" w:rsidR="00C06872" w:rsidRDefault="00C06872" w:rsidP="00771EC8">
            <w:pPr>
              <w:rPr>
                <w:ins w:id="26273" w:author="家榮 張" w:date="2021-05-18T12:03:00Z"/>
                <w:rFonts w:ascii="標楷體" w:eastAsia="標楷體" w:hAnsi="標楷體"/>
              </w:rPr>
            </w:pPr>
            <w:ins w:id="26274" w:author="家榮 張" w:date="2021-05-18T13:48:00Z">
              <w:r>
                <w:rPr>
                  <w:rFonts w:ascii="標楷體" w:eastAsia="標楷體" w:hAnsi="標楷體"/>
                </w:rPr>
                <w:t>3.CustCross.CustUKey</w:t>
              </w:r>
            </w:ins>
          </w:p>
          <w:p w14:paraId="3EAB7EEB" w14:textId="42481894" w:rsidR="00771EC8" w:rsidRPr="00771EC8" w:rsidRDefault="00771EC8">
            <w:pPr>
              <w:rPr>
                <w:ins w:id="26275" w:author="Fegie" w:date="2021-05-02T00:13:00Z"/>
                <w:rFonts w:ascii="標楷體" w:eastAsia="標楷體" w:hAnsi="標楷體"/>
                <w:rPrChange w:id="26276" w:author="家榮 張" w:date="2021-05-18T12:03:00Z">
                  <w:rPr>
                    <w:ins w:id="26277" w:author="Fegie" w:date="2021-05-02T00:13:00Z"/>
                  </w:rPr>
                </w:rPrChange>
              </w:rPr>
            </w:pPr>
          </w:p>
        </w:tc>
      </w:tr>
      <w:tr w:rsidR="00771EC8" w14:paraId="06AE05B7" w14:textId="77777777" w:rsidTr="00D72423">
        <w:trPr>
          <w:trHeight w:val="291"/>
          <w:jc w:val="center"/>
          <w:ins w:id="26278" w:author="Fegie" w:date="2021-05-02T00:13:00Z"/>
        </w:trPr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868D0" w14:textId="77777777" w:rsidR="0058232A" w:rsidRDefault="0058232A" w:rsidP="0058232A">
            <w:pPr>
              <w:rPr>
                <w:ins w:id="26279" w:author="Fegie" w:date="2021-05-02T00:13:00Z"/>
                <w:rFonts w:ascii="標楷體" w:eastAsia="標楷體" w:hAnsi="標楷體"/>
              </w:rPr>
            </w:pPr>
            <w:ins w:id="26280" w:author="Fegie" w:date="2021-05-02T00:13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9EA1A" w14:textId="6C8A54B3" w:rsidR="0058232A" w:rsidRDefault="0058232A" w:rsidP="0058232A">
            <w:pPr>
              <w:rPr>
                <w:ins w:id="26281" w:author="Fegie" w:date="2021-05-02T00:13:00Z"/>
                <w:rFonts w:ascii="標楷體" w:eastAsia="標楷體" w:hAnsi="標楷體"/>
              </w:rPr>
            </w:pPr>
            <w:ins w:id="26282" w:author="Fegie" w:date="2021-05-05T17:15:00Z">
              <w:r>
                <w:rPr>
                  <w:rFonts w:ascii="標楷體" w:eastAsia="標楷體" w:hAnsi="標楷體" w:hint="eastAsia"/>
                </w:rPr>
                <w:t>戶名</w:t>
              </w:r>
            </w:ins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6A8B6" w14:textId="757F4B0D" w:rsidR="0058232A" w:rsidRDefault="0058232A" w:rsidP="0058232A">
            <w:pPr>
              <w:rPr>
                <w:ins w:id="26283" w:author="Fegie" w:date="2021-05-02T00:13:00Z"/>
                <w:rFonts w:ascii="標楷體" w:eastAsia="標楷體" w:hAnsi="標楷體"/>
              </w:rPr>
            </w:pPr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099D" w14:textId="4CB537D6" w:rsidR="0058232A" w:rsidRDefault="0058232A" w:rsidP="0058232A">
            <w:pPr>
              <w:rPr>
                <w:ins w:id="26284" w:author="Fegie" w:date="2021-05-02T00:13:00Z"/>
                <w:rFonts w:ascii="標楷體" w:eastAsia="標楷體" w:hAnsi="標楷體"/>
              </w:rPr>
            </w:pPr>
          </w:p>
        </w:tc>
        <w:tc>
          <w:tcPr>
            <w:tcW w:w="2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4880E" w14:textId="77777777" w:rsidR="0058232A" w:rsidRDefault="0058232A" w:rsidP="0058232A">
            <w:pPr>
              <w:rPr>
                <w:ins w:id="26285" w:author="Fegie" w:date="2021-05-02T00:13:00Z"/>
                <w:rFonts w:ascii="標楷體" w:eastAsia="標楷體" w:hAnsi="標楷體"/>
              </w:rPr>
            </w:pPr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4785" w14:textId="77777777" w:rsidR="0058232A" w:rsidRDefault="0058232A" w:rsidP="0058232A">
            <w:pPr>
              <w:rPr>
                <w:ins w:id="26286" w:author="Fegie" w:date="2021-05-02T00:13:00Z"/>
                <w:rFonts w:ascii="標楷體" w:eastAsia="標楷體" w:hAnsi="標楷體"/>
              </w:rPr>
            </w:pP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88943" w14:textId="77777777" w:rsidR="0058232A" w:rsidRDefault="0058232A" w:rsidP="0058232A">
            <w:pPr>
              <w:rPr>
                <w:ins w:id="26287" w:author="Fegie" w:date="2021-05-02T00:13:00Z"/>
                <w:rFonts w:ascii="標楷體" w:eastAsia="標楷體" w:hAnsi="標楷體"/>
              </w:rPr>
            </w:pPr>
            <w:ins w:id="26288" w:author="Fegie" w:date="2021-05-02T00:13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4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6C847" w14:textId="0C1374D9" w:rsidR="0058232A" w:rsidRDefault="0058232A" w:rsidP="0058232A">
            <w:pPr>
              <w:rPr>
                <w:ins w:id="26289" w:author="Fegie" w:date="2021-05-02T00:13:00Z"/>
                <w:rFonts w:ascii="標楷體" w:eastAsia="標楷體" w:hAnsi="標楷體"/>
              </w:rPr>
            </w:pPr>
            <w:ins w:id="26290" w:author="Fegie" w:date="2021-05-05T17:15:00Z">
              <w:r>
                <w:rPr>
                  <w:rFonts w:ascii="標楷體" w:eastAsia="標楷體" w:hAnsi="標楷體" w:hint="eastAsia"/>
                </w:rPr>
                <w:t>1.自動顯示不必輸入</w:t>
              </w:r>
            </w:ins>
          </w:p>
        </w:tc>
      </w:tr>
      <w:tr w:rsidR="009A2317" w14:paraId="5BC5EC72" w14:textId="77777777" w:rsidTr="00C74F5E">
        <w:trPr>
          <w:trHeight w:val="291"/>
          <w:jc w:val="center"/>
          <w:ins w:id="26291" w:author="張金龍" w:date="2021-05-18T14:04:00Z"/>
        </w:trPr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2AB97" w14:textId="77777777" w:rsidR="009A2317" w:rsidRDefault="009A2317" w:rsidP="0058232A">
            <w:pPr>
              <w:rPr>
                <w:ins w:id="26292" w:author="張金龍" w:date="2021-05-18T14:04:00Z"/>
                <w:rFonts w:ascii="標楷體" w:eastAsia="標楷體" w:hAnsi="標楷體"/>
              </w:rPr>
            </w:pPr>
          </w:p>
        </w:tc>
        <w:tc>
          <w:tcPr>
            <w:tcW w:w="997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8017" w14:textId="77777777" w:rsidR="009A2317" w:rsidRDefault="009A2317" w:rsidP="009A2317">
            <w:pPr>
              <w:rPr>
                <w:ins w:id="26293" w:author="張金龍" w:date="2021-05-18T14:21:00Z"/>
                <w:rFonts w:ascii="標楷體" w:eastAsia="標楷體" w:hAnsi="標楷體"/>
              </w:rPr>
            </w:pPr>
            <w:ins w:id="26294" w:author="張金龍" w:date="2021-05-18T14:21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6295" w:author="家榮 張" w:date="2021-05-18T14:09:00Z">
              <w:r>
                <w:rPr>
                  <w:rFonts w:ascii="標楷體" w:eastAsia="標楷體" w:hAnsi="標楷體" w:hint="eastAsia"/>
                </w:rPr>
                <w:t>查詢C</w:t>
              </w:r>
              <w:r>
                <w:rPr>
                  <w:rFonts w:ascii="標楷體" w:eastAsia="標楷體" w:hAnsi="標楷體"/>
                </w:rPr>
                <w:t>dCode.SubCompanyCode(</w:t>
              </w:r>
              <w:r>
                <w:rPr>
                  <w:rFonts w:ascii="標楷體" w:eastAsia="標楷體" w:hAnsi="標楷體" w:hint="eastAsia"/>
                </w:rPr>
                <w:t>子公司代碼</w:t>
              </w:r>
              <w:r>
                <w:rPr>
                  <w:rFonts w:ascii="標楷體" w:eastAsia="標楷體" w:hAnsi="標楷體"/>
                </w:rPr>
                <w:t>)</w:t>
              </w:r>
            </w:ins>
            <w:ins w:id="26296" w:author="家榮 張" w:date="2021-05-18T14:10:00Z">
              <w:r>
                <w:rPr>
                  <w:rFonts w:ascii="標楷體" w:eastAsia="標楷體" w:hAnsi="標楷體" w:hint="eastAsia"/>
                </w:rPr>
                <w:t>，查詢結果「代碼」帶回「分公司代號」、「代碼說明」帶回「公司名稱」</w:t>
              </w:r>
            </w:ins>
          </w:p>
          <w:p w14:paraId="4D5028D2" w14:textId="67F7C29B" w:rsidR="009A2317" w:rsidRPr="00D72423" w:rsidDel="009A2317" w:rsidRDefault="009A2317" w:rsidP="009A2317">
            <w:pPr>
              <w:rPr>
                <w:ins w:id="26297" w:author="家榮 張" w:date="2021-05-18T14:13:00Z"/>
                <w:del w:id="26298" w:author="張金龍" w:date="2021-05-18T14:21:00Z"/>
                <w:rFonts w:ascii="標楷體" w:eastAsia="標楷體" w:hAnsi="標楷體"/>
                <w:rPrChange w:id="26299" w:author="家榮 張" w:date="2021-05-18T14:13:00Z">
                  <w:rPr>
                    <w:ins w:id="26300" w:author="家榮 張" w:date="2021-05-18T14:13:00Z"/>
                    <w:del w:id="26301" w:author="張金龍" w:date="2021-05-18T14:21:00Z"/>
                  </w:rPr>
                </w:rPrChange>
              </w:rPr>
              <w:pPrChange w:id="26302" w:author="張金龍" w:date="2021-05-18T14:21:00Z">
                <w:pPr/>
              </w:pPrChange>
            </w:pPr>
            <w:ins w:id="26303" w:author="張金龍" w:date="2021-05-18T14:21:00Z">
              <w:r>
                <w:rPr>
                  <w:rFonts w:ascii="標楷體" w:eastAsia="標楷體" w:hAnsi="標楷體" w:hint="eastAsia"/>
                </w:rPr>
                <w:t>2.</w:t>
              </w:r>
              <w:r w:rsidRPr="00C039B1">
                <w:rPr>
                  <w:rFonts w:ascii="標楷體" w:eastAsia="標楷體" w:hAnsi="標楷體" w:hint="eastAsia"/>
                </w:rPr>
                <w:t>若該代碼「啟用記號」為「</w:t>
              </w:r>
              <w:r w:rsidRPr="00C039B1">
                <w:rPr>
                  <w:rFonts w:ascii="標楷體" w:eastAsia="標楷體" w:hAnsi="標楷體"/>
                </w:rPr>
                <w:t>N</w:t>
              </w:r>
              <w:r w:rsidRPr="00C039B1">
                <w:rPr>
                  <w:rFonts w:ascii="標楷體" w:eastAsia="標楷體" w:hAnsi="標楷體" w:hint="eastAsia"/>
                </w:rPr>
                <w:t>」則不顯示</w:t>
              </w:r>
            </w:ins>
            <w:ins w:id="26304" w:author="家榮 張" w:date="2021-05-18T14:13:00Z">
              <w:del w:id="26305" w:author="張金龍" w:date="2021-05-18T14:21:00Z">
                <w:r w:rsidDel="009A2317">
                  <w:rPr>
                    <w:rFonts w:ascii="標楷體" w:eastAsia="標楷體" w:hAnsi="標楷體" w:hint="eastAsia"/>
                  </w:rPr>
                  <w:delText>1.</w:delText>
                </w:r>
                <w:r w:rsidRPr="00D72423" w:rsidDel="009A2317">
                  <w:rPr>
                    <w:rFonts w:ascii="標楷體" w:eastAsia="標楷體" w:hAnsi="標楷體" w:hint="eastAsia"/>
                    <w:rPrChange w:id="26306" w:author="家榮 張" w:date="2021-05-18T14:13:00Z">
                      <w:rPr>
                        <w:rFonts w:hint="eastAsia"/>
                      </w:rPr>
                    </w:rPrChange>
                  </w:rPr>
                  <w:delText>若該代碼「啟用記號」為「</w:delText>
                </w:r>
                <w:r w:rsidRPr="00D72423" w:rsidDel="009A2317">
                  <w:rPr>
                    <w:rFonts w:ascii="標楷體" w:eastAsia="標楷體" w:hAnsi="標楷體"/>
                    <w:rPrChange w:id="26307" w:author="家榮 張" w:date="2021-05-18T14:13:00Z">
                      <w:rPr/>
                    </w:rPrChange>
                  </w:rPr>
                  <w:delText>N</w:delText>
                </w:r>
                <w:r w:rsidRPr="00D72423" w:rsidDel="009A2317">
                  <w:rPr>
                    <w:rFonts w:ascii="標楷體" w:eastAsia="標楷體" w:hAnsi="標楷體" w:hint="eastAsia"/>
                    <w:rPrChange w:id="26308" w:author="家榮 張" w:date="2021-05-18T14:13:00Z">
                      <w:rPr>
                        <w:rFonts w:hint="eastAsia"/>
                      </w:rPr>
                    </w:rPrChange>
                  </w:rPr>
                  <w:delText>」則不顯</w:delText>
                </w:r>
                <w:r w:rsidRPr="00D72423" w:rsidDel="009A2317">
                  <w:rPr>
                    <w:rFonts w:ascii="標楷體" w:eastAsia="標楷體" w:hAnsi="標楷體"/>
                    <w:rPrChange w:id="26309" w:author="家榮 張" w:date="2021-05-18T14:13:00Z">
                      <w:rPr/>
                    </w:rPrChange>
                  </w:rPr>
                  <w:delText xml:space="preserve">  </w:delText>
                </w:r>
              </w:del>
            </w:ins>
          </w:p>
          <w:p w14:paraId="785E7BF2" w14:textId="17279595" w:rsidR="009A2317" w:rsidRPr="00D72423" w:rsidRDefault="009A2317" w:rsidP="009A2317">
            <w:pPr>
              <w:rPr>
                <w:ins w:id="26310" w:author="張金龍" w:date="2021-05-18T14:04:00Z"/>
                <w:rFonts w:ascii="標楷體" w:eastAsia="標楷體" w:hAnsi="標楷體"/>
                <w:rPrChange w:id="26311" w:author="家榮 張" w:date="2021-05-18T14:13:00Z">
                  <w:rPr>
                    <w:ins w:id="26312" w:author="張金龍" w:date="2021-05-18T14:04:00Z"/>
                  </w:rPr>
                </w:rPrChange>
              </w:rPr>
              <w:pPrChange w:id="26313" w:author="張金龍" w:date="2021-05-18T14:21:00Z">
                <w:pPr/>
              </w:pPrChange>
            </w:pPr>
            <w:ins w:id="26314" w:author="家榮 張" w:date="2021-05-18T14:13:00Z">
              <w:del w:id="26315" w:author="張金龍" w:date="2021-05-18T14:21:00Z">
                <w:r w:rsidDel="009A2317">
                  <w:rPr>
                    <w:rFonts w:ascii="標楷體" w:eastAsia="標楷體" w:hAnsi="標楷體" w:hint="eastAsia"/>
                  </w:rPr>
                  <w:delText xml:space="preserve">  </w:delText>
                </w:r>
                <w:r w:rsidRPr="00D72423" w:rsidDel="009A2317">
                  <w:rPr>
                    <w:rFonts w:ascii="標楷體" w:eastAsia="標楷體" w:hAnsi="標楷體" w:hint="eastAsia"/>
                    <w:rPrChange w:id="26316" w:author="家榮 張" w:date="2021-05-18T14:13:00Z">
                      <w:rPr>
                        <w:rFonts w:hint="eastAsia"/>
                      </w:rPr>
                    </w:rPrChange>
                  </w:rPr>
                  <w:delText>示</w:delText>
                </w:r>
              </w:del>
            </w:ins>
          </w:p>
        </w:tc>
      </w:tr>
      <w:tr w:rsidR="00771EC8" w14:paraId="1532A255" w14:textId="77777777" w:rsidTr="00D72423">
        <w:trPr>
          <w:trHeight w:val="291"/>
          <w:jc w:val="center"/>
          <w:ins w:id="26317" w:author="Fegie" w:date="2021-05-02T00:13:00Z"/>
        </w:trPr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E009D" w14:textId="77777777" w:rsidR="0058232A" w:rsidRDefault="0058232A" w:rsidP="0058232A">
            <w:pPr>
              <w:rPr>
                <w:ins w:id="26318" w:author="Fegie" w:date="2021-05-02T00:13:00Z"/>
                <w:rFonts w:ascii="標楷體" w:eastAsia="標楷體" w:hAnsi="標楷體"/>
              </w:rPr>
            </w:pPr>
            <w:ins w:id="26319" w:author="Fegie" w:date="2021-05-02T00:13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A7DA5" w14:textId="6F5DC672" w:rsidR="0058232A" w:rsidRDefault="0058232A" w:rsidP="0058232A">
            <w:pPr>
              <w:rPr>
                <w:ins w:id="26320" w:author="Fegie" w:date="2021-05-02T00:13:00Z"/>
                <w:rFonts w:ascii="標楷體" w:eastAsia="標楷體" w:hAnsi="標楷體"/>
              </w:rPr>
            </w:pPr>
            <w:ins w:id="26321" w:author="Fegie" w:date="2021-05-05T17:16:00Z">
              <w:r>
                <w:rPr>
                  <w:rFonts w:ascii="標楷體" w:eastAsia="標楷體" w:hAnsi="標楷體" w:hint="eastAsia"/>
                </w:rPr>
                <w:t>分公司代號</w:t>
              </w:r>
            </w:ins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31163" w14:textId="77777777" w:rsidR="0058232A" w:rsidRDefault="0058232A" w:rsidP="0058232A">
            <w:pPr>
              <w:rPr>
                <w:ins w:id="26322" w:author="Fegie" w:date="2021-05-02T00:13:00Z"/>
                <w:rFonts w:ascii="標楷體" w:eastAsia="標楷體" w:hAnsi="標楷體"/>
              </w:rPr>
            </w:pPr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ED2C3" w14:textId="7C6B4EFD" w:rsidR="0058232A" w:rsidRDefault="0058232A" w:rsidP="0058232A">
            <w:pPr>
              <w:rPr>
                <w:ins w:id="26323" w:author="Fegie" w:date="2021-05-02T00:13:00Z"/>
                <w:rFonts w:ascii="標楷體" w:eastAsia="標楷體" w:hAnsi="標楷體"/>
              </w:rPr>
            </w:pPr>
          </w:p>
        </w:tc>
        <w:tc>
          <w:tcPr>
            <w:tcW w:w="2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86DD7" w14:textId="01F75584" w:rsidR="0058232A" w:rsidRDefault="0058232A" w:rsidP="0058232A">
            <w:pPr>
              <w:rPr>
                <w:ins w:id="26324" w:author="Fegie" w:date="2021-05-02T00:13:00Z"/>
                <w:rFonts w:ascii="標楷體" w:eastAsia="標楷體" w:hAnsi="標楷體"/>
              </w:rPr>
            </w:pPr>
            <w:ins w:id="26325" w:author="Fegie" w:date="2021-05-05T17:1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SubCompanyCode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26326" w:author="家榮 張" w:date="2021-05-06T19:38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"_(17).附件17"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26327" w:author="家榮 張" w:date="2021-05-06T19:38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17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26328" w:author="Fegie" w:date="2021-05-05T17:1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A9345" w14:textId="77777777" w:rsidR="0058232A" w:rsidRDefault="0058232A" w:rsidP="0058232A">
            <w:pPr>
              <w:rPr>
                <w:ins w:id="26329" w:author="Fegie" w:date="2021-05-02T00:13:00Z"/>
                <w:rFonts w:ascii="標楷體" w:eastAsia="標楷體" w:hAnsi="標楷體"/>
              </w:rPr>
            </w:pP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08073" w14:textId="39A3EA29" w:rsidR="0058232A" w:rsidRDefault="0058232A" w:rsidP="0058232A">
            <w:pPr>
              <w:rPr>
                <w:ins w:id="26330" w:author="Fegie" w:date="2021-05-02T00:13:00Z"/>
                <w:rFonts w:ascii="標楷體" w:eastAsia="標楷體" w:hAnsi="標楷體"/>
              </w:rPr>
            </w:pPr>
            <w:ins w:id="26331" w:author="Fegie" w:date="2021-05-05T17:1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4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61417" w14:textId="35428C9D" w:rsidR="0058232A" w:rsidRPr="00C06872" w:rsidRDefault="00C06872">
            <w:pPr>
              <w:rPr>
                <w:ins w:id="26332" w:author="家榮 張" w:date="2021-05-18T13:49:00Z"/>
                <w:rFonts w:ascii="標楷體" w:eastAsia="標楷體" w:hAnsi="標楷體"/>
                <w:rPrChange w:id="26333" w:author="家榮 張" w:date="2021-05-18T13:49:00Z">
                  <w:rPr>
                    <w:ins w:id="26334" w:author="家榮 張" w:date="2021-05-18T13:49:00Z"/>
                  </w:rPr>
                </w:rPrChange>
              </w:rPr>
            </w:pPr>
            <w:ins w:id="26335" w:author="家榮 張" w:date="2021-05-18T13:49:00Z">
              <w:r>
                <w:rPr>
                  <w:rFonts w:ascii="標楷體" w:eastAsia="標楷體" w:hAnsi="標楷體"/>
                </w:rPr>
                <w:t>1.</w:t>
              </w:r>
            </w:ins>
            <w:ins w:id="26336" w:author="Fegie" w:date="2021-05-05T17:16:00Z">
              <w:del w:id="26337" w:author="家榮 張" w:date="2021-05-18T13:49:00Z">
                <w:r w:rsidR="0058232A" w:rsidRPr="00C06872" w:rsidDel="00C06872">
                  <w:rPr>
                    <w:rFonts w:ascii="標楷體" w:eastAsia="標楷體" w:hAnsi="標楷體"/>
                    <w:rPrChange w:id="26338" w:author="家榮 張" w:date="2021-05-18T13:49:00Z">
                      <w:rPr/>
                    </w:rPrChange>
                  </w:rPr>
                  <w:delText>1.</w:delText>
                </w:r>
              </w:del>
              <w:r w:rsidR="0058232A" w:rsidRPr="00C06872">
                <w:rPr>
                  <w:rFonts w:ascii="標楷體" w:eastAsia="標楷體" w:hAnsi="標楷體" w:hint="eastAsia"/>
                  <w:rPrChange w:id="26339" w:author="家榮 張" w:date="2021-05-18T13:49:00Z">
                    <w:rPr>
                      <w:rFonts w:hint="eastAsia"/>
                    </w:rPr>
                  </w:rPrChange>
                </w:rPr>
                <w:t>自動顯示不必輸入</w:t>
              </w:r>
            </w:ins>
          </w:p>
          <w:p w14:paraId="3A0CB96F" w14:textId="6EA8B3A0" w:rsidR="00C06872" w:rsidRPr="00C06872" w:rsidRDefault="00C06872">
            <w:pPr>
              <w:rPr>
                <w:ins w:id="26340" w:author="Fegie" w:date="2021-05-02T00:13:00Z"/>
                <w:rFonts w:ascii="標楷體" w:eastAsia="標楷體" w:hAnsi="標楷體"/>
                <w:rPrChange w:id="26341" w:author="家榮 張" w:date="2021-05-18T13:49:00Z">
                  <w:rPr>
                    <w:ins w:id="26342" w:author="Fegie" w:date="2021-05-02T00:13:00Z"/>
                  </w:rPr>
                </w:rPrChange>
              </w:rPr>
            </w:pPr>
            <w:ins w:id="26343" w:author="家榮 張" w:date="2021-05-18T13:49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.CustCross.</w:t>
              </w:r>
            </w:ins>
            <w:ins w:id="26344" w:author="家榮 張" w:date="2021-05-18T13:50:00Z">
              <w:r>
                <w:rPr>
                  <w:rFonts w:ascii="標楷體" w:eastAsia="標楷體" w:hAnsi="標楷體"/>
                </w:rPr>
                <w:t>Sub</w:t>
              </w:r>
            </w:ins>
            <w:ins w:id="26345" w:author="家榮 張" w:date="2021-05-18T13:49:00Z">
              <w:r>
                <w:rPr>
                  <w:rFonts w:ascii="標楷體" w:eastAsia="標楷體" w:hAnsi="標楷體"/>
                </w:rPr>
                <w:t>CompanyCode</w:t>
              </w:r>
            </w:ins>
          </w:p>
        </w:tc>
      </w:tr>
      <w:tr w:rsidR="00771EC8" w14:paraId="3B5DA021" w14:textId="77777777" w:rsidTr="00D72423">
        <w:trPr>
          <w:trHeight w:val="291"/>
          <w:jc w:val="center"/>
          <w:ins w:id="26346" w:author="Fegie" w:date="2021-05-02T00:13:00Z"/>
        </w:trPr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A4389" w14:textId="77777777" w:rsidR="0058232A" w:rsidRDefault="0058232A" w:rsidP="0058232A">
            <w:pPr>
              <w:rPr>
                <w:ins w:id="26347" w:author="Fegie" w:date="2021-05-02T00:13:00Z"/>
                <w:rFonts w:ascii="標楷體" w:eastAsia="標楷體" w:hAnsi="標楷體"/>
              </w:rPr>
            </w:pPr>
            <w:ins w:id="26348" w:author="Fegie" w:date="2021-05-02T00:13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DC280" w14:textId="06214A53" w:rsidR="0058232A" w:rsidRDefault="0058232A" w:rsidP="0058232A">
            <w:pPr>
              <w:rPr>
                <w:ins w:id="26349" w:author="Fegie" w:date="2021-05-02T00:13:00Z"/>
                <w:rFonts w:ascii="標楷體" w:eastAsia="標楷體" w:hAnsi="標楷體"/>
              </w:rPr>
            </w:pPr>
            <w:ins w:id="26350" w:author="Fegie" w:date="2021-05-05T17:16:00Z">
              <w:r>
                <w:rPr>
                  <w:rFonts w:ascii="標楷體" w:eastAsia="標楷體" w:hAnsi="標楷體" w:hint="eastAsia"/>
                </w:rPr>
                <w:t>公司名稱</w:t>
              </w:r>
            </w:ins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B7946" w14:textId="77777777" w:rsidR="0058232A" w:rsidRDefault="0058232A" w:rsidP="0058232A">
            <w:pPr>
              <w:rPr>
                <w:ins w:id="26351" w:author="Fegie" w:date="2021-05-02T00:13:00Z"/>
                <w:rFonts w:ascii="標楷體" w:eastAsia="標楷體" w:hAnsi="標楷體"/>
              </w:rPr>
            </w:pPr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44ED" w14:textId="2F847F30" w:rsidR="0058232A" w:rsidRDefault="0058232A" w:rsidP="0058232A">
            <w:pPr>
              <w:rPr>
                <w:ins w:id="26352" w:author="Fegie" w:date="2021-05-02T00:13:00Z"/>
                <w:rFonts w:ascii="標楷體" w:eastAsia="標楷體" w:hAnsi="標楷體"/>
              </w:rPr>
            </w:pPr>
          </w:p>
        </w:tc>
        <w:tc>
          <w:tcPr>
            <w:tcW w:w="2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91169" w14:textId="41255828" w:rsidR="0058232A" w:rsidRDefault="0058232A" w:rsidP="0058232A">
            <w:pPr>
              <w:rPr>
                <w:ins w:id="26353" w:author="Fegie" w:date="2021-05-02T00:13:00Z"/>
                <w:rFonts w:ascii="標楷體" w:eastAsia="標楷體" w:hAnsi="標楷體"/>
              </w:rPr>
            </w:pPr>
            <w:ins w:id="26354" w:author="Fegie" w:date="2021-05-05T17:1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(</w:t>
              </w:r>
              <w:r>
                <w:rPr>
                  <w:rFonts w:ascii="標楷體" w:eastAsia="標楷體" w:hAnsi="標楷體" w:cs="細明體"/>
                  <w:spacing w:val="15"/>
                  <w:kern w:val="0"/>
                </w:rPr>
                <w:t>SubCompanyCode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26355" w:author="家榮 張" w:date="2021-05-06T19:38:00Z"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instrText xml:space="preserve"> HYPERLINK  \l "_(17).附件17"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separate"/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附件-</w:t>
              </w:r>
              <w:del w:id="26356" w:author="家榮 張" w:date="2021-05-06T19:38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17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</w:rPr>
                <w:fldChar w:fldCharType="end"/>
              </w:r>
            </w:ins>
            <w:ins w:id="26357" w:author="Fegie" w:date="2021-05-05T17:17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DD6C4" w14:textId="77777777" w:rsidR="0058232A" w:rsidRDefault="0058232A" w:rsidP="0058232A">
            <w:pPr>
              <w:rPr>
                <w:ins w:id="26358" w:author="Fegie" w:date="2021-05-02T00:13:00Z"/>
                <w:rFonts w:ascii="標楷體" w:eastAsia="標楷體" w:hAnsi="標楷體"/>
              </w:rPr>
            </w:pP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4ED13" w14:textId="3F4BE186" w:rsidR="0058232A" w:rsidRDefault="0058232A" w:rsidP="0058232A">
            <w:pPr>
              <w:rPr>
                <w:ins w:id="26359" w:author="Fegie" w:date="2021-05-02T00:13:00Z"/>
                <w:rFonts w:ascii="標楷體" w:eastAsia="標楷體" w:hAnsi="標楷體"/>
              </w:rPr>
            </w:pPr>
            <w:ins w:id="26360" w:author="Fegie" w:date="2021-05-05T17:16:00Z">
              <w:r>
                <w:rPr>
                  <w:rFonts w:ascii="標楷體" w:eastAsia="標楷體" w:hAnsi="標楷體" w:hint="eastAsia"/>
                </w:rPr>
                <w:t>R</w:t>
              </w:r>
            </w:ins>
          </w:p>
        </w:tc>
        <w:tc>
          <w:tcPr>
            <w:tcW w:w="4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7E3DE" w14:textId="7D01CF14" w:rsidR="0058232A" w:rsidRDefault="0058232A" w:rsidP="0058232A">
            <w:pPr>
              <w:rPr>
                <w:ins w:id="26361" w:author="Fegie" w:date="2021-05-02T00:13:00Z"/>
                <w:rFonts w:ascii="標楷體" w:eastAsia="標楷體" w:hAnsi="標楷體"/>
              </w:rPr>
            </w:pPr>
            <w:ins w:id="26362" w:author="Fegie" w:date="2021-05-05T17:16:00Z">
              <w:r>
                <w:rPr>
                  <w:rFonts w:ascii="標楷體" w:eastAsia="標楷體" w:hAnsi="標楷體" w:hint="eastAsia"/>
                </w:rPr>
                <w:t>1.自動顯示不必輸入</w:t>
              </w:r>
            </w:ins>
          </w:p>
        </w:tc>
      </w:tr>
      <w:tr w:rsidR="00771EC8" w14:paraId="73212477" w14:textId="77777777" w:rsidTr="00D72423">
        <w:trPr>
          <w:trHeight w:val="291"/>
          <w:jc w:val="center"/>
          <w:ins w:id="26363" w:author="Fegie" w:date="2021-05-02T00:13:00Z"/>
        </w:trPr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4DBB9" w14:textId="77777777" w:rsidR="0058232A" w:rsidRDefault="0058232A" w:rsidP="0058232A">
            <w:pPr>
              <w:rPr>
                <w:ins w:id="26364" w:author="Fegie" w:date="2021-05-02T00:13:00Z"/>
                <w:rFonts w:ascii="標楷體" w:eastAsia="標楷體" w:hAnsi="標楷體"/>
              </w:rPr>
            </w:pPr>
            <w:ins w:id="26365" w:author="Fegie" w:date="2021-05-02T00:13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DF17E" w14:textId="165B7B21" w:rsidR="0058232A" w:rsidRDefault="0058232A" w:rsidP="0058232A">
            <w:pPr>
              <w:rPr>
                <w:ins w:id="26366" w:author="Fegie" w:date="2021-05-02T00:13:00Z"/>
                <w:rFonts w:ascii="標楷體" w:eastAsia="標楷體" w:hAnsi="標楷體"/>
              </w:rPr>
            </w:pPr>
            <w:ins w:id="26367" w:author="Fegie" w:date="2021-05-05T17:19:00Z">
              <w:r>
                <w:rPr>
                  <w:rFonts w:ascii="標楷體" w:eastAsia="標楷體" w:hAnsi="標楷體" w:hint="eastAsia"/>
                </w:rPr>
                <w:t>是否同意</w:t>
              </w:r>
            </w:ins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64BD7" w14:textId="719FCB7D" w:rsidR="0058232A" w:rsidRDefault="0058232A" w:rsidP="0058232A">
            <w:pPr>
              <w:rPr>
                <w:ins w:id="26368" w:author="Fegie" w:date="2021-05-02T00:13:00Z"/>
                <w:rFonts w:ascii="標楷體" w:eastAsia="標楷體" w:hAnsi="標楷體"/>
              </w:rPr>
            </w:pPr>
            <w:ins w:id="26369" w:author="Fegie" w:date="2021-05-05T17:19:00Z">
              <w:del w:id="26370" w:author="家榮 張" w:date="2021-05-06T18:55:00Z">
                <w:r w:rsidDel="00A7651D">
                  <w:rPr>
                    <w:rFonts w:ascii="標楷體" w:eastAsia="標楷體" w:hAnsi="標楷體" w:hint="eastAsia"/>
                  </w:rPr>
                  <w:delText>X(01)</w:delText>
                </w:r>
              </w:del>
            </w:ins>
            <w:ins w:id="26371" w:author="家榮 張" w:date="2021-05-06T18:55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81B26" w14:textId="267B0861" w:rsidR="0058232A" w:rsidRDefault="0058232A" w:rsidP="0058232A">
            <w:pPr>
              <w:rPr>
                <w:ins w:id="26372" w:author="Fegie" w:date="2021-05-02T00:13:00Z"/>
                <w:rFonts w:ascii="標楷體" w:eastAsia="標楷體" w:hAnsi="標楷體"/>
              </w:rPr>
            </w:pPr>
          </w:p>
        </w:tc>
        <w:tc>
          <w:tcPr>
            <w:tcW w:w="2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4273" w14:textId="0D961BF4" w:rsidR="0058232A" w:rsidRDefault="0058232A" w:rsidP="0058232A">
            <w:pPr>
              <w:rPr>
                <w:ins w:id="26373" w:author="Fegie" w:date="2021-05-02T00:13:00Z"/>
                <w:rFonts w:ascii="標楷體" w:eastAsia="標楷體" w:hAnsi="標楷體"/>
              </w:rPr>
            </w:pPr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FDE64" w14:textId="4159B373" w:rsidR="0058232A" w:rsidRDefault="0058232A" w:rsidP="0058232A">
            <w:pPr>
              <w:rPr>
                <w:ins w:id="26374" w:author="Fegie" w:date="2021-05-02T00:13:00Z"/>
                <w:rFonts w:ascii="標楷體" w:eastAsia="標楷體" w:hAnsi="標楷體"/>
              </w:rPr>
            </w:pPr>
            <w:ins w:id="26375" w:author="Fegie" w:date="2021-05-05T17:19:00Z">
              <w:r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3670B" w14:textId="49CC0E70" w:rsidR="0058232A" w:rsidRDefault="0058232A" w:rsidP="0058232A">
            <w:pPr>
              <w:rPr>
                <w:ins w:id="26376" w:author="Fegie" w:date="2021-05-02T00:13:00Z"/>
                <w:rFonts w:ascii="標楷體" w:eastAsia="標楷體" w:hAnsi="標楷體"/>
              </w:rPr>
            </w:pPr>
            <w:ins w:id="26377" w:author="Fegie" w:date="2021-05-05T17:19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4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70CE9" w14:textId="738C19B1" w:rsidR="0058232A" w:rsidRPr="0058232A" w:rsidRDefault="0058232A">
            <w:pPr>
              <w:rPr>
                <w:ins w:id="26378" w:author="Fegie" w:date="2021-05-05T17:19:00Z"/>
                <w:rFonts w:ascii="標楷體" w:eastAsia="標楷體" w:hAnsi="標楷體"/>
                <w:rPrChange w:id="26379" w:author="Fegie" w:date="2021-05-05T17:19:00Z">
                  <w:rPr>
                    <w:ins w:id="26380" w:author="Fegie" w:date="2021-05-05T17:19:00Z"/>
                  </w:rPr>
                </w:rPrChange>
              </w:rPr>
            </w:pPr>
            <w:ins w:id="26381" w:author="Fegie" w:date="2021-05-05T17:19:00Z">
              <w:r>
                <w:rPr>
                  <w:rFonts w:ascii="標楷體" w:eastAsia="標楷體" w:hAnsi="標楷體" w:hint="eastAsia"/>
                </w:rPr>
                <w:t>1.</w:t>
              </w:r>
              <w:r w:rsidRPr="0058232A">
                <w:rPr>
                  <w:rFonts w:ascii="標楷體" w:eastAsia="標楷體" w:hAnsi="標楷體" w:hint="eastAsia"/>
                  <w:rPrChange w:id="26382" w:author="Fegie" w:date="2021-05-05T17:19:00Z">
                    <w:rPr>
                      <w:rFonts w:hint="eastAsia"/>
                    </w:rPr>
                  </w:rPrChange>
                </w:rPr>
                <w:t>必須輸入</w:t>
              </w:r>
            </w:ins>
          </w:p>
          <w:p w14:paraId="226CCD8B" w14:textId="77777777" w:rsidR="0058232A" w:rsidRDefault="0058232A">
            <w:pPr>
              <w:rPr>
                <w:ins w:id="26383" w:author="家榮 張" w:date="2021-05-18T13:48:00Z"/>
                <w:rFonts w:ascii="標楷體" w:eastAsia="標楷體" w:hAnsi="標楷體"/>
              </w:rPr>
            </w:pPr>
            <w:ins w:id="26384" w:author="Fegie" w:date="2021-05-05T17:19:00Z">
              <w:r>
                <w:rPr>
                  <w:rFonts w:ascii="標楷體" w:eastAsia="標楷體" w:hAnsi="標楷體" w:hint="eastAsia"/>
                </w:rPr>
                <w:t>2.限輸入Y或N</w:t>
              </w:r>
            </w:ins>
          </w:p>
          <w:p w14:paraId="5DCF53A8" w14:textId="77777777" w:rsidR="00C06872" w:rsidRDefault="00C06872">
            <w:pPr>
              <w:rPr>
                <w:ins w:id="26385" w:author="家榮 張" w:date="2021-05-18T13:50:00Z"/>
                <w:rFonts w:ascii="標楷體" w:eastAsia="標楷體" w:hAnsi="標楷體"/>
              </w:rPr>
            </w:pPr>
            <w:ins w:id="26386" w:author="家榮 張" w:date="2021-05-18T13:48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</w:t>
              </w:r>
            </w:ins>
            <w:ins w:id="26387" w:author="家榮 張" w:date="2021-05-18T13:49:00Z">
              <w:r>
                <w:rPr>
                  <w:rFonts w:ascii="標楷體" w:eastAsia="標楷體" w:hAnsi="標楷體" w:hint="eastAsia"/>
                </w:rPr>
                <w:t>檢核條件:V(</w:t>
              </w:r>
              <w:r>
                <w:rPr>
                  <w:rFonts w:ascii="標楷體" w:eastAsia="標楷體" w:hAnsi="標楷體"/>
                </w:rPr>
                <w:t>3,Y,N</w:t>
              </w:r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1774B3C4" w14:textId="6AC60811" w:rsidR="00C06872" w:rsidRPr="0058232A" w:rsidRDefault="00C06872">
            <w:pPr>
              <w:rPr>
                <w:ins w:id="26388" w:author="Fegie" w:date="2021-05-02T00:13:00Z"/>
                <w:rFonts w:ascii="標楷體" w:eastAsia="標楷體" w:hAnsi="標楷體"/>
                <w:rPrChange w:id="26389" w:author="Fegie" w:date="2021-05-05T17:19:00Z">
                  <w:rPr>
                    <w:ins w:id="26390" w:author="Fegie" w:date="2021-05-02T00:13:00Z"/>
                  </w:rPr>
                </w:rPrChange>
              </w:rPr>
            </w:pPr>
            <w:ins w:id="26391" w:author="家榮 張" w:date="2021-05-18T13:50:00Z"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.CustCross.CrossUse</w:t>
              </w:r>
            </w:ins>
          </w:p>
        </w:tc>
      </w:tr>
    </w:tbl>
    <w:p w14:paraId="0EA5F79F" w14:textId="77777777" w:rsidR="00D04096" w:rsidRDefault="00D04096" w:rsidP="00D04096">
      <w:pPr>
        <w:rPr>
          <w:ins w:id="26392" w:author="Fegie" w:date="2021-05-02T00:13:00Z"/>
          <w:rFonts w:ascii="標楷體" w:eastAsia="標楷體" w:hAnsi="標楷體"/>
        </w:rPr>
      </w:pPr>
    </w:p>
    <w:p w14:paraId="10194C22" w14:textId="77777777" w:rsidR="00D04096" w:rsidRDefault="00D04096" w:rsidP="00D04096">
      <w:pPr>
        <w:rPr>
          <w:ins w:id="26393" w:author="Fegie" w:date="2021-05-02T00:13:00Z"/>
          <w:rFonts w:ascii="標楷體" w:eastAsia="標楷體" w:hAnsi="標楷體"/>
        </w:rPr>
      </w:pPr>
      <w:ins w:id="26394" w:author="Fegie" w:date="2021-05-02T00:13:00Z">
        <w:r>
          <w:rPr>
            <w:rFonts w:ascii="標楷體" w:eastAsia="標楷體" w:hAnsi="標楷體" w:hint="eastAsia"/>
          </w:rPr>
          <w:br w:type="page"/>
        </w:r>
      </w:ins>
    </w:p>
    <w:p w14:paraId="6BD7B4CD" w14:textId="77777777" w:rsidR="00E30AAD" w:rsidRDefault="00E30AAD">
      <w:pPr>
        <w:widowControl/>
        <w:rPr>
          <w:ins w:id="26395" w:author="Fegie" w:date="2021-04-29T11:57:00Z"/>
        </w:rPr>
      </w:pPr>
    </w:p>
    <w:p w14:paraId="178F475E" w14:textId="1D548D25" w:rsidR="00A22AE2" w:rsidRDefault="00A22AE2">
      <w:pPr>
        <w:pStyle w:val="3"/>
        <w:numPr>
          <w:ilvl w:val="2"/>
          <w:numId w:val="54"/>
        </w:numPr>
        <w:rPr>
          <w:ins w:id="26396" w:author="Fegie" w:date="2021-04-26T14:43:00Z"/>
        </w:rPr>
        <w:pPrChange w:id="26397" w:author="Fegie" w:date="2021-04-28T12:06:00Z">
          <w:pPr>
            <w:pStyle w:val="3"/>
          </w:pPr>
        </w:pPrChange>
      </w:pPr>
      <w:ins w:id="26398" w:author="Fegie" w:date="2021-04-26T14:43:00Z">
        <w:r>
          <w:rPr>
            <w:rFonts w:hint="eastAsia"/>
          </w:rPr>
          <w:t xml:space="preserve">L190A </w:t>
        </w:r>
      </w:ins>
      <w:ins w:id="26399" w:author="Fegie" w:date="2021-04-29T10:45:00Z">
        <w:r w:rsidR="00C1400F">
          <w:rPr>
            <w:rFonts w:hint="eastAsia"/>
          </w:rPr>
          <w:t xml:space="preserve"> </w:t>
        </w:r>
      </w:ins>
      <w:ins w:id="26400" w:author="Fegie" w:date="2021-04-26T14:43:00Z">
        <w:r>
          <w:rPr>
            <w:rFonts w:hint="eastAsia"/>
          </w:rPr>
          <w:t>員工檔資料查詢</w:t>
        </w:r>
      </w:ins>
      <w:ins w:id="26401" w:author="Fegie" w:date="2021-05-05T16:26:00Z">
        <w:r w:rsidR="00C817AE">
          <w:rPr>
            <w:rFonts w:hAnsi="標楷體" w:hint="eastAsia"/>
          </w:rPr>
          <w:t>***</w:t>
        </w:r>
      </w:ins>
    </w:p>
    <w:p w14:paraId="1430662A" w14:textId="77777777" w:rsidR="00A22AE2" w:rsidRDefault="00A22AE2" w:rsidP="00A22AE2">
      <w:pPr>
        <w:pStyle w:val="a"/>
        <w:numPr>
          <w:ilvl w:val="0"/>
          <w:numId w:val="53"/>
        </w:numPr>
        <w:spacing w:before="0"/>
        <w:ind w:left="1418"/>
        <w:rPr>
          <w:ins w:id="26402" w:author="Fegie" w:date="2021-04-26T14:44:00Z"/>
          <w:lang w:eastAsia="x-none"/>
        </w:rPr>
      </w:pPr>
      <w:ins w:id="26403" w:author="Fegie" w:date="2021-04-26T14:44:00Z">
        <w:r>
          <w:rPr>
            <w:rFonts w:hint="eastAsia"/>
          </w:rPr>
          <w:t>功能說明</w:t>
        </w:r>
      </w:ins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22AE2" w14:paraId="26CD5D2B" w14:textId="77777777" w:rsidTr="00A22AE2">
        <w:trPr>
          <w:trHeight w:val="277"/>
          <w:ins w:id="26404" w:author="Fegie" w:date="2021-04-26T14:4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FCC040B" w14:textId="77777777" w:rsidR="00A22AE2" w:rsidRDefault="00A22AE2">
            <w:pPr>
              <w:rPr>
                <w:ins w:id="26405" w:author="Fegie" w:date="2021-04-26T14:44:00Z"/>
                <w:rFonts w:ascii="標楷體" w:eastAsia="標楷體" w:hAnsi="標楷體"/>
                <w:lang w:eastAsia="x-none"/>
              </w:rPr>
            </w:pPr>
            <w:ins w:id="26406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C3E8F8" w14:textId="45F47B07" w:rsidR="00A22AE2" w:rsidRDefault="00A22AE2">
            <w:pPr>
              <w:rPr>
                <w:ins w:id="26407" w:author="Fegie" w:date="2021-04-26T14:44:00Z"/>
                <w:rFonts w:ascii="標楷體" w:eastAsia="標楷體" w:hAnsi="標楷體"/>
                <w:lang w:eastAsia="x-none"/>
              </w:rPr>
            </w:pPr>
            <w:ins w:id="26408" w:author="Fegie" w:date="2021-04-26T14:47:00Z">
              <w:r>
                <w:rPr>
                  <w:rFonts w:ascii="標楷體" w:eastAsia="標楷體" w:hAnsi="標楷體" w:hint="eastAsia"/>
                  <w:lang w:val="x-none"/>
                </w:rPr>
                <w:t>員工檔</w:t>
              </w:r>
            </w:ins>
            <w:ins w:id="26409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>資料查詢</w:t>
              </w:r>
            </w:ins>
          </w:p>
        </w:tc>
      </w:tr>
      <w:tr w:rsidR="00A22AE2" w14:paraId="2A55E7CC" w14:textId="77777777" w:rsidTr="00A22AE2">
        <w:trPr>
          <w:trHeight w:val="277"/>
          <w:ins w:id="26410" w:author="Fegie" w:date="2021-04-26T14:4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F7C03D4" w14:textId="77777777" w:rsidR="00A22AE2" w:rsidRDefault="00A22AE2">
            <w:pPr>
              <w:rPr>
                <w:ins w:id="26411" w:author="Fegie" w:date="2021-04-26T14:44:00Z"/>
                <w:rFonts w:ascii="標楷體" w:eastAsia="標楷體" w:hAnsi="標楷體"/>
                <w:lang w:eastAsia="x-none"/>
              </w:rPr>
            </w:pPr>
            <w:ins w:id="26412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ABA140" w14:textId="1E05904B" w:rsidR="00A22AE2" w:rsidRDefault="00A22AE2">
            <w:pPr>
              <w:rPr>
                <w:ins w:id="26413" w:author="Fegie" w:date="2021-04-26T14:44:00Z"/>
                <w:rFonts w:ascii="標楷體" w:eastAsia="標楷體" w:hAnsi="標楷體"/>
                <w:lang w:eastAsia="x-none"/>
              </w:rPr>
            </w:pPr>
            <w:ins w:id="26414" w:author="Fegie" w:date="2021-04-26T14:44:00Z">
              <w:r>
                <w:rPr>
                  <w:rFonts w:ascii="標楷體" w:eastAsia="標楷體" w:hAnsi="標楷體" w:hint="eastAsia"/>
                </w:rPr>
                <w:t>查詢</w:t>
              </w:r>
            </w:ins>
            <w:ins w:id="26415" w:author="Fegie" w:date="2021-04-26T14:47:00Z">
              <w:r w:rsidR="00BD68FC">
                <w:rPr>
                  <w:rFonts w:ascii="標楷體" w:eastAsia="標楷體" w:hAnsi="標楷體" w:hint="eastAsia"/>
                  <w:lang w:val="x-none"/>
                </w:rPr>
                <w:t>員工</w:t>
              </w:r>
            </w:ins>
            <w:ins w:id="26416" w:author="Fegie" w:date="2021-04-26T14:44:00Z">
              <w:r>
                <w:rPr>
                  <w:rFonts w:ascii="標楷體" w:eastAsia="標楷體" w:hAnsi="標楷體" w:hint="eastAsia"/>
                </w:rPr>
                <w:t>資料時</w:t>
              </w:r>
            </w:ins>
          </w:p>
        </w:tc>
      </w:tr>
      <w:tr w:rsidR="00A22AE2" w14:paraId="42CDEB84" w14:textId="77777777" w:rsidTr="00A22AE2">
        <w:trPr>
          <w:trHeight w:val="773"/>
          <w:ins w:id="26417" w:author="Fegie" w:date="2021-04-26T14:4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CAA44E4" w14:textId="77777777" w:rsidR="00A22AE2" w:rsidRDefault="00A22AE2">
            <w:pPr>
              <w:rPr>
                <w:ins w:id="26418" w:author="Fegie" w:date="2021-04-26T14:44:00Z"/>
                <w:rFonts w:ascii="標楷體" w:eastAsia="標楷體" w:hAnsi="標楷體"/>
                <w:lang w:eastAsia="x-none"/>
              </w:rPr>
            </w:pPr>
            <w:ins w:id="26419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21B91D" w14:textId="252C578B" w:rsidR="00A22AE2" w:rsidRDefault="00A22AE2">
            <w:pPr>
              <w:rPr>
                <w:ins w:id="26420" w:author="Fegie" w:date="2021-04-26T14:44:00Z"/>
                <w:rFonts w:ascii="標楷體" w:eastAsia="標楷體" w:hAnsi="標楷體"/>
              </w:rPr>
            </w:pPr>
            <w:ins w:id="26421" w:author="Fegie" w:date="2021-04-26T14:44:00Z">
              <w:r>
                <w:rPr>
                  <w:rFonts w:ascii="標楷體" w:eastAsia="標楷體" w:hAnsi="標楷體" w:hint="eastAsia"/>
                </w:rPr>
                <w:t>參考「</w:t>
              </w:r>
            </w:ins>
            <w:ins w:id="26422" w:author="Fegie" w:date="2021-04-26T15:18:00Z">
              <w:r w:rsidR="008665E1">
                <w:rPr>
                  <w:rFonts w:ascii="標楷體" w:eastAsia="標楷體" w:hAnsi="標楷體" w:hint="eastAsia"/>
                </w:rPr>
                <w:t>員工檔資料</w:t>
              </w:r>
            </w:ins>
            <w:ins w:id="26423" w:author="Fegie" w:date="2021-04-26T14:44:00Z">
              <w:r>
                <w:rPr>
                  <w:rFonts w:ascii="標楷體" w:eastAsia="標楷體" w:hAnsi="標楷體" w:hint="eastAsia"/>
                </w:rPr>
                <w:t>」流程</w:t>
              </w:r>
            </w:ins>
          </w:p>
          <w:p w14:paraId="07C78905" w14:textId="7DC273A5" w:rsidR="00A22AE2" w:rsidRDefault="00A22AE2">
            <w:pPr>
              <w:rPr>
                <w:ins w:id="26424" w:author="Fegie" w:date="2021-04-26T14:44:00Z"/>
                <w:rFonts w:ascii="標楷體" w:eastAsia="標楷體" w:hAnsi="標楷體"/>
              </w:rPr>
            </w:pPr>
            <w:ins w:id="26425" w:author="Fegie" w:date="2021-04-26T14:44:00Z">
              <w:r>
                <w:rPr>
                  <w:rFonts w:ascii="標楷體" w:eastAsia="標楷體" w:hAnsi="標楷體" w:hint="eastAsia"/>
                </w:rPr>
                <w:t>1. 查詢</w:t>
              </w:r>
            </w:ins>
            <w:ins w:id="26426" w:author="Fegie" w:date="2021-04-26T15:18:00Z">
              <w:r w:rsidR="008665E1">
                <w:rPr>
                  <w:rFonts w:ascii="標楷體" w:eastAsia="標楷體" w:hAnsi="標楷體" w:hint="eastAsia"/>
                </w:rPr>
                <w:t>員工資料</w:t>
              </w:r>
            </w:ins>
            <w:ins w:id="26427" w:author="Fegie" w:date="2021-04-26T14:44:00Z">
              <w:r>
                <w:rPr>
                  <w:rFonts w:ascii="標楷體" w:eastAsia="標楷體" w:hAnsi="標楷體" w:hint="eastAsia"/>
                </w:rPr>
                <w:t>檔(</w:t>
              </w:r>
            </w:ins>
            <w:ins w:id="26428" w:author="Fegie" w:date="2021-04-26T15:18:00Z">
              <w:r w:rsidR="008665E1">
                <w:rPr>
                  <w:rFonts w:ascii="標楷體" w:eastAsia="標楷體" w:hAnsi="標楷體" w:hint="eastAsia"/>
                </w:rPr>
                <w:t>Cd</w:t>
              </w:r>
              <w:r w:rsidR="008665E1">
                <w:rPr>
                  <w:rFonts w:ascii="標楷體" w:eastAsia="標楷體" w:hAnsi="標楷體"/>
                </w:rPr>
                <w:t>Emp</w:t>
              </w:r>
            </w:ins>
            <w:ins w:id="26429" w:author="Fegie" w:date="2021-04-26T14:44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  <w:p w14:paraId="0CE0457C" w14:textId="77777777" w:rsidR="00A22AE2" w:rsidRDefault="00A22AE2">
            <w:pPr>
              <w:rPr>
                <w:ins w:id="26430" w:author="Fegie" w:date="2021-04-26T14:44:00Z"/>
                <w:rFonts w:ascii="標楷體" w:eastAsia="標楷體" w:hAnsi="標楷體"/>
                <w:lang w:eastAsia="zh-HK"/>
              </w:rPr>
            </w:pPr>
            <w:ins w:id="26431" w:author="Fegie" w:date="2021-04-26T14:44:00Z">
              <w:r>
                <w:rPr>
                  <w:rFonts w:ascii="標楷體" w:eastAsia="標楷體" w:hAnsi="標楷體" w:hint="eastAsia"/>
                </w:rPr>
                <w:t xml:space="preserve">2. </w:t>
              </w:r>
              <w:r>
                <w:rPr>
                  <w:rFonts w:ascii="標楷體" w:eastAsia="標楷體" w:hAnsi="標楷體" w:hint="eastAsia"/>
                  <w:lang w:eastAsia="zh-HK"/>
                </w:rPr>
                <w:t>依據輸入查詢條件</w:t>
              </w:r>
              <w:r>
                <w:rPr>
                  <w:rFonts w:ascii="標楷體" w:eastAsia="標楷體" w:hAnsi="標楷體" w:hint="eastAsia"/>
                </w:rPr>
                <w:t>,</w:t>
              </w:r>
              <w:r>
                <w:rPr>
                  <w:rFonts w:ascii="標楷體" w:eastAsia="標楷體" w:hAnsi="標楷體" w:hint="eastAsia"/>
                  <w:lang w:eastAsia="zh-HK"/>
                </w:rPr>
                <w:t>輸出查詢資料</w:t>
              </w:r>
            </w:ins>
          </w:p>
          <w:p w14:paraId="2CC90496" w14:textId="54006D41" w:rsidR="00A22AE2" w:rsidRDefault="00A22AE2">
            <w:pPr>
              <w:rPr>
                <w:ins w:id="26432" w:author="Fegie" w:date="2021-04-27T14:53:00Z"/>
                <w:rFonts w:ascii="標楷體" w:eastAsia="標楷體" w:hAnsi="標楷體"/>
              </w:rPr>
            </w:pPr>
            <w:ins w:id="26433" w:author="Fegie" w:date="2021-04-26T14:44:00Z">
              <w:r>
                <w:rPr>
                  <w:rFonts w:ascii="標楷體" w:eastAsia="標楷體" w:hAnsi="標楷體" w:hint="eastAsia"/>
                </w:rPr>
                <w:t xml:space="preserve">   (1).</w:t>
              </w:r>
            </w:ins>
            <w:ins w:id="26434" w:author="Fegie" w:date="2021-04-27T14:54:00Z">
              <w:r w:rsidR="00582301">
                <w:rPr>
                  <w:rFonts w:ascii="標楷體" w:eastAsia="標楷體" w:hAnsi="標楷體" w:hint="eastAsia"/>
                </w:rPr>
                <w:t>單位</w:t>
              </w:r>
            </w:ins>
            <w:ins w:id="26435" w:author="Fegie" w:date="2021-04-26T14:44:00Z">
              <w:r>
                <w:rPr>
                  <w:rFonts w:ascii="標楷體" w:eastAsia="標楷體" w:hAnsi="標楷體" w:hint="eastAsia"/>
                </w:rPr>
                <w:t>代號(</w:t>
              </w:r>
            </w:ins>
            <w:ins w:id="26436" w:author="Fegie" w:date="2021-04-27T14:55:00Z">
              <w:r w:rsidR="00582301">
                <w:rPr>
                  <w:rFonts w:ascii="標楷體" w:eastAsia="標楷體" w:hAnsi="標楷體" w:hint="eastAsia"/>
                </w:rPr>
                <w:t>Ce</w:t>
              </w:r>
              <w:r w:rsidR="00582301">
                <w:rPr>
                  <w:rFonts w:ascii="標楷體" w:eastAsia="標楷體" w:hAnsi="標楷體"/>
                </w:rPr>
                <w:t>nterCode</w:t>
              </w:r>
            </w:ins>
            <w:ins w:id="26437" w:author="Fegie" w:date="2021-04-26T14:44:00Z">
              <w:r>
                <w:rPr>
                  <w:rFonts w:ascii="標楷體" w:eastAsia="標楷體" w:hAnsi="標楷體" w:hint="eastAsia"/>
                </w:rPr>
                <w:t>) = 輸入條件「</w:t>
              </w:r>
            </w:ins>
            <w:ins w:id="26438" w:author="Fegie" w:date="2021-04-27T14:55:00Z">
              <w:r w:rsidR="00582301">
                <w:rPr>
                  <w:rFonts w:ascii="標楷體" w:eastAsia="標楷體" w:hAnsi="標楷體" w:hint="eastAsia"/>
                </w:rPr>
                <w:t>單位代號</w:t>
              </w:r>
            </w:ins>
            <w:ins w:id="26439" w:author="Fegie" w:date="2021-04-26T14:44:00Z">
              <w:r>
                <w:rPr>
                  <w:rFonts w:ascii="標楷體" w:eastAsia="標楷體" w:hAnsi="標楷體" w:hint="eastAsia"/>
                </w:rPr>
                <w:t>」</w:t>
              </w:r>
            </w:ins>
          </w:p>
          <w:p w14:paraId="112DBD07" w14:textId="2FF945E1" w:rsidR="00582301" w:rsidRDefault="00582301">
            <w:pPr>
              <w:rPr>
                <w:ins w:id="26440" w:author="Fegie" w:date="2021-04-27T14:57:00Z"/>
                <w:rFonts w:ascii="標楷體" w:eastAsia="標楷體" w:hAnsi="標楷體"/>
              </w:rPr>
            </w:pPr>
            <w:ins w:id="26441" w:author="Fegie" w:date="2021-04-27T14:53:00Z">
              <w:r>
                <w:rPr>
                  <w:rFonts w:ascii="標楷體" w:eastAsia="標楷體" w:hAnsi="標楷體" w:hint="eastAsia"/>
                </w:rPr>
                <w:t xml:space="preserve">   (2)</w:t>
              </w:r>
              <w:r>
                <w:rPr>
                  <w:rFonts w:ascii="標楷體" w:eastAsia="標楷體" w:hAnsi="標楷體"/>
                </w:rPr>
                <w:t>.</w:t>
              </w:r>
            </w:ins>
            <w:ins w:id="26442" w:author="Fegie" w:date="2021-04-27T14:54:00Z">
              <w:r>
                <w:rPr>
                  <w:rFonts w:ascii="標楷體" w:eastAsia="標楷體" w:hAnsi="標楷體" w:hint="eastAsia"/>
                </w:rPr>
                <w:t>員工編號(EmpNo) = 輸入條件「員工代號」</w:t>
              </w:r>
            </w:ins>
          </w:p>
          <w:p w14:paraId="08FAA3A1" w14:textId="06618A8E" w:rsidR="00582301" w:rsidRDefault="00582301">
            <w:pPr>
              <w:rPr>
                <w:ins w:id="26443" w:author="Fegie" w:date="2021-04-27T14:59:00Z"/>
                <w:rFonts w:ascii="標楷體" w:eastAsia="標楷體" w:hAnsi="標楷體"/>
              </w:rPr>
            </w:pPr>
            <w:ins w:id="26444" w:author="Fegie" w:date="2021-04-27T14:57:00Z">
              <w:r>
                <w:rPr>
                  <w:rFonts w:ascii="標楷體" w:eastAsia="標楷體" w:hAnsi="標楷體" w:hint="eastAsia"/>
                </w:rPr>
                <w:t xml:space="preserve"> </w:t>
              </w:r>
              <w:r>
                <w:rPr>
                  <w:rFonts w:ascii="標楷體" w:eastAsia="標楷體" w:hAnsi="標楷體"/>
                </w:rPr>
                <w:t xml:space="preserve">  (3).</w:t>
              </w:r>
            </w:ins>
            <w:ins w:id="26445" w:author="Fegie" w:date="2021-04-27T14:58:00Z">
              <w:r>
                <w:rPr>
                  <w:rFonts w:ascii="標楷體" w:eastAsia="標楷體" w:hAnsi="標楷體" w:hint="eastAsia"/>
                </w:rPr>
                <w:t>姓名(Fu</w:t>
              </w:r>
              <w:r>
                <w:rPr>
                  <w:rFonts w:ascii="標楷體" w:eastAsia="標楷體" w:hAnsi="標楷體"/>
                </w:rPr>
                <w:t>llname</w:t>
              </w:r>
              <w:r>
                <w:rPr>
                  <w:rFonts w:ascii="標楷體" w:eastAsia="標楷體" w:hAnsi="標楷體" w:hint="eastAsia"/>
                </w:rPr>
                <w:t>) = 輸入條件「員工姓名」</w:t>
              </w:r>
            </w:ins>
          </w:p>
          <w:p w14:paraId="670D0B74" w14:textId="6C413FD3" w:rsidR="00582301" w:rsidRDefault="00582301">
            <w:pPr>
              <w:rPr>
                <w:ins w:id="26446" w:author="Fegie" w:date="2021-04-27T14:17:00Z"/>
                <w:rFonts w:ascii="標楷體" w:eastAsia="標楷體" w:hAnsi="標楷體"/>
              </w:rPr>
            </w:pPr>
            <w:ins w:id="26447" w:author="Fegie" w:date="2021-04-27T14:59:00Z">
              <w:r>
                <w:rPr>
                  <w:rFonts w:ascii="標楷體" w:eastAsia="標楷體" w:hAnsi="標楷體" w:hint="eastAsia"/>
                </w:rPr>
                <w:t xml:space="preserve">   </w:t>
              </w:r>
              <w:r>
                <w:rPr>
                  <w:rFonts w:ascii="標楷體" w:eastAsia="標楷體" w:hAnsi="標楷體"/>
                </w:rPr>
                <w:t>(</w:t>
              </w:r>
              <w:r>
                <w:rPr>
                  <w:rFonts w:ascii="標楷體" w:eastAsia="標楷體" w:hAnsi="標楷體" w:hint="eastAsia"/>
                </w:rPr>
                <w:t>4</w:t>
              </w:r>
              <w:r>
                <w:rPr>
                  <w:rFonts w:ascii="標楷體" w:eastAsia="標楷體" w:hAnsi="標楷體"/>
                </w:rPr>
                <w:t>).</w:t>
              </w:r>
            </w:ins>
            <w:ins w:id="26448" w:author="Fegie" w:date="2021-04-27T15:00:00Z">
              <w:r>
                <w:rPr>
                  <w:rFonts w:ascii="標楷體" w:eastAsia="標楷體" w:hAnsi="標楷體" w:hint="eastAsia"/>
                </w:rPr>
                <w:t>現職指示碼</w:t>
              </w:r>
            </w:ins>
            <w:ins w:id="26449" w:author="Fegie" w:date="2021-04-27T14:59:00Z">
              <w:r>
                <w:rPr>
                  <w:rFonts w:ascii="標楷體" w:eastAsia="標楷體" w:hAnsi="標楷體" w:hint="eastAsia"/>
                </w:rPr>
                <w:t>(</w:t>
              </w:r>
            </w:ins>
            <w:ins w:id="26450" w:author="Fegie" w:date="2021-04-27T15:00:00Z">
              <w:r>
                <w:rPr>
                  <w:rFonts w:ascii="標楷體" w:eastAsia="標楷體" w:hAnsi="標楷體" w:hint="eastAsia"/>
                </w:rPr>
                <w:t>Ag</w:t>
              </w:r>
              <w:r>
                <w:rPr>
                  <w:rFonts w:ascii="標楷體" w:eastAsia="標楷體" w:hAnsi="標楷體"/>
                </w:rPr>
                <w:t>CurInd</w:t>
              </w:r>
            </w:ins>
            <w:ins w:id="26451" w:author="Fegie" w:date="2021-04-27T14:59:00Z">
              <w:r>
                <w:rPr>
                  <w:rFonts w:ascii="標楷體" w:eastAsia="標楷體" w:hAnsi="標楷體" w:hint="eastAsia"/>
                </w:rPr>
                <w:t>) = 輸入條件「現職記號」</w:t>
              </w:r>
            </w:ins>
          </w:p>
          <w:p w14:paraId="12D65029" w14:textId="583C0FA2" w:rsidR="000A7B4A" w:rsidRDefault="000A7B4A">
            <w:pPr>
              <w:rPr>
                <w:ins w:id="26452" w:author="Fegie" w:date="2021-04-26T14:44:00Z"/>
                <w:rFonts w:ascii="標楷體" w:eastAsia="標楷體" w:hAnsi="標楷體"/>
              </w:rPr>
            </w:pPr>
            <w:ins w:id="26453" w:author="Fegie" w:date="2021-04-27T14:17:00Z">
              <w:r>
                <w:rPr>
                  <w:rFonts w:ascii="標楷體" w:eastAsia="標楷體" w:hAnsi="標楷體" w:hint="eastAsia"/>
                </w:rPr>
                <w:t>3</w:t>
              </w:r>
              <w:r>
                <w:rPr>
                  <w:rFonts w:ascii="標楷體" w:eastAsia="標楷體" w:hAnsi="標楷體"/>
                </w:rPr>
                <w:t>.</w:t>
              </w:r>
              <w:r>
                <w:rPr>
                  <w:rFonts w:ascii="標楷體" w:eastAsia="標楷體" w:hAnsi="標楷體" w:hint="eastAsia"/>
                </w:rPr>
                <w:t>資料排序:查詢結果「員工</w:t>
              </w:r>
            </w:ins>
            <w:ins w:id="26454" w:author="Fegie" w:date="2021-04-27T14:18:00Z">
              <w:r>
                <w:rPr>
                  <w:rFonts w:ascii="標楷體" w:eastAsia="標楷體" w:hAnsi="標楷體" w:hint="eastAsia"/>
                </w:rPr>
                <w:t>編</w:t>
              </w:r>
            </w:ins>
            <w:ins w:id="26455" w:author="Fegie" w:date="2021-04-27T14:17:00Z">
              <w:r>
                <w:rPr>
                  <w:rFonts w:ascii="標楷體" w:eastAsia="標楷體" w:hAnsi="標楷體" w:hint="eastAsia"/>
                </w:rPr>
                <w:t>號」</w:t>
              </w:r>
            </w:ins>
            <w:ins w:id="26456" w:author="Fegie" w:date="2021-04-27T14:18:00Z">
              <w:r>
                <w:rPr>
                  <w:rFonts w:ascii="標楷體" w:eastAsia="標楷體" w:hAnsi="標楷體" w:hint="eastAsia"/>
                </w:rPr>
                <w:t>由小到大排序</w:t>
              </w:r>
            </w:ins>
          </w:p>
        </w:tc>
      </w:tr>
      <w:tr w:rsidR="00A22AE2" w14:paraId="068F260D" w14:textId="77777777" w:rsidTr="00A22AE2">
        <w:trPr>
          <w:trHeight w:val="321"/>
          <w:ins w:id="26457" w:author="Fegie" w:date="2021-04-26T14:4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0D110C0" w14:textId="77777777" w:rsidR="00A22AE2" w:rsidRDefault="00A22AE2">
            <w:pPr>
              <w:rPr>
                <w:ins w:id="26458" w:author="Fegie" w:date="2021-04-26T14:44:00Z"/>
                <w:rFonts w:ascii="標楷體" w:eastAsia="標楷體" w:hAnsi="標楷體"/>
                <w:lang w:eastAsia="x-none"/>
              </w:rPr>
            </w:pPr>
            <w:ins w:id="26459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7C81E0" w14:textId="77777777" w:rsidR="00A22AE2" w:rsidRDefault="00A22AE2">
            <w:pPr>
              <w:rPr>
                <w:ins w:id="26460" w:author="Fegie" w:date="2021-04-26T14:44:00Z"/>
                <w:rFonts w:ascii="標楷體" w:eastAsia="標楷體" w:hAnsi="標楷體"/>
                <w:lang w:eastAsia="x-none"/>
              </w:rPr>
            </w:pPr>
          </w:p>
        </w:tc>
      </w:tr>
      <w:tr w:rsidR="00A22AE2" w14:paraId="20CAC037" w14:textId="77777777" w:rsidTr="00A22AE2">
        <w:trPr>
          <w:trHeight w:val="1311"/>
          <w:ins w:id="26461" w:author="Fegie" w:date="2021-04-26T14:4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CB372A0" w14:textId="77777777" w:rsidR="00A22AE2" w:rsidRDefault="00A22AE2">
            <w:pPr>
              <w:rPr>
                <w:ins w:id="26462" w:author="Fegie" w:date="2021-04-26T14:44:00Z"/>
                <w:rFonts w:ascii="標楷體" w:eastAsia="標楷體" w:hAnsi="標楷體"/>
                <w:lang w:eastAsia="x-none"/>
              </w:rPr>
            </w:pPr>
            <w:ins w:id="26463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13CEA" w14:textId="77777777" w:rsidR="00A22AE2" w:rsidRDefault="00A22AE2">
            <w:pPr>
              <w:rPr>
                <w:ins w:id="26464" w:author="Fegie" w:date="2021-04-26T14:44:00Z"/>
                <w:rFonts w:ascii="標楷體" w:eastAsia="標楷體" w:hAnsi="標楷體"/>
                <w:lang w:eastAsia="x-none"/>
              </w:rPr>
            </w:pPr>
          </w:p>
        </w:tc>
      </w:tr>
      <w:tr w:rsidR="00A22AE2" w14:paraId="561A7F2F" w14:textId="77777777" w:rsidTr="00A22AE2">
        <w:trPr>
          <w:trHeight w:val="278"/>
          <w:ins w:id="26465" w:author="Fegie" w:date="2021-04-26T14:4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D3CC457" w14:textId="77777777" w:rsidR="00A22AE2" w:rsidRDefault="00A22AE2">
            <w:pPr>
              <w:rPr>
                <w:ins w:id="26466" w:author="Fegie" w:date="2021-04-26T14:44:00Z"/>
                <w:rFonts w:ascii="標楷體" w:eastAsia="標楷體" w:hAnsi="標楷體"/>
                <w:lang w:eastAsia="x-none"/>
              </w:rPr>
            </w:pPr>
            <w:ins w:id="26467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450696" w14:textId="77777777" w:rsidR="00A22AE2" w:rsidRDefault="00A22AE2">
            <w:pPr>
              <w:rPr>
                <w:ins w:id="26468" w:author="Fegie" w:date="2021-04-26T14:44:00Z"/>
                <w:rFonts w:ascii="標楷體" w:eastAsia="標楷體" w:hAnsi="標楷體"/>
                <w:lang w:eastAsia="x-none"/>
              </w:rPr>
            </w:pPr>
            <w:ins w:id="26469" w:author="Fegie" w:date="2021-04-26T14:44:00Z">
              <w:r>
                <w:rPr>
                  <w:rFonts w:ascii="標楷體" w:eastAsia="標楷體" w:hAnsi="標楷體" w:hint="eastAsia"/>
                </w:rPr>
                <w:t>提供資料查詢輸出</w:t>
              </w:r>
            </w:ins>
          </w:p>
        </w:tc>
      </w:tr>
      <w:tr w:rsidR="00A22AE2" w14:paraId="180E06BF" w14:textId="77777777" w:rsidTr="00A22AE2">
        <w:trPr>
          <w:trHeight w:val="358"/>
          <w:ins w:id="26470" w:author="Fegie" w:date="2021-04-26T14:4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8E0DFB" w14:textId="77777777" w:rsidR="00A22AE2" w:rsidRDefault="00A22AE2">
            <w:pPr>
              <w:rPr>
                <w:ins w:id="26471" w:author="Fegie" w:date="2021-04-26T14:44:00Z"/>
                <w:rFonts w:ascii="標楷體" w:eastAsia="標楷體" w:hAnsi="標楷體"/>
                <w:lang w:eastAsia="x-none"/>
              </w:rPr>
            </w:pPr>
            <w:ins w:id="26472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B4334" w14:textId="77777777" w:rsidR="00A22AE2" w:rsidRDefault="00A22AE2">
            <w:pPr>
              <w:rPr>
                <w:ins w:id="26473" w:author="Fegie" w:date="2021-04-26T14:44:00Z"/>
                <w:rFonts w:ascii="標楷體" w:eastAsia="標楷體" w:hAnsi="標楷體"/>
                <w:lang w:eastAsia="x-none"/>
              </w:rPr>
            </w:pPr>
          </w:p>
        </w:tc>
      </w:tr>
      <w:tr w:rsidR="00A22AE2" w14:paraId="5F104C0F" w14:textId="77777777" w:rsidTr="00A22AE2">
        <w:trPr>
          <w:trHeight w:val="278"/>
          <w:ins w:id="26474" w:author="Fegie" w:date="2021-04-26T14:44:00Z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259398" w14:textId="77777777" w:rsidR="00A22AE2" w:rsidRDefault="00A22AE2">
            <w:pPr>
              <w:rPr>
                <w:ins w:id="26475" w:author="Fegie" w:date="2021-04-26T14:44:00Z"/>
                <w:rFonts w:ascii="標楷體" w:eastAsia="標楷體" w:hAnsi="標楷體"/>
                <w:lang w:eastAsia="x-none"/>
              </w:rPr>
            </w:pPr>
            <w:ins w:id="26476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9C0FA0" w14:textId="77777777" w:rsidR="00A22AE2" w:rsidRDefault="00A22AE2">
            <w:pPr>
              <w:rPr>
                <w:ins w:id="26477" w:author="Fegie" w:date="2021-04-26T14:44:00Z"/>
                <w:rFonts w:ascii="標楷體" w:eastAsia="標楷體" w:hAnsi="標楷體"/>
                <w:lang w:eastAsia="x-none"/>
              </w:rPr>
            </w:pPr>
          </w:p>
        </w:tc>
      </w:tr>
    </w:tbl>
    <w:p w14:paraId="0F42BA9D" w14:textId="77777777" w:rsidR="00A22AE2" w:rsidRDefault="00A22AE2">
      <w:pPr>
        <w:pStyle w:val="a"/>
        <w:numPr>
          <w:ilvl w:val="0"/>
          <w:numId w:val="0"/>
        </w:numPr>
        <w:spacing w:before="0"/>
        <w:ind w:left="1418"/>
        <w:rPr>
          <w:ins w:id="26478" w:author="Fegie" w:date="2021-04-26T14:44:00Z"/>
        </w:rPr>
        <w:pPrChange w:id="26479" w:author="Fegie" w:date="2021-04-29T11:59:00Z">
          <w:pPr>
            <w:pStyle w:val="a"/>
            <w:numPr>
              <w:numId w:val="53"/>
            </w:numPr>
            <w:tabs>
              <w:tab w:val="clear" w:pos="1559"/>
            </w:tabs>
            <w:spacing w:before="0"/>
            <w:ind w:left="1418" w:hanging="480"/>
          </w:pPr>
        </w:pPrChange>
      </w:pPr>
    </w:p>
    <w:p w14:paraId="0DFDC060" w14:textId="77777777" w:rsidR="00A22AE2" w:rsidRDefault="00A22AE2" w:rsidP="00A22AE2">
      <w:pPr>
        <w:pStyle w:val="a"/>
        <w:numPr>
          <w:ilvl w:val="0"/>
          <w:numId w:val="53"/>
        </w:numPr>
        <w:spacing w:before="0"/>
        <w:ind w:left="1418"/>
        <w:rPr>
          <w:ins w:id="26480" w:author="Fegie" w:date="2021-04-26T14:44:00Z"/>
        </w:rPr>
      </w:pPr>
      <w:ins w:id="26481" w:author="Fegie" w:date="2021-04-26T14:44:00Z">
        <w:r>
          <w:t>Table List:</w:t>
        </w:r>
      </w:ins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22AE2" w14:paraId="11E8B0DF" w14:textId="77777777" w:rsidTr="00A22AE2">
        <w:trPr>
          <w:ins w:id="26482" w:author="Fegie" w:date="2021-04-26T14:4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AC9E436" w14:textId="77777777" w:rsidR="00A22AE2" w:rsidRDefault="00A22AE2">
            <w:pPr>
              <w:jc w:val="center"/>
              <w:rPr>
                <w:ins w:id="26483" w:author="Fegie" w:date="2021-04-26T14:44:00Z"/>
                <w:rFonts w:ascii="標楷體" w:eastAsia="標楷體" w:hAnsi="標楷體"/>
              </w:rPr>
            </w:pPr>
            <w:ins w:id="26484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E44D472" w14:textId="77777777" w:rsidR="00A22AE2" w:rsidRDefault="00A22AE2">
            <w:pPr>
              <w:jc w:val="center"/>
              <w:rPr>
                <w:ins w:id="26485" w:author="Fegie" w:date="2021-04-26T14:44:00Z"/>
                <w:rFonts w:ascii="標楷體" w:eastAsia="標楷體" w:hAnsi="標楷體"/>
              </w:rPr>
            </w:pPr>
            <w:ins w:id="26486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96D151" w14:textId="77777777" w:rsidR="00A22AE2" w:rsidRDefault="00A22AE2">
            <w:pPr>
              <w:jc w:val="center"/>
              <w:rPr>
                <w:ins w:id="26487" w:author="Fegie" w:date="2021-04-26T14:44:00Z"/>
                <w:rFonts w:ascii="標楷體" w:eastAsia="標楷體" w:hAnsi="標楷體"/>
              </w:rPr>
            </w:pPr>
            <w:ins w:id="26488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A22AE2" w14:paraId="0A30FDC9" w14:textId="77777777" w:rsidTr="00A22AE2">
        <w:trPr>
          <w:ins w:id="26489" w:author="Fegie" w:date="2021-04-26T14:4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62771" w14:textId="77777777" w:rsidR="00A22AE2" w:rsidRDefault="00A22AE2">
            <w:pPr>
              <w:jc w:val="center"/>
              <w:rPr>
                <w:ins w:id="26490" w:author="Fegie" w:date="2021-04-26T14:44:00Z"/>
                <w:rFonts w:ascii="標楷體" w:eastAsia="標楷體" w:hAnsi="標楷體"/>
              </w:rPr>
            </w:pPr>
            <w:ins w:id="26491" w:author="Fegie" w:date="2021-04-26T14:44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B3E386" w14:textId="3B0BBEB9" w:rsidR="00A22AE2" w:rsidRDefault="000A7B4A">
            <w:pPr>
              <w:rPr>
                <w:ins w:id="26492" w:author="Fegie" w:date="2021-04-26T14:44:00Z"/>
                <w:rFonts w:ascii="標楷體" w:eastAsia="標楷體" w:hAnsi="標楷體"/>
              </w:rPr>
            </w:pPr>
            <w:ins w:id="26493" w:author="Fegie" w:date="2021-04-27T14:18:00Z">
              <w:r>
                <w:rPr>
                  <w:rFonts w:ascii="標楷體" w:eastAsia="標楷體" w:hAnsi="標楷體" w:hint="eastAsia"/>
                </w:rPr>
                <w:t>CdEmp</w:t>
              </w:r>
            </w:ins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C2FC3" w14:textId="15BEA4A3" w:rsidR="00A22AE2" w:rsidRDefault="000A7B4A">
            <w:pPr>
              <w:rPr>
                <w:ins w:id="26494" w:author="Fegie" w:date="2021-04-26T14:44:00Z"/>
                <w:rFonts w:ascii="標楷體" w:eastAsia="標楷體" w:hAnsi="標楷體"/>
              </w:rPr>
            </w:pPr>
            <w:ins w:id="26495" w:author="Fegie" w:date="2021-04-27T14:18:00Z">
              <w:r>
                <w:rPr>
                  <w:rFonts w:ascii="標楷體" w:eastAsia="標楷體" w:hAnsi="標楷體" w:hint="eastAsia"/>
                  <w:lang w:eastAsia="zh-HK"/>
                </w:rPr>
                <w:t>員工資料檔</w:t>
              </w:r>
            </w:ins>
          </w:p>
        </w:tc>
      </w:tr>
      <w:tr w:rsidR="00A22AE2" w14:paraId="1F2D4DE8" w14:textId="77777777" w:rsidTr="00A22AE2">
        <w:trPr>
          <w:ins w:id="26496" w:author="Fegie" w:date="2021-04-26T14:4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80199" w14:textId="77777777" w:rsidR="00A22AE2" w:rsidRDefault="00A22AE2">
            <w:pPr>
              <w:rPr>
                <w:ins w:id="26497" w:author="Fegie" w:date="2021-04-26T14:44:00Z"/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22027" w14:textId="77777777" w:rsidR="00A22AE2" w:rsidRDefault="00A22AE2">
            <w:pPr>
              <w:widowControl/>
              <w:rPr>
                <w:ins w:id="26498" w:author="Fegie" w:date="2021-04-26T14:44:00Z"/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83C48" w14:textId="77777777" w:rsidR="00A22AE2" w:rsidRDefault="00A22AE2">
            <w:pPr>
              <w:widowControl/>
              <w:rPr>
                <w:ins w:id="26499" w:author="Fegie" w:date="2021-04-26T14:44:00Z"/>
                <w:kern w:val="0"/>
                <w:sz w:val="20"/>
                <w:szCs w:val="20"/>
              </w:rPr>
            </w:pPr>
          </w:p>
        </w:tc>
      </w:tr>
    </w:tbl>
    <w:p w14:paraId="28127627" w14:textId="77777777" w:rsidR="00A22AE2" w:rsidRDefault="00A22AE2" w:rsidP="00A22AE2">
      <w:pPr>
        <w:rPr>
          <w:ins w:id="26500" w:author="Fegie" w:date="2021-04-26T14:44:00Z"/>
          <w:rFonts w:ascii="標楷體" w:eastAsia="標楷體" w:hAnsi="標楷體"/>
          <w:lang w:eastAsia="x-none"/>
        </w:rPr>
      </w:pPr>
    </w:p>
    <w:p w14:paraId="674B8AD6" w14:textId="77777777" w:rsidR="00A22AE2" w:rsidRDefault="00A22AE2" w:rsidP="00A22AE2">
      <w:pPr>
        <w:pStyle w:val="af9"/>
        <w:numPr>
          <w:ilvl w:val="0"/>
          <w:numId w:val="53"/>
        </w:numPr>
        <w:ind w:leftChars="0" w:left="1418"/>
        <w:rPr>
          <w:ins w:id="26501" w:author="Fegie" w:date="2021-04-26T14:44:00Z"/>
          <w:rFonts w:ascii="標楷體" w:eastAsia="標楷體" w:hAnsi="標楷體"/>
          <w:sz w:val="26"/>
          <w:szCs w:val="26"/>
          <w:lang w:eastAsia="x-none"/>
        </w:rPr>
      </w:pPr>
      <w:ins w:id="26502" w:author="Fegie" w:date="2021-04-26T14:44:00Z">
        <w:r>
          <w:rPr>
            <w:rFonts w:ascii="標楷體" w:eastAsia="標楷體" w:hAnsi="標楷體" w:hint="eastAsia"/>
            <w:sz w:val="26"/>
            <w:szCs w:val="26"/>
            <w:lang w:eastAsia="x-none"/>
          </w:rPr>
          <w:t>UI</w:t>
        </w:r>
        <w:r>
          <w:rPr>
            <w:rFonts w:ascii="標楷體" w:eastAsia="標楷體" w:hAnsi="標楷體" w:hint="eastAsia"/>
            <w:sz w:val="26"/>
            <w:szCs w:val="26"/>
            <w:lang w:val="x-none" w:eastAsia="x-none"/>
          </w:rPr>
          <w:t>畫面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p w14:paraId="581A1752" w14:textId="77777777" w:rsidR="00A22AE2" w:rsidRDefault="00A22AE2" w:rsidP="00A22AE2">
      <w:pPr>
        <w:rPr>
          <w:ins w:id="26503" w:author="Fegie" w:date="2021-04-26T14:44:00Z"/>
          <w:rFonts w:ascii="標楷體" w:eastAsia="標楷體" w:hAnsi="標楷體"/>
          <w:lang w:eastAsia="x-none"/>
        </w:rPr>
      </w:pPr>
      <w:ins w:id="26504" w:author="Fegie" w:date="2021-04-26T14:44:00Z">
        <w:r>
          <w:rPr>
            <w:rFonts w:ascii="標楷體" w:eastAsia="標楷體" w:hAnsi="標楷體" w:hint="eastAsia"/>
            <w:lang w:val="x-none" w:eastAsia="x-none"/>
          </w:rPr>
          <w:t>輸入畫面：</w:t>
        </w:r>
      </w:ins>
    </w:p>
    <w:p w14:paraId="7BFD8DFC" w14:textId="05503B2E" w:rsidR="00A22AE2" w:rsidRDefault="0089501D" w:rsidP="00A22AE2">
      <w:pPr>
        <w:rPr>
          <w:ins w:id="26505" w:author="Fegie" w:date="2021-04-26T14:44:00Z"/>
          <w:rFonts w:ascii="標楷體" w:eastAsia="標楷體" w:hAnsi="標楷體"/>
          <w:lang w:eastAsia="x-none"/>
        </w:rPr>
      </w:pPr>
      <w:ins w:id="26506" w:author="Fegie" w:date="2021-05-03T10:32:00Z">
        <w:r>
          <w:rPr>
            <w:noProof/>
          </w:rPr>
          <w:drawing>
            <wp:inline distT="0" distB="0" distL="0" distR="0" wp14:anchorId="71FB0FA7" wp14:editId="19E764C2">
              <wp:extent cx="6479540" cy="1753870"/>
              <wp:effectExtent l="0" t="0" r="0" b="0"/>
              <wp:docPr id="49" name="圖片 4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7538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93CFDA6" w14:textId="77777777" w:rsidR="00A22AE2" w:rsidRDefault="00A22AE2" w:rsidP="00A22AE2">
      <w:pPr>
        <w:pStyle w:val="a"/>
        <w:numPr>
          <w:ilvl w:val="0"/>
          <w:numId w:val="53"/>
        </w:numPr>
        <w:spacing w:before="0"/>
        <w:ind w:left="1418"/>
        <w:rPr>
          <w:ins w:id="26507" w:author="Fegie" w:date="2021-04-26T14:44:00Z"/>
        </w:rPr>
      </w:pPr>
      <w:ins w:id="26508" w:author="Fegie" w:date="2021-04-26T14:44:00Z">
        <w:r>
          <w:rPr>
            <w:rFonts w:hint="eastAsia"/>
          </w:rPr>
          <w:t>輸入畫面</w:t>
        </w:r>
        <w:r>
          <w:rPr>
            <w:rFonts w:hint="eastAsia"/>
            <w:lang w:eastAsia="zh-HK"/>
          </w:rPr>
          <w:t>按鈕</w:t>
        </w:r>
        <w:r>
          <w:rPr>
            <w:rFonts w:hint="eastAsia"/>
          </w:rPr>
          <w:t>說明</w:t>
        </w:r>
        <w:r>
          <w:t>:</w:t>
        </w:r>
      </w:ins>
    </w:p>
    <w:p w14:paraId="43DBA1F2" w14:textId="77777777" w:rsidR="00A22AE2" w:rsidRDefault="00A22AE2" w:rsidP="00A22AE2">
      <w:pPr>
        <w:rPr>
          <w:ins w:id="26509" w:author="Fegie" w:date="2021-04-26T14:44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A22AE2" w14:paraId="6A5AED00" w14:textId="77777777" w:rsidTr="00A22AE2">
        <w:trPr>
          <w:ins w:id="26510" w:author="Fegie" w:date="2021-04-26T14:4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BE0962E" w14:textId="77777777" w:rsidR="00A22AE2" w:rsidRDefault="00A22AE2">
            <w:pPr>
              <w:jc w:val="center"/>
              <w:rPr>
                <w:ins w:id="26511" w:author="Fegie" w:date="2021-04-26T14:44:00Z"/>
                <w:rFonts w:ascii="標楷體" w:eastAsia="標楷體" w:hAnsi="標楷體"/>
              </w:rPr>
            </w:pPr>
            <w:ins w:id="26512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lastRenderedPageBreak/>
                <w:t>序號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1EE57AC" w14:textId="77777777" w:rsidR="00A22AE2" w:rsidRDefault="00A22AE2">
            <w:pPr>
              <w:jc w:val="center"/>
              <w:rPr>
                <w:ins w:id="26513" w:author="Fegie" w:date="2021-04-26T14:44:00Z"/>
                <w:rFonts w:ascii="標楷體" w:eastAsia="標楷體" w:hAnsi="標楷體"/>
              </w:rPr>
            </w:pPr>
            <w:ins w:id="26514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FA65014" w14:textId="77777777" w:rsidR="00A22AE2" w:rsidRDefault="00A22AE2">
            <w:pPr>
              <w:jc w:val="center"/>
              <w:rPr>
                <w:ins w:id="26515" w:author="Fegie" w:date="2021-04-26T14:44:00Z"/>
                <w:rFonts w:ascii="標楷體" w:eastAsia="標楷體" w:hAnsi="標楷體"/>
              </w:rPr>
            </w:pPr>
            <w:ins w:id="26516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A22AE2" w14:paraId="19E239EE" w14:textId="77777777" w:rsidTr="00A22AE2">
        <w:trPr>
          <w:ins w:id="26517" w:author="Fegie" w:date="2021-04-26T14:4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2FBC2" w14:textId="77777777" w:rsidR="00A22AE2" w:rsidRDefault="00A22AE2">
            <w:pPr>
              <w:jc w:val="center"/>
              <w:rPr>
                <w:ins w:id="26518" w:author="Fegie" w:date="2021-04-26T14:44:00Z"/>
                <w:rFonts w:ascii="標楷體" w:eastAsia="標楷體" w:hAnsi="標楷體"/>
                <w:lang w:eastAsia="zh-HK"/>
              </w:rPr>
            </w:pPr>
            <w:ins w:id="26519" w:author="Fegie" w:date="2021-04-26T14:44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10463" w14:textId="77777777" w:rsidR="00A22AE2" w:rsidRDefault="00A22AE2">
            <w:pPr>
              <w:rPr>
                <w:ins w:id="26520" w:author="Fegie" w:date="2021-04-26T14:44:00Z"/>
                <w:rFonts w:ascii="標楷體" w:eastAsia="標楷體" w:hAnsi="標楷體"/>
                <w:lang w:eastAsia="zh-HK"/>
              </w:rPr>
            </w:pPr>
            <w:ins w:id="26521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查詢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22BAD" w14:textId="77777777" w:rsidR="00A22AE2" w:rsidRDefault="00A22AE2">
            <w:pPr>
              <w:rPr>
                <w:ins w:id="26522" w:author="Fegie" w:date="2021-04-26T14:44:00Z"/>
                <w:rFonts w:ascii="標楷體" w:eastAsia="標楷體" w:hAnsi="標楷體"/>
                <w:lang w:eastAsia="zh-HK"/>
              </w:rPr>
            </w:pPr>
            <w:ins w:id="26523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依據輸入條件查詢資料</w:t>
              </w:r>
            </w:ins>
          </w:p>
        </w:tc>
      </w:tr>
      <w:tr w:rsidR="00A22AE2" w14:paraId="6760521B" w14:textId="77777777" w:rsidTr="00A22AE2">
        <w:trPr>
          <w:ins w:id="26524" w:author="Fegie" w:date="2021-04-26T14:4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52E24" w14:textId="77777777" w:rsidR="00A22AE2" w:rsidRDefault="00A22AE2">
            <w:pPr>
              <w:jc w:val="center"/>
              <w:rPr>
                <w:ins w:id="26525" w:author="Fegie" w:date="2021-04-26T14:44:00Z"/>
                <w:rFonts w:ascii="標楷體" w:eastAsia="標楷體" w:hAnsi="標楷體"/>
              </w:rPr>
            </w:pPr>
            <w:ins w:id="26526" w:author="Fegie" w:date="2021-04-26T14:44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7CF6B" w14:textId="77777777" w:rsidR="00A22AE2" w:rsidRDefault="00A22AE2">
            <w:pPr>
              <w:rPr>
                <w:ins w:id="26527" w:author="Fegie" w:date="2021-04-26T14:44:00Z"/>
                <w:rFonts w:ascii="標楷體" w:eastAsia="標楷體" w:hAnsi="標楷體"/>
                <w:lang w:eastAsia="zh-HK"/>
              </w:rPr>
            </w:pPr>
            <w:ins w:id="26528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CFDC5" w14:textId="77777777" w:rsidR="00A22AE2" w:rsidRDefault="00A22AE2">
            <w:pPr>
              <w:rPr>
                <w:ins w:id="26529" w:author="Fegie" w:date="2021-04-26T14:44:00Z"/>
                <w:rFonts w:ascii="標楷體" w:eastAsia="標楷體" w:hAnsi="標楷體"/>
                <w:lang w:eastAsia="zh-HK"/>
              </w:rPr>
            </w:pPr>
            <w:ins w:id="26530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關閉此查詢畫面</w:t>
              </w:r>
            </w:ins>
          </w:p>
        </w:tc>
      </w:tr>
      <w:tr w:rsidR="00A22AE2" w14:paraId="60173DEF" w14:textId="77777777" w:rsidTr="00A22AE2">
        <w:trPr>
          <w:ins w:id="26531" w:author="Fegie" w:date="2021-04-26T14:44:00Z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ACEBD" w14:textId="77777777" w:rsidR="00A22AE2" w:rsidRDefault="00A22AE2">
            <w:pPr>
              <w:jc w:val="center"/>
              <w:rPr>
                <w:ins w:id="26532" w:author="Fegie" w:date="2021-04-26T14:44:00Z"/>
                <w:rFonts w:ascii="標楷體" w:eastAsia="標楷體" w:hAnsi="標楷體"/>
              </w:rPr>
            </w:pPr>
            <w:ins w:id="26533" w:author="Fegie" w:date="2021-04-26T14:44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A2F4E" w14:textId="77777777" w:rsidR="00A22AE2" w:rsidRDefault="00A22AE2">
            <w:pPr>
              <w:rPr>
                <w:ins w:id="26534" w:author="Fegie" w:date="2021-04-26T14:44:00Z"/>
                <w:rFonts w:ascii="標楷體" w:eastAsia="標楷體" w:hAnsi="標楷體"/>
                <w:lang w:eastAsia="zh-HK"/>
              </w:rPr>
            </w:pPr>
            <w:ins w:id="26535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隱</w:t>
              </w:r>
              <w:r>
                <w:rPr>
                  <w:rFonts w:ascii="標楷體" w:eastAsia="標楷體" w:hAnsi="標楷體" w:hint="eastAsia"/>
                </w:rPr>
                <w:t>藏/</w:t>
              </w:r>
              <w:r>
                <w:rPr>
                  <w:rFonts w:ascii="標楷體" w:eastAsia="標楷體" w:hAnsi="標楷體" w:hint="eastAsia"/>
                  <w:lang w:eastAsia="zh-HK"/>
                </w:rPr>
                <w:t>顯示</w:t>
              </w:r>
            </w:ins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5ACE9" w14:textId="77777777" w:rsidR="00A22AE2" w:rsidRDefault="00A22AE2">
            <w:pPr>
              <w:rPr>
                <w:ins w:id="26536" w:author="Fegie" w:date="2021-04-26T14:44:00Z"/>
                <w:rFonts w:ascii="標楷體" w:eastAsia="標楷體" w:hAnsi="標楷體"/>
                <w:lang w:eastAsia="zh-HK"/>
              </w:rPr>
            </w:pPr>
            <w:ins w:id="26537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輸入條件切換隱</w:t>
              </w:r>
              <w:r>
                <w:rPr>
                  <w:rFonts w:ascii="標楷體" w:eastAsia="標楷體" w:hAnsi="標楷體" w:hint="eastAsia"/>
                </w:rPr>
                <w:t>藏</w:t>
              </w:r>
              <w:r>
                <w:rPr>
                  <w:rFonts w:ascii="標楷體" w:eastAsia="標楷體" w:hAnsi="標楷體" w:hint="eastAsia"/>
                  <w:lang w:eastAsia="zh-HK"/>
                </w:rPr>
                <w:t>及顯示</w:t>
              </w:r>
            </w:ins>
          </w:p>
        </w:tc>
      </w:tr>
    </w:tbl>
    <w:p w14:paraId="07373EE1" w14:textId="77777777" w:rsidR="00A22AE2" w:rsidRDefault="00A22AE2" w:rsidP="00A22AE2">
      <w:pPr>
        <w:rPr>
          <w:ins w:id="26538" w:author="Fegie" w:date="2021-04-26T14:44:00Z"/>
        </w:rPr>
      </w:pPr>
    </w:p>
    <w:p w14:paraId="6D73DF61" w14:textId="77777777" w:rsidR="00A22AE2" w:rsidRDefault="00A22AE2" w:rsidP="00A22AE2">
      <w:pPr>
        <w:rPr>
          <w:ins w:id="26539" w:author="Fegie" w:date="2021-04-26T14:44:00Z"/>
        </w:rPr>
      </w:pPr>
    </w:p>
    <w:p w14:paraId="6146596A" w14:textId="32DEFA78" w:rsidR="00A22AE2" w:rsidRDefault="00A22AE2" w:rsidP="00A22AE2">
      <w:pPr>
        <w:pStyle w:val="af9"/>
        <w:numPr>
          <w:ilvl w:val="0"/>
          <w:numId w:val="53"/>
        </w:numPr>
        <w:ind w:leftChars="0" w:left="1418"/>
        <w:rPr>
          <w:ins w:id="26540" w:author="Fegie" w:date="2021-04-29T12:00:00Z"/>
          <w:rFonts w:ascii="標楷體" w:eastAsia="標楷體" w:hAnsi="標楷體"/>
          <w:sz w:val="26"/>
          <w:szCs w:val="26"/>
          <w:lang w:eastAsia="x-none"/>
        </w:rPr>
      </w:pPr>
      <w:ins w:id="26541" w:author="Fegie" w:date="2021-04-26T14:44:00Z">
        <w:r>
          <w:rPr>
            <w:rFonts w:ascii="標楷體" w:eastAsia="標楷體" w:hAnsi="標楷體" w:hint="eastAsia"/>
            <w:sz w:val="26"/>
            <w:szCs w:val="26"/>
            <w:lang w:val="x-none" w:eastAsia="x-none"/>
          </w:rPr>
          <w:t>輸入畫面資料說明</w:t>
        </w:r>
        <w:r>
          <w:rPr>
            <w:rFonts w:ascii="標楷體" w:eastAsia="標楷體" w:hAnsi="標楷體" w:hint="eastAsia"/>
            <w:sz w:val="26"/>
            <w:szCs w:val="26"/>
          </w:rPr>
          <w:t>:</w:t>
        </w:r>
      </w:ins>
    </w:p>
    <w:p w14:paraId="2F3B9C58" w14:textId="77777777" w:rsidR="00E30AAD" w:rsidRDefault="00E30AAD">
      <w:pPr>
        <w:pStyle w:val="af9"/>
        <w:ind w:leftChars="0" w:left="1418"/>
        <w:rPr>
          <w:ins w:id="26542" w:author="Fegie" w:date="2021-04-26T14:44:00Z"/>
          <w:rFonts w:ascii="標楷體" w:eastAsia="標楷體" w:hAnsi="標楷體"/>
          <w:sz w:val="26"/>
          <w:szCs w:val="26"/>
          <w:lang w:eastAsia="x-none"/>
        </w:rPr>
        <w:pPrChange w:id="26543" w:author="Fegie" w:date="2021-04-29T12:00:00Z">
          <w:pPr>
            <w:pStyle w:val="af9"/>
            <w:numPr>
              <w:numId w:val="53"/>
            </w:numPr>
            <w:ind w:leftChars="0" w:left="1418" w:hanging="480"/>
          </w:pPr>
        </w:pPrChange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84"/>
        <w:gridCol w:w="1534"/>
        <w:gridCol w:w="1294"/>
        <w:gridCol w:w="1367"/>
        <w:gridCol w:w="742"/>
        <w:gridCol w:w="695"/>
        <w:gridCol w:w="2688"/>
        <w:tblGridChange w:id="26544">
          <w:tblGrid>
            <w:gridCol w:w="516"/>
            <w:gridCol w:w="1584"/>
            <w:gridCol w:w="1534"/>
            <w:gridCol w:w="1294"/>
            <w:gridCol w:w="263"/>
            <w:gridCol w:w="1104"/>
            <w:gridCol w:w="742"/>
            <w:gridCol w:w="695"/>
            <w:gridCol w:w="2688"/>
          </w:tblGrid>
        </w:tblGridChange>
      </w:tblGrid>
      <w:tr w:rsidR="00A22AE2" w14:paraId="76401C00" w14:textId="77777777" w:rsidTr="00F97CCC">
        <w:trPr>
          <w:trHeight w:val="388"/>
          <w:jc w:val="center"/>
          <w:ins w:id="26545" w:author="Fegie" w:date="2021-04-26T14:44:00Z"/>
        </w:trPr>
        <w:tc>
          <w:tcPr>
            <w:tcW w:w="5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2E123C7" w14:textId="77777777" w:rsidR="00A22AE2" w:rsidRDefault="00A22AE2">
            <w:pPr>
              <w:rPr>
                <w:ins w:id="26546" w:author="Fegie" w:date="2021-04-26T14:44:00Z"/>
                <w:rFonts w:ascii="標楷體" w:eastAsia="標楷體" w:hAnsi="標楷體"/>
                <w:lang w:eastAsia="x-none"/>
              </w:rPr>
            </w:pPr>
            <w:ins w:id="26547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>序號</w:t>
              </w:r>
            </w:ins>
          </w:p>
        </w:tc>
        <w:tc>
          <w:tcPr>
            <w:tcW w:w="158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2267530" w14:textId="77777777" w:rsidR="00A22AE2" w:rsidRDefault="00A22AE2">
            <w:pPr>
              <w:rPr>
                <w:ins w:id="26548" w:author="Fegie" w:date="2021-04-26T14:44:00Z"/>
                <w:rFonts w:ascii="標楷體" w:eastAsia="標楷體" w:hAnsi="標楷體"/>
                <w:lang w:eastAsia="x-none"/>
              </w:rPr>
            </w:pPr>
            <w:ins w:id="26549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>欄位</w:t>
              </w:r>
            </w:ins>
          </w:p>
        </w:tc>
        <w:tc>
          <w:tcPr>
            <w:tcW w:w="563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86AA1DB" w14:textId="77777777" w:rsidR="00A22AE2" w:rsidRDefault="00A22AE2">
            <w:pPr>
              <w:jc w:val="center"/>
              <w:rPr>
                <w:ins w:id="26550" w:author="Fegie" w:date="2021-04-26T14:44:00Z"/>
                <w:rFonts w:ascii="標楷體" w:eastAsia="標楷體" w:hAnsi="標楷體"/>
                <w:lang w:eastAsia="x-none"/>
              </w:rPr>
            </w:pPr>
            <w:ins w:id="26551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>說明</w:t>
              </w:r>
            </w:ins>
          </w:p>
        </w:tc>
        <w:tc>
          <w:tcPr>
            <w:tcW w:w="26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DD02C4B" w14:textId="77777777" w:rsidR="00A22AE2" w:rsidRDefault="00A22AE2">
            <w:pPr>
              <w:rPr>
                <w:ins w:id="26552" w:author="Fegie" w:date="2021-04-26T14:44:00Z"/>
                <w:rFonts w:ascii="標楷體" w:eastAsia="標楷體" w:hAnsi="標楷體"/>
                <w:lang w:eastAsia="x-none"/>
              </w:rPr>
            </w:pPr>
            <w:ins w:id="26553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>處理邏輯及注意事項</w:t>
              </w:r>
            </w:ins>
          </w:p>
        </w:tc>
      </w:tr>
      <w:tr w:rsidR="00A22AE2" w14:paraId="7F5D574D" w14:textId="77777777" w:rsidTr="007A4FA8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6554" w:author="Fegie" w:date="2021-04-29T16:2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44"/>
          <w:jc w:val="center"/>
          <w:ins w:id="26555" w:author="Fegie" w:date="2021-04-26T14:44:00Z"/>
          <w:trPrChange w:id="26556" w:author="Fegie" w:date="2021-04-29T16:27:00Z">
            <w:trPr>
              <w:trHeight w:val="244"/>
              <w:jc w:val="center"/>
            </w:trPr>
          </w:trPrChange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26557" w:author="Fegie" w:date="2021-04-29T16:27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147F1547" w14:textId="77777777" w:rsidR="00A22AE2" w:rsidRDefault="00A22AE2">
            <w:pPr>
              <w:widowControl/>
              <w:rPr>
                <w:ins w:id="26558" w:author="Fegie" w:date="2021-04-26T14:4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26559" w:author="Fegie" w:date="2021-04-29T16:27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6A600035" w14:textId="77777777" w:rsidR="00A22AE2" w:rsidRDefault="00A22AE2">
            <w:pPr>
              <w:widowControl/>
              <w:rPr>
                <w:ins w:id="26560" w:author="Fegie" w:date="2021-04-26T14:4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6561" w:author="Fegie" w:date="2021-04-29T16:27:00Z">
              <w:tcPr>
                <w:tcW w:w="153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7FF4F307" w14:textId="77777777" w:rsidR="00A22AE2" w:rsidRDefault="00A22AE2">
            <w:pPr>
              <w:rPr>
                <w:ins w:id="26562" w:author="Fegie" w:date="2021-04-26T14:44:00Z"/>
                <w:rFonts w:ascii="標楷體" w:eastAsia="標楷體" w:hAnsi="標楷體"/>
                <w:lang w:eastAsia="x-none"/>
              </w:rPr>
            </w:pPr>
            <w:ins w:id="26563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>資料型態長度</w:t>
              </w:r>
            </w:ins>
          </w:p>
        </w:tc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6564" w:author="Fegie" w:date="2021-04-29T16:27:00Z">
              <w:tcPr>
                <w:tcW w:w="155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731C4475" w14:textId="77777777" w:rsidR="00A22AE2" w:rsidRDefault="00A22AE2">
            <w:pPr>
              <w:rPr>
                <w:ins w:id="26565" w:author="Fegie" w:date="2021-04-26T14:44:00Z"/>
                <w:rFonts w:ascii="標楷體" w:eastAsia="標楷體" w:hAnsi="標楷體"/>
                <w:lang w:eastAsia="x-none"/>
              </w:rPr>
            </w:pPr>
            <w:ins w:id="26566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>預設值</w:t>
              </w:r>
            </w:ins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6567" w:author="Fegie" w:date="2021-04-29T16:27:00Z">
              <w:tcPr>
                <w:tcW w:w="11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1E7B3285" w14:textId="77777777" w:rsidR="00A22AE2" w:rsidRDefault="00A22AE2">
            <w:pPr>
              <w:rPr>
                <w:ins w:id="26568" w:author="Fegie" w:date="2021-04-26T14:44:00Z"/>
                <w:rFonts w:ascii="標楷體" w:eastAsia="標楷體" w:hAnsi="標楷體"/>
                <w:lang w:eastAsia="x-none"/>
              </w:rPr>
            </w:pPr>
            <w:ins w:id="26569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>選單內容</w:t>
              </w:r>
            </w:ins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6570" w:author="Fegie" w:date="2021-04-29T16:27:00Z">
              <w:tcPr>
                <w:tcW w:w="74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774DCF16" w14:textId="77777777" w:rsidR="00A22AE2" w:rsidRDefault="00A22AE2">
            <w:pPr>
              <w:rPr>
                <w:ins w:id="26571" w:author="Fegie" w:date="2021-04-26T14:44:00Z"/>
                <w:rFonts w:ascii="標楷體" w:eastAsia="標楷體" w:hAnsi="標楷體"/>
                <w:lang w:eastAsia="x-none"/>
              </w:rPr>
            </w:pPr>
            <w:ins w:id="26572" w:author="Fegie" w:date="2021-04-26T14:44:00Z">
              <w:r>
                <w:rPr>
                  <w:rFonts w:ascii="標楷體" w:eastAsia="標楷體" w:hAnsi="標楷體" w:hint="eastAsia"/>
                  <w:lang w:val="x-none" w:eastAsia="x-none"/>
                </w:rPr>
                <w:t>必填</w:t>
              </w:r>
            </w:ins>
          </w:p>
        </w:tc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  <w:tcPrChange w:id="26573" w:author="Fegie" w:date="2021-04-29T16:27:00Z">
              <w:tcPr>
                <w:tcW w:w="69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FBFBF" w:themeFill="background1" w:themeFillShade="BF"/>
                <w:hideMark/>
              </w:tcPr>
            </w:tcPrChange>
          </w:tcPr>
          <w:p w14:paraId="7F0E76B9" w14:textId="77777777" w:rsidR="00A22AE2" w:rsidRDefault="00A22AE2">
            <w:pPr>
              <w:rPr>
                <w:ins w:id="26574" w:author="Fegie" w:date="2021-04-26T14:44:00Z"/>
                <w:rFonts w:ascii="標楷體" w:eastAsia="標楷體" w:hAnsi="標楷體"/>
                <w:lang w:eastAsia="x-none"/>
              </w:rPr>
            </w:pPr>
            <w:ins w:id="26575" w:author="Fegie" w:date="2021-04-26T14:44:00Z">
              <w:r>
                <w:rPr>
                  <w:rFonts w:ascii="標楷體" w:eastAsia="標楷體" w:hAnsi="標楷體" w:hint="eastAsia"/>
                  <w:lang w:eastAsia="x-none"/>
                </w:rPr>
                <w:t>R/W</w:t>
              </w:r>
            </w:ins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26576" w:author="Fegie" w:date="2021-04-29T16:27:00Z">
              <w:tcPr>
                <w:tcW w:w="0" w:type="auto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68EDA199" w14:textId="77777777" w:rsidR="00A22AE2" w:rsidRDefault="00A22AE2">
            <w:pPr>
              <w:widowControl/>
              <w:rPr>
                <w:ins w:id="26577" w:author="Fegie" w:date="2021-04-26T14:44:00Z"/>
                <w:rFonts w:ascii="標楷體" w:eastAsia="標楷體" w:hAnsi="標楷體"/>
                <w:lang w:eastAsia="x-none"/>
              </w:rPr>
            </w:pPr>
          </w:p>
        </w:tc>
      </w:tr>
      <w:tr w:rsidR="00E87D7F" w14:paraId="0440F664" w14:textId="77777777" w:rsidTr="001C13CA">
        <w:trPr>
          <w:trHeight w:val="244"/>
          <w:jc w:val="center"/>
          <w:ins w:id="26578" w:author="Fegie" w:date="2021-04-26T14:44:00Z"/>
        </w:trPr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B1451" w14:textId="77777777" w:rsidR="00E87D7F" w:rsidRDefault="00E87D7F" w:rsidP="00E87D7F">
            <w:pPr>
              <w:rPr>
                <w:ins w:id="26579" w:author="Fegie" w:date="2021-04-26T14:44:00Z"/>
                <w:rFonts w:ascii="標楷體" w:eastAsia="標楷體" w:hAnsi="標楷體"/>
                <w:lang w:eastAsia="x-none"/>
              </w:rPr>
            </w:pPr>
            <w:ins w:id="26580" w:author="Fegie" w:date="2021-04-26T14:44:00Z">
              <w:r>
                <w:rPr>
                  <w:rFonts w:ascii="標楷體" w:eastAsia="標楷體" w:hAnsi="標楷體" w:hint="eastAsia"/>
                  <w:lang w:eastAsia="x-none"/>
                </w:rPr>
                <w:t>1</w:t>
              </w:r>
            </w:ins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73E44" w14:textId="0F5E6403" w:rsidR="00E87D7F" w:rsidRDefault="00E87D7F" w:rsidP="00E87D7F">
            <w:pPr>
              <w:rPr>
                <w:ins w:id="26581" w:author="Fegie" w:date="2021-04-26T14:44:00Z"/>
                <w:rFonts w:ascii="標楷體" w:eastAsia="標楷體" w:hAnsi="標楷體"/>
              </w:rPr>
            </w:pPr>
            <w:ins w:id="26582" w:author="Fegie" w:date="2021-04-27T15:08:00Z">
              <w:r>
                <w:rPr>
                  <w:rFonts w:ascii="標楷體" w:eastAsia="標楷體" w:hAnsi="標楷體" w:hint="eastAsia"/>
                </w:rPr>
                <w:t>單位代號</w:t>
              </w:r>
            </w:ins>
          </w:p>
        </w:tc>
        <w:tc>
          <w:tcPr>
            <w:tcW w:w="1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CA48C" w14:textId="309E5C50" w:rsidR="00E87D7F" w:rsidRDefault="00E87D7F" w:rsidP="00E87D7F">
            <w:pPr>
              <w:rPr>
                <w:ins w:id="26583" w:author="Fegie" w:date="2021-04-26T14:44:00Z"/>
                <w:rFonts w:ascii="標楷體" w:eastAsia="標楷體" w:hAnsi="標楷體"/>
                <w:lang w:eastAsia="x-none"/>
              </w:rPr>
            </w:pPr>
            <w:ins w:id="26584" w:author="Fegie" w:date="2021-04-26T14:44:00Z">
              <w:del w:id="26585" w:author="家榮 張" w:date="2021-05-06T18:56:00Z">
                <w:r w:rsidDel="00A7651D">
                  <w:rPr>
                    <w:rFonts w:ascii="標楷體" w:eastAsia="標楷體" w:hAnsi="標楷體" w:hint="eastAsia"/>
                  </w:rPr>
                  <w:delText>X(06)</w:delText>
                </w:r>
              </w:del>
            </w:ins>
            <w:ins w:id="26586" w:author="家榮 張" w:date="2021-05-06T18:56:00Z">
              <w:r w:rsidR="00A7651D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173A3" w14:textId="77777777" w:rsidR="00E87D7F" w:rsidRDefault="00E87D7F" w:rsidP="00E87D7F">
            <w:pPr>
              <w:rPr>
                <w:ins w:id="26587" w:author="Fegie" w:date="2021-04-26T14:4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19D0" w14:textId="77777777" w:rsidR="00E87D7F" w:rsidRDefault="00E87D7F" w:rsidP="00E87D7F">
            <w:pPr>
              <w:rPr>
                <w:ins w:id="26588" w:author="Fegie" w:date="2021-04-26T14:4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5514C74" w14:textId="06A85753" w:rsidR="00E87D7F" w:rsidRDefault="00E87D7F" w:rsidP="00E87D7F">
            <w:pPr>
              <w:rPr>
                <w:ins w:id="26589" w:author="Fegie" w:date="2021-04-26T14:44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AEEDCC7" w14:textId="03E1E7FD" w:rsidR="00E87D7F" w:rsidRDefault="00710146" w:rsidP="00E87D7F">
            <w:pPr>
              <w:rPr>
                <w:ins w:id="26590" w:author="Fegie" w:date="2021-04-26T14:44:00Z"/>
                <w:rFonts w:ascii="標楷體" w:eastAsia="標楷體" w:hAnsi="標楷體"/>
                <w:lang w:eastAsia="x-none"/>
              </w:rPr>
            </w:pPr>
            <w:ins w:id="26591" w:author="Fegie" w:date="2021-05-05T15:15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4E773B" w14:textId="389674CC" w:rsidR="00710146" w:rsidRPr="00710146" w:rsidRDefault="00710146">
            <w:pPr>
              <w:rPr>
                <w:ins w:id="26592" w:author="Fegie" w:date="2021-04-26T14:44:00Z"/>
                <w:rFonts w:ascii="標楷體" w:eastAsia="標楷體" w:hAnsi="標楷體"/>
                <w:rPrChange w:id="26593" w:author="Fegie" w:date="2021-05-05T15:16:00Z">
                  <w:rPr>
                    <w:ins w:id="26594" w:author="Fegie" w:date="2021-04-26T14:44:00Z"/>
                  </w:rPr>
                </w:rPrChange>
              </w:rPr>
            </w:pPr>
            <w:ins w:id="26595" w:author="Fegie" w:date="2021-05-05T15:16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6596" w:author="Fegie" w:date="2021-05-05T15:15:00Z">
              <w:r w:rsidRPr="00710146">
                <w:rPr>
                  <w:rFonts w:ascii="標楷體" w:eastAsia="標楷體" w:hAnsi="標楷體" w:hint="eastAsia"/>
                  <w:rPrChange w:id="26597" w:author="Fegie" w:date="2021-05-05T15:16:00Z">
                    <w:rPr>
                      <w:rFonts w:hint="eastAsia"/>
                    </w:rPr>
                  </w:rPrChange>
                </w:rPr>
                <w:t>三擇一輸入</w:t>
              </w:r>
            </w:ins>
          </w:p>
        </w:tc>
      </w:tr>
      <w:tr w:rsidR="00E87D7F" w14:paraId="4C2F03B9" w14:textId="77777777" w:rsidTr="001C13CA">
        <w:trPr>
          <w:trHeight w:val="244"/>
          <w:jc w:val="center"/>
          <w:ins w:id="26598" w:author="Fegie" w:date="2021-05-05T14:26:00Z"/>
        </w:trPr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0A9C0" w14:textId="77777777" w:rsidR="00E87D7F" w:rsidRDefault="00E87D7F" w:rsidP="00E87D7F">
            <w:pPr>
              <w:rPr>
                <w:ins w:id="26599" w:author="Fegie" w:date="2021-05-05T14:26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D1A19" w14:textId="579377B7" w:rsidR="00E87D7F" w:rsidRDefault="00E87D7F" w:rsidP="00E87D7F">
            <w:pPr>
              <w:rPr>
                <w:ins w:id="26600" w:author="Fegie" w:date="2021-05-05T14:26:00Z"/>
                <w:rFonts w:ascii="標楷體" w:eastAsia="標楷體" w:hAnsi="標楷體"/>
              </w:rPr>
            </w:pPr>
            <w:ins w:id="26601" w:author="Fegie" w:date="2021-05-05T15:06:00Z">
              <w:r>
                <w:rPr>
                  <w:rFonts w:ascii="標楷體" w:eastAsia="標楷體" w:hAnsi="標楷體" w:hint="eastAsia"/>
                  <w:lang w:eastAsia="zh-HK"/>
                </w:rPr>
                <w:t>瀏覽</w:t>
              </w:r>
            </w:ins>
          </w:p>
        </w:tc>
        <w:tc>
          <w:tcPr>
            <w:tcW w:w="1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EE168" w14:textId="712B0304" w:rsidR="00E87D7F" w:rsidRDefault="00E87D7F" w:rsidP="00E87D7F">
            <w:pPr>
              <w:rPr>
                <w:ins w:id="26602" w:author="Fegie" w:date="2021-05-05T14:26:00Z"/>
                <w:rFonts w:ascii="標楷體" w:eastAsia="標楷體" w:hAnsi="標楷體"/>
              </w:rPr>
            </w:pPr>
            <w:ins w:id="26603" w:author="Fegie" w:date="2021-05-05T15:06:00Z">
              <w:r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A590E" w14:textId="77777777" w:rsidR="00E87D7F" w:rsidRDefault="00E87D7F" w:rsidP="00E87D7F">
            <w:pPr>
              <w:rPr>
                <w:ins w:id="26604" w:author="Fegie" w:date="2021-05-05T14:26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734BE" w14:textId="77777777" w:rsidR="00E87D7F" w:rsidRDefault="00E87D7F" w:rsidP="00E87D7F">
            <w:pPr>
              <w:rPr>
                <w:ins w:id="26605" w:author="Fegie" w:date="2021-05-05T14:26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  <w:tcBorders>
              <w:left w:val="single" w:sz="4" w:space="0" w:color="auto"/>
              <w:right w:val="single" w:sz="4" w:space="0" w:color="auto"/>
            </w:tcBorders>
          </w:tcPr>
          <w:p w14:paraId="386F41E1" w14:textId="77777777" w:rsidR="00E87D7F" w:rsidRDefault="00E87D7F" w:rsidP="00E87D7F">
            <w:pPr>
              <w:rPr>
                <w:ins w:id="26606" w:author="Fegie" w:date="2021-05-05T14:26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  <w:tcBorders>
              <w:left w:val="single" w:sz="4" w:space="0" w:color="auto"/>
              <w:right w:val="single" w:sz="4" w:space="0" w:color="auto"/>
            </w:tcBorders>
          </w:tcPr>
          <w:p w14:paraId="1F3F1AF3" w14:textId="77777777" w:rsidR="00E87D7F" w:rsidRDefault="00E87D7F" w:rsidP="00E87D7F">
            <w:pPr>
              <w:rPr>
                <w:ins w:id="26607" w:author="Fegie" w:date="2021-05-05T14:26:00Z"/>
                <w:rFonts w:ascii="標楷體" w:eastAsia="標楷體" w:hAnsi="標楷體"/>
              </w:rPr>
            </w:pPr>
          </w:p>
        </w:tc>
        <w:tc>
          <w:tcPr>
            <w:tcW w:w="2688" w:type="dxa"/>
            <w:tcBorders>
              <w:left w:val="single" w:sz="4" w:space="0" w:color="auto"/>
              <w:right w:val="single" w:sz="4" w:space="0" w:color="auto"/>
            </w:tcBorders>
          </w:tcPr>
          <w:p w14:paraId="52F99752" w14:textId="5336F150" w:rsidR="00E87D7F" w:rsidRDefault="00E87D7F" w:rsidP="00E87D7F">
            <w:pPr>
              <w:rPr>
                <w:ins w:id="26608" w:author="Fegie" w:date="2021-05-05T14:26:00Z"/>
                <w:rFonts w:ascii="標楷體" w:eastAsia="標楷體" w:hAnsi="標楷體"/>
              </w:rPr>
            </w:pPr>
            <w:ins w:id="26609" w:author="Fegie" w:date="2021-05-05T15:14:00Z">
              <w:r>
                <w:rPr>
                  <w:rFonts w:ascii="標楷體" w:eastAsia="標楷體" w:hAnsi="標楷體" w:hint="eastAsia"/>
                </w:rPr>
                <w:t>連結至【</w:t>
              </w:r>
            </w:ins>
            <w:ins w:id="26610" w:author="Fegie" w:date="2021-05-05T15:15:00Z">
              <w:r>
                <w:rPr>
                  <w:rFonts w:ascii="標楷體" w:eastAsia="標楷體" w:hAnsi="標楷體" w:hint="eastAsia"/>
                </w:rPr>
                <w:t>L6086單位代號查詢</w:t>
              </w:r>
            </w:ins>
            <w:ins w:id="26611" w:author="Fegie" w:date="2021-05-05T15:14:00Z">
              <w:r>
                <w:rPr>
                  <w:rFonts w:ascii="標楷體" w:eastAsia="標楷體" w:hAnsi="標楷體" w:hint="eastAsia"/>
                </w:rPr>
                <w:t>】</w:t>
              </w:r>
            </w:ins>
            <w:ins w:id="26612" w:author="Fegie" w:date="2021-05-05T15:15:00Z">
              <w:r>
                <w:rPr>
                  <w:rFonts w:ascii="標楷體" w:eastAsia="標楷體" w:hAnsi="標楷體" w:hint="eastAsia"/>
                </w:rPr>
                <w:t>，供查詢</w:t>
              </w:r>
            </w:ins>
            <w:ins w:id="26613" w:author="Fegie" w:date="2021-05-05T15:24:00Z">
              <w:r w:rsidR="00D27D38">
                <w:rPr>
                  <w:rFonts w:ascii="標楷體" w:eastAsia="標楷體" w:hAnsi="標楷體" w:hint="eastAsia"/>
                </w:rPr>
                <w:t>並</w:t>
              </w:r>
            </w:ins>
            <w:ins w:id="26614" w:author="Fegie" w:date="2021-05-05T15:15:00Z">
              <w:r>
                <w:rPr>
                  <w:rFonts w:ascii="標楷體" w:eastAsia="標楷體" w:hAnsi="標楷體" w:hint="eastAsia"/>
                </w:rPr>
                <w:t>帶回「單位代號」</w:t>
              </w:r>
            </w:ins>
          </w:p>
        </w:tc>
      </w:tr>
      <w:tr w:rsidR="00E87D7F" w14:paraId="1219A521" w14:textId="77777777" w:rsidTr="001C13CA">
        <w:trPr>
          <w:trHeight w:val="244"/>
          <w:jc w:val="center"/>
          <w:ins w:id="26615" w:author="Fegie" w:date="2021-04-27T15:08:00Z"/>
        </w:trPr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6AA74" w14:textId="09E91220" w:rsidR="00E87D7F" w:rsidRDefault="00E87D7F" w:rsidP="00E87D7F">
            <w:pPr>
              <w:rPr>
                <w:ins w:id="26616" w:author="Fegie" w:date="2021-04-27T15:08:00Z"/>
                <w:rFonts w:ascii="標楷體" w:eastAsia="標楷體" w:hAnsi="標楷體"/>
                <w:lang w:eastAsia="x-none"/>
              </w:rPr>
            </w:pPr>
            <w:ins w:id="26617" w:author="Fegie" w:date="2021-04-27T15:09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5DE10" w14:textId="5D8E79E9" w:rsidR="00E87D7F" w:rsidRDefault="00E87D7F" w:rsidP="00E87D7F">
            <w:pPr>
              <w:rPr>
                <w:ins w:id="26618" w:author="Fegie" w:date="2021-04-27T15:08:00Z"/>
                <w:rFonts w:ascii="標楷體" w:eastAsia="標楷體" w:hAnsi="標楷體"/>
              </w:rPr>
            </w:pPr>
            <w:ins w:id="26619" w:author="Fegie" w:date="2021-04-27T15:09:00Z">
              <w:r>
                <w:rPr>
                  <w:rFonts w:ascii="標楷體" w:eastAsia="標楷體" w:hAnsi="標楷體" w:hint="eastAsia"/>
                </w:rPr>
                <w:t>員工編號</w:t>
              </w:r>
            </w:ins>
          </w:p>
        </w:tc>
        <w:tc>
          <w:tcPr>
            <w:tcW w:w="1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4CEF2" w14:textId="4CACF7E7" w:rsidR="00E87D7F" w:rsidRDefault="00E87D7F" w:rsidP="00E87D7F">
            <w:pPr>
              <w:rPr>
                <w:ins w:id="26620" w:author="Fegie" w:date="2021-04-27T15:08:00Z"/>
                <w:rFonts w:ascii="標楷體" w:eastAsia="標楷體" w:hAnsi="標楷體"/>
              </w:rPr>
            </w:pPr>
            <w:ins w:id="26621" w:author="Fegie" w:date="2021-04-27T15:09:00Z">
              <w:del w:id="26622" w:author="家榮 張" w:date="2021-05-06T18:56:00Z">
                <w:r w:rsidDel="00A7651D">
                  <w:rPr>
                    <w:rFonts w:ascii="標楷體" w:eastAsia="標楷體" w:hAnsi="標楷體" w:hint="eastAsia"/>
                  </w:rPr>
                  <w:delText>X(06)</w:delText>
                </w:r>
              </w:del>
            </w:ins>
            <w:ins w:id="26623" w:author="家榮 張" w:date="2021-05-06T18:56:00Z">
              <w:r w:rsidR="00A7651D"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41086" w14:textId="77777777" w:rsidR="00E87D7F" w:rsidRDefault="00E87D7F" w:rsidP="00E87D7F">
            <w:pPr>
              <w:rPr>
                <w:ins w:id="26624" w:author="Fegie" w:date="2021-04-27T15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D333" w14:textId="77777777" w:rsidR="00E87D7F" w:rsidRDefault="00E87D7F" w:rsidP="00E87D7F">
            <w:pPr>
              <w:rPr>
                <w:ins w:id="26625" w:author="Fegie" w:date="2021-04-27T15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  <w:tcBorders>
              <w:left w:val="single" w:sz="4" w:space="0" w:color="auto"/>
              <w:right w:val="single" w:sz="4" w:space="0" w:color="auto"/>
            </w:tcBorders>
          </w:tcPr>
          <w:p w14:paraId="01E5224C" w14:textId="77777777" w:rsidR="00E87D7F" w:rsidRDefault="00E87D7F" w:rsidP="00E87D7F">
            <w:pPr>
              <w:rPr>
                <w:ins w:id="26626" w:author="Fegie" w:date="2021-04-27T15:08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  <w:tcBorders>
              <w:left w:val="single" w:sz="4" w:space="0" w:color="auto"/>
              <w:right w:val="single" w:sz="4" w:space="0" w:color="auto"/>
            </w:tcBorders>
          </w:tcPr>
          <w:p w14:paraId="4E617E1F" w14:textId="7C281CC8" w:rsidR="00E87D7F" w:rsidRDefault="00710146" w:rsidP="00E87D7F">
            <w:pPr>
              <w:rPr>
                <w:ins w:id="26627" w:author="Fegie" w:date="2021-04-27T15:08:00Z"/>
                <w:rFonts w:ascii="標楷體" w:eastAsia="標楷體" w:hAnsi="標楷體"/>
              </w:rPr>
            </w:pPr>
            <w:ins w:id="26628" w:author="Fegie" w:date="2021-05-05T15:15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8" w:type="dxa"/>
            <w:tcBorders>
              <w:left w:val="single" w:sz="4" w:space="0" w:color="auto"/>
              <w:right w:val="single" w:sz="4" w:space="0" w:color="auto"/>
            </w:tcBorders>
          </w:tcPr>
          <w:p w14:paraId="0D30542B" w14:textId="0F6A0D0F" w:rsidR="00E87D7F" w:rsidRDefault="00710146" w:rsidP="00E87D7F">
            <w:pPr>
              <w:rPr>
                <w:ins w:id="26629" w:author="Fegie" w:date="2021-04-27T15:08:00Z"/>
                <w:rFonts w:ascii="標楷體" w:eastAsia="標楷體" w:hAnsi="標楷體"/>
              </w:rPr>
            </w:pPr>
            <w:ins w:id="26630" w:author="Fegie" w:date="2021-05-05T15:16:00Z">
              <w:r>
                <w:rPr>
                  <w:rFonts w:ascii="標楷體" w:eastAsia="標楷體" w:hAnsi="標楷體" w:hint="eastAsia"/>
                </w:rPr>
                <w:t>1.</w:t>
              </w:r>
              <w:r w:rsidRPr="00922DF2">
                <w:rPr>
                  <w:rFonts w:ascii="標楷體" w:eastAsia="標楷體" w:hAnsi="標楷體" w:hint="eastAsia"/>
                </w:rPr>
                <w:t>三擇一輸入</w:t>
              </w:r>
            </w:ins>
          </w:p>
        </w:tc>
      </w:tr>
      <w:tr w:rsidR="00E87D7F" w14:paraId="3051FFDB" w14:textId="77777777" w:rsidTr="001C13CA">
        <w:trPr>
          <w:trHeight w:val="244"/>
          <w:jc w:val="center"/>
          <w:ins w:id="26631" w:author="Fegie" w:date="2021-04-27T15:09:00Z"/>
        </w:trPr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B5BA8" w14:textId="23589509" w:rsidR="00E87D7F" w:rsidRDefault="00E87D7F" w:rsidP="00E87D7F">
            <w:pPr>
              <w:rPr>
                <w:ins w:id="26632" w:author="Fegie" w:date="2021-04-27T15:09:00Z"/>
                <w:rFonts w:ascii="標楷體" w:eastAsia="標楷體" w:hAnsi="標楷體"/>
              </w:rPr>
            </w:pPr>
            <w:ins w:id="26633" w:author="Fegie" w:date="2021-04-27T15:09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817AB" w14:textId="46C13664" w:rsidR="00E87D7F" w:rsidRDefault="00E87D7F" w:rsidP="00E87D7F">
            <w:pPr>
              <w:rPr>
                <w:ins w:id="26634" w:author="Fegie" w:date="2021-04-27T15:09:00Z"/>
                <w:rFonts w:ascii="標楷體" w:eastAsia="標楷體" w:hAnsi="標楷體"/>
              </w:rPr>
            </w:pPr>
            <w:ins w:id="26635" w:author="Fegie" w:date="2021-04-27T15:09:00Z">
              <w:r>
                <w:rPr>
                  <w:rFonts w:ascii="標楷體" w:eastAsia="標楷體" w:hAnsi="標楷體" w:hint="eastAsia"/>
                </w:rPr>
                <w:t>員工姓名</w:t>
              </w:r>
            </w:ins>
          </w:p>
        </w:tc>
        <w:tc>
          <w:tcPr>
            <w:tcW w:w="1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0DA95" w14:textId="0C2EB94B" w:rsidR="00E87D7F" w:rsidRDefault="00E87D7F" w:rsidP="00E87D7F">
            <w:pPr>
              <w:rPr>
                <w:ins w:id="26636" w:author="Fegie" w:date="2021-04-27T15:09:00Z"/>
                <w:rFonts w:ascii="標楷體" w:eastAsia="標楷體" w:hAnsi="標楷體"/>
              </w:rPr>
            </w:pPr>
            <w:ins w:id="26637" w:author="Fegie" w:date="2021-04-27T15:09:00Z">
              <w:del w:id="26638" w:author="家榮 張" w:date="2021-05-06T18:56:00Z">
                <w:r w:rsidDel="00A7651D">
                  <w:rPr>
                    <w:rFonts w:ascii="標楷體" w:eastAsia="標楷體" w:hAnsi="標楷體" w:hint="eastAsia"/>
                  </w:rPr>
                  <w:delText>X(40)</w:delText>
                </w:r>
              </w:del>
            </w:ins>
            <w:ins w:id="26639" w:author="家榮 張" w:date="2021-05-06T18:56:00Z">
              <w:r w:rsidR="00A7651D">
                <w:rPr>
                  <w:rFonts w:ascii="標楷體" w:eastAsia="標楷體" w:hAnsi="標楷體" w:hint="eastAsia"/>
                </w:rPr>
                <w:t>40</w:t>
              </w:r>
            </w:ins>
          </w:p>
        </w:tc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E4957" w14:textId="77777777" w:rsidR="00E87D7F" w:rsidRDefault="00E87D7F" w:rsidP="00E87D7F">
            <w:pPr>
              <w:rPr>
                <w:ins w:id="26640" w:author="Fegie" w:date="2021-04-27T15:09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065D2" w14:textId="77777777" w:rsidR="00E87D7F" w:rsidRDefault="00E87D7F" w:rsidP="00E87D7F">
            <w:pPr>
              <w:rPr>
                <w:ins w:id="26641" w:author="Fegie" w:date="2021-04-27T15:09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F139D" w14:textId="77777777" w:rsidR="00E87D7F" w:rsidRDefault="00E87D7F" w:rsidP="00E87D7F">
            <w:pPr>
              <w:rPr>
                <w:ins w:id="26642" w:author="Fegie" w:date="2021-04-27T15:09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03E36" w14:textId="2677E814" w:rsidR="00E87D7F" w:rsidRDefault="00710146" w:rsidP="00E87D7F">
            <w:pPr>
              <w:rPr>
                <w:ins w:id="26643" w:author="Fegie" w:date="2021-04-27T15:09:00Z"/>
                <w:rFonts w:ascii="標楷體" w:eastAsia="標楷體" w:hAnsi="標楷體"/>
              </w:rPr>
            </w:pPr>
            <w:ins w:id="26644" w:author="Fegie" w:date="2021-05-05T15:15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F5EBB" w14:textId="211B8537" w:rsidR="00E87D7F" w:rsidRDefault="00710146" w:rsidP="00E87D7F">
            <w:pPr>
              <w:rPr>
                <w:ins w:id="26645" w:author="Fegie" w:date="2021-04-27T15:09:00Z"/>
                <w:rFonts w:ascii="標楷體" w:eastAsia="標楷體" w:hAnsi="標楷體"/>
              </w:rPr>
            </w:pPr>
            <w:ins w:id="26646" w:author="Fegie" w:date="2021-05-05T15:16:00Z">
              <w:r>
                <w:rPr>
                  <w:rFonts w:ascii="標楷體" w:eastAsia="標楷體" w:hAnsi="標楷體" w:hint="eastAsia"/>
                </w:rPr>
                <w:t>1.</w:t>
              </w:r>
              <w:r w:rsidRPr="00922DF2">
                <w:rPr>
                  <w:rFonts w:ascii="標楷體" w:eastAsia="標楷體" w:hAnsi="標楷體" w:hint="eastAsia"/>
                </w:rPr>
                <w:t>三擇一輸入</w:t>
              </w:r>
            </w:ins>
          </w:p>
        </w:tc>
      </w:tr>
      <w:tr w:rsidR="00E87D7F" w14:paraId="197E8564" w14:textId="77777777" w:rsidTr="007A4FA8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6647" w:author="Fegie" w:date="2021-04-29T16:2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44"/>
          <w:jc w:val="center"/>
          <w:ins w:id="26648" w:author="Fegie" w:date="2021-04-27T15:09:00Z"/>
          <w:trPrChange w:id="26649" w:author="Fegie" w:date="2021-04-29T16:27:00Z">
            <w:trPr>
              <w:trHeight w:val="244"/>
              <w:jc w:val="center"/>
            </w:trPr>
          </w:trPrChange>
        </w:trPr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50" w:author="Fegie" w:date="2021-04-29T16:27:00Z">
              <w:tcPr>
                <w:tcW w:w="5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47A12A" w14:textId="7DAED850" w:rsidR="00E87D7F" w:rsidRDefault="00E87D7F" w:rsidP="00E87D7F">
            <w:pPr>
              <w:rPr>
                <w:ins w:id="26651" w:author="Fegie" w:date="2021-04-27T15:09:00Z"/>
                <w:rFonts w:ascii="標楷體" w:eastAsia="標楷體" w:hAnsi="標楷體"/>
              </w:rPr>
            </w:pPr>
            <w:ins w:id="26652" w:author="Fegie" w:date="2021-04-27T15:10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53" w:author="Fegie" w:date="2021-04-29T16:27:00Z">
              <w:tcPr>
                <w:tcW w:w="158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4FEBE6B" w14:textId="7AD289EF" w:rsidR="00E87D7F" w:rsidRDefault="00E87D7F" w:rsidP="00E87D7F">
            <w:pPr>
              <w:rPr>
                <w:ins w:id="26654" w:author="Fegie" w:date="2021-04-27T15:09:00Z"/>
                <w:rFonts w:ascii="標楷體" w:eastAsia="標楷體" w:hAnsi="標楷體"/>
              </w:rPr>
            </w:pPr>
            <w:ins w:id="26655" w:author="Fegie" w:date="2021-04-27T15:10:00Z">
              <w:r>
                <w:rPr>
                  <w:rFonts w:ascii="標楷體" w:eastAsia="標楷體" w:hAnsi="標楷體" w:hint="eastAsia"/>
                </w:rPr>
                <w:t>現職記號</w:t>
              </w:r>
            </w:ins>
          </w:p>
        </w:tc>
        <w:tc>
          <w:tcPr>
            <w:tcW w:w="1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56" w:author="Fegie" w:date="2021-04-29T16:27:00Z">
              <w:tcPr>
                <w:tcW w:w="153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BDBF9DF" w14:textId="516D9A1F" w:rsidR="00E87D7F" w:rsidRDefault="00E87D7F" w:rsidP="00E87D7F">
            <w:pPr>
              <w:rPr>
                <w:ins w:id="26657" w:author="Fegie" w:date="2021-04-27T15:09:00Z"/>
                <w:rFonts w:ascii="標楷體" w:eastAsia="標楷體" w:hAnsi="標楷體"/>
              </w:rPr>
            </w:pPr>
            <w:ins w:id="26658" w:author="Fegie" w:date="2021-04-27T15:10:00Z">
              <w:del w:id="26659" w:author="家榮 張" w:date="2021-05-06T18:56:00Z">
                <w:r w:rsidDel="00A7651D">
                  <w:rPr>
                    <w:rFonts w:ascii="標楷體" w:eastAsia="標楷體" w:hAnsi="標楷體" w:hint="eastAsia"/>
                  </w:rPr>
                  <w:delText>X(01)</w:delText>
                </w:r>
              </w:del>
            </w:ins>
            <w:ins w:id="26660" w:author="家榮 張" w:date="2021-05-06T18:56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61" w:author="Fegie" w:date="2021-04-29T16:27:00Z">
              <w:tcPr>
                <w:tcW w:w="155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10DA22C" w14:textId="4A44C2F8" w:rsidR="00E87D7F" w:rsidRDefault="00E87D7F" w:rsidP="00E87D7F">
            <w:pPr>
              <w:rPr>
                <w:ins w:id="26662" w:author="Fegie" w:date="2021-04-27T15:09:00Z"/>
                <w:rFonts w:ascii="標楷體" w:eastAsia="標楷體" w:hAnsi="標楷體"/>
                <w:lang w:eastAsia="x-none"/>
              </w:rPr>
            </w:pPr>
            <w:ins w:id="26663" w:author="Fegie" w:date="2021-04-29T16:27:00Z">
              <w:r>
                <w:rPr>
                  <w:rFonts w:ascii="標楷體" w:eastAsia="標楷體" w:hAnsi="標楷體" w:hint="eastAsia"/>
                </w:rPr>
                <w:t>Y</w:t>
              </w:r>
            </w:ins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64" w:author="Fegie" w:date="2021-04-29T16:27:00Z">
              <w:tcPr>
                <w:tcW w:w="11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F251D2" w14:textId="17C6E106" w:rsidR="00E87D7F" w:rsidRPr="007A4FA8" w:rsidRDefault="00E87D7F" w:rsidP="00E87D7F">
            <w:pPr>
              <w:rPr>
                <w:ins w:id="26665" w:author="Fegie" w:date="2021-04-29T16:27:00Z"/>
                <w:rFonts w:ascii="標楷體" w:eastAsia="標楷體" w:hAnsi="標楷體"/>
                <w:rPrChange w:id="26666" w:author="Fegie" w:date="2021-04-29T16:27:00Z">
                  <w:rPr>
                    <w:ins w:id="26667" w:author="Fegie" w:date="2021-04-29T16:27:00Z"/>
                  </w:rPr>
                </w:rPrChange>
              </w:rPr>
            </w:pPr>
            <w:ins w:id="26668" w:author="Fegie" w:date="2021-04-29T16:27:00Z">
              <w:r>
                <w:rPr>
                  <w:rFonts w:ascii="標楷體" w:eastAsia="標楷體" w:hAnsi="標楷體" w:hint="eastAsia"/>
                </w:rPr>
                <w:t>Y.</w:t>
              </w:r>
              <w:r w:rsidRPr="007A4FA8">
                <w:rPr>
                  <w:rFonts w:ascii="標楷體" w:eastAsia="標楷體" w:hAnsi="標楷體" w:hint="eastAsia"/>
                  <w:rPrChange w:id="26669" w:author="Fegie" w:date="2021-04-29T16:27:00Z">
                    <w:rPr>
                      <w:rFonts w:hint="eastAsia"/>
                    </w:rPr>
                  </w:rPrChange>
                </w:rPr>
                <w:t>在職</w:t>
              </w:r>
            </w:ins>
          </w:p>
          <w:p w14:paraId="63135ABB" w14:textId="7E2EAB53" w:rsidR="00E87D7F" w:rsidRPr="007A4FA8" w:rsidRDefault="00E87D7F" w:rsidP="00E87D7F">
            <w:pPr>
              <w:rPr>
                <w:ins w:id="26670" w:author="Fegie" w:date="2021-04-27T15:09:00Z"/>
                <w:rFonts w:ascii="標楷體" w:eastAsia="標楷體" w:hAnsi="標楷體"/>
                <w:rPrChange w:id="26671" w:author="Fegie" w:date="2021-04-29T16:27:00Z">
                  <w:rPr>
                    <w:ins w:id="26672" w:author="Fegie" w:date="2021-04-27T15:09:00Z"/>
                  </w:rPr>
                </w:rPrChange>
              </w:rPr>
            </w:pPr>
            <w:ins w:id="26673" w:author="Fegie" w:date="2021-04-29T16:27:00Z">
              <w:r>
                <w:rPr>
                  <w:rFonts w:ascii="標楷體" w:eastAsia="標楷體" w:hAnsi="標楷體" w:hint="eastAsia"/>
                </w:rPr>
                <w:t>N.</w:t>
              </w:r>
              <w:r w:rsidRPr="007A4FA8">
                <w:rPr>
                  <w:rFonts w:ascii="標楷體" w:eastAsia="標楷體" w:hAnsi="標楷體" w:hint="eastAsia"/>
                  <w:rPrChange w:id="26674" w:author="Fegie" w:date="2021-04-29T16:27:00Z">
                    <w:rPr>
                      <w:rFonts w:hint="eastAsia"/>
                    </w:rPr>
                  </w:rPrChange>
                </w:rPr>
                <w:t>非在職</w:t>
              </w:r>
            </w:ins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75" w:author="Fegie" w:date="2021-04-29T16:27:00Z">
              <w:tcPr>
                <w:tcW w:w="74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8CB596" w14:textId="0CEFC869" w:rsidR="00E87D7F" w:rsidRDefault="00E87D7F" w:rsidP="00E87D7F">
            <w:pPr>
              <w:rPr>
                <w:ins w:id="26676" w:author="Fegie" w:date="2021-04-27T15:09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77" w:author="Fegie" w:date="2021-04-29T16:27:00Z">
              <w:tcPr>
                <w:tcW w:w="69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1F2CC9" w14:textId="4E2F5AC1" w:rsidR="00E87D7F" w:rsidRDefault="00E87D7F" w:rsidP="00E87D7F">
            <w:pPr>
              <w:rPr>
                <w:ins w:id="26678" w:author="Fegie" w:date="2021-04-27T15:09:00Z"/>
                <w:rFonts w:ascii="標楷體" w:eastAsia="標楷體" w:hAnsi="標楷體"/>
              </w:rPr>
            </w:pPr>
            <w:ins w:id="26679" w:author="Fegie" w:date="2021-04-27T15:10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80" w:author="Fegie" w:date="2021-04-29T16:27:00Z">
              <w:tcPr>
                <w:tcW w:w="268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3D9C826" w14:textId="5CAFC571" w:rsidR="00E87D7F" w:rsidRPr="007A4FA8" w:rsidRDefault="00E87D7F" w:rsidP="00E87D7F">
            <w:pPr>
              <w:rPr>
                <w:ins w:id="26681" w:author="Fegie" w:date="2021-04-29T16:27:00Z"/>
                <w:rFonts w:ascii="標楷體" w:eastAsia="標楷體" w:hAnsi="標楷體"/>
                <w:rPrChange w:id="26682" w:author="Fegie" w:date="2021-04-29T16:27:00Z">
                  <w:rPr>
                    <w:ins w:id="26683" w:author="Fegie" w:date="2021-04-29T16:27:00Z"/>
                  </w:rPr>
                </w:rPrChange>
              </w:rPr>
            </w:pPr>
            <w:ins w:id="26684" w:author="Fegie" w:date="2021-04-29T16:27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26685" w:author="Fegie" w:date="2021-04-27T15:14:00Z">
              <w:r w:rsidRPr="007A4FA8">
                <w:rPr>
                  <w:rFonts w:ascii="標楷體" w:eastAsia="標楷體" w:hAnsi="標楷體" w:hint="eastAsia"/>
                  <w:rPrChange w:id="26686" w:author="Fegie" w:date="2021-04-29T16:27:00Z">
                    <w:rPr>
                      <w:rFonts w:hint="eastAsia"/>
                    </w:rPr>
                  </w:rPrChange>
                </w:rPr>
                <w:t>自行輸入</w:t>
              </w:r>
            </w:ins>
          </w:p>
          <w:p w14:paraId="4C05E712" w14:textId="77A3A4C4" w:rsidR="00E87D7F" w:rsidRPr="007A4FA8" w:rsidRDefault="00E87D7F" w:rsidP="00E87D7F">
            <w:pPr>
              <w:rPr>
                <w:ins w:id="26687" w:author="Fegie" w:date="2021-04-27T15:09:00Z"/>
                <w:rFonts w:ascii="標楷體" w:eastAsia="標楷體" w:hAnsi="標楷體"/>
                <w:rPrChange w:id="26688" w:author="Fegie" w:date="2021-04-29T16:27:00Z">
                  <w:rPr>
                    <w:ins w:id="26689" w:author="Fegie" w:date="2021-04-27T15:09:00Z"/>
                  </w:rPr>
                </w:rPrChange>
              </w:rPr>
            </w:pPr>
            <w:ins w:id="26690" w:author="Fegie" w:date="2021-04-29T16:27:00Z">
              <w:r>
                <w:rPr>
                  <w:rFonts w:ascii="標楷體" w:eastAsia="標楷體" w:hAnsi="標楷體" w:hint="eastAsia"/>
                </w:rPr>
                <w:t>2.輸入空白查全部</w:t>
              </w:r>
            </w:ins>
          </w:p>
        </w:tc>
      </w:tr>
      <w:tr w:rsidR="00E87D7F" w14:paraId="6CB08762" w14:textId="77777777" w:rsidTr="007A4FA8"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1E0" w:firstRow="1" w:lastRow="1" w:firstColumn="1" w:lastColumn="1" w:noHBand="0" w:noVBand="0"/>
          <w:tblPrExChange w:id="26691" w:author="Fegie" w:date="2021-04-29T16:27:00Z">
            <w:tblPrEx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Ex>
          </w:tblPrExChange>
        </w:tblPrEx>
        <w:trPr>
          <w:trHeight w:val="244"/>
          <w:jc w:val="center"/>
          <w:ins w:id="26692" w:author="Fegie" w:date="2021-04-27T15:12:00Z"/>
          <w:trPrChange w:id="26693" w:author="Fegie" w:date="2021-04-29T16:27:00Z">
            <w:trPr>
              <w:trHeight w:val="244"/>
              <w:jc w:val="center"/>
            </w:trPr>
          </w:trPrChange>
        </w:trPr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94" w:author="Fegie" w:date="2021-04-29T16:27:00Z">
              <w:tcPr>
                <w:tcW w:w="51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D3D81D" w14:textId="44B5C4E3" w:rsidR="00E87D7F" w:rsidRDefault="00E87D7F" w:rsidP="00E87D7F">
            <w:pPr>
              <w:rPr>
                <w:ins w:id="26695" w:author="Fegie" w:date="2021-04-27T15:12:00Z"/>
                <w:rFonts w:ascii="標楷體" w:eastAsia="標楷體" w:hAnsi="標楷體"/>
              </w:rPr>
            </w:pPr>
            <w:ins w:id="26696" w:author="Fegie" w:date="2021-04-27T15:12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697" w:author="Fegie" w:date="2021-04-29T16:27:00Z">
              <w:tcPr>
                <w:tcW w:w="158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616C8B9" w14:textId="7739B12D" w:rsidR="00E87D7F" w:rsidRDefault="00E87D7F" w:rsidP="00E87D7F">
            <w:pPr>
              <w:rPr>
                <w:ins w:id="26698" w:author="Fegie" w:date="2021-04-27T15:12:00Z"/>
                <w:rFonts w:ascii="標楷體" w:eastAsia="標楷體" w:hAnsi="標楷體"/>
              </w:rPr>
            </w:pPr>
            <w:ins w:id="26699" w:author="Fegie" w:date="2021-04-27T15:12:00Z">
              <w:r>
                <w:rPr>
                  <w:rFonts w:ascii="標楷體" w:eastAsia="標楷體" w:hAnsi="標楷體" w:hint="eastAsia"/>
                </w:rPr>
                <w:t>顯示方式</w:t>
              </w:r>
            </w:ins>
          </w:p>
        </w:tc>
        <w:tc>
          <w:tcPr>
            <w:tcW w:w="1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700" w:author="Fegie" w:date="2021-04-29T16:27:00Z">
              <w:tcPr>
                <w:tcW w:w="153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1F222D" w14:textId="1D3CA6A3" w:rsidR="00E87D7F" w:rsidRDefault="00E87D7F" w:rsidP="00E87D7F">
            <w:pPr>
              <w:rPr>
                <w:ins w:id="26701" w:author="Fegie" w:date="2021-04-27T15:12:00Z"/>
                <w:rFonts w:ascii="標楷體" w:eastAsia="標楷體" w:hAnsi="標楷體"/>
              </w:rPr>
            </w:pPr>
            <w:ins w:id="26702" w:author="Fegie" w:date="2021-04-27T15:12:00Z">
              <w:del w:id="26703" w:author="家榮 張" w:date="2021-05-06T18:56:00Z">
                <w:r w:rsidDel="00A7651D">
                  <w:rPr>
                    <w:rFonts w:ascii="標楷體" w:eastAsia="標楷體" w:hAnsi="標楷體" w:hint="eastAsia"/>
                  </w:rPr>
                  <w:delText>9(01)</w:delText>
                </w:r>
              </w:del>
            </w:ins>
            <w:ins w:id="26704" w:author="家榮 張" w:date="2021-05-06T18:56:00Z">
              <w:r w:rsidR="00A7651D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705" w:author="Fegie" w:date="2021-04-29T16:27:00Z">
              <w:tcPr>
                <w:tcW w:w="155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6EB7F7" w14:textId="07AAEA16" w:rsidR="00E87D7F" w:rsidRDefault="00E87D7F" w:rsidP="00E87D7F">
            <w:pPr>
              <w:rPr>
                <w:ins w:id="26706" w:author="Fegie" w:date="2021-04-27T15:12:00Z"/>
                <w:rFonts w:ascii="標楷體" w:eastAsia="標楷體" w:hAnsi="標楷體"/>
              </w:rPr>
            </w:pPr>
            <w:ins w:id="26707" w:author="Fegie" w:date="2021-04-27T15:13:00Z">
              <w:r>
                <w:rPr>
                  <w:rFonts w:ascii="標楷體" w:eastAsia="標楷體" w:hAnsi="標楷體" w:hint="eastAsia"/>
                </w:rPr>
                <w:t>0</w:t>
              </w:r>
            </w:ins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708" w:author="Fegie" w:date="2021-04-29T16:27:00Z">
              <w:tcPr>
                <w:tcW w:w="1104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E94719A" w14:textId="77777777" w:rsidR="00E87D7F" w:rsidRDefault="00E87D7F" w:rsidP="00E87D7F">
            <w:pPr>
              <w:rPr>
                <w:ins w:id="26709" w:author="Fegie" w:date="2021-04-27T15:1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710" w:author="Fegie" w:date="2021-04-29T16:27:00Z">
              <w:tcPr>
                <w:tcW w:w="74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D6D685" w14:textId="77777777" w:rsidR="00E87D7F" w:rsidRDefault="00E87D7F" w:rsidP="00E87D7F">
            <w:pPr>
              <w:rPr>
                <w:ins w:id="26711" w:author="Fegie" w:date="2021-04-27T15:12:00Z"/>
                <w:rFonts w:ascii="標楷體" w:eastAsia="標楷體" w:hAnsi="標楷體"/>
                <w:lang w:eastAsia="x-none"/>
              </w:rPr>
            </w:pPr>
          </w:p>
        </w:tc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712" w:author="Fegie" w:date="2021-04-29T16:27:00Z">
              <w:tcPr>
                <w:tcW w:w="69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FF08149" w14:textId="5F8B2BD4" w:rsidR="00E87D7F" w:rsidRDefault="00E87D7F" w:rsidP="00E87D7F">
            <w:pPr>
              <w:rPr>
                <w:ins w:id="26713" w:author="Fegie" w:date="2021-04-27T15:12:00Z"/>
                <w:rFonts w:ascii="標楷體" w:eastAsia="標楷體" w:hAnsi="標楷體"/>
              </w:rPr>
            </w:pPr>
            <w:ins w:id="26714" w:author="Fegie" w:date="2021-04-27T15:13:00Z">
              <w:r>
                <w:rPr>
                  <w:rFonts w:ascii="標楷體" w:eastAsia="標楷體" w:hAnsi="標楷體" w:hint="eastAsia"/>
                </w:rPr>
                <w:t>W</w:t>
              </w:r>
            </w:ins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6715" w:author="Fegie" w:date="2021-04-29T16:27:00Z">
              <w:tcPr>
                <w:tcW w:w="268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89CA69C" w14:textId="47D8D90A" w:rsidR="00E87D7F" w:rsidRDefault="00E87D7F" w:rsidP="00E87D7F">
            <w:pPr>
              <w:rPr>
                <w:ins w:id="26716" w:author="Fegie" w:date="2021-04-27T15:12:00Z"/>
                <w:rFonts w:ascii="標楷體" w:eastAsia="標楷體" w:hAnsi="標楷體"/>
              </w:rPr>
            </w:pPr>
            <w:ins w:id="26717" w:author="Fegie" w:date="2021-04-27T15:14:00Z">
              <w:r>
                <w:rPr>
                  <w:rFonts w:ascii="標楷體" w:eastAsia="標楷體" w:hAnsi="標楷體" w:hint="eastAsia"/>
                </w:rPr>
                <w:t>1.自行輸入</w:t>
              </w:r>
            </w:ins>
          </w:p>
        </w:tc>
      </w:tr>
    </w:tbl>
    <w:p w14:paraId="4B3919A4" w14:textId="77777777" w:rsidR="00A22AE2" w:rsidRDefault="00A22AE2">
      <w:pPr>
        <w:pStyle w:val="a"/>
        <w:numPr>
          <w:ilvl w:val="0"/>
          <w:numId w:val="0"/>
        </w:numPr>
        <w:spacing w:before="0"/>
        <w:ind w:left="1418"/>
        <w:rPr>
          <w:ins w:id="26718" w:author="Fegie" w:date="2021-04-26T14:44:00Z"/>
        </w:rPr>
        <w:pPrChange w:id="26719" w:author="Fegie" w:date="2021-04-27T15:07:00Z">
          <w:pPr>
            <w:pStyle w:val="a"/>
            <w:numPr>
              <w:numId w:val="53"/>
            </w:numPr>
            <w:tabs>
              <w:tab w:val="clear" w:pos="1559"/>
            </w:tabs>
            <w:spacing w:before="0"/>
            <w:ind w:left="1418" w:hanging="480"/>
          </w:pPr>
        </w:pPrChange>
      </w:pPr>
    </w:p>
    <w:p w14:paraId="68999512" w14:textId="79129B43" w:rsidR="00A22AE2" w:rsidRDefault="00A22AE2" w:rsidP="00A22AE2">
      <w:pPr>
        <w:pStyle w:val="a"/>
        <w:numPr>
          <w:ilvl w:val="0"/>
          <w:numId w:val="53"/>
        </w:numPr>
        <w:spacing w:before="0"/>
        <w:ind w:left="1418"/>
        <w:rPr>
          <w:ins w:id="26720" w:author="Fegie" w:date="2021-04-29T11:59:00Z"/>
        </w:rPr>
      </w:pPr>
      <w:ins w:id="26721" w:author="Fegie" w:date="2021-04-26T14:44:00Z">
        <w:r>
          <w:rPr>
            <w:rFonts w:hint="eastAsia"/>
          </w:rPr>
          <w:t>輸出畫面</w:t>
        </w:r>
        <w:r>
          <w:t>:</w:t>
        </w:r>
      </w:ins>
    </w:p>
    <w:p w14:paraId="59DB496E" w14:textId="77777777" w:rsidR="00E30AAD" w:rsidRPr="00AC5033" w:rsidRDefault="00E30AAD">
      <w:pPr>
        <w:rPr>
          <w:ins w:id="26722" w:author="Fegie" w:date="2021-04-26T14:44:00Z"/>
        </w:rPr>
        <w:pPrChange w:id="26723" w:author="Fegie" w:date="2021-04-29T11:59:00Z">
          <w:pPr>
            <w:pStyle w:val="a"/>
            <w:numPr>
              <w:numId w:val="53"/>
            </w:numPr>
            <w:tabs>
              <w:tab w:val="clear" w:pos="1559"/>
            </w:tabs>
            <w:spacing w:before="0"/>
            <w:ind w:left="1418" w:hanging="480"/>
          </w:pPr>
        </w:pPrChange>
      </w:pPr>
    </w:p>
    <w:p w14:paraId="66F8D457" w14:textId="5A1D2CAB" w:rsidR="00A22AE2" w:rsidRDefault="00734724" w:rsidP="00A22AE2">
      <w:pPr>
        <w:rPr>
          <w:ins w:id="26724" w:author="Fegie" w:date="2021-04-26T14:44:00Z"/>
        </w:rPr>
      </w:pPr>
      <w:ins w:id="26725" w:author="Fegie" w:date="2021-04-27T15:52:00Z">
        <w:r>
          <w:rPr>
            <w:noProof/>
          </w:rPr>
          <w:lastRenderedPageBreak/>
          <w:drawing>
            <wp:inline distT="0" distB="0" distL="0" distR="0" wp14:anchorId="2C478FBD" wp14:editId="47442222">
              <wp:extent cx="6479540" cy="4552315"/>
              <wp:effectExtent l="0" t="0" r="0" b="0"/>
              <wp:docPr id="45" name="圖片 4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45523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2F6F0A8" w14:textId="77777777" w:rsidR="00A22AE2" w:rsidRDefault="00A22AE2" w:rsidP="00A22AE2">
      <w:pPr>
        <w:rPr>
          <w:ins w:id="26726" w:author="Fegie" w:date="2021-04-26T14:44:00Z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A22AE2" w14:paraId="41CF6CBF" w14:textId="77777777" w:rsidTr="00A22AE2">
        <w:trPr>
          <w:ins w:id="26727" w:author="Fegie" w:date="2021-04-26T14:4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67B622F" w14:textId="77777777" w:rsidR="00A22AE2" w:rsidRDefault="00A22AE2">
            <w:pPr>
              <w:jc w:val="center"/>
              <w:rPr>
                <w:ins w:id="26728" w:author="Fegie" w:date="2021-04-26T14:44:00Z"/>
                <w:rFonts w:ascii="標楷體" w:eastAsia="標楷體" w:hAnsi="標楷體"/>
                <w:lang w:eastAsia="zh-HK"/>
              </w:rPr>
            </w:pPr>
            <w:ins w:id="26729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6725002" w14:textId="77777777" w:rsidR="00A22AE2" w:rsidRDefault="00A22AE2">
            <w:pPr>
              <w:jc w:val="center"/>
              <w:rPr>
                <w:ins w:id="26730" w:author="Fegie" w:date="2021-04-26T14:44:00Z"/>
                <w:rFonts w:ascii="標楷體" w:eastAsia="標楷體" w:hAnsi="標楷體"/>
                <w:lang w:eastAsia="zh-HK"/>
              </w:rPr>
            </w:pPr>
            <w:ins w:id="26731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欄位型態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A7439A4" w14:textId="77777777" w:rsidR="00A22AE2" w:rsidRDefault="00A22AE2">
            <w:pPr>
              <w:jc w:val="center"/>
              <w:rPr>
                <w:ins w:id="26732" w:author="Fegie" w:date="2021-04-26T14:44:00Z"/>
                <w:rFonts w:ascii="標楷體" w:eastAsia="標楷體" w:hAnsi="標楷體"/>
                <w:lang w:eastAsia="zh-HK"/>
              </w:rPr>
            </w:pPr>
            <w:ins w:id="26733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欄位名稱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7D4050C" w14:textId="77777777" w:rsidR="00A22AE2" w:rsidRDefault="00A22AE2">
            <w:pPr>
              <w:jc w:val="center"/>
              <w:rPr>
                <w:ins w:id="26734" w:author="Fegie" w:date="2021-04-26T14:44:00Z"/>
                <w:rFonts w:ascii="標楷體" w:eastAsia="標楷體" w:hAnsi="標楷體"/>
              </w:rPr>
            </w:pPr>
            <w:ins w:id="26735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資料來源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BD2673D" w14:textId="77777777" w:rsidR="00A22AE2" w:rsidRDefault="00A22AE2">
            <w:pPr>
              <w:jc w:val="center"/>
              <w:rPr>
                <w:ins w:id="26736" w:author="Fegie" w:date="2021-04-26T14:44:00Z"/>
                <w:rFonts w:ascii="標楷體" w:eastAsia="標楷體" w:hAnsi="標楷體"/>
                <w:lang w:eastAsia="zh-HK"/>
              </w:rPr>
            </w:pPr>
            <w:ins w:id="26737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輸出</w:t>
              </w:r>
              <w:r>
                <w:rPr>
                  <w:rFonts w:ascii="標楷體" w:eastAsia="標楷體" w:hAnsi="標楷體" w:hint="eastAsia"/>
                </w:rPr>
                <w:t>/</w:t>
              </w:r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A22AE2" w14:paraId="01704DF2" w14:textId="77777777" w:rsidTr="00A22AE2">
        <w:trPr>
          <w:ins w:id="26738" w:author="Fegie" w:date="2021-04-26T14:4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EB741" w14:textId="5A5AA57E" w:rsidR="00A22AE2" w:rsidRDefault="00025BBF">
            <w:pPr>
              <w:jc w:val="center"/>
              <w:rPr>
                <w:ins w:id="26739" w:author="Fegie" w:date="2021-04-26T14:44:00Z"/>
                <w:rFonts w:ascii="標楷體" w:eastAsia="標楷體" w:hAnsi="標楷體"/>
              </w:rPr>
            </w:pPr>
            <w:ins w:id="26740" w:author="Fegie" w:date="2021-04-27T15:39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92F9A" w14:textId="77777777" w:rsidR="00A22AE2" w:rsidRDefault="00A22AE2">
            <w:pPr>
              <w:jc w:val="center"/>
              <w:rPr>
                <w:ins w:id="26741" w:author="Fegie" w:date="2021-04-26T14:44:00Z"/>
                <w:rFonts w:ascii="標楷體" w:eastAsia="標楷體" w:hAnsi="標楷體"/>
                <w:lang w:eastAsia="zh-HK"/>
              </w:rPr>
            </w:pPr>
            <w:ins w:id="26742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3EB82" w14:textId="6E22018A" w:rsidR="00A22AE2" w:rsidRDefault="00A22AE2">
            <w:pPr>
              <w:rPr>
                <w:ins w:id="26743" w:author="Fegie" w:date="2021-04-26T14:44:00Z"/>
                <w:rFonts w:ascii="標楷體" w:eastAsia="標楷體" w:hAnsi="標楷體"/>
                <w:lang w:eastAsia="zh-HK"/>
              </w:rPr>
            </w:pPr>
            <w:ins w:id="26744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員工</w:t>
              </w:r>
            </w:ins>
            <w:ins w:id="26745" w:author="Fegie" w:date="2021-04-27T15:39:00Z">
              <w:r w:rsidR="00025BBF">
                <w:rPr>
                  <w:rFonts w:ascii="標楷體" w:eastAsia="標楷體" w:hAnsi="標楷體" w:hint="eastAsia"/>
                  <w:lang w:eastAsia="zh-HK"/>
                </w:rPr>
                <w:t>編號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E956B" w14:textId="40C25080" w:rsidR="00A22AE2" w:rsidRDefault="00025BBF">
            <w:pPr>
              <w:rPr>
                <w:ins w:id="26746" w:author="Fegie" w:date="2021-04-26T14:44:00Z"/>
                <w:rFonts w:ascii="標楷體" w:eastAsia="標楷體" w:hAnsi="標楷體"/>
                <w:lang w:eastAsia="zh-HK"/>
              </w:rPr>
            </w:pPr>
            <w:ins w:id="26747" w:author="Fegie" w:date="2021-04-27T15:47:00Z">
              <w:r>
                <w:rPr>
                  <w:rFonts w:ascii="標楷體" w:eastAsia="標楷體" w:hAnsi="標楷體" w:hint="eastAsia"/>
                  <w:color w:val="000000" w:themeColor="text1"/>
                </w:rPr>
                <w:t>Cd</w:t>
              </w:r>
              <w:r>
                <w:rPr>
                  <w:rFonts w:ascii="標楷體" w:eastAsia="標楷體" w:hAnsi="標楷體"/>
                  <w:color w:val="000000" w:themeColor="text1"/>
                </w:rPr>
                <w:t>Emp</w:t>
              </w:r>
            </w:ins>
            <w:ins w:id="26748" w:author="Fegie" w:date="2021-04-26T14:44:00Z">
              <w:r w:rsidR="00A22AE2">
                <w:rPr>
                  <w:rFonts w:ascii="標楷體" w:eastAsia="標楷體" w:hAnsi="標楷體" w:hint="eastAsia"/>
                  <w:color w:val="000000" w:themeColor="text1"/>
                </w:rPr>
                <w:t>.</w:t>
              </w:r>
            </w:ins>
            <w:ins w:id="26749" w:author="Fegie" w:date="2021-04-27T15:47:00Z">
              <w:r>
                <w:rPr>
                  <w:rFonts w:ascii="標楷體" w:eastAsia="標楷體" w:hAnsi="標楷體"/>
                  <w:color w:val="000000" w:themeColor="text1"/>
                </w:rPr>
                <w:t>EmployeeNo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716BD" w14:textId="0624F178" w:rsidR="00A22AE2" w:rsidRDefault="00A22AE2">
            <w:pPr>
              <w:rPr>
                <w:ins w:id="26750" w:author="Fegie" w:date="2021-04-26T14:44:00Z"/>
                <w:rFonts w:ascii="標楷體" w:eastAsia="標楷體" w:hAnsi="標楷體"/>
                <w:lang w:eastAsia="zh-HK"/>
              </w:rPr>
            </w:pPr>
            <w:ins w:id="26751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員工</w:t>
              </w:r>
            </w:ins>
            <w:ins w:id="26752" w:author="Fegie" w:date="2021-04-27T15:47:00Z">
              <w:r w:rsidR="00025BBF">
                <w:rPr>
                  <w:rFonts w:ascii="標楷體" w:eastAsia="標楷體" w:hAnsi="標楷體" w:hint="eastAsia"/>
                  <w:lang w:eastAsia="zh-HK"/>
                </w:rPr>
                <w:t>編</w:t>
              </w:r>
            </w:ins>
            <w:ins w:id="26753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號</w:t>
              </w:r>
            </w:ins>
          </w:p>
        </w:tc>
      </w:tr>
      <w:tr w:rsidR="00A22AE2" w14:paraId="68C226D3" w14:textId="77777777" w:rsidTr="00A22AE2">
        <w:trPr>
          <w:ins w:id="26754" w:author="Fegie" w:date="2021-04-26T14:4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AE500" w14:textId="2B389E53" w:rsidR="00A22AE2" w:rsidRDefault="00025BBF">
            <w:pPr>
              <w:jc w:val="center"/>
              <w:rPr>
                <w:ins w:id="26755" w:author="Fegie" w:date="2021-04-26T14:44:00Z"/>
                <w:rFonts w:ascii="標楷體" w:eastAsia="標楷體" w:hAnsi="標楷體"/>
              </w:rPr>
            </w:pPr>
            <w:ins w:id="26756" w:author="Fegie" w:date="2021-04-27T15:39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011A9" w14:textId="77777777" w:rsidR="00A22AE2" w:rsidRDefault="00A22AE2">
            <w:pPr>
              <w:jc w:val="center"/>
              <w:rPr>
                <w:ins w:id="26757" w:author="Fegie" w:date="2021-04-26T14:44:00Z"/>
                <w:rFonts w:ascii="標楷體" w:eastAsia="標楷體" w:hAnsi="標楷體"/>
                <w:lang w:eastAsia="zh-HK"/>
              </w:rPr>
            </w:pPr>
            <w:ins w:id="26758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24B7A" w14:textId="7A2B815B" w:rsidR="00A22AE2" w:rsidRDefault="00025BBF">
            <w:pPr>
              <w:rPr>
                <w:ins w:id="26759" w:author="Fegie" w:date="2021-04-26T14:44:00Z"/>
                <w:rFonts w:ascii="標楷體" w:eastAsia="標楷體" w:hAnsi="標楷體"/>
                <w:lang w:eastAsia="zh-HK"/>
              </w:rPr>
            </w:pPr>
            <w:ins w:id="26760" w:author="Fegie" w:date="2021-04-27T15:39:00Z">
              <w:r>
                <w:rPr>
                  <w:rFonts w:ascii="標楷體" w:eastAsia="標楷體" w:hAnsi="標楷體" w:hint="eastAsia"/>
                  <w:lang w:eastAsia="zh-HK"/>
                </w:rPr>
                <w:t>身份證字號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63AF2" w14:textId="1D6CE389" w:rsidR="00A22AE2" w:rsidRDefault="00A22AE2">
            <w:pPr>
              <w:rPr>
                <w:ins w:id="26761" w:author="Fegie" w:date="2021-04-26T14:44:00Z"/>
                <w:rFonts w:ascii="標楷體" w:eastAsia="標楷體" w:hAnsi="標楷體"/>
                <w:lang w:eastAsia="zh-HK"/>
              </w:rPr>
            </w:pPr>
            <w:ins w:id="26762" w:author="Fegie" w:date="2021-04-26T14:44:00Z">
              <w:r>
                <w:rPr>
                  <w:rFonts w:ascii="標楷體" w:eastAsia="標楷體" w:hAnsi="標楷體" w:hint="eastAsia"/>
                  <w:color w:val="000000" w:themeColor="text1"/>
                </w:rPr>
                <w:t>CdEmp.</w:t>
              </w:r>
            </w:ins>
            <w:ins w:id="26763" w:author="Fegie" w:date="2021-04-27T15:48:00Z">
              <w:r w:rsidR="00025BBF">
                <w:rPr>
                  <w:rFonts w:ascii="標楷體" w:eastAsia="標楷體" w:hAnsi="標楷體" w:hint="eastAsia"/>
                  <w:color w:val="000000" w:themeColor="text1"/>
                </w:rPr>
                <w:t>A</w:t>
              </w:r>
              <w:r w:rsidR="00025BBF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g</w:t>
              </w:r>
              <w:r w:rsidR="00025BBF">
                <w:rPr>
                  <w:rFonts w:ascii="標楷體" w:eastAsia="標楷體" w:hAnsi="標楷體"/>
                  <w:color w:val="000000" w:themeColor="text1"/>
                  <w:lang w:eastAsia="zh-HK"/>
                </w:rPr>
                <w:t>entId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703586" w14:textId="1AAF9549" w:rsidR="00A22AE2" w:rsidRDefault="00025BBF">
            <w:pPr>
              <w:rPr>
                <w:ins w:id="26764" w:author="Fegie" w:date="2021-04-26T14:44:00Z"/>
                <w:rFonts w:ascii="標楷體" w:eastAsia="標楷體" w:hAnsi="標楷體"/>
                <w:lang w:eastAsia="zh-HK"/>
              </w:rPr>
            </w:pPr>
            <w:ins w:id="26765" w:author="Fegie" w:date="2021-04-27T15:48:00Z">
              <w:r>
                <w:rPr>
                  <w:rFonts w:ascii="標楷體" w:eastAsia="標楷體" w:hAnsi="標楷體" w:hint="eastAsia"/>
                  <w:lang w:eastAsia="zh-HK"/>
                </w:rPr>
                <w:t>身份證字號</w:t>
              </w:r>
            </w:ins>
          </w:p>
        </w:tc>
      </w:tr>
      <w:tr w:rsidR="00A22AE2" w14:paraId="1763FA99" w14:textId="77777777" w:rsidTr="00A22AE2">
        <w:trPr>
          <w:ins w:id="26766" w:author="Fegie" w:date="2021-04-26T14:4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861FD" w14:textId="3F48EC0E" w:rsidR="00A22AE2" w:rsidRDefault="00025BBF">
            <w:pPr>
              <w:jc w:val="center"/>
              <w:rPr>
                <w:ins w:id="26767" w:author="Fegie" w:date="2021-04-26T14:44:00Z"/>
                <w:rFonts w:ascii="標楷體" w:eastAsia="標楷體" w:hAnsi="標楷體"/>
              </w:rPr>
            </w:pPr>
            <w:ins w:id="26768" w:author="Fegie" w:date="2021-04-27T15:39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411FD" w14:textId="77777777" w:rsidR="00A22AE2" w:rsidRDefault="00A22AE2">
            <w:pPr>
              <w:jc w:val="center"/>
              <w:rPr>
                <w:ins w:id="26769" w:author="Fegie" w:date="2021-04-26T14:44:00Z"/>
                <w:rFonts w:ascii="標楷體" w:eastAsia="標楷體" w:hAnsi="標楷體"/>
                <w:lang w:eastAsia="zh-HK"/>
              </w:rPr>
            </w:pPr>
            <w:ins w:id="26770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22B9C0" w14:textId="5154F9B8" w:rsidR="00A22AE2" w:rsidRDefault="00025BBF">
            <w:pPr>
              <w:rPr>
                <w:ins w:id="26771" w:author="Fegie" w:date="2021-04-26T14:44:00Z"/>
                <w:rFonts w:ascii="標楷體" w:eastAsia="標楷體" w:hAnsi="標楷體"/>
                <w:lang w:eastAsia="zh-HK"/>
              </w:rPr>
            </w:pPr>
            <w:ins w:id="26772" w:author="Fegie" w:date="2021-04-27T15:39:00Z">
              <w:r>
                <w:rPr>
                  <w:rFonts w:ascii="標楷體" w:eastAsia="標楷體" w:hAnsi="標楷體" w:hint="eastAsia"/>
                  <w:lang w:eastAsia="zh-HK"/>
                </w:rPr>
                <w:t>員工姓名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CE658" w14:textId="54838AF6" w:rsidR="00A22AE2" w:rsidRDefault="00A22AE2">
            <w:pPr>
              <w:rPr>
                <w:ins w:id="26773" w:author="Fegie" w:date="2021-04-26T14:44:00Z"/>
                <w:rFonts w:ascii="標楷體" w:eastAsia="標楷體" w:hAnsi="標楷體"/>
                <w:lang w:eastAsia="zh-HK"/>
              </w:rPr>
            </w:pPr>
            <w:ins w:id="26774" w:author="Fegie" w:date="2021-04-26T14:44:00Z">
              <w:r>
                <w:rPr>
                  <w:rFonts w:ascii="標楷體" w:eastAsia="標楷體" w:hAnsi="標楷體" w:hint="eastAsia"/>
                  <w:color w:val="000000" w:themeColor="text1"/>
                </w:rPr>
                <w:t>CdEmp.</w:t>
              </w:r>
            </w:ins>
            <w:ins w:id="26775" w:author="Fegie" w:date="2021-04-27T15:49:00Z">
              <w:r w:rsidR="00734724">
                <w:rPr>
                  <w:rFonts w:ascii="標楷體" w:eastAsia="標楷體" w:hAnsi="標楷體" w:hint="eastAsia"/>
                  <w:color w:val="000000" w:themeColor="text1"/>
                </w:rPr>
                <w:t>F</w:t>
              </w:r>
            </w:ins>
            <w:ins w:id="26776" w:author="Fegie" w:date="2021-04-27T15:50:00Z">
              <w:r w:rsidR="00734724">
                <w:rPr>
                  <w:rFonts w:ascii="標楷體" w:eastAsia="標楷體" w:hAnsi="標楷體" w:hint="eastAsia"/>
                  <w:color w:val="000000" w:themeColor="text1"/>
                  <w:lang w:eastAsia="zh-HK"/>
                </w:rPr>
                <w:t>u</w:t>
              </w:r>
              <w:r w:rsidR="00734724">
                <w:rPr>
                  <w:rFonts w:ascii="標楷體" w:eastAsia="標楷體" w:hAnsi="標楷體"/>
                  <w:color w:val="000000" w:themeColor="text1"/>
                  <w:lang w:eastAsia="zh-HK"/>
                </w:rPr>
                <w:t>llname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DB7E1" w14:textId="409F0267" w:rsidR="00A22AE2" w:rsidRDefault="00734724">
            <w:pPr>
              <w:rPr>
                <w:ins w:id="26777" w:author="Fegie" w:date="2021-04-26T14:44:00Z"/>
                <w:rFonts w:ascii="標楷體" w:eastAsia="標楷體" w:hAnsi="標楷體"/>
                <w:lang w:eastAsia="zh-HK"/>
              </w:rPr>
            </w:pPr>
            <w:ins w:id="26778" w:author="Fegie" w:date="2021-04-27T15:53:00Z">
              <w:r>
                <w:rPr>
                  <w:rFonts w:ascii="標楷體" w:eastAsia="標楷體" w:hAnsi="標楷體" w:hint="eastAsia"/>
                  <w:lang w:eastAsia="zh-HK"/>
                </w:rPr>
                <w:t>員工姓名</w:t>
              </w:r>
            </w:ins>
          </w:p>
        </w:tc>
      </w:tr>
      <w:tr w:rsidR="00A22AE2" w14:paraId="45D317B9" w14:textId="77777777" w:rsidTr="00A22AE2">
        <w:trPr>
          <w:ins w:id="26779" w:author="Fegie" w:date="2021-04-26T14:4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17A79" w14:textId="7653B746" w:rsidR="00A22AE2" w:rsidRDefault="00025BBF">
            <w:pPr>
              <w:jc w:val="center"/>
              <w:rPr>
                <w:ins w:id="26780" w:author="Fegie" w:date="2021-04-26T14:44:00Z"/>
                <w:rFonts w:ascii="標楷體" w:eastAsia="標楷體" w:hAnsi="標楷體"/>
              </w:rPr>
            </w:pPr>
            <w:ins w:id="26781" w:author="Fegie" w:date="2021-04-27T15:39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46B51" w14:textId="77777777" w:rsidR="00A22AE2" w:rsidRDefault="00A22AE2">
            <w:pPr>
              <w:jc w:val="center"/>
              <w:rPr>
                <w:ins w:id="26782" w:author="Fegie" w:date="2021-04-26T14:44:00Z"/>
                <w:rFonts w:ascii="標楷體" w:eastAsia="標楷體" w:hAnsi="標楷體"/>
                <w:lang w:eastAsia="zh-HK"/>
              </w:rPr>
            </w:pPr>
            <w:ins w:id="26783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5E9E7" w14:textId="38CA3D40" w:rsidR="00A22AE2" w:rsidRDefault="00A22AE2">
            <w:pPr>
              <w:rPr>
                <w:ins w:id="26784" w:author="Fegie" w:date="2021-04-26T14:44:00Z"/>
                <w:rFonts w:ascii="標楷體" w:eastAsia="標楷體" w:hAnsi="標楷體"/>
                <w:lang w:eastAsia="zh-HK"/>
              </w:rPr>
            </w:pPr>
            <w:ins w:id="26785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單位</w:t>
              </w:r>
            </w:ins>
            <w:ins w:id="26786" w:author="Fegie" w:date="2021-04-27T15:39:00Z">
              <w:r w:rsidR="00025BBF">
                <w:rPr>
                  <w:rFonts w:ascii="標楷體" w:eastAsia="標楷體" w:hAnsi="標楷體" w:hint="eastAsia"/>
                  <w:lang w:eastAsia="zh-HK"/>
                </w:rPr>
                <w:t>代號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B16E9" w14:textId="13B2E374" w:rsidR="00A22AE2" w:rsidRDefault="00A22AE2">
            <w:pPr>
              <w:rPr>
                <w:ins w:id="26787" w:author="Fegie" w:date="2021-04-26T14:44:00Z"/>
                <w:rFonts w:ascii="標楷體" w:eastAsia="標楷體" w:hAnsi="標楷體"/>
                <w:color w:val="FF0000"/>
              </w:rPr>
            </w:pPr>
            <w:ins w:id="26788" w:author="Fegie" w:date="2021-04-26T14:44:00Z">
              <w:r>
                <w:rPr>
                  <w:rFonts w:ascii="標楷體" w:eastAsia="標楷體" w:hAnsi="標楷體" w:hint="eastAsia"/>
                  <w:color w:val="000000" w:themeColor="text1"/>
                </w:rPr>
                <w:t>CdEmp.CenterCode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ADA3D" w14:textId="737D50D3" w:rsidR="00A22AE2" w:rsidRDefault="00734724">
            <w:pPr>
              <w:rPr>
                <w:ins w:id="26789" w:author="Fegie" w:date="2021-04-26T14:44:00Z"/>
                <w:rFonts w:ascii="標楷體" w:eastAsia="標楷體" w:hAnsi="標楷體"/>
                <w:lang w:eastAsia="zh-HK"/>
              </w:rPr>
            </w:pPr>
            <w:ins w:id="26790" w:author="Fegie" w:date="2021-04-27T15:53:00Z">
              <w:r>
                <w:rPr>
                  <w:rFonts w:ascii="標楷體" w:eastAsia="標楷體" w:hAnsi="標楷體" w:hint="eastAsia"/>
                  <w:lang w:eastAsia="zh-HK"/>
                </w:rPr>
                <w:t>單位代號</w:t>
              </w:r>
            </w:ins>
          </w:p>
        </w:tc>
      </w:tr>
      <w:tr w:rsidR="00A22AE2" w14:paraId="3E2F8634" w14:textId="77777777" w:rsidTr="00A22AE2">
        <w:trPr>
          <w:ins w:id="26791" w:author="Fegie" w:date="2021-04-26T14:4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1EB93" w14:textId="0110762D" w:rsidR="00A22AE2" w:rsidRDefault="00025BBF">
            <w:pPr>
              <w:jc w:val="center"/>
              <w:rPr>
                <w:ins w:id="26792" w:author="Fegie" w:date="2021-04-26T14:44:00Z"/>
                <w:rFonts w:ascii="標楷體" w:eastAsia="標楷體" w:hAnsi="標楷體"/>
              </w:rPr>
            </w:pPr>
            <w:ins w:id="26793" w:author="Fegie" w:date="2021-04-27T15:39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7384C" w14:textId="77777777" w:rsidR="00A22AE2" w:rsidRDefault="00A22AE2">
            <w:pPr>
              <w:jc w:val="center"/>
              <w:rPr>
                <w:ins w:id="26794" w:author="Fegie" w:date="2021-04-26T14:44:00Z"/>
                <w:rFonts w:ascii="標楷體" w:eastAsia="標楷體" w:hAnsi="標楷體"/>
                <w:lang w:eastAsia="zh-HK"/>
              </w:rPr>
            </w:pPr>
            <w:ins w:id="26795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7A9E8" w14:textId="5E400662" w:rsidR="00A22AE2" w:rsidRDefault="00025BBF">
            <w:pPr>
              <w:rPr>
                <w:ins w:id="26796" w:author="Fegie" w:date="2021-04-26T14:44:00Z"/>
                <w:rFonts w:ascii="標楷體" w:eastAsia="標楷體" w:hAnsi="標楷體"/>
                <w:lang w:eastAsia="zh-HK"/>
              </w:rPr>
            </w:pPr>
            <w:ins w:id="26797" w:author="Fegie" w:date="2021-04-27T15:39:00Z">
              <w:r>
                <w:rPr>
                  <w:rFonts w:ascii="標楷體" w:eastAsia="標楷體" w:hAnsi="標楷體" w:hint="eastAsia"/>
                  <w:lang w:eastAsia="zh-HK"/>
                </w:rPr>
                <w:t>單位名稱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DEB25" w14:textId="743D1EFC" w:rsidR="00A22AE2" w:rsidRDefault="00A22AE2">
            <w:pPr>
              <w:rPr>
                <w:ins w:id="26798" w:author="Fegie" w:date="2021-04-26T14:44:00Z"/>
                <w:rFonts w:ascii="標楷體" w:eastAsia="標楷體" w:hAnsi="標楷體"/>
                <w:color w:val="000000" w:themeColor="text1"/>
              </w:rPr>
            </w:pPr>
            <w:ins w:id="26799" w:author="Fegie" w:date="2021-04-26T14:44:00Z">
              <w:r>
                <w:rPr>
                  <w:rFonts w:ascii="標楷體" w:eastAsia="標楷體" w:hAnsi="標楷體" w:hint="eastAsia"/>
                  <w:color w:val="000000" w:themeColor="text1"/>
                </w:rPr>
                <w:t>CdBcm.</w:t>
              </w:r>
            </w:ins>
            <w:ins w:id="26800" w:author="Fegie" w:date="2021-04-27T15:50:00Z">
              <w:r w:rsidR="00734724">
                <w:rPr>
                  <w:rFonts w:ascii="標楷體" w:eastAsia="標楷體" w:hAnsi="標楷體" w:hint="eastAsia"/>
                  <w:color w:val="000000" w:themeColor="text1"/>
                </w:rPr>
                <w:t>CenterCodeName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2B752" w14:textId="35999DFB" w:rsidR="00A22AE2" w:rsidRDefault="00734724">
            <w:pPr>
              <w:rPr>
                <w:ins w:id="26801" w:author="Fegie" w:date="2021-04-26T14:44:00Z"/>
                <w:rFonts w:ascii="標楷體" w:eastAsia="標楷體" w:hAnsi="標楷體"/>
                <w:lang w:eastAsia="zh-HK"/>
              </w:rPr>
            </w:pPr>
            <w:ins w:id="26802" w:author="Fegie" w:date="2021-04-27T15:53:00Z">
              <w:r>
                <w:rPr>
                  <w:rFonts w:ascii="標楷體" w:eastAsia="標楷體" w:hAnsi="標楷體" w:hint="eastAsia"/>
                  <w:lang w:eastAsia="zh-HK"/>
                </w:rPr>
                <w:t>單位名稱</w:t>
              </w:r>
            </w:ins>
          </w:p>
        </w:tc>
      </w:tr>
      <w:tr w:rsidR="00A22AE2" w14:paraId="6894A39D" w14:textId="77777777" w:rsidTr="00A22AE2">
        <w:trPr>
          <w:ins w:id="26803" w:author="Fegie" w:date="2021-04-26T14:4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C4252" w14:textId="2563C5B5" w:rsidR="00A22AE2" w:rsidRDefault="00025BBF">
            <w:pPr>
              <w:jc w:val="center"/>
              <w:rPr>
                <w:ins w:id="26804" w:author="Fegie" w:date="2021-04-26T14:44:00Z"/>
                <w:rFonts w:ascii="標楷體" w:eastAsia="標楷體" w:hAnsi="標楷體"/>
              </w:rPr>
            </w:pPr>
            <w:ins w:id="26805" w:author="Fegie" w:date="2021-04-27T15:39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91DED" w14:textId="77777777" w:rsidR="00A22AE2" w:rsidRDefault="00A22AE2">
            <w:pPr>
              <w:jc w:val="center"/>
              <w:rPr>
                <w:ins w:id="26806" w:author="Fegie" w:date="2021-04-26T14:44:00Z"/>
                <w:rFonts w:ascii="標楷體" w:eastAsia="標楷體" w:hAnsi="標楷體"/>
                <w:lang w:eastAsia="zh-HK"/>
              </w:rPr>
            </w:pPr>
            <w:ins w:id="26807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DFAA4" w14:textId="4F45DB0F" w:rsidR="00A22AE2" w:rsidRDefault="00025BBF">
            <w:pPr>
              <w:rPr>
                <w:ins w:id="26808" w:author="Fegie" w:date="2021-04-26T14:44:00Z"/>
                <w:rFonts w:ascii="標楷體" w:eastAsia="標楷體" w:hAnsi="標楷體"/>
                <w:lang w:eastAsia="zh-HK"/>
              </w:rPr>
            </w:pPr>
            <w:ins w:id="26809" w:author="Fegie" w:date="2021-04-27T15:40:00Z">
              <w:r>
                <w:rPr>
                  <w:rFonts w:ascii="標楷體" w:eastAsia="標楷體" w:hAnsi="標楷體" w:hint="eastAsia"/>
                  <w:lang w:eastAsia="zh-HK"/>
                </w:rPr>
                <w:t>員工身分別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D5D7E" w14:textId="4734B226" w:rsidR="00A22AE2" w:rsidRDefault="00A22AE2">
            <w:pPr>
              <w:rPr>
                <w:ins w:id="26810" w:author="Fegie" w:date="2021-04-27T16:12:00Z"/>
                <w:rFonts w:ascii="標楷體" w:eastAsia="標楷體" w:hAnsi="標楷體"/>
                <w:color w:val="000000" w:themeColor="text1"/>
              </w:rPr>
            </w:pPr>
            <w:ins w:id="26811" w:author="Fegie" w:date="2021-04-26T14:44:00Z">
              <w:r>
                <w:rPr>
                  <w:rFonts w:ascii="標楷體" w:eastAsia="標楷體" w:hAnsi="標楷體" w:hint="eastAsia"/>
                  <w:color w:val="000000" w:themeColor="text1"/>
                </w:rPr>
                <w:t>CdBcm.</w:t>
              </w:r>
            </w:ins>
            <w:ins w:id="26812" w:author="Fegie" w:date="2021-04-27T15:50:00Z">
              <w:r w:rsidR="00734724">
                <w:rPr>
                  <w:rFonts w:ascii="標楷體" w:eastAsia="標楷體" w:hAnsi="標楷體"/>
                  <w:color w:val="000000" w:themeColor="text1"/>
                </w:rPr>
                <w:t>AgStatusCode</w:t>
              </w:r>
            </w:ins>
            <w:ins w:id="26813" w:author="Fegie" w:date="2021-04-27T16:20:00Z">
              <w:r w:rsidR="00EE65F5">
                <w:rPr>
                  <w:rFonts w:ascii="標楷體" w:eastAsia="標楷體" w:hAnsi="標楷體" w:hint="eastAsia"/>
                  <w:color w:val="000000" w:themeColor="text1"/>
                </w:rPr>
                <w:t>、</w:t>
              </w:r>
            </w:ins>
          </w:p>
          <w:p w14:paraId="59D554D8" w14:textId="6D66B90B" w:rsidR="00EC42C6" w:rsidRPr="0039575B" w:rsidRDefault="00EC42C6">
            <w:pPr>
              <w:rPr>
                <w:ins w:id="26814" w:author="Fegie" w:date="2021-04-26T14:44:00Z"/>
                <w:rFonts w:ascii="標楷體" w:eastAsia="標楷體" w:hAnsi="標楷體" w:cs="細明體"/>
                <w:spacing w:val="15"/>
                <w:kern w:val="0"/>
                <w:rPrChange w:id="26815" w:author="Fegie" w:date="2021-04-27T16:16:00Z">
                  <w:rPr>
                    <w:ins w:id="26816" w:author="Fegie" w:date="2021-04-26T14:44:00Z"/>
                    <w:rFonts w:ascii="標楷體" w:eastAsia="標楷體" w:hAnsi="標楷體"/>
                    <w:color w:val="000000" w:themeColor="text1"/>
                  </w:rPr>
                </w:rPrChange>
              </w:rPr>
            </w:pPr>
            <w:ins w:id="26817" w:author="Fegie" w:date="2021-04-27T16:15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(</w:t>
              </w:r>
              <w:r>
                <w:rPr>
                  <w:rFonts w:ascii="標楷體" w:eastAsia="標楷體" w:hAnsi="標楷體" w:hint="eastAsia"/>
                </w:rPr>
                <w:t>Em</w:t>
              </w:r>
              <w:r>
                <w:rPr>
                  <w:rFonts w:ascii="標楷體" w:eastAsia="標楷體" w:hAnsi="標楷體"/>
                </w:rPr>
                <w:t>pIdentity</w:t>
              </w:r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)[</w:t>
              </w:r>
            </w:ins>
            <w:ins w:id="26818" w:author="家榮 張" w:date="2021-05-06T19:38:00Z">
              <w:r w:rsidR="00831FEB">
                <w:rPr>
                  <w:rFonts w:ascii="標楷體" w:eastAsia="標楷體" w:hAnsi="標楷體" w:cs="細明體"/>
                  <w:spacing w:val="15"/>
                  <w:kern w:val="0"/>
                  <w:lang w:eastAsia="zh-HK"/>
                </w:rPr>
                <w:fldChar w:fldCharType="begin"/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  <w:lang w:eastAsia="zh-HK"/>
                </w:rPr>
                <w:instrText xml:space="preserve"> HYPERLINK  \l "_(6).附件6" </w:instrTex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  <w:lang w:eastAsia="zh-HK"/>
                </w:rPr>
                <w:fldChar w:fldCharType="separate"/>
              </w:r>
              <w:del w:id="26819" w:author="家榮 張" w:date="2021-05-06T19:38:00Z">
                <w:r w:rsidRPr="00831FEB" w:rsidDel="00831FEB">
                  <w:rPr>
                    <w:rStyle w:val="a7"/>
                    <w:rFonts w:ascii="標楷體" w:eastAsia="標楷體" w:hAnsi="標楷體" w:cs="細明體" w:hint="eastAsia"/>
                    <w:spacing w:val="15"/>
                    <w:kern w:val="0"/>
                    <w:lang w:eastAsia="zh-HK"/>
                  </w:rPr>
                  <w:delText>選單</w:delText>
                </w:r>
              </w:del>
              <w:r w:rsidR="00831FEB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  <w:lang w:eastAsia="zh-HK"/>
                </w:rPr>
                <w:t>附件</w:t>
              </w:r>
              <w:r w:rsidR="00831FEB"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-</w:t>
              </w:r>
              <w:r w:rsidRPr="00831FEB">
                <w:rPr>
                  <w:rStyle w:val="a7"/>
                  <w:rFonts w:ascii="標楷體" w:eastAsia="標楷體" w:hAnsi="標楷體" w:cs="細明體" w:hint="eastAsia"/>
                  <w:spacing w:val="15"/>
                  <w:kern w:val="0"/>
                </w:rPr>
                <w:t>6</w:t>
              </w:r>
              <w:r w:rsidR="00831FEB">
                <w:rPr>
                  <w:rFonts w:ascii="標楷體" w:eastAsia="標楷體" w:hAnsi="標楷體" w:cs="細明體"/>
                  <w:spacing w:val="15"/>
                  <w:kern w:val="0"/>
                  <w:lang w:eastAsia="zh-HK"/>
                </w:rPr>
                <w:fldChar w:fldCharType="end"/>
              </w:r>
            </w:ins>
            <w:ins w:id="26820" w:author="Fegie" w:date="2021-04-27T16:15:00Z">
              <w:r>
                <w:rPr>
                  <w:rFonts w:ascii="標楷體" w:eastAsia="標楷體" w:hAnsi="標楷體" w:cs="細明體" w:hint="eastAsia"/>
                  <w:spacing w:val="15"/>
                  <w:kern w:val="0"/>
                </w:rPr>
                <w:t>/L6064]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4D88E" w14:textId="49715056" w:rsidR="00A22AE2" w:rsidRDefault="00A52D9A">
            <w:pPr>
              <w:rPr>
                <w:ins w:id="26821" w:author="Fegie" w:date="2021-04-26T14:44:00Z"/>
                <w:rFonts w:ascii="標楷體" w:eastAsia="標楷體" w:hAnsi="標楷體"/>
                <w:lang w:eastAsia="zh-HK"/>
              </w:rPr>
            </w:pPr>
            <w:ins w:id="26822" w:author="Fegie" w:date="2021-04-27T15:54:00Z">
              <w:r>
                <w:rPr>
                  <w:rFonts w:ascii="標楷體" w:eastAsia="標楷體" w:hAnsi="標楷體" w:hint="eastAsia"/>
                  <w:lang w:eastAsia="zh-HK"/>
                </w:rPr>
                <w:t>業務人員任用狀況碼</w:t>
              </w:r>
            </w:ins>
          </w:p>
        </w:tc>
      </w:tr>
      <w:tr w:rsidR="00A22AE2" w14:paraId="13A5A90D" w14:textId="77777777" w:rsidTr="00A22AE2">
        <w:trPr>
          <w:ins w:id="26823" w:author="Fegie" w:date="2021-04-26T14:44:00Z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5AAAF" w14:textId="7BA079B8" w:rsidR="00A22AE2" w:rsidRDefault="00025BBF">
            <w:pPr>
              <w:jc w:val="center"/>
              <w:rPr>
                <w:ins w:id="26824" w:author="Fegie" w:date="2021-04-26T14:44:00Z"/>
                <w:rFonts w:ascii="標楷體" w:eastAsia="標楷體" w:hAnsi="標楷體"/>
              </w:rPr>
            </w:pPr>
            <w:ins w:id="26825" w:author="Fegie" w:date="2021-04-27T15:39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1BD96" w14:textId="77777777" w:rsidR="00A22AE2" w:rsidRDefault="00A22AE2">
            <w:pPr>
              <w:jc w:val="center"/>
              <w:rPr>
                <w:ins w:id="26826" w:author="Fegie" w:date="2021-04-26T14:44:00Z"/>
                <w:rFonts w:ascii="標楷體" w:eastAsia="標楷體" w:hAnsi="標楷體"/>
                <w:lang w:eastAsia="zh-HK"/>
              </w:rPr>
            </w:pPr>
            <w:ins w:id="26827" w:author="Fegie" w:date="2021-04-26T14:44:00Z">
              <w:r>
                <w:rPr>
                  <w:rFonts w:ascii="標楷體" w:eastAsia="標楷體" w:hAnsi="標楷體" w:hint="eastAsia"/>
                  <w:lang w:eastAsia="zh-HK"/>
                </w:rPr>
                <w:t>資料</w:t>
              </w:r>
            </w:ins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2FE4E" w14:textId="3A8E02E5" w:rsidR="00A22AE2" w:rsidRDefault="00025BBF">
            <w:pPr>
              <w:rPr>
                <w:ins w:id="26828" w:author="Fegie" w:date="2021-04-26T14:44:00Z"/>
                <w:rFonts w:ascii="標楷體" w:eastAsia="標楷體" w:hAnsi="標楷體"/>
                <w:lang w:eastAsia="zh-HK"/>
              </w:rPr>
            </w:pPr>
            <w:ins w:id="26829" w:author="Fegie" w:date="2021-04-27T15:40:00Z">
              <w:r>
                <w:rPr>
                  <w:rFonts w:ascii="標楷體" w:eastAsia="標楷體" w:hAnsi="標楷體" w:hint="eastAsia"/>
                  <w:lang w:eastAsia="zh-HK"/>
                </w:rPr>
                <w:t>現職</w:t>
              </w:r>
            </w:ins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2D5DE" w14:textId="5F19B1A7" w:rsidR="00A22AE2" w:rsidRDefault="00A22AE2">
            <w:pPr>
              <w:rPr>
                <w:ins w:id="26830" w:author="Fegie" w:date="2021-04-26T14:44:00Z"/>
                <w:rFonts w:ascii="標楷體" w:eastAsia="標楷體" w:hAnsi="標楷體"/>
                <w:color w:val="000000" w:themeColor="text1"/>
              </w:rPr>
            </w:pPr>
            <w:ins w:id="26831" w:author="Fegie" w:date="2021-04-26T14:44:00Z">
              <w:r>
                <w:rPr>
                  <w:rFonts w:ascii="標楷體" w:eastAsia="標楷體" w:hAnsi="標楷體" w:hint="eastAsia"/>
                  <w:color w:val="000000" w:themeColor="text1"/>
                </w:rPr>
                <w:t>CdBcm.</w:t>
              </w:r>
            </w:ins>
            <w:ins w:id="26832" w:author="Fegie" w:date="2021-04-27T15:50:00Z">
              <w:r w:rsidR="00734724">
                <w:rPr>
                  <w:rFonts w:ascii="標楷體" w:eastAsia="標楷體" w:hAnsi="標楷體"/>
                  <w:color w:val="000000" w:themeColor="text1"/>
                </w:rPr>
                <w:t>AgCurInd</w:t>
              </w:r>
            </w:ins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39631" w14:textId="00511B7D" w:rsidR="00A22AE2" w:rsidRDefault="00734724">
            <w:pPr>
              <w:rPr>
                <w:ins w:id="26833" w:author="Fegie" w:date="2021-04-26T14:44:00Z"/>
                <w:rFonts w:ascii="標楷體" w:eastAsia="標楷體" w:hAnsi="標楷體"/>
                <w:lang w:eastAsia="zh-HK"/>
              </w:rPr>
            </w:pPr>
            <w:ins w:id="26834" w:author="Fegie" w:date="2021-04-27T15:53:00Z">
              <w:r>
                <w:rPr>
                  <w:rFonts w:ascii="標楷體" w:eastAsia="標楷體" w:hAnsi="標楷體" w:hint="eastAsia"/>
                  <w:lang w:eastAsia="zh-HK"/>
                </w:rPr>
                <w:t>現職</w:t>
              </w:r>
            </w:ins>
            <w:ins w:id="26835" w:author="Fegie" w:date="2021-04-27T15:54:00Z">
              <w:r w:rsidR="00A52D9A">
                <w:rPr>
                  <w:rFonts w:ascii="標楷體" w:eastAsia="標楷體" w:hAnsi="標楷體" w:hint="eastAsia"/>
                  <w:lang w:eastAsia="zh-HK"/>
                </w:rPr>
                <w:t>指示碼</w:t>
              </w:r>
            </w:ins>
          </w:p>
        </w:tc>
      </w:tr>
    </w:tbl>
    <w:p w14:paraId="6A731917" w14:textId="3BC07E2E" w:rsidR="00A22AE2" w:rsidRDefault="00A22AE2" w:rsidP="00A22AE2">
      <w:pPr>
        <w:rPr>
          <w:ins w:id="26836" w:author="Fegie" w:date="2021-04-26T14:45:00Z"/>
        </w:rPr>
      </w:pPr>
    </w:p>
    <w:p w14:paraId="62B5708B" w14:textId="77777777" w:rsidR="00A22AE2" w:rsidRDefault="00A22AE2">
      <w:pPr>
        <w:widowControl/>
        <w:rPr>
          <w:ins w:id="26837" w:author="Fegie" w:date="2021-04-26T14:45:00Z"/>
        </w:rPr>
      </w:pPr>
      <w:ins w:id="26838" w:author="Fegie" w:date="2021-04-26T14:45:00Z">
        <w:r>
          <w:br w:type="page"/>
        </w:r>
      </w:ins>
    </w:p>
    <w:p w14:paraId="594AB552" w14:textId="77777777" w:rsidR="00FD0BA6" w:rsidRPr="009B2BD3" w:rsidRDefault="00FD0BA6">
      <w:pPr>
        <w:pStyle w:val="1"/>
        <w:numPr>
          <w:ilvl w:val="0"/>
          <w:numId w:val="0"/>
        </w:numPr>
        <w:rPr>
          <w:rFonts w:ascii="標楷體" w:hAnsi="標楷體"/>
          <w:sz w:val="32"/>
          <w:szCs w:val="32"/>
        </w:rPr>
        <w:pPrChange w:id="26839" w:author="Fegie" w:date="2021-04-26T14:41:00Z">
          <w:pPr>
            <w:pStyle w:val="1"/>
            <w:numPr>
              <w:numId w:val="0"/>
            </w:numPr>
            <w:tabs>
              <w:tab w:val="clear" w:pos="1134"/>
            </w:tabs>
            <w:snapToGrid w:val="0"/>
            <w:ind w:left="0" w:firstLine="0"/>
          </w:pPr>
        </w:pPrChange>
      </w:pPr>
      <w:bookmarkStart w:id="26840" w:name="_Toc71200053"/>
      <w:r w:rsidRPr="009B2BD3">
        <w:rPr>
          <w:rFonts w:ascii="標楷體" w:hAnsi="標楷體"/>
          <w:sz w:val="32"/>
          <w:szCs w:val="32"/>
        </w:rPr>
        <w:lastRenderedPageBreak/>
        <w:t>第4章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其他與附件</w:t>
      </w:r>
      <w:bookmarkEnd w:id="26840"/>
    </w:p>
    <w:p w14:paraId="221B0333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6841" w:name="_Toc71200054"/>
      <w:r w:rsidRPr="009B2BD3">
        <w:rPr>
          <w:rFonts w:ascii="標楷體" w:hAnsi="標楷體"/>
        </w:rPr>
        <w:t>4.1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其他</w:t>
      </w:r>
      <w:bookmarkEnd w:id="26841"/>
    </w:p>
    <w:p w14:paraId="01569166" w14:textId="77777777" w:rsidR="008224BD" w:rsidRPr="009B2BD3" w:rsidRDefault="008224BD" w:rsidP="008224BD">
      <w:pPr>
        <w:pStyle w:val="2TEXT"/>
        <w:rPr>
          <w:rFonts w:ascii="標楷體" w:hAnsi="標楷體"/>
        </w:rPr>
      </w:pPr>
      <w:r w:rsidRPr="009B2BD3">
        <w:rPr>
          <w:rFonts w:ascii="標楷體" w:hAnsi="標楷體" w:hint="eastAsia"/>
        </w:rPr>
        <w:t>N/A</w:t>
      </w:r>
    </w:p>
    <w:p w14:paraId="7114AFAC" w14:textId="40241DC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6842" w:name="_Toc71200055"/>
      <w:r w:rsidRPr="009B2BD3">
        <w:rPr>
          <w:rFonts w:ascii="標楷體" w:hAnsi="標楷體"/>
        </w:rPr>
        <w:t xml:space="preserve">4.2 </w:t>
      </w:r>
      <w:r w:rsidRPr="009B2BD3">
        <w:rPr>
          <w:rFonts w:ascii="標楷體" w:hAnsi="標楷體" w:hint="eastAsia"/>
        </w:rPr>
        <w:t xml:space="preserve">   </w:t>
      </w:r>
      <w:r w:rsidR="00FD0BA6" w:rsidRPr="009B2BD3">
        <w:rPr>
          <w:rFonts w:ascii="標楷體" w:hAnsi="標楷體"/>
        </w:rPr>
        <w:t>附件</w:t>
      </w:r>
      <w:ins w:id="26843" w:author="Fegie" w:date="2021-05-05T17:04:00Z">
        <w:r w:rsidR="00B874C9">
          <w:rPr>
            <w:rFonts w:ascii="標楷體" w:hAnsi="標楷體" w:hint="eastAsia"/>
          </w:rPr>
          <w:t>*</w:t>
        </w:r>
        <w:r w:rsidR="00B874C9">
          <w:rPr>
            <w:rFonts w:ascii="標楷體" w:hAnsi="標楷體"/>
          </w:rPr>
          <w:t>**</w:t>
        </w:r>
      </w:ins>
      <w:bookmarkEnd w:id="26842"/>
    </w:p>
    <w:p w14:paraId="41A44D7A" w14:textId="5A25E7C0" w:rsidR="008224BD" w:rsidRPr="009B2BD3" w:rsidDel="00B874C9" w:rsidRDefault="008224BD" w:rsidP="008224BD">
      <w:pPr>
        <w:pStyle w:val="2TEXT"/>
        <w:rPr>
          <w:del w:id="26844" w:author="Fegie" w:date="2021-05-05T17:04:00Z"/>
          <w:rFonts w:ascii="標楷體" w:hAnsi="標楷體"/>
        </w:rPr>
      </w:pPr>
      <w:del w:id="26845" w:author="Fegie" w:date="2021-05-05T17:04:00Z">
        <w:r w:rsidRPr="009B2BD3" w:rsidDel="00B874C9">
          <w:rPr>
            <w:rFonts w:ascii="標楷體" w:hAnsi="標楷體" w:hint="eastAsia"/>
          </w:rPr>
          <w:delText>N/A</w:delText>
        </w:r>
      </w:del>
    </w:p>
    <w:p w14:paraId="573D073A" w14:textId="7F47A709" w:rsidR="00FD0BA6" w:rsidRPr="009B2BD3" w:rsidDel="00B874C9" w:rsidRDefault="00FD0BA6" w:rsidP="00FD0BA6">
      <w:pPr>
        <w:tabs>
          <w:tab w:val="left" w:pos="788"/>
        </w:tabs>
        <w:rPr>
          <w:del w:id="26846" w:author="Fegie" w:date="2021-05-05T17:04:00Z"/>
          <w:rFonts w:ascii="標楷體" w:eastAsia="標楷體" w:hAnsi="標楷體"/>
        </w:rPr>
      </w:pPr>
    </w:p>
    <w:p w14:paraId="5B4B27F7" w14:textId="5F213FCB" w:rsidR="00FD0BA6" w:rsidDel="00B44F9D" w:rsidRDefault="00E62E46">
      <w:pPr>
        <w:tabs>
          <w:tab w:val="left" w:pos="788"/>
        </w:tabs>
        <w:rPr>
          <w:ins w:id="26847" w:author="Fegie" w:date="2021-05-05T16:32:00Z"/>
          <w:del w:id="26848" w:author="家榮 張" w:date="2021-05-06T19:23:00Z"/>
          <w:moveFrom w:id="26849" w:author="家榮 張" w:date="2021-05-06T19:19:00Z"/>
          <w:rFonts w:ascii="標楷體" w:eastAsia="標楷體" w:hAnsi="標楷體"/>
        </w:rPr>
      </w:pPr>
      <w:ins w:id="26850" w:author="Fegie" w:date="2021-05-05T16:32:00Z">
        <w:del w:id="26851" w:author="家榮 張" w:date="2021-05-06T19:24:00Z">
          <w:r w:rsidDel="00B44F9D">
            <w:rPr>
              <w:rFonts w:ascii="標楷體" w:eastAsia="標楷體" w:hAnsi="標楷體" w:hint="eastAsia"/>
            </w:rPr>
            <w:delText xml:space="preserve"> </w:delText>
          </w:r>
        </w:del>
        <w:del w:id="26852" w:author="家榮 張" w:date="2021-05-06T19:23:00Z">
          <w:r w:rsidDel="00B44F9D">
            <w:rPr>
              <w:rFonts w:ascii="標楷體" w:eastAsia="標楷體" w:hAnsi="標楷體"/>
            </w:rPr>
            <w:tab/>
          </w:r>
        </w:del>
      </w:ins>
      <w:moveFromRangeStart w:id="26853" w:author="家榮 張" w:date="2021-05-06T19:19:00Z" w:name="move71221203"/>
      <w:moveFrom w:id="26854" w:author="家榮 張" w:date="2021-05-06T19:19:00Z">
        <w:ins w:id="26855" w:author="Fegie" w:date="2021-05-05T16:32:00Z">
          <w:del w:id="26856" w:author="家榮 張" w:date="2021-05-06T19:23:00Z">
            <w:r w:rsidDel="00B44F9D">
              <w:rPr>
                <w:rFonts w:ascii="標楷體" w:eastAsia="標楷體" w:hAnsi="標楷體" w:hint="eastAsia"/>
              </w:rPr>
              <w:delText>(1)</w:delText>
            </w:r>
            <w:r w:rsidDel="00B44F9D">
              <w:rPr>
                <w:rFonts w:ascii="標楷體" w:eastAsia="標楷體" w:hAnsi="標楷體"/>
              </w:rPr>
              <w:delText>.</w:delText>
            </w:r>
            <w:r w:rsidDel="00B44F9D">
              <w:rPr>
                <w:rFonts w:ascii="標楷體" w:eastAsia="標楷體" w:hAnsi="標楷體" w:hint="eastAsia"/>
              </w:rPr>
              <w:delText>選單1</w:delText>
            </w:r>
          </w:del>
        </w:ins>
      </w:moveFrom>
    </w:p>
    <w:p w14:paraId="4532F942" w14:textId="267D66A7" w:rsidR="00E62E46" w:rsidDel="00B44F9D" w:rsidRDefault="00E62E46">
      <w:pPr>
        <w:tabs>
          <w:tab w:val="left" w:pos="788"/>
        </w:tabs>
        <w:rPr>
          <w:ins w:id="26857" w:author="Fegie" w:date="2021-05-05T16:32:00Z"/>
          <w:del w:id="26858" w:author="家榮 張" w:date="2021-05-06T19:23:00Z"/>
          <w:rFonts w:ascii="標楷體" w:eastAsia="標楷體" w:hAnsi="標楷體"/>
        </w:rPr>
      </w:pPr>
      <w:moveFrom w:id="26859" w:author="家榮 張" w:date="2021-05-06T19:19:00Z">
        <w:ins w:id="26860" w:author="Fegie" w:date="2021-05-05T16:32:00Z">
          <w:del w:id="26861" w:author="家榮 張" w:date="2021-05-06T19:23:00Z">
            <w:r w:rsidDel="00B44F9D">
              <w:rPr>
                <w:rFonts w:ascii="標楷體" w:eastAsia="標楷體" w:hAnsi="標楷體"/>
              </w:rPr>
              <w:tab/>
            </w:r>
            <w:r w:rsidDel="00B44F9D">
              <w:rPr>
                <w:noProof/>
              </w:rPr>
              <w:drawing>
                <wp:inline distT="0" distB="0" distL="0" distR="0" wp14:anchorId="5EADD113" wp14:editId="7EDB5FFE">
                  <wp:extent cx="6479540" cy="1141730"/>
                  <wp:effectExtent l="0" t="0" r="0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14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del>
        </w:ins>
      </w:moveFrom>
      <w:moveFromRangeEnd w:id="26853"/>
    </w:p>
    <w:p w14:paraId="770772E4" w14:textId="326AB0D3" w:rsidR="00E62E46" w:rsidDel="00B44F9D" w:rsidRDefault="00E62E46">
      <w:pPr>
        <w:tabs>
          <w:tab w:val="left" w:pos="788"/>
        </w:tabs>
        <w:rPr>
          <w:ins w:id="26862" w:author="Fegie" w:date="2021-05-05T16:32:00Z"/>
          <w:del w:id="26863" w:author="家榮 張" w:date="2021-05-06T19:22:00Z"/>
          <w:rFonts w:ascii="標楷體" w:eastAsia="標楷體" w:hAnsi="標楷體"/>
        </w:rPr>
      </w:pPr>
    </w:p>
    <w:p w14:paraId="262CCC4D" w14:textId="3D3ABD3F" w:rsidR="00E62E46" w:rsidDel="00B44F9D" w:rsidRDefault="00E62E46">
      <w:pPr>
        <w:tabs>
          <w:tab w:val="left" w:pos="788"/>
        </w:tabs>
        <w:rPr>
          <w:del w:id="26864" w:author="家榮 張" w:date="2021-05-06T19:22:00Z"/>
          <w:rFonts w:ascii="標楷體" w:eastAsia="標楷體" w:hAnsi="標楷體"/>
        </w:rPr>
      </w:pPr>
      <w:ins w:id="26865" w:author="Fegie" w:date="2021-05-05T16:32:00Z">
        <w:del w:id="26866" w:author="家榮 張" w:date="2021-05-06T19:22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(2).</w:delText>
          </w:r>
        </w:del>
      </w:ins>
      <w:ins w:id="26867" w:author="Fegie" w:date="2021-05-05T16:34:00Z">
        <w:del w:id="26868" w:author="家榮 張" w:date="2021-05-06T19:22:00Z">
          <w:r w:rsidDel="00B44F9D">
            <w:rPr>
              <w:rFonts w:ascii="標楷體" w:eastAsia="標楷體" w:hAnsi="標楷體" w:hint="eastAsia"/>
            </w:rPr>
            <w:delText>選單2</w:delText>
          </w:r>
        </w:del>
      </w:ins>
    </w:p>
    <w:p w14:paraId="4A9DC759" w14:textId="324E8E03" w:rsidR="00E62E46" w:rsidDel="00B44F9D" w:rsidRDefault="00E62E46">
      <w:pPr>
        <w:tabs>
          <w:tab w:val="left" w:pos="788"/>
        </w:tabs>
        <w:rPr>
          <w:ins w:id="26869" w:author="Fegie" w:date="2021-05-05T16:35:00Z"/>
          <w:del w:id="26870" w:author="家榮 張" w:date="2021-05-06T19:22:00Z"/>
          <w:rFonts w:ascii="標楷體" w:eastAsia="標楷體" w:hAnsi="標楷體"/>
        </w:rPr>
      </w:pPr>
      <w:ins w:id="26871" w:author="Fegie" w:date="2021-05-05T16:35:00Z">
        <w:del w:id="26872" w:author="家榮 張" w:date="2021-05-06T19:22:00Z">
          <w:r w:rsidDel="00B44F9D">
            <w:rPr>
              <w:noProof/>
            </w:rPr>
            <w:drawing>
              <wp:inline distT="0" distB="0" distL="0" distR="0" wp14:anchorId="2A92F95F" wp14:editId="0B6A321F">
                <wp:extent cx="6479540" cy="2287270"/>
                <wp:effectExtent l="0" t="0" r="0" b="0"/>
                <wp:docPr id="65" name="圖片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22872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358843EF" w14:textId="4E646982" w:rsidR="00E62E46" w:rsidDel="00B44F9D" w:rsidRDefault="00E62E46">
      <w:pPr>
        <w:tabs>
          <w:tab w:val="left" w:pos="788"/>
        </w:tabs>
        <w:rPr>
          <w:ins w:id="26873" w:author="Fegie" w:date="2021-05-05T16:34:00Z"/>
          <w:del w:id="26874" w:author="家榮 張" w:date="2021-05-06T19:22:00Z"/>
          <w:rFonts w:ascii="標楷體" w:eastAsia="標楷體" w:hAnsi="標楷體"/>
        </w:rPr>
      </w:pPr>
    </w:p>
    <w:p w14:paraId="122E79CE" w14:textId="49C19916" w:rsidR="00E62E46" w:rsidDel="00B44F9D" w:rsidRDefault="00E62E46">
      <w:pPr>
        <w:tabs>
          <w:tab w:val="left" w:pos="788"/>
        </w:tabs>
        <w:rPr>
          <w:ins w:id="26875" w:author="Fegie" w:date="2021-05-05T16:36:00Z"/>
          <w:del w:id="26876" w:author="家榮 張" w:date="2021-05-06T19:22:00Z"/>
          <w:rFonts w:ascii="標楷體" w:eastAsia="標楷體" w:hAnsi="標楷體"/>
        </w:rPr>
      </w:pPr>
      <w:ins w:id="26877" w:author="Fegie" w:date="2021-05-05T16:34:00Z">
        <w:del w:id="26878" w:author="家榮 張" w:date="2021-05-06T19:22:00Z">
          <w:r w:rsidDel="00B44F9D">
            <w:rPr>
              <w:rFonts w:ascii="標楷體" w:eastAsia="標楷體" w:hAnsi="標楷體" w:hint="eastAsia"/>
            </w:rPr>
            <w:delText xml:space="preserve">      </w:delText>
          </w:r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(3).選單3</w:delText>
          </w:r>
        </w:del>
      </w:ins>
    </w:p>
    <w:p w14:paraId="75F25FC8" w14:textId="231ABE21" w:rsidR="00E62E46" w:rsidRPr="009B2BD3" w:rsidDel="00B44F9D" w:rsidRDefault="00E62E46">
      <w:pPr>
        <w:tabs>
          <w:tab w:val="left" w:pos="788"/>
        </w:tabs>
        <w:rPr>
          <w:ins w:id="26879" w:author="Fegie" w:date="2021-05-05T16:34:00Z"/>
          <w:del w:id="26880" w:author="家榮 張" w:date="2021-05-06T19:22:00Z"/>
          <w:rFonts w:ascii="標楷體" w:eastAsia="標楷體" w:hAnsi="標楷體"/>
        </w:rPr>
      </w:pPr>
      <w:ins w:id="26881" w:author="Fegie" w:date="2021-05-05T16:36:00Z">
        <w:del w:id="26882" w:author="家榮 張" w:date="2021-05-06T19:22:00Z">
          <w:r w:rsidDel="00B44F9D">
            <w:rPr>
              <w:noProof/>
            </w:rPr>
            <w:drawing>
              <wp:inline distT="0" distB="0" distL="0" distR="0" wp14:anchorId="5AF185FE" wp14:editId="446E0AA5">
                <wp:extent cx="6479540" cy="1228725"/>
                <wp:effectExtent l="0" t="0" r="0" b="0"/>
                <wp:docPr id="66" name="圖片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228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6D491E25" w14:textId="01A8D829" w:rsidR="00FD0BA6" w:rsidDel="00B44F9D" w:rsidRDefault="00E62E46">
      <w:pPr>
        <w:tabs>
          <w:tab w:val="left" w:pos="788"/>
        </w:tabs>
        <w:rPr>
          <w:ins w:id="26883" w:author="Fegie" w:date="2021-05-05T16:36:00Z"/>
          <w:del w:id="26884" w:author="家榮 張" w:date="2021-05-06T19:22:00Z"/>
          <w:rFonts w:ascii="標楷體" w:eastAsia="標楷體" w:hAnsi="標楷體"/>
        </w:rPr>
      </w:pPr>
      <w:ins w:id="26885" w:author="Fegie" w:date="2021-05-05T16:34:00Z">
        <w:del w:id="26886" w:author="家榮 張" w:date="2021-05-06T19:22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(4).選單4</w:delText>
          </w:r>
        </w:del>
      </w:ins>
    </w:p>
    <w:p w14:paraId="2660171D" w14:textId="06A30213" w:rsidR="00E62E46" w:rsidDel="00B44F9D" w:rsidRDefault="00E62E46">
      <w:pPr>
        <w:tabs>
          <w:tab w:val="left" w:pos="788"/>
        </w:tabs>
        <w:rPr>
          <w:ins w:id="26887" w:author="Fegie" w:date="2021-05-05T16:34:00Z"/>
          <w:del w:id="26888" w:author="家榮 張" w:date="2021-05-06T19:22:00Z"/>
          <w:rFonts w:ascii="標楷體" w:eastAsia="標楷體" w:hAnsi="標楷體"/>
        </w:rPr>
      </w:pPr>
      <w:ins w:id="26889" w:author="Fegie" w:date="2021-05-05T16:37:00Z">
        <w:del w:id="26890" w:author="家榮 張" w:date="2021-05-06T19:22:00Z">
          <w:r w:rsidDel="00B44F9D">
            <w:rPr>
              <w:noProof/>
            </w:rPr>
            <w:drawing>
              <wp:inline distT="0" distB="0" distL="0" distR="0" wp14:anchorId="61F113B3" wp14:editId="3BBF1524">
                <wp:extent cx="6479540" cy="1246505"/>
                <wp:effectExtent l="0" t="0" r="0" b="0"/>
                <wp:docPr id="67" name="圖片 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2465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23286595" w14:textId="4C287CF0" w:rsidR="00E62E46" w:rsidDel="00B44F9D" w:rsidRDefault="00E62E46">
      <w:pPr>
        <w:tabs>
          <w:tab w:val="left" w:pos="788"/>
        </w:tabs>
        <w:rPr>
          <w:ins w:id="26891" w:author="Fegie" w:date="2021-05-05T16:37:00Z"/>
          <w:del w:id="26892" w:author="家榮 張" w:date="2021-05-06T19:22:00Z"/>
          <w:rFonts w:ascii="標楷體" w:eastAsia="標楷體" w:hAnsi="標楷體"/>
        </w:rPr>
      </w:pPr>
      <w:ins w:id="26893" w:author="Fegie" w:date="2021-05-05T16:34:00Z">
        <w:del w:id="26894" w:author="家榮 張" w:date="2021-05-06T19:22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(5).選單5</w:delText>
          </w:r>
        </w:del>
      </w:ins>
    </w:p>
    <w:p w14:paraId="32C16C39" w14:textId="484DD0BD" w:rsidR="00E62E46" w:rsidDel="00B44F9D" w:rsidRDefault="00E62E46">
      <w:pPr>
        <w:tabs>
          <w:tab w:val="left" w:pos="788"/>
        </w:tabs>
        <w:rPr>
          <w:ins w:id="26895" w:author="Fegie" w:date="2021-05-05T16:34:00Z"/>
          <w:del w:id="26896" w:author="家榮 張" w:date="2021-05-06T19:22:00Z"/>
          <w:rFonts w:ascii="標楷體" w:eastAsia="標楷體" w:hAnsi="標楷體"/>
        </w:rPr>
      </w:pPr>
      <w:ins w:id="26897" w:author="Fegie" w:date="2021-05-05T16:37:00Z">
        <w:del w:id="26898" w:author="家榮 張" w:date="2021-05-06T19:22:00Z">
          <w:r w:rsidDel="00B44F9D">
            <w:rPr>
              <w:noProof/>
            </w:rPr>
            <w:drawing>
              <wp:inline distT="0" distB="0" distL="0" distR="0" wp14:anchorId="53317596" wp14:editId="5DBE2789">
                <wp:extent cx="6479540" cy="1996440"/>
                <wp:effectExtent l="0" t="0" r="0" b="0"/>
                <wp:docPr id="70" name="圖片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996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60C154A5" w14:textId="0A4B25AB" w:rsidR="00E62E46" w:rsidDel="00B44F9D" w:rsidRDefault="00E62E46">
      <w:pPr>
        <w:tabs>
          <w:tab w:val="left" w:pos="788"/>
        </w:tabs>
        <w:rPr>
          <w:ins w:id="26899" w:author="Fegie" w:date="2021-05-05T16:37:00Z"/>
          <w:del w:id="26900" w:author="家榮 張" w:date="2021-05-06T19:22:00Z"/>
          <w:rFonts w:ascii="標楷體" w:eastAsia="標楷體" w:hAnsi="標楷體"/>
        </w:rPr>
      </w:pPr>
      <w:ins w:id="26901" w:author="Fegie" w:date="2021-05-05T16:34:00Z">
        <w:del w:id="26902" w:author="家榮 張" w:date="2021-05-06T19:22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(6).選單6</w:delText>
          </w:r>
        </w:del>
      </w:ins>
    </w:p>
    <w:p w14:paraId="749CA6C4" w14:textId="067C92F1" w:rsidR="00E62E46" w:rsidDel="00B44F9D" w:rsidRDefault="00E62E46">
      <w:pPr>
        <w:tabs>
          <w:tab w:val="left" w:pos="788"/>
        </w:tabs>
        <w:rPr>
          <w:ins w:id="26903" w:author="Fegie" w:date="2021-05-05T16:34:00Z"/>
          <w:del w:id="26904" w:author="家榮 張" w:date="2021-05-06T19:22:00Z"/>
          <w:rFonts w:ascii="標楷體" w:eastAsia="標楷體" w:hAnsi="標楷體"/>
        </w:rPr>
      </w:pPr>
      <w:ins w:id="26905" w:author="Fegie" w:date="2021-05-05T16:38:00Z">
        <w:del w:id="26906" w:author="家榮 張" w:date="2021-05-06T19:22:00Z">
          <w:r w:rsidDel="00B44F9D">
            <w:rPr>
              <w:noProof/>
            </w:rPr>
            <w:drawing>
              <wp:inline distT="0" distB="0" distL="0" distR="0" wp14:anchorId="1134BC79" wp14:editId="0A670E07">
                <wp:extent cx="6479540" cy="1130935"/>
                <wp:effectExtent l="0" t="0" r="0" b="0"/>
                <wp:docPr id="71" name="圖片 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1309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64BB107A" w14:textId="2ECB2D10" w:rsidR="00E62E46" w:rsidDel="00B44F9D" w:rsidRDefault="00E62E46">
      <w:pPr>
        <w:tabs>
          <w:tab w:val="left" w:pos="788"/>
        </w:tabs>
        <w:rPr>
          <w:ins w:id="26907" w:author="Fegie" w:date="2021-05-05T16:39:00Z"/>
          <w:del w:id="26908" w:author="家榮 張" w:date="2021-05-06T19:23:00Z"/>
          <w:rFonts w:ascii="標楷體" w:eastAsia="標楷體" w:hAnsi="標楷體"/>
        </w:rPr>
      </w:pPr>
      <w:ins w:id="26909" w:author="Fegie" w:date="2021-05-05T16:34:00Z">
        <w:del w:id="26910" w:author="家榮 張" w:date="2021-05-06T19:23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(7).選單7</w:delText>
          </w:r>
        </w:del>
      </w:ins>
    </w:p>
    <w:p w14:paraId="2E6FBB33" w14:textId="4499B2A9" w:rsidR="00E62E46" w:rsidDel="00B44F9D" w:rsidRDefault="00E62E46">
      <w:pPr>
        <w:tabs>
          <w:tab w:val="left" w:pos="788"/>
        </w:tabs>
        <w:rPr>
          <w:ins w:id="26911" w:author="Fegie" w:date="2021-05-05T16:39:00Z"/>
          <w:del w:id="26912" w:author="家榮 張" w:date="2021-05-06T19:23:00Z"/>
          <w:rFonts w:ascii="標楷體" w:eastAsia="標楷體" w:hAnsi="標楷體"/>
        </w:rPr>
      </w:pPr>
      <w:ins w:id="26913" w:author="Fegie" w:date="2021-05-05T16:39:00Z">
        <w:del w:id="26914" w:author="家榮 張" w:date="2021-05-06T19:22:00Z">
          <w:r w:rsidDel="00B44F9D">
            <w:rPr>
              <w:noProof/>
            </w:rPr>
            <w:drawing>
              <wp:inline distT="0" distB="0" distL="0" distR="0" wp14:anchorId="0B112C1D" wp14:editId="56AAC880">
                <wp:extent cx="6479540" cy="2738120"/>
                <wp:effectExtent l="0" t="0" r="0" b="0"/>
                <wp:docPr id="72" name="圖片 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2738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774C4B67" w14:textId="4D94F42B" w:rsidR="00E62E46" w:rsidDel="00B44F9D" w:rsidRDefault="00E62E46">
      <w:pPr>
        <w:tabs>
          <w:tab w:val="left" w:pos="788"/>
        </w:tabs>
        <w:rPr>
          <w:ins w:id="26915" w:author="Fegie" w:date="2021-05-05T16:34:00Z"/>
          <w:del w:id="26916" w:author="家榮 張" w:date="2021-05-06T19:23:00Z"/>
          <w:rFonts w:ascii="標楷體" w:eastAsia="標楷體" w:hAnsi="標楷體"/>
        </w:rPr>
      </w:pPr>
      <w:ins w:id="26917" w:author="Fegie" w:date="2021-05-05T16:39:00Z">
        <w:del w:id="26918" w:author="家榮 張" w:date="2021-05-06T19:23:00Z">
          <w:r w:rsidDel="00B44F9D">
            <w:rPr>
              <w:noProof/>
            </w:rPr>
            <w:drawing>
              <wp:inline distT="0" distB="0" distL="0" distR="0" wp14:anchorId="37B3B473" wp14:editId="169A986B">
                <wp:extent cx="6479540" cy="1600200"/>
                <wp:effectExtent l="0" t="0" r="0" b="0"/>
                <wp:docPr id="77" name="圖片 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600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5787D223" w14:textId="33D7E67E" w:rsidR="00E62E46" w:rsidDel="00B44F9D" w:rsidRDefault="00E62E46">
      <w:pPr>
        <w:tabs>
          <w:tab w:val="left" w:pos="788"/>
        </w:tabs>
        <w:rPr>
          <w:ins w:id="26919" w:author="Fegie" w:date="2021-05-05T16:48:00Z"/>
          <w:del w:id="26920" w:author="家榮 張" w:date="2021-05-06T19:23:00Z"/>
          <w:rFonts w:ascii="標楷體" w:eastAsia="標楷體" w:hAnsi="標楷體"/>
        </w:rPr>
      </w:pPr>
      <w:ins w:id="26921" w:author="Fegie" w:date="2021-05-05T16:34:00Z">
        <w:del w:id="26922" w:author="家榮 張" w:date="2021-05-06T19:23:00Z">
          <w:r w:rsidDel="00B44F9D">
            <w:rPr>
              <w:rFonts w:ascii="標楷體" w:eastAsia="標楷體" w:hAnsi="標楷體"/>
            </w:rPr>
            <w:tab/>
          </w:r>
        </w:del>
      </w:ins>
      <w:ins w:id="26923" w:author="Fegie" w:date="2021-05-05T16:35:00Z">
        <w:del w:id="26924" w:author="家榮 張" w:date="2021-05-06T19:23:00Z">
          <w:r w:rsidDel="00B44F9D">
            <w:rPr>
              <w:rFonts w:ascii="標楷體" w:eastAsia="標楷體" w:hAnsi="標楷體" w:hint="eastAsia"/>
            </w:rPr>
            <w:delText>(8).選單8</w:delText>
          </w:r>
        </w:del>
      </w:ins>
    </w:p>
    <w:p w14:paraId="7E89BF94" w14:textId="7CB230BC" w:rsidR="007F0982" w:rsidDel="00B44F9D" w:rsidRDefault="007F0982">
      <w:pPr>
        <w:tabs>
          <w:tab w:val="left" w:pos="788"/>
        </w:tabs>
        <w:rPr>
          <w:ins w:id="26925" w:author="Fegie" w:date="2021-05-05T16:35:00Z"/>
          <w:del w:id="26926" w:author="家榮 張" w:date="2021-05-06T19:23:00Z"/>
          <w:rFonts w:ascii="標楷體" w:eastAsia="標楷體" w:hAnsi="標楷體"/>
        </w:rPr>
      </w:pPr>
      <w:ins w:id="26927" w:author="Fegie" w:date="2021-05-05T16:48:00Z">
        <w:del w:id="26928" w:author="家榮 張" w:date="2021-05-06T19:23:00Z">
          <w:r w:rsidDel="00B44F9D">
            <w:rPr>
              <w:noProof/>
            </w:rPr>
            <w:drawing>
              <wp:inline distT="0" distB="0" distL="0" distR="0" wp14:anchorId="732C6CE4" wp14:editId="0CD75511">
                <wp:extent cx="6479540" cy="1961515"/>
                <wp:effectExtent l="0" t="0" r="0" b="0"/>
                <wp:docPr id="78" name="圖片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9615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37F434E9" w14:textId="442942D2" w:rsidR="00E62E46" w:rsidDel="00B44F9D" w:rsidRDefault="00E62E46">
      <w:pPr>
        <w:tabs>
          <w:tab w:val="left" w:pos="788"/>
        </w:tabs>
        <w:rPr>
          <w:ins w:id="26929" w:author="Fegie" w:date="2021-05-05T16:49:00Z"/>
          <w:del w:id="26930" w:author="家榮 張" w:date="2021-05-06T19:23:00Z"/>
          <w:rFonts w:ascii="標楷體" w:eastAsia="標楷體" w:hAnsi="標楷體"/>
        </w:rPr>
      </w:pPr>
      <w:ins w:id="26931" w:author="Fegie" w:date="2021-05-05T16:35:00Z">
        <w:del w:id="26932" w:author="家榮 張" w:date="2021-05-06T19:23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(9).選單9</w:delText>
          </w:r>
        </w:del>
      </w:ins>
    </w:p>
    <w:p w14:paraId="7EE9F1A4" w14:textId="763215AF" w:rsidR="007F0982" w:rsidDel="00B44F9D" w:rsidRDefault="007F0982">
      <w:pPr>
        <w:tabs>
          <w:tab w:val="left" w:pos="788"/>
        </w:tabs>
        <w:rPr>
          <w:ins w:id="26933" w:author="Fegie" w:date="2021-05-05T16:35:00Z"/>
          <w:del w:id="26934" w:author="家榮 張" w:date="2021-05-06T19:23:00Z"/>
          <w:rFonts w:ascii="標楷體" w:eastAsia="標楷體" w:hAnsi="標楷體"/>
        </w:rPr>
      </w:pPr>
      <w:ins w:id="26935" w:author="Fegie" w:date="2021-05-05T16:49:00Z">
        <w:del w:id="26936" w:author="家榮 張" w:date="2021-05-06T19:23:00Z">
          <w:r w:rsidDel="00B44F9D">
            <w:rPr>
              <w:noProof/>
            </w:rPr>
            <w:drawing>
              <wp:inline distT="0" distB="0" distL="0" distR="0" wp14:anchorId="2490A096" wp14:editId="4C586532">
                <wp:extent cx="6479540" cy="2958465"/>
                <wp:effectExtent l="0" t="0" r="0" b="0"/>
                <wp:docPr id="89" name="圖片 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29584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11AA1DC2" w14:textId="46A76AE5" w:rsidR="00E62E46" w:rsidDel="00B44F9D" w:rsidRDefault="00E62E46">
      <w:pPr>
        <w:tabs>
          <w:tab w:val="left" w:pos="788"/>
        </w:tabs>
        <w:rPr>
          <w:ins w:id="26937" w:author="Fegie" w:date="2021-05-05T16:50:00Z"/>
          <w:del w:id="26938" w:author="家榮 張" w:date="2021-05-06T19:23:00Z"/>
          <w:rFonts w:ascii="標楷體" w:eastAsia="標楷體" w:hAnsi="標楷體"/>
        </w:rPr>
      </w:pPr>
      <w:ins w:id="26939" w:author="Fegie" w:date="2021-05-05T16:35:00Z">
        <w:del w:id="26940" w:author="家榮 張" w:date="2021-05-06T19:23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(10).選單10</w:delText>
          </w:r>
        </w:del>
      </w:ins>
    </w:p>
    <w:p w14:paraId="7586817E" w14:textId="21D82516" w:rsidR="007F0982" w:rsidDel="00B44F9D" w:rsidRDefault="007F0982">
      <w:pPr>
        <w:tabs>
          <w:tab w:val="left" w:pos="788"/>
        </w:tabs>
        <w:rPr>
          <w:ins w:id="26941" w:author="Fegie" w:date="2021-05-05T16:52:00Z"/>
          <w:del w:id="26942" w:author="家榮 張" w:date="2021-05-06T19:23:00Z"/>
          <w:rFonts w:ascii="標楷體" w:eastAsia="標楷體" w:hAnsi="標楷體"/>
        </w:rPr>
      </w:pPr>
      <w:ins w:id="26943" w:author="Fegie" w:date="2021-05-05T16:50:00Z">
        <w:del w:id="26944" w:author="家榮 張" w:date="2021-05-06T19:23:00Z">
          <w:r w:rsidDel="00B44F9D">
            <w:rPr>
              <w:noProof/>
            </w:rPr>
            <w:drawing>
              <wp:inline distT="0" distB="0" distL="0" distR="0" wp14:anchorId="5AB9E281" wp14:editId="2D696263">
                <wp:extent cx="6479540" cy="1245235"/>
                <wp:effectExtent l="0" t="0" r="0" b="0"/>
                <wp:docPr id="90" name="圖片 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2452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126C9F34" w14:textId="233296AD" w:rsidR="007F0982" w:rsidDel="00B44F9D" w:rsidRDefault="007F0982">
      <w:pPr>
        <w:tabs>
          <w:tab w:val="left" w:pos="788"/>
        </w:tabs>
        <w:rPr>
          <w:ins w:id="26945" w:author="Fegie" w:date="2021-05-05T16:52:00Z"/>
          <w:del w:id="26946" w:author="家榮 張" w:date="2021-05-06T19:23:00Z"/>
          <w:rFonts w:ascii="標楷體" w:eastAsia="標楷體" w:hAnsi="標楷體"/>
        </w:rPr>
      </w:pPr>
      <w:ins w:id="26947" w:author="Fegie" w:date="2021-05-05T16:52:00Z">
        <w:del w:id="26948" w:author="家榮 張" w:date="2021-05-06T19:23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(11).選單11</w:delText>
          </w:r>
        </w:del>
      </w:ins>
    </w:p>
    <w:p w14:paraId="68CBC168" w14:textId="1999407D" w:rsidR="007F0982" w:rsidDel="00B44F9D" w:rsidRDefault="007F0982">
      <w:pPr>
        <w:tabs>
          <w:tab w:val="left" w:pos="788"/>
        </w:tabs>
        <w:rPr>
          <w:ins w:id="26949" w:author="Fegie" w:date="2021-05-05T16:52:00Z"/>
          <w:del w:id="26950" w:author="家榮 張" w:date="2021-05-06T19:24:00Z"/>
          <w:rFonts w:ascii="標楷體" w:eastAsia="標楷體" w:hAnsi="標楷體"/>
        </w:rPr>
      </w:pPr>
      <w:ins w:id="26951" w:author="Fegie" w:date="2021-05-05T16:53:00Z">
        <w:del w:id="26952" w:author="家榮 張" w:date="2021-05-06T19:23:00Z">
          <w:r w:rsidDel="00B44F9D">
            <w:rPr>
              <w:noProof/>
            </w:rPr>
            <w:drawing>
              <wp:inline distT="0" distB="0" distL="0" distR="0" wp14:anchorId="2A79EC26" wp14:editId="77CB21EC">
                <wp:extent cx="6479540" cy="1187450"/>
                <wp:effectExtent l="0" t="0" r="0" b="0"/>
                <wp:docPr id="91" name="圖片 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1874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365C682B" w14:textId="6D560F06" w:rsidR="007F0982" w:rsidDel="00B44F9D" w:rsidRDefault="007F0982" w:rsidP="00FD0BA6">
      <w:pPr>
        <w:tabs>
          <w:tab w:val="left" w:pos="788"/>
        </w:tabs>
        <w:rPr>
          <w:ins w:id="26953" w:author="Fegie" w:date="2021-05-05T16:54:00Z"/>
          <w:del w:id="26954" w:author="家榮 張" w:date="2021-05-06T19:24:00Z"/>
          <w:rFonts w:ascii="標楷體" w:eastAsia="標楷體" w:hAnsi="標楷體"/>
        </w:rPr>
      </w:pPr>
      <w:ins w:id="26955" w:author="Fegie" w:date="2021-05-05T16:52:00Z">
        <w:del w:id="26956" w:author="家榮 張" w:date="2021-05-06T19:24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(12).選單12</w:delText>
          </w:r>
        </w:del>
      </w:ins>
    </w:p>
    <w:p w14:paraId="4D345CA1" w14:textId="496D8B3F" w:rsidR="00A40324" w:rsidDel="00B44F9D" w:rsidRDefault="00A40324" w:rsidP="00FD0BA6">
      <w:pPr>
        <w:tabs>
          <w:tab w:val="left" w:pos="788"/>
        </w:tabs>
        <w:rPr>
          <w:ins w:id="26957" w:author="Fegie" w:date="2021-05-05T16:52:00Z"/>
          <w:del w:id="26958" w:author="家榮 張" w:date="2021-05-06T19:24:00Z"/>
          <w:rFonts w:ascii="標楷體" w:eastAsia="標楷體" w:hAnsi="標楷體"/>
        </w:rPr>
      </w:pPr>
      <w:ins w:id="26959" w:author="Fegie" w:date="2021-05-05T16:54:00Z">
        <w:del w:id="26960" w:author="家榮 張" w:date="2021-05-06T19:24:00Z">
          <w:r w:rsidDel="00B44F9D">
            <w:rPr>
              <w:noProof/>
            </w:rPr>
            <w:drawing>
              <wp:inline distT="0" distB="0" distL="0" distR="0" wp14:anchorId="0B505D6B" wp14:editId="5D321CC8">
                <wp:extent cx="6479540" cy="1467485"/>
                <wp:effectExtent l="0" t="0" r="0" b="0"/>
                <wp:docPr id="92" name="圖片 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4674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684646B5" w14:textId="108C7B6B" w:rsidR="007F0982" w:rsidDel="00B44F9D" w:rsidRDefault="007F0982" w:rsidP="00FD0BA6">
      <w:pPr>
        <w:tabs>
          <w:tab w:val="left" w:pos="788"/>
        </w:tabs>
        <w:rPr>
          <w:ins w:id="26961" w:author="Fegie" w:date="2021-05-05T16:55:00Z"/>
          <w:del w:id="26962" w:author="家榮 張" w:date="2021-05-06T19:24:00Z"/>
          <w:rFonts w:ascii="標楷體" w:eastAsia="標楷體" w:hAnsi="標楷體"/>
        </w:rPr>
      </w:pPr>
      <w:ins w:id="26963" w:author="Fegie" w:date="2021-05-05T16:52:00Z">
        <w:del w:id="26964" w:author="家榮 張" w:date="2021-05-06T19:24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(13).選單13</w:delText>
          </w:r>
        </w:del>
      </w:ins>
    </w:p>
    <w:p w14:paraId="20FD248F" w14:textId="76BC500C" w:rsidR="00A40324" w:rsidDel="00B44F9D" w:rsidRDefault="00A40324" w:rsidP="00FD0BA6">
      <w:pPr>
        <w:tabs>
          <w:tab w:val="left" w:pos="788"/>
        </w:tabs>
        <w:rPr>
          <w:ins w:id="26965" w:author="Fegie" w:date="2021-05-05T16:52:00Z"/>
          <w:del w:id="26966" w:author="家榮 張" w:date="2021-05-06T19:24:00Z"/>
          <w:rFonts w:ascii="標楷體" w:eastAsia="標楷體" w:hAnsi="標楷體"/>
        </w:rPr>
      </w:pPr>
      <w:ins w:id="26967" w:author="Fegie" w:date="2021-05-05T16:55:00Z">
        <w:del w:id="26968" w:author="家榮 張" w:date="2021-05-06T19:24:00Z">
          <w:r w:rsidDel="00B44F9D">
            <w:rPr>
              <w:noProof/>
            </w:rPr>
            <w:drawing>
              <wp:inline distT="0" distB="0" distL="0" distR="0" wp14:anchorId="025D41C8" wp14:editId="70473F55">
                <wp:extent cx="6479540" cy="2954655"/>
                <wp:effectExtent l="0" t="0" r="0" b="0"/>
                <wp:docPr id="93" name="圖片 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2954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048B5AF3" w14:textId="63ACA2AC" w:rsidR="007F0982" w:rsidDel="00B44F9D" w:rsidRDefault="007F0982" w:rsidP="00FD0BA6">
      <w:pPr>
        <w:tabs>
          <w:tab w:val="left" w:pos="788"/>
        </w:tabs>
        <w:rPr>
          <w:ins w:id="26969" w:author="Fegie" w:date="2021-05-05T16:56:00Z"/>
          <w:del w:id="26970" w:author="家榮 張" w:date="2021-05-06T19:24:00Z"/>
          <w:rFonts w:ascii="標楷體" w:eastAsia="標楷體" w:hAnsi="標楷體"/>
        </w:rPr>
      </w:pPr>
      <w:ins w:id="26971" w:author="Fegie" w:date="2021-05-05T16:52:00Z">
        <w:del w:id="26972" w:author="家榮 張" w:date="2021-05-06T19:24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(14).選單14</w:delText>
          </w:r>
        </w:del>
      </w:ins>
    </w:p>
    <w:p w14:paraId="703170CD" w14:textId="70E9858F" w:rsidR="00A40324" w:rsidDel="00B44F9D" w:rsidRDefault="00A40324" w:rsidP="00FD0BA6">
      <w:pPr>
        <w:tabs>
          <w:tab w:val="left" w:pos="788"/>
        </w:tabs>
        <w:rPr>
          <w:ins w:id="26973" w:author="Fegie" w:date="2021-05-05T16:52:00Z"/>
          <w:del w:id="26974" w:author="家榮 張" w:date="2021-05-06T19:24:00Z"/>
          <w:rFonts w:ascii="標楷體" w:eastAsia="標楷體" w:hAnsi="標楷體"/>
        </w:rPr>
      </w:pPr>
      <w:ins w:id="26975" w:author="Fegie" w:date="2021-05-05T16:56:00Z">
        <w:del w:id="26976" w:author="家榮 張" w:date="2021-05-06T19:24:00Z">
          <w:r w:rsidDel="00B44F9D">
            <w:rPr>
              <w:noProof/>
            </w:rPr>
            <w:drawing>
              <wp:inline distT="0" distB="0" distL="0" distR="0" wp14:anchorId="51509CB2" wp14:editId="62F71895">
                <wp:extent cx="6479540" cy="1084580"/>
                <wp:effectExtent l="0" t="0" r="0" b="0"/>
                <wp:docPr id="94" name="圖片 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0845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61BAA0B3" w14:textId="7EAC5BCF" w:rsidR="007F0982" w:rsidDel="00B44F9D" w:rsidRDefault="007F0982" w:rsidP="00FD0BA6">
      <w:pPr>
        <w:tabs>
          <w:tab w:val="left" w:pos="788"/>
        </w:tabs>
        <w:rPr>
          <w:ins w:id="26977" w:author="Fegie" w:date="2021-05-05T16:56:00Z"/>
          <w:del w:id="26978" w:author="家榮 張" w:date="2021-05-06T19:24:00Z"/>
          <w:rFonts w:ascii="標楷體" w:eastAsia="標楷體" w:hAnsi="標楷體"/>
        </w:rPr>
      </w:pPr>
      <w:ins w:id="26979" w:author="Fegie" w:date="2021-05-05T16:52:00Z">
        <w:del w:id="26980" w:author="家榮 張" w:date="2021-05-06T19:24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(15).選單15</w:delText>
          </w:r>
        </w:del>
      </w:ins>
    </w:p>
    <w:p w14:paraId="15059F3D" w14:textId="354B0185" w:rsidR="00A40324" w:rsidDel="00B44F9D" w:rsidRDefault="00A40324" w:rsidP="00FD0BA6">
      <w:pPr>
        <w:tabs>
          <w:tab w:val="left" w:pos="788"/>
        </w:tabs>
        <w:rPr>
          <w:ins w:id="26981" w:author="Fegie" w:date="2021-05-05T16:52:00Z"/>
          <w:del w:id="26982" w:author="家榮 張" w:date="2021-05-06T19:24:00Z"/>
          <w:rFonts w:ascii="標楷體" w:eastAsia="標楷體" w:hAnsi="標楷體"/>
        </w:rPr>
      </w:pPr>
      <w:ins w:id="26983" w:author="Fegie" w:date="2021-05-05T16:56:00Z">
        <w:del w:id="26984" w:author="家榮 張" w:date="2021-05-06T19:24:00Z">
          <w:r w:rsidDel="00B44F9D">
            <w:rPr>
              <w:noProof/>
            </w:rPr>
            <w:drawing>
              <wp:inline distT="0" distB="0" distL="0" distR="0" wp14:anchorId="16C45866" wp14:editId="1A2ACA5C">
                <wp:extent cx="6479540" cy="1050290"/>
                <wp:effectExtent l="0" t="0" r="0" b="0"/>
                <wp:docPr id="95" name="圖片 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0502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3F19611A" w14:textId="1DD2774F" w:rsidR="007F0982" w:rsidDel="00B44F9D" w:rsidRDefault="007F0982" w:rsidP="00FD0BA6">
      <w:pPr>
        <w:tabs>
          <w:tab w:val="left" w:pos="788"/>
        </w:tabs>
        <w:rPr>
          <w:ins w:id="26985" w:author="Fegie" w:date="2021-05-05T16:58:00Z"/>
          <w:del w:id="26986" w:author="家榮 張" w:date="2021-05-06T19:24:00Z"/>
          <w:rFonts w:ascii="標楷體" w:eastAsia="標楷體" w:hAnsi="標楷體"/>
        </w:rPr>
      </w:pPr>
      <w:ins w:id="26987" w:author="Fegie" w:date="2021-05-05T16:52:00Z">
        <w:del w:id="26988" w:author="家榮 張" w:date="2021-05-06T19:24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rFonts w:ascii="標楷體" w:eastAsia="標楷體" w:hAnsi="標楷體" w:hint="eastAsia"/>
            </w:rPr>
            <w:delText>(16).選單16</w:delText>
          </w:r>
        </w:del>
      </w:ins>
    </w:p>
    <w:p w14:paraId="1FAC5C55" w14:textId="6109E904" w:rsidR="00A40324" w:rsidRDefault="00A40324" w:rsidP="00FD0BA6">
      <w:pPr>
        <w:tabs>
          <w:tab w:val="left" w:pos="788"/>
        </w:tabs>
        <w:rPr>
          <w:ins w:id="26989" w:author="Fegie" w:date="2021-05-05T17:17:00Z"/>
          <w:rFonts w:ascii="標楷體" w:eastAsia="標楷體" w:hAnsi="標楷體"/>
        </w:rPr>
      </w:pPr>
      <w:ins w:id="26990" w:author="Fegie" w:date="2021-05-05T16:58:00Z">
        <w:del w:id="26991" w:author="家榮 張" w:date="2021-05-06T19:24:00Z">
          <w:r w:rsidDel="00B44F9D">
            <w:rPr>
              <w:noProof/>
            </w:rPr>
            <w:drawing>
              <wp:inline distT="0" distB="0" distL="0" distR="0" wp14:anchorId="5F7B2EF6" wp14:editId="543D355D">
                <wp:extent cx="6479540" cy="1764665"/>
                <wp:effectExtent l="0" t="0" r="0" b="0"/>
                <wp:docPr id="96" name="圖片 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7646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6954BDE8" w14:textId="52216E28" w:rsidR="0058232A" w:rsidDel="00B44F9D" w:rsidRDefault="0058232A" w:rsidP="00FD0BA6">
      <w:pPr>
        <w:tabs>
          <w:tab w:val="left" w:pos="788"/>
        </w:tabs>
        <w:rPr>
          <w:ins w:id="26992" w:author="Fegie" w:date="2021-05-05T17:17:00Z"/>
          <w:del w:id="26993" w:author="家榮 張" w:date="2021-05-06T19:25:00Z"/>
          <w:rFonts w:ascii="標楷體" w:eastAsia="標楷體" w:hAnsi="標楷體"/>
        </w:rPr>
      </w:pPr>
      <w:ins w:id="26994" w:author="Fegie" w:date="2021-05-05T17:17:00Z">
        <w:del w:id="26995" w:author="家榮 張" w:date="2021-05-06T19:25:00Z">
          <w:r w:rsidDel="00B44F9D">
            <w:rPr>
              <w:rFonts w:ascii="標楷體" w:eastAsia="標楷體" w:hAnsi="標楷體"/>
            </w:rPr>
            <w:tab/>
            <w:delText>(17).</w:delText>
          </w:r>
          <w:r w:rsidDel="00B44F9D">
            <w:rPr>
              <w:rFonts w:ascii="標楷體" w:eastAsia="標楷體" w:hAnsi="標楷體" w:hint="eastAsia"/>
            </w:rPr>
            <w:delText>選單17</w:delText>
          </w:r>
        </w:del>
      </w:ins>
    </w:p>
    <w:p w14:paraId="7FBF3CE6" w14:textId="5D9083FB" w:rsidR="0058232A" w:rsidRDefault="0058232A" w:rsidP="00FD0BA6">
      <w:pPr>
        <w:tabs>
          <w:tab w:val="left" w:pos="788"/>
        </w:tabs>
        <w:rPr>
          <w:ins w:id="26996" w:author="Fegie" w:date="2021-05-05T16:52:00Z"/>
          <w:rFonts w:ascii="標楷體" w:eastAsia="標楷體" w:hAnsi="標楷體"/>
        </w:rPr>
      </w:pPr>
      <w:ins w:id="26997" w:author="Fegie" w:date="2021-05-05T17:18:00Z">
        <w:del w:id="26998" w:author="家榮 張" w:date="2021-05-06T19:25:00Z">
          <w:r w:rsidDel="00B44F9D">
            <w:rPr>
              <w:noProof/>
            </w:rPr>
            <w:drawing>
              <wp:inline distT="0" distB="0" distL="0" distR="0" wp14:anchorId="0EE068C7" wp14:editId="0C242135">
                <wp:extent cx="6479540" cy="1658620"/>
                <wp:effectExtent l="0" t="0" r="0" b="0"/>
                <wp:docPr id="98" name="圖片 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658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18E9198C" w14:textId="4CFB03BA" w:rsidR="00AE4F60" w:rsidRPr="009B2BD3" w:rsidDel="00B44F9D" w:rsidRDefault="007F0982">
      <w:pPr>
        <w:tabs>
          <w:tab w:val="left" w:pos="788"/>
        </w:tabs>
        <w:rPr>
          <w:del w:id="26999" w:author="家榮 張" w:date="2021-05-06T19:25:00Z"/>
          <w:rFonts w:ascii="標楷體" w:eastAsia="標楷體" w:hAnsi="標楷體"/>
        </w:rPr>
      </w:pPr>
      <w:ins w:id="27000" w:author="Fegie" w:date="2021-05-05T16:52:00Z">
        <w:r>
          <w:rPr>
            <w:rFonts w:ascii="標楷體" w:eastAsia="標楷體" w:hAnsi="標楷體"/>
          </w:rPr>
          <w:tab/>
        </w:r>
      </w:ins>
    </w:p>
    <w:p w14:paraId="4FC0FFE6" w14:textId="7E62292D" w:rsidR="00B44F9D" w:rsidDel="00B44F9D" w:rsidRDefault="00B44F9D">
      <w:pPr>
        <w:tabs>
          <w:tab w:val="left" w:pos="788"/>
        </w:tabs>
        <w:rPr>
          <w:del w:id="27001" w:author="家榮 張" w:date="2021-05-06T19:20:00Z"/>
          <w:moveTo w:id="27002" w:author="家榮 張" w:date="2021-05-06T19:19:00Z"/>
          <w:rFonts w:ascii="標楷體" w:eastAsia="標楷體" w:hAnsi="標楷體"/>
        </w:rPr>
      </w:pPr>
      <w:moveToRangeStart w:id="27003" w:author="家榮 張" w:date="2021-05-06T19:19:00Z" w:name="move71221203"/>
      <w:moveTo w:id="27004" w:author="家榮 張" w:date="2021-05-06T19:19:00Z">
        <w:del w:id="27005" w:author="家榮 張" w:date="2021-05-06T19:20:00Z">
          <w:r w:rsidDel="00B44F9D">
            <w:rPr>
              <w:rFonts w:ascii="標楷體" w:eastAsia="標楷體" w:hAnsi="標楷體" w:hint="eastAsia"/>
            </w:rPr>
            <w:delText>(1)</w:delText>
          </w:r>
          <w:r w:rsidDel="00B44F9D">
            <w:rPr>
              <w:rFonts w:ascii="標楷體" w:eastAsia="標楷體" w:hAnsi="標楷體"/>
            </w:rPr>
            <w:delText>.</w:delText>
          </w:r>
          <w:r w:rsidDel="00B44F9D">
            <w:rPr>
              <w:rFonts w:ascii="標楷體" w:eastAsia="標楷體" w:hAnsi="標楷體" w:hint="eastAsia"/>
            </w:rPr>
            <w:delText>選單1</w:delText>
          </w:r>
        </w:del>
      </w:moveTo>
    </w:p>
    <w:p w14:paraId="3A2604CE" w14:textId="783F532A" w:rsidR="00B44F9D" w:rsidRDefault="00B44F9D">
      <w:pPr>
        <w:tabs>
          <w:tab w:val="left" w:pos="788"/>
        </w:tabs>
        <w:rPr>
          <w:moveTo w:id="27006" w:author="家榮 張" w:date="2021-05-06T19:19:00Z"/>
          <w:rFonts w:ascii="標楷體" w:eastAsia="標楷體" w:hAnsi="標楷體"/>
        </w:rPr>
      </w:pPr>
      <w:moveTo w:id="27007" w:author="家榮 張" w:date="2021-05-06T19:19:00Z">
        <w:del w:id="27008" w:author="家榮 張" w:date="2021-05-06T19:20:00Z">
          <w:r w:rsidDel="00B44F9D">
            <w:rPr>
              <w:rFonts w:ascii="標楷體" w:eastAsia="標楷體" w:hAnsi="標楷體"/>
            </w:rPr>
            <w:tab/>
          </w:r>
          <w:r w:rsidDel="00B44F9D">
            <w:rPr>
              <w:noProof/>
            </w:rPr>
            <w:drawing>
              <wp:inline distT="0" distB="0" distL="0" distR="0" wp14:anchorId="5F931C0A" wp14:editId="7078EB55">
                <wp:extent cx="6479540" cy="1141730"/>
                <wp:effectExtent l="0" t="0" r="0" b="0"/>
                <wp:docPr id="61" name="圖片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141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moveTo>
    </w:p>
    <w:p w14:paraId="0A906080" w14:textId="4C4B1A06" w:rsidR="00B44F9D" w:rsidRDefault="00B44F9D" w:rsidP="00B44F9D">
      <w:pPr>
        <w:pStyle w:val="3"/>
        <w:rPr>
          <w:ins w:id="27009" w:author="家榮 張" w:date="2021-05-06T19:20:00Z"/>
        </w:rPr>
      </w:pPr>
      <w:bookmarkStart w:id="27010" w:name="_(1).附件1"/>
      <w:bookmarkEnd w:id="27010"/>
      <w:moveToRangeEnd w:id="27003"/>
      <w:ins w:id="27011" w:author="家榮 張" w:date="2021-05-06T19:19:00Z">
        <w:r>
          <w:rPr>
            <w:rFonts w:hint="eastAsia"/>
          </w:rPr>
          <w:t>(1).</w:t>
        </w:r>
      </w:ins>
      <w:ins w:id="27012" w:author="家榮 張" w:date="2021-05-06T19:27:00Z">
        <w:r w:rsidR="00DF7CCA">
          <w:rPr>
            <w:rFonts w:hint="eastAsia"/>
          </w:rPr>
          <w:t>附件</w:t>
        </w:r>
      </w:ins>
      <w:ins w:id="27013" w:author="家榮 張" w:date="2021-05-06T19:20:00Z">
        <w:r>
          <w:rPr>
            <w:rFonts w:hint="eastAsia"/>
          </w:rPr>
          <w:t>1</w:t>
        </w:r>
      </w:ins>
    </w:p>
    <w:p w14:paraId="2398C90F" w14:textId="751599C3" w:rsidR="00B44F9D" w:rsidRDefault="00B44F9D" w:rsidP="00B44F9D">
      <w:pPr>
        <w:tabs>
          <w:tab w:val="left" w:pos="788"/>
        </w:tabs>
        <w:rPr>
          <w:ins w:id="27014" w:author="家榮 張" w:date="2021-05-06T19:20:00Z"/>
          <w:rFonts w:ascii="標楷體" w:eastAsia="標楷體" w:hAnsi="標楷體"/>
        </w:rPr>
      </w:pPr>
      <w:ins w:id="27015" w:author="家榮 張" w:date="2021-05-06T19:20:00Z">
        <w:r>
          <w:rPr>
            <w:noProof/>
          </w:rPr>
          <w:drawing>
            <wp:inline distT="0" distB="0" distL="0" distR="0" wp14:anchorId="37660ABC" wp14:editId="60B6A74F">
              <wp:extent cx="6479540" cy="1141730"/>
              <wp:effectExtent l="0" t="0" r="0" b="0"/>
              <wp:docPr id="100" name="圖片 10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1417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E66EFB8" w14:textId="77777777" w:rsidR="00B44F9D" w:rsidRPr="00B44F9D" w:rsidRDefault="00B44F9D">
      <w:pPr>
        <w:rPr>
          <w:ins w:id="27016" w:author="家榮 張" w:date="2021-05-06T19:19:00Z"/>
          <w:rPrChange w:id="27017" w:author="家榮 張" w:date="2021-05-06T19:20:00Z">
            <w:rPr>
              <w:ins w:id="27018" w:author="家榮 張" w:date="2021-05-06T19:19:00Z"/>
            </w:rPr>
          </w:rPrChange>
        </w:rPr>
        <w:pPrChange w:id="27019" w:author="家榮 張" w:date="2021-05-06T19:20:00Z">
          <w:pPr>
            <w:pStyle w:val="20"/>
          </w:pPr>
        </w:pPrChange>
      </w:pPr>
    </w:p>
    <w:p w14:paraId="16783484" w14:textId="525A4D3D" w:rsidR="00B44F9D" w:rsidRDefault="00B44F9D" w:rsidP="00B44F9D">
      <w:pPr>
        <w:pStyle w:val="3"/>
        <w:rPr>
          <w:ins w:id="27020" w:author="家榮 張" w:date="2021-05-06T19:21:00Z"/>
        </w:rPr>
      </w:pPr>
      <w:bookmarkStart w:id="27021" w:name="_(2).附件2"/>
      <w:bookmarkEnd w:id="27021"/>
      <w:ins w:id="27022" w:author="家榮 張" w:date="2021-05-06T19:20:00Z">
        <w:r>
          <w:rPr>
            <w:rFonts w:hint="eastAsia"/>
          </w:rPr>
          <w:t>(</w:t>
        </w:r>
        <w:r>
          <w:t>2</w:t>
        </w:r>
        <w:r>
          <w:rPr>
            <w:rFonts w:hint="eastAsia"/>
          </w:rPr>
          <w:t>).</w:t>
        </w:r>
      </w:ins>
      <w:ins w:id="27023" w:author="家榮 張" w:date="2021-05-06T19:27:00Z">
        <w:r w:rsidR="00DF7CCA">
          <w:rPr>
            <w:rFonts w:hint="eastAsia"/>
          </w:rPr>
          <w:t>附件</w:t>
        </w:r>
      </w:ins>
      <w:ins w:id="27024" w:author="家榮 張" w:date="2021-05-06T19:20:00Z">
        <w:r>
          <w:rPr>
            <w:rFonts w:hint="eastAsia"/>
          </w:rPr>
          <w:t>2</w:t>
        </w:r>
      </w:ins>
    </w:p>
    <w:p w14:paraId="115C4965" w14:textId="3A0CF86A" w:rsidR="00B44F9D" w:rsidRPr="00B44F9D" w:rsidRDefault="00B44F9D">
      <w:pPr>
        <w:rPr>
          <w:ins w:id="27025" w:author="家榮 張" w:date="2021-05-06T19:20:00Z"/>
          <w:rPrChange w:id="27026" w:author="家榮 張" w:date="2021-05-06T19:21:00Z">
            <w:rPr>
              <w:ins w:id="27027" w:author="家榮 張" w:date="2021-05-06T19:20:00Z"/>
            </w:rPr>
          </w:rPrChange>
        </w:rPr>
        <w:pPrChange w:id="27028" w:author="家榮 張" w:date="2021-05-06T19:21:00Z">
          <w:pPr>
            <w:pStyle w:val="3"/>
          </w:pPr>
        </w:pPrChange>
      </w:pPr>
      <w:ins w:id="27029" w:author="家榮 張" w:date="2021-05-06T19:21:00Z">
        <w:r>
          <w:rPr>
            <w:noProof/>
          </w:rPr>
          <w:drawing>
            <wp:inline distT="0" distB="0" distL="0" distR="0" wp14:anchorId="1EA2DAF1" wp14:editId="03A4027B">
              <wp:extent cx="6479540" cy="2287270"/>
              <wp:effectExtent l="0" t="0" r="0" b="0"/>
              <wp:docPr id="101" name="圖片 10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2872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B1870BF" w14:textId="369E4FFA" w:rsidR="00B44F9D" w:rsidRDefault="00B44F9D" w:rsidP="00B44F9D">
      <w:pPr>
        <w:pStyle w:val="3"/>
        <w:rPr>
          <w:ins w:id="27030" w:author="家榮 張" w:date="2021-05-06T19:22:00Z"/>
        </w:rPr>
      </w:pPr>
      <w:bookmarkStart w:id="27031" w:name="_(3).附件3"/>
      <w:bookmarkEnd w:id="27031"/>
      <w:ins w:id="27032" w:author="家榮 張" w:date="2021-05-06T19:20:00Z">
        <w:r>
          <w:rPr>
            <w:rFonts w:hint="eastAsia"/>
          </w:rPr>
          <w:t>(</w:t>
        </w:r>
        <w:r>
          <w:t>3</w:t>
        </w:r>
        <w:r>
          <w:rPr>
            <w:rFonts w:hint="eastAsia"/>
          </w:rPr>
          <w:t>).</w:t>
        </w:r>
      </w:ins>
      <w:ins w:id="27033" w:author="家榮 張" w:date="2021-05-06T19:27:00Z">
        <w:r w:rsidR="00DF7CCA">
          <w:rPr>
            <w:rFonts w:hint="eastAsia"/>
          </w:rPr>
          <w:t>附件</w:t>
        </w:r>
      </w:ins>
      <w:ins w:id="27034" w:author="家榮 張" w:date="2021-05-06T19:20:00Z">
        <w:r>
          <w:t>3</w:t>
        </w:r>
      </w:ins>
    </w:p>
    <w:p w14:paraId="08B73922" w14:textId="57693F20" w:rsidR="00B44F9D" w:rsidRPr="00B44F9D" w:rsidRDefault="00B44F9D">
      <w:pPr>
        <w:rPr>
          <w:ins w:id="27035" w:author="家榮 張" w:date="2021-05-06T19:20:00Z"/>
          <w:rPrChange w:id="27036" w:author="家榮 張" w:date="2021-05-06T19:22:00Z">
            <w:rPr>
              <w:ins w:id="27037" w:author="家榮 張" w:date="2021-05-06T19:20:00Z"/>
            </w:rPr>
          </w:rPrChange>
        </w:rPr>
        <w:pPrChange w:id="27038" w:author="家榮 張" w:date="2021-05-06T19:22:00Z">
          <w:pPr>
            <w:pStyle w:val="3"/>
          </w:pPr>
        </w:pPrChange>
      </w:pPr>
      <w:ins w:id="27039" w:author="家榮 張" w:date="2021-05-06T19:22:00Z">
        <w:r>
          <w:rPr>
            <w:noProof/>
          </w:rPr>
          <w:lastRenderedPageBreak/>
          <w:drawing>
            <wp:inline distT="0" distB="0" distL="0" distR="0" wp14:anchorId="7BA78D08" wp14:editId="72788C9A">
              <wp:extent cx="6479540" cy="1228725"/>
              <wp:effectExtent l="0" t="0" r="0" b="0"/>
              <wp:docPr id="102" name="圖片 10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2287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D0E7747" w14:textId="357F36F0" w:rsidR="00B44F9D" w:rsidRDefault="00B44F9D" w:rsidP="00B44F9D">
      <w:pPr>
        <w:pStyle w:val="3"/>
        <w:rPr>
          <w:ins w:id="27040" w:author="家榮 張" w:date="2021-05-06T19:22:00Z"/>
        </w:rPr>
      </w:pPr>
      <w:bookmarkStart w:id="27041" w:name="_(4).附件4"/>
      <w:bookmarkEnd w:id="27041"/>
      <w:ins w:id="27042" w:author="家榮 張" w:date="2021-05-06T19:20:00Z">
        <w:r>
          <w:rPr>
            <w:rFonts w:hint="eastAsia"/>
          </w:rPr>
          <w:t>(</w:t>
        </w:r>
        <w:r>
          <w:t>4</w:t>
        </w:r>
        <w:r>
          <w:rPr>
            <w:rFonts w:hint="eastAsia"/>
          </w:rPr>
          <w:t>).</w:t>
        </w:r>
      </w:ins>
      <w:ins w:id="27043" w:author="家榮 張" w:date="2021-05-06T19:27:00Z">
        <w:r w:rsidR="00DF7CCA">
          <w:rPr>
            <w:rFonts w:hint="eastAsia"/>
          </w:rPr>
          <w:t>附件</w:t>
        </w:r>
      </w:ins>
      <w:ins w:id="27044" w:author="家榮 張" w:date="2021-05-06T19:20:00Z">
        <w:r>
          <w:t>4</w:t>
        </w:r>
      </w:ins>
    </w:p>
    <w:p w14:paraId="45BA189F" w14:textId="43B13EDC" w:rsidR="00B44F9D" w:rsidRPr="00B44F9D" w:rsidRDefault="00B44F9D">
      <w:pPr>
        <w:rPr>
          <w:ins w:id="27045" w:author="家榮 張" w:date="2021-05-06T19:20:00Z"/>
          <w:rPrChange w:id="27046" w:author="家榮 張" w:date="2021-05-06T19:22:00Z">
            <w:rPr>
              <w:ins w:id="27047" w:author="家榮 張" w:date="2021-05-06T19:20:00Z"/>
            </w:rPr>
          </w:rPrChange>
        </w:rPr>
        <w:pPrChange w:id="27048" w:author="家榮 張" w:date="2021-05-06T19:22:00Z">
          <w:pPr>
            <w:pStyle w:val="3"/>
          </w:pPr>
        </w:pPrChange>
      </w:pPr>
      <w:ins w:id="27049" w:author="家榮 張" w:date="2021-05-06T19:22:00Z">
        <w:r>
          <w:rPr>
            <w:noProof/>
          </w:rPr>
          <w:drawing>
            <wp:inline distT="0" distB="0" distL="0" distR="0" wp14:anchorId="01C5512C" wp14:editId="57543936">
              <wp:extent cx="6479540" cy="1246505"/>
              <wp:effectExtent l="0" t="0" r="0" b="0"/>
              <wp:docPr id="103" name="圖片 10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2465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16434A3" w14:textId="27B29C8F" w:rsidR="00B44F9D" w:rsidRDefault="00B44F9D" w:rsidP="00B44F9D">
      <w:pPr>
        <w:pStyle w:val="3"/>
        <w:rPr>
          <w:ins w:id="27050" w:author="家榮 張" w:date="2021-05-06T19:22:00Z"/>
        </w:rPr>
      </w:pPr>
      <w:bookmarkStart w:id="27051" w:name="_(5).附件5"/>
      <w:bookmarkEnd w:id="27051"/>
      <w:ins w:id="27052" w:author="家榮 張" w:date="2021-05-06T19:20:00Z">
        <w:r>
          <w:rPr>
            <w:rFonts w:hint="eastAsia"/>
          </w:rPr>
          <w:t>(</w:t>
        </w:r>
        <w:r>
          <w:t>5</w:t>
        </w:r>
        <w:r>
          <w:rPr>
            <w:rFonts w:hint="eastAsia"/>
          </w:rPr>
          <w:t>).</w:t>
        </w:r>
      </w:ins>
      <w:ins w:id="27053" w:author="家榮 張" w:date="2021-05-06T19:27:00Z">
        <w:r w:rsidR="00DF7CCA">
          <w:rPr>
            <w:rFonts w:hint="eastAsia"/>
          </w:rPr>
          <w:t>附件</w:t>
        </w:r>
      </w:ins>
      <w:ins w:id="27054" w:author="家榮 張" w:date="2021-05-06T19:20:00Z">
        <w:r>
          <w:t>5</w:t>
        </w:r>
      </w:ins>
    </w:p>
    <w:p w14:paraId="3601E365" w14:textId="5429D550" w:rsidR="00B44F9D" w:rsidRPr="00B44F9D" w:rsidRDefault="00B44F9D">
      <w:pPr>
        <w:rPr>
          <w:ins w:id="27055" w:author="家榮 張" w:date="2021-05-06T19:20:00Z"/>
          <w:rPrChange w:id="27056" w:author="家榮 張" w:date="2021-05-06T19:22:00Z">
            <w:rPr>
              <w:ins w:id="27057" w:author="家榮 張" w:date="2021-05-06T19:20:00Z"/>
            </w:rPr>
          </w:rPrChange>
        </w:rPr>
        <w:pPrChange w:id="27058" w:author="家榮 張" w:date="2021-05-06T19:22:00Z">
          <w:pPr>
            <w:pStyle w:val="3"/>
          </w:pPr>
        </w:pPrChange>
      </w:pPr>
      <w:ins w:id="27059" w:author="家榮 張" w:date="2021-05-06T19:22:00Z">
        <w:r>
          <w:rPr>
            <w:noProof/>
          </w:rPr>
          <w:drawing>
            <wp:inline distT="0" distB="0" distL="0" distR="0" wp14:anchorId="63E94430" wp14:editId="63535E23">
              <wp:extent cx="6479540" cy="1996440"/>
              <wp:effectExtent l="0" t="0" r="0" b="0"/>
              <wp:docPr id="104" name="圖片 10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9964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5A738D8" w14:textId="43729404" w:rsidR="00B44F9D" w:rsidRDefault="00B44F9D" w:rsidP="00B44F9D">
      <w:pPr>
        <w:pStyle w:val="3"/>
        <w:rPr>
          <w:ins w:id="27060" w:author="家榮 張" w:date="2021-05-06T19:22:00Z"/>
        </w:rPr>
      </w:pPr>
      <w:bookmarkStart w:id="27061" w:name="_(6).附件6"/>
      <w:bookmarkEnd w:id="27061"/>
      <w:ins w:id="27062" w:author="家榮 張" w:date="2021-05-06T19:20:00Z">
        <w:r>
          <w:rPr>
            <w:rFonts w:hint="eastAsia"/>
          </w:rPr>
          <w:t>(</w:t>
        </w:r>
        <w:r>
          <w:t>6</w:t>
        </w:r>
        <w:r>
          <w:rPr>
            <w:rFonts w:hint="eastAsia"/>
          </w:rPr>
          <w:t>).</w:t>
        </w:r>
      </w:ins>
      <w:ins w:id="27063" w:author="家榮 張" w:date="2021-05-06T19:27:00Z">
        <w:r w:rsidR="00DF7CCA">
          <w:rPr>
            <w:rFonts w:hint="eastAsia"/>
          </w:rPr>
          <w:t>附件</w:t>
        </w:r>
      </w:ins>
      <w:ins w:id="27064" w:author="家榮 張" w:date="2021-05-06T19:20:00Z">
        <w:r>
          <w:t>6</w:t>
        </w:r>
      </w:ins>
    </w:p>
    <w:p w14:paraId="59BC12B1" w14:textId="4F57EBE1" w:rsidR="00B44F9D" w:rsidRPr="00B44F9D" w:rsidRDefault="00B44F9D">
      <w:pPr>
        <w:rPr>
          <w:ins w:id="27065" w:author="家榮 張" w:date="2021-05-06T19:20:00Z"/>
          <w:rPrChange w:id="27066" w:author="家榮 張" w:date="2021-05-06T19:22:00Z">
            <w:rPr>
              <w:ins w:id="27067" w:author="家榮 張" w:date="2021-05-06T19:20:00Z"/>
            </w:rPr>
          </w:rPrChange>
        </w:rPr>
        <w:pPrChange w:id="27068" w:author="家榮 張" w:date="2021-05-06T19:22:00Z">
          <w:pPr>
            <w:pStyle w:val="3"/>
          </w:pPr>
        </w:pPrChange>
      </w:pPr>
      <w:ins w:id="27069" w:author="家榮 張" w:date="2021-05-06T19:22:00Z">
        <w:r>
          <w:rPr>
            <w:noProof/>
          </w:rPr>
          <w:drawing>
            <wp:inline distT="0" distB="0" distL="0" distR="0" wp14:anchorId="7B01082D" wp14:editId="5BBC5EEC">
              <wp:extent cx="6479540" cy="1130935"/>
              <wp:effectExtent l="0" t="0" r="0" b="0"/>
              <wp:docPr id="105" name="圖片 10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1309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C4E25F3" w14:textId="76E86652" w:rsidR="00B44F9D" w:rsidRDefault="00B44F9D" w:rsidP="00B44F9D">
      <w:pPr>
        <w:pStyle w:val="3"/>
        <w:rPr>
          <w:ins w:id="27070" w:author="家榮 張" w:date="2021-05-06T19:22:00Z"/>
        </w:rPr>
      </w:pPr>
      <w:bookmarkStart w:id="27071" w:name="_(7).附件7"/>
      <w:bookmarkEnd w:id="27071"/>
      <w:ins w:id="27072" w:author="家榮 張" w:date="2021-05-06T19:20:00Z">
        <w:r>
          <w:rPr>
            <w:rFonts w:hint="eastAsia"/>
          </w:rPr>
          <w:t>(</w:t>
        </w:r>
      </w:ins>
      <w:ins w:id="27073" w:author="家榮 張" w:date="2021-05-06T19:21:00Z">
        <w:r>
          <w:t>7</w:t>
        </w:r>
      </w:ins>
      <w:ins w:id="27074" w:author="家榮 張" w:date="2021-05-06T19:20:00Z">
        <w:r>
          <w:rPr>
            <w:rFonts w:hint="eastAsia"/>
          </w:rPr>
          <w:t>).</w:t>
        </w:r>
      </w:ins>
      <w:ins w:id="27075" w:author="家榮 張" w:date="2021-05-06T19:27:00Z">
        <w:r w:rsidR="00DF7CCA">
          <w:rPr>
            <w:rFonts w:hint="eastAsia"/>
          </w:rPr>
          <w:t>附件</w:t>
        </w:r>
      </w:ins>
      <w:ins w:id="27076" w:author="家榮 張" w:date="2021-05-06T19:21:00Z">
        <w:r>
          <w:t>7</w:t>
        </w:r>
      </w:ins>
    </w:p>
    <w:p w14:paraId="0E8F33F3" w14:textId="44B20204" w:rsidR="00B44F9D" w:rsidRDefault="00B44F9D" w:rsidP="00B44F9D">
      <w:pPr>
        <w:rPr>
          <w:ins w:id="27077" w:author="家榮 張" w:date="2021-05-06T19:23:00Z"/>
        </w:rPr>
      </w:pPr>
      <w:ins w:id="27078" w:author="家榮 張" w:date="2021-05-06T19:22:00Z">
        <w:r>
          <w:rPr>
            <w:noProof/>
          </w:rPr>
          <w:lastRenderedPageBreak/>
          <w:drawing>
            <wp:inline distT="0" distB="0" distL="0" distR="0" wp14:anchorId="79A843D9" wp14:editId="6D252012">
              <wp:extent cx="6479540" cy="2738120"/>
              <wp:effectExtent l="0" t="0" r="0" b="0"/>
              <wp:docPr id="106" name="圖片 10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7381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C0423FF" w14:textId="619037D6" w:rsidR="00B44F9D" w:rsidRPr="00B44F9D" w:rsidRDefault="00B44F9D">
      <w:pPr>
        <w:rPr>
          <w:ins w:id="27079" w:author="家榮 張" w:date="2021-05-06T19:20:00Z"/>
          <w:rPrChange w:id="27080" w:author="家榮 張" w:date="2021-05-06T19:22:00Z">
            <w:rPr>
              <w:ins w:id="27081" w:author="家榮 張" w:date="2021-05-06T19:20:00Z"/>
            </w:rPr>
          </w:rPrChange>
        </w:rPr>
        <w:pPrChange w:id="27082" w:author="家榮 張" w:date="2021-05-06T19:22:00Z">
          <w:pPr>
            <w:pStyle w:val="3"/>
          </w:pPr>
        </w:pPrChange>
      </w:pPr>
      <w:ins w:id="27083" w:author="家榮 張" w:date="2021-05-06T19:23:00Z">
        <w:r>
          <w:rPr>
            <w:noProof/>
          </w:rPr>
          <w:drawing>
            <wp:inline distT="0" distB="0" distL="0" distR="0" wp14:anchorId="74BAED9F" wp14:editId="26742B51">
              <wp:extent cx="6479540" cy="1600200"/>
              <wp:effectExtent l="0" t="0" r="0" b="0"/>
              <wp:docPr id="107" name="圖片 10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6002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7DF654B" w14:textId="31FED401" w:rsidR="00B44F9D" w:rsidRDefault="00B44F9D" w:rsidP="00B44F9D">
      <w:pPr>
        <w:pStyle w:val="3"/>
        <w:rPr>
          <w:ins w:id="27084" w:author="家榮 張" w:date="2021-05-06T19:23:00Z"/>
        </w:rPr>
      </w:pPr>
      <w:bookmarkStart w:id="27085" w:name="_(8).附件8"/>
      <w:bookmarkEnd w:id="27085"/>
      <w:ins w:id="27086" w:author="家榮 張" w:date="2021-05-06T19:21:00Z">
        <w:r>
          <w:rPr>
            <w:rFonts w:hint="eastAsia"/>
          </w:rPr>
          <w:t>(</w:t>
        </w:r>
        <w:r>
          <w:t>8</w:t>
        </w:r>
        <w:r>
          <w:rPr>
            <w:rFonts w:hint="eastAsia"/>
          </w:rPr>
          <w:t>).</w:t>
        </w:r>
      </w:ins>
      <w:ins w:id="27087" w:author="家榮 張" w:date="2021-05-06T19:27:00Z">
        <w:r w:rsidR="00DF7CCA">
          <w:rPr>
            <w:rFonts w:hint="eastAsia"/>
          </w:rPr>
          <w:t>附件</w:t>
        </w:r>
      </w:ins>
      <w:ins w:id="27088" w:author="家榮 張" w:date="2021-05-06T19:21:00Z">
        <w:r>
          <w:t>8</w:t>
        </w:r>
      </w:ins>
    </w:p>
    <w:p w14:paraId="3EA19113" w14:textId="3F1549B0" w:rsidR="00B44F9D" w:rsidRPr="00B44F9D" w:rsidRDefault="00B44F9D">
      <w:pPr>
        <w:rPr>
          <w:ins w:id="27089" w:author="家榮 張" w:date="2021-05-06T19:21:00Z"/>
          <w:rPrChange w:id="27090" w:author="家榮 張" w:date="2021-05-06T19:23:00Z">
            <w:rPr>
              <w:ins w:id="27091" w:author="家榮 張" w:date="2021-05-06T19:21:00Z"/>
            </w:rPr>
          </w:rPrChange>
        </w:rPr>
        <w:pPrChange w:id="27092" w:author="家榮 張" w:date="2021-05-06T19:23:00Z">
          <w:pPr>
            <w:pStyle w:val="3"/>
          </w:pPr>
        </w:pPrChange>
      </w:pPr>
      <w:ins w:id="27093" w:author="家榮 張" w:date="2021-05-06T19:23:00Z">
        <w:r>
          <w:rPr>
            <w:noProof/>
          </w:rPr>
          <w:drawing>
            <wp:inline distT="0" distB="0" distL="0" distR="0" wp14:anchorId="2EB8CD9D" wp14:editId="67065E95">
              <wp:extent cx="6479540" cy="1961515"/>
              <wp:effectExtent l="0" t="0" r="0" b="0"/>
              <wp:docPr id="108" name="圖片 10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9615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70E3838" w14:textId="67D4A4F2" w:rsidR="00B44F9D" w:rsidRDefault="00B44F9D" w:rsidP="00B44F9D">
      <w:pPr>
        <w:pStyle w:val="3"/>
        <w:rPr>
          <w:ins w:id="27094" w:author="家榮 張" w:date="2021-05-06T19:23:00Z"/>
        </w:rPr>
      </w:pPr>
      <w:bookmarkStart w:id="27095" w:name="_(9).附件9"/>
      <w:bookmarkEnd w:id="27095"/>
      <w:ins w:id="27096" w:author="家榮 張" w:date="2021-05-06T19:21:00Z">
        <w:r>
          <w:rPr>
            <w:rFonts w:hint="eastAsia"/>
          </w:rPr>
          <w:t>(</w:t>
        </w:r>
        <w:r>
          <w:t>9</w:t>
        </w:r>
        <w:r>
          <w:rPr>
            <w:rFonts w:hint="eastAsia"/>
          </w:rPr>
          <w:t>).</w:t>
        </w:r>
      </w:ins>
      <w:ins w:id="27097" w:author="家榮 張" w:date="2021-05-06T19:27:00Z">
        <w:r w:rsidR="00DF7CCA">
          <w:rPr>
            <w:rFonts w:hint="eastAsia"/>
          </w:rPr>
          <w:t>附件</w:t>
        </w:r>
      </w:ins>
      <w:ins w:id="27098" w:author="家榮 張" w:date="2021-05-06T19:21:00Z">
        <w:r>
          <w:t>9</w:t>
        </w:r>
      </w:ins>
    </w:p>
    <w:p w14:paraId="029E3DA4" w14:textId="7BFA676D" w:rsidR="00B44F9D" w:rsidRPr="00B44F9D" w:rsidRDefault="00B44F9D">
      <w:pPr>
        <w:rPr>
          <w:ins w:id="27099" w:author="家榮 張" w:date="2021-05-06T19:21:00Z"/>
          <w:rPrChange w:id="27100" w:author="家榮 張" w:date="2021-05-06T19:23:00Z">
            <w:rPr>
              <w:ins w:id="27101" w:author="家榮 張" w:date="2021-05-06T19:21:00Z"/>
            </w:rPr>
          </w:rPrChange>
        </w:rPr>
        <w:pPrChange w:id="27102" w:author="家榮 張" w:date="2021-05-06T19:23:00Z">
          <w:pPr>
            <w:pStyle w:val="3"/>
          </w:pPr>
        </w:pPrChange>
      </w:pPr>
      <w:ins w:id="27103" w:author="家榮 張" w:date="2021-05-06T19:23:00Z">
        <w:r>
          <w:rPr>
            <w:noProof/>
          </w:rPr>
          <w:lastRenderedPageBreak/>
          <w:drawing>
            <wp:inline distT="0" distB="0" distL="0" distR="0" wp14:anchorId="505EB749" wp14:editId="78F018A5">
              <wp:extent cx="6479540" cy="2958465"/>
              <wp:effectExtent l="0" t="0" r="0" b="0"/>
              <wp:docPr id="109" name="圖片 10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9584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86F9020" w14:textId="7A51AE93" w:rsidR="00B44F9D" w:rsidRDefault="00B44F9D" w:rsidP="00B44F9D">
      <w:pPr>
        <w:pStyle w:val="3"/>
        <w:rPr>
          <w:ins w:id="27104" w:author="家榮 張" w:date="2021-05-06T19:23:00Z"/>
        </w:rPr>
      </w:pPr>
      <w:bookmarkStart w:id="27105" w:name="_(10).附件10"/>
      <w:bookmarkEnd w:id="27105"/>
      <w:ins w:id="27106" w:author="家榮 張" w:date="2021-05-06T19:21:00Z">
        <w:r>
          <w:rPr>
            <w:rFonts w:hint="eastAsia"/>
          </w:rPr>
          <w:t>(1</w:t>
        </w:r>
        <w:r>
          <w:t>0</w:t>
        </w:r>
        <w:r>
          <w:rPr>
            <w:rFonts w:hint="eastAsia"/>
          </w:rPr>
          <w:t>).</w:t>
        </w:r>
      </w:ins>
      <w:ins w:id="27107" w:author="家榮 張" w:date="2021-05-06T19:28:00Z">
        <w:r w:rsidR="00DF7CCA">
          <w:rPr>
            <w:rFonts w:hint="eastAsia"/>
          </w:rPr>
          <w:t>附件</w:t>
        </w:r>
      </w:ins>
      <w:ins w:id="27108" w:author="家榮 張" w:date="2021-05-06T19:21:00Z">
        <w:r>
          <w:rPr>
            <w:rFonts w:hint="eastAsia"/>
          </w:rPr>
          <w:t>1</w:t>
        </w:r>
        <w:r>
          <w:t>0</w:t>
        </w:r>
      </w:ins>
    </w:p>
    <w:p w14:paraId="6D28A2C3" w14:textId="5D48F654" w:rsidR="00B44F9D" w:rsidRPr="00B44F9D" w:rsidRDefault="00B44F9D">
      <w:pPr>
        <w:rPr>
          <w:ins w:id="27109" w:author="家榮 張" w:date="2021-05-06T19:21:00Z"/>
          <w:rPrChange w:id="27110" w:author="家榮 張" w:date="2021-05-06T19:23:00Z">
            <w:rPr>
              <w:ins w:id="27111" w:author="家榮 張" w:date="2021-05-06T19:21:00Z"/>
            </w:rPr>
          </w:rPrChange>
        </w:rPr>
        <w:pPrChange w:id="27112" w:author="家榮 張" w:date="2021-05-06T19:23:00Z">
          <w:pPr>
            <w:pStyle w:val="3"/>
          </w:pPr>
        </w:pPrChange>
      </w:pPr>
      <w:ins w:id="27113" w:author="家榮 張" w:date="2021-05-06T19:23:00Z">
        <w:r>
          <w:rPr>
            <w:noProof/>
          </w:rPr>
          <w:drawing>
            <wp:inline distT="0" distB="0" distL="0" distR="0" wp14:anchorId="531EEAC0" wp14:editId="427E99AC">
              <wp:extent cx="6479540" cy="1245235"/>
              <wp:effectExtent l="0" t="0" r="0" b="0"/>
              <wp:docPr id="110" name="圖片 1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2452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CBC1040" w14:textId="2417B553" w:rsidR="00B44F9D" w:rsidRDefault="00B44F9D" w:rsidP="00B44F9D">
      <w:pPr>
        <w:pStyle w:val="3"/>
        <w:rPr>
          <w:ins w:id="27114" w:author="家榮 張" w:date="2021-05-06T19:23:00Z"/>
        </w:rPr>
      </w:pPr>
      <w:bookmarkStart w:id="27115" w:name="_(11).附件11"/>
      <w:bookmarkEnd w:id="27115"/>
      <w:ins w:id="27116" w:author="家榮 張" w:date="2021-05-06T19:21:00Z">
        <w:r>
          <w:rPr>
            <w:rFonts w:hint="eastAsia"/>
          </w:rPr>
          <w:t>(1</w:t>
        </w:r>
        <w:r>
          <w:t>1</w:t>
        </w:r>
        <w:r>
          <w:rPr>
            <w:rFonts w:hint="eastAsia"/>
          </w:rPr>
          <w:t>).</w:t>
        </w:r>
      </w:ins>
      <w:ins w:id="27117" w:author="家榮 張" w:date="2021-05-06T19:28:00Z">
        <w:r w:rsidR="00DF7CCA">
          <w:rPr>
            <w:rFonts w:hint="eastAsia"/>
          </w:rPr>
          <w:t>附件</w:t>
        </w:r>
      </w:ins>
      <w:ins w:id="27118" w:author="家榮 張" w:date="2021-05-06T19:21:00Z">
        <w:r>
          <w:rPr>
            <w:rFonts w:hint="eastAsia"/>
          </w:rPr>
          <w:t>1</w:t>
        </w:r>
        <w:r>
          <w:t>1</w:t>
        </w:r>
      </w:ins>
    </w:p>
    <w:p w14:paraId="3E38CFE8" w14:textId="7AABD92B" w:rsidR="00B44F9D" w:rsidRPr="00B44F9D" w:rsidRDefault="00B44F9D">
      <w:pPr>
        <w:rPr>
          <w:ins w:id="27119" w:author="家榮 張" w:date="2021-05-06T19:21:00Z"/>
          <w:rPrChange w:id="27120" w:author="家榮 張" w:date="2021-05-06T19:23:00Z">
            <w:rPr>
              <w:ins w:id="27121" w:author="家榮 張" w:date="2021-05-06T19:21:00Z"/>
            </w:rPr>
          </w:rPrChange>
        </w:rPr>
        <w:pPrChange w:id="27122" w:author="家榮 張" w:date="2021-05-06T19:23:00Z">
          <w:pPr>
            <w:pStyle w:val="3"/>
          </w:pPr>
        </w:pPrChange>
      </w:pPr>
      <w:ins w:id="27123" w:author="家榮 張" w:date="2021-05-06T19:23:00Z">
        <w:r>
          <w:rPr>
            <w:noProof/>
          </w:rPr>
          <w:drawing>
            <wp:inline distT="0" distB="0" distL="0" distR="0" wp14:anchorId="2DB72E9F" wp14:editId="30B4F0F6">
              <wp:extent cx="6479540" cy="1187450"/>
              <wp:effectExtent l="0" t="0" r="0" b="0"/>
              <wp:docPr id="111" name="圖片 1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1874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6CF5185" w14:textId="35EC02D6" w:rsidR="00B44F9D" w:rsidRDefault="00B44F9D" w:rsidP="00B44F9D">
      <w:pPr>
        <w:pStyle w:val="3"/>
        <w:rPr>
          <w:ins w:id="27124" w:author="家榮 張" w:date="2021-05-06T19:24:00Z"/>
        </w:rPr>
      </w:pPr>
      <w:bookmarkStart w:id="27125" w:name="_(12).附件12"/>
      <w:bookmarkEnd w:id="27125"/>
      <w:ins w:id="27126" w:author="家榮 張" w:date="2021-05-06T19:21:00Z">
        <w:r>
          <w:rPr>
            <w:rFonts w:hint="eastAsia"/>
          </w:rPr>
          <w:t>(1</w:t>
        </w:r>
        <w:r>
          <w:t>2</w:t>
        </w:r>
        <w:r>
          <w:rPr>
            <w:rFonts w:hint="eastAsia"/>
          </w:rPr>
          <w:t>).</w:t>
        </w:r>
      </w:ins>
      <w:ins w:id="27127" w:author="家榮 張" w:date="2021-05-06T19:28:00Z">
        <w:r w:rsidR="00DF7CCA">
          <w:rPr>
            <w:rFonts w:hint="eastAsia"/>
          </w:rPr>
          <w:t>附件</w:t>
        </w:r>
      </w:ins>
      <w:ins w:id="27128" w:author="家榮 張" w:date="2021-05-06T19:21:00Z">
        <w:r>
          <w:rPr>
            <w:rFonts w:hint="eastAsia"/>
          </w:rPr>
          <w:t>1</w:t>
        </w:r>
        <w:r>
          <w:t>2</w:t>
        </w:r>
      </w:ins>
    </w:p>
    <w:p w14:paraId="2D968A6D" w14:textId="01A29AE8" w:rsidR="00B44F9D" w:rsidRPr="00B44F9D" w:rsidRDefault="00B44F9D">
      <w:pPr>
        <w:rPr>
          <w:ins w:id="27129" w:author="家榮 張" w:date="2021-05-06T19:21:00Z"/>
          <w:rPrChange w:id="27130" w:author="家榮 張" w:date="2021-05-06T19:24:00Z">
            <w:rPr>
              <w:ins w:id="27131" w:author="家榮 張" w:date="2021-05-06T19:21:00Z"/>
            </w:rPr>
          </w:rPrChange>
        </w:rPr>
        <w:pPrChange w:id="27132" w:author="家榮 張" w:date="2021-05-06T19:24:00Z">
          <w:pPr>
            <w:pStyle w:val="3"/>
          </w:pPr>
        </w:pPrChange>
      </w:pPr>
      <w:ins w:id="27133" w:author="家榮 張" w:date="2021-05-06T19:24:00Z">
        <w:r>
          <w:rPr>
            <w:noProof/>
          </w:rPr>
          <w:drawing>
            <wp:inline distT="0" distB="0" distL="0" distR="0" wp14:anchorId="561D706D" wp14:editId="44C18165">
              <wp:extent cx="6479540" cy="1467485"/>
              <wp:effectExtent l="0" t="0" r="0" b="0"/>
              <wp:docPr id="112" name="圖片 1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4674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6A9415A" w14:textId="19D67D6E" w:rsidR="00B44F9D" w:rsidRDefault="00B44F9D" w:rsidP="00B44F9D">
      <w:pPr>
        <w:pStyle w:val="3"/>
        <w:rPr>
          <w:ins w:id="27134" w:author="家榮 張" w:date="2021-05-06T19:24:00Z"/>
        </w:rPr>
      </w:pPr>
      <w:bookmarkStart w:id="27135" w:name="_(13).附件13"/>
      <w:bookmarkEnd w:id="27135"/>
      <w:ins w:id="27136" w:author="家榮 張" w:date="2021-05-06T19:21:00Z">
        <w:r>
          <w:rPr>
            <w:rFonts w:hint="eastAsia"/>
          </w:rPr>
          <w:lastRenderedPageBreak/>
          <w:t>(1</w:t>
        </w:r>
        <w:r>
          <w:t>3</w:t>
        </w:r>
        <w:r>
          <w:rPr>
            <w:rFonts w:hint="eastAsia"/>
          </w:rPr>
          <w:t>).</w:t>
        </w:r>
      </w:ins>
      <w:ins w:id="27137" w:author="家榮 張" w:date="2021-05-06T19:28:00Z">
        <w:r w:rsidR="00DF7CCA">
          <w:rPr>
            <w:rFonts w:hint="eastAsia"/>
          </w:rPr>
          <w:t>附件</w:t>
        </w:r>
      </w:ins>
      <w:ins w:id="27138" w:author="家榮 張" w:date="2021-05-06T19:21:00Z">
        <w:r>
          <w:rPr>
            <w:rFonts w:hint="eastAsia"/>
          </w:rPr>
          <w:t>1</w:t>
        </w:r>
        <w:r>
          <w:t>3</w:t>
        </w:r>
      </w:ins>
    </w:p>
    <w:p w14:paraId="2512DD89" w14:textId="7A8993CD" w:rsidR="00B44F9D" w:rsidRPr="00B44F9D" w:rsidRDefault="00B44F9D">
      <w:pPr>
        <w:rPr>
          <w:ins w:id="27139" w:author="家榮 張" w:date="2021-05-06T19:21:00Z"/>
          <w:rPrChange w:id="27140" w:author="家榮 張" w:date="2021-05-06T19:24:00Z">
            <w:rPr>
              <w:ins w:id="27141" w:author="家榮 張" w:date="2021-05-06T19:21:00Z"/>
            </w:rPr>
          </w:rPrChange>
        </w:rPr>
        <w:pPrChange w:id="27142" w:author="家榮 張" w:date="2021-05-06T19:24:00Z">
          <w:pPr>
            <w:pStyle w:val="3"/>
          </w:pPr>
        </w:pPrChange>
      </w:pPr>
      <w:ins w:id="27143" w:author="家榮 張" w:date="2021-05-06T19:24:00Z">
        <w:r>
          <w:rPr>
            <w:noProof/>
          </w:rPr>
          <w:drawing>
            <wp:inline distT="0" distB="0" distL="0" distR="0" wp14:anchorId="0AF81869" wp14:editId="1D340774">
              <wp:extent cx="6479540" cy="2954655"/>
              <wp:effectExtent l="0" t="0" r="0" b="0"/>
              <wp:docPr id="113" name="圖片 1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9546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950C8AE" w14:textId="55880299" w:rsidR="00B44F9D" w:rsidRDefault="00B44F9D" w:rsidP="00B44F9D">
      <w:pPr>
        <w:pStyle w:val="3"/>
        <w:rPr>
          <w:ins w:id="27144" w:author="家榮 張" w:date="2021-05-06T19:24:00Z"/>
        </w:rPr>
      </w:pPr>
      <w:bookmarkStart w:id="27145" w:name="_(14).附件14"/>
      <w:bookmarkEnd w:id="27145"/>
      <w:ins w:id="27146" w:author="家榮 張" w:date="2021-05-06T19:21:00Z">
        <w:r>
          <w:rPr>
            <w:rFonts w:hint="eastAsia"/>
          </w:rPr>
          <w:t>(1</w:t>
        </w:r>
        <w:r>
          <w:t>4</w:t>
        </w:r>
        <w:r>
          <w:rPr>
            <w:rFonts w:hint="eastAsia"/>
          </w:rPr>
          <w:t>).</w:t>
        </w:r>
      </w:ins>
      <w:ins w:id="27147" w:author="家榮 張" w:date="2021-05-06T19:28:00Z">
        <w:r w:rsidR="00DF7CCA">
          <w:rPr>
            <w:rFonts w:hint="eastAsia"/>
          </w:rPr>
          <w:t>附件</w:t>
        </w:r>
      </w:ins>
      <w:ins w:id="27148" w:author="家榮 張" w:date="2021-05-06T19:21:00Z">
        <w:r>
          <w:rPr>
            <w:rFonts w:hint="eastAsia"/>
          </w:rPr>
          <w:t>1</w:t>
        </w:r>
        <w:r>
          <w:t>4</w:t>
        </w:r>
      </w:ins>
    </w:p>
    <w:p w14:paraId="123FE86F" w14:textId="321311A8" w:rsidR="00B44F9D" w:rsidRPr="00B44F9D" w:rsidRDefault="00B44F9D">
      <w:pPr>
        <w:rPr>
          <w:ins w:id="27149" w:author="家榮 張" w:date="2021-05-06T19:21:00Z"/>
          <w:rPrChange w:id="27150" w:author="家榮 張" w:date="2021-05-06T19:24:00Z">
            <w:rPr>
              <w:ins w:id="27151" w:author="家榮 張" w:date="2021-05-06T19:21:00Z"/>
            </w:rPr>
          </w:rPrChange>
        </w:rPr>
        <w:pPrChange w:id="27152" w:author="家榮 張" w:date="2021-05-06T19:24:00Z">
          <w:pPr>
            <w:pStyle w:val="3"/>
          </w:pPr>
        </w:pPrChange>
      </w:pPr>
      <w:ins w:id="27153" w:author="家榮 張" w:date="2021-05-06T19:24:00Z">
        <w:r>
          <w:rPr>
            <w:noProof/>
          </w:rPr>
          <w:drawing>
            <wp:inline distT="0" distB="0" distL="0" distR="0" wp14:anchorId="2099391E" wp14:editId="2375D3D6">
              <wp:extent cx="6479540" cy="1084580"/>
              <wp:effectExtent l="0" t="0" r="0" b="0"/>
              <wp:docPr id="114" name="圖片 1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0845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856B142" w14:textId="3079ACFF" w:rsidR="00B44F9D" w:rsidRDefault="00B44F9D" w:rsidP="00B44F9D">
      <w:pPr>
        <w:pStyle w:val="3"/>
        <w:rPr>
          <w:ins w:id="27154" w:author="家榮 張" w:date="2021-05-06T19:24:00Z"/>
        </w:rPr>
      </w:pPr>
      <w:bookmarkStart w:id="27155" w:name="_(15).附件15"/>
      <w:bookmarkEnd w:id="27155"/>
      <w:ins w:id="27156" w:author="家榮 張" w:date="2021-05-06T19:21:00Z">
        <w:r>
          <w:rPr>
            <w:rFonts w:hint="eastAsia"/>
          </w:rPr>
          <w:t>(1</w:t>
        </w:r>
        <w:r>
          <w:t>5</w:t>
        </w:r>
        <w:r>
          <w:rPr>
            <w:rFonts w:hint="eastAsia"/>
          </w:rPr>
          <w:t>).</w:t>
        </w:r>
      </w:ins>
      <w:ins w:id="27157" w:author="家榮 張" w:date="2021-05-06T19:28:00Z">
        <w:r w:rsidR="00DF7CCA">
          <w:rPr>
            <w:rFonts w:hint="eastAsia"/>
          </w:rPr>
          <w:t>附件</w:t>
        </w:r>
      </w:ins>
      <w:ins w:id="27158" w:author="家榮 張" w:date="2021-05-06T19:21:00Z">
        <w:r>
          <w:rPr>
            <w:rFonts w:hint="eastAsia"/>
          </w:rPr>
          <w:t>1</w:t>
        </w:r>
        <w:r>
          <w:t>5</w:t>
        </w:r>
      </w:ins>
    </w:p>
    <w:p w14:paraId="4B2A764E" w14:textId="23D63960" w:rsidR="00B44F9D" w:rsidRPr="00B44F9D" w:rsidRDefault="00B44F9D">
      <w:pPr>
        <w:rPr>
          <w:ins w:id="27159" w:author="家榮 張" w:date="2021-05-06T19:21:00Z"/>
          <w:rPrChange w:id="27160" w:author="家榮 張" w:date="2021-05-06T19:24:00Z">
            <w:rPr>
              <w:ins w:id="27161" w:author="家榮 張" w:date="2021-05-06T19:21:00Z"/>
            </w:rPr>
          </w:rPrChange>
        </w:rPr>
        <w:pPrChange w:id="27162" w:author="家榮 張" w:date="2021-05-06T19:24:00Z">
          <w:pPr>
            <w:pStyle w:val="3"/>
          </w:pPr>
        </w:pPrChange>
      </w:pPr>
      <w:ins w:id="27163" w:author="家榮 張" w:date="2021-05-06T19:24:00Z">
        <w:r>
          <w:rPr>
            <w:noProof/>
          </w:rPr>
          <w:drawing>
            <wp:inline distT="0" distB="0" distL="0" distR="0" wp14:anchorId="6C63D64A" wp14:editId="42EF6E5E">
              <wp:extent cx="6479540" cy="1050290"/>
              <wp:effectExtent l="0" t="0" r="0" b="0"/>
              <wp:docPr id="115" name="圖片 1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0502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439BFDF" w14:textId="69C6978B" w:rsidR="00B44F9D" w:rsidRDefault="00B44F9D" w:rsidP="00B44F9D">
      <w:pPr>
        <w:pStyle w:val="3"/>
        <w:rPr>
          <w:ins w:id="27164" w:author="家榮 張" w:date="2021-05-06T19:24:00Z"/>
        </w:rPr>
      </w:pPr>
      <w:bookmarkStart w:id="27165" w:name="_(16).附件16"/>
      <w:bookmarkEnd w:id="27165"/>
      <w:ins w:id="27166" w:author="家榮 張" w:date="2021-05-06T19:21:00Z">
        <w:r>
          <w:rPr>
            <w:rFonts w:hint="eastAsia"/>
          </w:rPr>
          <w:t>(1</w:t>
        </w:r>
        <w:r>
          <w:t>6</w:t>
        </w:r>
        <w:r>
          <w:rPr>
            <w:rFonts w:hint="eastAsia"/>
          </w:rPr>
          <w:t>).</w:t>
        </w:r>
      </w:ins>
      <w:ins w:id="27167" w:author="家榮 張" w:date="2021-05-06T19:28:00Z">
        <w:r w:rsidR="00DF7CCA">
          <w:rPr>
            <w:rFonts w:hint="eastAsia"/>
          </w:rPr>
          <w:t>附件1</w:t>
        </w:r>
      </w:ins>
      <w:ins w:id="27168" w:author="家榮 張" w:date="2021-05-06T19:21:00Z">
        <w:r>
          <w:t>6</w:t>
        </w:r>
      </w:ins>
    </w:p>
    <w:p w14:paraId="203366F1" w14:textId="2CC12FD2" w:rsidR="00B44F9D" w:rsidRPr="00B44F9D" w:rsidRDefault="00B44F9D">
      <w:pPr>
        <w:rPr>
          <w:ins w:id="27169" w:author="家榮 張" w:date="2021-05-06T19:21:00Z"/>
          <w:rPrChange w:id="27170" w:author="家榮 張" w:date="2021-05-06T19:24:00Z">
            <w:rPr>
              <w:ins w:id="27171" w:author="家榮 張" w:date="2021-05-06T19:21:00Z"/>
            </w:rPr>
          </w:rPrChange>
        </w:rPr>
        <w:pPrChange w:id="27172" w:author="家榮 張" w:date="2021-05-06T19:24:00Z">
          <w:pPr>
            <w:pStyle w:val="3"/>
          </w:pPr>
        </w:pPrChange>
      </w:pPr>
      <w:ins w:id="27173" w:author="家榮 張" w:date="2021-05-06T19:24:00Z">
        <w:r>
          <w:rPr>
            <w:noProof/>
          </w:rPr>
          <w:drawing>
            <wp:inline distT="0" distB="0" distL="0" distR="0" wp14:anchorId="0A544669" wp14:editId="7724F923">
              <wp:extent cx="6479540" cy="1764665"/>
              <wp:effectExtent l="0" t="0" r="0" b="0"/>
              <wp:docPr id="116" name="圖片 1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7646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83ED895" w14:textId="388211FA" w:rsidR="00B44F9D" w:rsidRDefault="00B44F9D" w:rsidP="00B44F9D">
      <w:pPr>
        <w:pStyle w:val="3"/>
        <w:rPr>
          <w:ins w:id="27174" w:author="家榮 張" w:date="2021-05-06T19:24:00Z"/>
        </w:rPr>
      </w:pPr>
      <w:bookmarkStart w:id="27175" w:name="_(17).附件17"/>
      <w:bookmarkEnd w:id="27175"/>
      <w:ins w:id="27176" w:author="家榮 張" w:date="2021-05-06T19:21:00Z">
        <w:r>
          <w:rPr>
            <w:rFonts w:hint="eastAsia"/>
          </w:rPr>
          <w:lastRenderedPageBreak/>
          <w:t>(1</w:t>
        </w:r>
        <w:r>
          <w:t>7</w:t>
        </w:r>
        <w:r>
          <w:rPr>
            <w:rFonts w:hint="eastAsia"/>
          </w:rPr>
          <w:t>).</w:t>
        </w:r>
      </w:ins>
      <w:ins w:id="27177" w:author="家榮 張" w:date="2021-05-06T19:27:00Z">
        <w:r w:rsidR="00DF7CCA">
          <w:rPr>
            <w:rFonts w:hint="eastAsia"/>
          </w:rPr>
          <w:t>附件</w:t>
        </w:r>
      </w:ins>
      <w:ins w:id="27178" w:author="家榮 張" w:date="2021-05-06T19:21:00Z">
        <w:r>
          <w:rPr>
            <w:rFonts w:hint="eastAsia"/>
          </w:rPr>
          <w:t>1</w:t>
        </w:r>
        <w:r>
          <w:t>7</w:t>
        </w:r>
      </w:ins>
    </w:p>
    <w:p w14:paraId="67725FA7" w14:textId="66741080" w:rsidR="00B44F9D" w:rsidRPr="00B44F9D" w:rsidRDefault="00B44F9D">
      <w:pPr>
        <w:rPr>
          <w:ins w:id="27179" w:author="家榮 張" w:date="2021-05-06T19:21:00Z"/>
          <w:rPrChange w:id="27180" w:author="家榮 張" w:date="2021-05-06T19:24:00Z">
            <w:rPr>
              <w:ins w:id="27181" w:author="家榮 張" w:date="2021-05-06T19:21:00Z"/>
            </w:rPr>
          </w:rPrChange>
        </w:rPr>
        <w:pPrChange w:id="27182" w:author="家榮 張" w:date="2021-05-06T19:24:00Z">
          <w:pPr>
            <w:pStyle w:val="3"/>
          </w:pPr>
        </w:pPrChange>
      </w:pPr>
      <w:ins w:id="27183" w:author="家榮 張" w:date="2021-05-06T19:24:00Z">
        <w:r>
          <w:rPr>
            <w:noProof/>
          </w:rPr>
          <w:drawing>
            <wp:inline distT="0" distB="0" distL="0" distR="0" wp14:anchorId="0DA9DFFC" wp14:editId="4664F473">
              <wp:extent cx="6479540" cy="1658620"/>
              <wp:effectExtent l="0" t="0" r="0" b="0"/>
              <wp:docPr id="117" name="圖片 1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6586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1918E76" w14:textId="613FCE82" w:rsidR="00B44F9D" w:rsidRDefault="00B44F9D">
      <w:pPr>
        <w:pStyle w:val="3"/>
        <w:rPr>
          <w:ins w:id="27184" w:author="家榮 張" w:date="2021-05-06T19:25:00Z"/>
        </w:rPr>
      </w:pPr>
      <w:bookmarkStart w:id="27185" w:name="_(18).選單18"/>
      <w:bookmarkEnd w:id="27185"/>
      <w:ins w:id="27186" w:author="家榮 張" w:date="2021-05-06T19:21:00Z">
        <w:r>
          <w:rPr>
            <w:rFonts w:hint="eastAsia"/>
          </w:rPr>
          <w:t>(1</w:t>
        </w:r>
        <w:r>
          <w:t>8</w:t>
        </w:r>
        <w:r>
          <w:rPr>
            <w:rFonts w:hint="eastAsia"/>
          </w:rPr>
          <w:t>).</w:t>
        </w:r>
      </w:ins>
      <w:ins w:id="27187" w:author="家榮 張" w:date="2021-05-06T19:27:00Z">
        <w:r w:rsidR="00DF7CCA">
          <w:rPr>
            <w:rFonts w:hint="eastAsia"/>
          </w:rPr>
          <w:t>附件</w:t>
        </w:r>
      </w:ins>
      <w:ins w:id="27188" w:author="家榮 張" w:date="2021-05-06T19:21:00Z">
        <w:r>
          <w:rPr>
            <w:rFonts w:hint="eastAsia"/>
          </w:rPr>
          <w:t>1</w:t>
        </w:r>
        <w:r>
          <w:t>8</w:t>
        </w:r>
      </w:ins>
    </w:p>
    <w:p w14:paraId="0E95BED4" w14:textId="185CA268" w:rsidR="00B44F9D" w:rsidRDefault="00B44F9D" w:rsidP="00B44F9D">
      <w:pPr>
        <w:tabs>
          <w:tab w:val="left" w:pos="552"/>
        </w:tabs>
        <w:ind w:left="960"/>
        <w:rPr>
          <w:ins w:id="27189" w:author="家榮 張" w:date="2021-05-06T19:25:00Z"/>
          <w:rFonts w:ascii="標楷體" w:eastAsia="標楷體" w:hAnsi="標楷體"/>
        </w:rPr>
      </w:pPr>
      <w:ins w:id="27190" w:author="家榮 張" w:date="2021-05-06T19:25:00Z">
        <w:r>
          <w:rPr>
            <w:rFonts w:ascii="標楷體" w:eastAsia="標楷體" w:hAnsi="標楷體" w:hint="eastAsia"/>
          </w:rPr>
          <w:t>通知書名稱來自於以下交易【L6086報表代號對照黨查詢】 (圖I、圖II)，若該報表「寄送記號」被設定為「不送」(圖III黃底處)則【L1108 申請不列印書面通知書維護】與【L1908 申請不列印書面通知書查詢】不會出現此報表。</w:t>
        </w:r>
      </w:ins>
    </w:p>
    <w:p w14:paraId="21C6714F" w14:textId="77777777" w:rsidR="00B44F9D" w:rsidRDefault="00B44F9D" w:rsidP="00B44F9D">
      <w:pPr>
        <w:tabs>
          <w:tab w:val="left" w:pos="552"/>
        </w:tabs>
        <w:rPr>
          <w:ins w:id="27191" w:author="家榮 張" w:date="2021-05-06T19:25:00Z"/>
          <w:rFonts w:ascii="標楷體" w:eastAsia="標楷體" w:hAnsi="標楷體"/>
        </w:rPr>
      </w:pPr>
      <w:ins w:id="27192" w:author="家榮 張" w:date="2021-05-06T19:25:00Z">
        <w:r>
          <w:rPr>
            <w:rFonts w:ascii="標楷體" w:eastAsia="標楷體" w:hAnsi="標楷體" w:hint="eastAsia"/>
          </w:rPr>
          <w:t>圖I</w:t>
        </w:r>
      </w:ins>
    </w:p>
    <w:p w14:paraId="54F59BB5" w14:textId="77777777" w:rsidR="00B44F9D" w:rsidRDefault="00B44F9D" w:rsidP="00B44F9D">
      <w:pPr>
        <w:tabs>
          <w:tab w:val="left" w:pos="788"/>
        </w:tabs>
        <w:rPr>
          <w:ins w:id="27193" w:author="家榮 張" w:date="2021-05-06T19:25:00Z"/>
          <w:rFonts w:ascii="標楷體" w:eastAsia="標楷體" w:hAnsi="標楷體"/>
        </w:rPr>
      </w:pPr>
      <w:ins w:id="27194" w:author="家榮 張" w:date="2021-05-06T19:25:00Z">
        <w:r>
          <w:rPr>
            <w:noProof/>
          </w:rPr>
          <w:drawing>
            <wp:inline distT="0" distB="0" distL="0" distR="0" wp14:anchorId="278658E9" wp14:editId="680DBD61">
              <wp:extent cx="6479540" cy="2066925"/>
              <wp:effectExtent l="0" t="0" r="0" b="0"/>
              <wp:docPr id="60" name="圖片 6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0669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D635331" w14:textId="77777777" w:rsidR="00B44F9D" w:rsidRDefault="00B44F9D" w:rsidP="00B44F9D">
      <w:pPr>
        <w:tabs>
          <w:tab w:val="left" w:pos="788"/>
        </w:tabs>
        <w:rPr>
          <w:ins w:id="27195" w:author="家榮 張" w:date="2021-05-06T19:25:00Z"/>
          <w:rFonts w:ascii="標楷體" w:eastAsia="標楷體" w:hAnsi="標楷體"/>
        </w:rPr>
      </w:pPr>
    </w:p>
    <w:p w14:paraId="167B7EA2" w14:textId="77777777" w:rsidR="00B44F9D" w:rsidRDefault="00B44F9D" w:rsidP="00B44F9D">
      <w:pPr>
        <w:tabs>
          <w:tab w:val="left" w:pos="788"/>
        </w:tabs>
        <w:rPr>
          <w:ins w:id="27196" w:author="家榮 張" w:date="2021-05-06T19:25:00Z"/>
          <w:rFonts w:ascii="標楷體" w:eastAsia="標楷體" w:hAnsi="標楷體"/>
        </w:rPr>
      </w:pPr>
    </w:p>
    <w:p w14:paraId="1AB5BBD6" w14:textId="77777777" w:rsidR="00B44F9D" w:rsidRDefault="00B44F9D" w:rsidP="00B44F9D">
      <w:pPr>
        <w:tabs>
          <w:tab w:val="left" w:pos="788"/>
        </w:tabs>
        <w:rPr>
          <w:ins w:id="27197" w:author="家榮 張" w:date="2021-05-06T19:25:00Z"/>
          <w:rFonts w:ascii="標楷體" w:eastAsia="標楷體" w:hAnsi="標楷體"/>
        </w:rPr>
      </w:pPr>
    </w:p>
    <w:p w14:paraId="48F3AFF2" w14:textId="77777777" w:rsidR="00B44F9D" w:rsidRDefault="00B44F9D" w:rsidP="00B44F9D">
      <w:pPr>
        <w:tabs>
          <w:tab w:val="left" w:pos="788"/>
        </w:tabs>
        <w:rPr>
          <w:ins w:id="27198" w:author="家榮 張" w:date="2021-05-06T19:25:00Z"/>
          <w:rFonts w:ascii="標楷體" w:eastAsia="標楷體" w:hAnsi="標楷體"/>
        </w:rPr>
      </w:pPr>
      <w:ins w:id="27199" w:author="家榮 張" w:date="2021-05-06T19:25:00Z">
        <w:r>
          <w:rPr>
            <w:rFonts w:ascii="標楷體" w:eastAsia="標楷體" w:hAnsi="標楷體" w:hint="eastAsia"/>
          </w:rPr>
          <w:t>圖II</w:t>
        </w:r>
      </w:ins>
    </w:p>
    <w:p w14:paraId="47B1C163" w14:textId="77777777" w:rsidR="00B44F9D" w:rsidRDefault="00B44F9D" w:rsidP="00B44F9D">
      <w:pPr>
        <w:tabs>
          <w:tab w:val="left" w:pos="788"/>
        </w:tabs>
        <w:rPr>
          <w:ins w:id="27200" w:author="家榮 張" w:date="2021-05-06T19:25:00Z"/>
          <w:rFonts w:ascii="標楷體" w:eastAsia="標楷體" w:hAnsi="標楷體"/>
        </w:rPr>
      </w:pPr>
      <w:ins w:id="27201" w:author="家榮 張" w:date="2021-05-06T19:25:00Z">
        <w:r>
          <w:rPr>
            <w:noProof/>
          </w:rPr>
          <w:lastRenderedPageBreak/>
          <w:drawing>
            <wp:inline distT="0" distB="0" distL="0" distR="0" wp14:anchorId="7227312A" wp14:editId="64960CEB">
              <wp:extent cx="6479540" cy="2416175"/>
              <wp:effectExtent l="0" t="0" r="0" b="0"/>
              <wp:docPr id="69" name="圖片 6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4161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954D114" w14:textId="77777777" w:rsidR="00B44F9D" w:rsidRDefault="00B44F9D" w:rsidP="00B44F9D">
      <w:pPr>
        <w:tabs>
          <w:tab w:val="left" w:pos="788"/>
        </w:tabs>
        <w:rPr>
          <w:ins w:id="27202" w:author="家榮 張" w:date="2021-05-06T19:25:00Z"/>
          <w:rFonts w:ascii="標楷體" w:eastAsia="標楷體" w:hAnsi="標楷體"/>
        </w:rPr>
      </w:pPr>
    </w:p>
    <w:p w14:paraId="15E5A524" w14:textId="77777777" w:rsidR="00B44F9D" w:rsidRDefault="00B44F9D" w:rsidP="00B44F9D">
      <w:pPr>
        <w:tabs>
          <w:tab w:val="left" w:pos="788"/>
        </w:tabs>
        <w:rPr>
          <w:ins w:id="27203" w:author="家榮 張" w:date="2021-05-06T19:25:00Z"/>
          <w:rFonts w:ascii="標楷體" w:eastAsia="標楷體" w:hAnsi="標楷體"/>
        </w:rPr>
      </w:pPr>
      <w:ins w:id="27204" w:author="家榮 張" w:date="2021-05-06T19:25:00Z">
        <w:r>
          <w:rPr>
            <w:rFonts w:ascii="標楷體" w:eastAsia="標楷體" w:hAnsi="標楷體" w:hint="eastAsia"/>
          </w:rPr>
          <w:t>圖III</w:t>
        </w:r>
      </w:ins>
    </w:p>
    <w:p w14:paraId="25FD0463" w14:textId="77777777" w:rsidR="00B44F9D" w:rsidRPr="009B2BD3" w:rsidRDefault="00B44F9D" w:rsidP="00B44F9D">
      <w:pPr>
        <w:tabs>
          <w:tab w:val="left" w:pos="788"/>
        </w:tabs>
        <w:rPr>
          <w:ins w:id="27205" w:author="家榮 張" w:date="2021-05-06T19:25:00Z"/>
          <w:rFonts w:ascii="標楷體" w:eastAsia="標楷體" w:hAnsi="標楷體"/>
        </w:rPr>
      </w:pPr>
      <w:ins w:id="27206" w:author="家榮 張" w:date="2021-05-06T19:25:00Z">
        <w:r>
          <w:rPr>
            <w:noProof/>
          </w:rPr>
          <w:drawing>
            <wp:inline distT="0" distB="0" distL="0" distR="0" wp14:anchorId="6B7A8C87" wp14:editId="576E0C3B">
              <wp:extent cx="6479540" cy="2416175"/>
              <wp:effectExtent l="0" t="0" r="0" b="0"/>
              <wp:docPr id="86" name="圖片 8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24161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69E072E" w14:textId="77777777" w:rsidR="00B44F9D" w:rsidRDefault="00B44F9D" w:rsidP="00B44F9D">
      <w:pPr>
        <w:tabs>
          <w:tab w:val="left" w:pos="788"/>
        </w:tabs>
        <w:rPr>
          <w:ins w:id="27207" w:author="家榮 張" w:date="2021-05-06T19:25:00Z"/>
          <w:rFonts w:ascii="標楷體" w:eastAsia="標楷體" w:hAnsi="標楷體"/>
        </w:rPr>
      </w:pPr>
    </w:p>
    <w:p w14:paraId="4348C675" w14:textId="77777777" w:rsidR="00B44F9D" w:rsidRPr="00B44F9D" w:rsidRDefault="00B44F9D">
      <w:pPr>
        <w:rPr>
          <w:ins w:id="27208" w:author="家榮 張" w:date="2021-05-06T19:20:00Z"/>
          <w:rPrChange w:id="27209" w:author="家榮 張" w:date="2021-05-06T19:25:00Z">
            <w:rPr>
              <w:ins w:id="27210" w:author="家榮 張" w:date="2021-05-06T19:20:00Z"/>
            </w:rPr>
          </w:rPrChange>
        </w:rPr>
        <w:pPrChange w:id="27211" w:author="家榮 張" w:date="2021-05-06T19:25:00Z">
          <w:pPr>
            <w:pStyle w:val="3"/>
          </w:pPr>
        </w:pPrChange>
      </w:pPr>
    </w:p>
    <w:sectPr w:rsidR="00B44F9D" w:rsidRPr="00B44F9D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E8B781F" w14:textId="77777777" w:rsidR="00C74F5E" w:rsidRDefault="00C74F5E">
      <w:r>
        <w:separator/>
      </w:r>
    </w:p>
  </w:endnote>
  <w:endnote w:type="continuationSeparator" w:id="0">
    <w:p w14:paraId="214B758E" w14:textId="77777777" w:rsidR="00C74F5E" w:rsidRDefault="00C74F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EDEF2D" w14:textId="77777777" w:rsidR="00C74F5E" w:rsidRPr="009B11EB" w:rsidRDefault="00C74F5E" w:rsidP="009B11EB">
    <w:pPr>
      <w:pStyle w:val="afe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C74F5E" w:rsidRPr="009B11EB" w14:paraId="6DD3B008" w14:textId="77777777" w:rsidTr="0040125A">
      <w:trPr>
        <w:cantSplit/>
        <w:trHeight w:val="80"/>
      </w:trPr>
      <w:tc>
        <w:tcPr>
          <w:tcW w:w="4348" w:type="dxa"/>
        </w:tcPr>
        <w:p w14:paraId="5FFD76B9" w14:textId="77777777" w:rsidR="00C74F5E" w:rsidRPr="009B11EB" w:rsidRDefault="00C74F5E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PJ201800012_URS_1顧客管理作業.docx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19C08E32" w14:textId="6ABD8751" w:rsidR="00C74F5E" w:rsidRPr="009B11EB" w:rsidRDefault="00C74F5E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2C6BA7">
            <w:rPr>
              <w:rFonts w:ascii="標楷體" w:eastAsia="標楷體" w:hAnsi="標楷體"/>
              <w:noProof/>
            </w:rPr>
            <w:t>V1.2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0B1BD8BA" w14:textId="204966D0" w:rsidR="00C74F5E" w:rsidRPr="009B11EB" w:rsidRDefault="00C74F5E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>
            <w:fldChar w:fldCharType="begin"/>
          </w:r>
          <w:r>
            <w:instrText xml:space="preserve"> STYLEREF </w:instrText>
          </w:r>
          <w:r>
            <w:instrText>文件日期</w:instrText>
          </w:r>
          <w:r>
            <w:instrText xml:space="preserve"> \* MERGEFORMAT </w:instrText>
          </w:r>
          <w:r>
            <w:fldChar w:fldCharType="separate"/>
          </w:r>
          <w:r w:rsidR="002C6BA7" w:rsidRPr="002C6BA7">
            <w:rPr>
              <w:rFonts w:ascii="標楷體" w:eastAsia="標楷體" w:hAnsi="標楷體"/>
              <w:noProof/>
            </w:rPr>
            <w:t>2021/05/</w:t>
          </w:r>
          <w:r w:rsidR="002C6BA7">
            <w:rPr>
              <w:noProof/>
            </w:rPr>
            <w:t>18</w:t>
          </w:r>
          <w:r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465612C3" w14:textId="77777777" w:rsidR="00C74F5E" w:rsidRPr="009B11EB" w:rsidRDefault="00C74F5E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F1AAFB5" w14:textId="2399ACB1" w:rsidR="00C74F5E" w:rsidRPr="009B11EB" w:rsidRDefault="00C74F5E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2C6BA7">
            <w:rPr>
              <w:rFonts w:ascii="標楷體" w:eastAsia="標楷體" w:hAnsi="標楷體"/>
              <w:noProof/>
            </w:rPr>
            <w:t>ii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D1517B8" w14:textId="77777777" w:rsidR="00C74F5E" w:rsidRPr="009B11EB" w:rsidRDefault="00C74F5E" w:rsidP="002113B9">
    <w:pPr>
      <w:rPr>
        <w:rFonts w:ascii="標楷體" w:eastAsia="標楷體" w:hAnsi="標楷體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491690" w14:textId="77777777" w:rsidR="00C74F5E" w:rsidRDefault="00C74F5E" w:rsidP="00E04083">
    <w:pPr>
      <w:pStyle w:val="afe"/>
    </w:pPr>
  </w:p>
  <w:p w14:paraId="65F373B8" w14:textId="77777777" w:rsidR="00C74F5E" w:rsidRDefault="00C74F5E" w:rsidP="00E04083">
    <w:pPr>
      <w:pStyle w:val="afe"/>
    </w:pPr>
    <w:r>
      <w:rPr>
        <w:rFonts w:hint="eastAsia"/>
      </w:rPr>
      <w:t>本文件著作權屬新光人壽保險股份有限公司所有，未經許可不准引用或翻印</w:t>
    </w:r>
  </w:p>
  <w:p w14:paraId="47AB38C7" w14:textId="77777777" w:rsidR="00C74F5E" w:rsidRPr="00E04083" w:rsidRDefault="00C74F5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3DD7898" w14:textId="77777777" w:rsidR="00C74F5E" w:rsidRDefault="00C74F5E">
      <w:r>
        <w:separator/>
      </w:r>
    </w:p>
  </w:footnote>
  <w:footnote w:type="continuationSeparator" w:id="0">
    <w:p w14:paraId="267282D1" w14:textId="77777777" w:rsidR="00C74F5E" w:rsidRDefault="00C74F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B6278D" w14:textId="77777777" w:rsidR="00C74F5E" w:rsidRDefault="00C74F5E" w:rsidP="009D543A">
    <w:pPr>
      <w:pStyle w:val="a4"/>
      <w:jc w:val="center"/>
      <w:rPr>
        <w:noProof/>
      </w:rPr>
    </w:pP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C74F5E" w14:paraId="7B3F472B" w14:textId="77777777" w:rsidTr="00E04083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F181DD1" w14:textId="77777777" w:rsidR="00C74F5E" w:rsidRDefault="00C74F5E" w:rsidP="00E04083">
          <w:r>
            <w:rPr>
              <w:rFonts w:hint="eastAsia"/>
              <w:noProof/>
            </w:rPr>
            <w:drawing>
              <wp:anchor distT="0" distB="0" distL="114300" distR="114300" simplePos="0" relativeHeight="251657216" behindDoc="0" locked="0" layoutInCell="1" allowOverlap="1" wp14:anchorId="2A6843CF" wp14:editId="7CFE1EA8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81" name="圖片 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0B3CD3B7" w14:textId="77777777" w:rsidR="00C74F5E" w:rsidRPr="00B27847" w:rsidRDefault="00C74F5E" w:rsidP="00E04083">
          <w:pPr>
            <w:pStyle w:val="afe"/>
          </w:pPr>
          <w:r w:rsidRPr="00B27847">
            <w:rPr>
              <w:rFonts w:hint="eastAsia"/>
            </w:rPr>
            <w:t>新光人壽保險股份有限公司</w:t>
          </w:r>
        </w:p>
        <w:p w14:paraId="3792BF77" w14:textId="77777777" w:rsidR="00C74F5E" w:rsidRPr="00B27847" w:rsidRDefault="00C74F5E" w:rsidP="00E04083">
          <w:pPr>
            <w:pStyle w:val="afe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13C8039D" w14:textId="77777777" w:rsidR="00C74F5E" w:rsidRDefault="00C74F5E" w:rsidP="00E04083">
          <w:pPr>
            <w:pStyle w:val="afe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459A321C" w14:textId="77777777" w:rsidR="00C74F5E" w:rsidRDefault="00C74F5E" w:rsidP="009D543A">
    <w:pPr>
      <w:pStyle w:val="a4"/>
      <w:jc w:val="center"/>
    </w:pPr>
    <w:r>
      <w:rPr>
        <w:noProof/>
      </w:rPr>
      <w:pict w14:anchorId="3BEB17A8">
        <v:line id="直線接點 50" o:spid="_x0000_s2075" style="position:absolute;left:0;text-align:left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.45pt,4.5pt" to="507.5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44F74E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70CA6C" w14:textId="77777777" w:rsidR="00C74F5E" w:rsidRDefault="00C74F5E">
    <w:pPr>
      <w:pStyle w:val="a4"/>
    </w:pPr>
    <w:r>
      <w:rPr>
        <w:noProof/>
      </w:rPr>
      <w:pict w14:anchorId="5E9E1A46">
        <v:line id="直線接點 54" o:spid="_x0000_s2074" style="position:absolute;z-index:251668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" strokeweight="4.5pt">
          <v:stroke linestyle="thickThin"/>
        </v:line>
      </w:pict>
    </w:r>
    <w:r>
      <w:rPr>
        <w:rFonts w:hint="eastAsia"/>
        <w:noProof/>
      </w:rPr>
      <w:drawing>
        <wp:anchor distT="0" distB="0" distL="114300" distR="114300" simplePos="0" relativeHeight="251659264" behindDoc="0" locked="0" layoutInCell="1" allowOverlap="1" wp14:anchorId="7262CB84" wp14:editId="532669DC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83" name="圖片 8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F05A44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3" w15:restartNumberingAfterBreak="0">
    <w:nsid w:val="033541B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459717A"/>
    <w:multiLevelType w:val="hybridMultilevel"/>
    <w:tmpl w:val="D966D904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3A576A"/>
    <w:multiLevelType w:val="hybridMultilevel"/>
    <w:tmpl w:val="0430296A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BA863F1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E3C488F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3A262C0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5BF779A"/>
    <w:multiLevelType w:val="hybridMultilevel"/>
    <w:tmpl w:val="5E58E812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1612747F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13" w15:restartNumberingAfterBreak="0">
    <w:nsid w:val="205472F5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52F3FCB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6CA440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6DC062A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ABF209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E411EC4"/>
    <w:multiLevelType w:val="hybridMultilevel"/>
    <w:tmpl w:val="3454FE5A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67E35E4"/>
    <w:multiLevelType w:val="hybridMultilevel"/>
    <w:tmpl w:val="E39465E6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BE61AB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C460A22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F5A2FED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3BA69E3"/>
    <w:multiLevelType w:val="hybridMultilevel"/>
    <w:tmpl w:val="059472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72938EB"/>
    <w:multiLevelType w:val="hybridMultilevel"/>
    <w:tmpl w:val="BBF8D0CE"/>
    <w:lvl w:ilvl="0" w:tplc="4288CC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9E16F11"/>
    <w:multiLevelType w:val="hybridMultilevel"/>
    <w:tmpl w:val="E4482094"/>
    <w:lvl w:ilvl="0" w:tplc="E01C38A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DD52044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4A51610"/>
    <w:multiLevelType w:val="hybridMultilevel"/>
    <w:tmpl w:val="F44CA8E6"/>
    <w:lvl w:ilvl="0" w:tplc="0F64B3E8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28" w15:restartNumberingAfterBreak="0">
    <w:nsid w:val="55C536BE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583108F6"/>
    <w:multiLevelType w:val="multilevel"/>
    <w:tmpl w:val="7CCAF7F0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247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0" w15:restartNumberingAfterBreak="0">
    <w:nsid w:val="59EC6E3A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07657A7"/>
    <w:multiLevelType w:val="hybridMultilevel"/>
    <w:tmpl w:val="38D0115C"/>
    <w:lvl w:ilvl="0" w:tplc="B1B886B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33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4" w15:restartNumberingAfterBreak="0">
    <w:nsid w:val="65C865C8"/>
    <w:multiLevelType w:val="hybridMultilevel"/>
    <w:tmpl w:val="B56805A6"/>
    <w:lvl w:ilvl="0" w:tplc="926E0D6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9884CD4"/>
    <w:multiLevelType w:val="hybridMultilevel"/>
    <w:tmpl w:val="C22ED022"/>
    <w:lvl w:ilvl="0" w:tplc="0082C27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6A022F6F"/>
    <w:multiLevelType w:val="hybridMultilevel"/>
    <w:tmpl w:val="FD589D04"/>
    <w:lvl w:ilvl="0" w:tplc="D46853D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DFF1281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FB65807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71BF7105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41" w15:restartNumberingAfterBreak="0">
    <w:nsid w:val="79D53A9B"/>
    <w:multiLevelType w:val="hybridMultilevel"/>
    <w:tmpl w:val="480C4C2A"/>
    <w:lvl w:ilvl="0" w:tplc="D69E26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E5B2C78"/>
    <w:multiLevelType w:val="hybridMultilevel"/>
    <w:tmpl w:val="0504AB5C"/>
    <w:lvl w:ilvl="0" w:tplc="6BD8A96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9"/>
  </w:num>
  <w:num w:numId="2">
    <w:abstractNumId w:val="40"/>
  </w:num>
  <w:num w:numId="3">
    <w:abstractNumId w:val="2"/>
  </w:num>
  <w:num w:numId="4">
    <w:abstractNumId w:val="0"/>
  </w:num>
  <w:num w:numId="5">
    <w:abstractNumId w:val="12"/>
  </w:num>
  <w:num w:numId="6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</w:num>
  <w:num w:numId="8">
    <w:abstractNumId w:val="6"/>
  </w:num>
  <w:num w:numId="9">
    <w:abstractNumId w:val="35"/>
  </w:num>
  <w:num w:numId="10">
    <w:abstractNumId w:val="15"/>
  </w:num>
  <w:num w:numId="11">
    <w:abstractNumId w:val="37"/>
  </w:num>
  <w:num w:numId="12">
    <w:abstractNumId w:val="26"/>
  </w:num>
  <w:num w:numId="13">
    <w:abstractNumId w:val="38"/>
  </w:num>
  <w:num w:numId="14">
    <w:abstractNumId w:val="8"/>
  </w:num>
  <w:num w:numId="15">
    <w:abstractNumId w:val="21"/>
  </w:num>
  <w:num w:numId="16">
    <w:abstractNumId w:val="14"/>
  </w:num>
  <w:num w:numId="17">
    <w:abstractNumId w:val="20"/>
  </w:num>
  <w:num w:numId="18">
    <w:abstractNumId w:val="30"/>
  </w:num>
  <w:num w:numId="19">
    <w:abstractNumId w:val="3"/>
  </w:num>
  <w:num w:numId="20">
    <w:abstractNumId w:val="17"/>
  </w:num>
  <w:num w:numId="21">
    <w:abstractNumId w:val="5"/>
  </w:num>
  <w:num w:numId="22">
    <w:abstractNumId w:val="4"/>
  </w:num>
  <w:num w:numId="23">
    <w:abstractNumId w:val="34"/>
  </w:num>
  <w:num w:numId="24">
    <w:abstractNumId w:val="39"/>
  </w:num>
  <w:num w:numId="25">
    <w:abstractNumId w:val="9"/>
  </w:num>
  <w:num w:numId="26">
    <w:abstractNumId w:val="16"/>
  </w:num>
  <w:num w:numId="27">
    <w:abstractNumId w:val="13"/>
  </w:num>
  <w:num w:numId="28">
    <w:abstractNumId w:val="1"/>
  </w:num>
  <w:num w:numId="29">
    <w:abstractNumId w:val="10"/>
  </w:num>
  <w:num w:numId="30">
    <w:abstractNumId w:val="19"/>
  </w:num>
  <w:num w:numId="31">
    <w:abstractNumId w:val="18"/>
  </w:num>
  <w:num w:numId="32">
    <w:abstractNumId w:val="23"/>
  </w:num>
  <w:num w:numId="33">
    <w:abstractNumId w:val="36"/>
  </w:num>
  <w:num w:numId="34">
    <w:abstractNumId w:val="42"/>
  </w:num>
  <w:num w:numId="35">
    <w:abstractNumId w:val="22"/>
  </w:num>
  <w:num w:numId="36">
    <w:abstractNumId w:val="28"/>
  </w:num>
  <w:num w:numId="37">
    <w:abstractNumId w:val="11"/>
  </w:num>
  <w:num w:numId="38">
    <w:abstractNumId w:val="31"/>
  </w:num>
  <w:num w:numId="39">
    <w:abstractNumId w:val="32"/>
  </w:num>
  <w:num w:numId="40">
    <w:abstractNumId w:val="29"/>
  </w:num>
  <w:num w:numId="41">
    <w:abstractNumId w:val="29"/>
  </w:num>
  <w:num w:numId="42">
    <w:abstractNumId w:val="29"/>
  </w:num>
  <w:num w:numId="43">
    <w:abstractNumId w:val="29"/>
  </w:num>
  <w:num w:numId="44">
    <w:abstractNumId w:val="29"/>
  </w:num>
  <w:num w:numId="45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9"/>
  </w:num>
  <w:num w:numId="47">
    <w:abstractNumId w:val="0"/>
  </w:num>
  <w:num w:numId="48">
    <w:abstractNumId w:val="0"/>
  </w:num>
  <w:num w:numId="49">
    <w:abstractNumId w:val="0"/>
  </w:num>
  <w:num w:numId="50">
    <w:abstractNumId w:val="25"/>
  </w:num>
  <w:num w:numId="51">
    <w:abstractNumId w:val="41"/>
  </w:num>
  <w:num w:numId="52">
    <w:abstractNumId w:val="24"/>
  </w:num>
  <w:num w:numId="53">
    <w:abstractNumId w:val="27"/>
  </w:num>
  <w:num w:numId="54">
    <w:abstractNumId w:val="33"/>
  </w:num>
  <w:num w:numId="55">
    <w:abstractNumId w:val="27"/>
  </w:num>
  <w:num w:numId="56">
    <w:abstractNumId w:val="12"/>
  </w:num>
  <w:num w:numId="57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2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張金龍">
    <w15:presenceInfo w15:providerId="None" w15:userId="張金龍"/>
  </w15:person>
  <w15:person w15:author="st1">
    <w15:presenceInfo w15:providerId="None" w15:userId="st1"/>
  </w15:person>
  <w15:person w15:author="Fegie">
    <w15:presenceInfo w15:providerId="None" w15:userId="Fegie"/>
  </w15:person>
  <w15:person w15:author="88692">
    <w15:presenceInfo w15:providerId="None" w15:userId="88692"/>
  </w15:person>
  <w15:person w15:author="家榮 張">
    <w15:presenceInfo w15:providerId="Windows Live" w15:userId="9091502178bfb465"/>
  </w15:person>
  <w15:person w15:author="張家榮">
    <w15:presenceInfo w15:providerId="Windows Live" w15:userId="9091502178bfb46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TW" w:vendorID="64" w:dllVersion="131077" w:nlCheck="1" w:checkStyle="1"/>
  <w:activeWritingStyle w:appName="MSWord" w:lang="en-US" w:vendorID="64" w:dllVersion="131078" w:nlCheck="1" w:checkStyle="0"/>
  <w:activeWritingStyle w:appName="MSWord" w:lang="zh-HK" w:vendorID="64" w:dllVersion="131077" w:nlCheck="1" w:checkStyle="1"/>
  <w:revisionView w:markup="0"/>
  <w:trackRevisions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9D543A"/>
    <w:rsid w:val="0000053E"/>
    <w:rsid w:val="0000093C"/>
    <w:rsid w:val="00001BD2"/>
    <w:rsid w:val="000026EB"/>
    <w:rsid w:val="000027D3"/>
    <w:rsid w:val="000115EF"/>
    <w:rsid w:val="000119BE"/>
    <w:rsid w:val="00014412"/>
    <w:rsid w:val="00014E2F"/>
    <w:rsid w:val="00016496"/>
    <w:rsid w:val="00020EAF"/>
    <w:rsid w:val="00023EE8"/>
    <w:rsid w:val="00025BBF"/>
    <w:rsid w:val="000273E6"/>
    <w:rsid w:val="00033682"/>
    <w:rsid w:val="00035019"/>
    <w:rsid w:val="00036146"/>
    <w:rsid w:val="000413E4"/>
    <w:rsid w:val="00046AE8"/>
    <w:rsid w:val="00047885"/>
    <w:rsid w:val="00047BAE"/>
    <w:rsid w:val="000505BF"/>
    <w:rsid w:val="00053209"/>
    <w:rsid w:val="000534BE"/>
    <w:rsid w:val="00056590"/>
    <w:rsid w:val="000628FA"/>
    <w:rsid w:val="0006376E"/>
    <w:rsid w:val="0007330F"/>
    <w:rsid w:val="000771A9"/>
    <w:rsid w:val="0008417A"/>
    <w:rsid w:val="00085802"/>
    <w:rsid w:val="000873DE"/>
    <w:rsid w:val="00087B9A"/>
    <w:rsid w:val="00091E21"/>
    <w:rsid w:val="0009435B"/>
    <w:rsid w:val="000943AE"/>
    <w:rsid w:val="0009670C"/>
    <w:rsid w:val="000A3048"/>
    <w:rsid w:val="000A401B"/>
    <w:rsid w:val="000A58A9"/>
    <w:rsid w:val="000A7B4A"/>
    <w:rsid w:val="000B03EF"/>
    <w:rsid w:val="000B0995"/>
    <w:rsid w:val="000B32F2"/>
    <w:rsid w:val="000B398A"/>
    <w:rsid w:val="000B3B3E"/>
    <w:rsid w:val="000B427A"/>
    <w:rsid w:val="000B49AE"/>
    <w:rsid w:val="000B5168"/>
    <w:rsid w:val="000B63B2"/>
    <w:rsid w:val="000C4AE9"/>
    <w:rsid w:val="000C4C7B"/>
    <w:rsid w:val="000D0030"/>
    <w:rsid w:val="000E36DA"/>
    <w:rsid w:val="000E417A"/>
    <w:rsid w:val="000E5C96"/>
    <w:rsid w:val="000E63CD"/>
    <w:rsid w:val="000F3089"/>
    <w:rsid w:val="000F3C62"/>
    <w:rsid w:val="000F4BD9"/>
    <w:rsid w:val="000F729B"/>
    <w:rsid w:val="000F7CE8"/>
    <w:rsid w:val="00100AF6"/>
    <w:rsid w:val="00102E10"/>
    <w:rsid w:val="00104D4F"/>
    <w:rsid w:val="001069A0"/>
    <w:rsid w:val="001075FA"/>
    <w:rsid w:val="001117C1"/>
    <w:rsid w:val="00112613"/>
    <w:rsid w:val="0011402B"/>
    <w:rsid w:val="00116608"/>
    <w:rsid w:val="00117312"/>
    <w:rsid w:val="00117712"/>
    <w:rsid w:val="0011788D"/>
    <w:rsid w:val="00125BF6"/>
    <w:rsid w:val="001262E9"/>
    <w:rsid w:val="00131A8A"/>
    <w:rsid w:val="001333D9"/>
    <w:rsid w:val="0013503E"/>
    <w:rsid w:val="00136352"/>
    <w:rsid w:val="001375EC"/>
    <w:rsid w:val="00140F64"/>
    <w:rsid w:val="001434AC"/>
    <w:rsid w:val="00144AE6"/>
    <w:rsid w:val="00150966"/>
    <w:rsid w:val="0015167D"/>
    <w:rsid w:val="00151993"/>
    <w:rsid w:val="00152E58"/>
    <w:rsid w:val="0015734C"/>
    <w:rsid w:val="00163CC1"/>
    <w:rsid w:val="0016676E"/>
    <w:rsid w:val="0017057F"/>
    <w:rsid w:val="00172D69"/>
    <w:rsid w:val="0017379D"/>
    <w:rsid w:val="00173936"/>
    <w:rsid w:val="00174462"/>
    <w:rsid w:val="00174735"/>
    <w:rsid w:val="00176617"/>
    <w:rsid w:val="00181A84"/>
    <w:rsid w:val="001829D9"/>
    <w:rsid w:val="00183492"/>
    <w:rsid w:val="00184CE6"/>
    <w:rsid w:val="00185660"/>
    <w:rsid w:val="00186121"/>
    <w:rsid w:val="0019106C"/>
    <w:rsid w:val="00191C43"/>
    <w:rsid w:val="001963F6"/>
    <w:rsid w:val="001A009A"/>
    <w:rsid w:val="001A1D8F"/>
    <w:rsid w:val="001A37C9"/>
    <w:rsid w:val="001A758E"/>
    <w:rsid w:val="001A7955"/>
    <w:rsid w:val="001B1334"/>
    <w:rsid w:val="001B14C7"/>
    <w:rsid w:val="001B4B49"/>
    <w:rsid w:val="001B57DF"/>
    <w:rsid w:val="001B60E8"/>
    <w:rsid w:val="001B72C4"/>
    <w:rsid w:val="001C13CA"/>
    <w:rsid w:val="001C4557"/>
    <w:rsid w:val="001C4A50"/>
    <w:rsid w:val="001C5900"/>
    <w:rsid w:val="001D0D7D"/>
    <w:rsid w:val="001D30B4"/>
    <w:rsid w:val="001D693B"/>
    <w:rsid w:val="001D7570"/>
    <w:rsid w:val="001D7D90"/>
    <w:rsid w:val="001E04CB"/>
    <w:rsid w:val="001E1E1D"/>
    <w:rsid w:val="001E3D16"/>
    <w:rsid w:val="001E41BA"/>
    <w:rsid w:val="001E74F0"/>
    <w:rsid w:val="001F6AA5"/>
    <w:rsid w:val="00200D13"/>
    <w:rsid w:val="00203413"/>
    <w:rsid w:val="00204F6E"/>
    <w:rsid w:val="00205D69"/>
    <w:rsid w:val="0020775B"/>
    <w:rsid w:val="00210903"/>
    <w:rsid w:val="002113B9"/>
    <w:rsid w:val="00215AE7"/>
    <w:rsid w:val="00217B06"/>
    <w:rsid w:val="00223735"/>
    <w:rsid w:val="00227ED4"/>
    <w:rsid w:val="00231387"/>
    <w:rsid w:val="002336A2"/>
    <w:rsid w:val="00237236"/>
    <w:rsid w:val="00240D48"/>
    <w:rsid w:val="00243305"/>
    <w:rsid w:val="00243771"/>
    <w:rsid w:val="00251271"/>
    <w:rsid w:val="00252F5F"/>
    <w:rsid w:val="002537D1"/>
    <w:rsid w:val="00260569"/>
    <w:rsid w:val="002638E9"/>
    <w:rsid w:val="00264CAA"/>
    <w:rsid w:val="00265220"/>
    <w:rsid w:val="002661EB"/>
    <w:rsid w:val="002755CF"/>
    <w:rsid w:val="002770AB"/>
    <w:rsid w:val="002774EA"/>
    <w:rsid w:val="00283B73"/>
    <w:rsid w:val="00283F77"/>
    <w:rsid w:val="002901C9"/>
    <w:rsid w:val="0029049A"/>
    <w:rsid w:val="00291AD4"/>
    <w:rsid w:val="00292C18"/>
    <w:rsid w:val="00296834"/>
    <w:rsid w:val="002A306D"/>
    <w:rsid w:val="002A3441"/>
    <w:rsid w:val="002A42C7"/>
    <w:rsid w:val="002A4D29"/>
    <w:rsid w:val="002A506E"/>
    <w:rsid w:val="002A55B2"/>
    <w:rsid w:val="002B1A05"/>
    <w:rsid w:val="002B3E4A"/>
    <w:rsid w:val="002C37CD"/>
    <w:rsid w:val="002C6BA7"/>
    <w:rsid w:val="002C7045"/>
    <w:rsid w:val="002D0D18"/>
    <w:rsid w:val="002D170E"/>
    <w:rsid w:val="002E03D0"/>
    <w:rsid w:val="002E1DAF"/>
    <w:rsid w:val="002E2AB5"/>
    <w:rsid w:val="002E4D04"/>
    <w:rsid w:val="002E4E8F"/>
    <w:rsid w:val="002E64C2"/>
    <w:rsid w:val="002F097A"/>
    <w:rsid w:val="002F11DF"/>
    <w:rsid w:val="002F2B64"/>
    <w:rsid w:val="002F3A96"/>
    <w:rsid w:val="002F5A18"/>
    <w:rsid w:val="002F5C39"/>
    <w:rsid w:val="002F5ECF"/>
    <w:rsid w:val="002F60A3"/>
    <w:rsid w:val="0031051C"/>
    <w:rsid w:val="00310CEA"/>
    <w:rsid w:val="003127BD"/>
    <w:rsid w:val="003163F8"/>
    <w:rsid w:val="00327EC9"/>
    <w:rsid w:val="00330978"/>
    <w:rsid w:val="00336B46"/>
    <w:rsid w:val="0034192E"/>
    <w:rsid w:val="00342A6C"/>
    <w:rsid w:val="00343B64"/>
    <w:rsid w:val="00343E1A"/>
    <w:rsid w:val="00345BFF"/>
    <w:rsid w:val="003602D1"/>
    <w:rsid w:val="003628BD"/>
    <w:rsid w:val="0036302F"/>
    <w:rsid w:val="00364C22"/>
    <w:rsid w:val="00364E4B"/>
    <w:rsid w:val="00367A29"/>
    <w:rsid w:val="0037055F"/>
    <w:rsid w:val="00375C78"/>
    <w:rsid w:val="0037648C"/>
    <w:rsid w:val="0038567C"/>
    <w:rsid w:val="0038619D"/>
    <w:rsid w:val="003901B8"/>
    <w:rsid w:val="003912C5"/>
    <w:rsid w:val="0039143D"/>
    <w:rsid w:val="00392FAC"/>
    <w:rsid w:val="0039302F"/>
    <w:rsid w:val="0039354E"/>
    <w:rsid w:val="0039575B"/>
    <w:rsid w:val="00396CF4"/>
    <w:rsid w:val="003972CE"/>
    <w:rsid w:val="00397FED"/>
    <w:rsid w:val="003A4F73"/>
    <w:rsid w:val="003B0808"/>
    <w:rsid w:val="003B11B4"/>
    <w:rsid w:val="003B1599"/>
    <w:rsid w:val="003B1BBA"/>
    <w:rsid w:val="003B2B59"/>
    <w:rsid w:val="003B2B7E"/>
    <w:rsid w:val="003B52A5"/>
    <w:rsid w:val="003C004D"/>
    <w:rsid w:val="003C073F"/>
    <w:rsid w:val="003C36E8"/>
    <w:rsid w:val="003C6DF4"/>
    <w:rsid w:val="003D17DD"/>
    <w:rsid w:val="003D1F07"/>
    <w:rsid w:val="003D2AC3"/>
    <w:rsid w:val="003D5B16"/>
    <w:rsid w:val="003D713A"/>
    <w:rsid w:val="003D7863"/>
    <w:rsid w:val="003F1A23"/>
    <w:rsid w:val="003F1F64"/>
    <w:rsid w:val="003F2C32"/>
    <w:rsid w:val="003F4935"/>
    <w:rsid w:val="003F64CF"/>
    <w:rsid w:val="003F6E6A"/>
    <w:rsid w:val="00400774"/>
    <w:rsid w:val="0040125A"/>
    <w:rsid w:val="00404141"/>
    <w:rsid w:val="00410987"/>
    <w:rsid w:val="00410CEC"/>
    <w:rsid w:val="004119A9"/>
    <w:rsid w:val="00413915"/>
    <w:rsid w:val="0041496B"/>
    <w:rsid w:val="004157E6"/>
    <w:rsid w:val="00415F28"/>
    <w:rsid w:val="004170DD"/>
    <w:rsid w:val="00417931"/>
    <w:rsid w:val="00417D63"/>
    <w:rsid w:val="00421B65"/>
    <w:rsid w:val="00421BC7"/>
    <w:rsid w:val="00422512"/>
    <w:rsid w:val="00424D8C"/>
    <w:rsid w:val="00425B0B"/>
    <w:rsid w:val="00431745"/>
    <w:rsid w:val="00431C2C"/>
    <w:rsid w:val="00437EBD"/>
    <w:rsid w:val="00441668"/>
    <w:rsid w:val="00442326"/>
    <w:rsid w:val="004436A0"/>
    <w:rsid w:val="00446CF2"/>
    <w:rsid w:val="00451A0C"/>
    <w:rsid w:val="004525E5"/>
    <w:rsid w:val="004551E9"/>
    <w:rsid w:val="004576D6"/>
    <w:rsid w:val="00457E31"/>
    <w:rsid w:val="00460C9F"/>
    <w:rsid w:val="004624D4"/>
    <w:rsid w:val="0046253A"/>
    <w:rsid w:val="004627F7"/>
    <w:rsid w:val="00464EA0"/>
    <w:rsid w:val="00465E6C"/>
    <w:rsid w:val="0047469C"/>
    <w:rsid w:val="00476D2B"/>
    <w:rsid w:val="00482CF2"/>
    <w:rsid w:val="004837E7"/>
    <w:rsid w:val="00486394"/>
    <w:rsid w:val="004878CA"/>
    <w:rsid w:val="00492797"/>
    <w:rsid w:val="00492853"/>
    <w:rsid w:val="004969D7"/>
    <w:rsid w:val="0049775C"/>
    <w:rsid w:val="00497F19"/>
    <w:rsid w:val="004A1D91"/>
    <w:rsid w:val="004A690C"/>
    <w:rsid w:val="004B02EB"/>
    <w:rsid w:val="004B16AF"/>
    <w:rsid w:val="004B19A2"/>
    <w:rsid w:val="004B3809"/>
    <w:rsid w:val="004C47F9"/>
    <w:rsid w:val="004C5ABA"/>
    <w:rsid w:val="004C6720"/>
    <w:rsid w:val="004C6C4A"/>
    <w:rsid w:val="004D28D6"/>
    <w:rsid w:val="004D4780"/>
    <w:rsid w:val="004E6356"/>
    <w:rsid w:val="004F0A1B"/>
    <w:rsid w:val="004F24B2"/>
    <w:rsid w:val="004F6172"/>
    <w:rsid w:val="004F7593"/>
    <w:rsid w:val="005101D1"/>
    <w:rsid w:val="00510963"/>
    <w:rsid w:val="00510B62"/>
    <w:rsid w:val="00511B09"/>
    <w:rsid w:val="00512F26"/>
    <w:rsid w:val="00513717"/>
    <w:rsid w:val="00514A3E"/>
    <w:rsid w:val="005159DE"/>
    <w:rsid w:val="0051699C"/>
    <w:rsid w:val="00521307"/>
    <w:rsid w:val="005221E5"/>
    <w:rsid w:val="00526648"/>
    <w:rsid w:val="00540E0A"/>
    <w:rsid w:val="00554028"/>
    <w:rsid w:val="005550A3"/>
    <w:rsid w:val="00556EC3"/>
    <w:rsid w:val="00560994"/>
    <w:rsid w:val="0056189B"/>
    <w:rsid w:val="00562ACA"/>
    <w:rsid w:val="005723D3"/>
    <w:rsid w:val="00572608"/>
    <w:rsid w:val="00574222"/>
    <w:rsid w:val="00582301"/>
    <w:rsid w:val="0058232A"/>
    <w:rsid w:val="005825CF"/>
    <w:rsid w:val="005851B9"/>
    <w:rsid w:val="005907C5"/>
    <w:rsid w:val="005A3850"/>
    <w:rsid w:val="005A40FB"/>
    <w:rsid w:val="005A6665"/>
    <w:rsid w:val="005A6C28"/>
    <w:rsid w:val="005A7114"/>
    <w:rsid w:val="005A74D3"/>
    <w:rsid w:val="005B3753"/>
    <w:rsid w:val="005B43A3"/>
    <w:rsid w:val="005B4609"/>
    <w:rsid w:val="005B4DEA"/>
    <w:rsid w:val="005C0A92"/>
    <w:rsid w:val="005C6578"/>
    <w:rsid w:val="005D195D"/>
    <w:rsid w:val="005D2EDA"/>
    <w:rsid w:val="005D7989"/>
    <w:rsid w:val="005D7D05"/>
    <w:rsid w:val="005E033F"/>
    <w:rsid w:val="005E115B"/>
    <w:rsid w:val="005E5C59"/>
    <w:rsid w:val="005E76BE"/>
    <w:rsid w:val="005F2ED3"/>
    <w:rsid w:val="0060125B"/>
    <w:rsid w:val="00607A4F"/>
    <w:rsid w:val="006110AD"/>
    <w:rsid w:val="006127BC"/>
    <w:rsid w:val="00612D32"/>
    <w:rsid w:val="00613FEC"/>
    <w:rsid w:val="006162D2"/>
    <w:rsid w:val="006176FE"/>
    <w:rsid w:val="0061793B"/>
    <w:rsid w:val="00622CAE"/>
    <w:rsid w:val="006305EA"/>
    <w:rsid w:val="00630D5B"/>
    <w:rsid w:val="00632585"/>
    <w:rsid w:val="00633370"/>
    <w:rsid w:val="00642610"/>
    <w:rsid w:val="00645DC6"/>
    <w:rsid w:val="006478DD"/>
    <w:rsid w:val="0065610E"/>
    <w:rsid w:val="0065722D"/>
    <w:rsid w:val="00662786"/>
    <w:rsid w:val="0066287A"/>
    <w:rsid w:val="00662CB1"/>
    <w:rsid w:val="00665E19"/>
    <w:rsid w:val="006661E6"/>
    <w:rsid w:val="006671A7"/>
    <w:rsid w:val="00667333"/>
    <w:rsid w:val="00677837"/>
    <w:rsid w:val="00677A84"/>
    <w:rsid w:val="00677B9B"/>
    <w:rsid w:val="0068051F"/>
    <w:rsid w:val="00680CD7"/>
    <w:rsid w:val="006906C3"/>
    <w:rsid w:val="006935BC"/>
    <w:rsid w:val="00694EE8"/>
    <w:rsid w:val="006953E0"/>
    <w:rsid w:val="00695997"/>
    <w:rsid w:val="006967FD"/>
    <w:rsid w:val="00696E4E"/>
    <w:rsid w:val="006A0DC5"/>
    <w:rsid w:val="006A3B3A"/>
    <w:rsid w:val="006A614A"/>
    <w:rsid w:val="006B473A"/>
    <w:rsid w:val="006B49F9"/>
    <w:rsid w:val="006B68D9"/>
    <w:rsid w:val="006C22B6"/>
    <w:rsid w:val="006C5A5D"/>
    <w:rsid w:val="006C6F86"/>
    <w:rsid w:val="006D01E5"/>
    <w:rsid w:val="006D1F80"/>
    <w:rsid w:val="006D6E41"/>
    <w:rsid w:val="006D6EC6"/>
    <w:rsid w:val="006E0063"/>
    <w:rsid w:val="006F2419"/>
    <w:rsid w:val="006F49C3"/>
    <w:rsid w:val="006F67BA"/>
    <w:rsid w:val="006F6E1D"/>
    <w:rsid w:val="00702FE3"/>
    <w:rsid w:val="00703FAC"/>
    <w:rsid w:val="00710146"/>
    <w:rsid w:val="0071087A"/>
    <w:rsid w:val="00711C65"/>
    <w:rsid w:val="00712674"/>
    <w:rsid w:val="00714695"/>
    <w:rsid w:val="00715719"/>
    <w:rsid w:val="00716905"/>
    <w:rsid w:val="00716B9A"/>
    <w:rsid w:val="00724E1F"/>
    <w:rsid w:val="0072633A"/>
    <w:rsid w:val="007310F6"/>
    <w:rsid w:val="00732692"/>
    <w:rsid w:val="00734724"/>
    <w:rsid w:val="00736F37"/>
    <w:rsid w:val="007370E3"/>
    <w:rsid w:val="00742734"/>
    <w:rsid w:val="007455F0"/>
    <w:rsid w:val="00751041"/>
    <w:rsid w:val="00752155"/>
    <w:rsid w:val="007521DC"/>
    <w:rsid w:val="0075306B"/>
    <w:rsid w:val="007557FA"/>
    <w:rsid w:val="00771EC8"/>
    <w:rsid w:val="007726A8"/>
    <w:rsid w:val="00773482"/>
    <w:rsid w:val="007814D3"/>
    <w:rsid w:val="00787278"/>
    <w:rsid w:val="00796768"/>
    <w:rsid w:val="007A2E50"/>
    <w:rsid w:val="007A3D8D"/>
    <w:rsid w:val="007A45AA"/>
    <w:rsid w:val="007A4943"/>
    <w:rsid w:val="007A4FA8"/>
    <w:rsid w:val="007A6ED8"/>
    <w:rsid w:val="007A72BF"/>
    <w:rsid w:val="007A7950"/>
    <w:rsid w:val="007B00FA"/>
    <w:rsid w:val="007B11E0"/>
    <w:rsid w:val="007B27B9"/>
    <w:rsid w:val="007B431B"/>
    <w:rsid w:val="007B4B42"/>
    <w:rsid w:val="007B5F94"/>
    <w:rsid w:val="007B608C"/>
    <w:rsid w:val="007D2453"/>
    <w:rsid w:val="007D3683"/>
    <w:rsid w:val="007D46B8"/>
    <w:rsid w:val="007D541B"/>
    <w:rsid w:val="007D7C7B"/>
    <w:rsid w:val="007E2E44"/>
    <w:rsid w:val="007E3125"/>
    <w:rsid w:val="007E3AAD"/>
    <w:rsid w:val="007E48C8"/>
    <w:rsid w:val="007E4E8D"/>
    <w:rsid w:val="007E5202"/>
    <w:rsid w:val="007F0982"/>
    <w:rsid w:val="007F1234"/>
    <w:rsid w:val="007F254E"/>
    <w:rsid w:val="007F2DFE"/>
    <w:rsid w:val="0080076A"/>
    <w:rsid w:val="00803784"/>
    <w:rsid w:val="00805A54"/>
    <w:rsid w:val="008060A3"/>
    <w:rsid w:val="008100F4"/>
    <w:rsid w:val="008224BD"/>
    <w:rsid w:val="0082402D"/>
    <w:rsid w:val="00825903"/>
    <w:rsid w:val="00825F17"/>
    <w:rsid w:val="0082762B"/>
    <w:rsid w:val="00830578"/>
    <w:rsid w:val="008315C1"/>
    <w:rsid w:val="00831A6E"/>
    <w:rsid w:val="00831A99"/>
    <w:rsid w:val="00831FEB"/>
    <w:rsid w:val="00832D82"/>
    <w:rsid w:val="00841AC1"/>
    <w:rsid w:val="0084250E"/>
    <w:rsid w:val="008467CF"/>
    <w:rsid w:val="008507C3"/>
    <w:rsid w:val="00851447"/>
    <w:rsid w:val="008521DC"/>
    <w:rsid w:val="00853B9D"/>
    <w:rsid w:val="00857795"/>
    <w:rsid w:val="00860FA5"/>
    <w:rsid w:val="00863131"/>
    <w:rsid w:val="00865F36"/>
    <w:rsid w:val="008665E1"/>
    <w:rsid w:val="00871FE6"/>
    <w:rsid w:val="008754D3"/>
    <w:rsid w:val="00876ACC"/>
    <w:rsid w:val="00877AF8"/>
    <w:rsid w:val="0088104B"/>
    <w:rsid w:val="00890704"/>
    <w:rsid w:val="0089120D"/>
    <w:rsid w:val="0089501D"/>
    <w:rsid w:val="00895188"/>
    <w:rsid w:val="008A2C1E"/>
    <w:rsid w:val="008A3089"/>
    <w:rsid w:val="008A7074"/>
    <w:rsid w:val="008A7110"/>
    <w:rsid w:val="008B3495"/>
    <w:rsid w:val="008B34A4"/>
    <w:rsid w:val="008B5D75"/>
    <w:rsid w:val="008B6AF1"/>
    <w:rsid w:val="008C7D9A"/>
    <w:rsid w:val="008D11E7"/>
    <w:rsid w:val="008D2C2B"/>
    <w:rsid w:val="008D4F39"/>
    <w:rsid w:val="008E0412"/>
    <w:rsid w:val="008E1A07"/>
    <w:rsid w:val="008E254C"/>
    <w:rsid w:val="008E2E00"/>
    <w:rsid w:val="008E6D8C"/>
    <w:rsid w:val="008F008B"/>
    <w:rsid w:val="008F0A76"/>
    <w:rsid w:val="008F0DA4"/>
    <w:rsid w:val="008F101D"/>
    <w:rsid w:val="008F3473"/>
    <w:rsid w:val="008F3B39"/>
    <w:rsid w:val="008F420B"/>
    <w:rsid w:val="008F428C"/>
    <w:rsid w:val="0090186B"/>
    <w:rsid w:val="00906F18"/>
    <w:rsid w:val="00907EE1"/>
    <w:rsid w:val="00913118"/>
    <w:rsid w:val="009177FF"/>
    <w:rsid w:val="00921FA7"/>
    <w:rsid w:val="00922C03"/>
    <w:rsid w:val="0092341A"/>
    <w:rsid w:val="00924218"/>
    <w:rsid w:val="00926542"/>
    <w:rsid w:val="009310AC"/>
    <w:rsid w:val="009321E3"/>
    <w:rsid w:val="009339F6"/>
    <w:rsid w:val="009412BC"/>
    <w:rsid w:val="00942954"/>
    <w:rsid w:val="00943A97"/>
    <w:rsid w:val="00946221"/>
    <w:rsid w:val="0095084B"/>
    <w:rsid w:val="00951666"/>
    <w:rsid w:val="00956F79"/>
    <w:rsid w:val="00964239"/>
    <w:rsid w:val="009661CB"/>
    <w:rsid w:val="0097036F"/>
    <w:rsid w:val="009722E1"/>
    <w:rsid w:val="0097461E"/>
    <w:rsid w:val="00974C15"/>
    <w:rsid w:val="00976D55"/>
    <w:rsid w:val="009773C5"/>
    <w:rsid w:val="0097782C"/>
    <w:rsid w:val="00981E41"/>
    <w:rsid w:val="0098393B"/>
    <w:rsid w:val="00984368"/>
    <w:rsid w:val="00987C75"/>
    <w:rsid w:val="009918BD"/>
    <w:rsid w:val="009948A0"/>
    <w:rsid w:val="00996D87"/>
    <w:rsid w:val="00997B25"/>
    <w:rsid w:val="009A2317"/>
    <w:rsid w:val="009A2552"/>
    <w:rsid w:val="009A3209"/>
    <w:rsid w:val="009A47BD"/>
    <w:rsid w:val="009A7977"/>
    <w:rsid w:val="009B11EB"/>
    <w:rsid w:val="009B2BD3"/>
    <w:rsid w:val="009B50FA"/>
    <w:rsid w:val="009B6ADA"/>
    <w:rsid w:val="009C1E84"/>
    <w:rsid w:val="009C2088"/>
    <w:rsid w:val="009C5910"/>
    <w:rsid w:val="009D14C3"/>
    <w:rsid w:val="009D543A"/>
    <w:rsid w:val="009D6203"/>
    <w:rsid w:val="009D78F5"/>
    <w:rsid w:val="009D7F45"/>
    <w:rsid w:val="009E3342"/>
    <w:rsid w:val="009E35DB"/>
    <w:rsid w:val="009E399C"/>
    <w:rsid w:val="009E3D65"/>
    <w:rsid w:val="009F3DC3"/>
    <w:rsid w:val="009F5177"/>
    <w:rsid w:val="009F5C5B"/>
    <w:rsid w:val="009F6431"/>
    <w:rsid w:val="00A00B06"/>
    <w:rsid w:val="00A03D8C"/>
    <w:rsid w:val="00A04243"/>
    <w:rsid w:val="00A0643B"/>
    <w:rsid w:val="00A16035"/>
    <w:rsid w:val="00A17982"/>
    <w:rsid w:val="00A20450"/>
    <w:rsid w:val="00A22AE2"/>
    <w:rsid w:val="00A2451F"/>
    <w:rsid w:val="00A27B8E"/>
    <w:rsid w:val="00A30944"/>
    <w:rsid w:val="00A333EF"/>
    <w:rsid w:val="00A35EEF"/>
    <w:rsid w:val="00A36985"/>
    <w:rsid w:val="00A37AD2"/>
    <w:rsid w:val="00A40324"/>
    <w:rsid w:val="00A434EF"/>
    <w:rsid w:val="00A44E36"/>
    <w:rsid w:val="00A451B6"/>
    <w:rsid w:val="00A4784A"/>
    <w:rsid w:val="00A52D9A"/>
    <w:rsid w:val="00A52EF9"/>
    <w:rsid w:val="00A54176"/>
    <w:rsid w:val="00A54486"/>
    <w:rsid w:val="00A62DA6"/>
    <w:rsid w:val="00A64706"/>
    <w:rsid w:val="00A653BB"/>
    <w:rsid w:val="00A67010"/>
    <w:rsid w:val="00A7651D"/>
    <w:rsid w:val="00A76C17"/>
    <w:rsid w:val="00A829BA"/>
    <w:rsid w:val="00A831FD"/>
    <w:rsid w:val="00A92FB4"/>
    <w:rsid w:val="00A93478"/>
    <w:rsid w:val="00A93840"/>
    <w:rsid w:val="00A940C5"/>
    <w:rsid w:val="00A9645B"/>
    <w:rsid w:val="00AA4E40"/>
    <w:rsid w:val="00AB4FDE"/>
    <w:rsid w:val="00AB58A4"/>
    <w:rsid w:val="00AB6C3E"/>
    <w:rsid w:val="00AB7BE9"/>
    <w:rsid w:val="00AC17FF"/>
    <w:rsid w:val="00AC43B7"/>
    <w:rsid w:val="00AC45E4"/>
    <w:rsid w:val="00AC4DAB"/>
    <w:rsid w:val="00AC5033"/>
    <w:rsid w:val="00AC7D06"/>
    <w:rsid w:val="00AD68F1"/>
    <w:rsid w:val="00AD7DA0"/>
    <w:rsid w:val="00AE11F6"/>
    <w:rsid w:val="00AE14E1"/>
    <w:rsid w:val="00AE1C6C"/>
    <w:rsid w:val="00AE1FD8"/>
    <w:rsid w:val="00AE4F60"/>
    <w:rsid w:val="00AE5BB6"/>
    <w:rsid w:val="00AF1781"/>
    <w:rsid w:val="00AF2085"/>
    <w:rsid w:val="00AF3A38"/>
    <w:rsid w:val="00AF6B15"/>
    <w:rsid w:val="00B003A6"/>
    <w:rsid w:val="00B00760"/>
    <w:rsid w:val="00B0218D"/>
    <w:rsid w:val="00B0346E"/>
    <w:rsid w:val="00B06BCC"/>
    <w:rsid w:val="00B073AB"/>
    <w:rsid w:val="00B075E6"/>
    <w:rsid w:val="00B10D5C"/>
    <w:rsid w:val="00B1772F"/>
    <w:rsid w:val="00B17ACE"/>
    <w:rsid w:val="00B17FF4"/>
    <w:rsid w:val="00B26C4B"/>
    <w:rsid w:val="00B35347"/>
    <w:rsid w:val="00B36366"/>
    <w:rsid w:val="00B36841"/>
    <w:rsid w:val="00B41DFE"/>
    <w:rsid w:val="00B425F2"/>
    <w:rsid w:val="00B42BC5"/>
    <w:rsid w:val="00B44F9D"/>
    <w:rsid w:val="00B461EA"/>
    <w:rsid w:val="00B51858"/>
    <w:rsid w:val="00B51EDA"/>
    <w:rsid w:val="00B52D48"/>
    <w:rsid w:val="00B545F4"/>
    <w:rsid w:val="00B56E2C"/>
    <w:rsid w:val="00B60EC3"/>
    <w:rsid w:val="00B634D0"/>
    <w:rsid w:val="00B63946"/>
    <w:rsid w:val="00B6512D"/>
    <w:rsid w:val="00B67D70"/>
    <w:rsid w:val="00B7060D"/>
    <w:rsid w:val="00B73904"/>
    <w:rsid w:val="00B75021"/>
    <w:rsid w:val="00B75363"/>
    <w:rsid w:val="00B77AE2"/>
    <w:rsid w:val="00B856FB"/>
    <w:rsid w:val="00B860EA"/>
    <w:rsid w:val="00B874C9"/>
    <w:rsid w:val="00B933D1"/>
    <w:rsid w:val="00BA1337"/>
    <w:rsid w:val="00BA2E6D"/>
    <w:rsid w:val="00BA7146"/>
    <w:rsid w:val="00BB5E4A"/>
    <w:rsid w:val="00BB6198"/>
    <w:rsid w:val="00BB72BC"/>
    <w:rsid w:val="00BB73FB"/>
    <w:rsid w:val="00BC126F"/>
    <w:rsid w:val="00BC5D0D"/>
    <w:rsid w:val="00BD4F06"/>
    <w:rsid w:val="00BD68FC"/>
    <w:rsid w:val="00BF0D65"/>
    <w:rsid w:val="00BF6C25"/>
    <w:rsid w:val="00BF6F50"/>
    <w:rsid w:val="00C06872"/>
    <w:rsid w:val="00C10DD2"/>
    <w:rsid w:val="00C11BFD"/>
    <w:rsid w:val="00C12D83"/>
    <w:rsid w:val="00C1400F"/>
    <w:rsid w:val="00C21B02"/>
    <w:rsid w:val="00C224B1"/>
    <w:rsid w:val="00C34032"/>
    <w:rsid w:val="00C360D6"/>
    <w:rsid w:val="00C40BE6"/>
    <w:rsid w:val="00C4129E"/>
    <w:rsid w:val="00C4178E"/>
    <w:rsid w:val="00C42CF6"/>
    <w:rsid w:val="00C44314"/>
    <w:rsid w:val="00C44FB1"/>
    <w:rsid w:val="00C51CB1"/>
    <w:rsid w:val="00C53C1D"/>
    <w:rsid w:val="00C5753D"/>
    <w:rsid w:val="00C627A3"/>
    <w:rsid w:val="00C63232"/>
    <w:rsid w:val="00C66DDB"/>
    <w:rsid w:val="00C72535"/>
    <w:rsid w:val="00C74F5E"/>
    <w:rsid w:val="00C76DD5"/>
    <w:rsid w:val="00C811A4"/>
    <w:rsid w:val="00C81764"/>
    <w:rsid w:val="00C817AE"/>
    <w:rsid w:val="00C82920"/>
    <w:rsid w:val="00C82EAE"/>
    <w:rsid w:val="00C91CBC"/>
    <w:rsid w:val="00C947E8"/>
    <w:rsid w:val="00CA59F8"/>
    <w:rsid w:val="00CB3728"/>
    <w:rsid w:val="00CB4F58"/>
    <w:rsid w:val="00CB5EB8"/>
    <w:rsid w:val="00CB662E"/>
    <w:rsid w:val="00CB727E"/>
    <w:rsid w:val="00CB76E6"/>
    <w:rsid w:val="00CB7B57"/>
    <w:rsid w:val="00CC3457"/>
    <w:rsid w:val="00CC3AC9"/>
    <w:rsid w:val="00CC4BAD"/>
    <w:rsid w:val="00CC7296"/>
    <w:rsid w:val="00CD474C"/>
    <w:rsid w:val="00CE2128"/>
    <w:rsid w:val="00CE781C"/>
    <w:rsid w:val="00CF3522"/>
    <w:rsid w:val="00CF553C"/>
    <w:rsid w:val="00D0220F"/>
    <w:rsid w:val="00D04096"/>
    <w:rsid w:val="00D07174"/>
    <w:rsid w:val="00D13B0B"/>
    <w:rsid w:val="00D1435D"/>
    <w:rsid w:val="00D17183"/>
    <w:rsid w:val="00D17F60"/>
    <w:rsid w:val="00D22C68"/>
    <w:rsid w:val="00D22E5C"/>
    <w:rsid w:val="00D23254"/>
    <w:rsid w:val="00D23CBE"/>
    <w:rsid w:val="00D24A17"/>
    <w:rsid w:val="00D25DB4"/>
    <w:rsid w:val="00D27BB9"/>
    <w:rsid w:val="00D27D38"/>
    <w:rsid w:val="00D31805"/>
    <w:rsid w:val="00D32A8F"/>
    <w:rsid w:val="00D3642F"/>
    <w:rsid w:val="00D37C78"/>
    <w:rsid w:val="00D44AC6"/>
    <w:rsid w:val="00D46688"/>
    <w:rsid w:val="00D46F7D"/>
    <w:rsid w:val="00D51F12"/>
    <w:rsid w:val="00D5204B"/>
    <w:rsid w:val="00D5609A"/>
    <w:rsid w:val="00D57AA6"/>
    <w:rsid w:val="00D57E90"/>
    <w:rsid w:val="00D6091A"/>
    <w:rsid w:val="00D60D6C"/>
    <w:rsid w:val="00D60F56"/>
    <w:rsid w:val="00D62EC5"/>
    <w:rsid w:val="00D64762"/>
    <w:rsid w:val="00D6765F"/>
    <w:rsid w:val="00D67EEA"/>
    <w:rsid w:val="00D704D0"/>
    <w:rsid w:val="00D72423"/>
    <w:rsid w:val="00D766E1"/>
    <w:rsid w:val="00D7734B"/>
    <w:rsid w:val="00D824B7"/>
    <w:rsid w:val="00D845A9"/>
    <w:rsid w:val="00D8560B"/>
    <w:rsid w:val="00D85B3E"/>
    <w:rsid w:val="00D863BB"/>
    <w:rsid w:val="00D86AD4"/>
    <w:rsid w:val="00D87354"/>
    <w:rsid w:val="00D9065D"/>
    <w:rsid w:val="00D91918"/>
    <w:rsid w:val="00D9224A"/>
    <w:rsid w:val="00D960FB"/>
    <w:rsid w:val="00D96C41"/>
    <w:rsid w:val="00DA0984"/>
    <w:rsid w:val="00DA4687"/>
    <w:rsid w:val="00DA4EF0"/>
    <w:rsid w:val="00DA5E5B"/>
    <w:rsid w:val="00DB05E4"/>
    <w:rsid w:val="00DB1403"/>
    <w:rsid w:val="00DB3D9A"/>
    <w:rsid w:val="00DC0401"/>
    <w:rsid w:val="00DC1E90"/>
    <w:rsid w:val="00DC2101"/>
    <w:rsid w:val="00DC2D57"/>
    <w:rsid w:val="00DD0376"/>
    <w:rsid w:val="00DD1039"/>
    <w:rsid w:val="00DD3DFD"/>
    <w:rsid w:val="00DD53B4"/>
    <w:rsid w:val="00DD6541"/>
    <w:rsid w:val="00DE40DC"/>
    <w:rsid w:val="00DE5738"/>
    <w:rsid w:val="00DF1DA3"/>
    <w:rsid w:val="00DF7CCA"/>
    <w:rsid w:val="00DF7F65"/>
    <w:rsid w:val="00E00B79"/>
    <w:rsid w:val="00E04083"/>
    <w:rsid w:val="00E05B1B"/>
    <w:rsid w:val="00E10A2B"/>
    <w:rsid w:val="00E11294"/>
    <w:rsid w:val="00E1391B"/>
    <w:rsid w:val="00E148BD"/>
    <w:rsid w:val="00E16520"/>
    <w:rsid w:val="00E21162"/>
    <w:rsid w:val="00E24255"/>
    <w:rsid w:val="00E30AAD"/>
    <w:rsid w:val="00E32D82"/>
    <w:rsid w:val="00E32E43"/>
    <w:rsid w:val="00E4077C"/>
    <w:rsid w:val="00E50C2A"/>
    <w:rsid w:val="00E52078"/>
    <w:rsid w:val="00E52176"/>
    <w:rsid w:val="00E53498"/>
    <w:rsid w:val="00E53AF0"/>
    <w:rsid w:val="00E55F94"/>
    <w:rsid w:val="00E62E46"/>
    <w:rsid w:val="00E63374"/>
    <w:rsid w:val="00E64824"/>
    <w:rsid w:val="00E67119"/>
    <w:rsid w:val="00E72FA1"/>
    <w:rsid w:val="00E751D7"/>
    <w:rsid w:val="00E76242"/>
    <w:rsid w:val="00E801D1"/>
    <w:rsid w:val="00E80331"/>
    <w:rsid w:val="00E81433"/>
    <w:rsid w:val="00E8242A"/>
    <w:rsid w:val="00E826EF"/>
    <w:rsid w:val="00E8798B"/>
    <w:rsid w:val="00E87D7F"/>
    <w:rsid w:val="00E87D8D"/>
    <w:rsid w:val="00E92487"/>
    <w:rsid w:val="00E92528"/>
    <w:rsid w:val="00E969E8"/>
    <w:rsid w:val="00EA0B81"/>
    <w:rsid w:val="00EA1C45"/>
    <w:rsid w:val="00EA6919"/>
    <w:rsid w:val="00EB27E9"/>
    <w:rsid w:val="00EB42B6"/>
    <w:rsid w:val="00EB490A"/>
    <w:rsid w:val="00EB5BBD"/>
    <w:rsid w:val="00EC3D85"/>
    <w:rsid w:val="00EC42C6"/>
    <w:rsid w:val="00EC4FD3"/>
    <w:rsid w:val="00EC6C65"/>
    <w:rsid w:val="00ED3F74"/>
    <w:rsid w:val="00ED6E92"/>
    <w:rsid w:val="00ED7A2D"/>
    <w:rsid w:val="00EE10C6"/>
    <w:rsid w:val="00EE65F5"/>
    <w:rsid w:val="00EF4A37"/>
    <w:rsid w:val="00EF6640"/>
    <w:rsid w:val="00F00B92"/>
    <w:rsid w:val="00F016DE"/>
    <w:rsid w:val="00F03076"/>
    <w:rsid w:val="00F030D1"/>
    <w:rsid w:val="00F034CF"/>
    <w:rsid w:val="00F05CB1"/>
    <w:rsid w:val="00F10F51"/>
    <w:rsid w:val="00F114E7"/>
    <w:rsid w:val="00F117C3"/>
    <w:rsid w:val="00F14EFE"/>
    <w:rsid w:val="00F173ED"/>
    <w:rsid w:val="00F25964"/>
    <w:rsid w:val="00F25DC7"/>
    <w:rsid w:val="00F26477"/>
    <w:rsid w:val="00F26B41"/>
    <w:rsid w:val="00F27A73"/>
    <w:rsid w:val="00F326BF"/>
    <w:rsid w:val="00F34BBD"/>
    <w:rsid w:val="00F3536B"/>
    <w:rsid w:val="00F35FFE"/>
    <w:rsid w:val="00F4011B"/>
    <w:rsid w:val="00F41A47"/>
    <w:rsid w:val="00F45AF8"/>
    <w:rsid w:val="00F5023F"/>
    <w:rsid w:val="00F51A52"/>
    <w:rsid w:val="00F52B74"/>
    <w:rsid w:val="00F57056"/>
    <w:rsid w:val="00F64B18"/>
    <w:rsid w:val="00F652C9"/>
    <w:rsid w:val="00F66AF6"/>
    <w:rsid w:val="00F7271C"/>
    <w:rsid w:val="00F763B7"/>
    <w:rsid w:val="00F76679"/>
    <w:rsid w:val="00F815A2"/>
    <w:rsid w:val="00F81926"/>
    <w:rsid w:val="00F820A6"/>
    <w:rsid w:val="00F87D21"/>
    <w:rsid w:val="00F937CC"/>
    <w:rsid w:val="00F95E69"/>
    <w:rsid w:val="00F96E56"/>
    <w:rsid w:val="00F97CCC"/>
    <w:rsid w:val="00FA0089"/>
    <w:rsid w:val="00FA11AB"/>
    <w:rsid w:val="00FA2F17"/>
    <w:rsid w:val="00FA64AA"/>
    <w:rsid w:val="00FA723C"/>
    <w:rsid w:val="00FB0171"/>
    <w:rsid w:val="00FB03D1"/>
    <w:rsid w:val="00FB110B"/>
    <w:rsid w:val="00FB2656"/>
    <w:rsid w:val="00FB6A75"/>
    <w:rsid w:val="00FC110D"/>
    <w:rsid w:val="00FC2147"/>
    <w:rsid w:val="00FC3C89"/>
    <w:rsid w:val="00FC4E60"/>
    <w:rsid w:val="00FD0BA6"/>
    <w:rsid w:val="00FD0CD4"/>
    <w:rsid w:val="00FD191D"/>
    <w:rsid w:val="00FD1C8B"/>
    <w:rsid w:val="00FD4B7A"/>
    <w:rsid w:val="00FE11D1"/>
    <w:rsid w:val="00FE2090"/>
    <w:rsid w:val="00FE6732"/>
    <w:rsid w:val="00FE67C3"/>
    <w:rsid w:val="00FE6969"/>
    <w:rsid w:val="00FE7641"/>
    <w:rsid w:val="00FF0001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1"/>
      <o:rules v:ext="edit">
        <o:r id="V:Rule2" type="callout" idref="#AutoShape 25"/>
        <o:r id="V:Rule3" type="callout" idref="#AutoShape 28"/>
        <o:r id="V:Rule5" type="callout" idref="#AutoShape 13"/>
        <o:r id="V:Rule6" type="connector" idref="#AutoShape 12"/>
        <o:r id="V:Rule7" type="callout" idref="#AutoShape 13"/>
        <o:r id="V:Rule9" type="connector" idref="#AutoShape 24"/>
        <o:r id="V:Rule10" type="connector" idref="#AutoShape 12"/>
      </o:rules>
    </o:shapelayout>
  </w:shapeDefaults>
  <w:decimalSymbol w:val="."/>
  <w:listSeparator w:val=","/>
  <w14:docId w14:val="18C12A6F"/>
  <w15:docId w15:val="{3D55D5C4-8DB1-4D15-8A2A-AECC048F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E751D7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E751D7"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E751D7"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1C13CA"/>
    <w:pPr>
      <w:snapToGrid w:val="0"/>
      <w:spacing w:before="360"/>
      <w:outlineLvl w:val="2"/>
    </w:pPr>
    <w:rPr>
      <w:rFonts w:ascii="標楷體" w:eastAsia="標楷體"/>
      <w:sz w:val="32"/>
      <w:szCs w:val="20"/>
    </w:rPr>
  </w:style>
  <w:style w:type="paragraph" w:styleId="4">
    <w:name w:val="heading 4"/>
    <w:aliases w:val="1,--1.,--1"/>
    <w:basedOn w:val="a0"/>
    <w:next w:val="a0"/>
    <w:qFormat/>
    <w:rsid w:val="00E751D7"/>
    <w:pPr>
      <w:numPr>
        <w:ilvl w:val="3"/>
        <w:numId w:val="1"/>
      </w:num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E751D7"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E751D7"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E751D7"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E751D7"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E751D7"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E751D7"/>
    <w:rPr>
      <w:b/>
      <w:bCs/>
    </w:rPr>
  </w:style>
  <w:style w:type="character" w:styleId="a7">
    <w:name w:val="Hyperlink"/>
    <w:uiPriority w:val="99"/>
    <w:rsid w:val="00E751D7"/>
    <w:rPr>
      <w:color w:val="0000FF"/>
      <w:u w:val="single"/>
    </w:rPr>
  </w:style>
  <w:style w:type="paragraph" w:styleId="a8">
    <w:name w:val="Balloon Text"/>
    <w:basedOn w:val="a0"/>
    <w:rsid w:val="00E751D7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E751D7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E751D7"/>
    <w:rPr>
      <w:kern w:val="2"/>
    </w:rPr>
  </w:style>
  <w:style w:type="character" w:customStyle="1" w:styleId="ab">
    <w:name w:val="頁首 字元"/>
    <w:rsid w:val="00E751D7"/>
    <w:rPr>
      <w:kern w:val="2"/>
    </w:rPr>
  </w:style>
  <w:style w:type="character" w:customStyle="1" w:styleId="10">
    <w:name w:val="標題 1 字元"/>
    <w:rsid w:val="00E751D7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E751D7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E751D7"/>
    <w:rPr>
      <w:rFonts w:eastAsia="標楷體"/>
      <w:kern w:val="2"/>
      <w:sz w:val="32"/>
    </w:rPr>
  </w:style>
  <w:style w:type="character" w:customStyle="1" w:styleId="41">
    <w:name w:val="標題 4 字元"/>
    <w:rsid w:val="00E751D7"/>
    <w:rPr>
      <w:rFonts w:eastAsia="標楷體"/>
      <w:kern w:val="2"/>
      <w:sz w:val="28"/>
    </w:rPr>
  </w:style>
  <w:style w:type="character" w:customStyle="1" w:styleId="50">
    <w:name w:val="標題 5 字元"/>
    <w:rsid w:val="00E751D7"/>
    <w:rPr>
      <w:rFonts w:eastAsia="標楷體"/>
      <w:kern w:val="2"/>
      <w:sz w:val="26"/>
    </w:rPr>
  </w:style>
  <w:style w:type="character" w:customStyle="1" w:styleId="61">
    <w:name w:val="標題 6 字元"/>
    <w:rsid w:val="00E751D7"/>
    <w:rPr>
      <w:rFonts w:eastAsia="標楷體"/>
      <w:kern w:val="2"/>
      <w:sz w:val="24"/>
    </w:rPr>
  </w:style>
  <w:style w:type="character" w:customStyle="1" w:styleId="71">
    <w:name w:val="標題 7 字元"/>
    <w:rsid w:val="00E751D7"/>
    <w:rPr>
      <w:rFonts w:eastAsia="標楷體"/>
      <w:kern w:val="2"/>
      <w:sz w:val="24"/>
    </w:rPr>
  </w:style>
  <w:style w:type="character" w:customStyle="1" w:styleId="80">
    <w:name w:val="標題 8 字元"/>
    <w:rsid w:val="00E751D7"/>
    <w:rPr>
      <w:rFonts w:eastAsia="標楷體"/>
      <w:kern w:val="2"/>
      <w:sz w:val="24"/>
    </w:rPr>
  </w:style>
  <w:style w:type="character" w:customStyle="1" w:styleId="90">
    <w:name w:val="標題 9 字元"/>
    <w:rsid w:val="00E751D7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E751D7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rsid w:val="00E751D7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ascii="標楷體" w:eastAsia="標楷體"/>
      <w:b/>
      <w:caps/>
      <w:noProof/>
      <w:sz w:val="28"/>
    </w:rPr>
  </w:style>
  <w:style w:type="paragraph" w:styleId="22">
    <w:name w:val="toc 2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ind w:left="284"/>
    </w:pPr>
    <w:rPr>
      <w:rFonts w:ascii="標楷體"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FD0BA6"/>
    <w:pPr>
      <w:numPr>
        <w:numId w:val="4"/>
      </w:numPr>
      <w:snapToGrid w:val="0"/>
      <w:spacing w:before="12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customStyle="1" w:styleId="42">
    <w:name w:val="標題 4 內文"/>
    <w:basedOn w:val="a0"/>
    <w:rsid w:val="00715719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a">
    <w:name w:val="Plain Text"/>
    <w:basedOn w:val="a0"/>
    <w:link w:val="afb"/>
    <w:rsid w:val="00715719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b">
    <w:name w:val="純文字 字元"/>
    <w:link w:val="afa"/>
    <w:rsid w:val="00715719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715719"/>
    <w:rPr>
      <w:rFonts w:eastAsia="標楷體"/>
    </w:rPr>
  </w:style>
  <w:style w:type="paragraph" w:styleId="14">
    <w:name w:val="index 1"/>
    <w:basedOn w:val="a0"/>
    <w:next w:val="a0"/>
    <w:autoRedefine/>
    <w:semiHidden/>
    <w:rsid w:val="00715719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7157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ocument Map"/>
    <w:basedOn w:val="a0"/>
    <w:link w:val="afd"/>
    <w:uiPriority w:val="99"/>
    <w:semiHidden/>
    <w:unhideWhenUsed/>
    <w:rsid w:val="001E74F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1E74F0"/>
    <w:rPr>
      <w:rFonts w:ascii="新細明體"/>
      <w:kern w:val="2"/>
      <w:sz w:val="18"/>
      <w:szCs w:val="18"/>
    </w:rPr>
  </w:style>
  <w:style w:type="paragraph" w:customStyle="1" w:styleId="afe">
    <w:name w:val="頁尾版權宣告"/>
    <w:basedOn w:val="a0"/>
    <w:rsid w:val="00E04083"/>
    <w:pPr>
      <w:jc w:val="center"/>
    </w:pPr>
    <w:rPr>
      <w:rFonts w:eastAsia="標楷體"/>
      <w:sz w:val="20"/>
    </w:rPr>
  </w:style>
  <w:style w:type="paragraph" w:customStyle="1" w:styleId="70">
    <w:name w:val="項目符號 7"/>
    <w:basedOn w:val="a0"/>
    <w:autoRedefine/>
    <w:rsid w:val="009B11EB"/>
    <w:pPr>
      <w:numPr>
        <w:numId w:val="39"/>
      </w:numPr>
      <w:tabs>
        <w:tab w:val="left" w:pos="3260"/>
      </w:tabs>
      <w:snapToGrid w:val="0"/>
      <w:spacing w:before="120"/>
    </w:pPr>
    <w:rPr>
      <w:rFonts w:eastAsia="標楷體"/>
    </w:rPr>
  </w:style>
  <w:style w:type="paragraph" w:styleId="Web">
    <w:name w:val="Normal (Web)"/>
    <w:basedOn w:val="a0"/>
    <w:uiPriority w:val="99"/>
    <w:unhideWhenUsed/>
    <w:rsid w:val="00BD4F0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15">
    <w:name w:val="樣式1"/>
    <w:basedOn w:val="a0"/>
    <w:qFormat/>
    <w:rsid w:val="009661CB"/>
    <w:pPr>
      <w:ind w:left="622" w:hanging="480"/>
    </w:pPr>
    <w:rPr>
      <w:rFonts w:ascii="標楷體" w:eastAsia="標楷體" w:hAnsi="標楷體"/>
      <w:sz w:val="26"/>
    </w:rPr>
  </w:style>
  <w:style w:type="paragraph" w:styleId="31">
    <w:name w:val="toc 3"/>
    <w:basedOn w:val="a0"/>
    <w:next w:val="a0"/>
    <w:autoRedefine/>
    <w:uiPriority w:val="39"/>
    <w:unhideWhenUsed/>
    <w:rsid w:val="00D5609A"/>
    <w:pPr>
      <w:ind w:leftChars="400" w:left="960"/>
    </w:pPr>
    <w:rPr>
      <w:rFonts w:ascii="標楷體" w:eastAsia="標楷體"/>
    </w:rPr>
  </w:style>
  <w:style w:type="paragraph" w:styleId="aff">
    <w:name w:val="TOC Heading"/>
    <w:basedOn w:val="1"/>
    <w:next w:val="a0"/>
    <w:uiPriority w:val="39"/>
    <w:unhideWhenUsed/>
    <w:qFormat/>
    <w:rsid w:val="00D5609A"/>
    <w:pPr>
      <w:keepNext/>
      <w:keepLines/>
      <w:pageBreakBefore w:val="0"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character" w:customStyle="1" w:styleId="16">
    <w:name w:val="未解析的提及1"/>
    <w:basedOn w:val="a1"/>
    <w:uiPriority w:val="99"/>
    <w:semiHidden/>
    <w:unhideWhenUsed/>
    <w:rsid w:val="00DF7CCA"/>
    <w:rPr>
      <w:color w:val="605E5C"/>
      <w:shd w:val="clear" w:color="auto" w:fill="E1DFDD"/>
    </w:rPr>
  </w:style>
  <w:style w:type="character" w:styleId="aff0">
    <w:name w:val="FollowedHyperlink"/>
    <w:basedOn w:val="a1"/>
    <w:uiPriority w:val="99"/>
    <w:semiHidden/>
    <w:unhideWhenUsed/>
    <w:rsid w:val="00D60F5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7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theme" Target="theme/theme1.xml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6" Type="http://schemas.openxmlformats.org/officeDocument/2006/relationships/footer" Target="footer2.xml"/><Relationship Id="rId107" Type="http://schemas.openxmlformats.org/officeDocument/2006/relationships/image" Target="media/image92.png"/><Relationship Id="rId11" Type="http://schemas.openxmlformats.org/officeDocument/2006/relationships/footnotes" Target="footnote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5" Type="http://schemas.openxmlformats.org/officeDocument/2006/relationships/customXml" Target="../customXml/item5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54" Type="http://schemas.openxmlformats.org/officeDocument/2006/relationships/image" Target="media/image3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9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__.vsdx"/><Relationship Id="rId39" Type="http://schemas.openxmlformats.org/officeDocument/2006/relationships/image" Target="media/image24.png"/><Relationship Id="rId109" Type="http://schemas.openxmlformats.org/officeDocument/2006/relationships/image" Target="media/image9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7" Type="http://schemas.openxmlformats.org/officeDocument/2006/relationships/numbering" Target="numbering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fontTable" Target="fontTable.xml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Relationship Id="rId14" Type="http://schemas.openxmlformats.org/officeDocument/2006/relationships/footer" Target="footer1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customXml" Target="../customXml/item3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2.png"/><Relationship Id="rId116" Type="http://schemas.microsoft.com/office/2011/relationships/people" Target="people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5" Type="http://schemas.openxmlformats.org/officeDocument/2006/relationships/header" Target="header2.xml"/><Relationship Id="rId36" Type="http://schemas.openxmlformats.org/officeDocument/2006/relationships/image" Target="media/image21.png"/><Relationship Id="rId57" Type="http://schemas.openxmlformats.org/officeDocument/2006/relationships/image" Target="media/image42.png"/><Relationship Id="rId106" Type="http://schemas.openxmlformats.org/officeDocument/2006/relationships/image" Target="media/image9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2.xml><?xml version="1.0" encoding="utf-8"?>
<LongProperties xmlns="http://schemas.microsoft.com/office/2006/metadata/longProperties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EC1ABF-1DAE-416D-AB19-052E3C511A33}">
  <ds:schemaRefs>
    <ds:schemaRef ds:uri="http://schemas.microsoft.com/office/2006/metadata/properties"/>
    <ds:schemaRef ds:uri="http://purl.org/dc/elements/1.1/"/>
    <ds:schemaRef ds:uri="http://purl.org/dc/terms/"/>
    <ds:schemaRef ds:uri="http://purl.org/dc/dcmitype/"/>
    <ds:schemaRef ds:uri="http://schemas.microsoft.com/office/2006/documentManagement/types"/>
    <ds:schemaRef ds:uri="http://schemas.openxmlformats.org/package/2006/metadata/core-properties"/>
    <ds:schemaRef ds:uri="15f83a92-c5fd-41b7-b36b-bc826f8a9e80"/>
    <ds:schemaRef ds:uri="http://schemas.microsoft.com/office/infopath/2007/PartnerControls"/>
    <ds:schemaRef ds:uri="9dfc2920-772e-4b7f-b399-1648423aab80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3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6.xml><?xml version="1.0" encoding="utf-8"?>
<ds:datastoreItem xmlns:ds="http://schemas.openxmlformats.org/officeDocument/2006/customXml" ds:itemID="{84318FC7-21C7-438E-A3DE-9E6358CAEE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6797</TotalTime>
  <Pages>104</Pages>
  <Words>9221</Words>
  <Characters>52560</Characters>
  <Application>Microsoft Office Word</Application>
  <DocSecurity>0</DocSecurity>
  <Lines>438</Lines>
  <Paragraphs>123</Paragraphs>
  <ScaleCrop>false</ScaleCrop>
  <Company/>
  <LinksUpToDate>false</LinksUpToDate>
  <CharactersWithSpaces>61658</CharactersWithSpaces>
  <SharedDoc>false</SharedDoc>
  <HLinks>
    <vt:vector size="78" baseType="variant"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張金龍</cp:lastModifiedBy>
  <cp:revision>325</cp:revision>
  <cp:lastPrinted>2014-10-29T13:57:00Z</cp:lastPrinted>
  <dcterms:created xsi:type="dcterms:W3CDTF">2019-12-25T10:40:00Z</dcterms:created>
  <dcterms:modified xsi:type="dcterms:W3CDTF">2021-05-18T06:34:00Z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