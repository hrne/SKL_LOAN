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94C0D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E075BC0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B57A41A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2C3F3AA2" w14:textId="77777777" w:rsidR="00740320" w:rsidRPr="009B2BD3" w:rsidRDefault="00D71CCB" w:rsidP="00740320">
      <w:pPr>
        <w:pStyle w:val="ad"/>
        <w:rPr>
          <w:rFonts w:ascii="標楷體" w:hAnsi="標楷體"/>
        </w:rPr>
      </w:pPr>
      <w:r w:rsidRPr="00D71CCB">
        <w:rPr>
          <w:rFonts w:ascii="標楷體" w:hAnsi="標楷體" w:hint="eastAsia"/>
        </w:rPr>
        <w:t>業務功能需求規格書</w:t>
      </w:r>
    </w:p>
    <w:p w14:paraId="10B933BE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740320">
        <w:rPr>
          <w:rFonts w:ascii="標楷體" w:hAnsi="標楷體" w:hint="eastAsia"/>
        </w:rPr>
        <w:t>報表作業</w:t>
      </w:r>
    </w:p>
    <w:p w14:paraId="2C02C02A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740320" w:rsidRPr="009B2BD3" w14:paraId="6E57AF5E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092D152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1B74E3E6" w14:textId="77777777" w:rsidR="00740320" w:rsidRPr="009B2BD3" w:rsidRDefault="00740320" w:rsidP="00740320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740320" w:rsidRPr="009B2BD3" w14:paraId="4B5B5800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34EF9310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65E989E1" w14:textId="3988563B" w:rsidR="00740320" w:rsidRPr="009B2BD3" w:rsidRDefault="00740320" w:rsidP="00740320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V1</w:t>
            </w:r>
            <w:r w:rsidRPr="009B2BD3">
              <w:rPr>
                <w:rFonts w:ascii="標楷體" w:hAnsi="標楷體" w:hint="eastAsia"/>
              </w:rPr>
              <w:t>.</w:t>
            </w:r>
            <w:ins w:id="1" w:author="阿毛" w:date="2021-06-04T09:32:00Z">
              <w:r w:rsidR="005278F9">
                <w:rPr>
                  <w:rFonts w:ascii="標楷體" w:hAnsi="標楷體" w:hint="eastAsia"/>
                </w:rPr>
                <w:t>2</w:t>
              </w:r>
            </w:ins>
            <w:del w:id="2" w:author="阿毛" w:date="2021-06-04T09:32:00Z">
              <w:r w:rsidRPr="009B2BD3" w:rsidDel="005278F9">
                <w:rPr>
                  <w:rFonts w:ascii="標楷體" w:hAnsi="標楷體" w:hint="eastAsia"/>
                </w:rPr>
                <w:delText>0</w:delText>
              </w:r>
            </w:del>
          </w:p>
        </w:tc>
      </w:tr>
      <w:tr w:rsidR="00740320" w:rsidRPr="009B2BD3" w14:paraId="353F8058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A4BDAFC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1B1CA701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740320" w:rsidRPr="009B2BD3" w14:paraId="4B84FFA2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602B8589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00AEC33F" w14:textId="34F7CDF4" w:rsidR="00740320" w:rsidRPr="009B2BD3" w:rsidRDefault="00740320" w:rsidP="00755F54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del w:id="3" w:author="阿毛" w:date="2021-06-04T09:32:00Z">
              <w:r w:rsidRPr="009B2BD3" w:rsidDel="005278F9">
                <w:rPr>
                  <w:rFonts w:ascii="標楷體" w:hAnsi="標楷體" w:hint="eastAsia"/>
                </w:rPr>
                <w:delText>19</w:delText>
              </w:r>
            </w:del>
            <w:ins w:id="4" w:author="阿毛" w:date="2021-06-04T09:32:00Z">
              <w:r w:rsidR="005278F9">
                <w:rPr>
                  <w:rFonts w:ascii="標楷體" w:hAnsi="標楷體" w:hint="eastAsia"/>
                </w:rPr>
                <w:t>21</w:t>
              </w:r>
            </w:ins>
            <w:r w:rsidRPr="009B2BD3">
              <w:rPr>
                <w:rFonts w:ascii="標楷體" w:hAnsi="標楷體"/>
              </w:rPr>
              <w:t>/</w:t>
            </w:r>
            <w:del w:id="5" w:author="阿毛" w:date="2021-06-04T09:32:00Z">
              <w:r w:rsidRPr="009B2BD3" w:rsidDel="005278F9">
                <w:rPr>
                  <w:rFonts w:ascii="標楷體" w:hAnsi="標楷體" w:hint="eastAsia"/>
                </w:rPr>
                <w:delText>12</w:delText>
              </w:r>
            </w:del>
            <w:ins w:id="6" w:author="阿毛" w:date="2021-06-04T09:32:00Z">
              <w:r w:rsidR="005278F9">
                <w:rPr>
                  <w:rFonts w:ascii="標楷體" w:hAnsi="標楷體" w:hint="eastAsia"/>
                </w:rPr>
                <w:t>6</w:t>
              </w:r>
            </w:ins>
            <w:r w:rsidRPr="009B2BD3">
              <w:rPr>
                <w:rFonts w:ascii="標楷體" w:hAnsi="標楷體" w:hint="eastAsia"/>
              </w:rPr>
              <w:t>/</w:t>
            </w:r>
            <w:del w:id="7" w:author="阿毛" w:date="2021-06-04T09:32:00Z">
              <w:r w:rsidR="00755F54" w:rsidDel="005278F9">
                <w:rPr>
                  <w:rFonts w:ascii="標楷體" w:hAnsi="標楷體" w:hint="eastAsia"/>
                </w:rPr>
                <w:delText>31</w:delText>
              </w:r>
            </w:del>
            <w:ins w:id="8" w:author="阿毛" w:date="2021-06-04T09:32:00Z">
              <w:r w:rsidR="005278F9">
                <w:rPr>
                  <w:rFonts w:ascii="標楷體" w:hAnsi="標楷體" w:hint="eastAsia"/>
                </w:rPr>
                <w:t>4</w:t>
              </w:r>
            </w:ins>
          </w:p>
        </w:tc>
      </w:tr>
    </w:tbl>
    <w:p w14:paraId="484FC916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7E23120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740320" w:rsidRPr="009B2BD3" w14:paraId="291E8489" w14:textId="77777777" w:rsidTr="00740320">
        <w:trPr>
          <w:jc w:val="center"/>
        </w:trPr>
        <w:tc>
          <w:tcPr>
            <w:tcW w:w="2564" w:type="dxa"/>
          </w:tcPr>
          <w:p w14:paraId="7B83742F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D0D2DE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DA7CAD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740320" w:rsidRPr="009B2BD3" w14:paraId="331DA90C" w14:textId="77777777" w:rsidTr="00740320">
        <w:trPr>
          <w:trHeight w:val="2511"/>
          <w:jc w:val="center"/>
        </w:trPr>
        <w:tc>
          <w:tcPr>
            <w:tcW w:w="2564" w:type="dxa"/>
          </w:tcPr>
          <w:p w14:paraId="12CF462D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  <w:p w14:paraId="34C3EDFC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5B8DBAE1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7473DE0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</w:tr>
    </w:tbl>
    <w:p w14:paraId="13EAEFB4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6FA84AA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43C0310B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F26512E" w14:textId="77777777" w:rsidR="00740320" w:rsidRPr="009B2BD3" w:rsidRDefault="00740320" w:rsidP="00740320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3C0537EA" w14:textId="77777777" w:rsidR="00740320" w:rsidRPr="009B2BD3" w:rsidRDefault="00740320" w:rsidP="00740320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B40550">
        <w:rPr>
          <w:rFonts w:ascii="標楷體" w:eastAsia="標楷體" w:hAnsi="標楷體"/>
          <w:noProof/>
        </w:rPr>
        <w:pict w14:anchorId="1E505F52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>
              <w:txbxContent>
                <w:p w14:paraId="12419FF2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7AA1D25D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2D10369E" w14:textId="77777777" w:rsidR="008277A7" w:rsidRDefault="008277A7" w:rsidP="00740320"/>
              </w:txbxContent>
            </v:textbox>
          </v:shape>
        </w:pict>
      </w:r>
      <w:r w:rsidR="00B40550">
        <w:rPr>
          <w:rFonts w:ascii="標楷體" w:eastAsia="標楷體" w:hAnsi="標楷體"/>
          <w:noProof/>
        </w:rPr>
        <w:pict w14:anchorId="0C657D32">
          <v:shape id="文字方塊 75" o:spid="_x0000_s1027" type="#_x0000_t202" style="position:absolute;left:0;text-align:left;margin-left:156.55pt;margin-top:738.05pt;width:270pt;height:63pt;z-index:2516592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>
              <w:txbxContent>
                <w:p w14:paraId="04CA002F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475C033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45B360D" w14:textId="77777777" w:rsidR="008277A7" w:rsidRDefault="008277A7" w:rsidP="00740320"/>
              </w:txbxContent>
            </v:textbox>
          </v:shape>
        </w:pict>
      </w:r>
    </w:p>
    <w:p w14:paraId="2F3EDC8F" w14:textId="77777777" w:rsidR="00D22C68" w:rsidRPr="00740320" w:rsidRDefault="00D22C68" w:rsidP="00AF2085">
      <w:pPr>
        <w:rPr>
          <w:rFonts w:ascii="標楷體" w:eastAsia="標楷體" w:hAnsi="標楷體"/>
        </w:rPr>
        <w:sectPr w:rsidR="00D22C68" w:rsidRPr="00740320" w:rsidSect="00740320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19A0178B" w14:textId="77777777" w:rsidR="00740320" w:rsidRPr="009B2BD3" w:rsidRDefault="00740320" w:rsidP="00740320">
      <w:pPr>
        <w:widowControl/>
        <w:rPr>
          <w:rFonts w:ascii="標楷體" w:eastAsia="標楷體" w:hAnsi="標楷體"/>
          <w:sz w:val="28"/>
        </w:rPr>
      </w:pPr>
    </w:p>
    <w:p w14:paraId="2DB3EED0" w14:textId="77777777" w:rsidR="00740320" w:rsidRPr="009B2BD3" w:rsidRDefault="00B40550" w:rsidP="00740320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C80A7AE">
          <v:shape id="文字方塊 74" o:spid="_x0000_s1028" type="#_x0000_t202" style="position:absolute;left:0;text-align:left;margin-left:156.55pt;margin-top:738.05pt;width:270pt;height:63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>
              <w:txbxContent>
                <w:p w14:paraId="6C1E00D0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6121D14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FF2694D" w14:textId="77777777" w:rsidR="008277A7" w:rsidRDefault="008277A7" w:rsidP="00740320"/>
              </w:txbxContent>
            </v:textbox>
          </v:shape>
        </w:pict>
      </w:r>
      <w:r w:rsidR="00740320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740320" w:rsidRPr="009B2BD3" w14:paraId="517F218A" w14:textId="77777777" w:rsidTr="00740320">
        <w:tc>
          <w:tcPr>
            <w:tcW w:w="1108" w:type="dxa"/>
          </w:tcPr>
          <w:p w14:paraId="6ADD67B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ADFF21A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0C57B29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B6A9728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6335A6A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C466B2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548A340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54FBB1F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56E7F387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1B7659D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2662224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1DC96046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740320" w:rsidRPr="009B2BD3" w14:paraId="732C1D5D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1536893F" w14:textId="77777777" w:rsidR="00740320" w:rsidRPr="009B2BD3" w:rsidRDefault="00740320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V0</w:t>
            </w:r>
            <w:r w:rsidR="00755F54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683BEEC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5E435D2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5959380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4EC70104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437ED13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5302CB63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7E6F6D72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13C6A793" w14:textId="77777777" w:rsidR="00755F54" w:rsidRPr="009B2BD3" w:rsidRDefault="00755F54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</w:t>
            </w:r>
            <w:r>
              <w:rPr>
                <w:rFonts w:ascii="標楷體" w:hAnsi="標楷體" w:hint="eastAsia"/>
              </w:rPr>
              <w:t>31</w:t>
            </w:r>
          </w:p>
        </w:tc>
        <w:tc>
          <w:tcPr>
            <w:tcW w:w="3786" w:type="dxa"/>
            <w:vAlign w:val="center"/>
          </w:tcPr>
          <w:p w14:paraId="4717814D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755F54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6BC84B13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7DF50B83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CC7AB4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0B284B6" w14:textId="77777777" w:rsidTr="00740320">
        <w:tc>
          <w:tcPr>
            <w:tcW w:w="1108" w:type="dxa"/>
            <w:vAlign w:val="center"/>
          </w:tcPr>
          <w:p w14:paraId="2D4173D3" w14:textId="7B6B002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9" w:author="智誠 楊" w:date="2021-05-03T14:37:00Z">
              <w:r>
                <w:rPr>
                  <w:rFonts w:ascii="標楷體" w:hAnsi="標楷體"/>
                </w:rPr>
                <w:t>V1.1</w:t>
              </w:r>
            </w:ins>
          </w:p>
        </w:tc>
        <w:tc>
          <w:tcPr>
            <w:tcW w:w="1614" w:type="dxa"/>
            <w:vAlign w:val="center"/>
          </w:tcPr>
          <w:p w14:paraId="43053DD8" w14:textId="5BA639C5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0" w:author="智誠 楊" w:date="2021-05-03T14:37:00Z">
              <w:r>
                <w:rPr>
                  <w:rFonts w:ascii="標楷體" w:hAnsi="標楷體" w:hint="eastAsia"/>
                </w:rPr>
                <w:t>2</w:t>
              </w:r>
              <w:r>
                <w:rPr>
                  <w:rFonts w:ascii="標楷體" w:hAnsi="標楷體"/>
                </w:rPr>
                <w:t>021/5/3</w:t>
              </w:r>
            </w:ins>
          </w:p>
        </w:tc>
        <w:tc>
          <w:tcPr>
            <w:tcW w:w="3786" w:type="dxa"/>
            <w:vAlign w:val="center"/>
          </w:tcPr>
          <w:p w14:paraId="3B22594B" w14:textId="69D399DB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1" w:author="智誠 楊" w:date="2021-05-03T14:38:00Z">
              <w:r>
                <w:rPr>
                  <w:rFonts w:ascii="標楷體" w:hAnsi="標楷體" w:hint="eastAsia"/>
                </w:rPr>
                <w:t>修改</w:t>
              </w:r>
              <w:r>
                <w:rPr>
                  <w:rFonts w:ascii="標楷體" w:hAnsi="標楷體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2FC85336" w14:textId="773C4E9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2" w:author="智誠 楊" w:date="2021-05-03T14:38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32D049A" w14:textId="77777777" w:rsidR="00755F54" w:rsidRPr="009B2BD3" w:rsidRDefault="00755F54" w:rsidP="0074032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6116547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48356406" w14:textId="77777777" w:rsidTr="00740320">
        <w:tc>
          <w:tcPr>
            <w:tcW w:w="1108" w:type="dxa"/>
            <w:vAlign w:val="center"/>
          </w:tcPr>
          <w:p w14:paraId="4B9A1827" w14:textId="5415F0C8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3" w:author="阿毛" w:date="2021-06-04T09:32:00Z">
              <w:r>
                <w:rPr>
                  <w:rFonts w:ascii="標楷體" w:hAnsi="標楷體" w:hint="eastAsia"/>
                </w:rPr>
                <w:t>V1.2</w:t>
              </w:r>
            </w:ins>
          </w:p>
        </w:tc>
        <w:tc>
          <w:tcPr>
            <w:tcW w:w="1614" w:type="dxa"/>
            <w:vAlign w:val="center"/>
          </w:tcPr>
          <w:p w14:paraId="719D686E" w14:textId="17F29EAA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4" w:author="阿毛" w:date="2021-06-04T09:32:00Z">
              <w:r>
                <w:rPr>
                  <w:rFonts w:ascii="標楷體" w:hAnsi="標楷體" w:hint="eastAsia"/>
                </w:rPr>
                <w:t>2021/6/4</w:t>
              </w:r>
            </w:ins>
          </w:p>
        </w:tc>
        <w:tc>
          <w:tcPr>
            <w:tcW w:w="3786" w:type="dxa"/>
            <w:vAlign w:val="center"/>
          </w:tcPr>
          <w:p w14:paraId="1A05E189" w14:textId="77777777" w:rsidR="00755F54" w:rsidRDefault="005278F9" w:rsidP="00740320">
            <w:pPr>
              <w:pStyle w:val="11"/>
              <w:rPr>
                <w:ins w:id="15" w:author="阿毛" w:date="2021-06-04T09:32:00Z"/>
                <w:rFonts w:ascii="標楷體" w:hAnsi="標楷體"/>
              </w:rPr>
            </w:pPr>
            <w:ins w:id="16" w:author="阿毛" w:date="2021-06-04T09:32:00Z">
              <w:r>
                <w:rPr>
                  <w:rFonts w:ascii="標楷體" w:hAnsi="標楷體" w:hint="eastAsia"/>
                </w:rPr>
                <w:t>交付URS</w:t>
              </w:r>
            </w:ins>
          </w:p>
          <w:p w14:paraId="3EBC431D" w14:textId="5437FB7B" w:rsidR="005278F9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7" w:author="阿毛" w:date="2021-06-04T09:3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576792D0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B78294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BD3677A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79C971DA" w14:textId="77777777" w:rsidTr="00740320">
        <w:tc>
          <w:tcPr>
            <w:tcW w:w="1108" w:type="dxa"/>
            <w:vAlign w:val="center"/>
          </w:tcPr>
          <w:p w14:paraId="434B169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2AD911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47A4061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7A8A2E9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222A4454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A8C0C8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C7E38DA" w14:textId="77777777" w:rsidTr="00740320">
        <w:tc>
          <w:tcPr>
            <w:tcW w:w="1108" w:type="dxa"/>
            <w:vAlign w:val="center"/>
          </w:tcPr>
          <w:p w14:paraId="4021BE1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698668F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6475F28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1BE5BEE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57D9243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04F47B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DCE704A" w14:textId="77777777" w:rsidTr="00740320">
        <w:tc>
          <w:tcPr>
            <w:tcW w:w="1108" w:type="dxa"/>
            <w:vAlign w:val="center"/>
          </w:tcPr>
          <w:p w14:paraId="5157DE1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2EFB22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0918869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A2AF79D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D6A2936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CBBDB0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</w:tbl>
    <w:p w14:paraId="33B68B12" w14:textId="77777777" w:rsidR="00200D13" w:rsidRPr="00B830D9" w:rsidRDefault="00740320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  <w:r w:rsidR="00200D13" w:rsidRPr="00B830D9">
        <w:rPr>
          <w:rFonts w:ascii="標楷體" w:hAnsi="標楷體"/>
        </w:rPr>
        <w:br/>
      </w:r>
    </w:p>
    <w:p w14:paraId="7D01F040" w14:textId="77777777" w:rsidR="0011788D" w:rsidRPr="00B830D9" w:rsidRDefault="00D22C68" w:rsidP="00D22C68">
      <w:pPr>
        <w:pStyle w:val="af8"/>
        <w:rPr>
          <w:rFonts w:ascii="標楷體" w:hAnsi="標楷體"/>
        </w:rPr>
      </w:pPr>
      <w:r w:rsidRPr="00B830D9">
        <w:rPr>
          <w:rFonts w:ascii="標楷體" w:hAnsi="標楷體"/>
        </w:rPr>
        <w:br w:type="page"/>
      </w:r>
      <w:r w:rsidR="0011788D" w:rsidRPr="00B830D9">
        <w:rPr>
          <w:rFonts w:ascii="標楷體" w:hAnsi="標楷體"/>
        </w:rPr>
        <w:lastRenderedPageBreak/>
        <w:t>目　　錄</w:t>
      </w:r>
    </w:p>
    <w:p w14:paraId="4E6AC8BA" w14:textId="77777777" w:rsidR="00D71CCB" w:rsidRDefault="006F0B88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 w:rsidRPr="00B830D9">
        <w:rPr>
          <w:rFonts w:ascii="標楷體" w:hAnsi="標楷體"/>
        </w:rPr>
        <w:fldChar w:fldCharType="begin"/>
      </w:r>
      <w:r w:rsidR="0011788D" w:rsidRPr="00B830D9">
        <w:rPr>
          <w:rFonts w:ascii="標楷體" w:hAnsi="標楷體"/>
        </w:rPr>
        <w:instrText xml:space="preserve"> TOC \o "1-2" \h \z </w:instrText>
      </w:r>
      <w:r w:rsidRPr="00B830D9">
        <w:rPr>
          <w:rFonts w:ascii="標楷體" w:hAnsi="標楷體"/>
        </w:rPr>
        <w:fldChar w:fldCharType="separate"/>
      </w:r>
      <w:hyperlink w:anchor="_Toc30177390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1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概述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_Toc30177390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71A35C9C" w14:textId="77777777" w:rsidR="00D71CCB" w:rsidRDefault="00B4055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1" w:history="1">
        <w:r w:rsidR="00D71CCB" w:rsidRPr="00C44B75">
          <w:rPr>
            <w:rStyle w:val="a7"/>
            <w:rFonts w:ascii="標楷體" w:hAnsi="標楷體"/>
          </w:rPr>
          <w:t xml:space="preserve">1.1    </w:t>
        </w:r>
        <w:r w:rsidR="00D71CCB" w:rsidRPr="00C44B75">
          <w:rPr>
            <w:rStyle w:val="a7"/>
            <w:rFonts w:ascii="標楷體" w:hAnsi="標楷體" w:hint="eastAsia"/>
          </w:rPr>
          <w:t>專案名稱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_Toc30177391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2324D318" w14:textId="77777777" w:rsidR="00D71CCB" w:rsidRDefault="00B4055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2" w:history="1">
        <w:r w:rsidR="00D71CCB" w:rsidRPr="00C44B75">
          <w:rPr>
            <w:rStyle w:val="a7"/>
            <w:rFonts w:ascii="標楷體" w:hAnsi="標楷體"/>
          </w:rPr>
          <w:t xml:space="preserve">1.2    </w:t>
        </w:r>
        <w:r w:rsidR="00D71CCB" w:rsidRPr="00C44B75">
          <w:rPr>
            <w:rStyle w:val="a7"/>
            <w:rFonts w:ascii="標楷體" w:hAnsi="標楷體" w:hint="eastAsia"/>
          </w:rPr>
          <w:t>專案目標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_Toc30177392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56C31476" w14:textId="77777777" w:rsidR="00D71CCB" w:rsidRDefault="00B4055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3" w:history="1">
        <w:r w:rsidR="00D71CCB" w:rsidRPr="00C44B75">
          <w:rPr>
            <w:rStyle w:val="a7"/>
            <w:rFonts w:ascii="標楷體" w:hAnsi="標楷體"/>
          </w:rPr>
          <w:t xml:space="preserve">1.3    </w:t>
        </w:r>
        <w:r w:rsidR="00D71CCB" w:rsidRPr="00C44B75">
          <w:rPr>
            <w:rStyle w:val="a7"/>
            <w:rFonts w:ascii="標楷體" w:hAnsi="標楷體" w:hint="eastAsia"/>
          </w:rPr>
          <w:t>系統範圍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_Toc30177393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2</w:t>
        </w:r>
        <w:r w:rsidR="00D71CCB">
          <w:rPr>
            <w:webHidden/>
          </w:rPr>
          <w:fldChar w:fldCharType="end"/>
        </w:r>
      </w:hyperlink>
    </w:p>
    <w:p w14:paraId="14F4DD6B" w14:textId="77777777" w:rsidR="00D71CCB" w:rsidRDefault="00B4055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394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2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需求說明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_Toc30177394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10DF1097" w14:textId="77777777" w:rsidR="00D71CCB" w:rsidRDefault="00B4055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5" w:history="1">
        <w:r w:rsidR="00D71CCB" w:rsidRPr="00C44B75">
          <w:rPr>
            <w:rStyle w:val="a7"/>
            <w:rFonts w:ascii="標楷體" w:hAnsi="標楷體"/>
          </w:rPr>
          <w:t xml:space="preserve">2.1    </w:t>
        </w:r>
        <w:r w:rsidR="00D71CCB" w:rsidRPr="00C44B75">
          <w:rPr>
            <w:rStyle w:val="a7"/>
            <w:rFonts w:ascii="標楷體" w:hAnsi="標楷體" w:hint="eastAsia"/>
          </w:rPr>
          <w:t>功能性需求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_Toc30177395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588C259B" w14:textId="77777777" w:rsidR="00D71CCB" w:rsidRDefault="00B4055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6" w:history="1">
        <w:r w:rsidR="00D71CCB" w:rsidRPr="00C44B75">
          <w:rPr>
            <w:rStyle w:val="a7"/>
            <w:rFonts w:ascii="標楷體" w:hAnsi="標楷體"/>
          </w:rPr>
          <w:t xml:space="preserve">2.2    </w:t>
        </w:r>
        <w:r w:rsidR="00D71CCB" w:rsidRPr="00C44B75">
          <w:rPr>
            <w:rStyle w:val="a7"/>
            <w:rFonts w:ascii="標楷體" w:hAnsi="標楷體" w:hint="eastAsia"/>
          </w:rPr>
          <w:t>非功能性需求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_Toc30177396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138B805B" w14:textId="77777777" w:rsidR="00D71CCB" w:rsidRDefault="00B4055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397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3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系統需求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_Toc30177397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</w:t>
        </w:r>
        <w:r w:rsidR="00D71CCB">
          <w:rPr>
            <w:webHidden/>
          </w:rPr>
          <w:fldChar w:fldCharType="end"/>
        </w:r>
      </w:hyperlink>
    </w:p>
    <w:p w14:paraId="69C7DCC0" w14:textId="77777777" w:rsidR="00D71CCB" w:rsidRDefault="00B4055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8" w:history="1">
        <w:r w:rsidR="00D71CCB" w:rsidRPr="00C44B75">
          <w:rPr>
            <w:rStyle w:val="a7"/>
            <w:rFonts w:ascii="標楷體" w:hAnsi="標楷體"/>
          </w:rPr>
          <w:t xml:space="preserve">3.1    </w:t>
        </w:r>
        <w:r w:rsidR="00D71CCB" w:rsidRPr="00C44B75">
          <w:rPr>
            <w:rStyle w:val="a7"/>
            <w:rFonts w:ascii="標楷體" w:hAnsi="標楷體" w:hint="eastAsia"/>
          </w:rPr>
          <w:t>系統功能結構圖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_Toc30177398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</w:t>
        </w:r>
        <w:r w:rsidR="00D71CCB">
          <w:rPr>
            <w:webHidden/>
          </w:rPr>
          <w:fldChar w:fldCharType="end"/>
        </w:r>
      </w:hyperlink>
    </w:p>
    <w:p w14:paraId="336CACB5" w14:textId="77777777" w:rsidR="00D71CCB" w:rsidRDefault="00B4055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9" w:history="1">
        <w:r w:rsidR="00D71CCB" w:rsidRPr="00C44B75">
          <w:rPr>
            <w:rStyle w:val="a7"/>
            <w:rFonts w:ascii="標楷體" w:hAnsi="標楷體"/>
          </w:rPr>
          <w:t xml:space="preserve">3.2    </w:t>
        </w:r>
        <w:r w:rsidR="00D71CCB" w:rsidRPr="00C44B75">
          <w:rPr>
            <w:rStyle w:val="a7"/>
            <w:rFonts w:ascii="標楷體" w:hAnsi="標楷體" w:hint="eastAsia"/>
          </w:rPr>
          <w:t>系統功能說明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_Toc30177399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5</w:t>
        </w:r>
        <w:r w:rsidR="00D71CCB">
          <w:rPr>
            <w:webHidden/>
          </w:rPr>
          <w:fldChar w:fldCharType="end"/>
        </w:r>
      </w:hyperlink>
    </w:p>
    <w:p w14:paraId="6B2A785D" w14:textId="77777777" w:rsidR="00D71CCB" w:rsidRDefault="00B4055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400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4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其他與附件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_Toc30177400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48</w:t>
        </w:r>
        <w:r w:rsidR="00D71CCB">
          <w:rPr>
            <w:webHidden/>
          </w:rPr>
          <w:fldChar w:fldCharType="end"/>
        </w:r>
      </w:hyperlink>
    </w:p>
    <w:p w14:paraId="5758751B" w14:textId="77777777" w:rsidR="00D71CCB" w:rsidRDefault="00B4055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401" w:history="1">
        <w:r w:rsidR="00D71CCB" w:rsidRPr="00C44B75">
          <w:rPr>
            <w:rStyle w:val="a7"/>
            <w:rFonts w:ascii="標楷體" w:hAnsi="標楷體"/>
          </w:rPr>
          <w:t xml:space="preserve">4.1    </w:t>
        </w:r>
        <w:r w:rsidR="00D71CCB" w:rsidRPr="00C44B75">
          <w:rPr>
            <w:rStyle w:val="a7"/>
            <w:rFonts w:ascii="標楷體" w:hAnsi="標楷體" w:hint="eastAsia"/>
          </w:rPr>
          <w:t>其他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_Toc30177401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48</w:t>
        </w:r>
        <w:r w:rsidR="00D71CCB">
          <w:rPr>
            <w:webHidden/>
          </w:rPr>
          <w:fldChar w:fldCharType="end"/>
        </w:r>
      </w:hyperlink>
    </w:p>
    <w:p w14:paraId="7791673E" w14:textId="77777777" w:rsidR="00D71CCB" w:rsidRDefault="00B4055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402" w:history="1">
        <w:r w:rsidR="00D71CCB" w:rsidRPr="00C44B75">
          <w:rPr>
            <w:rStyle w:val="a7"/>
            <w:rFonts w:ascii="標楷體" w:hAnsi="標楷體"/>
          </w:rPr>
          <w:t xml:space="preserve">4.2    </w:t>
        </w:r>
        <w:r w:rsidR="00D71CCB" w:rsidRPr="00C44B75">
          <w:rPr>
            <w:rStyle w:val="a7"/>
            <w:rFonts w:ascii="標楷體" w:hAnsi="標楷體" w:hint="eastAsia"/>
          </w:rPr>
          <w:t>附件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_Toc30177402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49</w:t>
        </w:r>
        <w:r w:rsidR="00D71CCB">
          <w:rPr>
            <w:webHidden/>
          </w:rPr>
          <w:fldChar w:fldCharType="end"/>
        </w:r>
      </w:hyperlink>
    </w:p>
    <w:p w14:paraId="2032BEF2" w14:textId="77777777" w:rsidR="00B51EDA" w:rsidRPr="00B830D9" w:rsidRDefault="006F0B88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B830D9">
        <w:rPr>
          <w:rFonts w:ascii="標楷體" w:eastAsia="標楷體" w:hAnsi="標楷體"/>
        </w:rPr>
        <w:fldChar w:fldCharType="end"/>
      </w:r>
    </w:p>
    <w:p w14:paraId="55D4027C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1702E3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7A974F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AF89C5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E929E6D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9D4C03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1DF11AA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5B5811E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F275E59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45B5F50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06457E1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148C2816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FEA833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2B7FFA3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27D6EE54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B81C56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C7E3BA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1C2999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18AB9E7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20AA56A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D78ACD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98AE1E8" w14:textId="77777777" w:rsidR="00D22C68" w:rsidRPr="00B830D9" w:rsidRDefault="00D22C68">
      <w:pPr>
        <w:rPr>
          <w:rFonts w:ascii="標楷體" w:eastAsia="標楷體" w:hAnsi="標楷體"/>
          <w:color w:val="000000"/>
        </w:rPr>
        <w:sectPr w:rsidR="00D22C68" w:rsidRPr="00B830D9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</w:p>
    <w:p w14:paraId="60097784" w14:textId="77777777" w:rsidR="0011788D" w:rsidRPr="00B830D9" w:rsidRDefault="0011788D" w:rsidP="0011788D">
      <w:pPr>
        <w:pStyle w:val="1"/>
        <w:snapToGrid w:val="0"/>
        <w:rPr>
          <w:rFonts w:ascii="標楷體" w:hAnsi="標楷體"/>
        </w:rPr>
      </w:pPr>
      <w:bookmarkStart w:id="18" w:name="_Toc30177390"/>
      <w:r w:rsidRPr="00B830D9">
        <w:rPr>
          <w:rFonts w:ascii="標楷體" w:hAnsi="標楷體"/>
          <w:sz w:val="32"/>
          <w:szCs w:val="32"/>
        </w:rPr>
        <w:lastRenderedPageBreak/>
        <w:t>第1章</w:t>
      </w:r>
      <w:r w:rsidRPr="00B830D9">
        <w:rPr>
          <w:rFonts w:ascii="標楷體" w:hAnsi="標楷體"/>
          <w:szCs w:val="36"/>
        </w:rPr>
        <w:t xml:space="preserve"> 概述</w:t>
      </w:r>
      <w:bookmarkEnd w:id="18"/>
    </w:p>
    <w:p w14:paraId="663AF511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19" w:name="_Toc30177391"/>
      <w:r w:rsidRPr="00B830D9">
        <w:rPr>
          <w:rFonts w:ascii="標楷體" w:hAnsi="標楷體"/>
        </w:rPr>
        <w:t>1.1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專案名稱</w:t>
      </w:r>
      <w:bookmarkEnd w:id="19"/>
    </w:p>
    <w:p w14:paraId="7ED87F83" w14:textId="77777777" w:rsidR="0011788D" w:rsidRPr="00B830D9" w:rsidRDefault="003500F7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52A0CBD6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20" w:name="_Toc161455623"/>
      <w:bookmarkStart w:id="21" w:name="_Toc30177392"/>
      <w:r w:rsidRPr="00B830D9">
        <w:rPr>
          <w:rFonts w:ascii="標楷體" w:hAnsi="標楷體"/>
        </w:rPr>
        <w:t>1.2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專案目標</w:t>
      </w:r>
      <w:bookmarkEnd w:id="20"/>
      <w:bookmarkEnd w:id="21"/>
    </w:p>
    <w:p w14:paraId="7DB8A555" w14:textId="77777777" w:rsidR="003500F7" w:rsidRDefault="003500F7" w:rsidP="003500F7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2FABB0DB" w14:textId="77777777" w:rsidR="003500F7" w:rsidRDefault="003500F7">
      <w:pPr>
        <w:widowControl/>
      </w:pPr>
      <w:r>
        <w:br w:type="page"/>
      </w:r>
    </w:p>
    <w:p w14:paraId="68AC8883" w14:textId="77777777" w:rsidR="003500F7" w:rsidRPr="003500F7" w:rsidRDefault="003500F7" w:rsidP="003500F7"/>
    <w:p w14:paraId="3DFE0A51" w14:textId="77777777" w:rsidR="0011788D" w:rsidRPr="00B830D9" w:rsidRDefault="0011788D" w:rsidP="003500F7">
      <w:pPr>
        <w:pStyle w:val="20"/>
        <w:keepNext w:val="0"/>
        <w:spacing w:before="0"/>
        <w:rPr>
          <w:rFonts w:ascii="標楷體" w:hAnsi="標楷體"/>
        </w:rPr>
      </w:pPr>
      <w:bookmarkStart w:id="22" w:name="_Toc30177393"/>
      <w:r w:rsidRPr="00B830D9">
        <w:rPr>
          <w:rFonts w:ascii="標楷體" w:hAnsi="標楷體"/>
        </w:rPr>
        <w:t>1.3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系統範圍</w:t>
      </w:r>
      <w:bookmarkEnd w:id="22"/>
    </w:p>
    <w:p w14:paraId="55DEA183" w14:textId="77777777" w:rsidR="0011788D" w:rsidRPr="00B830D9" w:rsidRDefault="0011788D" w:rsidP="0011788D">
      <w:pPr>
        <w:pStyle w:val="3"/>
        <w:rPr>
          <w:rFonts w:ascii="標楷體" w:hAnsi="標楷體"/>
        </w:rPr>
      </w:pPr>
      <w:r w:rsidRPr="00B830D9">
        <w:rPr>
          <w:rFonts w:ascii="標楷體" w:hAnsi="標楷體"/>
        </w:rPr>
        <w:t>1.3.1系統範圍</w:t>
      </w:r>
    </w:p>
    <w:p w14:paraId="58E7017E" w14:textId="77777777" w:rsidR="003500F7" w:rsidRDefault="003500F7" w:rsidP="00755F54">
      <w:pPr>
        <w:ind w:leftChars="400" w:left="960"/>
      </w:pPr>
      <w:r w:rsidRPr="009B2BD3">
        <w:object w:dxaOrig="7897" w:dyaOrig="6409" w14:anchorId="5EAD80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.6pt;height:320.4pt" o:ole="">
            <v:imagedata r:id="rId17" o:title=""/>
          </v:shape>
          <o:OLEObject Type="Embed" ProgID="Visio.Drawing.15" ShapeID="_x0000_i1025" DrawAspect="Content" ObjectID="_1686578681" r:id="rId18"/>
        </w:object>
      </w:r>
    </w:p>
    <w:p w14:paraId="313135FC" w14:textId="77777777" w:rsidR="003500F7" w:rsidRPr="003500F7" w:rsidRDefault="003500F7" w:rsidP="003500F7"/>
    <w:p w14:paraId="47F0DE03" w14:textId="77777777" w:rsidR="0011788D" w:rsidRPr="00B830D9" w:rsidRDefault="0011788D" w:rsidP="003500F7">
      <w:pPr>
        <w:pStyle w:val="3"/>
        <w:spacing w:after="240"/>
        <w:rPr>
          <w:rFonts w:ascii="標楷體" w:hAnsi="標楷體"/>
        </w:rPr>
      </w:pPr>
      <w:r w:rsidRPr="00B830D9">
        <w:rPr>
          <w:rFonts w:ascii="標楷體" w:hAnsi="標楷體"/>
        </w:rPr>
        <w:t>1.3.2系統範圍說明</w:t>
      </w:r>
    </w:p>
    <w:p w14:paraId="7E81EE48" w14:textId="77777777" w:rsidR="003500F7" w:rsidRPr="009B2BD3" w:rsidRDefault="003500F7" w:rsidP="003500F7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599F2E26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ABA5A8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6A2F7DAD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AF53C2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23" w:name="_Toc30177394"/>
      <w:r w:rsidRPr="00B830D9">
        <w:rPr>
          <w:rFonts w:ascii="標楷體" w:hAnsi="標楷體"/>
          <w:sz w:val="32"/>
          <w:szCs w:val="32"/>
        </w:rPr>
        <w:lastRenderedPageBreak/>
        <w:t>第2章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</w:rPr>
        <w:t>需求說明</w:t>
      </w:r>
      <w:bookmarkEnd w:id="23"/>
    </w:p>
    <w:p w14:paraId="6D106F24" w14:textId="77777777" w:rsidR="00FD0BA6" w:rsidRPr="00B830D9" w:rsidRDefault="00FD0BA6" w:rsidP="003500F7">
      <w:pPr>
        <w:pStyle w:val="20"/>
        <w:keepNext w:val="0"/>
        <w:spacing w:before="0" w:after="240" w:line="360" w:lineRule="auto"/>
        <w:rPr>
          <w:rFonts w:ascii="標楷體" w:hAnsi="標楷體"/>
        </w:rPr>
      </w:pPr>
      <w:bookmarkStart w:id="24" w:name="_Toc30177395"/>
      <w:r w:rsidRPr="00B830D9">
        <w:rPr>
          <w:rFonts w:ascii="標楷體" w:hAnsi="標楷體"/>
        </w:rPr>
        <w:t>2.1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功能性需求</w:t>
      </w:r>
      <w:bookmarkEnd w:id="24"/>
    </w:p>
    <w:p w14:paraId="2A8497EA" w14:textId="77777777" w:rsidR="009F3676" w:rsidRPr="009B2BD3" w:rsidRDefault="009F3676" w:rsidP="009F3676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3BC4ABC6" w14:textId="77777777" w:rsidR="00FD0BA6" w:rsidRPr="00B830D9" w:rsidRDefault="00FD0BA6" w:rsidP="00FD0BA6">
      <w:pPr>
        <w:pStyle w:val="20"/>
        <w:keepNext w:val="0"/>
        <w:ind w:left="1134" w:hanging="1134"/>
        <w:rPr>
          <w:rFonts w:ascii="標楷體" w:hAnsi="標楷體"/>
        </w:rPr>
      </w:pPr>
      <w:bookmarkStart w:id="25" w:name="_Toc30177396"/>
      <w:r w:rsidRPr="00B830D9">
        <w:rPr>
          <w:rFonts w:ascii="標楷體" w:hAnsi="標楷體"/>
        </w:rPr>
        <w:t>2.2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非功能性需求</w:t>
      </w:r>
      <w:bookmarkEnd w:id="25"/>
    </w:p>
    <w:p w14:paraId="02FE9483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7B94274C" w14:textId="77777777" w:rsidR="003500F7" w:rsidRPr="009B2BD3" w:rsidRDefault="003500F7" w:rsidP="003500F7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7DB49A46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148F7687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EC2DFB3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750CBAE1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46A365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26" w:name="_Toc30177397"/>
      <w:r w:rsidRPr="00B830D9">
        <w:rPr>
          <w:rFonts w:ascii="標楷體" w:hAnsi="標楷體"/>
          <w:sz w:val="32"/>
          <w:szCs w:val="32"/>
        </w:rPr>
        <w:lastRenderedPageBreak/>
        <w:t>第3章</w:t>
      </w:r>
      <w:r w:rsidR="00441668" w:rsidRPr="00B830D9">
        <w:rPr>
          <w:rFonts w:ascii="標楷體" w:hAnsi="標楷體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系統需求</w:t>
      </w:r>
      <w:bookmarkEnd w:id="26"/>
    </w:p>
    <w:p w14:paraId="79B2562D" w14:textId="77777777" w:rsidR="00FD0BA6" w:rsidRDefault="00716905" w:rsidP="00657104">
      <w:pPr>
        <w:pStyle w:val="20"/>
        <w:keepNext w:val="0"/>
        <w:spacing w:before="0"/>
        <w:rPr>
          <w:rFonts w:ascii="標楷體" w:hAnsi="標楷體"/>
        </w:rPr>
      </w:pPr>
      <w:bookmarkStart w:id="27" w:name="_Toc30177398"/>
      <w:r w:rsidRPr="00B830D9">
        <w:rPr>
          <w:rFonts w:ascii="標楷體" w:hAnsi="標楷體"/>
        </w:rPr>
        <w:t>3.1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系統功能結構圖</w:t>
      </w:r>
      <w:bookmarkEnd w:id="27"/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  <w:tblPrChange w:id="28" w:author="ST1" w:date="2020-07-29T17:47:00Z">
          <w:tblPr>
            <w:tblW w:w="9360" w:type="dxa"/>
            <w:tblInd w:w="28" w:type="dxa"/>
            <w:tbl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insideH w:val="single" w:sz="6" w:space="0" w:color="auto"/>
              <w:insideV w:val="single" w:sz="6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</w:tblPrChange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  <w:tblGridChange w:id="29">
          <w:tblGrid>
            <w:gridCol w:w="567"/>
            <w:gridCol w:w="709"/>
            <w:gridCol w:w="3827"/>
            <w:gridCol w:w="284"/>
            <w:gridCol w:w="567"/>
            <w:gridCol w:w="567"/>
            <w:gridCol w:w="850"/>
            <w:gridCol w:w="567"/>
            <w:gridCol w:w="567"/>
            <w:gridCol w:w="284"/>
            <w:gridCol w:w="283"/>
            <w:gridCol w:w="288"/>
          </w:tblGrid>
        </w:tblGridChange>
      </w:tblGrid>
      <w:tr w:rsidR="00657104" w:rsidRPr="00657104" w14:paraId="1B1374F8" w14:textId="77777777" w:rsidTr="00323DF8">
        <w:trPr>
          <w:tblHeader/>
          <w:trPrChange w:id="30" w:author="ST1" w:date="2020-07-29T17:47:00Z">
            <w:trPr>
              <w:tblHeader/>
            </w:trPr>
          </w:trPrChange>
        </w:trPr>
        <w:tc>
          <w:tcPr>
            <w:tcW w:w="567" w:type="dxa"/>
            <w:tcPrChange w:id="31" w:author="ST1" w:date="2020-07-29T17:47:00Z">
              <w:tcPr>
                <w:tcW w:w="567" w:type="dxa"/>
              </w:tcPr>
            </w:tcPrChange>
          </w:tcPr>
          <w:p w14:paraId="49A1089D" w14:textId="77777777" w:rsidR="00657104" w:rsidRPr="00657104" w:rsidRDefault="00657104" w:rsidP="00656023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  <w:tcPrChange w:id="32" w:author="ST1" w:date="2020-07-29T17:47:00Z">
              <w:tcPr>
                <w:tcW w:w="709" w:type="dxa"/>
              </w:tcPr>
            </w:tcPrChange>
          </w:tcPr>
          <w:p w14:paraId="41D44A1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  <w:tcPrChange w:id="33" w:author="ST1" w:date="2020-07-29T17:47:00Z">
              <w:tcPr>
                <w:tcW w:w="3827" w:type="dxa"/>
              </w:tcPr>
            </w:tcPrChange>
          </w:tcPr>
          <w:p w14:paraId="082A88FB" w14:textId="77777777" w:rsidR="00657104" w:rsidRPr="00657104" w:rsidRDefault="00657104" w:rsidP="00656023">
            <w:pPr>
              <w:pStyle w:val="afe"/>
              <w:snapToGrid w:val="0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交易名稱</w:t>
            </w:r>
          </w:p>
        </w:tc>
        <w:tc>
          <w:tcPr>
            <w:tcW w:w="284" w:type="dxa"/>
            <w:tcPrChange w:id="34" w:author="ST1" w:date="2020-07-29T17:47:00Z">
              <w:tcPr>
                <w:tcW w:w="284" w:type="dxa"/>
              </w:tcPr>
            </w:tcPrChange>
          </w:tcPr>
          <w:p w14:paraId="62D5C2FF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  <w:tcPrChange w:id="35" w:author="ST1" w:date="2020-07-29T17:47:00Z">
              <w:tcPr>
                <w:tcW w:w="567" w:type="dxa"/>
              </w:tcPr>
            </w:tcPrChange>
          </w:tcPr>
          <w:p w14:paraId="3DA6AB38" w14:textId="77777777" w:rsidR="00657104" w:rsidRPr="00657104" w:rsidRDefault="00D71CCB" w:rsidP="00656023">
            <w:pPr>
              <w:snapToGrid w:val="0"/>
              <w:rPr>
                <w:rFonts w:ascii="標楷體" w:eastAsia="標楷體" w:hAnsi="標楷體"/>
              </w:rPr>
            </w:pPr>
            <w:r w:rsidRPr="00D71CCB">
              <w:rPr>
                <w:rFonts w:ascii="標楷體" w:eastAsia="標楷體" w:hAnsi="標楷體" w:hint="eastAsia"/>
              </w:rPr>
              <w:t>經辦</w:t>
            </w:r>
            <w:r w:rsidR="00657104" w:rsidRPr="00657104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  <w:tcPrChange w:id="36" w:author="ST1" w:date="2020-07-29T17:47:00Z">
              <w:tcPr>
                <w:tcW w:w="567" w:type="dxa"/>
              </w:tcPr>
            </w:tcPrChange>
          </w:tcPr>
          <w:p w14:paraId="3E03637A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657104">
              <w:rPr>
                <w:rFonts w:ascii="標楷體" w:eastAsia="標楷體" w:hAnsi="標楷體" w:hint="eastAsia"/>
              </w:rPr>
              <w:t>主管</w:t>
            </w:r>
            <w:r w:rsidRPr="00657104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  <w:tcPrChange w:id="37" w:author="ST1" w:date="2020-07-29T17:47:00Z">
              <w:tcPr>
                <w:tcW w:w="850" w:type="dxa"/>
              </w:tcPr>
            </w:tcPrChange>
          </w:tcPr>
          <w:p w14:paraId="230C1AE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  <w:tcPrChange w:id="38" w:author="ST1" w:date="2020-07-29T17:47:00Z">
              <w:tcPr>
                <w:tcW w:w="567" w:type="dxa"/>
              </w:tcPr>
            </w:tcPrChange>
          </w:tcPr>
          <w:p w14:paraId="2270289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帳務</w:t>
            </w:r>
          </w:p>
          <w:p w14:paraId="43D2168D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  <w:tcPrChange w:id="39" w:author="ST1" w:date="2020-07-29T17:47:00Z">
              <w:tcPr>
                <w:tcW w:w="567" w:type="dxa"/>
              </w:tcPr>
            </w:tcPrChange>
          </w:tcPr>
          <w:p w14:paraId="6DB7F610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額度</w:t>
            </w:r>
          </w:p>
          <w:p w14:paraId="4567B1A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  <w:tcPrChange w:id="40" w:author="ST1" w:date="2020-07-29T17:47:00Z">
              <w:tcPr>
                <w:tcW w:w="284" w:type="dxa"/>
              </w:tcPr>
            </w:tcPrChange>
          </w:tcPr>
          <w:p w14:paraId="36175EF6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657104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  <w:tcPrChange w:id="41" w:author="ST1" w:date="2020-07-29T17:47:00Z">
              <w:tcPr>
                <w:tcW w:w="283" w:type="dxa"/>
              </w:tcPr>
            </w:tcPrChange>
          </w:tcPr>
          <w:p w14:paraId="39A2D08B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657104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  <w:tcPrChange w:id="42" w:author="ST1" w:date="2020-07-29T17:47:00Z">
              <w:tcPr>
                <w:tcW w:w="288" w:type="dxa"/>
              </w:tcPr>
            </w:tcPrChange>
          </w:tcPr>
          <w:p w14:paraId="362741C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260576" w:rsidRPr="00657104" w14:paraId="084BD852" w14:textId="77777777" w:rsidTr="00323DF8">
        <w:trPr>
          <w:tblHeader/>
          <w:trPrChange w:id="43" w:author="ST1" w:date="2020-07-29T17:47:00Z">
            <w:trPr>
              <w:tblHeader/>
            </w:trPr>
          </w:trPrChange>
        </w:trPr>
        <w:tc>
          <w:tcPr>
            <w:tcW w:w="567" w:type="dxa"/>
            <w:tcPrChange w:id="44" w:author="ST1" w:date="2020-07-29T17:47:00Z">
              <w:tcPr>
                <w:tcW w:w="567" w:type="dxa"/>
              </w:tcPr>
            </w:tcPrChange>
          </w:tcPr>
          <w:p w14:paraId="547B035E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5" w:author="ST1" w:date="2020-07-29T17:47:00Z">
              <w:tcPr>
                <w:tcW w:w="709" w:type="dxa"/>
              </w:tcPr>
            </w:tcPrChange>
          </w:tcPr>
          <w:p w14:paraId="0E3D0C9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szCs w:val="24"/>
              </w:rPr>
              <w:t>L91</w:t>
            </w:r>
          </w:p>
        </w:tc>
        <w:tc>
          <w:tcPr>
            <w:tcW w:w="8084" w:type="dxa"/>
            <w:gridSpan w:val="10"/>
            <w:tcPrChange w:id="46" w:author="ST1" w:date="2020-07-29T17:47:00Z">
              <w:tcPr>
                <w:tcW w:w="8084" w:type="dxa"/>
                <w:gridSpan w:val="10"/>
              </w:tcPr>
            </w:tcPrChange>
          </w:tcPr>
          <w:p w14:paraId="57197FE2" w14:textId="77777777" w:rsidR="00260576" w:rsidRPr="00657104" w:rsidRDefault="00260576" w:rsidP="001E674F">
            <w:pPr>
              <w:rPr>
                <w:rFonts w:ascii="標楷體" w:eastAsia="標楷體" w:hAnsi="標楷體"/>
              </w:rPr>
            </w:pPr>
            <w:r w:rsidRPr="005910A3">
              <w:rPr>
                <w:rFonts w:ascii="標楷體" w:eastAsia="標楷體" w:hAnsi="標楷體" w:hint="eastAsia"/>
              </w:rPr>
              <w:t>關帳</w:t>
            </w:r>
            <w:r w:rsidRPr="00260576">
              <w:rPr>
                <w:rFonts w:ascii="標楷體" w:eastAsia="標楷體" w:hAnsi="標楷體" w:hint="eastAsia"/>
              </w:rPr>
              <w:t>報表</w:t>
            </w:r>
          </w:p>
        </w:tc>
      </w:tr>
      <w:tr w:rsidR="00260576" w:rsidRPr="00657104" w14:paraId="647FD13E" w14:textId="77777777" w:rsidTr="00323DF8">
        <w:trPr>
          <w:tblHeader/>
          <w:trPrChange w:id="47" w:author="ST1" w:date="2020-07-29T17:47:00Z">
            <w:trPr>
              <w:tblHeader/>
            </w:trPr>
          </w:trPrChange>
        </w:trPr>
        <w:tc>
          <w:tcPr>
            <w:tcW w:w="567" w:type="dxa"/>
            <w:tcPrChange w:id="48" w:author="ST1" w:date="2020-07-29T17:47:00Z">
              <w:tcPr>
                <w:tcW w:w="567" w:type="dxa"/>
              </w:tcPr>
            </w:tcPrChange>
          </w:tcPr>
          <w:p w14:paraId="60B685BF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9" w:author="ST1" w:date="2020-07-29T17:47:00Z">
              <w:tcPr>
                <w:tcW w:w="709" w:type="dxa"/>
              </w:tcPr>
            </w:tcPrChange>
          </w:tcPr>
          <w:p w14:paraId="5535E6E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</w:t>
            </w:r>
            <w:r w:rsidRPr="00657104">
              <w:rPr>
                <w:rFonts w:ascii="標楷體" w:eastAsia="標楷體" w:hAnsi="標楷體" w:hint="eastAsia"/>
                <w:szCs w:val="24"/>
              </w:rPr>
              <w:t>91</w:t>
            </w:r>
            <w:r w:rsidRPr="00657104">
              <w:rPr>
                <w:rFonts w:ascii="標楷體" w:eastAsia="標楷體" w:hAnsi="標楷體"/>
                <w:szCs w:val="24"/>
              </w:rPr>
              <w:t>10</w:t>
            </w:r>
          </w:p>
        </w:tc>
        <w:tc>
          <w:tcPr>
            <w:tcW w:w="3827" w:type="dxa"/>
            <w:tcPrChange w:id="50" w:author="ST1" w:date="2020-07-29T17:47:00Z">
              <w:tcPr>
                <w:tcW w:w="3827" w:type="dxa"/>
              </w:tcPr>
            </w:tcPrChange>
          </w:tcPr>
          <w:p w14:paraId="0FE8D33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首次撥款審核資料表</w:t>
            </w:r>
          </w:p>
        </w:tc>
        <w:tc>
          <w:tcPr>
            <w:tcW w:w="284" w:type="dxa"/>
            <w:tcPrChange w:id="51" w:author="ST1" w:date="2020-07-29T17:47:00Z">
              <w:tcPr>
                <w:tcW w:w="284" w:type="dxa"/>
              </w:tcPr>
            </w:tcPrChange>
          </w:tcPr>
          <w:p w14:paraId="71FB928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2" w:author="ST1" w:date="2020-07-29T17:47:00Z">
              <w:tcPr>
                <w:tcW w:w="567" w:type="dxa"/>
              </w:tcPr>
            </w:tcPrChange>
          </w:tcPr>
          <w:p w14:paraId="5B317C6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3" w:author="ST1" w:date="2020-07-29T17:47:00Z">
              <w:tcPr>
                <w:tcW w:w="567" w:type="dxa"/>
              </w:tcPr>
            </w:tcPrChange>
          </w:tcPr>
          <w:p w14:paraId="147DF47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4" w:author="ST1" w:date="2020-07-29T17:47:00Z">
              <w:tcPr>
                <w:tcW w:w="850" w:type="dxa"/>
              </w:tcPr>
            </w:tcPrChange>
          </w:tcPr>
          <w:p w14:paraId="3F17BDB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5" w:author="ST1" w:date="2020-07-29T17:47:00Z">
              <w:tcPr>
                <w:tcW w:w="567" w:type="dxa"/>
              </w:tcPr>
            </w:tcPrChange>
          </w:tcPr>
          <w:p w14:paraId="0CD6CCF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6" w:author="ST1" w:date="2020-07-29T17:47:00Z">
              <w:tcPr>
                <w:tcW w:w="567" w:type="dxa"/>
              </w:tcPr>
            </w:tcPrChange>
          </w:tcPr>
          <w:p w14:paraId="2781AFE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7" w:author="ST1" w:date="2020-07-29T17:47:00Z">
              <w:tcPr>
                <w:tcW w:w="284" w:type="dxa"/>
              </w:tcPr>
            </w:tcPrChange>
          </w:tcPr>
          <w:p w14:paraId="354686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8" w:author="ST1" w:date="2020-07-29T17:47:00Z">
              <w:tcPr>
                <w:tcW w:w="283" w:type="dxa"/>
              </w:tcPr>
            </w:tcPrChange>
          </w:tcPr>
          <w:p w14:paraId="6DAFAFF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9" w:author="ST1" w:date="2020-07-29T17:47:00Z">
              <w:tcPr>
                <w:tcW w:w="288" w:type="dxa"/>
              </w:tcPr>
            </w:tcPrChange>
          </w:tcPr>
          <w:p w14:paraId="07FF342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58CD96F3" w14:textId="77777777" w:rsidTr="00323DF8">
        <w:trPr>
          <w:tblHeader/>
          <w:trPrChange w:id="60" w:author="ST1" w:date="2020-07-29T17:47:00Z">
            <w:trPr>
              <w:tblHeader/>
            </w:trPr>
          </w:trPrChange>
        </w:trPr>
        <w:tc>
          <w:tcPr>
            <w:tcW w:w="567" w:type="dxa"/>
            <w:tcPrChange w:id="61" w:author="ST1" w:date="2020-07-29T17:47:00Z">
              <w:tcPr>
                <w:tcW w:w="567" w:type="dxa"/>
              </w:tcPr>
            </w:tcPrChange>
          </w:tcPr>
          <w:p w14:paraId="168B3003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2" w:author="ST1" w:date="2020-07-29T17:47:00Z">
              <w:tcPr>
                <w:tcW w:w="709" w:type="dxa"/>
              </w:tcPr>
            </w:tcPrChange>
          </w:tcPr>
          <w:p w14:paraId="74BD998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L9130</w:t>
            </w:r>
          </w:p>
        </w:tc>
        <w:tc>
          <w:tcPr>
            <w:tcW w:w="3827" w:type="dxa"/>
            <w:tcPrChange w:id="63" w:author="ST1" w:date="2020-07-29T17:47:00Z">
              <w:tcPr>
                <w:tcW w:w="3827" w:type="dxa"/>
              </w:tcPr>
            </w:tcPrChange>
          </w:tcPr>
          <w:p w14:paraId="28B9052D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核心傳票媒體檔產生作業</w:t>
            </w:r>
          </w:p>
        </w:tc>
        <w:tc>
          <w:tcPr>
            <w:tcW w:w="284" w:type="dxa"/>
            <w:tcPrChange w:id="64" w:author="ST1" w:date="2020-07-29T17:47:00Z">
              <w:tcPr>
                <w:tcW w:w="284" w:type="dxa"/>
              </w:tcPr>
            </w:tcPrChange>
          </w:tcPr>
          <w:p w14:paraId="5D085D7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5" w:author="ST1" w:date="2020-07-29T17:47:00Z">
              <w:tcPr>
                <w:tcW w:w="567" w:type="dxa"/>
              </w:tcPr>
            </w:tcPrChange>
          </w:tcPr>
          <w:p w14:paraId="24F7BC4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6" w:author="ST1" w:date="2020-07-29T17:47:00Z">
              <w:tcPr>
                <w:tcW w:w="567" w:type="dxa"/>
              </w:tcPr>
            </w:tcPrChange>
          </w:tcPr>
          <w:p w14:paraId="4EFF0C9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7" w:author="ST1" w:date="2020-07-29T17:47:00Z">
              <w:tcPr>
                <w:tcW w:w="850" w:type="dxa"/>
              </w:tcPr>
            </w:tcPrChange>
          </w:tcPr>
          <w:p w14:paraId="2993E9E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8" w:author="ST1" w:date="2020-07-29T17:47:00Z">
              <w:tcPr>
                <w:tcW w:w="567" w:type="dxa"/>
              </w:tcPr>
            </w:tcPrChange>
          </w:tcPr>
          <w:p w14:paraId="2A81415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9" w:author="ST1" w:date="2020-07-29T17:47:00Z">
              <w:tcPr>
                <w:tcW w:w="567" w:type="dxa"/>
              </w:tcPr>
            </w:tcPrChange>
          </w:tcPr>
          <w:p w14:paraId="3BB3D10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70" w:author="ST1" w:date="2020-07-29T17:47:00Z">
              <w:tcPr>
                <w:tcW w:w="284" w:type="dxa"/>
              </w:tcPr>
            </w:tcPrChange>
          </w:tcPr>
          <w:p w14:paraId="7C6735D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71" w:author="ST1" w:date="2020-07-29T17:47:00Z">
              <w:tcPr>
                <w:tcW w:w="283" w:type="dxa"/>
              </w:tcPr>
            </w:tcPrChange>
          </w:tcPr>
          <w:p w14:paraId="1E893E57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72" w:author="ST1" w:date="2020-07-29T17:47:00Z">
              <w:tcPr>
                <w:tcW w:w="288" w:type="dxa"/>
              </w:tcPr>
            </w:tcPrChange>
          </w:tcPr>
          <w:p w14:paraId="122963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886625C" w14:textId="77777777" w:rsidTr="00323DF8">
        <w:trPr>
          <w:tblHeader/>
          <w:trPrChange w:id="73" w:author="ST1" w:date="2020-07-29T17:47:00Z">
            <w:trPr>
              <w:tblHeader/>
            </w:trPr>
          </w:trPrChange>
        </w:trPr>
        <w:tc>
          <w:tcPr>
            <w:tcW w:w="567" w:type="dxa"/>
            <w:tcPrChange w:id="74" w:author="ST1" w:date="2020-07-29T17:47:00Z">
              <w:tcPr>
                <w:tcW w:w="567" w:type="dxa"/>
              </w:tcPr>
            </w:tcPrChange>
          </w:tcPr>
          <w:p w14:paraId="6224C29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75" w:author="ST1" w:date="2020-07-29T17:47:00Z">
              <w:tcPr>
                <w:tcW w:w="709" w:type="dxa"/>
              </w:tcPr>
            </w:tcPrChange>
          </w:tcPr>
          <w:p w14:paraId="374909C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L9131</w:t>
            </w:r>
          </w:p>
        </w:tc>
        <w:tc>
          <w:tcPr>
            <w:tcW w:w="3827" w:type="dxa"/>
            <w:tcPrChange w:id="76" w:author="ST1" w:date="2020-07-29T17:47:00Z">
              <w:tcPr>
                <w:tcW w:w="3827" w:type="dxa"/>
              </w:tcPr>
            </w:tcPrChange>
          </w:tcPr>
          <w:p w14:paraId="080997C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核心日結單代傳票列印</w:t>
            </w:r>
          </w:p>
        </w:tc>
        <w:tc>
          <w:tcPr>
            <w:tcW w:w="284" w:type="dxa"/>
            <w:tcPrChange w:id="77" w:author="ST1" w:date="2020-07-29T17:47:00Z">
              <w:tcPr>
                <w:tcW w:w="284" w:type="dxa"/>
              </w:tcPr>
            </w:tcPrChange>
          </w:tcPr>
          <w:p w14:paraId="7310576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78" w:author="ST1" w:date="2020-07-29T17:47:00Z">
              <w:tcPr>
                <w:tcW w:w="567" w:type="dxa"/>
              </w:tcPr>
            </w:tcPrChange>
          </w:tcPr>
          <w:p w14:paraId="54F5E767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79" w:author="ST1" w:date="2020-07-29T17:47:00Z">
              <w:tcPr>
                <w:tcW w:w="567" w:type="dxa"/>
              </w:tcPr>
            </w:tcPrChange>
          </w:tcPr>
          <w:p w14:paraId="78BB444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80" w:author="ST1" w:date="2020-07-29T17:47:00Z">
              <w:tcPr>
                <w:tcW w:w="850" w:type="dxa"/>
              </w:tcPr>
            </w:tcPrChange>
          </w:tcPr>
          <w:p w14:paraId="4337BD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81" w:author="ST1" w:date="2020-07-29T17:47:00Z">
              <w:tcPr>
                <w:tcW w:w="567" w:type="dxa"/>
              </w:tcPr>
            </w:tcPrChange>
          </w:tcPr>
          <w:p w14:paraId="4C7FD3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82" w:author="ST1" w:date="2020-07-29T17:47:00Z">
              <w:tcPr>
                <w:tcW w:w="567" w:type="dxa"/>
              </w:tcPr>
            </w:tcPrChange>
          </w:tcPr>
          <w:p w14:paraId="5ED9DC4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83" w:author="ST1" w:date="2020-07-29T17:47:00Z">
              <w:tcPr>
                <w:tcW w:w="284" w:type="dxa"/>
              </w:tcPr>
            </w:tcPrChange>
          </w:tcPr>
          <w:p w14:paraId="66E48F8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84" w:author="ST1" w:date="2020-07-29T17:47:00Z">
              <w:tcPr>
                <w:tcW w:w="283" w:type="dxa"/>
              </w:tcPr>
            </w:tcPrChange>
          </w:tcPr>
          <w:p w14:paraId="6963BC1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85" w:author="ST1" w:date="2020-07-29T17:47:00Z">
              <w:tcPr>
                <w:tcW w:w="288" w:type="dxa"/>
              </w:tcPr>
            </w:tcPrChange>
          </w:tcPr>
          <w:p w14:paraId="323363B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E2963B2" w14:textId="77777777" w:rsidTr="00323DF8">
        <w:trPr>
          <w:tblHeader/>
          <w:trPrChange w:id="86" w:author="ST1" w:date="2020-07-29T17:47:00Z">
            <w:trPr>
              <w:tblHeader/>
            </w:trPr>
          </w:trPrChange>
        </w:trPr>
        <w:tc>
          <w:tcPr>
            <w:tcW w:w="567" w:type="dxa"/>
            <w:tcPrChange w:id="87" w:author="ST1" w:date="2020-07-29T17:47:00Z">
              <w:tcPr>
                <w:tcW w:w="567" w:type="dxa"/>
              </w:tcPr>
            </w:tcPrChange>
          </w:tcPr>
          <w:p w14:paraId="56786AA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88" w:author="ST1" w:date="2020-07-29T17:47:00Z">
              <w:tcPr>
                <w:tcW w:w="709" w:type="dxa"/>
              </w:tcPr>
            </w:tcPrChange>
          </w:tcPr>
          <w:p w14:paraId="64A0F6B7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L9132</w:t>
            </w:r>
          </w:p>
        </w:tc>
        <w:tc>
          <w:tcPr>
            <w:tcW w:w="3827" w:type="dxa"/>
            <w:tcPrChange w:id="89" w:author="ST1" w:date="2020-07-29T17:47:00Z">
              <w:tcPr>
                <w:tcW w:w="3827" w:type="dxa"/>
              </w:tcPr>
            </w:tcPrChange>
          </w:tcPr>
          <w:p w14:paraId="0E25A71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傳票媒體明細表（核心）</w:t>
            </w:r>
          </w:p>
        </w:tc>
        <w:tc>
          <w:tcPr>
            <w:tcW w:w="284" w:type="dxa"/>
            <w:tcPrChange w:id="90" w:author="ST1" w:date="2020-07-29T17:47:00Z">
              <w:tcPr>
                <w:tcW w:w="284" w:type="dxa"/>
              </w:tcPr>
            </w:tcPrChange>
          </w:tcPr>
          <w:p w14:paraId="55880AA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91" w:author="ST1" w:date="2020-07-29T17:47:00Z">
              <w:tcPr>
                <w:tcW w:w="567" w:type="dxa"/>
              </w:tcPr>
            </w:tcPrChange>
          </w:tcPr>
          <w:p w14:paraId="5F0E6936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92" w:author="ST1" w:date="2020-07-29T17:47:00Z">
              <w:tcPr>
                <w:tcW w:w="567" w:type="dxa"/>
              </w:tcPr>
            </w:tcPrChange>
          </w:tcPr>
          <w:p w14:paraId="46E718B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93" w:author="ST1" w:date="2020-07-29T17:47:00Z">
              <w:tcPr>
                <w:tcW w:w="850" w:type="dxa"/>
              </w:tcPr>
            </w:tcPrChange>
          </w:tcPr>
          <w:p w14:paraId="2AAB94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94" w:author="ST1" w:date="2020-07-29T17:47:00Z">
              <w:tcPr>
                <w:tcW w:w="567" w:type="dxa"/>
              </w:tcPr>
            </w:tcPrChange>
          </w:tcPr>
          <w:p w14:paraId="1364F87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95" w:author="ST1" w:date="2020-07-29T17:47:00Z">
              <w:tcPr>
                <w:tcW w:w="567" w:type="dxa"/>
              </w:tcPr>
            </w:tcPrChange>
          </w:tcPr>
          <w:p w14:paraId="239C79F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96" w:author="ST1" w:date="2020-07-29T17:47:00Z">
              <w:tcPr>
                <w:tcW w:w="284" w:type="dxa"/>
              </w:tcPr>
            </w:tcPrChange>
          </w:tcPr>
          <w:p w14:paraId="44FFF4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97" w:author="ST1" w:date="2020-07-29T17:47:00Z">
              <w:tcPr>
                <w:tcW w:w="283" w:type="dxa"/>
              </w:tcPr>
            </w:tcPrChange>
          </w:tcPr>
          <w:p w14:paraId="2A4B828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98" w:author="ST1" w:date="2020-07-29T17:47:00Z">
              <w:tcPr>
                <w:tcW w:w="288" w:type="dxa"/>
              </w:tcPr>
            </w:tcPrChange>
          </w:tcPr>
          <w:p w14:paraId="2DDACE4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21D8A0F8" w14:textId="77777777" w:rsidTr="00323DF8">
        <w:trPr>
          <w:tblHeader/>
          <w:trPrChange w:id="99" w:author="ST1" w:date="2020-07-29T17:47:00Z">
            <w:trPr>
              <w:tblHeader/>
            </w:trPr>
          </w:trPrChange>
        </w:trPr>
        <w:tc>
          <w:tcPr>
            <w:tcW w:w="567" w:type="dxa"/>
            <w:tcPrChange w:id="100" w:author="ST1" w:date="2020-07-29T17:47:00Z">
              <w:tcPr>
                <w:tcW w:w="567" w:type="dxa"/>
              </w:tcPr>
            </w:tcPrChange>
          </w:tcPr>
          <w:p w14:paraId="54E289F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01" w:author="ST1" w:date="2020-07-29T17:47:00Z">
              <w:tcPr>
                <w:tcW w:w="709" w:type="dxa"/>
              </w:tcPr>
            </w:tcPrChange>
          </w:tcPr>
          <w:p w14:paraId="11D2BA12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</w:t>
            </w:r>
            <w:r w:rsidRPr="00657104"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27" w:type="dxa"/>
            <w:tcPrChange w:id="102" w:author="ST1" w:date="2020-07-29T17:47:00Z">
              <w:tcPr>
                <w:tcW w:w="3827" w:type="dxa"/>
              </w:tcPr>
            </w:tcPrChange>
          </w:tcPr>
          <w:p w14:paraId="5C38FE02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會計與主檔餘額檢核表</w:t>
            </w:r>
          </w:p>
        </w:tc>
        <w:tc>
          <w:tcPr>
            <w:tcW w:w="284" w:type="dxa"/>
            <w:tcPrChange w:id="103" w:author="ST1" w:date="2020-07-29T17:47:00Z">
              <w:tcPr>
                <w:tcW w:w="284" w:type="dxa"/>
              </w:tcPr>
            </w:tcPrChange>
          </w:tcPr>
          <w:p w14:paraId="117578C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04" w:author="ST1" w:date="2020-07-29T17:47:00Z">
              <w:tcPr>
                <w:tcW w:w="567" w:type="dxa"/>
              </w:tcPr>
            </w:tcPrChange>
          </w:tcPr>
          <w:p w14:paraId="62A7534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05" w:author="ST1" w:date="2020-07-29T17:47:00Z">
              <w:tcPr>
                <w:tcW w:w="567" w:type="dxa"/>
              </w:tcPr>
            </w:tcPrChange>
          </w:tcPr>
          <w:p w14:paraId="483243E6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06" w:author="ST1" w:date="2020-07-29T17:47:00Z">
              <w:tcPr>
                <w:tcW w:w="850" w:type="dxa"/>
              </w:tcPr>
            </w:tcPrChange>
          </w:tcPr>
          <w:p w14:paraId="4B63B3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07" w:author="ST1" w:date="2020-07-29T17:47:00Z">
              <w:tcPr>
                <w:tcW w:w="567" w:type="dxa"/>
              </w:tcPr>
            </w:tcPrChange>
          </w:tcPr>
          <w:p w14:paraId="4AE9693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08" w:author="ST1" w:date="2020-07-29T17:47:00Z">
              <w:tcPr>
                <w:tcW w:w="567" w:type="dxa"/>
              </w:tcPr>
            </w:tcPrChange>
          </w:tcPr>
          <w:p w14:paraId="77768CF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09" w:author="ST1" w:date="2020-07-29T17:47:00Z">
              <w:tcPr>
                <w:tcW w:w="284" w:type="dxa"/>
              </w:tcPr>
            </w:tcPrChange>
          </w:tcPr>
          <w:p w14:paraId="1A0BCB9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10" w:author="ST1" w:date="2020-07-29T17:47:00Z">
              <w:tcPr>
                <w:tcW w:w="283" w:type="dxa"/>
              </w:tcPr>
            </w:tcPrChange>
          </w:tcPr>
          <w:p w14:paraId="518DEEC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11" w:author="ST1" w:date="2020-07-29T17:47:00Z">
              <w:tcPr>
                <w:tcW w:w="288" w:type="dxa"/>
              </w:tcPr>
            </w:tcPrChange>
          </w:tcPr>
          <w:p w14:paraId="4D0DB4A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A02B02C" w14:textId="77777777" w:rsidTr="00323DF8">
        <w:trPr>
          <w:tblHeader/>
          <w:trPrChange w:id="112" w:author="ST1" w:date="2020-07-29T17:47:00Z">
            <w:trPr>
              <w:tblHeader/>
            </w:trPr>
          </w:trPrChange>
        </w:trPr>
        <w:tc>
          <w:tcPr>
            <w:tcW w:w="567" w:type="dxa"/>
            <w:tcPrChange w:id="113" w:author="ST1" w:date="2020-07-29T17:47:00Z">
              <w:tcPr>
                <w:tcW w:w="567" w:type="dxa"/>
              </w:tcPr>
            </w:tcPrChange>
          </w:tcPr>
          <w:p w14:paraId="0EA42150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14" w:author="ST1" w:date="2020-07-29T17:47:00Z">
              <w:tcPr>
                <w:tcW w:w="709" w:type="dxa"/>
              </w:tcPr>
            </w:tcPrChange>
          </w:tcPr>
          <w:p w14:paraId="499EBE06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L97</w:t>
            </w:r>
          </w:p>
        </w:tc>
        <w:tc>
          <w:tcPr>
            <w:tcW w:w="8084" w:type="dxa"/>
            <w:gridSpan w:val="10"/>
            <w:tcPrChange w:id="115" w:author="ST1" w:date="2020-07-29T17:47:00Z">
              <w:tcPr>
                <w:tcW w:w="8084" w:type="dxa"/>
                <w:gridSpan w:val="10"/>
              </w:tcPr>
            </w:tcPrChange>
          </w:tcPr>
          <w:p w14:paraId="69ECBC5A" w14:textId="77777777" w:rsidR="00260576" w:rsidRPr="00657104" w:rsidRDefault="00260576" w:rsidP="001E674F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260576">
              <w:rPr>
                <w:rFonts w:ascii="標楷體" w:eastAsia="標楷體" w:hAnsi="標楷體" w:hint="eastAsia"/>
                <w:szCs w:val="24"/>
              </w:rPr>
              <w:t>隨機報表</w:t>
            </w:r>
          </w:p>
        </w:tc>
      </w:tr>
      <w:tr w:rsidR="00260576" w:rsidRPr="00657104" w14:paraId="06C071C7" w14:textId="77777777" w:rsidTr="00323DF8">
        <w:trPr>
          <w:tblHeader/>
          <w:trPrChange w:id="116" w:author="ST1" w:date="2020-07-29T17:47:00Z">
            <w:trPr>
              <w:tblHeader/>
            </w:trPr>
          </w:trPrChange>
        </w:trPr>
        <w:tc>
          <w:tcPr>
            <w:tcW w:w="567" w:type="dxa"/>
            <w:tcPrChange w:id="117" w:author="ST1" w:date="2020-07-29T17:47:00Z">
              <w:tcPr>
                <w:tcW w:w="567" w:type="dxa"/>
              </w:tcPr>
            </w:tcPrChange>
          </w:tcPr>
          <w:p w14:paraId="142D5BE8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18" w:author="ST1" w:date="2020-07-29T17:47:00Z">
              <w:tcPr>
                <w:tcW w:w="709" w:type="dxa"/>
              </w:tcPr>
            </w:tcPrChange>
          </w:tcPr>
          <w:p w14:paraId="2B2B978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</w:t>
            </w: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3827" w:type="dxa"/>
            <w:tcPrChange w:id="119" w:author="ST1" w:date="2020-07-29T17:47:00Z">
              <w:tcPr>
                <w:tcW w:w="3827" w:type="dxa"/>
              </w:tcPr>
            </w:tcPrChange>
          </w:tcPr>
          <w:p w14:paraId="4261752E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客戶往來交易明細表</w:t>
            </w:r>
          </w:p>
        </w:tc>
        <w:tc>
          <w:tcPr>
            <w:tcW w:w="284" w:type="dxa"/>
            <w:tcPrChange w:id="120" w:author="ST1" w:date="2020-07-29T17:47:00Z">
              <w:tcPr>
                <w:tcW w:w="284" w:type="dxa"/>
              </w:tcPr>
            </w:tcPrChange>
          </w:tcPr>
          <w:p w14:paraId="2FD93CB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21" w:author="ST1" w:date="2020-07-29T17:47:00Z">
              <w:tcPr>
                <w:tcW w:w="567" w:type="dxa"/>
              </w:tcPr>
            </w:tcPrChange>
          </w:tcPr>
          <w:p w14:paraId="3BFA9AC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22" w:author="ST1" w:date="2020-07-29T17:47:00Z">
              <w:tcPr>
                <w:tcW w:w="567" w:type="dxa"/>
              </w:tcPr>
            </w:tcPrChange>
          </w:tcPr>
          <w:p w14:paraId="1811D3BD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23" w:author="ST1" w:date="2020-07-29T17:47:00Z">
              <w:tcPr>
                <w:tcW w:w="850" w:type="dxa"/>
              </w:tcPr>
            </w:tcPrChange>
          </w:tcPr>
          <w:p w14:paraId="7EF4B9A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24" w:author="ST1" w:date="2020-07-29T17:47:00Z">
              <w:tcPr>
                <w:tcW w:w="567" w:type="dxa"/>
              </w:tcPr>
            </w:tcPrChange>
          </w:tcPr>
          <w:p w14:paraId="0D82F3C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25" w:author="ST1" w:date="2020-07-29T17:47:00Z">
              <w:tcPr>
                <w:tcW w:w="567" w:type="dxa"/>
              </w:tcPr>
            </w:tcPrChange>
          </w:tcPr>
          <w:p w14:paraId="73CF682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26" w:author="ST1" w:date="2020-07-29T17:47:00Z">
              <w:tcPr>
                <w:tcW w:w="284" w:type="dxa"/>
              </w:tcPr>
            </w:tcPrChange>
          </w:tcPr>
          <w:p w14:paraId="76DC270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27" w:author="ST1" w:date="2020-07-29T17:47:00Z">
              <w:tcPr>
                <w:tcW w:w="283" w:type="dxa"/>
              </w:tcPr>
            </w:tcPrChange>
          </w:tcPr>
          <w:p w14:paraId="76D1A5C8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28" w:author="ST1" w:date="2020-07-29T17:47:00Z">
              <w:tcPr>
                <w:tcW w:w="288" w:type="dxa"/>
              </w:tcPr>
            </w:tcPrChange>
          </w:tcPr>
          <w:p w14:paraId="63D1E80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80F134E" w14:textId="77777777" w:rsidTr="00323DF8">
        <w:trPr>
          <w:tblHeader/>
          <w:trPrChange w:id="129" w:author="ST1" w:date="2020-07-29T17:47:00Z">
            <w:trPr>
              <w:tblHeader/>
            </w:trPr>
          </w:trPrChange>
        </w:trPr>
        <w:tc>
          <w:tcPr>
            <w:tcW w:w="567" w:type="dxa"/>
            <w:tcPrChange w:id="130" w:author="ST1" w:date="2020-07-29T17:47:00Z">
              <w:tcPr>
                <w:tcW w:w="567" w:type="dxa"/>
              </w:tcPr>
            </w:tcPrChange>
          </w:tcPr>
          <w:p w14:paraId="1FD9891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31" w:author="ST1" w:date="2020-07-29T17:47:00Z">
              <w:tcPr>
                <w:tcW w:w="709" w:type="dxa"/>
              </w:tcPr>
            </w:tcPrChange>
          </w:tcPr>
          <w:p w14:paraId="776D91E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702</w:t>
            </w:r>
          </w:p>
        </w:tc>
        <w:tc>
          <w:tcPr>
            <w:tcW w:w="3827" w:type="dxa"/>
            <w:tcPrChange w:id="132" w:author="ST1" w:date="2020-07-29T17:47:00Z">
              <w:tcPr>
                <w:tcW w:w="3827" w:type="dxa"/>
              </w:tcPr>
            </w:tcPrChange>
          </w:tcPr>
          <w:p w14:paraId="4183DEA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放款餘額及財收統計表</w:t>
            </w:r>
          </w:p>
        </w:tc>
        <w:tc>
          <w:tcPr>
            <w:tcW w:w="284" w:type="dxa"/>
            <w:tcPrChange w:id="133" w:author="ST1" w:date="2020-07-29T17:47:00Z">
              <w:tcPr>
                <w:tcW w:w="284" w:type="dxa"/>
              </w:tcPr>
            </w:tcPrChange>
          </w:tcPr>
          <w:p w14:paraId="7B0197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34" w:author="ST1" w:date="2020-07-29T17:47:00Z">
              <w:tcPr>
                <w:tcW w:w="567" w:type="dxa"/>
              </w:tcPr>
            </w:tcPrChange>
          </w:tcPr>
          <w:p w14:paraId="0715DDE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35" w:author="ST1" w:date="2020-07-29T17:47:00Z">
              <w:tcPr>
                <w:tcW w:w="567" w:type="dxa"/>
              </w:tcPr>
            </w:tcPrChange>
          </w:tcPr>
          <w:p w14:paraId="6CEFCA9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36" w:author="ST1" w:date="2020-07-29T17:47:00Z">
              <w:tcPr>
                <w:tcW w:w="850" w:type="dxa"/>
              </w:tcPr>
            </w:tcPrChange>
          </w:tcPr>
          <w:p w14:paraId="463C594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37" w:author="ST1" w:date="2020-07-29T17:47:00Z">
              <w:tcPr>
                <w:tcW w:w="567" w:type="dxa"/>
              </w:tcPr>
            </w:tcPrChange>
          </w:tcPr>
          <w:p w14:paraId="143AB3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38" w:author="ST1" w:date="2020-07-29T17:47:00Z">
              <w:tcPr>
                <w:tcW w:w="567" w:type="dxa"/>
              </w:tcPr>
            </w:tcPrChange>
          </w:tcPr>
          <w:p w14:paraId="2B01DE8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39" w:author="ST1" w:date="2020-07-29T17:47:00Z">
              <w:tcPr>
                <w:tcW w:w="284" w:type="dxa"/>
              </w:tcPr>
            </w:tcPrChange>
          </w:tcPr>
          <w:p w14:paraId="01C3701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40" w:author="ST1" w:date="2020-07-29T17:47:00Z">
              <w:tcPr>
                <w:tcW w:w="283" w:type="dxa"/>
              </w:tcPr>
            </w:tcPrChange>
          </w:tcPr>
          <w:p w14:paraId="41AEC91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41" w:author="ST1" w:date="2020-07-29T17:47:00Z">
              <w:tcPr>
                <w:tcW w:w="288" w:type="dxa"/>
              </w:tcPr>
            </w:tcPrChange>
          </w:tcPr>
          <w:p w14:paraId="69644DF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83E443C" w14:textId="77777777" w:rsidTr="00323DF8">
        <w:trPr>
          <w:tblHeader/>
          <w:trPrChange w:id="142" w:author="ST1" w:date="2020-07-29T17:47:00Z">
            <w:trPr>
              <w:tblHeader/>
            </w:trPr>
          </w:trPrChange>
        </w:trPr>
        <w:tc>
          <w:tcPr>
            <w:tcW w:w="567" w:type="dxa"/>
            <w:tcPrChange w:id="143" w:author="ST1" w:date="2020-07-29T17:47:00Z">
              <w:tcPr>
                <w:tcW w:w="567" w:type="dxa"/>
              </w:tcPr>
            </w:tcPrChange>
          </w:tcPr>
          <w:p w14:paraId="056481BD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44" w:author="ST1" w:date="2020-07-29T17:47:00Z">
              <w:tcPr>
                <w:tcW w:w="709" w:type="dxa"/>
              </w:tcPr>
            </w:tcPrChange>
          </w:tcPr>
          <w:p w14:paraId="7BD1E06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703</w:t>
            </w:r>
          </w:p>
        </w:tc>
        <w:tc>
          <w:tcPr>
            <w:tcW w:w="3827" w:type="dxa"/>
            <w:tcPrChange w:id="145" w:author="ST1" w:date="2020-07-29T17:47:00Z">
              <w:tcPr>
                <w:tcW w:w="3827" w:type="dxa"/>
              </w:tcPr>
            </w:tcPrChange>
          </w:tcPr>
          <w:p w14:paraId="3D9C0C0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滯繳客戶明細表</w:t>
            </w:r>
          </w:p>
        </w:tc>
        <w:tc>
          <w:tcPr>
            <w:tcW w:w="284" w:type="dxa"/>
            <w:tcPrChange w:id="146" w:author="ST1" w:date="2020-07-29T17:47:00Z">
              <w:tcPr>
                <w:tcW w:w="284" w:type="dxa"/>
              </w:tcPr>
            </w:tcPrChange>
          </w:tcPr>
          <w:p w14:paraId="2686D67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47" w:author="ST1" w:date="2020-07-29T17:47:00Z">
              <w:tcPr>
                <w:tcW w:w="567" w:type="dxa"/>
              </w:tcPr>
            </w:tcPrChange>
          </w:tcPr>
          <w:p w14:paraId="1DDD7BBA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48" w:author="ST1" w:date="2020-07-29T17:47:00Z">
              <w:tcPr>
                <w:tcW w:w="567" w:type="dxa"/>
              </w:tcPr>
            </w:tcPrChange>
          </w:tcPr>
          <w:p w14:paraId="54E05DC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49" w:author="ST1" w:date="2020-07-29T17:47:00Z">
              <w:tcPr>
                <w:tcW w:w="850" w:type="dxa"/>
              </w:tcPr>
            </w:tcPrChange>
          </w:tcPr>
          <w:p w14:paraId="3E7A282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50" w:author="ST1" w:date="2020-07-29T17:47:00Z">
              <w:tcPr>
                <w:tcW w:w="567" w:type="dxa"/>
              </w:tcPr>
            </w:tcPrChange>
          </w:tcPr>
          <w:p w14:paraId="6F644F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51" w:author="ST1" w:date="2020-07-29T17:47:00Z">
              <w:tcPr>
                <w:tcW w:w="567" w:type="dxa"/>
              </w:tcPr>
            </w:tcPrChange>
          </w:tcPr>
          <w:p w14:paraId="7657D0D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52" w:author="ST1" w:date="2020-07-29T17:47:00Z">
              <w:tcPr>
                <w:tcW w:w="284" w:type="dxa"/>
              </w:tcPr>
            </w:tcPrChange>
          </w:tcPr>
          <w:p w14:paraId="21F4552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53" w:author="ST1" w:date="2020-07-29T17:47:00Z">
              <w:tcPr>
                <w:tcW w:w="283" w:type="dxa"/>
              </w:tcPr>
            </w:tcPrChange>
          </w:tcPr>
          <w:p w14:paraId="35745D5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54" w:author="ST1" w:date="2020-07-29T17:47:00Z">
              <w:tcPr>
                <w:tcW w:w="288" w:type="dxa"/>
              </w:tcPr>
            </w:tcPrChange>
          </w:tcPr>
          <w:p w14:paraId="4C2CA8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662B33F" w14:textId="77777777" w:rsidTr="00323DF8">
        <w:trPr>
          <w:tblHeader/>
          <w:trPrChange w:id="155" w:author="ST1" w:date="2020-07-29T17:47:00Z">
            <w:trPr>
              <w:tblHeader/>
            </w:trPr>
          </w:trPrChange>
        </w:trPr>
        <w:tc>
          <w:tcPr>
            <w:tcW w:w="567" w:type="dxa"/>
            <w:tcPrChange w:id="156" w:author="ST1" w:date="2020-07-29T17:47:00Z">
              <w:tcPr>
                <w:tcW w:w="567" w:type="dxa"/>
              </w:tcPr>
            </w:tcPrChange>
          </w:tcPr>
          <w:p w14:paraId="37CC8E1C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57" w:author="ST1" w:date="2020-07-29T17:47:00Z">
              <w:tcPr>
                <w:tcW w:w="709" w:type="dxa"/>
              </w:tcPr>
            </w:tcPrChange>
          </w:tcPr>
          <w:p w14:paraId="3D74999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704</w:t>
            </w:r>
          </w:p>
        </w:tc>
        <w:tc>
          <w:tcPr>
            <w:tcW w:w="3827" w:type="dxa"/>
            <w:tcPrChange w:id="158" w:author="ST1" w:date="2020-07-29T17:47:00Z">
              <w:tcPr>
                <w:tcW w:w="3827" w:type="dxa"/>
              </w:tcPr>
            </w:tcPrChange>
          </w:tcPr>
          <w:p w14:paraId="3D362D3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催收款明細表</w:t>
            </w:r>
          </w:p>
        </w:tc>
        <w:tc>
          <w:tcPr>
            <w:tcW w:w="284" w:type="dxa"/>
            <w:tcPrChange w:id="159" w:author="ST1" w:date="2020-07-29T17:47:00Z">
              <w:tcPr>
                <w:tcW w:w="284" w:type="dxa"/>
              </w:tcPr>
            </w:tcPrChange>
          </w:tcPr>
          <w:p w14:paraId="6272A47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60" w:author="ST1" w:date="2020-07-29T17:47:00Z">
              <w:tcPr>
                <w:tcW w:w="567" w:type="dxa"/>
              </w:tcPr>
            </w:tcPrChange>
          </w:tcPr>
          <w:p w14:paraId="631CA6F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61" w:author="ST1" w:date="2020-07-29T17:47:00Z">
              <w:tcPr>
                <w:tcW w:w="567" w:type="dxa"/>
              </w:tcPr>
            </w:tcPrChange>
          </w:tcPr>
          <w:p w14:paraId="5D3D8ED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62" w:author="ST1" w:date="2020-07-29T17:47:00Z">
              <w:tcPr>
                <w:tcW w:w="850" w:type="dxa"/>
              </w:tcPr>
            </w:tcPrChange>
          </w:tcPr>
          <w:p w14:paraId="1D9CE04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63" w:author="ST1" w:date="2020-07-29T17:47:00Z">
              <w:tcPr>
                <w:tcW w:w="567" w:type="dxa"/>
              </w:tcPr>
            </w:tcPrChange>
          </w:tcPr>
          <w:p w14:paraId="2654393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64" w:author="ST1" w:date="2020-07-29T17:47:00Z">
              <w:tcPr>
                <w:tcW w:w="567" w:type="dxa"/>
              </w:tcPr>
            </w:tcPrChange>
          </w:tcPr>
          <w:p w14:paraId="0824BD4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65" w:author="ST1" w:date="2020-07-29T17:47:00Z">
              <w:tcPr>
                <w:tcW w:w="284" w:type="dxa"/>
              </w:tcPr>
            </w:tcPrChange>
          </w:tcPr>
          <w:p w14:paraId="047DA6F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66" w:author="ST1" w:date="2020-07-29T17:47:00Z">
              <w:tcPr>
                <w:tcW w:w="283" w:type="dxa"/>
              </w:tcPr>
            </w:tcPrChange>
          </w:tcPr>
          <w:p w14:paraId="637AC2E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67" w:author="ST1" w:date="2020-07-29T17:47:00Z">
              <w:tcPr>
                <w:tcW w:w="288" w:type="dxa"/>
              </w:tcPr>
            </w:tcPrChange>
          </w:tcPr>
          <w:p w14:paraId="7793A66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3B8CF4F" w14:textId="77777777" w:rsidTr="00323DF8">
        <w:trPr>
          <w:tblHeader/>
          <w:trPrChange w:id="168" w:author="ST1" w:date="2020-07-29T17:47:00Z">
            <w:trPr>
              <w:tblHeader/>
            </w:trPr>
          </w:trPrChange>
        </w:trPr>
        <w:tc>
          <w:tcPr>
            <w:tcW w:w="567" w:type="dxa"/>
            <w:tcPrChange w:id="169" w:author="ST1" w:date="2020-07-29T17:47:00Z">
              <w:tcPr>
                <w:tcW w:w="567" w:type="dxa"/>
              </w:tcPr>
            </w:tcPrChange>
          </w:tcPr>
          <w:p w14:paraId="43837A3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70" w:author="ST1" w:date="2020-07-29T17:47:00Z">
              <w:tcPr>
                <w:tcW w:w="709" w:type="dxa"/>
              </w:tcPr>
            </w:tcPrChange>
          </w:tcPr>
          <w:p w14:paraId="25F3587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705</w:t>
            </w:r>
          </w:p>
        </w:tc>
        <w:tc>
          <w:tcPr>
            <w:tcW w:w="3827" w:type="dxa"/>
            <w:tcPrChange w:id="171" w:author="ST1" w:date="2020-07-29T17:47:00Z">
              <w:tcPr>
                <w:tcW w:w="3827" w:type="dxa"/>
              </w:tcPr>
            </w:tcPrChange>
          </w:tcPr>
          <w:p w14:paraId="039646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  <w:tc>
          <w:tcPr>
            <w:tcW w:w="284" w:type="dxa"/>
            <w:tcPrChange w:id="172" w:author="ST1" w:date="2020-07-29T17:47:00Z">
              <w:tcPr>
                <w:tcW w:w="284" w:type="dxa"/>
              </w:tcPr>
            </w:tcPrChange>
          </w:tcPr>
          <w:p w14:paraId="3724BB9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73" w:author="ST1" w:date="2020-07-29T17:47:00Z">
              <w:tcPr>
                <w:tcW w:w="567" w:type="dxa"/>
              </w:tcPr>
            </w:tcPrChange>
          </w:tcPr>
          <w:p w14:paraId="173E7903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74" w:author="ST1" w:date="2020-07-29T17:47:00Z">
              <w:tcPr>
                <w:tcW w:w="567" w:type="dxa"/>
              </w:tcPr>
            </w:tcPrChange>
          </w:tcPr>
          <w:p w14:paraId="52B52F0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75" w:author="ST1" w:date="2020-07-29T17:47:00Z">
              <w:tcPr>
                <w:tcW w:w="850" w:type="dxa"/>
              </w:tcPr>
            </w:tcPrChange>
          </w:tcPr>
          <w:p w14:paraId="0BDAB9B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76" w:author="ST1" w:date="2020-07-29T17:47:00Z">
              <w:tcPr>
                <w:tcW w:w="567" w:type="dxa"/>
              </w:tcPr>
            </w:tcPrChange>
          </w:tcPr>
          <w:p w14:paraId="6113CA4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77" w:author="ST1" w:date="2020-07-29T17:47:00Z">
              <w:tcPr>
                <w:tcW w:w="567" w:type="dxa"/>
              </w:tcPr>
            </w:tcPrChange>
          </w:tcPr>
          <w:p w14:paraId="4F4482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78" w:author="ST1" w:date="2020-07-29T17:47:00Z">
              <w:tcPr>
                <w:tcW w:w="284" w:type="dxa"/>
              </w:tcPr>
            </w:tcPrChange>
          </w:tcPr>
          <w:p w14:paraId="1241E30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79" w:author="ST1" w:date="2020-07-29T17:47:00Z">
              <w:tcPr>
                <w:tcW w:w="283" w:type="dxa"/>
              </w:tcPr>
            </w:tcPrChange>
          </w:tcPr>
          <w:p w14:paraId="04AEE9E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80" w:author="ST1" w:date="2020-07-29T17:47:00Z">
              <w:tcPr>
                <w:tcW w:w="288" w:type="dxa"/>
              </w:tcPr>
            </w:tcPrChange>
          </w:tcPr>
          <w:p w14:paraId="4550B1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1AC13814" w14:textId="77777777" w:rsidTr="00323DF8">
        <w:trPr>
          <w:tblHeader/>
          <w:trPrChange w:id="181" w:author="ST1" w:date="2020-07-29T17:47:00Z">
            <w:trPr>
              <w:tblHeader/>
            </w:trPr>
          </w:trPrChange>
        </w:trPr>
        <w:tc>
          <w:tcPr>
            <w:tcW w:w="567" w:type="dxa"/>
            <w:tcPrChange w:id="182" w:author="ST1" w:date="2020-07-29T17:47:00Z">
              <w:tcPr>
                <w:tcW w:w="567" w:type="dxa"/>
              </w:tcPr>
            </w:tcPrChange>
          </w:tcPr>
          <w:p w14:paraId="23F5D60E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83" w:author="ST1" w:date="2020-07-29T17:47:00Z">
              <w:tcPr>
                <w:tcW w:w="709" w:type="dxa"/>
              </w:tcPr>
            </w:tcPrChange>
          </w:tcPr>
          <w:p w14:paraId="29218E16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L9</w:t>
            </w:r>
            <w:r w:rsidRPr="00657104">
              <w:rPr>
                <w:rFonts w:ascii="標楷體" w:eastAsia="標楷體" w:hAnsi="標楷體" w:hint="eastAsia"/>
              </w:rPr>
              <w:t>706</w:t>
            </w:r>
          </w:p>
        </w:tc>
        <w:tc>
          <w:tcPr>
            <w:tcW w:w="3827" w:type="dxa"/>
            <w:tcPrChange w:id="184" w:author="ST1" w:date="2020-07-29T17:47:00Z">
              <w:tcPr>
                <w:tcW w:w="3827" w:type="dxa"/>
              </w:tcPr>
            </w:tcPrChange>
          </w:tcPr>
          <w:p w14:paraId="0754A1E9" w14:textId="77777777" w:rsidR="00260576" w:rsidRPr="00657104" w:rsidRDefault="00260576" w:rsidP="00657104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貸款餘額證明書</w:t>
            </w:r>
          </w:p>
        </w:tc>
        <w:tc>
          <w:tcPr>
            <w:tcW w:w="284" w:type="dxa"/>
            <w:tcPrChange w:id="185" w:author="ST1" w:date="2020-07-29T17:47:00Z">
              <w:tcPr>
                <w:tcW w:w="284" w:type="dxa"/>
              </w:tcPr>
            </w:tcPrChange>
          </w:tcPr>
          <w:p w14:paraId="54D418C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86" w:author="ST1" w:date="2020-07-29T17:47:00Z">
              <w:tcPr>
                <w:tcW w:w="567" w:type="dxa"/>
              </w:tcPr>
            </w:tcPrChange>
          </w:tcPr>
          <w:p w14:paraId="67C829F1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87" w:author="ST1" w:date="2020-07-29T17:47:00Z">
              <w:tcPr>
                <w:tcW w:w="567" w:type="dxa"/>
              </w:tcPr>
            </w:tcPrChange>
          </w:tcPr>
          <w:p w14:paraId="04FDE89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88" w:author="ST1" w:date="2020-07-29T17:47:00Z">
              <w:tcPr>
                <w:tcW w:w="850" w:type="dxa"/>
              </w:tcPr>
            </w:tcPrChange>
          </w:tcPr>
          <w:p w14:paraId="1BD144E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89" w:author="ST1" w:date="2020-07-29T17:47:00Z">
              <w:tcPr>
                <w:tcW w:w="567" w:type="dxa"/>
              </w:tcPr>
            </w:tcPrChange>
          </w:tcPr>
          <w:p w14:paraId="464DD7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90" w:author="ST1" w:date="2020-07-29T17:47:00Z">
              <w:tcPr>
                <w:tcW w:w="567" w:type="dxa"/>
              </w:tcPr>
            </w:tcPrChange>
          </w:tcPr>
          <w:p w14:paraId="3353BA9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91" w:author="ST1" w:date="2020-07-29T17:47:00Z">
              <w:tcPr>
                <w:tcW w:w="284" w:type="dxa"/>
              </w:tcPr>
            </w:tcPrChange>
          </w:tcPr>
          <w:p w14:paraId="2E2A99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92" w:author="ST1" w:date="2020-07-29T17:47:00Z">
              <w:tcPr>
                <w:tcW w:w="283" w:type="dxa"/>
              </w:tcPr>
            </w:tcPrChange>
          </w:tcPr>
          <w:p w14:paraId="334F075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93" w:author="ST1" w:date="2020-07-29T17:47:00Z">
              <w:tcPr>
                <w:tcW w:w="288" w:type="dxa"/>
              </w:tcPr>
            </w:tcPrChange>
          </w:tcPr>
          <w:p w14:paraId="79D9272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4E38260" w14:textId="77777777" w:rsidTr="00323DF8">
        <w:trPr>
          <w:tblHeader/>
          <w:trPrChange w:id="194" w:author="ST1" w:date="2020-07-29T17:47:00Z">
            <w:trPr>
              <w:tblHeader/>
            </w:trPr>
          </w:trPrChange>
        </w:trPr>
        <w:tc>
          <w:tcPr>
            <w:tcW w:w="567" w:type="dxa"/>
            <w:tcPrChange w:id="195" w:author="ST1" w:date="2020-07-29T17:47:00Z">
              <w:tcPr>
                <w:tcW w:w="567" w:type="dxa"/>
              </w:tcPr>
            </w:tcPrChange>
          </w:tcPr>
          <w:p w14:paraId="0191107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96" w:author="ST1" w:date="2020-07-29T17:47:00Z">
              <w:tcPr>
                <w:tcW w:w="709" w:type="dxa"/>
              </w:tcPr>
            </w:tcPrChange>
          </w:tcPr>
          <w:p w14:paraId="353062DE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707</w:t>
            </w:r>
          </w:p>
        </w:tc>
        <w:tc>
          <w:tcPr>
            <w:tcW w:w="3827" w:type="dxa"/>
            <w:tcPrChange w:id="197" w:author="ST1" w:date="2020-07-29T17:47:00Z">
              <w:tcPr>
                <w:tcW w:w="3827" w:type="dxa"/>
              </w:tcPr>
            </w:tcPrChange>
          </w:tcPr>
          <w:p w14:paraId="1C4DB1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新增逾放案件明細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284" w:type="dxa"/>
            <w:tcPrChange w:id="198" w:author="ST1" w:date="2020-07-29T17:47:00Z">
              <w:tcPr>
                <w:tcW w:w="284" w:type="dxa"/>
              </w:tcPr>
            </w:tcPrChange>
          </w:tcPr>
          <w:p w14:paraId="6BA8BC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99" w:author="ST1" w:date="2020-07-29T17:47:00Z">
              <w:tcPr>
                <w:tcW w:w="567" w:type="dxa"/>
              </w:tcPr>
            </w:tcPrChange>
          </w:tcPr>
          <w:p w14:paraId="4349B20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00" w:author="ST1" w:date="2020-07-29T17:47:00Z">
              <w:tcPr>
                <w:tcW w:w="567" w:type="dxa"/>
              </w:tcPr>
            </w:tcPrChange>
          </w:tcPr>
          <w:p w14:paraId="7D3ECA1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01" w:author="ST1" w:date="2020-07-29T17:47:00Z">
              <w:tcPr>
                <w:tcW w:w="850" w:type="dxa"/>
              </w:tcPr>
            </w:tcPrChange>
          </w:tcPr>
          <w:p w14:paraId="6CDCE77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02" w:author="ST1" w:date="2020-07-29T17:47:00Z">
              <w:tcPr>
                <w:tcW w:w="567" w:type="dxa"/>
              </w:tcPr>
            </w:tcPrChange>
          </w:tcPr>
          <w:p w14:paraId="71A8C91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03" w:author="ST1" w:date="2020-07-29T17:47:00Z">
              <w:tcPr>
                <w:tcW w:w="567" w:type="dxa"/>
              </w:tcPr>
            </w:tcPrChange>
          </w:tcPr>
          <w:p w14:paraId="7338A51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04" w:author="ST1" w:date="2020-07-29T17:47:00Z">
              <w:tcPr>
                <w:tcW w:w="284" w:type="dxa"/>
              </w:tcPr>
            </w:tcPrChange>
          </w:tcPr>
          <w:p w14:paraId="5F2172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05" w:author="ST1" w:date="2020-07-29T17:47:00Z">
              <w:tcPr>
                <w:tcW w:w="283" w:type="dxa"/>
              </w:tcPr>
            </w:tcPrChange>
          </w:tcPr>
          <w:p w14:paraId="212A572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06" w:author="ST1" w:date="2020-07-29T17:47:00Z">
              <w:tcPr>
                <w:tcW w:w="288" w:type="dxa"/>
              </w:tcPr>
            </w:tcPrChange>
          </w:tcPr>
          <w:p w14:paraId="705D431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0B822F4" w14:textId="77777777" w:rsidTr="00323DF8">
        <w:trPr>
          <w:tblHeader/>
          <w:trPrChange w:id="207" w:author="ST1" w:date="2020-07-29T17:47:00Z">
            <w:trPr>
              <w:tblHeader/>
            </w:trPr>
          </w:trPrChange>
        </w:trPr>
        <w:tc>
          <w:tcPr>
            <w:tcW w:w="567" w:type="dxa"/>
            <w:tcPrChange w:id="208" w:author="ST1" w:date="2020-07-29T17:47:00Z">
              <w:tcPr>
                <w:tcW w:w="567" w:type="dxa"/>
              </w:tcPr>
            </w:tcPrChange>
          </w:tcPr>
          <w:p w14:paraId="670D7F8E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09" w:author="ST1" w:date="2020-07-29T17:47:00Z">
              <w:tcPr>
                <w:tcW w:w="709" w:type="dxa"/>
              </w:tcPr>
            </w:tcPrChange>
          </w:tcPr>
          <w:p w14:paraId="0BE34CE5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708</w:t>
            </w:r>
          </w:p>
        </w:tc>
        <w:tc>
          <w:tcPr>
            <w:tcW w:w="3827" w:type="dxa"/>
            <w:tcPrChange w:id="210" w:author="ST1" w:date="2020-07-29T17:47:00Z">
              <w:tcPr>
                <w:tcW w:w="3827" w:type="dxa"/>
              </w:tcPr>
            </w:tcPrChange>
          </w:tcPr>
          <w:p w14:paraId="2A09ACA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貸</w:t>
            </w:r>
            <w:r w:rsidRPr="00657104">
              <w:rPr>
                <w:rFonts w:ascii="標楷體" w:eastAsia="標楷體" w:hAnsi="標楷體" w:hint="eastAsia"/>
              </w:rPr>
              <w:t>款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自動轉帳申請書明細表</w:t>
            </w:r>
          </w:p>
        </w:tc>
        <w:tc>
          <w:tcPr>
            <w:tcW w:w="284" w:type="dxa"/>
            <w:tcPrChange w:id="211" w:author="ST1" w:date="2020-07-29T17:47:00Z">
              <w:tcPr>
                <w:tcW w:w="284" w:type="dxa"/>
              </w:tcPr>
            </w:tcPrChange>
          </w:tcPr>
          <w:p w14:paraId="50317D1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12" w:author="ST1" w:date="2020-07-29T17:47:00Z">
              <w:tcPr>
                <w:tcW w:w="567" w:type="dxa"/>
              </w:tcPr>
            </w:tcPrChange>
          </w:tcPr>
          <w:p w14:paraId="159920A5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13" w:author="ST1" w:date="2020-07-29T17:47:00Z">
              <w:tcPr>
                <w:tcW w:w="567" w:type="dxa"/>
              </w:tcPr>
            </w:tcPrChange>
          </w:tcPr>
          <w:p w14:paraId="2E86176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14" w:author="ST1" w:date="2020-07-29T17:47:00Z">
              <w:tcPr>
                <w:tcW w:w="850" w:type="dxa"/>
              </w:tcPr>
            </w:tcPrChange>
          </w:tcPr>
          <w:p w14:paraId="693BE25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15" w:author="ST1" w:date="2020-07-29T17:47:00Z">
              <w:tcPr>
                <w:tcW w:w="567" w:type="dxa"/>
              </w:tcPr>
            </w:tcPrChange>
          </w:tcPr>
          <w:p w14:paraId="3967185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16" w:author="ST1" w:date="2020-07-29T17:47:00Z">
              <w:tcPr>
                <w:tcW w:w="567" w:type="dxa"/>
              </w:tcPr>
            </w:tcPrChange>
          </w:tcPr>
          <w:p w14:paraId="431DC1A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17" w:author="ST1" w:date="2020-07-29T17:47:00Z">
              <w:tcPr>
                <w:tcW w:w="284" w:type="dxa"/>
              </w:tcPr>
            </w:tcPrChange>
          </w:tcPr>
          <w:p w14:paraId="679B342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18" w:author="ST1" w:date="2020-07-29T17:47:00Z">
              <w:tcPr>
                <w:tcW w:w="283" w:type="dxa"/>
              </w:tcPr>
            </w:tcPrChange>
          </w:tcPr>
          <w:p w14:paraId="482BB79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19" w:author="ST1" w:date="2020-07-29T17:47:00Z">
              <w:tcPr>
                <w:tcW w:w="288" w:type="dxa"/>
              </w:tcPr>
            </w:tcPrChange>
          </w:tcPr>
          <w:p w14:paraId="50301C3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B90A69B" w14:textId="77777777" w:rsidTr="00323DF8">
        <w:trPr>
          <w:tblHeader/>
          <w:trPrChange w:id="220" w:author="ST1" w:date="2020-07-29T17:47:00Z">
            <w:trPr>
              <w:tblHeader/>
            </w:trPr>
          </w:trPrChange>
        </w:trPr>
        <w:tc>
          <w:tcPr>
            <w:tcW w:w="567" w:type="dxa"/>
            <w:tcPrChange w:id="221" w:author="ST1" w:date="2020-07-29T17:47:00Z">
              <w:tcPr>
                <w:tcW w:w="567" w:type="dxa"/>
              </w:tcPr>
            </w:tcPrChange>
          </w:tcPr>
          <w:p w14:paraId="1321DFD5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22" w:author="ST1" w:date="2020-07-29T17:47:00Z">
              <w:tcPr>
                <w:tcW w:w="709" w:type="dxa"/>
              </w:tcPr>
            </w:tcPrChange>
          </w:tcPr>
          <w:p w14:paraId="1594A528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709</w:t>
            </w:r>
          </w:p>
        </w:tc>
        <w:tc>
          <w:tcPr>
            <w:tcW w:w="3827" w:type="dxa"/>
            <w:tcPrChange w:id="223" w:author="ST1" w:date="2020-07-29T17:47:00Z">
              <w:tcPr>
                <w:tcW w:w="3827" w:type="dxa"/>
              </w:tcPr>
            </w:tcPrChange>
          </w:tcPr>
          <w:p w14:paraId="02909A8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暫收放貸核心傳票檔資料</w:t>
            </w:r>
          </w:p>
        </w:tc>
        <w:tc>
          <w:tcPr>
            <w:tcW w:w="284" w:type="dxa"/>
            <w:tcPrChange w:id="224" w:author="ST1" w:date="2020-07-29T17:47:00Z">
              <w:tcPr>
                <w:tcW w:w="284" w:type="dxa"/>
              </w:tcPr>
            </w:tcPrChange>
          </w:tcPr>
          <w:p w14:paraId="0085840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25" w:author="ST1" w:date="2020-07-29T17:47:00Z">
              <w:tcPr>
                <w:tcW w:w="567" w:type="dxa"/>
              </w:tcPr>
            </w:tcPrChange>
          </w:tcPr>
          <w:p w14:paraId="1D2645CE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26" w:author="ST1" w:date="2020-07-29T17:47:00Z">
              <w:tcPr>
                <w:tcW w:w="567" w:type="dxa"/>
              </w:tcPr>
            </w:tcPrChange>
          </w:tcPr>
          <w:p w14:paraId="6050AAB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27" w:author="ST1" w:date="2020-07-29T17:47:00Z">
              <w:tcPr>
                <w:tcW w:w="850" w:type="dxa"/>
              </w:tcPr>
            </w:tcPrChange>
          </w:tcPr>
          <w:p w14:paraId="11B25F6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28" w:author="ST1" w:date="2020-07-29T17:47:00Z">
              <w:tcPr>
                <w:tcW w:w="567" w:type="dxa"/>
              </w:tcPr>
            </w:tcPrChange>
          </w:tcPr>
          <w:p w14:paraId="03039D1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29" w:author="ST1" w:date="2020-07-29T17:47:00Z">
              <w:tcPr>
                <w:tcW w:w="567" w:type="dxa"/>
              </w:tcPr>
            </w:tcPrChange>
          </w:tcPr>
          <w:p w14:paraId="3CAE09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30" w:author="ST1" w:date="2020-07-29T17:47:00Z">
              <w:tcPr>
                <w:tcW w:w="284" w:type="dxa"/>
              </w:tcPr>
            </w:tcPrChange>
          </w:tcPr>
          <w:p w14:paraId="7BA473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31" w:author="ST1" w:date="2020-07-29T17:47:00Z">
              <w:tcPr>
                <w:tcW w:w="283" w:type="dxa"/>
              </w:tcPr>
            </w:tcPrChange>
          </w:tcPr>
          <w:p w14:paraId="6F020500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32" w:author="ST1" w:date="2020-07-29T17:47:00Z">
              <w:tcPr>
                <w:tcW w:w="288" w:type="dxa"/>
              </w:tcPr>
            </w:tcPrChange>
          </w:tcPr>
          <w:p w14:paraId="3B86C0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4BECF427" w14:textId="77777777" w:rsidTr="00323DF8">
        <w:trPr>
          <w:tblHeader/>
          <w:ins w:id="233" w:author="ST1" w:date="2020-05-19T16:44:00Z"/>
          <w:trPrChange w:id="234" w:author="ST1" w:date="2020-07-29T17:47:00Z">
            <w:trPr>
              <w:tblHeader/>
            </w:trPr>
          </w:trPrChange>
        </w:trPr>
        <w:tc>
          <w:tcPr>
            <w:tcW w:w="567" w:type="dxa"/>
            <w:tcPrChange w:id="235" w:author="ST1" w:date="2020-07-29T17:47:00Z">
              <w:tcPr>
                <w:tcW w:w="567" w:type="dxa"/>
              </w:tcPr>
            </w:tcPrChange>
          </w:tcPr>
          <w:p w14:paraId="350F3BF5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236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237" w:author="ST1" w:date="2020-07-29T17:47:00Z">
              <w:tcPr>
                <w:tcW w:w="709" w:type="dxa"/>
              </w:tcPr>
            </w:tcPrChange>
          </w:tcPr>
          <w:p w14:paraId="247C053D" w14:textId="15148792" w:rsidR="00FF5D26" w:rsidRPr="00657104" w:rsidRDefault="00FF5D26" w:rsidP="00FF5D26">
            <w:pPr>
              <w:pStyle w:val="afe"/>
              <w:rPr>
                <w:ins w:id="238" w:author="ST1" w:date="2020-05-19T16:44:00Z"/>
                <w:rFonts w:ascii="標楷體" w:eastAsia="標楷體" w:hAnsi="標楷體"/>
                <w:szCs w:val="24"/>
              </w:rPr>
            </w:pPr>
            <w:ins w:id="239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L9710</w:t>
              </w:r>
            </w:ins>
          </w:p>
        </w:tc>
        <w:tc>
          <w:tcPr>
            <w:tcW w:w="3827" w:type="dxa"/>
            <w:vAlign w:val="center"/>
            <w:tcPrChange w:id="240" w:author="ST1" w:date="2020-07-29T17:47:00Z">
              <w:tcPr>
                <w:tcW w:w="3827" w:type="dxa"/>
              </w:tcPr>
            </w:tcPrChange>
          </w:tcPr>
          <w:p w14:paraId="44E1C9D4" w14:textId="4FA1B04C" w:rsidR="00FF5D26" w:rsidRPr="00657104" w:rsidRDefault="00FF5D26" w:rsidP="00FF5D26">
            <w:pPr>
              <w:rPr>
                <w:ins w:id="241" w:author="ST1" w:date="2020-05-19T16:44:00Z"/>
                <w:rFonts w:ascii="標楷體" w:eastAsia="標楷體" w:hAnsi="標楷體"/>
                <w:lang w:eastAsia="zh-HK"/>
              </w:rPr>
            </w:pPr>
            <w:ins w:id="242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寬限到期明細表</w:t>
              </w:r>
            </w:ins>
          </w:p>
        </w:tc>
        <w:tc>
          <w:tcPr>
            <w:tcW w:w="284" w:type="dxa"/>
            <w:tcPrChange w:id="243" w:author="ST1" w:date="2020-07-29T17:47:00Z">
              <w:tcPr>
                <w:tcW w:w="284" w:type="dxa"/>
              </w:tcPr>
            </w:tcPrChange>
          </w:tcPr>
          <w:p w14:paraId="2508AD99" w14:textId="5784BAF0" w:rsidR="00FF5D26" w:rsidRPr="00657104" w:rsidRDefault="00FF5D26" w:rsidP="00FF5D26">
            <w:pPr>
              <w:pStyle w:val="afe"/>
              <w:jc w:val="center"/>
              <w:rPr>
                <w:ins w:id="244" w:author="ST1" w:date="2020-05-19T16:44:00Z"/>
                <w:rFonts w:ascii="標楷體" w:eastAsia="標楷體" w:hAnsi="標楷體"/>
                <w:szCs w:val="24"/>
              </w:rPr>
            </w:pPr>
            <w:ins w:id="245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246" w:author="ST1" w:date="2020-07-29T17:47:00Z">
              <w:tcPr>
                <w:tcW w:w="567" w:type="dxa"/>
              </w:tcPr>
            </w:tcPrChange>
          </w:tcPr>
          <w:p w14:paraId="58F8896B" w14:textId="1A0480A0" w:rsidR="00FF5D26" w:rsidRPr="00657104" w:rsidRDefault="00FF5D26" w:rsidP="00FF5D26">
            <w:pPr>
              <w:jc w:val="center"/>
              <w:rPr>
                <w:ins w:id="247" w:author="ST1" w:date="2020-05-19T16:44:00Z"/>
                <w:rFonts w:ascii="標楷體" w:eastAsia="標楷體" w:hAnsi="標楷體"/>
              </w:rPr>
            </w:pPr>
            <w:ins w:id="248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249" w:author="ST1" w:date="2020-07-29T17:47:00Z">
              <w:tcPr>
                <w:tcW w:w="567" w:type="dxa"/>
              </w:tcPr>
            </w:tcPrChange>
          </w:tcPr>
          <w:p w14:paraId="51BCA89C" w14:textId="39C74222" w:rsidR="00FF5D26" w:rsidRPr="00657104" w:rsidRDefault="00FF5D26" w:rsidP="00FF5D26">
            <w:pPr>
              <w:jc w:val="center"/>
              <w:rPr>
                <w:ins w:id="250" w:author="ST1" w:date="2020-05-19T16:44:00Z"/>
                <w:rFonts w:ascii="標楷體" w:eastAsia="標楷體" w:hAnsi="標楷體"/>
              </w:rPr>
            </w:pPr>
            <w:ins w:id="251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252" w:author="ST1" w:date="2020-07-29T17:47:00Z">
              <w:tcPr>
                <w:tcW w:w="850" w:type="dxa"/>
              </w:tcPr>
            </w:tcPrChange>
          </w:tcPr>
          <w:p w14:paraId="4D9D413D" w14:textId="77777777" w:rsidR="00FF5D26" w:rsidRPr="00657104" w:rsidRDefault="00FF5D26" w:rsidP="00FF5D26">
            <w:pPr>
              <w:pStyle w:val="afe"/>
              <w:jc w:val="center"/>
              <w:rPr>
                <w:ins w:id="253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54" w:author="ST1" w:date="2020-07-29T17:47:00Z">
              <w:tcPr>
                <w:tcW w:w="567" w:type="dxa"/>
              </w:tcPr>
            </w:tcPrChange>
          </w:tcPr>
          <w:p w14:paraId="24DC8F76" w14:textId="2C40DB2F" w:rsidR="00FF5D26" w:rsidRPr="00657104" w:rsidRDefault="00FF5D26" w:rsidP="00FF5D26">
            <w:pPr>
              <w:pStyle w:val="afe"/>
              <w:jc w:val="center"/>
              <w:rPr>
                <w:ins w:id="255" w:author="ST1" w:date="2020-05-19T16:44:00Z"/>
                <w:rFonts w:ascii="標楷體" w:eastAsia="標楷體" w:hAnsi="標楷體"/>
                <w:szCs w:val="24"/>
              </w:rPr>
            </w:pPr>
            <w:ins w:id="256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257" w:author="ST1" w:date="2020-07-29T17:47:00Z">
              <w:tcPr>
                <w:tcW w:w="567" w:type="dxa"/>
              </w:tcPr>
            </w:tcPrChange>
          </w:tcPr>
          <w:p w14:paraId="3C787497" w14:textId="4F2562D4" w:rsidR="00FF5D26" w:rsidRPr="00657104" w:rsidRDefault="00FF5D26" w:rsidP="00FF5D26">
            <w:pPr>
              <w:pStyle w:val="afe"/>
              <w:jc w:val="center"/>
              <w:rPr>
                <w:ins w:id="258" w:author="ST1" w:date="2020-05-19T16:44:00Z"/>
                <w:rFonts w:ascii="標楷體" w:eastAsia="標楷體" w:hAnsi="標楷體"/>
                <w:szCs w:val="24"/>
              </w:rPr>
            </w:pPr>
            <w:ins w:id="259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260" w:author="ST1" w:date="2020-07-29T17:47:00Z">
              <w:tcPr>
                <w:tcW w:w="284" w:type="dxa"/>
              </w:tcPr>
            </w:tcPrChange>
          </w:tcPr>
          <w:p w14:paraId="741D8CB5" w14:textId="684D472A" w:rsidR="00FF5D26" w:rsidRPr="00657104" w:rsidRDefault="00FF5D26" w:rsidP="00FF5D26">
            <w:pPr>
              <w:pStyle w:val="afe"/>
              <w:jc w:val="center"/>
              <w:rPr>
                <w:ins w:id="261" w:author="ST1" w:date="2020-05-19T16:44:00Z"/>
                <w:rFonts w:ascii="標楷體" w:eastAsia="標楷體" w:hAnsi="標楷體"/>
                <w:szCs w:val="24"/>
              </w:rPr>
            </w:pPr>
            <w:ins w:id="262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263" w:author="ST1" w:date="2020-07-29T17:47:00Z">
              <w:tcPr>
                <w:tcW w:w="283" w:type="dxa"/>
              </w:tcPr>
            </w:tcPrChange>
          </w:tcPr>
          <w:p w14:paraId="2CAC0360" w14:textId="77B00287" w:rsidR="00FF5D26" w:rsidRPr="00657104" w:rsidRDefault="00FF5D26" w:rsidP="00FF5D26">
            <w:pPr>
              <w:jc w:val="center"/>
              <w:rPr>
                <w:ins w:id="264" w:author="ST1" w:date="2020-05-19T16:44:00Z"/>
                <w:rFonts w:ascii="標楷體" w:eastAsia="標楷體" w:hAnsi="標楷體"/>
              </w:rPr>
            </w:pPr>
            <w:ins w:id="265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266" w:author="ST1" w:date="2020-07-29T17:47:00Z">
              <w:tcPr>
                <w:tcW w:w="288" w:type="dxa"/>
              </w:tcPr>
            </w:tcPrChange>
          </w:tcPr>
          <w:p w14:paraId="5E0A4B05" w14:textId="77777777" w:rsidR="00FF5D26" w:rsidRPr="00657104" w:rsidRDefault="00FF5D26" w:rsidP="00FF5D26">
            <w:pPr>
              <w:pStyle w:val="afe"/>
              <w:jc w:val="center"/>
              <w:rPr>
                <w:ins w:id="267" w:author="ST1" w:date="2020-05-19T16:44:00Z"/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70C2C4D5" w14:textId="77777777" w:rsidTr="00323DF8">
        <w:trPr>
          <w:tblHeader/>
          <w:ins w:id="268" w:author="ST1" w:date="2020-05-19T16:45:00Z"/>
          <w:trPrChange w:id="269" w:author="ST1" w:date="2020-07-29T17:47:00Z">
            <w:trPr>
              <w:tblHeader/>
            </w:trPr>
          </w:trPrChange>
        </w:trPr>
        <w:tc>
          <w:tcPr>
            <w:tcW w:w="567" w:type="dxa"/>
            <w:tcPrChange w:id="270" w:author="ST1" w:date="2020-07-29T17:47:00Z">
              <w:tcPr>
                <w:tcW w:w="567" w:type="dxa"/>
              </w:tcPr>
            </w:tcPrChange>
          </w:tcPr>
          <w:p w14:paraId="46A27F3F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271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272" w:author="ST1" w:date="2020-07-29T17:47:00Z">
              <w:tcPr>
                <w:tcW w:w="709" w:type="dxa"/>
              </w:tcPr>
            </w:tcPrChange>
          </w:tcPr>
          <w:p w14:paraId="62F8737E" w14:textId="4D31C7E1" w:rsidR="00FF5D26" w:rsidRPr="00657104" w:rsidRDefault="00FF5D26" w:rsidP="00FF5D26">
            <w:pPr>
              <w:pStyle w:val="afe"/>
              <w:rPr>
                <w:ins w:id="273" w:author="ST1" w:date="2020-05-19T16:45:00Z"/>
                <w:rFonts w:ascii="標楷體" w:eastAsia="標楷體" w:hAnsi="標楷體"/>
                <w:szCs w:val="24"/>
              </w:rPr>
            </w:pPr>
            <w:ins w:id="274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L9711</w:t>
              </w:r>
            </w:ins>
          </w:p>
        </w:tc>
        <w:tc>
          <w:tcPr>
            <w:tcW w:w="3827" w:type="dxa"/>
            <w:vAlign w:val="center"/>
            <w:tcPrChange w:id="275" w:author="ST1" w:date="2020-07-29T17:47:00Z">
              <w:tcPr>
                <w:tcW w:w="3827" w:type="dxa"/>
              </w:tcPr>
            </w:tcPrChange>
          </w:tcPr>
          <w:p w14:paraId="7073A048" w14:textId="42BE32A6" w:rsidR="00FF5D26" w:rsidRPr="00657104" w:rsidRDefault="00C76A83" w:rsidP="00FF5D26">
            <w:pPr>
              <w:rPr>
                <w:ins w:id="276" w:author="ST1" w:date="2020-05-19T16:45:00Z"/>
                <w:rFonts w:ascii="標楷體" w:eastAsia="標楷體" w:hAnsi="標楷體"/>
                <w:lang w:eastAsia="zh-HK"/>
              </w:rPr>
            </w:pPr>
            <w:ins w:id="277" w:author="ST1" w:date="2020-07-29T17:43:00Z">
              <w:r w:rsidRPr="00C76A83">
                <w:rPr>
                  <w:rFonts w:ascii="標楷體" w:eastAsia="標楷體" w:hAnsi="標楷體" w:hint="eastAsia"/>
                  <w:color w:val="000000"/>
                </w:rPr>
                <w:t>放款到期明細表及通知單</w:t>
              </w:r>
            </w:ins>
          </w:p>
        </w:tc>
        <w:tc>
          <w:tcPr>
            <w:tcW w:w="284" w:type="dxa"/>
            <w:tcPrChange w:id="278" w:author="ST1" w:date="2020-07-29T17:47:00Z">
              <w:tcPr>
                <w:tcW w:w="284" w:type="dxa"/>
              </w:tcPr>
            </w:tcPrChange>
          </w:tcPr>
          <w:p w14:paraId="1ED8DF7F" w14:textId="365DE0F1" w:rsidR="00FF5D26" w:rsidRPr="00657104" w:rsidRDefault="00FF5D26" w:rsidP="00FF5D26">
            <w:pPr>
              <w:pStyle w:val="afe"/>
              <w:jc w:val="center"/>
              <w:rPr>
                <w:ins w:id="279" w:author="ST1" w:date="2020-05-19T16:45:00Z"/>
                <w:rFonts w:ascii="標楷體" w:eastAsia="標楷體" w:hAnsi="標楷體"/>
                <w:szCs w:val="24"/>
              </w:rPr>
            </w:pPr>
            <w:ins w:id="280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281" w:author="ST1" w:date="2020-07-29T17:47:00Z">
              <w:tcPr>
                <w:tcW w:w="567" w:type="dxa"/>
              </w:tcPr>
            </w:tcPrChange>
          </w:tcPr>
          <w:p w14:paraId="0102D000" w14:textId="4A8B469B" w:rsidR="00FF5D26" w:rsidRPr="00657104" w:rsidRDefault="00FF5D26" w:rsidP="00FF5D26">
            <w:pPr>
              <w:jc w:val="center"/>
              <w:rPr>
                <w:ins w:id="282" w:author="ST1" w:date="2020-05-19T16:45:00Z"/>
                <w:rFonts w:ascii="標楷體" w:eastAsia="標楷體" w:hAnsi="標楷體"/>
              </w:rPr>
            </w:pPr>
            <w:ins w:id="283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284" w:author="ST1" w:date="2020-07-29T17:47:00Z">
              <w:tcPr>
                <w:tcW w:w="567" w:type="dxa"/>
              </w:tcPr>
            </w:tcPrChange>
          </w:tcPr>
          <w:p w14:paraId="63F240B4" w14:textId="5C2085F8" w:rsidR="00FF5D26" w:rsidRPr="00657104" w:rsidRDefault="00FF5D26" w:rsidP="00FF5D26">
            <w:pPr>
              <w:jc w:val="center"/>
              <w:rPr>
                <w:ins w:id="285" w:author="ST1" w:date="2020-05-19T16:45:00Z"/>
                <w:rFonts w:ascii="標楷體" w:eastAsia="標楷體" w:hAnsi="標楷體"/>
              </w:rPr>
            </w:pPr>
            <w:ins w:id="286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287" w:author="ST1" w:date="2020-07-29T17:47:00Z">
              <w:tcPr>
                <w:tcW w:w="850" w:type="dxa"/>
              </w:tcPr>
            </w:tcPrChange>
          </w:tcPr>
          <w:p w14:paraId="5FA915C7" w14:textId="77777777" w:rsidR="00FF5D26" w:rsidRPr="00657104" w:rsidRDefault="00FF5D26" w:rsidP="00FF5D26">
            <w:pPr>
              <w:pStyle w:val="afe"/>
              <w:jc w:val="center"/>
              <w:rPr>
                <w:ins w:id="288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89" w:author="ST1" w:date="2020-07-29T17:47:00Z">
              <w:tcPr>
                <w:tcW w:w="567" w:type="dxa"/>
              </w:tcPr>
            </w:tcPrChange>
          </w:tcPr>
          <w:p w14:paraId="74B5572B" w14:textId="66C056E1" w:rsidR="00FF5D26" w:rsidRPr="00657104" w:rsidRDefault="00FF5D26" w:rsidP="00FF5D26">
            <w:pPr>
              <w:pStyle w:val="afe"/>
              <w:jc w:val="center"/>
              <w:rPr>
                <w:ins w:id="290" w:author="ST1" w:date="2020-05-19T16:45:00Z"/>
                <w:rFonts w:ascii="標楷體" w:eastAsia="標楷體" w:hAnsi="標楷體"/>
                <w:szCs w:val="24"/>
              </w:rPr>
            </w:pPr>
            <w:ins w:id="291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292" w:author="ST1" w:date="2020-07-29T17:47:00Z">
              <w:tcPr>
                <w:tcW w:w="567" w:type="dxa"/>
              </w:tcPr>
            </w:tcPrChange>
          </w:tcPr>
          <w:p w14:paraId="6BDE11B1" w14:textId="7BD1E321" w:rsidR="00FF5D26" w:rsidRPr="00657104" w:rsidRDefault="00FF5D26" w:rsidP="00FF5D26">
            <w:pPr>
              <w:pStyle w:val="afe"/>
              <w:jc w:val="center"/>
              <w:rPr>
                <w:ins w:id="293" w:author="ST1" w:date="2020-05-19T16:45:00Z"/>
                <w:rFonts w:ascii="標楷體" w:eastAsia="標楷體" w:hAnsi="標楷體"/>
                <w:szCs w:val="24"/>
              </w:rPr>
            </w:pPr>
            <w:ins w:id="294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295" w:author="ST1" w:date="2020-07-29T17:47:00Z">
              <w:tcPr>
                <w:tcW w:w="284" w:type="dxa"/>
              </w:tcPr>
            </w:tcPrChange>
          </w:tcPr>
          <w:p w14:paraId="4159A3EB" w14:textId="3E0370AF" w:rsidR="00FF5D26" w:rsidRPr="00657104" w:rsidRDefault="00FF5D26" w:rsidP="00FF5D26">
            <w:pPr>
              <w:pStyle w:val="afe"/>
              <w:jc w:val="center"/>
              <w:rPr>
                <w:ins w:id="296" w:author="ST1" w:date="2020-05-19T16:45:00Z"/>
                <w:rFonts w:ascii="標楷體" w:eastAsia="標楷體" w:hAnsi="標楷體"/>
                <w:szCs w:val="24"/>
              </w:rPr>
            </w:pPr>
            <w:ins w:id="297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298" w:author="ST1" w:date="2020-07-29T17:47:00Z">
              <w:tcPr>
                <w:tcW w:w="283" w:type="dxa"/>
              </w:tcPr>
            </w:tcPrChange>
          </w:tcPr>
          <w:p w14:paraId="26F24883" w14:textId="2506C19E" w:rsidR="00FF5D26" w:rsidRPr="00657104" w:rsidRDefault="00FF5D26" w:rsidP="00FF5D26">
            <w:pPr>
              <w:jc w:val="center"/>
              <w:rPr>
                <w:ins w:id="299" w:author="ST1" w:date="2020-05-19T16:45:00Z"/>
                <w:rFonts w:ascii="標楷體" w:eastAsia="標楷體" w:hAnsi="標楷體"/>
              </w:rPr>
            </w:pPr>
            <w:ins w:id="300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01" w:author="ST1" w:date="2020-07-29T17:47:00Z">
              <w:tcPr>
                <w:tcW w:w="288" w:type="dxa"/>
              </w:tcPr>
            </w:tcPrChange>
          </w:tcPr>
          <w:p w14:paraId="37D490C6" w14:textId="77777777" w:rsidR="00FF5D26" w:rsidRPr="00657104" w:rsidRDefault="00FF5D26" w:rsidP="00FF5D26">
            <w:pPr>
              <w:pStyle w:val="afe"/>
              <w:jc w:val="center"/>
              <w:rPr>
                <w:ins w:id="302" w:author="ST1" w:date="2020-05-19T16:45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36F94270" w14:textId="77777777" w:rsidTr="00323DF8">
        <w:trPr>
          <w:tblHeader/>
          <w:ins w:id="303" w:author="ST1" w:date="2020-07-29T17:44:00Z"/>
          <w:trPrChange w:id="304" w:author="ST1" w:date="2020-07-29T17:47:00Z">
            <w:trPr>
              <w:tblHeader/>
            </w:trPr>
          </w:trPrChange>
        </w:trPr>
        <w:tc>
          <w:tcPr>
            <w:tcW w:w="567" w:type="dxa"/>
            <w:tcPrChange w:id="305" w:author="ST1" w:date="2020-07-29T17:47:00Z">
              <w:tcPr>
                <w:tcW w:w="567" w:type="dxa"/>
              </w:tcPr>
            </w:tcPrChange>
          </w:tcPr>
          <w:p w14:paraId="16A2C9D8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06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07" w:author="ST1" w:date="2020-07-29T17:47:00Z">
              <w:tcPr>
                <w:tcW w:w="709" w:type="dxa"/>
                <w:vAlign w:val="center"/>
              </w:tcPr>
            </w:tcPrChange>
          </w:tcPr>
          <w:p w14:paraId="7E26173E" w14:textId="6A6FDF28" w:rsidR="00C76A83" w:rsidRDefault="00C76A83" w:rsidP="00C76A83">
            <w:pPr>
              <w:pStyle w:val="afe"/>
              <w:rPr>
                <w:ins w:id="308" w:author="ST1" w:date="2020-07-29T17:44:00Z"/>
                <w:rFonts w:ascii="標楷體" w:eastAsia="標楷體" w:hAnsi="標楷體"/>
                <w:color w:val="000000"/>
              </w:rPr>
            </w:pPr>
            <w:ins w:id="309" w:author="ST1" w:date="2020-07-29T17:44:00Z">
              <w:r>
                <w:rPr>
                  <w:rFonts w:ascii="標楷體" w:eastAsia="標楷體" w:hAnsi="標楷體" w:hint="eastAsia"/>
                </w:rPr>
                <w:t>L9712</w:t>
              </w:r>
            </w:ins>
          </w:p>
        </w:tc>
        <w:tc>
          <w:tcPr>
            <w:tcW w:w="3827" w:type="dxa"/>
            <w:vAlign w:val="center"/>
            <w:tcPrChange w:id="310" w:author="ST1" w:date="2020-07-29T17:47:00Z">
              <w:tcPr>
                <w:tcW w:w="3827" w:type="dxa"/>
                <w:vAlign w:val="center"/>
              </w:tcPr>
            </w:tcPrChange>
          </w:tcPr>
          <w:p w14:paraId="16569312" w14:textId="60D1027B" w:rsidR="00C76A83" w:rsidRPr="00C76A83" w:rsidRDefault="00C76A83" w:rsidP="00C76A83">
            <w:pPr>
              <w:rPr>
                <w:ins w:id="311" w:author="ST1" w:date="2020-07-29T17:44:00Z"/>
                <w:rFonts w:ascii="標楷體" w:eastAsia="標楷體" w:hAnsi="標楷體"/>
                <w:color w:val="000000"/>
              </w:rPr>
            </w:pPr>
            <w:ins w:id="312" w:author="ST1" w:date="2020-07-29T17:44:00Z">
              <w:r>
                <w:rPr>
                  <w:rFonts w:ascii="標楷體" w:eastAsia="標楷體" w:hAnsi="標楷體" w:hint="eastAsia"/>
                </w:rPr>
                <w:t>利息違約金減免明細表</w:t>
              </w:r>
            </w:ins>
          </w:p>
        </w:tc>
        <w:tc>
          <w:tcPr>
            <w:tcW w:w="284" w:type="dxa"/>
            <w:tcPrChange w:id="313" w:author="ST1" w:date="2020-07-29T17:47:00Z">
              <w:tcPr>
                <w:tcW w:w="284" w:type="dxa"/>
              </w:tcPr>
            </w:tcPrChange>
          </w:tcPr>
          <w:p w14:paraId="1254E299" w14:textId="3A9B7023" w:rsidR="00C76A83" w:rsidRPr="00657104" w:rsidRDefault="00C76A83" w:rsidP="00C76A83">
            <w:pPr>
              <w:pStyle w:val="afe"/>
              <w:jc w:val="center"/>
              <w:rPr>
                <w:ins w:id="314" w:author="ST1" w:date="2020-07-29T17:44:00Z"/>
                <w:rFonts w:ascii="標楷體" w:eastAsia="標楷體" w:hAnsi="標楷體"/>
                <w:szCs w:val="24"/>
              </w:rPr>
            </w:pPr>
            <w:ins w:id="315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16" w:author="ST1" w:date="2020-07-29T17:47:00Z">
              <w:tcPr>
                <w:tcW w:w="567" w:type="dxa"/>
              </w:tcPr>
            </w:tcPrChange>
          </w:tcPr>
          <w:p w14:paraId="5D85BEE1" w14:textId="7829B2AC" w:rsidR="00C76A83" w:rsidRPr="00657104" w:rsidRDefault="00C76A83" w:rsidP="00C76A83">
            <w:pPr>
              <w:jc w:val="center"/>
              <w:rPr>
                <w:ins w:id="317" w:author="ST1" w:date="2020-07-29T17:44:00Z"/>
                <w:rFonts w:ascii="標楷體" w:eastAsia="標楷體" w:hAnsi="標楷體"/>
              </w:rPr>
            </w:pPr>
            <w:ins w:id="318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19" w:author="ST1" w:date="2020-07-29T17:47:00Z">
              <w:tcPr>
                <w:tcW w:w="567" w:type="dxa"/>
              </w:tcPr>
            </w:tcPrChange>
          </w:tcPr>
          <w:p w14:paraId="6EF89986" w14:textId="72B86705" w:rsidR="00C76A83" w:rsidRPr="00657104" w:rsidRDefault="00C76A83" w:rsidP="00C76A83">
            <w:pPr>
              <w:jc w:val="center"/>
              <w:rPr>
                <w:ins w:id="320" w:author="ST1" w:date="2020-07-29T17:44:00Z"/>
                <w:rFonts w:ascii="標楷體" w:eastAsia="標楷體" w:hAnsi="標楷體"/>
              </w:rPr>
            </w:pPr>
            <w:ins w:id="321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22" w:author="ST1" w:date="2020-07-29T17:47:00Z">
              <w:tcPr>
                <w:tcW w:w="850" w:type="dxa"/>
              </w:tcPr>
            </w:tcPrChange>
          </w:tcPr>
          <w:p w14:paraId="52269713" w14:textId="77777777" w:rsidR="00C76A83" w:rsidRPr="00657104" w:rsidRDefault="00C76A83" w:rsidP="00C76A83">
            <w:pPr>
              <w:pStyle w:val="afe"/>
              <w:jc w:val="center"/>
              <w:rPr>
                <w:ins w:id="323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24" w:author="ST1" w:date="2020-07-29T17:47:00Z">
              <w:tcPr>
                <w:tcW w:w="567" w:type="dxa"/>
              </w:tcPr>
            </w:tcPrChange>
          </w:tcPr>
          <w:p w14:paraId="2D7E953C" w14:textId="27551272" w:rsidR="00C76A83" w:rsidRPr="00657104" w:rsidRDefault="00C76A83" w:rsidP="00C76A83">
            <w:pPr>
              <w:pStyle w:val="afe"/>
              <w:jc w:val="center"/>
              <w:rPr>
                <w:ins w:id="325" w:author="ST1" w:date="2020-07-29T17:44:00Z"/>
                <w:rFonts w:ascii="標楷體" w:eastAsia="標楷體" w:hAnsi="標楷體"/>
                <w:szCs w:val="24"/>
              </w:rPr>
            </w:pPr>
            <w:ins w:id="32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27" w:author="ST1" w:date="2020-07-29T17:47:00Z">
              <w:tcPr>
                <w:tcW w:w="567" w:type="dxa"/>
              </w:tcPr>
            </w:tcPrChange>
          </w:tcPr>
          <w:p w14:paraId="6C2FF6C3" w14:textId="05B15AFC" w:rsidR="00C76A83" w:rsidRPr="00657104" w:rsidRDefault="00C76A83" w:rsidP="00C76A83">
            <w:pPr>
              <w:pStyle w:val="afe"/>
              <w:jc w:val="center"/>
              <w:rPr>
                <w:ins w:id="328" w:author="ST1" w:date="2020-07-29T17:44:00Z"/>
                <w:rFonts w:ascii="標楷體" w:eastAsia="標楷體" w:hAnsi="標楷體"/>
                <w:szCs w:val="24"/>
              </w:rPr>
            </w:pPr>
            <w:ins w:id="329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30" w:author="ST1" w:date="2020-07-29T17:47:00Z">
              <w:tcPr>
                <w:tcW w:w="284" w:type="dxa"/>
              </w:tcPr>
            </w:tcPrChange>
          </w:tcPr>
          <w:p w14:paraId="071A7A20" w14:textId="7FFC3887" w:rsidR="00C76A83" w:rsidRPr="00657104" w:rsidRDefault="00C76A83" w:rsidP="00C76A83">
            <w:pPr>
              <w:pStyle w:val="afe"/>
              <w:jc w:val="center"/>
              <w:rPr>
                <w:ins w:id="331" w:author="ST1" w:date="2020-07-29T17:44:00Z"/>
                <w:rFonts w:ascii="標楷體" w:eastAsia="標楷體" w:hAnsi="標楷體"/>
                <w:szCs w:val="24"/>
              </w:rPr>
            </w:pPr>
            <w:ins w:id="33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33" w:author="ST1" w:date="2020-07-29T17:47:00Z">
              <w:tcPr>
                <w:tcW w:w="283" w:type="dxa"/>
              </w:tcPr>
            </w:tcPrChange>
          </w:tcPr>
          <w:p w14:paraId="1DCBC4AA" w14:textId="0A11A216" w:rsidR="00C76A83" w:rsidRPr="00657104" w:rsidRDefault="00C76A83" w:rsidP="00C76A83">
            <w:pPr>
              <w:jc w:val="center"/>
              <w:rPr>
                <w:ins w:id="334" w:author="ST1" w:date="2020-07-29T17:44:00Z"/>
                <w:rFonts w:ascii="標楷體" w:eastAsia="標楷體" w:hAnsi="標楷體"/>
              </w:rPr>
            </w:pPr>
            <w:ins w:id="335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36" w:author="ST1" w:date="2020-07-29T17:47:00Z">
              <w:tcPr>
                <w:tcW w:w="288" w:type="dxa"/>
              </w:tcPr>
            </w:tcPrChange>
          </w:tcPr>
          <w:p w14:paraId="2D447996" w14:textId="77777777" w:rsidR="00C76A83" w:rsidRPr="00657104" w:rsidRDefault="00C76A83" w:rsidP="00C76A83">
            <w:pPr>
              <w:pStyle w:val="afe"/>
              <w:jc w:val="center"/>
              <w:rPr>
                <w:ins w:id="337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6141629C" w14:textId="77777777" w:rsidTr="00323DF8">
        <w:trPr>
          <w:tblHeader/>
          <w:ins w:id="338" w:author="ST1" w:date="2020-07-29T17:44:00Z"/>
          <w:trPrChange w:id="339" w:author="ST1" w:date="2020-07-29T17:47:00Z">
            <w:trPr>
              <w:tblHeader/>
            </w:trPr>
          </w:trPrChange>
        </w:trPr>
        <w:tc>
          <w:tcPr>
            <w:tcW w:w="567" w:type="dxa"/>
            <w:tcPrChange w:id="340" w:author="ST1" w:date="2020-07-29T17:47:00Z">
              <w:tcPr>
                <w:tcW w:w="567" w:type="dxa"/>
              </w:tcPr>
            </w:tcPrChange>
          </w:tcPr>
          <w:p w14:paraId="0F88B3E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41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42" w:author="ST1" w:date="2020-07-29T17:47:00Z">
              <w:tcPr>
                <w:tcW w:w="709" w:type="dxa"/>
                <w:vAlign w:val="center"/>
              </w:tcPr>
            </w:tcPrChange>
          </w:tcPr>
          <w:p w14:paraId="0A6AFF7D" w14:textId="6028BCC5" w:rsidR="00C76A83" w:rsidRDefault="00C76A83" w:rsidP="00C76A83">
            <w:pPr>
              <w:pStyle w:val="afe"/>
              <w:rPr>
                <w:ins w:id="343" w:author="ST1" w:date="2020-07-29T17:44:00Z"/>
                <w:rFonts w:ascii="標楷體" w:eastAsia="標楷體" w:hAnsi="標楷體"/>
                <w:color w:val="000000"/>
              </w:rPr>
            </w:pPr>
            <w:ins w:id="344" w:author="ST1" w:date="2020-07-29T17:44:00Z">
              <w:r>
                <w:rPr>
                  <w:rFonts w:ascii="標楷體" w:eastAsia="標楷體" w:hAnsi="標楷體" w:hint="eastAsia"/>
                </w:rPr>
                <w:t>L9713</w:t>
              </w:r>
            </w:ins>
          </w:p>
        </w:tc>
        <w:tc>
          <w:tcPr>
            <w:tcW w:w="3827" w:type="dxa"/>
            <w:vAlign w:val="center"/>
            <w:tcPrChange w:id="345" w:author="ST1" w:date="2020-07-29T17:47:00Z">
              <w:tcPr>
                <w:tcW w:w="3827" w:type="dxa"/>
                <w:vAlign w:val="center"/>
              </w:tcPr>
            </w:tcPrChange>
          </w:tcPr>
          <w:p w14:paraId="45D80BF7" w14:textId="15DEAB1C" w:rsidR="00C76A83" w:rsidRPr="00C76A83" w:rsidRDefault="00C76A83" w:rsidP="00C76A83">
            <w:pPr>
              <w:rPr>
                <w:ins w:id="346" w:author="ST1" w:date="2020-07-29T17:44:00Z"/>
                <w:rFonts w:ascii="標楷體" w:eastAsia="標楷體" w:hAnsi="標楷體"/>
                <w:color w:val="000000"/>
              </w:rPr>
            </w:pPr>
            <w:ins w:id="347" w:author="ST1" w:date="2020-07-29T17:44:00Z">
              <w:r>
                <w:rPr>
                  <w:rFonts w:ascii="標楷體" w:eastAsia="標楷體" w:hAnsi="標楷體" w:hint="eastAsia"/>
                </w:rPr>
                <w:t>應收票據之帳齡分析表</w:t>
              </w:r>
            </w:ins>
          </w:p>
        </w:tc>
        <w:tc>
          <w:tcPr>
            <w:tcW w:w="284" w:type="dxa"/>
            <w:tcPrChange w:id="348" w:author="ST1" w:date="2020-07-29T17:47:00Z">
              <w:tcPr>
                <w:tcW w:w="284" w:type="dxa"/>
              </w:tcPr>
            </w:tcPrChange>
          </w:tcPr>
          <w:p w14:paraId="0C4FED5B" w14:textId="02361123" w:rsidR="00C76A83" w:rsidRPr="00657104" w:rsidRDefault="00C76A83" w:rsidP="00C76A83">
            <w:pPr>
              <w:pStyle w:val="afe"/>
              <w:jc w:val="center"/>
              <w:rPr>
                <w:ins w:id="349" w:author="ST1" w:date="2020-07-29T17:44:00Z"/>
                <w:rFonts w:ascii="標楷體" w:eastAsia="標楷體" w:hAnsi="標楷體"/>
                <w:szCs w:val="24"/>
              </w:rPr>
            </w:pPr>
            <w:ins w:id="350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51" w:author="ST1" w:date="2020-07-29T17:47:00Z">
              <w:tcPr>
                <w:tcW w:w="567" w:type="dxa"/>
              </w:tcPr>
            </w:tcPrChange>
          </w:tcPr>
          <w:p w14:paraId="715181BD" w14:textId="6F3C0E7B" w:rsidR="00C76A83" w:rsidRPr="00657104" w:rsidRDefault="00C76A83" w:rsidP="00C76A83">
            <w:pPr>
              <w:jc w:val="center"/>
              <w:rPr>
                <w:ins w:id="352" w:author="ST1" w:date="2020-07-29T17:44:00Z"/>
                <w:rFonts w:ascii="標楷體" w:eastAsia="標楷體" w:hAnsi="標楷體"/>
              </w:rPr>
            </w:pPr>
            <w:ins w:id="353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54" w:author="ST1" w:date="2020-07-29T17:47:00Z">
              <w:tcPr>
                <w:tcW w:w="567" w:type="dxa"/>
              </w:tcPr>
            </w:tcPrChange>
          </w:tcPr>
          <w:p w14:paraId="5EEB2D03" w14:textId="6E046950" w:rsidR="00C76A83" w:rsidRPr="00657104" w:rsidRDefault="00C76A83" w:rsidP="00C76A83">
            <w:pPr>
              <w:jc w:val="center"/>
              <w:rPr>
                <w:ins w:id="355" w:author="ST1" w:date="2020-07-29T17:44:00Z"/>
                <w:rFonts w:ascii="標楷體" w:eastAsia="標楷體" w:hAnsi="標楷體"/>
              </w:rPr>
            </w:pPr>
            <w:ins w:id="356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57" w:author="ST1" w:date="2020-07-29T17:47:00Z">
              <w:tcPr>
                <w:tcW w:w="850" w:type="dxa"/>
              </w:tcPr>
            </w:tcPrChange>
          </w:tcPr>
          <w:p w14:paraId="7F2AC7F1" w14:textId="77777777" w:rsidR="00C76A83" w:rsidRPr="00657104" w:rsidRDefault="00C76A83" w:rsidP="00C76A83">
            <w:pPr>
              <w:pStyle w:val="afe"/>
              <w:jc w:val="center"/>
              <w:rPr>
                <w:ins w:id="358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59" w:author="ST1" w:date="2020-07-29T17:47:00Z">
              <w:tcPr>
                <w:tcW w:w="567" w:type="dxa"/>
              </w:tcPr>
            </w:tcPrChange>
          </w:tcPr>
          <w:p w14:paraId="2745726C" w14:textId="3A4910BB" w:rsidR="00C76A83" w:rsidRPr="00657104" w:rsidRDefault="00C76A83" w:rsidP="00C76A83">
            <w:pPr>
              <w:pStyle w:val="afe"/>
              <w:jc w:val="center"/>
              <w:rPr>
                <w:ins w:id="360" w:author="ST1" w:date="2020-07-29T17:44:00Z"/>
                <w:rFonts w:ascii="標楷體" w:eastAsia="標楷體" w:hAnsi="標楷體"/>
                <w:szCs w:val="24"/>
              </w:rPr>
            </w:pPr>
            <w:ins w:id="36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62" w:author="ST1" w:date="2020-07-29T17:47:00Z">
              <w:tcPr>
                <w:tcW w:w="567" w:type="dxa"/>
              </w:tcPr>
            </w:tcPrChange>
          </w:tcPr>
          <w:p w14:paraId="2E43551A" w14:textId="2013BAB7" w:rsidR="00C76A83" w:rsidRPr="00657104" w:rsidRDefault="00C76A83" w:rsidP="00C76A83">
            <w:pPr>
              <w:pStyle w:val="afe"/>
              <w:jc w:val="center"/>
              <w:rPr>
                <w:ins w:id="363" w:author="ST1" w:date="2020-07-29T17:44:00Z"/>
                <w:rFonts w:ascii="標楷體" w:eastAsia="標楷體" w:hAnsi="標楷體"/>
                <w:szCs w:val="24"/>
              </w:rPr>
            </w:pPr>
            <w:ins w:id="364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65" w:author="ST1" w:date="2020-07-29T17:47:00Z">
              <w:tcPr>
                <w:tcW w:w="284" w:type="dxa"/>
              </w:tcPr>
            </w:tcPrChange>
          </w:tcPr>
          <w:p w14:paraId="6824A54D" w14:textId="2FEEBDB9" w:rsidR="00C76A83" w:rsidRPr="00657104" w:rsidRDefault="00C76A83" w:rsidP="00C76A83">
            <w:pPr>
              <w:pStyle w:val="afe"/>
              <w:jc w:val="center"/>
              <w:rPr>
                <w:ins w:id="366" w:author="ST1" w:date="2020-07-29T17:44:00Z"/>
                <w:rFonts w:ascii="標楷體" w:eastAsia="標楷體" w:hAnsi="標楷體"/>
                <w:szCs w:val="24"/>
              </w:rPr>
            </w:pPr>
            <w:ins w:id="36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68" w:author="ST1" w:date="2020-07-29T17:47:00Z">
              <w:tcPr>
                <w:tcW w:w="283" w:type="dxa"/>
              </w:tcPr>
            </w:tcPrChange>
          </w:tcPr>
          <w:p w14:paraId="60E67986" w14:textId="74F1215E" w:rsidR="00C76A83" w:rsidRPr="00657104" w:rsidRDefault="00C76A83" w:rsidP="00C76A83">
            <w:pPr>
              <w:jc w:val="center"/>
              <w:rPr>
                <w:ins w:id="369" w:author="ST1" w:date="2020-07-29T17:44:00Z"/>
                <w:rFonts w:ascii="標楷體" w:eastAsia="標楷體" w:hAnsi="標楷體"/>
              </w:rPr>
            </w:pPr>
            <w:ins w:id="370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71" w:author="ST1" w:date="2020-07-29T17:47:00Z">
              <w:tcPr>
                <w:tcW w:w="288" w:type="dxa"/>
              </w:tcPr>
            </w:tcPrChange>
          </w:tcPr>
          <w:p w14:paraId="04D101DE" w14:textId="77777777" w:rsidR="00C76A83" w:rsidRPr="00657104" w:rsidRDefault="00C76A83" w:rsidP="00C76A83">
            <w:pPr>
              <w:pStyle w:val="afe"/>
              <w:jc w:val="center"/>
              <w:rPr>
                <w:ins w:id="372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517BBF0A" w14:textId="77777777" w:rsidTr="00323DF8">
        <w:trPr>
          <w:tblHeader/>
          <w:ins w:id="373" w:author="ST1" w:date="2020-07-29T17:44:00Z"/>
          <w:trPrChange w:id="374" w:author="ST1" w:date="2020-07-29T17:47:00Z">
            <w:trPr>
              <w:tblHeader/>
            </w:trPr>
          </w:trPrChange>
        </w:trPr>
        <w:tc>
          <w:tcPr>
            <w:tcW w:w="567" w:type="dxa"/>
            <w:tcPrChange w:id="375" w:author="ST1" w:date="2020-07-29T17:47:00Z">
              <w:tcPr>
                <w:tcW w:w="567" w:type="dxa"/>
              </w:tcPr>
            </w:tcPrChange>
          </w:tcPr>
          <w:p w14:paraId="365946D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76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77" w:author="ST1" w:date="2020-07-29T17:47:00Z">
              <w:tcPr>
                <w:tcW w:w="709" w:type="dxa"/>
                <w:vAlign w:val="center"/>
              </w:tcPr>
            </w:tcPrChange>
          </w:tcPr>
          <w:p w14:paraId="1A000865" w14:textId="3E21DA5E" w:rsidR="00C76A83" w:rsidRDefault="00C76A83" w:rsidP="00C76A83">
            <w:pPr>
              <w:pStyle w:val="afe"/>
              <w:rPr>
                <w:ins w:id="378" w:author="ST1" w:date="2020-07-29T17:44:00Z"/>
                <w:rFonts w:ascii="標楷體" w:eastAsia="標楷體" w:hAnsi="標楷體"/>
                <w:color w:val="000000"/>
              </w:rPr>
            </w:pPr>
            <w:ins w:id="379" w:author="ST1" w:date="2020-07-29T17:45:00Z">
              <w:r>
                <w:rPr>
                  <w:rFonts w:ascii="標楷體" w:eastAsia="標楷體" w:hAnsi="標楷體" w:hint="eastAsia"/>
                </w:rPr>
                <w:t>L9714</w:t>
              </w:r>
            </w:ins>
          </w:p>
        </w:tc>
        <w:tc>
          <w:tcPr>
            <w:tcW w:w="3827" w:type="dxa"/>
            <w:vAlign w:val="center"/>
            <w:tcPrChange w:id="380" w:author="ST1" w:date="2020-07-29T17:47:00Z">
              <w:tcPr>
                <w:tcW w:w="3827" w:type="dxa"/>
                <w:vAlign w:val="center"/>
              </w:tcPr>
            </w:tcPrChange>
          </w:tcPr>
          <w:p w14:paraId="0E4EB88D" w14:textId="33C30B23" w:rsidR="00C76A83" w:rsidRPr="00C76A83" w:rsidRDefault="00C76A83" w:rsidP="00C76A83">
            <w:pPr>
              <w:rPr>
                <w:ins w:id="381" w:author="ST1" w:date="2020-07-29T17:44:00Z"/>
                <w:rFonts w:ascii="標楷體" w:eastAsia="標楷體" w:hAnsi="標楷體"/>
                <w:color w:val="000000"/>
              </w:rPr>
            </w:pPr>
            <w:ins w:id="382" w:author="ST1" w:date="2020-07-29T17:45:00Z">
              <w:r>
                <w:rPr>
                  <w:rFonts w:ascii="標楷體" w:eastAsia="標楷體" w:hAnsi="標楷體" w:hint="eastAsia"/>
                </w:rPr>
                <w:t>繳息證明單</w:t>
              </w:r>
            </w:ins>
          </w:p>
        </w:tc>
        <w:tc>
          <w:tcPr>
            <w:tcW w:w="284" w:type="dxa"/>
            <w:tcPrChange w:id="383" w:author="ST1" w:date="2020-07-29T17:47:00Z">
              <w:tcPr>
                <w:tcW w:w="284" w:type="dxa"/>
              </w:tcPr>
            </w:tcPrChange>
          </w:tcPr>
          <w:p w14:paraId="7D0AB2FD" w14:textId="7F5AF1BA" w:rsidR="00C76A83" w:rsidRPr="00657104" w:rsidRDefault="00C76A83" w:rsidP="00C76A83">
            <w:pPr>
              <w:pStyle w:val="afe"/>
              <w:jc w:val="center"/>
              <w:rPr>
                <w:ins w:id="384" w:author="ST1" w:date="2020-07-29T17:44:00Z"/>
                <w:rFonts w:ascii="標楷體" w:eastAsia="標楷體" w:hAnsi="標楷體"/>
                <w:szCs w:val="24"/>
              </w:rPr>
            </w:pPr>
            <w:ins w:id="385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86" w:author="ST1" w:date="2020-07-29T17:47:00Z">
              <w:tcPr>
                <w:tcW w:w="567" w:type="dxa"/>
              </w:tcPr>
            </w:tcPrChange>
          </w:tcPr>
          <w:p w14:paraId="1E8195D7" w14:textId="5EF85D7C" w:rsidR="00C76A83" w:rsidRPr="00657104" w:rsidRDefault="00C76A83" w:rsidP="00C76A83">
            <w:pPr>
              <w:jc w:val="center"/>
              <w:rPr>
                <w:ins w:id="387" w:author="ST1" w:date="2020-07-29T17:44:00Z"/>
                <w:rFonts w:ascii="標楷體" w:eastAsia="標楷體" w:hAnsi="標楷體"/>
              </w:rPr>
            </w:pPr>
            <w:ins w:id="388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89" w:author="ST1" w:date="2020-07-29T17:47:00Z">
              <w:tcPr>
                <w:tcW w:w="567" w:type="dxa"/>
              </w:tcPr>
            </w:tcPrChange>
          </w:tcPr>
          <w:p w14:paraId="6C5E0B61" w14:textId="7927540E" w:rsidR="00C76A83" w:rsidRPr="00657104" w:rsidRDefault="00C76A83" w:rsidP="00C76A83">
            <w:pPr>
              <w:jc w:val="center"/>
              <w:rPr>
                <w:ins w:id="390" w:author="ST1" w:date="2020-07-29T17:44:00Z"/>
                <w:rFonts w:ascii="標楷體" w:eastAsia="標楷體" w:hAnsi="標楷體"/>
              </w:rPr>
            </w:pPr>
            <w:ins w:id="391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92" w:author="ST1" w:date="2020-07-29T17:47:00Z">
              <w:tcPr>
                <w:tcW w:w="850" w:type="dxa"/>
              </w:tcPr>
            </w:tcPrChange>
          </w:tcPr>
          <w:p w14:paraId="6EE783DE" w14:textId="77777777" w:rsidR="00C76A83" w:rsidRPr="00657104" w:rsidRDefault="00C76A83" w:rsidP="00C76A83">
            <w:pPr>
              <w:pStyle w:val="afe"/>
              <w:jc w:val="center"/>
              <w:rPr>
                <w:ins w:id="393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94" w:author="ST1" w:date="2020-07-29T17:47:00Z">
              <w:tcPr>
                <w:tcW w:w="567" w:type="dxa"/>
              </w:tcPr>
            </w:tcPrChange>
          </w:tcPr>
          <w:p w14:paraId="42BAD0C3" w14:textId="74D0A082" w:rsidR="00C76A83" w:rsidRPr="00657104" w:rsidRDefault="00C76A83" w:rsidP="00C76A83">
            <w:pPr>
              <w:pStyle w:val="afe"/>
              <w:jc w:val="center"/>
              <w:rPr>
                <w:ins w:id="395" w:author="ST1" w:date="2020-07-29T17:44:00Z"/>
                <w:rFonts w:ascii="標楷體" w:eastAsia="標楷體" w:hAnsi="標楷體"/>
                <w:szCs w:val="24"/>
              </w:rPr>
            </w:pPr>
            <w:ins w:id="39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97" w:author="ST1" w:date="2020-07-29T17:47:00Z">
              <w:tcPr>
                <w:tcW w:w="567" w:type="dxa"/>
              </w:tcPr>
            </w:tcPrChange>
          </w:tcPr>
          <w:p w14:paraId="13E79F16" w14:textId="02AA8C26" w:rsidR="00C76A83" w:rsidRPr="00657104" w:rsidRDefault="00C76A83" w:rsidP="00C76A83">
            <w:pPr>
              <w:pStyle w:val="afe"/>
              <w:jc w:val="center"/>
              <w:rPr>
                <w:ins w:id="398" w:author="ST1" w:date="2020-07-29T17:44:00Z"/>
                <w:rFonts w:ascii="標楷體" w:eastAsia="標楷體" w:hAnsi="標楷體"/>
                <w:szCs w:val="24"/>
              </w:rPr>
            </w:pPr>
            <w:ins w:id="399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00" w:author="ST1" w:date="2020-07-29T17:47:00Z">
              <w:tcPr>
                <w:tcW w:w="284" w:type="dxa"/>
              </w:tcPr>
            </w:tcPrChange>
          </w:tcPr>
          <w:p w14:paraId="37CEC517" w14:textId="63CF3717" w:rsidR="00C76A83" w:rsidRPr="00657104" w:rsidRDefault="00C76A83" w:rsidP="00C76A83">
            <w:pPr>
              <w:pStyle w:val="afe"/>
              <w:jc w:val="center"/>
              <w:rPr>
                <w:ins w:id="401" w:author="ST1" w:date="2020-07-29T17:44:00Z"/>
                <w:rFonts w:ascii="標楷體" w:eastAsia="標楷體" w:hAnsi="標楷體"/>
                <w:szCs w:val="24"/>
              </w:rPr>
            </w:pPr>
            <w:ins w:id="40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03" w:author="ST1" w:date="2020-07-29T17:47:00Z">
              <w:tcPr>
                <w:tcW w:w="283" w:type="dxa"/>
              </w:tcPr>
            </w:tcPrChange>
          </w:tcPr>
          <w:p w14:paraId="126BE2BE" w14:textId="1F814A6C" w:rsidR="00C76A83" w:rsidRPr="00657104" w:rsidRDefault="00C76A83" w:rsidP="00C76A83">
            <w:pPr>
              <w:jc w:val="center"/>
              <w:rPr>
                <w:ins w:id="404" w:author="ST1" w:date="2020-07-29T17:44:00Z"/>
                <w:rFonts w:ascii="標楷體" w:eastAsia="標楷體" w:hAnsi="標楷體"/>
              </w:rPr>
            </w:pPr>
            <w:ins w:id="405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06" w:author="ST1" w:date="2020-07-29T17:47:00Z">
              <w:tcPr>
                <w:tcW w:w="288" w:type="dxa"/>
              </w:tcPr>
            </w:tcPrChange>
          </w:tcPr>
          <w:p w14:paraId="4FE64F44" w14:textId="77777777" w:rsidR="00C76A83" w:rsidRPr="00657104" w:rsidRDefault="00C76A83" w:rsidP="00C76A83">
            <w:pPr>
              <w:pStyle w:val="afe"/>
              <w:jc w:val="center"/>
              <w:rPr>
                <w:ins w:id="407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7CF507D9" w14:textId="77777777" w:rsidTr="00323DF8">
        <w:trPr>
          <w:tblHeader/>
          <w:ins w:id="408" w:author="ST1" w:date="2020-07-29T17:44:00Z"/>
          <w:trPrChange w:id="409" w:author="ST1" w:date="2020-07-29T17:47:00Z">
            <w:trPr>
              <w:tblHeader/>
            </w:trPr>
          </w:trPrChange>
        </w:trPr>
        <w:tc>
          <w:tcPr>
            <w:tcW w:w="567" w:type="dxa"/>
            <w:tcPrChange w:id="410" w:author="ST1" w:date="2020-07-29T17:47:00Z">
              <w:tcPr>
                <w:tcW w:w="567" w:type="dxa"/>
              </w:tcPr>
            </w:tcPrChange>
          </w:tcPr>
          <w:p w14:paraId="7FC1405D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11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12" w:author="ST1" w:date="2020-07-29T17:47:00Z">
              <w:tcPr>
                <w:tcW w:w="709" w:type="dxa"/>
                <w:vAlign w:val="center"/>
              </w:tcPr>
            </w:tcPrChange>
          </w:tcPr>
          <w:p w14:paraId="33CF23ED" w14:textId="7529F623" w:rsidR="00C76A83" w:rsidRDefault="00C76A83" w:rsidP="00C76A83">
            <w:pPr>
              <w:pStyle w:val="afe"/>
              <w:rPr>
                <w:ins w:id="413" w:author="ST1" w:date="2020-07-29T17:44:00Z"/>
                <w:rFonts w:ascii="標楷體" w:eastAsia="標楷體" w:hAnsi="標楷體"/>
                <w:color w:val="000000"/>
              </w:rPr>
            </w:pPr>
            <w:ins w:id="414" w:author="ST1" w:date="2020-07-29T17:45:00Z">
              <w:r>
                <w:rPr>
                  <w:rFonts w:ascii="標楷體" w:eastAsia="標楷體" w:hAnsi="標楷體" w:hint="eastAsia"/>
                </w:rPr>
                <w:t>L9715</w:t>
              </w:r>
            </w:ins>
          </w:p>
        </w:tc>
        <w:tc>
          <w:tcPr>
            <w:tcW w:w="3827" w:type="dxa"/>
            <w:vAlign w:val="center"/>
            <w:tcPrChange w:id="415" w:author="ST1" w:date="2020-07-29T17:47:00Z">
              <w:tcPr>
                <w:tcW w:w="3827" w:type="dxa"/>
                <w:vAlign w:val="center"/>
              </w:tcPr>
            </w:tcPrChange>
          </w:tcPr>
          <w:p w14:paraId="2CA2038E" w14:textId="65D489A9" w:rsidR="00C76A83" w:rsidRPr="00C76A83" w:rsidRDefault="00C76A83" w:rsidP="00C76A83">
            <w:pPr>
              <w:rPr>
                <w:ins w:id="416" w:author="ST1" w:date="2020-07-29T17:44:00Z"/>
                <w:rFonts w:ascii="標楷體" w:eastAsia="標楷體" w:hAnsi="標楷體"/>
                <w:color w:val="000000"/>
              </w:rPr>
            </w:pPr>
            <w:ins w:id="417" w:author="ST1" w:date="2020-07-29T17:45:00Z">
              <w:r>
                <w:rPr>
                  <w:rFonts w:ascii="標楷體" w:eastAsia="標楷體" w:hAnsi="標楷體" w:hint="eastAsia"/>
                </w:rPr>
                <w:t>業務專辦照顧十八個月明細表</w:t>
              </w:r>
            </w:ins>
          </w:p>
        </w:tc>
        <w:tc>
          <w:tcPr>
            <w:tcW w:w="284" w:type="dxa"/>
            <w:tcPrChange w:id="418" w:author="ST1" w:date="2020-07-29T17:47:00Z">
              <w:tcPr>
                <w:tcW w:w="284" w:type="dxa"/>
              </w:tcPr>
            </w:tcPrChange>
          </w:tcPr>
          <w:p w14:paraId="5E6F2ADD" w14:textId="6250DB7D" w:rsidR="00C76A83" w:rsidRPr="00657104" w:rsidRDefault="00C76A83" w:rsidP="00C76A83">
            <w:pPr>
              <w:pStyle w:val="afe"/>
              <w:jc w:val="center"/>
              <w:rPr>
                <w:ins w:id="419" w:author="ST1" w:date="2020-07-29T17:44:00Z"/>
                <w:rFonts w:ascii="標楷體" w:eastAsia="標楷體" w:hAnsi="標楷體"/>
                <w:szCs w:val="24"/>
              </w:rPr>
            </w:pPr>
            <w:ins w:id="420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21" w:author="ST1" w:date="2020-07-29T17:47:00Z">
              <w:tcPr>
                <w:tcW w:w="567" w:type="dxa"/>
              </w:tcPr>
            </w:tcPrChange>
          </w:tcPr>
          <w:p w14:paraId="69CC36AD" w14:textId="53012346" w:rsidR="00C76A83" w:rsidRPr="00657104" w:rsidRDefault="00C76A83" w:rsidP="00C76A83">
            <w:pPr>
              <w:jc w:val="center"/>
              <w:rPr>
                <w:ins w:id="422" w:author="ST1" w:date="2020-07-29T17:44:00Z"/>
                <w:rFonts w:ascii="標楷體" w:eastAsia="標楷體" w:hAnsi="標楷體"/>
              </w:rPr>
            </w:pPr>
            <w:ins w:id="423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24" w:author="ST1" w:date="2020-07-29T17:47:00Z">
              <w:tcPr>
                <w:tcW w:w="567" w:type="dxa"/>
              </w:tcPr>
            </w:tcPrChange>
          </w:tcPr>
          <w:p w14:paraId="5A5A753F" w14:textId="6DB31E9A" w:rsidR="00C76A83" w:rsidRPr="00657104" w:rsidRDefault="00C76A83" w:rsidP="00C76A83">
            <w:pPr>
              <w:jc w:val="center"/>
              <w:rPr>
                <w:ins w:id="425" w:author="ST1" w:date="2020-07-29T17:44:00Z"/>
                <w:rFonts w:ascii="標楷體" w:eastAsia="標楷體" w:hAnsi="標楷體"/>
              </w:rPr>
            </w:pPr>
            <w:ins w:id="426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27" w:author="ST1" w:date="2020-07-29T17:47:00Z">
              <w:tcPr>
                <w:tcW w:w="850" w:type="dxa"/>
              </w:tcPr>
            </w:tcPrChange>
          </w:tcPr>
          <w:p w14:paraId="5B50C907" w14:textId="77777777" w:rsidR="00C76A83" w:rsidRPr="00657104" w:rsidRDefault="00C76A83" w:rsidP="00C76A83">
            <w:pPr>
              <w:pStyle w:val="afe"/>
              <w:jc w:val="center"/>
              <w:rPr>
                <w:ins w:id="428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29" w:author="ST1" w:date="2020-07-29T17:47:00Z">
              <w:tcPr>
                <w:tcW w:w="567" w:type="dxa"/>
              </w:tcPr>
            </w:tcPrChange>
          </w:tcPr>
          <w:p w14:paraId="453CF4E6" w14:textId="0BA9E28C" w:rsidR="00C76A83" w:rsidRPr="00657104" w:rsidRDefault="00C76A83" w:rsidP="00C76A83">
            <w:pPr>
              <w:pStyle w:val="afe"/>
              <w:jc w:val="center"/>
              <w:rPr>
                <w:ins w:id="430" w:author="ST1" w:date="2020-07-29T17:44:00Z"/>
                <w:rFonts w:ascii="標楷體" w:eastAsia="標楷體" w:hAnsi="標楷體"/>
                <w:szCs w:val="24"/>
              </w:rPr>
            </w:pPr>
            <w:ins w:id="43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32" w:author="ST1" w:date="2020-07-29T17:47:00Z">
              <w:tcPr>
                <w:tcW w:w="567" w:type="dxa"/>
              </w:tcPr>
            </w:tcPrChange>
          </w:tcPr>
          <w:p w14:paraId="4E8BEFD9" w14:textId="0F64DE38" w:rsidR="00C76A83" w:rsidRPr="00657104" w:rsidRDefault="00C76A83" w:rsidP="00C76A83">
            <w:pPr>
              <w:pStyle w:val="afe"/>
              <w:jc w:val="center"/>
              <w:rPr>
                <w:ins w:id="433" w:author="ST1" w:date="2020-07-29T17:44:00Z"/>
                <w:rFonts w:ascii="標楷體" w:eastAsia="標楷體" w:hAnsi="標楷體"/>
                <w:szCs w:val="24"/>
              </w:rPr>
            </w:pPr>
            <w:ins w:id="434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35" w:author="ST1" w:date="2020-07-29T17:47:00Z">
              <w:tcPr>
                <w:tcW w:w="284" w:type="dxa"/>
              </w:tcPr>
            </w:tcPrChange>
          </w:tcPr>
          <w:p w14:paraId="697D3EEE" w14:textId="2BADB727" w:rsidR="00C76A83" w:rsidRPr="00657104" w:rsidRDefault="00C76A83" w:rsidP="00C76A83">
            <w:pPr>
              <w:pStyle w:val="afe"/>
              <w:jc w:val="center"/>
              <w:rPr>
                <w:ins w:id="436" w:author="ST1" w:date="2020-07-29T17:44:00Z"/>
                <w:rFonts w:ascii="標楷體" w:eastAsia="標楷體" w:hAnsi="標楷體"/>
                <w:szCs w:val="24"/>
              </w:rPr>
            </w:pPr>
            <w:ins w:id="43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38" w:author="ST1" w:date="2020-07-29T17:47:00Z">
              <w:tcPr>
                <w:tcW w:w="283" w:type="dxa"/>
              </w:tcPr>
            </w:tcPrChange>
          </w:tcPr>
          <w:p w14:paraId="04E42E45" w14:textId="42581E79" w:rsidR="00C76A83" w:rsidRPr="00657104" w:rsidRDefault="00C76A83" w:rsidP="00C76A83">
            <w:pPr>
              <w:jc w:val="center"/>
              <w:rPr>
                <w:ins w:id="439" w:author="ST1" w:date="2020-07-29T17:44:00Z"/>
                <w:rFonts w:ascii="標楷體" w:eastAsia="標楷體" w:hAnsi="標楷體"/>
              </w:rPr>
            </w:pPr>
            <w:ins w:id="440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41" w:author="ST1" w:date="2020-07-29T17:47:00Z">
              <w:tcPr>
                <w:tcW w:w="288" w:type="dxa"/>
              </w:tcPr>
            </w:tcPrChange>
          </w:tcPr>
          <w:p w14:paraId="40CFBF91" w14:textId="77777777" w:rsidR="00C76A83" w:rsidRPr="00657104" w:rsidRDefault="00C76A83" w:rsidP="00C76A83">
            <w:pPr>
              <w:pStyle w:val="afe"/>
              <w:jc w:val="center"/>
              <w:rPr>
                <w:ins w:id="442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A60685" w:rsidRPr="00657104" w14:paraId="6547357F" w14:textId="77777777" w:rsidTr="00323DF8">
        <w:trPr>
          <w:tblHeader/>
          <w:ins w:id="443" w:author="ST1" w:date="2020-09-23T15:21:00Z"/>
        </w:trPr>
        <w:tc>
          <w:tcPr>
            <w:tcW w:w="567" w:type="dxa"/>
          </w:tcPr>
          <w:p w14:paraId="6DD52259" w14:textId="77777777" w:rsidR="00A60685" w:rsidRPr="00657104" w:rsidRDefault="00A60685" w:rsidP="00A60685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44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49391AA" w14:textId="47930758" w:rsidR="00A60685" w:rsidRDefault="00A60685" w:rsidP="00A60685">
            <w:pPr>
              <w:pStyle w:val="afe"/>
              <w:rPr>
                <w:ins w:id="445" w:author="ST1" w:date="2020-09-23T15:21:00Z"/>
                <w:rFonts w:ascii="標楷體" w:eastAsia="標楷體" w:hAnsi="標楷體"/>
              </w:rPr>
            </w:pPr>
            <w:ins w:id="446" w:author="ST1" w:date="2020-09-23T15:21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3827" w:type="dxa"/>
            <w:vAlign w:val="center"/>
          </w:tcPr>
          <w:p w14:paraId="4C47FECC" w14:textId="55EFD504" w:rsidR="00A60685" w:rsidRDefault="00A60685" w:rsidP="00A60685">
            <w:pPr>
              <w:rPr>
                <w:ins w:id="447" w:author="ST1" w:date="2020-09-23T15:21:00Z"/>
                <w:rFonts w:ascii="標楷體" w:eastAsia="標楷體" w:hAnsi="標楷體"/>
              </w:rPr>
            </w:pPr>
            <w:ins w:id="448" w:author="ST1" w:date="2020-09-23T15:22:00Z">
              <w:r>
                <w:rPr>
                  <w:rFonts w:ascii="標楷體" w:eastAsia="標楷體" w:hAnsi="標楷體" w:hint="eastAsia"/>
                </w:rPr>
                <w:t>放款</w:t>
              </w:r>
            </w:ins>
            <w:ins w:id="449" w:author="ST1" w:date="2020-09-23T15:23:00Z">
              <w:r>
                <w:rPr>
                  <w:rFonts w:ascii="標楷體" w:eastAsia="標楷體" w:hAnsi="標楷體" w:hint="eastAsia"/>
                </w:rPr>
                <w:t>本息對帳單暨繳息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0106C25D" w14:textId="424AA910" w:rsidR="00A60685" w:rsidRPr="00657104" w:rsidRDefault="00A60685" w:rsidP="00A60685">
            <w:pPr>
              <w:pStyle w:val="afe"/>
              <w:jc w:val="center"/>
              <w:rPr>
                <w:ins w:id="450" w:author="ST1" w:date="2020-09-23T15:21:00Z"/>
                <w:rFonts w:ascii="標楷體" w:eastAsia="標楷體" w:hAnsi="標楷體"/>
                <w:szCs w:val="24"/>
              </w:rPr>
            </w:pPr>
            <w:ins w:id="451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B5B0CA0" w14:textId="45449358" w:rsidR="00A60685" w:rsidRPr="00657104" w:rsidRDefault="00A60685" w:rsidP="00A60685">
            <w:pPr>
              <w:jc w:val="center"/>
              <w:rPr>
                <w:ins w:id="452" w:author="ST1" w:date="2020-09-23T15:21:00Z"/>
                <w:rFonts w:ascii="標楷體" w:eastAsia="標楷體" w:hAnsi="標楷體"/>
              </w:rPr>
            </w:pPr>
            <w:ins w:id="453" w:author="ST1" w:date="2020-09-23T15:22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6F0041B8" w14:textId="72D56A36" w:rsidR="00A60685" w:rsidRPr="00657104" w:rsidRDefault="00A60685" w:rsidP="00A60685">
            <w:pPr>
              <w:jc w:val="center"/>
              <w:rPr>
                <w:ins w:id="454" w:author="ST1" w:date="2020-09-23T15:21:00Z"/>
                <w:rFonts w:ascii="標楷體" w:eastAsia="標楷體" w:hAnsi="標楷體"/>
              </w:rPr>
            </w:pPr>
            <w:ins w:id="455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77E6354A" w14:textId="77777777" w:rsidR="00A60685" w:rsidRPr="00657104" w:rsidRDefault="00A60685" w:rsidP="00A60685">
            <w:pPr>
              <w:pStyle w:val="afe"/>
              <w:jc w:val="center"/>
              <w:rPr>
                <w:ins w:id="456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5597450D" w14:textId="00589242" w:rsidR="00A60685" w:rsidRPr="00657104" w:rsidRDefault="00A60685" w:rsidP="00A60685">
            <w:pPr>
              <w:pStyle w:val="afe"/>
              <w:jc w:val="center"/>
              <w:rPr>
                <w:ins w:id="457" w:author="ST1" w:date="2020-09-23T15:21:00Z"/>
                <w:rFonts w:ascii="標楷體" w:eastAsia="標楷體" w:hAnsi="標楷體"/>
                <w:szCs w:val="24"/>
              </w:rPr>
            </w:pPr>
            <w:ins w:id="458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2740F697" w14:textId="60EF8C2C" w:rsidR="00A60685" w:rsidRPr="00657104" w:rsidRDefault="00A60685" w:rsidP="00A60685">
            <w:pPr>
              <w:pStyle w:val="afe"/>
              <w:jc w:val="center"/>
              <w:rPr>
                <w:ins w:id="459" w:author="ST1" w:date="2020-09-23T15:21:00Z"/>
                <w:rFonts w:ascii="標楷體" w:eastAsia="標楷體" w:hAnsi="標楷體"/>
                <w:szCs w:val="24"/>
              </w:rPr>
            </w:pPr>
            <w:ins w:id="460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0240C3CB" w14:textId="60E1558A" w:rsidR="00A60685" w:rsidRPr="00657104" w:rsidRDefault="00A60685" w:rsidP="00A60685">
            <w:pPr>
              <w:pStyle w:val="afe"/>
              <w:jc w:val="center"/>
              <w:rPr>
                <w:ins w:id="461" w:author="ST1" w:date="2020-09-23T15:21:00Z"/>
                <w:rFonts w:ascii="標楷體" w:eastAsia="標楷體" w:hAnsi="標楷體"/>
                <w:szCs w:val="24"/>
              </w:rPr>
            </w:pPr>
            <w:ins w:id="462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09A3FA6C" w14:textId="3F9B8A64" w:rsidR="00A60685" w:rsidRPr="00657104" w:rsidRDefault="00A60685" w:rsidP="00A60685">
            <w:pPr>
              <w:jc w:val="center"/>
              <w:rPr>
                <w:ins w:id="463" w:author="ST1" w:date="2020-09-23T15:21:00Z"/>
                <w:rFonts w:ascii="標楷體" w:eastAsia="標楷體" w:hAnsi="標楷體"/>
              </w:rPr>
            </w:pPr>
            <w:ins w:id="464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72CAB323" w14:textId="77777777" w:rsidR="00A60685" w:rsidRPr="00657104" w:rsidRDefault="00A60685" w:rsidP="00A60685">
            <w:pPr>
              <w:pStyle w:val="afe"/>
              <w:jc w:val="center"/>
              <w:rPr>
                <w:ins w:id="465" w:author="ST1" w:date="2020-09-23T15:21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7575D5A4" w14:textId="77777777" w:rsidTr="00323DF8">
        <w:trPr>
          <w:tblHeader/>
          <w:ins w:id="466" w:author="ST1" w:date="2020-09-23T16:12:00Z"/>
        </w:trPr>
        <w:tc>
          <w:tcPr>
            <w:tcW w:w="567" w:type="dxa"/>
          </w:tcPr>
          <w:p w14:paraId="2E83B794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67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0E267040" w14:textId="5690CA2D" w:rsidR="008277A7" w:rsidRDefault="008277A7" w:rsidP="008277A7">
            <w:pPr>
              <w:pStyle w:val="afe"/>
              <w:rPr>
                <w:ins w:id="468" w:author="ST1" w:date="2020-09-23T16:12:00Z"/>
                <w:rFonts w:ascii="標楷體" w:eastAsia="標楷體" w:hAnsi="標楷體"/>
              </w:rPr>
            </w:pPr>
            <w:ins w:id="469" w:author="ST1" w:date="2020-09-23T16:12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3827" w:type="dxa"/>
            <w:vAlign w:val="center"/>
          </w:tcPr>
          <w:p w14:paraId="73AD05AA" w14:textId="6777AF1D" w:rsidR="008277A7" w:rsidRDefault="008277A7" w:rsidP="008277A7">
            <w:pPr>
              <w:rPr>
                <w:ins w:id="470" w:author="ST1" w:date="2020-09-23T16:12:00Z"/>
                <w:rFonts w:ascii="標楷體" w:eastAsia="標楷體" w:hAnsi="標楷體"/>
              </w:rPr>
            </w:pPr>
            <w:ins w:id="471" w:author="ST1" w:date="2020-09-23T16:18:00Z">
              <w:r>
                <w:rPr>
                  <w:rFonts w:ascii="標楷體" w:eastAsia="標楷體" w:hAnsi="標楷體" w:hint="eastAsia"/>
                </w:rPr>
                <w:t>火險及地震險</w:t>
              </w:r>
            </w:ins>
            <w:ins w:id="472" w:author="ST1" w:date="2020-09-23T16:19:00Z">
              <w:r>
                <w:rPr>
                  <w:rFonts w:ascii="標楷體" w:eastAsia="標楷體" w:hAnsi="標楷體" w:hint="eastAsia"/>
                </w:rPr>
                <w:t>保費繳款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4FBF305C" w14:textId="202E86B2" w:rsidR="008277A7" w:rsidRPr="00657104" w:rsidRDefault="008277A7" w:rsidP="008277A7">
            <w:pPr>
              <w:pStyle w:val="afe"/>
              <w:jc w:val="center"/>
              <w:rPr>
                <w:ins w:id="473" w:author="ST1" w:date="2020-09-23T16:12:00Z"/>
                <w:rFonts w:ascii="標楷體" w:eastAsia="標楷體" w:hAnsi="標楷體"/>
                <w:szCs w:val="24"/>
              </w:rPr>
            </w:pPr>
            <w:ins w:id="474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4AF1EF2" w14:textId="33F21256" w:rsidR="008277A7" w:rsidRPr="00657104" w:rsidRDefault="008277A7" w:rsidP="008277A7">
            <w:pPr>
              <w:jc w:val="center"/>
              <w:rPr>
                <w:ins w:id="475" w:author="ST1" w:date="2020-09-23T16:12:00Z"/>
                <w:rFonts w:ascii="標楷體" w:eastAsia="標楷體" w:hAnsi="標楷體"/>
              </w:rPr>
            </w:pPr>
            <w:ins w:id="476" w:author="ST1" w:date="2020-09-23T16:19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7D432ED5" w14:textId="68B64581" w:rsidR="008277A7" w:rsidRPr="00657104" w:rsidRDefault="008277A7" w:rsidP="008277A7">
            <w:pPr>
              <w:jc w:val="center"/>
              <w:rPr>
                <w:ins w:id="477" w:author="ST1" w:date="2020-09-23T16:12:00Z"/>
                <w:rFonts w:ascii="標楷體" w:eastAsia="標楷體" w:hAnsi="標楷體"/>
              </w:rPr>
            </w:pPr>
            <w:ins w:id="478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1568AA93" w14:textId="77777777" w:rsidR="008277A7" w:rsidRPr="00657104" w:rsidRDefault="008277A7" w:rsidP="008277A7">
            <w:pPr>
              <w:pStyle w:val="afe"/>
              <w:jc w:val="center"/>
              <w:rPr>
                <w:ins w:id="479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6B64935B" w14:textId="33956505" w:rsidR="008277A7" w:rsidRPr="00657104" w:rsidRDefault="008277A7" w:rsidP="008277A7">
            <w:pPr>
              <w:pStyle w:val="afe"/>
              <w:jc w:val="center"/>
              <w:rPr>
                <w:ins w:id="480" w:author="ST1" w:date="2020-09-23T16:12:00Z"/>
                <w:rFonts w:ascii="標楷體" w:eastAsia="標楷體" w:hAnsi="標楷體"/>
                <w:szCs w:val="24"/>
              </w:rPr>
            </w:pPr>
            <w:ins w:id="481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0C75EE9E" w14:textId="05512DA9" w:rsidR="008277A7" w:rsidRPr="00657104" w:rsidRDefault="008277A7" w:rsidP="008277A7">
            <w:pPr>
              <w:pStyle w:val="afe"/>
              <w:jc w:val="center"/>
              <w:rPr>
                <w:ins w:id="482" w:author="ST1" w:date="2020-09-23T16:12:00Z"/>
                <w:rFonts w:ascii="標楷體" w:eastAsia="標楷體" w:hAnsi="標楷體"/>
                <w:szCs w:val="24"/>
              </w:rPr>
            </w:pPr>
            <w:ins w:id="483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234FCDE3" w14:textId="165172C1" w:rsidR="008277A7" w:rsidRPr="00657104" w:rsidRDefault="008277A7" w:rsidP="008277A7">
            <w:pPr>
              <w:pStyle w:val="afe"/>
              <w:jc w:val="center"/>
              <w:rPr>
                <w:ins w:id="484" w:author="ST1" w:date="2020-09-23T16:12:00Z"/>
                <w:rFonts w:ascii="標楷體" w:eastAsia="標楷體" w:hAnsi="標楷體"/>
                <w:szCs w:val="24"/>
              </w:rPr>
            </w:pPr>
            <w:ins w:id="485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479A3091" w14:textId="4DAC1F18" w:rsidR="008277A7" w:rsidRPr="00657104" w:rsidRDefault="008277A7" w:rsidP="008277A7">
            <w:pPr>
              <w:jc w:val="center"/>
              <w:rPr>
                <w:ins w:id="486" w:author="ST1" w:date="2020-09-23T16:12:00Z"/>
                <w:rFonts w:ascii="標楷體" w:eastAsia="標楷體" w:hAnsi="標楷體"/>
              </w:rPr>
            </w:pPr>
            <w:ins w:id="487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0145FFE0" w14:textId="77777777" w:rsidR="008277A7" w:rsidRPr="00657104" w:rsidRDefault="008277A7" w:rsidP="008277A7">
            <w:pPr>
              <w:pStyle w:val="afe"/>
              <w:jc w:val="center"/>
              <w:rPr>
                <w:ins w:id="488" w:author="ST1" w:date="2020-09-23T16:12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D4C1E7A" w14:textId="77777777" w:rsidTr="00323DF8">
        <w:trPr>
          <w:tblHeader/>
          <w:trPrChange w:id="489" w:author="ST1" w:date="2020-07-29T17:47:00Z">
            <w:trPr>
              <w:tblHeader/>
            </w:trPr>
          </w:trPrChange>
        </w:trPr>
        <w:tc>
          <w:tcPr>
            <w:tcW w:w="567" w:type="dxa"/>
            <w:tcPrChange w:id="490" w:author="ST1" w:date="2020-07-29T17:47:00Z">
              <w:tcPr>
                <w:tcW w:w="567" w:type="dxa"/>
              </w:tcPr>
            </w:tcPrChange>
          </w:tcPr>
          <w:p w14:paraId="37546B11" w14:textId="77777777" w:rsidR="008277A7" w:rsidRPr="00657104" w:rsidRDefault="008277A7" w:rsidP="008277A7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91" w:author="ST1" w:date="2020-07-29T17:47:00Z">
              <w:tcPr>
                <w:tcW w:w="709" w:type="dxa"/>
              </w:tcPr>
            </w:tcPrChange>
          </w:tcPr>
          <w:p w14:paraId="3C9C2E1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L98</w:t>
            </w:r>
          </w:p>
        </w:tc>
        <w:tc>
          <w:tcPr>
            <w:tcW w:w="8084" w:type="dxa"/>
            <w:gridSpan w:val="10"/>
            <w:tcPrChange w:id="492" w:author="ST1" w:date="2020-07-29T17:47:00Z">
              <w:tcPr>
                <w:tcW w:w="8084" w:type="dxa"/>
                <w:gridSpan w:val="10"/>
              </w:tcPr>
            </w:tcPrChange>
          </w:tcPr>
          <w:p w14:paraId="4EA0E3B3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  <w:lang w:eastAsia="zh-HK"/>
              </w:rPr>
              <w:t>定期</w:t>
            </w:r>
            <w:r w:rsidRPr="00260576">
              <w:rPr>
                <w:rFonts w:ascii="標楷體" w:eastAsia="標楷體" w:hAnsi="標楷體" w:hint="eastAsia"/>
                <w:szCs w:val="24"/>
              </w:rPr>
              <w:t>報表</w:t>
            </w:r>
          </w:p>
        </w:tc>
      </w:tr>
      <w:tr w:rsidR="008277A7" w:rsidRPr="00657104" w14:paraId="458D94E2" w14:textId="77777777" w:rsidTr="00323DF8">
        <w:trPr>
          <w:tblHeader/>
          <w:trPrChange w:id="493" w:author="ST1" w:date="2020-07-29T17:47:00Z">
            <w:trPr>
              <w:tblHeader/>
            </w:trPr>
          </w:trPrChange>
        </w:trPr>
        <w:tc>
          <w:tcPr>
            <w:tcW w:w="567" w:type="dxa"/>
            <w:tcPrChange w:id="494" w:author="ST1" w:date="2020-07-29T17:47:00Z">
              <w:tcPr>
                <w:tcW w:w="567" w:type="dxa"/>
              </w:tcPr>
            </w:tcPrChange>
          </w:tcPr>
          <w:p w14:paraId="3C39D6A2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95" w:author="ST1" w:date="2020-07-29T17:47:00Z">
              <w:tcPr>
                <w:tcW w:w="709" w:type="dxa"/>
              </w:tcPr>
            </w:tcPrChange>
          </w:tcPr>
          <w:p w14:paraId="11EBD40E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801</w:t>
            </w:r>
          </w:p>
        </w:tc>
        <w:tc>
          <w:tcPr>
            <w:tcW w:w="3827" w:type="dxa"/>
            <w:tcPrChange w:id="496" w:author="ST1" w:date="2020-07-29T17:47:00Z">
              <w:tcPr>
                <w:tcW w:w="3827" w:type="dxa"/>
              </w:tcPr>
            </w:tcPrChange>
          </w:tcPr>
          <w:p w14:paraId="1F32D057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日報</w:t>
            </w:r>
          </w:p>
        </w:tc>
        <w:tc>
          <w:tcPr>
            <w:tcW w:w="284" w:type="dxa"/>
            <w:tcPrChange w:id="497" w:author="ST1" w:date="2020-07-29T17:47:00Z">
              <w:tcPr>
                <w:tcW w:w="284" w:type="dxa"/>
              </w:tcPr>
            </w:tcPrChange>
          </w:tcPr>
          <w:p w14:paraId="7B6F565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498" w:author="ST1" w:date="2020-07-29T17:47:00Z">
              <w:tcPr>
                <w:tcW w:w="567" w:type="dxa"/>
              </w:tcPr>
            </w:tcPrChange>
          </w:tcPr>
          <w:p w14:paraId="79516043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499" w:author="ST1" w:date="2020-07-29T17:47:00Z">
              <w:tcPr>
                <w:tcW w:w="567" w:type="dxa"/>
              </w:tcPr>
            </w:tcPrChange>
          </w:tcPr>
          <w:p w14:paraId="41E6DDF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00" w:author="ST1" w:date="2020-07-29T17:47:00Z">
              <w:tcPr>
                <w:tcW w:w="850" w:type="dxa"/>
              </w:tcPr>
            </w:tcPrChange>
          </w:tcPr>
          <w:p w14:paraId="50DDBDF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01" w:author="ST1" w:date="2020-07-29T17:47:00Z">
              <w:tcPr>
                <w:tcW w:w="567" w:type="dxa"/>
              </w:tcPr>
            </w:tcPrChange>
          </w:tcPr>
          <w:p w14:paraId="65CDB53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02" w:author="ST1" w:date="2020-07-29T17:47:00Z">
              <w:tcPr>
                <w:tcW w:w="567" w:type="dxa"/>
              </w:tcPr>
            </w:tcPrChange>
          </w:tcPr>
          <w:p w14:paraId="1FAF302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03" w:author="ST1" w:date="2020-07-29T17:47:00Z">
              <w:tcPr>
                <w:tcW w:w="284" w:type="dxa"/>
              </w:tcPr>
            </w:tcPrChange>
          </w:tcPr>
          <w:p w14:paraId="1ED6B16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04" w:author="ST1" w:date="2020-07-29T17:47:00Z">
              <w:tcPr>
                <w:tcW w:w="283" w:type="dxa"/>
              </w:tcPr>
            </w:tcPrChange>
          </w:tcPr>
          <w:p w14:paraId="2D601AC7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05" w:author="ST1" w:date="2020-07-29T17:47:00Z">
              <w:tcPr>
                <w:tcW w:w="288" w:type="dxa"/>
              </w:tcPr>
            </w:tcPrChange>
          </w:tcPr>
          <w:p w14:paraId="5AF008C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F9DC809" w14:textId="77777777" w:rsidTr="00323DF8">
        <w:trPr>
          <w:tblHeader/>
          <w:trPrChange w:id="506" w:author="ST1" w:date="2020-07-29T17:47:00Z">
            <w:trPr>
              <w:tblHeader/>
            </w:trPr>
          </w:trPrChange>
        </w:trPr>
        <w:tc>
          <w:tcPr>
            <w:tcW w:w="567" w:type="dxa"/>
            <w:tcPrChange w:id="507" w:author="ST1" w:date="2020-07-29T17:47:00Z">
              <w:tcPr>
                <w:tcW w:w="567" w:type="dxa"/>
              </w:tcPr>
            </w:tcPrChange>
          </w:tcPr>
          <w:p w14:paraId="63956CBA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08" w:author="ST1" w:date="2020-07-29T17:47:00Z">
              <w:tcPr>
                <w:tcW w:w="709" w:type="dxa"/>
              </w:tcPr>
            </w:tcPrChange>
          </w:tcPr>
          <w:p w14:paraId="76791879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802</w:t>
            </w:r>
          </w:p>
        </w:tc>
        <w:tc>
          <w:tcPr>
            <w:tcW w:w="3827" w:type="dxa"/>
            <w:tcPrChange w:id="509" w:author="ST1" w:date="2020-07-29T17:47:00Z">
              <w:tcPr>
                <w:tcW w:w="3827" w:type="dxa"/>
              </w:tcPr>
            </w:tcPrChange>
          </w:tcPr>
          <w:p w14:paraId="1EACD24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週報</w:t>
            </w:r>
          </w:p>
        </w:tc>
        <w:tc>
          <w:tcPr>
            <w:tcW w:w="284" w:type="dxa"/>
            <w:tcPrChange w:id="510" w:author="ST1" w:date="2020-07-29T17:47:00Z">
              <w:tcPr>
                <w:tcW w:w="284" w:type="dxa"/>
              </w:tcPr>
            </w:tcPrChange>
          </w:tcPr>
          <w:p w14:paraId="670C564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511" w:author="ST1" w:date="2020-07-29T17:47:00Z">
              <w:tcPr>
                <w:tcW w:w="567" w:type="dxa"/>
              </w:tcPr>
            </w:tcPrChange>
          </w:tcPr>
          <w:p w14:paraId="5F576D49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12" w:author="ST1" w:date="2020-07-29T17:47:00Z">
              <w:tcPr>
                <w:tcW w:w="567" w:type="dxa"/>
              </w:tcPr>
            </w:tcPrChange>
          </w:tcPr>
          <w:p w14:paraId="380874E5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13" w:author="ST1" w:date="2020-07-29T17:47:00Z">
              <w:tcPr>
                <w:tcW w:w="850" w:type="dxa"/>
              </w:tcPr>
            </w:tcPrChange>
          </w:tcPr>
          <w:p w14:paraId="377933D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14" w:author="ST1" w:date="2020-07-29T17:47:00Z">
              <w:tcPr>
                <w:tcW w:w="567" w:type="dxa"/>
              </w:tcPr>
            </w:tcPrChange>
          </w:tcPr>
          <w:p w14:paraId="3FC6468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15" w:author="ST1" w:date="2020-07-29T17:47:00Z">
              <w:tcPr>
                <w:tcW w:w="567" w:type="dxa"/>
              </w:tcPr>
            </w:tcPrChange>
          </w:tcPr>
          <w:p w14:paraId="348C5BD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16" w:author="ST1" w:date="2020-07-29T17:47:00Z">
              <w:tcPr>
                <w:tcW w:w="284" w:type="dxa"/>
              </w:tcPr>
            </w:tcPrChange>
          </w:tcPr>
          <w:p w14:paraId="07AC4D2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17" w:author="ST1" w:date="2020-07-29T17:47:00Z">
              <w:tcPr>
                <w:tcW w:w="283" w:type="dxa"/>
              </w:tcPr>
            </w:tcPrChange>
          </w:tcPr>
          <w:p w14:paraId="7818A94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18" w:author="ST1" w:date="2020-07-29T17:47:00Z">
              <w:tcPr>
                <w:tcW w:w="288" w:type="dxa"/>
              </w:tcPr>
            </w:tcPrChange>
          </w:tcPr>
          <w:p w14:paraId="6523205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6121C761" w14:textId="77777777" w:rsidTr="00323DF8">
        <w:trPr>
          <w:tblHeader/>
          <w:trPrChange w:id="519" w:author="ST1" w:date="2020-07-29T17:47:00Z">
            <w:trPr>
              <w:tblHeader/>
            </w:trPr>
          </w:trPrChange>
        </w:trPr>
        <w:tc>
          <w:tcPr>
            <w:tcW w:w="567" w:type="dxa"/>
            <w:tcPrChange w:id="520" w:author="ST1" w:date="2020-07-29T17:47:00Z">
              <w:tcPr>
                <w:tcW w:w="567" w:type="dxa"/>
              </w:tcPr>
            </w:tcPrChange>
          </w:tcPr>
          <w:p w14:paraId="330FCDD9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21" w:author="ST1" w:date="2020-07-29T17:47:00Z">
              <w:tcPr>
                <w:tcW w:w="709" w:type="dxa"/>
              </w:tcPr>
            </w:tcPrChange>
          </w:tcPr>
          <w:p w14:paraId="0058C9B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803</w:t>
            </w:r>
          </w:p>
        </w:tc>
        <w:tc>
          <w:tcPr>
            <w:tcW w:w="3827" w:type="dxa"/>
            <w:tcPrChange w:id="522" w:author="ST1" w:date="2020-07-29T17:47:00Z">
              <w:tcPr>
                <w:tcW w:w="3827" w:type="dxa"/>
              </w:tcPr>
            </w:tcPrChange>
          </w:tcPr>
          <w:p w14:paraId="69400B35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月報</w:t>
            </w:r>
          </w:p>
        </w:tc>
        <w:tc>
          <w:tcPr>
            <w:tcW w:w="284" w:type="dxa"/>
            <w:tcPrChange w:id="523" w:author="ST1" w:date="2020-07-29T17:47:00Z">
              <w:tcPr>
                <w:tcW w:w="284" w:type="dxa"/>
              </w:tcPr>
            </w:tcPrChange>
          </w:tcPr>
          <w:p w14:paraId="58FAEF4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24" w:author="ST1" w:date="2020-07-29T17:47:00Z">
              <w:tcPr>
                <w:tcW w:w="567" w:type="dxa"/>
              </w:tcPr>
            </w:tcPrChange>
          </w:tcPr>
          <w:p w14:paraId="2DB99AA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25" w:author="ST1" w:date="2020-07-29T17:47:00Z">
              <w:tcPr>
                <w:tcW w:w="567" w:type="dxa"/>
              </w:tcPr>
            </w:tcPrChange>
          </w:tcPr>
          <w:p w14:paraId="446E02A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26" w:author="ST1" w:date="2020-07-29T17:47:00Z">
              <w:tcPr>
                <w:tcW w:w="850" w:type="dxa"/>
              </w:tcPr>
            </w:tcPrChange>
          </w:tcPr>
          <w:p w14:paraId="4B68BDA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27" w:author="ST1" w:date="2020-07-29T17:47:00Z">
              <w:tcPr>
                <w:tcW w:w="567" w:type="dxa"/>
              </w:tcPr>
            </w:tcPrChange>
          </w:tcPr>
          <w:p w14:paraId="0C406240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28" w:author="ST1" w:date="2020-07-29T17:47:00Z">
              <w:tcPr>
                <w:tcW w:w="567" w:type="dxa"/>
              </w:tcPr>
            </w:tcPrChange>
          </w:tcPr>
          <w:p w14:paraId="1D05D5A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29" w:author="ST1" w:date="2020-07-29T17:47:00Z">
              <w:tcPr>
                <w:tcW w:w="284" w:type="dxa"/>
              </w:tcPr>
            </w:tcPrChange>
          </w:tcPr>
          <w:p w14:paraId="03E2BF3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30" w:author="ST1" w:date="2020-07-29T17:47:00Z">
              <w:tcPr>
                <w:tcW w:w="283" w:type="dxa"/>
              </w:tcPr>
            </w:tcPrChange>
          </w:tcPr>
          <w:p w14:paraId="2CCF50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31" w:author="ST1" w:date="2020-07-29T17:47:00Z">
              <w:tcPr>
                <w:tcW w:w="288" w:type="dxa"/>
              </w:tcPr>
            </w:tcPrChange>
          </w:tcPr>
          <w:p w14:paraId="285F0A7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21A56392" w14:textId="77777777" w:rsidTr="00323DF8">
        <w:trPr>
          <w:tblHeader/>
          <w:trPrChange w:id="532" w:author="ST1" w:date="2020-07-29T17:47:00Z">
            <w:trPr>
              <w:tblHeader/>
            </w:trPr>
          </w:trPrChange>
        </w:trPr>
        <w:tc>
          <w:tcPr>
            <w:tcW w:w="567" w:type="dxa"/>
            <w:tcPrChange w:id="533" w:author="ST1" w:date="2020-07-29T17:47:00Z">
              <w:tcPr>
                <w:tcW w:w="567" w:type="dxa"/>
              </w:tcPr>
            </w:tcPrChange>
          </w:tcPr>
          <w:p w14:paraId="67EAC501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34" w:author="ST1" w:date="2020-07-29T17:47:00Z">
              <w:tcPr>
                <w:tcW w:w="709" w:type="dxa"/>
              </w:tcPr>
            </w:tcPrChange>
          </w:tcPr>
          <w:p w14:paraId="34949F5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804</w:t>
            </w:r>
          </w:p>
        </w:tc>
        <w:tc>
          <w:tcPr>
            <w:tcW w:w="3827" w:type="dxa"/>
            <w:tcPrChange w:id="535" w:author="ST1" w:date="2020-07-29T17:47:00Z">
              <w:tcPr>
                <w:tcW w:w="3827" w:type="dxa"/>
              </w:tcPr>
            </w:tcPrChange>
          </w:tcPr>
          <w:p w14:paraId="44B2911F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季報</w:t>
            </w:r>
          </w:p>
        </w:tc>
        <w:tc>
          <w:tcPr>
            <w:tcW w:w="284" w:type="dxa"/>
            <w:tcPrChange w:id="536" w:author="ST1" w:date="2020-07-29T17:47:00Z">
              <w:tcPr>
                <w:tcW w:w="284" w:type="dxa"/>
              </w:tcPr>
            </w:tcPrChange>
          </w:tcPr>
          <w:p w14:paraId="1176200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37" w:author="ST1" w:date="2020-07-29T17:47:00Z">
              <w:tcPr>
                <w:tcW w:w="567" w:type="dxa"/>
              </w:tcPr>
            </w:tcPrChange>
          </w:tcPr>
          <w:p w14:paraId="7BB7E7EF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38" w:author="ST1" w:date="2020-07-29T17:47:00Z">
              <w:tcPr>
                <w:tcW w:w="567" w:type="dxa"/>
              </w:tcPr>
            </w:tcPrChange>
          </w:tcPr>
          <w:p w14:paraId="5949C6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39" w:author="ST1" w:date="2020-07-29T17:47:00Z">
              <w:tcPr>
                <w:tcW w:w="850" w:type="dxa"/>
              </w:tcPr>
            </w:tcPrChange>
          </w:tcPr>
          <w:p w14:paraId="7E5FF77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40" w:author="ST1" w:date="2020-07-29T17:47:00Z">
              <w:tcPr>
                <w:tcW w:w="567" w:type="dxa"/>
              </w:tcPr>
            </w:tcPrChange>
          </w:tcPr>
          <w:p w14:paraId="42A5538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41" w:author="ST1" w:date="2020-07-29T17:47:00Z">
              <w:tcPr>
                <w:tcW w:w="567" w:type="dxa"/>
              </w:tcPr>
            </w:tcPrChange>
          </w:tcPr>
          <w:p w14:paraId="5B81CD4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42" w:author="ST1" w:date="2020-07-29T17:47:00Z">
              <w:tcPr>
                <w:tcW w:w="284" w:type="dxa"/>
              </w:tcPr>
            </w:tcPrChange>
          </w:tcPr>
          <w:p w14:paraId="1DAD5DA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43" w:author="ST1" w:date="2020-07-29T17:47:00Z">
              <w:tcPr>
                <w:tcW w:w="283" w:type="dxa"/>
              </w:tcPr>
            </w:tcPrChange>
          </w:tcPr>
          <w:p w14:paraId="1EEEE4B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44" w:author="ST1" w:date="2020-07-29T17:47:00Z">
              <w:tcPr>
                <w:tcW w:w="288" w:type="dxa"/>
              </w:tcPr>
            </w:tcPrChange>
          </w:tcPr>
          <w:p w14:paraId="4DC88B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E922D2E" w14:textId="77777777" w:rsidTr="00323DF8">
        <w:trPr>
          <w:tblHeader/>
          <w:trPrChange w:id="545" w:author="ST1" w:date="2020-07-29T17:47:00Z">
            <w:trPr>
              <w:tblHeader/>
            </w:trPr>
          </w:trPrChange>
        </w:trPr>
        <w:tc>
          <w:tcPr>
            <w:tcW w:w="567" w:type="dxa"/>
            <w:tcPrChange w:id="546" w:author="ST1" w:date="2020-07-29T17:47:00Z">
              <w:tcPr>
                <w:tcW w:w="567" w:type="dxa"/>
              </w:tcPr>
            </w:tcPrChange>
          </w:tcPr>
          <w:p w14:paraId="60E99B53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47" w:author="ST1" w:date="2020-07-29T17:47:00Z">
              <w:tcPr>
                <w:tcW w:w="709" w:type="dxa"/>
              </w:tcPr>
            </w:tcPrChange>
          </w:tcPr>
          <w:p w14:paraId="7CF89D55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805</w:t>
            </w:r>
          </w:p>
        </w:tc>
        <w:tc>
          <w:tcPr>
            <w:tcW w:w="3827" w:type="dxa"/>
            <w:tcPrChange w:id="548" w:author="ST1" w:date="2020-07-29T17:47:00Z">
              <w:tcPr>
                <w:tcW w:w="3827" w:type="dxa"/>
              </w:tcPr>
            </w:tcPrChange>
          </w:tcPr>
          <w:p w14:paraId="68B8D271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半年報</w:t>
            </w:r>
          </w:p>
        </w:tc>
        <w:tc>
          <w:tcPr>
            <w:tcW w:w="284" w:type="dxa"/>
            <w:tcPrChange w:id="549" w:author="ST1" w:date="2020-07-29T17:47:00Z">
              <w:tcPr>
                <w:tcW w:w="284" w:type="dxa"/>
              </w:tcPr>
            </w:tcPrChange>
          </w:tcPr>
          <w:p w14:paraId="156E2FF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50" w:author="ST1" w:date="2020-07-29T17:47:00Z">
              <w:tcPr>
                <w:tcW w:w="567" w:type="dxa"/>
              </w:tcPr>
            </w:tcPrChange>
          </w:tcPr>
          <w:p w14:paraId="3F32D45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51" w:author="ST1" w:date="2020-07-29T17:47:00Z">
              <w:tcPr>
                <w:tcW w:w="567" w:type="dxa"/>
              </w:tcPr>
            </w:tcPrChange>
          </w:tcPr>
          <w:p w14:paraId="1C08337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52" w:author="ST1" w:date="2020-07-29T17:47:00Z">
              <w:tcPr>
                <w:tcW w:w="850" w:type="dxa"/>
              </w:tcPr>
            </w:tcPrChange>
          </w:tcPr>
          <w:p w14:paraId="01AB48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53" w:author="ST1" w:date="2020-07-29T17:47:00Z">
              <w:tcPr>
                <w:tcW w:w="567" w:type="dxa"/>
              </w:tcPr>
            </w:tcPrChange>
          </w:tcPr>
          <w:p w14:paraId="2311E203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54" w:author="ST1" w:date="2020-07-29T17:47:00Z">
              <w:tcPr>
                <w:tcW w:w="567" w:type="dxa"/>
              </w:tcPr>
            </w:tcPrChange>
          </w:tcPr>
          <w:p w14:paraId="001849C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55" w:author="ST1" w:date="2020-07-29T17:47:00Z">
              <w:tcPr>
                <w:tcW w:w="284" w:type="dxa"/>
              </w:tcPr>
            </w:tcPrChange>
          </w:tcPr>
          <w:p w14:paraId="3ED373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56" w:author="ST1" w:date="2020-07-29T17:47:00Z">
              <w:tcPr>
                <w:tcW w:w="283" w:type="dxa"/>
              </w:tcPr>
            </w:tcPrChange>
          </w:tcPr>
          <w:p w14:paraId="5100A49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57" w:author="ST1" w:date="2020-07-29T17:47:00Z">
              <w:tcPr>
                <w:tcW w:w="288" w:type="dxa"/>
              </w:tcPr>
            </w:tcPrChange>
          </w:tcPr>
          <w:p w14:paraId="20B659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411D3656" w14:textId="77777777" w:rsidTr="00323DF8">
        <w:trPr>
          <w:tblHeader/>
          <w:trPrChange w:id="558" w:author="ST1" w:date="2020-07-29T17:47:00Z">
            <w:trPr>
              <w:tblHeader/>
            </w:trPr>
          </w:trPrChange>
        </w:trPr>
        <w:tc>
          <w:tcPr>
            <w:tcW w:w="567" w:type="dxa"/>
            <w:tcPrChange w:id="559" w:author="ST1" w:date="2020-07-29T17:47:00Z">
              <w:tcPr>
                <w:tcW w:w="567" w:type="dxa"/>
              </w:tcPr>
            </w:tcPrChange>
          </w:tcPr>
          <w:p w14:paraId="18DBEB1F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60" w:author="ST1" w:date="2020-07-29T17:47:00Z">
              <w:tcPr>
                <w:tcW w:w="709" w:type="dxa"/>
              </w:tcPr>
            </w:tcPrChange>
          </w:tcPr>
          <w:p w14:paraId="47D7BA9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806</w:t>
            </w:r>
          </w:p>
        </w:tc>
        <w:tc>
          <w:tcPr>
            <w:tcW w:w="3827" w:type="dxa"/>
            <w:tcPrChange w:id="561" w:author="ST1" w:date="2020-07-29T17:47:00Z">
              <w:tcPr>
                <w:tcW w:w="3827" w:type="dxa"/>
              </w:tcPr>
            </w:tcPrChange>
          </w:tcPr>
          <w:p w14:paraId="3A1DDA6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年報</w:t>
            </w:r>
          </w:p>
        </w:tc>
        <w:tc>
          <w:tcPr>
            <w:tcW w:w="284" w:type="dxa"/>
            <w:tcPrChange w:id="562" w:author="ST1" w:date="2020-07-29T17:47:00Z">
              <w:tcPr>
                <w:tcW w:w="284" w:type="dxa"/>
              </w:tcPr>
            </w:tcPrChange>
          </w:tcPr>
          <w:p w14:paraId="2651111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63" w:author="ST1" w:date="2020-07-29T17:47:00Z">
              <w:tcPr>
                <w:tcW w:w="567" w:type="dxa"/>
              </w:tcPr>
            </w:tcPrChange>
          </w:tcPr>
          <w:p w14:paraId="0F0A6200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64" w:author="ST1" w:date="2020-07-29T17:47:00Z">
              <w:tcPr>
                <w:tcW w:w="567" w:type="dxa"/>
              </w:tcPr>
            </w:tcPrChange>
          </w:tcPr>
          <w:p w14:paraId="1C5E53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65" w:author="ST1" w:date="2020-07-29T17:47:00Z">
              <w:tcPr>
                <w:tcW w:w="850" w:type="dxa"/>
              </w:tcPr>
            </w:tcPrChange>
          </w:tcPr>
          <w:p w14:paraId="69A3C96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66" w:author="ST1" w:date="2020-07-29T17:47:00Z">
              <w:tcPr>
                <w:tcW w:w="567" w:type="dxa"/>
              </w:tcPr>
            </w:tcPrChange>
          </w:tcPr>
          <w:p w14:paraId="4B730F9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67" w:author="ST1" w:date="2020-07-29T17:47:00Z">
              <w:tcPr>
                <w:tcW w:w="567" w:type="dxa"/>
              </w:tcPr>
            </w:tcPrChange>
          </w:tcPr>
          <w:p w14:paraId="18293DF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68" w:author="ST1" w:date="2020-07-29T17:47:00Z">
              <w:tcPr>
                <w:tcW w:w="284" w:type="dxa"/>
              </w:tcPr>
            </w:tcPrChange>
          </w:tcPr>
          <w:p w14:paraId="013BE69C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69" w:author="ST1" w:date="2020-07-29T17:47:00Z">
              <w:tcPr>
                <w:tcW w:w="283" w:type="dxa"/>
              </w:tcPr>
            </w:tcPrChange>
          </w:tcPr>
          <w:p w14:paraId="720A9E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70" w:author="ST1" w:date="2020-07-29T17:47:00Z">
              <w:tcPr>
                <w:tcW w:w="288" w:type="dxa"/>
              </w:tcPr>
            </w:tcPrChange>
          </w:tcPr>
          <w:p w14:paraId="1C5D449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3FD14A28" w14:textId="77777777" w:rsidTr="00323DF8">
        <w:trPr>
          <w:trHeight w:val="340"/>
          <w:tblHeader/>
          <w:trPrChange w:id="571" w:author="ST1" w:date="2020-07-29T17:47:00Z">
            <w:trPr>
              <w:cantSplit/>
              <w:trHeight w:val="340"/>
            </w:trPr>
          </w:trPrChange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  <w:tcPrChange w:id="572" w:author="ST1" w:date="2020-07-29T17:47:00Z">
              <w:tcPr>
                <w:tcW w:w="9360" w:type="dxa"/>
                <w:gridSpan w:val="12"/>
                <w:tcBorders>
                  <w:top w:val="single" w:sz="12" w:space="0" w:color="auto"/>
                  <w:bottom w:val="single" w:sz="12" w:space="0" w:color="auto"/>
                </w:tcBorders>
              </w:tcPr>
            </w:tcPrChange>
          </w:tcPr>
          <w:p w14:paraId="18BA6726" w14:textId="77777777" w:rsidR="008277A7" w:rsidRPr="00657104" w:rsidRDefault="008277A7" w:rsidP="008277A7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lastRenderedPageBreak/>
              <w:t>備註：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等級 B: 所有交易主管及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皆可執行該交易</w:t>
            </w:r>
          </w:p>
          <w:p w14:paraId="4213D17B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S: 僅主管可執行該交易</w:t>
            </w:r>
          </w:p>
          <w:p w14:paraId="0D5829C3" w14:textId="77777777" w:rsidR="008277A7" w:rsidRPr="00657104" w:rsidRDefault="008277A7" w:rsidP="008277A7">
            <w:pPr>
              <w:ind w:firstLine="203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T: 僅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可執行該交易</w:t>
            </w:r>
          </w:p>
          <w:p w14:paraId="0A46DBA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5B659040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625BC762" w14:textId="77777777" w:rsidR="008277A7" w:rsidRPr="00657104" w:rsidRDefault="008277A7" w:rsidP="008277A7">
            <w:pPr>
              <w:ind w:firstLineChars="250" w:firstLine="60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可執行之單位：</w:t>
            </w:r>
          </w:p>
          <w:p w14:paraId="75FCD62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7FB0E1BF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5B16BE6A" w14:textId="77777777" w:rsidR="00657104" w:rsidRPr="00657104" w:rsidRDefault="00657104" w:rsidP="00657104"/>
    <w:p w14:paraId="1293D934" w14:textId="77777777" w:rsidR="00657104" w:rsidRDefault="00657104">
      <w:pPr>
        <w:widowControl/>
        <w:rPr>
          <w:rFonts w:ascii="標楷體" w:eastAsia="標楷體" w:hAnsi="標楷體"/>
          <w:b/>
          <w:snapToGrid w:val="0"/>
          <w:kern w:val="0"/>
          <w:sz w:val="32"/>
          <w:szCs w:val="20"/>
        </w:rPr>
      </w:pPr>
      <w:r>
        <w:rPr>
          <w:rFonts w:ascii="標楷體" w:hAnsi="標楷體"/>
        </w:rPr>
        <w:br w:type="page"/>
      </w:r>
    </w:p>
    <w:p w14:paraId="1B39B161" w14:textId="3ACDA2D4" w:rsidR="00FE380C" w:rsidRPr="00FE380C" w:rsidRDefault="00716905">
      <w:pPr>
        <w:pStyle w:val="20"/>
        <w:keepNext w:val="0"/>
        <w:rPr>
          <w:rFonts w:ascii="標楷體" w:hAnsi="標楷體"/>
        </w:rPr>
      </w:pPr>
      <w:bookmarkStart w:id="573" w:name="_Toc30177399"/>
      <w:r w:rsidRPr="00B830D9">
        <w:rPr>
          <w:rFonts w:ascii="標楷體" w:hAnsi="標楷體"/>
        </w:rPr>
        <w:lastRenderedPageBreak/>
        <w:t>3.2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系統功能說明</w:t>
      </w:r>
      <w:bookmarkEnd w:id="573"/>
    </w:p>
    <w:p w14:paraId="17A9D308" w14:textId="320FE466" w:rsidR="008D3BBA" w:rsidRDefault="00F2708B" w:rsidP="008D3BBA">
      <w:pPr>
        <w:pStyle w:val="3"/>
        <w:numPr>
          <w:ilvl w:val="2"/>
          <w:numId w:val="6"/>
        </w:numPr>
        <w:tabs>
          <w:tab w:val="clear" w:pos="1701"/>
        </w:tabs>
        <w:ind w:left="1440" w:hanging="480"/>
        <w:rPr>
          <w:ins w:id="574" w:author="阿毛" w:date="2021-06-02T14:40:00Z"/>
          <w:rFonts w:ascii="標楷體" w:hAnsi="標楷體"/>
        </w:rPr>
      </w:pPr>
      <w:ins w:id="575" w:author="張金龍" w:date="2021-06-03T09:57:00Z">
        <w:r>
          <w:rPr>
            <w:rFonts w:ascii="標楷體" w:hAnsi="標楷體"/>
          </w:rPr>
          <w:t>L</w:t>
        </w:r>
      </w:ins>
      <w:ins w:id="576" w:author="阿毛" w:date="2021-06-02T14:39:00Z">
        <w:r w:rsidR="008D3BBA">
          <w:rPr>
            <w:rFonts w:ascii="標楷體" w:hAnsi="標楷體" w:hint="eastAsia"/>
          </w:rPr>
          <w:t>91</w:t>
        </w:r>
        <w:r w:rsidR="008D3BBA">
          <w:rPr>
            <w:rFonts w:ascii="標楷體" w:hAnsi="標楷體"/>
          </w:rPr>
          <w:t>10</w:t>
        </w:r>
        <w:r w:rsidR="008D3BBA">
          <w:rPr>
            <w:rFonts w:ascii="標楷體" w:hAnsi="標楷體" w:hint="eastAsia"/>
          </w:rPr>
          <w:t>首次撥款審核資料表 *</w:t>
        </w:r>
        <w:r w:rsidR="008D3BBA">
          <w:rPr>
            <w:rFonts w:ascii="標楷體" w:hAnsi="標楷體"/>
          </w:rPr>
          <w:t>**</w:t>
        </w:r>
      </w:ins>
    </w:p>
    <w:p w14:paraId="2F19F950" w14:textId="77777777" w:rsidR="008D3BBA" w:rsidRDefault="008D3BBA">
      <w:pPr>
        <w:pStyle w:val="a"/>
        <w:rPr>
          <w:ins w:id="577" w:author="阿毛" w:date="2021-06-02T14:40:00Z"/>
        </w:rPr>
      </w:pPr>
      <w:ins w:id="578" w:author="阿毛" w:date="2021-06-02T14:40:00Z">
        <w:r w:rsidRPr="00362205">
          <w:t>功能說明</w:t>
        </w:r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D3BBA" w:rsidRPr="00362205" w14:paraId="0EC265DC" w14:textId="77777777" w:rsidTr="009A3F96">
        <w:trPr>
          <w:trHeight w:val="277"/>
          <w:ins w:id="57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E3221" w14:textId="77777777" w:rsidR="008D3BBA" w:rsidRPr="00362205" w:rsidRDefault="008D3BBA" w:rsidP="009A3F96">
            <w:pPr>
              <w:rPr>
                <w:ins w:id="580" w:author="阿毛" w:date="2021-06-02T14:40:00Z"/>
                <w:rFonts w:ascii="標楷體" w:eastAsia="標楷體" w:hAnsi="標楷體"/>
              </w:rPr>
            </w:pPr>
            <w:ins w:id="581" w:author="阿毛" w:date="2021-06-02T14:40:00Z">
              <w:r w:rsidRPr="00362205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55DB15" w14:textId="77777777" w:rsidR="008D3BBA" w:rsidRPr="003B45A8" w:rsidRDefault="008D3BBA" w:rsidP="009A3F96">
            <w:pPr>
              <w:rPr>
                <w:ins w:id="582" w:author="阿毛" w:date="2021-06-02T14:40:00Z"/>
                <w:rFonts w:ascii="標楷體" w:eastAsia="標楷體" w:hAnsi="標楷體"/>
              </w:rPr>
            </w:pPr>
            <w:ins w:id="583" w:author="阿毛" w:date="2021-06-02T14:40:00Z">
              <w:r>
                <w:rPr>
                  <w:rFonts w:ascii="標楷體" w:eastAsia="標楷體" w:hAnsi="標楷體" w:hint="eastAsia"/>
                </w:rPr>
                <w:t>首次撥款審核資料表</w:t>
              </w:r>
            </w:ins>
          </w:p>
        </w:tc>
      </w:tr>
      <w:tr w:rsidR="008D3BBA" w:rsidRPr="00A97C81" w14:paraId="309DF60C" w14:textId="77777777" w:rsidTr="009A3F96">
        <w:trPr>
          <w:trHeight w:val="277"/>
          <w:ins w:id="58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CA695C" w14:textId="77777777" w:rsidR="008D3BBA" w:rsidRPr="00A97C81" w:rsidRDefault="008D3BBA" w:rsidP="009A3F96">
            <w:pPr>
              <w:rPr>
                <w:ins w:id="585" w:author="阿毛" w:date="2021-06-02T14:40:00Z"/>
                <w:rFonts w:ascii="標楷體" w:eastAsia="標楷體" w:hAnsi="標楷體"/>
              </w:rPr>
            </w:pPr>
            <w:ins w:id="586" w:author="阿毛" w:date="2021-06-02T14:40:00Z">
              <w:r w:rsidRPr="00A97C81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38D05B" w14:textId="77777777" w:rsidR="008D3BBA" w:rsidRPr="00A97C81" w:rsidRDefault="008D3BBA" w:rsidP="009A3F96">
            <w:pPr>
              <w:rPr>
                <w:ins w:id="587" w:author="阿毛" w:date="2021-06-02T14:40:00Z"/>
                <w:rFonts w:ascii="標楷體" w:eastAsia="標楷體" w:hAnsi="標楷體"/>
              </w:rPr>
            </w:pPr>
            <w:ins w:id="588" w:author="阿毛" w:date="2021-06-02T14:40:00Z">
              <w:r>
                <w:rPr>
                  <w:rFonts w:ascii="標楷體" w:eastAsia="標楷體" w:hAnsi="標楷體" w:hint="eastAsia"/>
                </w:rPr>
                <w:t>列印首次撥款審核資料表</w:t>
              </w:r>
            </w:ins>
          </w:p>
        </w:tc>
      </w:tr>
      <w:tr w:rsidR="008D3BBA" w:rsidRPr="00A97C81" w14:paraId="1BC8A57E" w14:textId="77777777" w:rsidTr="009A3F96">
        <w:trPr>
          <w:trHeight w:val="773"/>
          <w:ins w:id="58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4ECAC" w14:textId="77777777" w:rsidR="008D3BBA" w:rsidRPr="00A97C81" w:rsidRDefault="008D3BBA" w:rsidP="009A3F96">
            <w:pPr>
              <w:rPr>
                <w:ins w:id="590" w:author="阿毛" w:date="2021-06-02T14:40:00Z"/>
                <w:rFonts w:ascii="標楷體" w:eastAsia="標楷體" w:hAnsi="標楷體"/>
              </w:rPr>
            </w:pPr>
            <w:ins w:id="591" w:author="阿毛" w:date="2021-06-02T14:40:00Z">
              <w:r w:rsidRPr="00A97C81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2852CE" w14:textId="77777777" w:rsidR="008D3BBA" w:rsidRPr="00A97C81" w:rsidRDefault="008D3BBA" w:rsidP="009A3F96">
            <w:pPr>
              <w:rPr>
                <w:ins w:id="592" w:author="阿毛" w:date="2021-06-02T14:40:00Z"/>
                <w:rFonts w:ascii="標楷體" w:eastAsia="標楷體" w:hAnsi="標楷體"/>
              </w:rPr>
            </w:pPr>
            <w:ins w:id="593" w:author="阿毛" w:date="2021-06-02T14:40:00Z">
              <w:r w:rsidRPr="00A97C81">
                <w:rPr>
                  <w:rFonts w:ascii="標楷體" w:eastAsia="標楷體" w:hAnsi="標楷體" w:hint="eastAsia"/>
                </w:rPr>
                <w:t>1.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參考</w:t>
              </w:r>
              <w:r w:rsidRPr="00A97C81">
                <w:rPr>
                  <w:rFonts w:ascii="標楷體" w:eastAsia="標楷體" w:hAnsi="標楷體" w:hint="eastAsia"/>
                </w:rPr>
                <w:t>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作業流程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放款作業</w:t>
              </w:r>
              <w:r w:rsidRPr="00A97C81">
                <w:rPr>
                  <w:rFonts w:ascii="標楷體" w:eastAsia="標楷體" w:hAnsi="標楷體" w:hint="eastAsia"/>
                </w:rPr>
                <w:t>」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流程</w:t>
              </w:r>
            </w:ins>
          </w:p>
          <w:p w14:paraId="3EFD9E40" w14:textId="77777777" w:rsidR="008D3BBA" w:rsidRDefault="008D3BBA" w:rsidP="009A3F96">
            <w:pPr>
              <w:rPr>
                <w:ins w:id="594" w:author="阿毛" w:date="2021-06-02T14:40:00Z"/>
                <w:rFonts w:ascii="標楷體" w:eastAsia="標楷體" w:hAnsi="標楷體"/>
              </w:rPr>
            </w:pPr>
            <w:ins w:id="595" w:author="阿毛" w:date="2021-06-02T14:40:00Z">
              <w:r w:rsidRPr="00A97C81">
                <w:rPr>
                  <w:rFonts w:ascii="標楷體" w:eastAsia="標楷體" w:hAnsi="標楷體" w:hint="eastAsia"/>
                </w:rPr>
                <w:t>2.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維護</w:t>
              </w:r>
              <w:r>
                <w:rPr>
                  <w:rFonts w:ascii="標楷體" w:eastAsia="標楷體" w:hAnsi="標楷體" w:hint="eastAsia"/>
                </w:rPr>
                <w:t>額度主</w:t>
              </w:r>
              <w:r w:rsidRPr="00A97C81">
                <w:rPr>
                  <w:rFonts w:ascii="標楷體" w:eastAsia="標楷體" w:hAnsi="標楷體" w:hint="eastAsia"/>
                </w:rPr>
                <w:t>檔</w:t>
              </w:r>
              <w:r>
                <w:rPr>
                  <w:rFonts w:ascii="標楷體" w:eastAsia="標楷體" w:hAnsi="標楷體" w:hint="eastAsia"/>
                </w:rPr>
                <w:t>(Fa</w:t>
              </w:r>
              <w:r>
                <w:rPr>
                  <w:rFonts w:ascii="標楷體" w:eastAsia="標楷體" w:hAnsi="標楷體"/>
                </w:rPr>
                <w:t>cMain</w:t>
              </w:r>
              <w:r>
                <w:rPr>
                  <w:rFonts w:ascii="標楷體" w:eastAsia="標楷體" w:hAnsi="標楷體" w:hint="eastAsia"/>
                </w:rPr>
                <w:t>)</w:t>
              </w:r>
              <w:r w:rsidRPr="00A97C81">
                <w:rPr>
                  <w:rFonts w:ascii="標楷體" w:eastAsia="標楷體" w:hAnsi="標楷體"/>
                </w:rPr>
                <w:t xml:space="preserve"> </w:t>
              </w:r>
            </w:ins>
          </w:p>
          <w:p w14:paraId="22ACC901" w14:textId="77777777" w:rsidR="008D3BBA" w:rsidRDefault="008D3BBA" w:rsidP="009A3F96">
            <w:pPr>
              <w:rPr>
                <w:ins w:id="596" w:author="阿毛" w:date="2021-06-02T14:40:00Z"/>
                <w:rFonts w:ascii="標楷體" w:eastAsia="標楷體" w:hAnsi="標楷體"/>
              </w:rPr>
            </w:pPr>
            <w:ins w:id="597" w:author="阿毛" w:date="2021-06-02T14:40:00Z">
              <w:r>
                <w:rPr>
                  <w:rFonts w:ascii="標楷體" w:eastAsia="標楷體" w:hAnsi="標楷體"/>
                </w:rPr>
                <w:t>3.</w:t>
              </w:r>
              <w:r>
                <w:rPr>
                  <w:rFonts w:ascii="標楷體" w:eastAsia="標楷體" w:hAnsi="標楷體" w:hint="eastAsia"/>
                </w:rPr>
                <w:t xml:space="preserve">依據輸入核准號碼列印首次撥款審核資料表,並可重複　　　　　</w:t>
              </w:r>
            </w:ins>
          </w:p>
          <w:p w14:paraId="59A7F757" w14:textId="77777777" w:rsidR="008D3BBA" w:rsidRPr="006E3AAA" w:rsidRDefault="008D3BBA" w:rsidP="009A3F96">
            <w:pPr>
              <w:ind w:firstLineChars="100" w:firstLine="240"/>
              <w:rPr>
                <w:ins w:id="598" w:author="阿毛" w:date="2021-06-02T14:40:00Z"/>
                <w:rFonts w:ascii="標楷體" w:eastAsia="標楷體" w:hAnsi="標楷體"/>
              </w:rPr>
            </w:pPr>
            <w:ins w:id="599" w:author="阿毛" w:date="2021-06-02T14:40:00Z">
              <w:r>
                <w:rPr>
                  <w:rFonts w:ascii="標楷體" w:eastAsia="標楷體" w:hAnsi="標楷體" w:hint="eastAsia"/>
                </w:rPr>
                <w:t>列印</w:t>
              </w:r>
            </w:ins>
          </w:p>
        </w:tc>
      </w:tr>
      <w:tr w:rsidR="008D3BBA" w:rsidRPr="00A97C81" w14:paraId="42DCD6F6" w14:textId="77777777" w:rsidTr="009A3F96">
        <w:trPr>
          <w:trHeight w:val="321"/>
          <w:ins w:id="600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8180ED" w14:textId="77777777" w:rsidR="008D3BBA" w:rsidRPr="00A97C81" w:rsidRDefault="008D3BBA" w:rsidP="009A3F96">
            <w:pPr>
              <w:rPr>
                <w:ins w:id="601" w:author="阿毛" w:date="2021-06-02T14:40:00Z"/>
                <w:rFonts w:ascii="標楷體" w:eastAsia="標楷體" w:hAnsi="標楷體"/>
              </w:rPr>
            </w:pPr>
            <w:ins w:id="602" w:author="阿毛" w:date="2021-06-02T14:40:00Z">
              <w:r w:rsidRPr="00A97C81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C001B" w14:textId="77777777" w:rsidR="008D3BBA" w:rsidRPr="00A97C81" w:rsidRDefault="008D3BBA" w:rsidP="009A3F96">
            <w:pPr>
              <w:rPr>
                <w:ins w:id="603" w:author="阿毛" w:date="2021-06-02T14:40:00Z"/>
                <w:rFonts w:ascii="標楷體" w:eastAsia="標楷體" w:hAnsi="標楷體"/>
              </w:rPr>
            </w:pPr>
          </w:p>
        </w:tc>
      </w:tr>
      <w:tr w:rsidR="008D3BBA" w:rsidRPr="00A97C81" w14:paraId="414C001A" w14:textId="77777777" w:rsidTr="009A3F96">
        <w:trPr>
          <w:trHeight w:val="1311"/>
          <w:ins w:id="60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2F7C53" w14:textId="77777777" w:rsidR="008D3BBA" w:rsidRPr="00A97C81" w:rsidRDefault="008D3BBA" w:rsidP="009A3F96">
            <w:pPr>
              <w:rPr>
                <w:ins w:id="605" w:author="阿毛" w:date="2021-06-02T14:40:00Z"/>
                <w:rFonts w:ascii="標楷體" w:eastAsia="標楷體" w:hAnsi="標楷體"/>
              </w:rPr>
            </w:pPr>
            <w:ins w:id="606" w:author="阿毛" w:date="2021-06-02T14:40:00Z">
              <w:r w:rsidRPr="00A97C81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C157A5" w14:textId="77777777" w:rsidR="008D3BBA" w:rsidRPr="00A97C81" w:rsidRDefault="008D3BBA" w:rsidP="009A3F96">
            <w:pPr>
              <w:rPr>
                <w:ins w:id="607" w:author="阿毛" w:date="2021-06-02T14:40:00Z"/>
                <w:rFonts w:ascii="標楷體" w:eastAsia="標楷體" w:hAnsi="標楷體"/>
              </w:rPr>
            </w:pPr>
          </w:p>
        </w:tc>
      </w:tr>
      <w:tr w:rsidR="008D3BBA" w:rsidRPr="00797D4A" w14:paraId="09573730" w14:textId="77777777" w:rsidTr="009A3F96">
        <w:trPr>
          <w:trHeight w:val="278"/>
          <w:ins w:id="60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ACB0E7" w14:textId="77777777" w:rsidR="008D3BBA" w:rsidRPr="00362205" w:rsidRDefault="008D3BBA" w:rsidP="009A3F96">
            <w:pPr>
              <w:rPr>
                <w:ins w:id="609" w:author="阿毛" w:date="2021-06-02T14:40:00Z"/>
                <w:rFonts w:ascii="標楷體" w:eastAsia="標楷體" w:hAnsi="標楷體"/>
              </w:rPr>
            </w:pPr>
            <w:ins w:id="610" w:author="阿毛" w:date="2021-06-02T14:40:00Z">
              <w:r w:rsidRPr="00362205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0B3E06" w14:textId="0B210B31" w:rsidR="008D3BBA" w:rsidRPr="00362205" w:rsidRDefault="008D3BBA" w:rsidP="009A3F96">
            <w:pPr>
              <w:rPr>
                <w:ins w:id="611" w:author="阿毛" w:date="2021-06-02T14:40:00Z"/>
                <w:rFonts w:ascii="標楷體" w:eastAsia="標楷體" w:hAnsi="標楷體"/>
              </w:rPr>
            </w:pPr>
            <w:ins w:id="612" w:author="阿毛" w:date="2021-06-02T14:40:00Z">
              <w:r>
                <w:rPr>
                  <w:rFonts w:ascii="標楷體" w:eastAsia="標楷體" w:hAnsi="標楷體" w:hint="eastAsia"/>
                </w:rPr>
                <w:t>1.列出可下載之報表</w:t>
              </w:r>
            </w:ins>
          </w:p>
        </w:tc>
      </w:tr>
      <w:tr w:rsidR="008D3BBA" w:rsidRPr="00362205" w14:paraId="18AE79A1" w14:textId="77777777" w:rsidTr="009A3F96">
        <w:trPr>
          <w:trHeight w:val="358"/>
          <w:ins w:id="61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ECD918" w14:textId="77777777" w:rsidR="008D3BBA" w:rsidRPr="00362205" w:rsidRDefault="008D3BBA" w:rsidP="009A3F96">
            <w:pPr>
              <w:rPr>
                <w:ins w:id="614" w:author="阿毛" w:date="2021-06-02T14:40:00Z"/>
                <w:rFonts w:ascii="標楷體" w:eastAsia="標楷體" w:hAnsi="標楷體"/>
              </w:rPr>
            </w:pPr>
            <w:ins w:id="615" w:author="阿毛" w:date="2021-06-02T14:40:00Z">
              <w:r w:rsidRPr="00362205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515173" w14:textId="77777777" w:rsidR="008D3BBA" w:rsidRPr="00F20817" w:rsidRDefault="008D3BBA" w:rsidP="009A3F96">
            <w:pPr>
              <w:widowControl/>
              <w:rPr>
                <w:ins w:id="616" w:author="阿毛" w:date="2021-06-02T14:40:00Z"/>
                <w:rFonts w:ascii="標楷體" w:eastAsia="標楷體" w:hAnsi="標楷體"/>
                <w:color w:val="222222"/>
                <w:kern w:val="0"/>
              </w:rPr>
            </w:pPr>
          </w:p>
        </w:tc>
      </w:tr>
      <w:tr w:rsidR="008D3BBA" w:rsidRPr="00362205" w14:paraId="2C15A06E" w14:textId="77777777" w:rsidTr="009A3F96">
        <w:trPr>
          <w:trHeight w:val="358"/>
          <w:ins w:id="61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7CC896" w14:textId="77777777" w:rsidR="008D3BBA" w:rsidRPr="00362205" w:rsidRDefault="008D3BBA" w:rsidP="009A3F96">
            <w:pPr>
              <w:rPr>
                <w:ins w:id="618" w:author="阿毛" w:date="2021-06-02T14:40:00Z"/>
                <w:rFonts w:ascii="標楷體" w:eastAsia="標楷體" w:hAnsi="標楷體"/>
              </w:rPr>
            </w:pPr>
            <w:ins w:id="619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參考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81E0C" w14:textId="77777777" w:rsidR="008D3BBA" w:rsidRPr="00362205" w:rsidRDefault="008D3BBA" w:rsidP="009A3F96">
            <w:pPr>
              <w:rPr>
                <w:ins w:id="620" w:author="阿毛" w:date="2021-06-02T14:40:00Z"/>
                <w:rFonts w:ascii="標楷體" w:eastAsia="標楷體" w:hAnsi="標楷體"/>
              </w:rPr>
            </w:pPr>
          </w:p>
        </w:tc>
      </w:tr>
    </w:tbl>
    <w:p w14:paraId="54B86F48" w14:textId="77777777" w:rsidR="008D3BBA" w:rsidRDefault="008D3BBA" w:rsidP="008D3BBA">
      <w:pPr>
        <w:rPr>
          <w:ins w:id="621" w:author="阿毛" w:date="2021-06-02T14:40:00Z"/>
        </w:rPr>
      </w:pPr>
    </w:p>
    <w:p w14:paraId="4291F665" w14:textId="77777777" w:rsidR="008D3BBA" w:rsidRPr="005F1722" w:rsidRDefault="008D3BBA">
      <w:pPr>
        <w:pStyle w:val="a"/>
        <w:rPr>
          <w:ins w:id="622" w:author="阿毛" w:date="2021-06-02T14:40:00Z"/>
        </w:rPr>
      </w:pPr>
      <w:ins w:id="623" w:author="阿毛" w:date="2021-06-02T14:40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8D3BBA" w:rsidRPr="0022279A" w14:paraId="463BB2CD" w14:textId="77777777" w:rsidTr="009A3F96">
        <w:trPr>
          <w:ins w:id="624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74A66757" w14:textId="77777777" w:rsidR="008D3BBA" w:rsidRPr="0022279A" w:rsidRDefault="008D3BBA" w:rsidP="009A3F96">
            <w:pPr>
              <w:jc w:val="center"/>
              <w:rPr>
                <w:ins w:id="625" w:author="阿毛" w:date="2021-06-02T14:40:00Z"/>
                <w:rFonts w:ascii="標楷體" w:eastAsia="標楷體" w:hAnsi="標楷體"/>
              </w:rPr>
            </w:pPr>
            <w:ins w:id="626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2ED76EF7" w14:textId="77777777" w:rsidR="008D3BBA" w:rsidRPr="0022279A" w:rsidRDefault="008D3BBA" w:rsidP="009A3F96">
            <w:pPr>
              <w:jc w:val="center"/>
              <w:rPr>
                <w:ins w:id="627" w:author="阿毛" w:date="2021-06-02T14:40:00Z"/>
                <w:rFonts w:ascii="標楷體" w:eastAsia="標楷體" w:hAnsi="標楷體"/>
              </w:rPr>
            </w:pPr>
            <w:ins w:id="628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9C8C509" w14:textId="77777777" w:rsidR="008D3BBA" w:rsidRPr="0022279A" w:rsidRDefault="008D3BBA" w:rsidP="009A3F96">
            <w:pPr>
              <w:jc w:val="center"/>
              <w:rPr>
                <w:ins w:id="629" w:author="阿毛" w:date="2021-06-02T14:40:00Z"/>
                <w:rFonts w:ascii="標楷體" w:eastAsia="標楷體" w:hAnsi="標楷體"/>
              </w:rPr>
            </w:pPr>
            <w:ins w:id="630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8D3BBA" w:rsidRPr="0022279A" w14:paraId="396A1723" w14:textId="77777777" w:rsidTr="009A3F96">
        <w:trPr>
          <w:ins w:id="631" w:author="阿毛" w:date="2021-06-02T14:40:00Z"/>
        </w:trPr>
        <w:tc>
          <w:tcPr>
            <w:tcW w:w="952" w:type="dxa"/>
          </w:tcPr>
          <w:p w14:paraId="7B4735B7" w14:textId="77777777" w:rsidR="008D3BBA" w:rsidRPr="0022279A" w:rsidRDefault="008D3BBA" w:rsidP="009A3F96">
            <w:pPr>
              <w:jc w:val="center"/>
              <w:rPr>
                <w:ins w:id="632" w:author="阿毛" w:date="2021-06-02T14:40:00Z"/>
                <w:rFonts w:ascii="標楷體" w:eastAsia="標楷體" w:hAnsi="標楷體"/>
              </w:rPr>
            </w:pPr>
            <w:ins w:id="633" w:author="阿毛" w:date="2021-06-02T14:40:00Z">
              <w:r w:rsidRPr="0022279A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</w:tcPr>
          <w:p w14:paraId="75E4A61D" w14:textId="77777777" w:rsidR="008D3BBA" w:rsidRPr="0022279A" w:rsidRDefault="008D3BBA" w:rsidP="009A3F96">
            <w:pPr>
              <w:rPr>
                <w:ins w:id="634" w:author="阿毛" w:date="2021-06-02T14:40:00Z"/>
                <w:rFonts w:ascii="標楷體" w:eastAsia="標楷體" w:hAnsi="標楷體"/>
              </w:rPr>
            </w:pPr>
            <w:ins w:id="635" w:author="阿毛" w:date="2021-06-02T14:40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</w:ins>
          </w:p>
        </w:tc>
        <w:tc>
          <w:tcPr>
            <w:tcW w:w="3828" w:type="dxa"/>
          </w:tcPr>
          <w:p w14:paraId="5FC59175" w14:textId="77777777" w:rsidR="008D3BBA" w:rsidRPr="0022279A" w:rsidRDefault="008D3BBA" w:rsidP="009A3F96">
            <w:pPr>
              <w:rPr>
                <w:ins w:id="636" w:author="阿毛" w:date="2021-06-02T14:40:00Z"/>
                <w:rFonts w:ascii="標楷體" w:eastAsia="標楷體" w:hAnsi="標楷體"/>
              </w:rPr>
            </w:pPr>
            <w:ins w:id="637" w:author="阿毛" w:date="2021-06-02T14:40:00Z">
              <w:r>
                <w:rPr>
                  <w:rFonts w:ascii="標楷體" w:eastAsia="標楷體" w:hAnsi="標楷體" w:hint="eastAsia"/>
                </w:rPr>
                <w:t>額度主檔</w:t>
              </w:r>
            </w:ins>
          </w:p>
        </w:tc>
      </w:tr>
      <w:tr w:rsidR="008D3BBA" w:rsidRPr="0022279A" w14:paraId="346EBBEB" w14:textId="77777777" w:rsidTr="009A3F96">
        <w:trPr>
          <w:ins w:id="638" w:author="阿毛" w:date="2021-06-02T14:40:00Z"/>
        </w:trPr>
        <w:tc>
          <w:tcPr>
            <w:tcW w:w="952" w:type="dxa"/>
          </w:tcPr>
          <w:p w14:paraId="36066731" w14:textId="77777777" w:rsidR="008D3BBA" w:rsidRPr="0022279A" w:rsidRDefault="008D3BBA" w:rsidP="009A3F96">
            <w:pPr>
              <w:jc w:val="center"/>
              <w:rPr>
                <w:ins w:id="639" w:author="阿毛" w:date="2021-06-02T14:40:00Z"/>
                <w:rFonts w:ascii="標楷體" w:eastAsia="標楷體" w:hAnsi="標楷體"/>
              </w:rPr>
            </w:pPr>
            <w:ins w:id="640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</w:tcPr>
          <w:p w14:paraId="2EB19599" w14:textId="77777777" w:rsidR="008D3BBA" w:rsidRPr="0022279A" w:rsidRDefault="008D3BBA" w:rsidP="009A3F96">
            <w:pPr>
              <w:rPr>
                <w:ins w:id="641" w:author="阿毛" w:date="2021-06-02T14:40:00Z"/>
                <w:rFonts w:ascii="標楷體" w:eastAsia="標楷體" w:hAnsi="標楷體"/>
              </w:rPr>
            </w:pPr>
            <w:ins w:id="642" w:author="阿毛" w:date="2021-06-02T14:40:00Z">
              <w:r w:rsidRPr="00EA6CEE">
                <w:rPr>
                  <w:rFonts w:ascii="標楷體" w:eastAsia="標楷體" w:hAnsi="標楷體"/>
                </w:rPr>
                <w:t>FacCaseAppl</w:t>
              </w:r>
            </w:ins>
          </w:p>
        </w:tc>
        <w:tc>
          <w:tcPr>
            <w:tcW w:w="3828" w:type="dxa"/>
          </w:tcPr>
          <w:p w14:paraId="6DC4DD67" w14:textId="77777777" w:rsidR="008D3BBA" w:rsidRPr="0022279A" w:rsidRDefault="008D3BBA" w:rsidP="009A3F96">
            <w:pPr>
              <w:rPr>
                <w:ins w:id="643" w:author="阿毛" w:date="2021-06-02T14:40:00Z"/>
                <w:rFonts w:ascii="標楷體" w:eastAsia="標楷體" w:hAnsi="標楷體"/>
              </w:rPr>
            </w:pPr>
            <w:ins w:id="644" w:author="阿毛" w:date="2021-06-02T14:40:00Z">
              <w:r>
                <w:rPr>
                  <w:rFonts w:ascii="標楷體" w:eastAsia="標楷體" w:hAnsi="標楷體" w:hint="eastAsia"/>
                </w:rPr>
                <w:t>案件申請檔</w:t>
              </w:r>
            </w:ins>
          </w:p>
        </w:tc>
      </w:tr>
      <w:tr w:rsidR="008D3BBA" w:rsidRPr="0022279A" w14:paraId="6D5255F1" w14:textId="77777777" w:rsidTr="009A3F96">
        <w:trPr>
          <w:ins w:id="645" w:author="阿毛" w:date="2021-06-02T14:40:00Z"/>
        </w:trPr>
        <w:tc>
          <w:tcPr>
            <w:tcW w:w="952" w:type="dxa"/>
          </w:tcPr>
          <w:p w14:paraId="172BF7D2" w14:textId="77777777" w:rsidR="008D3BBA" w:rsidRPr="0022279A" w:rsidRDefault="008D3BBA" w:rsidP="009A3F96">
            <w:pPr>
              <w:jc w:val="center"/>
              <w:rPr>
                <w:ins w:id="646" w:author="阿毛" w:date="2021-06-02T14:40:00Z"/>
                <w:rFonts w:ascii="標楷體" w:eastAsia="標楷體" w:hAnsi="標楷體"/>
              </w:rPr>
            </w:pPr>
            <w:ins w:id="647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</w:tcPr>
          <w:p w14:paraId="0CCEF7C7" w14:textId="77777777" w:rsidR="008D3BBA" w:rsidRPr="0022279A" w:rsidRDefault="008D3BBA" w:rsidP="009A3F96">
            <w:pPr>
              <w:rPr>
                <w:ins w:id="648" w:author="阿毛" w:date="2021-06-02T14:40:00Z"/>
                <w:rFonts w:ascii="標楷體" w:eastAsia="標楷體" w:hAnsi="標楷體"/>
              </w:rPr>
            </w:pPr>
            <w:ins w:id="649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</w:tcPr>
          <w:p w14:paraId="7B044184" w14:textId="77777777" w:rsidR="008D3BBA" w:rsidRPr="0022279A" w:rsidRDefault="008D3BBA" w:rsidP="009A3F96">
            <w:pPr>
              <w:rPr>
                <w:ins w:id="650" w:author="阿毛" w:date="2021-06-02T14:40:00Z"/>
                <w:rFonts w:ascii="標楷體" w:eastAsia="標楷體" w:hAnsi="標楷體"/>
              </w:rPr>
            </w:pPr>
            <w:ins w:id="651" w:author="阿毛" w:date="2021-06-02T14:40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  <w:tr w:rsidR="008D3BBA" w:rsidRPr="0022279A" w14:paraId="2D079E57" w14:textId="77777777" w:rsidTr="009A3F96">
        <w:trPr>
          <w:ins w:id="652" w:author="阿毛" w:date="2021-06-02T14:40:00Z"/>
        </w:trPr>
        <w:tc>
          <w:tcPr>
            <w:tcW w:w="952" w:type="dxa"/>
          </w:tcPr>
          <w:p w14:paraId="0AB7FB76" w14:textId="77777777" w:rsidR="008D3BBA" w:rsidRPr="0022279A" w:rsidRDefault="008D3BBA" w:rsidP="009A3F96">
            <w:pPr>
              <w:jc w:val="center"/>
              <w:rPr>
                <w:ins w:id="653" w:author="阿毛" w:date="2021-06-02T14:40:00Z"/>
                <w:rFonts w:ascii="標楷體" w:eastAsia="標楷體" w:hAnsi="標楷體"/>
              </w:rPr>
            </w:pPr>
            <w:ins w:id="654" w:author="阿毛" w:date="2021-06-02T14:40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</w:tcPr>
          <w:p w14:paraId="4F36898D" w14:textId="77777777" w:rsidR="008D3BBA" w:rsidRPr="0022279A" w:rsidRDefault="008D3BBA" w:rsidP="009A3F96">
            <w:pPr>
              <w:rPr>
                <w:ins w:id="655" w:author="阿毛" w:date="2021-06-02T14:40:00Z"/>
                <w:rFonts w:ascii="標楷體" w:eastAsia="標楷體" w:hAnsi="標楷體"/>
              </w:rPr>
            </w:pPr>
            <w:ins w:id="656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Code</w:t>
              </w:r>
            </w:ins>
          </w:p>
        </w:tc>
        <w:tc>
          <w:tcPr>
            <w:tcW w:w="3828" w:type="dxa"/>
          </w:tcPr>
          <w:p w14:paraId="7A47BC16" w14:textId="77777777" w:rsidR="008D3BBA" w:rsidRPr="0022279A" w:rsidRDefault="008D3BBA" w:rsidP="009A3F96">
            <w:pPr>
              <w:rPr>
                <w:ins w:id="657" w:author="阿毛" w:date="2021-06-02T14:40:00Z"/>
                <w:rFonts w:ascii="標楷體" w:eastAsia="標楷體" w:hAnsi="標楷體"/>
              </w:rPr>
            </w:pPr>
            <w:ins w:id="658" w:author="阿毛" w:date="2021-06-02T14:40:00Z">
              <w:r>
                <w:rPr>
                  <w:rFonts w:ascii="標楷體" w:eastAsia="標楷體" w:hAnsi="標楷體" w:hint="eastAsia"/>
                </w:rPr>
                <w:t>共用代碼檔</w:t>
              </w:r>
            </w:ins>
          </w:p>
        </w:tc>
      </w:tr>
      <w:tr w:rsidR="008D3BBA" w:rsidRPr="0022279A" w14:paraId="63D4F9FA" w14:textId="77777777" w:rsidTr="009A3F96">
        <w:trPr>
          <w:ins w:id="659" w:author="阿毛" w:date="2021-06-02T14:40:00Z"/>
        </w:trPr>
        <w:tc>
          <w:tcPr>
            <w:tcW w:w="952" w:type="dxa"/>
          </w:tcPr>
          <w:p w14:paraId="18523D4F" w14:textId="77777777" w:rsidR="008D3BBA" w:rsidRPr="0022279A" w:rsidRDefault="008D3BBA" w:rsidP="009A3F96">
            <w:pPr>
              <w:jc w:val="center"/>
              <w:rPr>
                <w:ins w:id="660" w:author="阿毛" w:date="2021-06-02T14:40:00Z"/>
                <w:rFonts w:ascii="標楷體" w:eastAsia="標楷體" w:hAnsi="標楷體"/>
              </w:rPr>
            </w:pPr>
            <w:ins w:id="661" w:author="阿毛" w:date="2021-06-02T14:4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118" w:type="dxa"/>
          </w:tcPr>
          <w:p w14:paraId="2606C10A" w14:textId="77777777" w:rsidR="008D3BBA" w:rsidRPr="0022279A" w:rsidRDefault="008D3BBA" w:rsidP="009A3F96">
            <w:pPr>
              <w:rPr>
                <w:ins w:id="662" w:author="阿毛" w:date="2021-06-02T14:40:00Z"/>
                <w:rFonts w:ascii="標楷體" w:eastAsia="標楷體" w:hAnsi="標楷體"/>
              </w:rPr>
            </w:pPr>
            <w:ins w:id="663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Emp</w:t>
              </w:r>
            </w:ins>
          </w:p>
        </w:tc>
        <w:tc>
          <w:tcPr>
            <w:tcW w:w="3828" w:type="dxa"/>
          </w:tcPr>
          <w:p w14:paraId="6C285F18" w14:textId="77777777" w:rsidR="008D3BBA" w:rsidRPr="0022279A" w:rsidRDefault="008D3BBA" w:rsidP="009A3F96">
            <w:pPr>
              <w:rPr>
                <w:ins w:id="664" w:author="阿毛" w:date="2021-06-02T14:40:00Z"/>
                <w:rFonts w:ascii="標楷體" w:eastAsia="標楷體" w:hAnsi="標楷體"/>
              </w:rPr>
            </w:pPr>
            <w:ins w:id="665" w:author="阿毛" w:date="2021-06-02T14:40:00Z">
              <w:r>
                <w:rPr>
                  <w:rFonts w:ascii="標楷體" w:eastAsia="標楷體" w:hAnsi="標楷體" w:hint="eastAsia"/>
                </w:rPr>
                <w:t>員工資料檔</w:t>
              </w:r>
            </w:ins>
          </w:p>
        </w:tc>
      </w:tr>
      <w:tr w:rsidR="008D3BBA" w:rsidRPr="0022279A" w14:paraId="3F0D545D" w14:textId="77777777" w:rsidTr="009A3F96">
        <w:trPr>
          <w:ins w:id="666" w:author="阿毛" w:date="2021-06-02T14:40:00Z"/>
        </w:trPr>
        <w:tc>
          <w:tcPr>
            <w:tcW w:w="952" w:type="dxa"/>
          </w:tcPr>
          <w:p w14:paraId="7C86D923" w14:textId="77777777" w:rsidR="008D3BBA" w:rsidRPr="0022279A" w:rsidRDefault="008D3BBA" w:rsidP="009A3F96">
            <w:pPr>
              <w:jc w:val="center"/>
              <w:rPr>
                <w:ins w:id="667" w:author="阿毛" w:date="2021-06-02T14:40:00Z"/>
                <w:rFonts w:ascii="標楷體" w:eastAsia="標楷體" w:hAnsi="標楷體"/>
              </w:rPr>
            </w:pPr>
            <w:ins w:id="668" w:author="阿毛" w:date="2021-06-02T14:4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3118" w:type="dxa"/>
          </w:tcPr>
          <w:p w14:paraId="5C451471" w14:textId="77777777" w:rsidR="008D3BBA" w:rsidRPr="0022279A" w:rsidRDefault="008D3BBA" w:rsidP="009A3F96">
            <w:pPr>
              <w:rPr>
                <w:ins w:id="669" w:author="阿毛" w:date="2021-06-02T14:40:00Z"/>
                <w:rFonts w:ascii="標楷體" w:eastAsia="標楷體" w:hAnsi="標楷體"/>
              </w:rPr>
            </w:pPr>
            <w:ins w:id="670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stTelNo</w:t>
              </w:r>
            </w:ins>
          </w:p>
        </w:tc>
        <w:tc>
          <w:tcPr>
            <w:tcW w:w="3828" w:type="dxa"/>
          </w:tcPr>
          <w:p w14:paraId="612E0F49" w14:textId="77777777" w:rsidR="008D3BBA" w:rsidRPr="0022279A" w:rsidRDefault="008D3BBA" w:rsidP="009A3F96">
            <w:pPr>
              <w:rPr>
                <w:ins w:id="671" w:author="阿毛" w:date="2021-06-02T14:40:00Z"/>
                <w:rFonts w:ascii="標楷體" w:eastAsia="標楷體" w:hAnsi="標楷體"/>
              </w:rPr>
            </w:pPr>
            <w:ins w:id="672" w:author="阿毛" w:date="2021-06-02T14:40:00Z">
              <w:r>
                <w:rPr>
                  <w:rFonts w:ascii="標楷體" w:eastAsia="標楷體" w:hAnsi="標楷體" w:hint="eastAsia"/>
                </w:rPr>
                <w:t>客戶連絡電話檔</w:t>
              </w:r>
            </w:ins>
          </w:p>
        </w:tc>
      </w:tr>
      <w:tr w:rsidR="008D3BBA" w:rsidRPr="0022279A" w14:paraId="5A35B12A" w14:textId="77777777" w:rsidTr="009A3F96">
        <w:trPr>
          <w:ins w:id="673" w:author="阿毛" w:date="2021-06-02T14:40:00Z"/>
        </w:trPr>
        <w:tc>
          <w:tcPr>
            <w:tcW w:w="952" w:type="dxa"/>
          </w:tcPr>
          <w:p w14:paraId="7D6A3C63" w14:textId="77777777" w:rsidR="008D3BBA" w:rsidRPr="0022279A" w:rsidRDefault="008D3BBA" w:rsidP="009A3F96">
            <w:pPr>
              <w:jc w:val="center"/>
              <w:rPr>
                <w:ins w:id="674" w:author="阿毛" w:date="2021-06-02T14:40:00Z"/>
                <w:rFonts w:ascii="標楷體" w:eastAsia="標楷體" w:hAnsi="標楷體"/>
              </w:rPr>
            </w:pPr>
            <w:ins w:id="675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118" w:type="dxa"/>
          </w:tcPr>
          <w:p w14:paraId="6F9BA28A" w14:textId="77777777" w:rsidR="008D3BBA" w:rsidRPr="0022279A" w:rsidRDefault="008D3BBA" w:rsidP="009A3F96">
            <w:pPr>
              <w:rPr>
                <w:ins w:id="676" w:author="阿毛" w:date="2021-06-02T14:40:00Z"/>
                <w:rFonts w:ascii="標楷體" w:eastAsia="標楷體" w:hAnsi="標楷體"/>
              </w:rPr>
            </w:pPr>
            <w:ins w:id="677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dCity</w:t>
              </w:r>
            </w:ins>
          </w:p>
        </w:tc>
        <w:tc>
          <w:tcPr>
            <w:tcW w:w="3828" w:type="dxa"/>
          </w:tcPr>
          <w:p w14:paraId="40B77CA6" w14:textId="77777777" w:rsidR="008D3BBA" w:rsidRPr="0022279A" w:rsidRDefault="008D3BBA" w:rsidP="009A3F96">
            <w:pPr>
              <w:rPr>
                <w:ins w:id="678" w:author="阿毛" w:date="2021-06-02T14:40:00Z"/>
                <w:rFonts w:ascii="標楷體" w:eastAsia="標楷體" w:hAnsi="標楷體"/>
              </w:rPr>
            </w:pPr>
            <w:ins w:id="679" w:author="阿毛" w:date="2021-06-02T14:40:00Z">
              <w:r>
                <w:rPr>
                  <w:rFonts w:ascii="標楷體" w:eastAsia="標楷體" w:hAnsi="標楷體" w:hint="eastAsia"/>
                </w:rPr>
                <w:t>地區別代碼檔</w:t>
              </w:r>
            </w:ins>
          </w:p>
        </w:tc>
      </w:tr>
      <w:tr w:rsidR="008D3BBA" w:rsidRPr="0022279A" w14:paraId="78286695" w14:textId="77777777" w:rsidTr="009A3F96">
        <w:trPr>
          <w:ins w:id="680" w:author="阿毛" w:date="2021-06-02T14:40:00Z"/>
        </w:trPr>
        <w:tc>
          <w:tcPr>
            <w:tcW w:w="952" w:type="dxa"/>
          </w:tcPr>
          <w:p w14:paraId="58DA6F53" w14:textId="77777777" w:rsidR="008D3BBA" w:rsidRPr="0022279A" w:rsidRDefault="008D3BBA" w:rsidP="009A3F96">
            <w:pPr>
              <w:jc w:val="center"/>
              <w:rPr>
                <w:ins w:id="681" w:author="阿毛" w:date="2021-06-02T14:40:00Z"/>
                <w:rFonts w:ascii="標楷體" w:eastAsia="標楷體" w:hAnsi="標楷體"/>
              </w:rPr>
            </w:pPr>
            <w:ins w:id="682" w:author="阿毛" w:date="2021-06-02T14:4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118" w:type="dxa"/>
          </w:tcPr>
          <w:p w14:paraId="4EED9F8A" w14:textId="77777777" w:rsidR="008D3BBA" w:rsidRPr="0022279A" w:rsidRDefault="008D3BBA" w:rsidP="009A3F96">
            <w:pPr>
              <w:rPr>
                <w:ins w:id="683" w:author="阿毛" w:date="2021-06-02T14:40:00Z"/>
                <w:rFonts w:ascii="標楷體" w:eastAsia="標楷體" w:hAnsi="標楷體"/>
              </w:rPr>
            </w:pPr>
            <w:ins w:id="684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Area</w:t>
              </w:r>
            </w:ins>
          </w:p>
        </w:tc>
        <w:tc>
          <w:tcPr>
            <w:tcW w:w="3828" w:type="dxa"/>
          </w:tcPr>
          <w:p w14:paraId="0D0E498D" w14:textId="77777777" w:rsidR="008D3BBA" w:rsidRPr="0022279A" w:rsidRDefault="008D3BBA" w:rsidP="009A3F96">
            <w:pPr>
              <w:rPr>
                <w:ins w:id="685" w:author="阿毛" w:date="2021-06-02T14:40:00Z"/>
                <w:rFonts w:ascii="標楷體" w:eastAsia="標楷體" w:hAnsi="標楷體"/>
              </w:rPr>
            </w:pPr>
            <w:ins w:id="686" w:author="阿毛" w:date="2021-06-02T14:40:00Z">
              <w:r>
                <w:rPr>
                  <w:rFonts w:ascii="標楷體" w:eastAsia="標楷體" w:hAnsi="標楷體" w:hint="eastAsia"/>
                </w:rPr>
                <w:t>縣市與鄉鎮區對照檔</w:t>
              </w:r>
            </w:ins>
          </w:p>
        </w:tc>
      </w:tr>
      <w:tr w:rsidR="008D3BBA" w:rsidRPr="0022279A" w14:paraId="1DDA163C" w14:textId="77777777" w:rsidTr="009A3F96">
        <w:trPr>
          <w:ins w:id="687" w:author="阿毛" w:date="2021-06-02T14:40:00Z"/>
        </w:trPr>
        <w:tc>
          <w:tcPr>
            <w:tcW w:w="952" w:type="dxa"/>
          </w:tcPr>
          <w:p w14:paraId="40F46375" w14:textId="77777777" w:rsidR="008D3BBA" w:rsidRPr="0022279A" w:rsidRDefault="008D3BBA" w:rsidP="009A3F96">
            <w:pPr>
              <w:jc w:val="center"/>
              <w:rPr>
                <w:ins w:id="688" w:author="阿毛" w:date="2021-06-02T14:40:00Z"/>
                <w:rFonts w:ascii="標楷體" w:eastAsia="標楷體" w:hAnsi="標楷體"/>
              </w:rPr>
            </w:pPr>
            <w:ins w:id="689" w:author="阿毛" w:date="2021-06-02T14:40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118" w:type="dxa"/>
          </w:tcPr>
          <w:p w14:paraId="7A9846C2" w14:textId="77777777" w:rsidR="008D3BBA" w:rsidRPr="0022279A" w:rsidRDefault="008D3BBA" w:rsidP="009A3F96">
            <w:pPr>
              <w:rPr>
                <w:ins w:id="690" w:author="阿毛" w:date="2021-06-02T14:40:00Z"/>
                <w:rFonts w:ascii="標楷體" w:eastAsia="標楷體" w:hAnsi="標楷體"/>
              </w:rPr>
            </w:pPr>
            <w:ins w:id="69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ustCross</w:t>
              </w:r>
            </w:ins>
          </w:p>
        </w:tc>
        <w:tc>
          <w:tcPr>
            <w:tcW w:w="3828" w:type="dxa"/>
          </w:tcPr>
          <w:p w14:paraId="3EDF76B7" w14:textId="77777777" w:rsidR="008D3BBA" w:rsidRPr="0022279A" w:rsidRDefault="008D3BBA" w:rsidP="009A3F96">
            <w:pPr>
              <w:rPr>
                <w:ins w:id="692" w:author="阿毛" w:date="2021-06-02T14:40:00Z"/>
                <w:rFonts w:ascii="標楷體" w:eastAsia="標楷體" w:hAnsi="標楷體"/>
              </w:rPr>
            </w:pPr>
            <w:ins w:id="693" w:author="阿毛" w:date="2021-06-02T14:40:00Z">
              <w:r>
                <w:rPr>
                  <w:rFonts w:ascii="標楷體" w:eastAsia="標楷體" w:hAnsi="標楷體" w:hint="eastAsia"/>
                </w:rPr>
                <w:t>客戶交互運用檔</w:t>
              </w:r>
            </w:ins>
          </w:p>
        </w:tc>
      </w:tr>
      <w:tr w:rsidR="008D3BBA" w:rsidRPr="0022279A" w14:paraId="492ACA46" w14:textId="77777777" w:rsidTr="009A3F96">
        <w:trPr>
          <w:ins w:id="694" w:author="阿毛" w:date="2021-06-02T14:40:00Z"/>
        </w:trPr>
        <w:tc>
          <w:tcPr>
            <w:tcW w:w="952" w:type="dxa"/>
          </w:tcPr>
          <w:p w14:paraId="5293C7C6" w14:textId="77777777" w:rsidR="008D3BBA" w:rsidRPr="0022279A" w:rsidRDefault="008D3BBA" w:rsidP="009A3F96">
            <w:pPr>
              <w:jc w:val="center"/>
              <w:rPr>
                <w:ins w:id="695" w:author="阿毛" w:date="2021-06-02T14:40:00Z"/>
                <w:rFonts w:ascii="標楷體" w:eastAsia="標楷體" w:hAnsi="標楷體"/>
              </w:rPr>
            </w:pPr>
            <w:ins w:id="696" w:author="阿毛" w:date="2021-06-02T14:40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3118" w:type="dxa"/>
          </w:tcPr>
          <w:p w14:paraId="0A63D7D1" w14:textId="77777777" w:rsidR="008D3BBA" w:rsidRPr="0022279A" w:rsidRDefault="008D3BBA" w:rsidP="009A3F96">
            <w:pPr>
              <w:rPr>
                <w:ins w:id="697" w:author="阿毛" w:date="2021-06-02T14:40:00Z"/>
                <w:rFonts w:ascii="標楷體" w:eastAsia="標楷體" w:hAnsi="標楷體"/>
              </w:rPr>
            </w:pPr>
            <w:ins w:id="698" w:author="阿毛" w:date="2021-06-02T14:40:00Z">
              <w:r>
                <w:rPr>
                  <w:rFonts w:ascii="標楷體" w:eastAsia="標楷體" w:hAnsi="標楷體" w:hint="eastAsia"/>
                </w:rPr>
                <w:t>G</w:t>
              </w:r>
              <w:r>
                <w:rPr>
                  <w:rFonts w:ascii="標楷體" w:eastAsia="標楷體" w:hAnsi="標楷體"/>
                </w:rPr>
                <w:t>uarantor</w:t>
              </w:r>
            </w:ins>
          </w:p>
        </w:tc>
        <w:tc>
          <w:tcPr>
            <w:tcW w:w="3828" w:type="dxa"/>
          </w:tcPr>
          <w:p w14:paraId="335B1B15" w14:textId="77777777" w:rsidR="008D3BBA" w:rsidRPr="0022279A" w:rsidRDefault="008D3BBA" w:rsidP="009A3F96">
            <w:pPr>
              <w:rPr>
                <w:ins w:id="699" w:author="阿毛" w:date="2021-06-02T14:40:00Z"/>
                <w:rFonts w:ascii="標楷體" w:eastAsia="標楷體" w:hAnsi="標楷體"/>
              </w:rPr>
            </w:pPr>
            <w:ins w:id="700" w:author="阿毛" w:date="2021-06-02T14:40:00Z">
              <w:r>
                <w:rPr>
                  <w:rFonts w:ascii="標楷體" w:eastAsia="標楷體" w:hAnsi="標楷體" w:hint="eastAsia"/>
                </w:rPr>
                <w:t>保證人檔</w:t>
              </w:r>
            </w:ins>
          </w:p>
        </w:tc>
      </w:tr>
      <w:tr w:rsidR="008D3BBA" w:rsidRPr="0022279A" w14:paraId="6D2A0A00" w14:textId="77777777" w:rsidTr="009A3F96">
        <w:trPr>
          <w:ins w:id="701" w:author="阿毛" w:date="2021-06-02T14:40:00Z"/>
        </w:trPr>
        <w:tc>
          <w:tcPr>
            <w:tcW w:w="952" w:type="dxa"/>
          </w:tcPr>
          <w:p w14:paraId="099EAA83" w14:textId="77777777" w:rsidR="008D3BBA" w:rsidRPr="0022279A" w:rsidRDefault="008D3BBA" w:rsidP="009A3F96">
            <w:pPr>
              <w:jc w:val="center"/>
              <w:rPr>
                <w:ins w:id="702" w:author="阿毛" w:date="2021-06-02T14:40:00Z"/>
                <w:rFonts w:ascii="標楷體" w:eastAsia="標楷體" w:hAnsi="標楷體"/>
              </w:rPr>
            </w:pPr>
            <w:ins w:id="703" w:author="阿毛" w:date="2021-06-02T14:40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3118" w:type="dxa"/>
          </w:tcPr>
          <w:p w14:paraId="27001738" w14:textId="77777777" w:rsidR="008D3BBA" w:rsidRPr="0022279A" w:rsidRDefault="008D3BBA" w:rsidP="009A3F96">
            <w:pPr>
              <w:rPr>
                <w:ins w:id="704" w:author="阿毛" w:date="2021-06-02T14:40:00Z"/>
                <w:rFonts w:ascii="標楷體" w:eastAsia="標楷體" w:hAnsi="標楷體"/>
              </w:rPr>
            </w:pPr>
            <w:ins w:id="705" w:author="阿毛" w:date="2021-06-02T14:40:00Z">
              <w:r w:rsidRPr="00EA6CEE">
                <w:rPr>
                  <w:rFonts w:ascii="標楷體" w:eastAsia="標楷體" w:hAnsi="標楷體"/>
                </w:rPr>
                <w:t>CdGuarantor</w:t>
              </w:r>
            </w:ins>
          </w:p>
        </w:tc>
        <w:tc>
          <w:tcPr>
            <w:tcW w:w="3828" w:type="dxa"/>
          </w:tcPr>
          <w:p w14:paraId="49877897" w14:textId="77777777" w:rsidR="008D3BBA" w:rsidRPr="0022279A" w:rsidRDefault="008D3BBA" w:rsidP="009A3F96">
            <w:pPr>
              <w:rPr>
                <w:ins w:id="706" w:author="阿毛" w:date="2021-06-02T14:40:00Z"/>
                <w:rFonts w:ascii="標楷體" w:eastAsia="標楷體" w:hAnsi="標楷體"/>
              </w:rPr>
            </w:pPr>
            <w:ins w:id="707" w:author="阿毛" w:date="2021-06-02T14:40:00Z">
              <w:r>
                <w:rPr>
                  <w:rFonts w:ascii="標楷體" w:eastAsia="標楷體" w:hAnsi="標楷體" w:hint="eastAsia"/>
                </w:rPr>
                <w:t>保證人關系代碼檔</w:t>
              </w:r>
            </w:ins>
          </w:p>
        </w:tc>
      </w:tr>
      <w:tr w:rsidR="008D3BBA" w:rsidRPr="0022279A" w14:paraId="681E787F" w14:textId="77777777" w:rsidTr="009A3F96">
        <w:trPr>
          <w:ins w:id="708" w:author="阿毛" w:date="2021-06-02T14:40:00Z"/>
        </w:trPr>
        <w:tc>
          <w:tcPr>
            <w:tcW w:w="952" w:type="dxa"/>
          </w:tcPr>
          <w:p w14:paraId="00CE9758" w14:textId="77777777" w:rsidR="008D3BBA" w:rsidRDefault="008D3BBA" w:rsidP="009A3F96">
            <w:pPr>
              <w:jc w:val="center"/>
              <w:rPr>
                <w:ins w:id="709" w:author="阿毛" w:date="2021-06-02T14:40:00Z"/>
                <w:rFonts w:ascii="標楷體" w:eastAsia="標楷體" w:hAnsi="標楷體"/>
              </w:rPr>
            </w:pPr>
            <w:ins w:id="710" w:author="阿毛" w:date="2021-06-02T14:40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3118" w:type="dxa"/>
          </w:tcPr>
          <w:p w14:paraId="1090A978" w14:textId="77777777" w:rsidR="008D3BBA" w:rsidRPr="0022279A" w:rsidRDefault="008D3BBA" w:rsidP="009A3F96">
            <w:pPr>
              <w:rPr>
                <w:ins w:id="711" w:author="阿毛" w:date="2021-06-02T14:40:00Z"/>
                <w:rFonts w:ascii="標楷體" w:eastAsia="標楷體" w:hAnsi="標楷體"/>
              </w:rPr>
            </w:pPr>
            <w:ins w:id="712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dAcCode</w:t>
              </w:r>
            </w:ins>
          </w:p>
        </w:tc>
        <w:tc>
          <w:tcPr>
            <w:tcW w:w="3828" w:type="dxa"/>
          </w:tcPr>
          <w:p w14:paraId="18C2114D" w14:textId="77777777" w:rsidR="008D3BBA" w:rsidRPr="0022279A" w:rsidRDefault="008D3BBA" w:rsidP="009A3F96">
            <w:pPr>
              <w:rPr>
                <w:ins w:id="713" w:author="阿毛" w:date="2021-06-02T14:40:00Z"/>
                <w:rFonts w:ascii="標楷體" w:eastAsia="標楷體" w:hAnsi="標楷體"/>
              </w:rPr>
            </w:pPr>
            <w:ins w:id="714" w:author="阿毛" w:date="2021-06-02T14:40:00Z">
              <w:r>
                <w:rPr>
                  <w:rFonts w:ascii="標楷體" w:eastAsia="標楷體" w:hAnsi="標楷體" w:hint="eastAsia"/>
                </w:rPr>
                <w:t>會計科子細目設定檔</w:t>
              </w:r>
            </w:ins>
          </w:p>
        </w:tc>
      </w:tr>
      <w:tr w:rsidR="008D3BBA" w:rsidRPr="0022279A" w14:paraId="51880466" w14:textId="77777777" w:rsidTr="009A3F96">
        <w:trPr>
          <w:ins w:id="715" w:author="阿毛" w:date="2021-06-02T14:40:00Z"/>
        </w:trPr>
        <w:tc>
          <w:tcPr>
            <w:tcW w:w="952" w:type="dxa"/>
          </w:tcPr>
          <w:p w14:paraId="74018733" w14:textId="77777777" w:rsidR="008D3BBA" w:rsidRDefault="008D3BBA" w:rsidP="009A3F96">
            <w:pPr>
              <w:jc w:val="center"/>
              <w:rPr>
                <w:ins w:id="716" w:author="阿毛" w:date="2021-06-02T14:40:00Z"/>
                <w:rFonts w:ascii="標楷體" w:eastAsia="標楷體" w:hAnsi="標楷體"/>
              </w:rPr>
            </w:pPr>
            <w:ins w:id="717" w:author="阿毛" w:date="2021-06-02T14:40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3118" w:type="dxa"/>
          </w:tcPr>
          <w:p w14:paraId="79AC96A0" w14:textId="77777777" w:rsidR="008D3BBA" w:rsidRPr="0022279A" w:rsidRDefault="008D3BBA" w:rsidP="009A3F96">
            <w:pPr>
              <w:rPr>
                <w:ins w:id="718" w:author="阿毛" w:date="2021-06-02T14:40:00Z"/>
                <w:rFonts w:ascii="標楷體" w:eastAsia="標楷體" w:hAnsi="標楷體"/>
              </w:rPr>
            </w:pPr>
            <w:ins w:id="719" w:author="阿毛" w:date="2021-06-02T14:40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acProd</w:t>
              </w:r>
            </w:ins>
          </w:p>
        </w:tc>
        <w:tc>
          <w:tcPr>
            <w:tcW w:w="3828" w:type="dxa"/>
          </w:tcPr>
          <w:p w14:paraId="6D1B75ED" w14:textId="77777777" w:rsidR="008D3BBA" w:rsidRPr="0022279A" w:rsidRDefault="008D3BBA" w:rsidP="009A3F96">
            <w:pPr>
              <w:rPr>
                <w:ins w:id="720" w:author="阿毛" w:date="2021-06-02T14:40:00Z"/>
                <w:rFonts w:ascii="標楷體" w:eastAsia="標楷體" w:hAnsi="標楷體"/>
              </w:rPr>
            </w:pPr>
            <w:ins w:id="721" w:author="阿毛" w:date="2021-06-02T14:40:00Z">
              <w:r>
                <w:rPr>
                  <w:rFonts w:ascii="標楷體" w:eastAsia="標楷體" w:hAnsi="標楷體" w:hint="eastAsia"/>
                </w:rPr>
                <w:t>商品參數主檔</w:t>
              </w:r>
            </w:ins>
          </w:p>
        </w:tc>
      </w:tr>
      <w:tr w:rsidR="008D3BBA" w:rsidRPr="0022279A" w14:paraId="2664D556" w14:textId="77777777" w:rsidTr="009A3F96">
        <w:trPr>
          <w:ins w:id="722" w:author="阿毛" w:date="2021-06-02T14:40:00Z"/>
        </w:trPr>
        <w:tc>
          <w:tcPr>
            <w:tcW w:w="952" w:type="dxa"/>
          </w:tcPr>
          <w:p w14:paraId="6A1DAE45" w14:textId="77777777" w:rsidR="008D3BBA" w:rsidRDefault="008D3BBA" w:rsidP="009A3F96">
            <w:pPr>
              <w:jc w:val="center"/>
              <w:rPr>
                <w:ins w:id="723" w:author="阿毛" w:date="2021-06-02T14:40:00Z"/>
                <w:rFonts w:ascii="標楷體" w:eastAsia="標楷體" w:hAnsi="標楷體"/>
              </w:rPr>
            </w:pPr>
            <w:ins w:id="724" w:author="阿毛" w:date="2021-06-02T14:40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3118" w:type="dxa"/>
          </w:tcPr>
          <w:p w14:paraId="0FB37884" w14:textId="77777777" w:rsidR="008D3BBA" w:rsidRPr="0022279A" w:rsidRDefault="008D3BBA" w:rsidP="009A3F96">
            <w:pPr>
              <w:rPr>
                <w:ins w:id="725" w:author="阿毛" w:date="2021-06-02T14:40:00Z"/>
                <w:rFonts w:ascii="標楷體" w:eastAsia="標楷體" w:hAnsi="標楷體"/>
              </w:rPr>
            </w:pPr>
            <w:ins w:id="726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dBank</w:t>
              </w:r>
            </w:ins>
          </w:p>
        </w:tc>
        <w:tc>
          <w:tcPr>
            <w:tcW w:w="3828" w:type="dxa"/>
          </w:tcPr>
          <w:p w14:paraId="7323258F" w14:textId="77777777" w:rsidR="008D3BBA" w:rsidRPr="0022279A" w:rsidRDefault="008D3BBA" w:rsidP="009A3F96">
            <w:pPr>
              <w:rPr>
                <w:ins w:id="727" w:author="阿毛" w:date="2021-06-02T14:40:00Z"/>
                <w:rFonts w:ascii="標楷體" w:eastAsia="標楷體" w:hAnsi="標楷體"/>
              </w:rPr>
            </w:pPr>
            <w:ins w:id="728" w:author="阿毛" w:date="2021-06-02T14:40:00Z">
              <w:r>
                <w:rPr>
                  <w:rFonts w:ascii="標楷體" w:eastAsia="標楷體" w:hAnsi="標楷體" w:hint="eastAsia"/>
                </w:rPr>
                <w:t>行庫資料檔</w:t>
              </w:r>
            </w:ins>
          </w:p>
        </w:tc>
      </w:tr>
      <w:tr w:rsidR="008D3BBA" w:rsidRPr="0022279A" w14:paraId="4A88F933" w14:textId="77777777" w:rsidTr="009A3F96">
        <w:trPr>
          <w:ins w:id="729" w:author="阿毛" w:date="2021-06-02T14:40:00Z"/>
        </w:trPr>
        <w:tc>
          <w:tcPr>
            <w:tcW w:w="952" w:type="dxa"/>
          </w:tcPr>
          <w:p w14:paraId="05591DC9" w14:textId="77777777" w:rsidR="008D3BBA" w:rsidRDefault="008D3BBA" w:rsidP="009A3F96">
            <w:pPr>
              <w:jc w:val="center"/>
              <w:rPr>
                <w:ins w:id="730" w:author="阿毛" w:date="2021-06-02T14:40:00Z"/>
                <w:rFonts w:ascii="標楷體" w:eastAsia="標楷體" w:hAnsi="標楷體"/>
              </w:rPr>
            </w:pPr>
            <w:ins w:id="731" w:author="阿毛" w:date="2021-06-02T14:40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3118" w:type="dxa"/>
          </w:tcPr>
          <w:p w14:paraId="46D85DD1" w14:textId="77777777" w:rsidR="008D3BBA" w:rsidRPr="0022279A" w:rsidRDefault="008D3BBA" w:rsidP="009A3F96">
            <w:pPr>
              <w:rPr>
                <w:ins w:id="732" w:author="阿毛" w:date="2021-06-02T14:40:00Z"/>
                <w:rFonts w:ascii="標楷體" w:eastAsia="標楷體" w:hAnsi="標楷體"/>
              </w:rPr>
            </w:pPr>
            <w:ins w:id="733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lFac</w:t>
              </w:r>
            </w:ins>
          </w:p>
        </w:tc>
        <w:tc>
          <w:tcPr>
            <w:tcW w:w="3828" w:type="dxa"/>
          </w:tcPr>
          <w:p w14:paraId="759404CC" w14:textId="77777777" w:rsidR="008D3BBA" w:rsidRPr="0022279A" w:rsidRDefault="008D3BBA" w:rsidP="009A3F96">
            <w:pPr>
              <w:rPr>
                <w:ins w:id="734" w:author="阿毛" w:date="2021-06-02T14:40:00Z"/>
                <w:rFonts w:ascii="標楷體" w:eastAsia="標楷體" w:hAnsi="標楷體"/>
              </w:rPr>
            </w:pPr>
            <w:ins w:id="735" w:author="阿毛" w:date="2021-06-02T14:40:00Z">
              <w:r>
                <w:rPr>
                  <w:rFonts w:ascii="標楷體" w:eastAsia="標楷體" w:hAnsi="標楷體" w:hint="eastAsia"/>
                </w:rPr>
                <w:t>擔保品與額度關聯檔</w:t>
              </w:r>
            </w:ins>
          </w:p>
        </w:tc>
      </w:tr>
      <w:tr w:rsidR="008D3BBA" w:rsidRPr="0022279A" w14:paraId="05C96C71" w14:textId="77777777" w:rsidTr="009A3F96">
        <w:trPr>
          <w:ins w:id="736" w:author="阿毛" w:date="2021-06-02T14:40:00Z"/>
        </w:trPr>
        <w:tc>
          <w:tcPr>
            <w:tcW w:w="952" w:type="dxa"/>
          </w:tcPr>
          <w:p w14:paraId="03CCF35F" w14:textId="77777777" w:rsidR="008D3BBA" w:rsidRDefault="008D3BBA" w:rsidP="009A3F96">
            <w:pPr>
              <w:jc w:val="center"/>
              <w:rPr>
                <w:ins w:id="737" w:author="阿毛" w:date="2021-06-02T14:40:00Z"/>
                <w:rFonts w:ascii="標楷體" w:eastAsia="標楷體" w:hAnsi="標楷體"/>
              </w:rPr>
            </w:pPr>
            <w:ins w:id="738" w:author="阿毛" w:date="2021-06-02T14:40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3118" w:type="dxa"/>
          </w:tcPr>
          <w:p w14:paraId="68A12ED1" w14:textId="77777777" w:rsidR="008D3BBA" w:rsidRPr="0022279A" w:rsidRDefault="008D3BBA" w:rsidP="009A3F96">
            <w:pPr>
              <w:rPr>
                <w:ins w:id="739" w:author="阿毛" w:date="2021-06-02T14:40:00Z"/>
                <w:rFonts w:ascii="標楷體" w:eastAsia="標楷體" w:hAnsi="標楷體"/>
              </w:rPr>
            </w:pPr>
            <w:ins w:id="740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</w:ins>
          </w:p>
        </w:tc>
        <w:tc>
          <w:tcPr>
            <w:tcW w:w="3828" w:type="dxa"/>
          </w:tcPr>
          <w:p w14:paraId="0A8E07AF" w14:textId="77777777" w:rsidR="008D3BBA" w:rsidRPr="0022279A" w:rsidRDefault="008D3BBA" w:rsidP="009A3F96">
            <w:pPr>
              <w:rPr>
                <w:ins w:id="741" w:author="阿毛" w:date="2021-06-02T14:40:00Z"/>
                <w:rFonts w:ascii="標楷體" w:eastAsia="標楷體" w:hAnsi="標楷體"/>
              </w:rPr>
            </w:pPr>
            <w:ins w:id="742" w:author="阿毛" w:date="2021-06-02T14:40:00Z">
              <w:r>
                <w:rPr>
                  <w:rFonts w:ascii="標楷體" w:eastAsia="標楷體" w:hAnsi="標楷體" w:hint="eastAsia"/>
                </w:rPr>
                <w:t>擔保品主檔</w:t>
              </w:r>
            </w:ins>
          </w:p>
        </w:tc>
      </w:tr>
      <w:tr w:rsidR="008D3BBA" w:rsidRPr="0022279A" w14:paraId="25DA261E" w14:textId="77777777" w:rsidTr="009A3F96">
        <w:trPr>
          <w:ins w:id="743" w:author="阿毛" w:date="2021-06-02T14:40:00Z"/>
        </w:trPr>
        <w:tc>
          <w:tcPr>
            <w:tcW w:w="952" w:type="dxa"/>
          </w:tcPr>
          <w:p w14:paraId="1B51D071" w14:textId="77777777" w:rsidR="008D3BBA" w:rsidRDefault="008D3BBA" w:rsidP="009A3F96">
            <w:pPr>
              <w:jc w:val="center"/>
              <w:rPr>
                <w:ins w:id="744" w:author="阿毛" w:date="2021-06-02T14:40:00Z"/>
                <w:rFonts w:ascii="標楷體" w:eastAsia="標楷體" w:hAnsi="標楷體"/>
              </w:rPr>
            </w:pPr>
            <w:ins w:id="745" w:author="阿毛" w:date="2021-06-02T14:40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3118" w:type="dxa"/>
          </w:tcPr>
          <w:p w14:paraId="2CB64B08" w14:textId="77777777" w:rsidR="008D3BBA" w:rsidRPr="0022279A" w:rsidRDefault="008D3BBA" w:rsidP="009A3F96">
            <w:pPr>
              <w:rPr>
                <w:ins w:id="746" w:author="阿毛" w:date="2021-06-02T14:40:00Z"/>
                <w:rFonts w:ascii="標楷體" w:eastAsia="標楷體" w:hAnsi="標楷體"/>
              </w:rPr>
            </w:pPr>
            <w:ins w:id="747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dCl</w:t>
              </w:r>
            </w:ins>
          </w:p>
        </w:tc>
        <w:tc>
          <w:tcPr>
            <w:tcW w:w="3828" w:type="dxa"/>
          </w:tcPr>
          <w:p w14:paraId="68692C6C" w14:textId="77777777" w:rsidR="008D3BBA" w:rsidRPr="0022279A" w:rsidRDefault="008D3BBA" w:rsidP="009A3F96">
            <w:pPr>
              <w:rPr>
                <w:ins w:id="748" w:author="阿毛" w:date="2021-06-02T14:40:00Z"/>
                <w:rFonts w:ascii="標楷體" w:eastAsia="標楷體" w:hAnsi="標楷體"/>
              </w:rPr>
            </w:pPr>
            <w:ins w:id="749" w:author="阿毛" w:date="2021-06-02T14:40:00Z">
              <w:r>
                <w:rPr>
                  <w:rFonts w:ascii="標楷體" w:eastAsia="標楷體" w:hAnsi="標楷體" w:hint="eastAsia"/>
                </w:rPr>
                <w:t>擔保品代號檔</w:t>
              </w:r>
            </w:ins>
          </w:p>
        </w:tc>
      </w:tr>
      <w:tr w:rsidR="008D3BBA" w:rsidRPr="0022279A" w14:paraId="1E5019F0" w14:textId="77777777" w:rsidTr="009A3F96">
        <w:trPr>
          <w:ins w:id="750" w:author="阿毛" w:date="2021-06-02T14:40:00Z"/>
        </w:trPr>
        <w:tc>
          <w:tcPr>
            <w:tcW w:w="952" w:type="dxa"/>
          </w:tcPr>
          <w:p w14:paraId="3CF5228B" w14:textId="77777777" w:rsidR="008D3BBA" w:rsidRDefault="008D3BBA" w:rsidP="009A3F96">
            <w:pPr>
              <w:jc w:val="center"/>
              <w:rPr>
                <w:ins w:id="751" w:author="阿毛" w:date="2021-06-02T14:40:00Z"/>
                <w:rFonts w:ascii="標楷體" w:eastAsia="標楷體" w:hAnsi="標楷體"/>
              </w:rPr>
            </w:pPr>
            <w:ins w:id="752" w:author="阿毛" w:date="2021-06-02T14:40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3118" w:type="dxa"/>
          </w:tcPr>
          <w:p w14:paraId="233AF994" w14:textId="77777777" w:rsidR="008D3BBA" w:rsidRPr="0022279A" w:rsidRDefault="008D3BBA" w:rsidP="009A3F96">
            <w:pPr>
              <w:rPr>
                <w:ins w:id="753" w:author="阿毛" w:date="2021-06-02T14:40:00Z"/>
                <w:rFonts w:ascii="標楷體" w:eastAsia="標楷體" w:hAnsi="標楷體"/>
              </w:rPr>
            </w:pPr>
            <w:ins w:id="754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lImm</w:t>
              </w:r>
            </w:ins>
          </w:p>
        </w:tc>
        <w:tc>
          <w:tcPr>
            <w:tcW w:w="3828" w:type="dxa"/>
          </w:tcPr>
          <w:p w14:paraId="28855665" w14:textId="77777777" w:rsidR="008D3BBA" w:rsidRPr="0022279A" w:rsidRDefault="008D3BBA" w:rsidP="009A3F96">
            <w:pPr>
              <w:rPr>
                <w:ins w:id="755" w:author="阿毛" w:date="2021-06-02T14:40:00Z"/>
                <w:rFonts w:ascii="標楷體" w:eastAsia="標楷體" w:hAnsi="標楷體"/>
              </w:rPr>
            </w:pPr>
            <w:ins w:id="756" w:author="阿毛" w:date="2021-06-02T14:40:00Z">
              <w:r>
                <w:rPr>
                  <w:rFonts w:ascii="標楷體" w:eastAsia="標楷體" w:hAnsi="標楷體" w:hint="eastAsia"/>
                </w:rPr>
                <w:t>擔保品不動產檔</w:t>
              </w:r>
            </w:ins>
          </w:p>
        </w:tc>
      </w:tr>
      <w:tr w:rsidR="008D3BBA" w:rsidRPr="0022279A" w14:paraId="3912F138" w14:textId="77777777" w:rsidTr="009A3F96">
        <w:trPr>
          <w:ins w:id="757" w:author="阿毛" w:date="2021-06-02T14:40:00Z"/>
        </w:trPr>
        <w:tc>
          <w:tcPr>
            <w:tcW w:w="952" w:type="dxa"/>
          </w:tcPr>
          <w:p w14:paraId="01FFDD57" w14:textId="77777777" w:rsidR="008D3BBA" w:rsidRDefault="008D3BBA" w:rsidP="009A3F96">
            <w:pPr>
              <w:jc w:val="center"/>
              <w:rPr>
                <w:ins w:id="758" w:author="阿毛" w:date="2021-06-02T14:40:00Z"/>
                <w:rFonts w:ascii="標楷體" w:eastAsia="標楷體" w:hAnsi="標楷體"/>
              </w:rPr>
            </w:pPr>
            <w:ins w:id="759" w:author="阿毛" w:date="2021-06-02T14:40:00Z">
              <w:r>
                <w:rPr>
                  <w:rFonts w:ascii="標楷體" w:eastAsia="標楷體" w:hAnsi="標楷體" w:hint="eastAsia"/>
                </w:rPr>
                <w:lastRenderedPageBreak/>
                <w:t>19</w:t>
              </w:r>
            </w:ins>
          </w:p>
        </w:tc>
        <w:tc>
          <w:tcPr>
            <w:tcW w:w="3118" w:type="dxa"/>
          </w:tcPr>
          <w:p w14:paraId="4FDAFB37" w14:textId="77777777" w:rsidR="008D3BBA" w:rsidRPr="0022279A" w:rsidRDefault="008D3BBA" w:rsidP="009A3F96">
            <w:pPr>
              <w:rPr>
                <w:ins w:id="760" w:author="阿毛" w:date="2021-06-02T14:40:00Z"/>
                <w:rFonts w:ascii="標楷體" w:eastAsia="標楷體" w:hAnsi="標楷體"/>
              </w:rPr>
            </w:pPr>
            <w:ins w:id="76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lLand</w:t>
              </w:r>
            </w:ins>
          </w:p>
        </w:tc>
        <w:tc>
          <w:tcPr>
            <w:tcW w:w="3828" w:type="dxa"/>
          </w:tcPr>
          <w:p w14:paraId="1EE4580F" w14:textId="77777777" w:rsidR="008D3BBA" w:rsidRPr="0022279A" w:rsidRDefault="008D3BBA" w:rsidP="009A3F96">
            <w:pPr>
              <w:rPr>
                <w:ins w:id="762" w:author="阿毛" w:date="2021-06-02T14:40:00Z"/>
                <w:rFonts w:ascii="標楷體" w:eastAsia="標楷體" w:hAnsi="標楷體"/>
              </w:rPr>
            </w:pPr>
            <w:ins w:id="763" w:author="阿毛" w:date="2021-06-02T14:40:00Z">
              <w:r>
                <w:rPr>
                  <w:rFonts w:ascii="標楷體" w:eastAsia="標楷體" w:hAnsi="標楷體" w:hint="eastAsia"/>
                </w:rPr>
                <w:t>擔保品不動產土地檔</w:t>
              </w:r>
            </w:ins>
          </w:p>
        </w:tc>
      </w:tr>
      <w:tr w:rsidR="008D3BBA" w:rsidRPr="0022279A" w14:paraId="0E32202F" w14:textId="77777777" w:rsidTr="009A3F96">
        <w:trPr>
          <w:ins w:id="764" w:author="阿毛" w:date="2021-06-02T14:40:00Z"/>
        </w:trPr>
        <w:tc>
          <w:tcPr>
            <w:tcW w:w="952" w:type="dxa"/>
          </w:tcPr>
          <w:p w14:paraId="26BCCCE8" w14:textId="77777777" w:rsidR="008D3BBA" w:rsidRDefault="008D3BBA" w:rsidP="009A3F96">
            <w:pPr>
              <w:jc w:val="center"/>
              <w:rPr>
                <w:ins w:id="765" w:author="阿毛" w:date="2021-06-02T14:40:00Z"/>
                <w:rFonts w:ascii="標楷體" w:eastAsia="標楷體" w:hAnsi="標楷體"/>
              </w:rPr>
            </w:pPr>
            <w:ins w:id="766" w:author="阿毛" w:date="2021-06-02T14:40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3118" w:type="dxa"/>
          </w:tcPr>
          <w:p w14:paraId="340DB8C6" w14:textId="77777777" w:rsidR="008D3BBA" w:rsidRPr="0022279A" w:rsidRDefault="008D3BBA" w:rsidP="009A3F96">
            <w:pPr>
              <w:rPr>
                <w:ins w:id="767" w:author="阿毛" w:date="2021-06-02T14:40:00Z"/>
                <w:rFonts w:ascii="標楷體" w:eastAsia="標楷體" w:hAnsi="標楷體"/>
              </w:rPr>
            </w:pPr>
            <w:ins w:id="768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lBuild</w:t>
              </w:r>
              <w:r>
                <w:rPr>
                  <w:rFonts w:ascii="標楷體" w:eastAsia="標楷體" w:hAnsi="標楷體" w:hint="eastAsia"/>
                </w:rPr>
                <w:t>i</w:t>
              </w:r>
              <w:r>
                <w:rPr>
                  <w:rFonts w:ascii="標楷體" w:eastAsia="標楷體" w:hAnsi="標楷體"/>
                </w:rPr>
                <w:t>ng</w:t>
              </w:r>
            </w:ins>
          </w:p>
        </w:tc>
        <w:tc>
          <w:tcPr>
            <w:tcW w:w="3828" w:type="dxa"/>
          </w:tcPr>
          <w:p w14:paraId="0D764B44" w14:textId="77777777" w:rsidR="008D3BBA" w:rsidRPr="0022279A" w:rsidRDefault="008D3BBA" w:rsidP="009A3F96">
            <w:pPr>
              <w:rPr>
                <w:ins w:id="769" w:author="阿毛" w:date="2021-06-02T14:40:00Z"/>
                <w:rFonts w:ascii="標楷體" w:eastAsia="標楷體" w:hAnsi="標楷體"/>
              </w:rPr>
            </w:pPr>
            <w:ins w:id="770" w:author="阿毛" w:date="2021-06-02T14:40:00Z">
              <w:r>
                <w:rPr>
                  <w:rFonts w:ascii="標楷體" w:eastAsia="標楷體" w:hAnsi="標楷體" w:hint="eastAsia"/>
                </w:rPr>
                <w:t>擔保品不動產建物檔</w:t>
              </w:r>
            </w:ins>
          </w:p>
        </w:tc>
      </w:tr>
      <w:tr w:rsidR="008D3BBA" w:rsidRPr="0022279A" w14:paraId="2708E27F" w14:textId="77777777" w:rsidTr="009A3F96">
        <w:trPr>
          <w:ins w:id="771" w:author="阿毛" w:date="2021-06-02T14:40:00Z"/>
        </w:trPr>
        <w:tc>
          <w:tcPr>
            <w:tcW w:w="952" w:type="dxa"/>
          </w:tcPr>
          <w:p w14:paraId="3409728F" w14:textId="77777777" w:rsidR="008D3BBA" w:rsidRDefault="008D3BBA" w:rsidP="009A3F96">
            <w:pPr>
              <w:jc w:val="center"/>
              <w:rPr>
                <w:ins w:id="772" w:author="阿毛" w:date="2021-06-02T14:40:00Z"/>
                <w:rFonts w:ascii="標楷體" w:eastAsia="標楷體" w:hAnsi="標楷體"/>
              </w:rPr>
            </w:pPr>
            <w:ins w:id="773" w:author="阿毛" w:date="2021-06-02T14:40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3118" w:type="dxa"/>
          </w:tcPr>
          <w:p w14:paraId="697C965D" w14:textId="77777777" w:rsidR="008D3BBA" w:rsidRPr="0022279A" w:rsidRDefault="008D3BBA" w:rsidP="009A3F96">
            <w:pPr>
              <w:rPr>
                <w:ins w:id="774" w:author="阿毛" w:date="2021-06-02T14:40:00Z"/>
                <w:rFonts w:ascii="標楷體" w:eastAsia="標楷體" w:hAnsi="標楷體"/>
              </w:rPr>
            </w:pPr>
            <w:ins w:id="775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dLand</w:t>
              </w:r>
              <w:r>
                <w:rPr>
                  <w:rFonts w:ascii="標楷體" w:eastAsia="標楷體" w:hAnsi="標楷體" w:hint="eastAsia"/>
                </w:rPr>
                <w:t>S</w:t>
              </w:r>
              <w:r>
                <w:rPr>
                  <w:rFonts w:ascii="標楷體" w:eastAsia="標楷體" w:hAnsi="標楷體"/>
                </w:rPr>
                <w:t>ection</w:t>
              </w:r>
            </w:ins>
          </w:p>
        </w:tc>
        <w:tc>
          <w:tcPr>
            <w:tcW w:w="3828" w:type="dxa"/>
          </w:tcPr>
          <w:p w14:paraId="6BA15363" w14:textId="77777777" w:rsidR="008D3BBA" w:rsidRPr="0022279A" w:rsidRDefault="008D3BBA" w:rsidP="009A3F96">
            <w:pPr>
              <w:rPr>
                <w:ins w:id="776" w:author="阿毛" w:date="2021-06-02T14:40:00Z"/>
                <w:rFonts w:ascii="標楷體" w:eastAsia="標楷體" w:hAnsi="標楷體"/>
              </w:rPr>
            </w:pPr>
            <w:ins w:id="777" w:author="阿毛" w:date="2021-06-02T14:40:00Z">
              <w:r>
                <w:rPr>
                  <w:rFonts w:ascii="標楷體" w:eastAsia="標楷體" w:hAnsi="標楷體" w:hint="eastAsia"/>
                </w:rPr>
                <w:t>地段代碼檔</w:t>
              </w:r>
            </w:ins>
          </w:p>
        </w:tc>
      </w:tr>
      <w:tr w:rsidR="008D3BBA" w:rsidRPr="0022279A" w14:paraId="2B081CB8" w14:textId="77777777" w:rsidTr="009A3F96">
        <w:trPr>
          <w:ins w:id="778" w:author="阿毛" w:date="2021-06-02T14:40:00Z"/>
        </w:trPr>
        <w:tc>
          <w:tcPr>
            <w:tcW w:w="952" w:type="dxa"/>
          </w:tcPr>
          <w:p w14:paraId="1AE5DA69" w14:textId="77777777" w:rsidR="008D3BBA" w:rsidRDefault="008D3BBA" w:rsidP="009A3F96">
            <w:pPr>
              <w:jc w:val="center"/>
              <w:rPr>
                <w:ins w:id="779" w:author="阿毛" w:date="2021-06-02T14:40:00Z"/>
                <w:rFonts w:ascii="標楷體" w:eastAsia="標楷體" w:hAnsi="標楷體"/>
              </w:rPr>
            </w:pPr>
            <w:ins w:id="780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3118" w:type="dxa"/>
          </w:tcPr>
          <w:p w14:paraId="7EF8B16D" w14:textId="77777777" w:rsidR="008D3BBA" w:rsidRDefault="008D3BBA" w:rsidP="009A3F96">
            <w:pPr>
              <w:rPr>
                <w:ins w:id="781" w:author="阿毛" w:date="2021-06-02T14:40:00Z"/>
                <w:rFonts w:ascii="標楷體" w:eastAsia="標楷體" w:hAnsi="標楷體"/>
              </w:rPr>
            </w:pPr>
            <w:ins w:id="782" w:author="阿毛" w:date="2021-06-02T14:40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oanBoMain</w:t>
              </w:r>
            </w:ins>
          </w:p>
        </w:tc>
        <w:tc>
          <w:tcPr>
            <w:tcW w:w="3828" w:type="dxa"/>
          </w:tcPr>
          <w:p w14:paraId="25BBA726" w14:textId="77777777" w:rsidR="008D3BBA" w:rsidRPr="0022279A" w:rsidRDefault="008D3BBA" w:rsidP="009A3F96">
            <w:pPr>
              <w:rPr>
                <w:ins w:id="783" w:author="阿毛" w:date="2021-06-02T14:40:00Z"/>
                <w:rFonts w:ascii="標楷體" w:eastAsia="標楷體" w:hAnsi="標楷體"/>
              </w:rPr>
            </w:pPr>
            <w:ins w:id="784" w:author="阿毛" w:date="2021-06-02T14:40:00Z">
              <w:r>
                <w:rPr>
                  <w:rFonts w:ascii="標楷體" w:eastAsia="標楷體" w:hAnsi="標楷體" w:hint="eastAsia"/>
                </w:rPr>
                <w:t>放款主檔</w:t>
              </w:r>
            </w:ins>
          </w:p>
        </w:tc>
      </w:tr>
      <w:tr w:rsidR="008D3BBA" w:rsidRPr="0022279A" w14:paraId="39C5189B" w14:textId="77777777" w:rsidTr="009A3F96">
        <w:trPr>
          <w:ins w:id="785" w:author="阿毛" w:date="2021-06-02T14:40:00Z"/>
        </w:trPr>
        <w:tc>
          <w:tcPr>
            <w:tcW w:w="952" w:type="dxa"/>
          </w:tcPr>
          <w:p w14:paraId="7142965B" w14:textId="77777777" w:rsidR="008D3BBA" w:rsidRDefault="008D3BBA" w:rsidP="009A3F96">
            <w:pPr>
              <w:jc w:val="center"/>
              <w:rPr>
                <w:ins w:id="786" w:author="阿毛" w:date="2021-06-02T14:40:00Z"/>
                <w:rFonts w:ascii="標楷體" w:eastAsia="標楷體" w:hAnsi="標楷體"/>
              </w:rPr>
            </w:pPr>
            <w:ins w:id="787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3118" w:type="dxa"/>
          </w:tcPr>
          <w:p w14:paraId="228F2742" w14:textId="77777777" w:rsidR="008D3BBA" w:rsidRDefault="008D3BBA" w:rsidP="009A3F96">
            <w:pPr>
              <w:rPr>
                <w:ins w:id="788" w:author="阿毛" w:date="2021-06-02T14:40:00Z"/>
                <w:rFonts w:ascii="標楷體" w:eastAsia="標楷體" w:hAnsi="標楷體"/>
              </w:rPr>
            </w:pPr>
            <w:ins w:id="789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dAppraisalCompany</w:t>
              </w:r>
            </w:ins>
          </w:p>
        </w:tc>
        <w:tc>
          <w:tcPr>
            <w:tcW w:w="3828" w:type="dxa"/>
          </w:tcPr>
          <w:p w14:paraId="68E1CEBD" w14:textId="77777777" w:rsidR="008D3BBA" w:rsidRPr="0022279A" w:rsidRDefault="008D3BBA" w:rsidP="009A3F96">
            <w:pPr>
              <w:rPr>
                <w:ins w:id="790" w:author="阿毛" w:date="2021-06-02T14:40:00Z"/>
                <w:rFonts w:ascii="標楷體" w:eastAsia="標楷體" w:hAnsi="標楷體"/>
              </w:rPr>
            </w:pPr>
            <w:ins w:id="791" w:author="阿毛" w:date="2021-06-02T14:40:00Z">
              <w:r>
                <w:rPr>
                  <w:rFonts w:ascii="標楷體" w:eastAsia="標楷體" w:hAnsi="標楷體" w:hint="eastAsia"/>
                </w:rPr>
                <w:t>估價公司檔</w:t>
              </w:r>
            </w:ins>
          </w:p>
        </w:tc>
      </w:tr>
    </w:tbl>
    <w:p w14:paraId="594DB405" w14:textId="77777777" w:rsidR="008D3BBA" w:rsidRPr="00362205" w:rsidRDefault="008D3BBA">
      <w:pPr>
        <w:pStyle w:val="a"/>
        <w:rPr>
          <w:ins w:id="792" w:author="阿毛" w:date="2021-06-02T14:40:00Z"/>
        </w:rPr>
      </w:pPr>
      <w:ins w:id="793" w:author="阿毛" w:date="2021-06-02T14:40:00Z">
        <w:r w:rsidRPr="00362205">
          <w:t>UI</w:t>
        </w:r>
        <w:r w:rsidRPr="00362205">
          <w:t>畫面</w:t>
        </w:r>
      </w:ins>
    </w:p>
    <w:p w14:paraId="1500091F" w14:textId="77777777" w:rsidR="008D3BBA" w:rsidRDefault="008D3BBA" w:rsidP="008D3BBA">
      <w:pPr>
        <w:pStyle w:val="42"/>
        <w:spacing w:after="72"/>
        <w:ind w:leftChars="196" w:left="470"/>
        <w:rPr>
          <w:ins w:id="794" w:author="阿毛" w:date="2021-06-02T14:40:00Z"/>
          <w:rFonts w:ascii="標楷體" w:hAnsi="標楷體"/>
        </w:rPr>
      </w:pPr>
      <w:ins w:id="795" w:author="阿毛" w:date="2021-06-02T14:40:00Z">
        <w:r w:rsidRPr="00362205">
          <w:rPr>
            <w:rFonts w:ascii="標楷體" w:hAnsi="標楷體" w:hint="eastAsia"/>
          </w:rPr>
          <w:t>輸入畫面：</w:t>
        </w:r>
      </w:ins>
    </w:p>
    <w:p w14:paraId="3D6AB3EB" w14:textId="77777777" w:rsidR="008D3BBA" w:rsidRPr="009A3F96" w:rsidRDefault="008D3BBA" w:rsidP="008D3BBA">
      <w:pPr>
        <w:pStyle w:val="42"/>
        <w:spacing w:after="72"/>
        <w:ind w:leftChars="196" w:left="470"/>
        <w:rPr>
          <w:ins w:id="796" w:author="阿毛" w:date="2021-06-02T14:40:00Z"/>
          <w:rFonts w:ascii="標楷體" w:hAnsi="標楷體"/>
        </w:rPr>
      </w:pPr>
      <w:ins w:id="797" w:author="阿毛" w:date="2021-06-02T14:40:00Z">
        <w:r w:rsidRPr="00CB4D71">
          <w:rPr>
            <w:rFonts w:ascii="標楷體" w:hAnsi="標楷體"/>
            <w:noProof/>
          </w:rPr>
          <w:drawing>
            <wp:inline distT="0" distB="0" distL="0" distR="0" wp14:anchorId="54444E38" wp14:editId="5B79AF02">
              <wp:extent cx="6479540" cy="1073785"/>
              <wp:effectExtent l="0" t="0" r="0" b="0"/>
              <wp:docPr id="32" name="圖片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73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85070D" w14:textId="77777777" w:rsidR="008D3BBA" w:rsidRDefault="008D3BBA">
      <w:pPr>
        <w:pStyle w:val="a"/>
        <w:rPr>
          <w:ins w:id="798" w:author="阿毛" w:date="2021-06-02T14:40:00Z"/>
        </w:rPr>
      </w:pPr>
      <w:ins w:id="799" w:author="阿毛" w:date="2021-06-02T14:40:00Z">
        <w:r>
          <w:t>輸入畫面</w:t>
        </w:r>
        <w:r>
          <w:rPr>
            <w:rFonts w:hint="eastAsia"/>
            <w:lang w:eastAsia="zh-HK"/>
          </w:rPr>
          <w:t>按鈕</w:t>
        </w:r>
        <w:r>
          <w:t>說明</w:t>
        </w:r>
      </w:ins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3BBA" w:rsidRPr="00F5236F" w14:paraId="2A952D6C" w14:textId="77777777" w:rsidTr="009A3F96">
        <w:trPr>
          <w:ins w:id="800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0381B450" w14:textId="77777777" w:rsidR="008D3BBA" w:rsidRPr="00F5236F" w:rsidRDefault="008D3BBA" w:rsidP="009A3F96">
            <w:pPr>
              <w:jc w:val="center"/>
              <w:rPr>
                <w:ins w:id="801" w:author="阿毛" w:date="2021-06-02T14:40:00Z"/>
                <w:rFonts w:ascii="標楷體" w:eastAsia="標楷體" w:hAnsi="標楷體"/>
              </w:rPr>
            </w:pPr>
            <w:ins w:id="802" w:author="阿毛" w:date="2021-06-02T14:40:00Z">
              <w:r w:rsidRPr="00F5236F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21EF2639" w14:textId="77777777" w:rsidR="008D3BBA" w:rsidRPr="00F5236F" w:rsidRDefault="008D3BBA" w:rsidP="009A3F96">
            <w:pPr>
              <w:jc w:val="center"/>
              <w:rPr>
                <w:ins w:id="803" w:author="阿毛" w:date="2021-06-02T14:40:00Z"/>
                <w:rFonts w:ascii="標楷體" w:eastAsia="標楷體" w:hAnsi="標楷體"/>
              </w:rPr>
            </w:pPr>
            <w:ins w:id="804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6E9A2548" w14:textId="77777777" w:rsidR="008D3BBA" w:rsidRPr="00F5236F" w:rsidRDefault="008D3BBA" w:rsidP="009A3F96">
            <w:pPr>
              <w:jc w:val="center"/>
              <w:rPr>
                <w:ins w:id="805" w:author="阿毛" w:date="2021-06-02T14:40:00Z"/>
                <w:rFonts w:ascii="標楷體" w:eastAsia="標楷體" w:hAnsi="標楷體"/>
              </w:rPr>
            </w:pPr>
            <w:ins w:id="806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8D3BBA" w:rsidRPr="00F5236F" w14:paraId="64CF1556" w14:textId="77777777" w:rsidTr="009A3F96">
        <w:trPr>
          <w:ins w:id="807" w:author="阿毛" w:date="2021-06-02T14:40:00Z"/>
        </w:trPr>
        <w:tc>
          <w:tcPr>
            <w:tcW w:w="851" w:type="dxa"/>
          </w:tcPr>
          <w:p w14:paraId="37FC6239" w14:textId="77777777" w:rsidR="008D3BBA" w:rsidRPr="00F5236F" w:rsidRDefault="008D3BBA" w:rsidP="009A3F96">
            <w:pPr>
              <w:jc w:val="center"/>
              <w:rPr>
                <w:ins w:id="808" w:author="阿毛" w:date="2021-06-02T14:40:00Z"/>
                <w:rFonts w:ascii="標楷體" w:eastAsia="標楷體" w:hAnsi="標楷體"/>
                <w:lang w:eastAsia="zh-HK"/>
              </w:rPr>
            </w:pPr>
            <w:ins w:id="809" w:author="阿毛" w:date="2021-06-02T14:4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</w:tcPr>
          <w:p w14:paraId="68510450" w14:textId="77777777" w:rsidR="008D3BBA" w:rsidRDefault="008D3BBA" w:rsidP="009A3F96">
            <w:pPr>
              <w:rPr>
                <w:ins w:id="810" w:author="阿毛" w:date="2021-06-02T14:40:00Z"/>
                <w:rFonts w:ascii="標楷體" w:eastAsia="標楷體" w:hAnsi="標楷體"/>
                <w:lang w:eastAsia="zh-HK"/>
              </w:rPr>
            </w:pPr>
            <w:ins w:id="811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確定</w:t>
              </w:r>
            </w:ins>
          </w:p>
        </w:tc>
        <w:tc>
          <w:tcPr>
            <w:tcW w:w="7033" w:type="dxa"/>
          </w:tcPr>
          <w:p w14:paraId="071F6894" w14:textId="77777777" w:rsidR="008D3BBA" w:rsidRDefault="008D3BBA" w:rsidP="009A3F96">
            <w:pPr>
              <w:rPr>
                <w:ins w:id="812" w:author="阿毛" w:date="2021-06-02T14:40:00Z"/>
                <w:rFonts w:ascii="標楷體" w:eastAsia="標楷體" w:hAnsi="標楷體"/>
                <w:lang w:eastAsia="zh-HK"/>
              </w:rPr>
            </w:pPr>
            <w:ins w:id="813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依據輸入條件列出可列印資料</w:t>
              </w:r>
            </w:ins>
          </w:p>
          <w:p w14:paraId="5AFB9E60" w14:textId="77777777" w:rsidR="008D3BBA" w:rsidRPr="009A3F96" w:rsidRDefault="008D3BBA" w:rsidP="009A3F96">
            <w:pPr>
              <w:rPr>
                <w:ins w:id="814" w:author="阿毛" w:date="2021-06-02T14:40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815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&lt;&lt;檢查說明&gt;&gt;</w:t>
              </w:r>
            </w:ins>
          </w:p>
          <w:p w14:paraId="01F7B3F4" w14:textId="3C08AFEE" w:rsidR="008D3BBA" w:rsidRDefault="0085585B" w:rsidP="0085585B">
            <w:pPr>
              <w:ind w:left="240" w:hangingChars="100" w:hanging="240"/>
              <w:rPr>
                <w:ins w:id="816" w:author="阿毛" w:date="2021-06-02T16:32:00Z"/>
                <w:rFonts w:ascii="標楷體" w:eastAsia="標楷體" w:hAnsi="標楷體"/>
              </w:rPr>
            </w:pPr>
            <w:ins w:id="817" w:author="阿毛" w:date="2021-06-02T16:2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818" w:author="阿毛" w:date="2021-06-02T17:10:00Z"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],更新失敗時顯示錯誤訊息:</w:t>
              </w:r>
              <w:r w:rsidR="008741BD">
                <w:t xml:space="preserve"> 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E0007:更新資料時,發生錯誤(額度主檔)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3B700480" w14:textId="5C2F5A15" w:rsidR="0085585B" w:rsidRPr="0085585B" w:rsidRDefault="0085585B">
            <w:pPr>
              <w:ind w:left="240" w:hangingChars="100" w:hanging="240"/>
              <w:rPr>
                <w:ins w:id="819" w:author="阿毛" w:date="2021-06-02T14:40:00Z"/>
                <w:rFonts w:ascii="標楷體" w:eastAsia="標楷體" w:hAnsi="標楷體"/>
                <w:lang w:eastAsia="zh-HK"/>
              </w:rPr>
              <w:pPrChange w:id="820" w:author="阿毛" w:date="2021-06-02T16:30:00Z">
                <w:pPr/>
              </w:pPrChange>
            </w:pPr>
            <w:ins w:id="821" w:author="阿毛" w:date="2021-06-02T16:3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822" w:author="阿毛" w:date="2021-06-02T17:10:00Z">
              <w:r w:rsidR="008741BD">
                <w:rPr>
                  <w:rFonts w:ascii="標楷體" w:eastAsia="標楷體" w:hAnsi="標楷體" w:hint="eastAsia"/>
                </w:rPr>
                <w:t>若輸入值[核准編號]不存在[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]內,或</w:t>
              </w:r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]時發生錯誤,顯示提示訊息: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L9110首次撥款審核資料表查無資料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16BF3A69" w14:textId="2D364111" w:rsidR="008D3BBA" w:rsidRDefault="008D3BBA" w:rsidP="009A3F96">
            <w:pPr>
              <w:rPr>
                <w:ins w:id="823" w:author="阿毛" w:date="2021-06-02T16:21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824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&lt;&lt;成功處理說明&gt;&gt;</w:t>
              </w:r>
            </w:ins>
          </w:p>
          <w:p w14:paraId="156AF2FC" w14:textId="2568B8BD" w:rsidR="0085585B" w:rsidRPr="0085585B" w:rsidRDefault="0085585B">
            <w:pPr>
              <w:ind w:left="240" w:hangingChars="100" w:hanging="240"/>
              <w:rPr>
                <w:ins w:id="825" w:author="阿毛" w:date="2021-06-02T14:40:00Z"/>
                <w:rFonts w:ascii="標楷體" w:eastAsia="標楷體" w:hAnsi="標楷體"/>
                <w:lang w:eastAsia="zh-HK"/>
                <w:rPrChange w:id="826" w:author="阿毛" w:date="2021-06-02T16:22:00Z">
                  <w:rPr>
                    <w:ins w:id="827" w:author="阿毛" w:date="2021-06-02T14:40:00Z"/>
                    <w:rFonts w:ascii="標楷體" w:eastAsia="標楷體" w:hAnsi="標楷體"/>
                    <w:shd w:val="pct15" w:color="auto" w:fill="FFFFFF"/>
                    <w:lang w:eastAsia="zh-HK"/>
                  </w:rPr>
                </w:rPrChange>
              </w:rPr>
              <w:pPrChange w:id="828" w:author="阿毛" w:date="2021-06-02T16:22:00Z">
                <w:pPr/>
              </w:pPrChange>
            </w:pPr>
            <w:ins w:id="829" w:author="阿毛" w:date="2021-06-02T16:21:00Z">
              <w:r w:rsidRPr="0085585B">
                <w:rPr>
                  <w:rFonts w:ascii="標楷體" w:eastAsia="標楷體" w:hAnsi="標楷體"/>
                  <w:rPrChange w:id="830" w:author="阿毛" w:date="2021-06-02T16:22:00Z">
                    <w:rPr>
                      <w:rFonts w:ascii="標楷體" w:eastAsia="標楷體" w:hAnsi="標楷體"/>
                      <w:shd w:val="pct15" w:color="auto" w:fill="FFFFFF"/>
                    </w:rPr>
                  </w:rPrChange>
                </w:rPr>
                <w:t>1</w:t>
              </w:r>
            </w:ins>
            <w:ins w:id="831" w:author="阿毛" w:date="2021-06-02T16:22:00Z">
              <w:r>
                <w:rPr>
                  <w:rFonts w:ascii="標楷體" w:eastAsia="標楷體" w:hAnsi="標楷體" w:hint="eastAsia"/>
                </w:rPr>
                <w:t>.交易成功,顯示提示訊息:</w:t>
              </w:r>
              <w:r>
                <w:t xml:space="preserve"> 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L9110首次撥款審核資料表已完成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 xml:space="preserve"> 點選</w:t>
              </w:r>
            </w:ins>
            <w:ins w:id="832" w:author="阿毛" w:date="2021-06-02T16:23:00Z">
              <w:r>
                <w:rPr>
                  <w:rFonts w:ascii="標楷體" w:eastAsia="標楷體" w:hAnsi="標楷體" w:hint="eastAsia"/>
                </w:rPr>
                <w:t>提示訊息可連結至</w:t>
              </w:r>
              <w:r w:rsidRPr="001677D0">
                <w:rPr>
                  <w:rFonts w:ascii="標楷體" w:eastAsia="標楷體" w:hAnsi="標楷體" w:hint="eastAsia"/>
                </w:rPr>
                <w:t>【</w:t>
              </w:r>
              <w:r>
                <w:rPr>
                  <w:rFonts w:ascii="標楷體" w:eastAsia="標楷體" w:hAnsi="標楷體" w:hint="eastAsia"/>
                </w:rPr>
                <w:t>LC009報表及檔案</w:t>
              </w:r>
              <w:r w:rsidRPr="001677D0">
                <w:rPr>
                  <w:rFonts w:ascii="標楷體" w:eastAsia="標楷體" w:hAnsi="標楷體" w:hint="eastAsia"/>
                </w:rPr>
                <w:t>查詢】</w:t>
              </w:r>
            </w:ins>
          </w:p>
          <w:p w14:paraId="41308C6A" w14:textId="7D8AE38A" w:rsidR="008D3BBA" w:rsidRDefault="0085585B" w:rsidP="009A3F96">
            <w:pPr>
              <w:rPr>
                <w:ins w:id="833" w:author="阿毛" w:date="2021-06-02T14:40:00Z"/>
                <w:rFonts w:ascii="標楷體" w:eastAsia="標楷體" w:hAnsi="標楷體"/>
              </w:rPr>
            </w:pPr>
            <w:ins w:id="834" w:author="阿毛" w:date="2021-06-02T16:2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835" w:author="阿毛" w:date="2021-06-02T14:40:00Z">
              <w:r w:rsidR="008D3BBA">
                <w:rPr>
                  <w:rFonts w:ascii="標楷體" w:eastAsia="標楷體" w:hAnsi="標楷體" w:hint="eastAsia"/>
                </w:rPr>
                <w:t>.交易成功,維護[額度主檔(Fa</w:t>
              </w:r>
              <w:r w:rsidR="008D3BBA">
                <w:rPr>
                  <w:rFonts w:ascii="標楷體" w:eastAsia="標楷體" w:hAnsi="標楷體"/>
                </w:rPr>
                <w:t>cMain</w:t>
              </w:r>
              <w:r w:rsidR="008D3BBA">
                <w:rPr>
                  <w:rFonts w:ascii="標楷體" w:eastAsia="標楷體" w:hAnsi="標楷體" w:hint="eastAsia"/>
                </w:rPr>
                <w:t>)]的[是否已列印(</w:t>
              </w:r>
              <w:r w:rsidR="008D3BBA">
                <w:rPr>
                  <w:rFonts w:ascii="標楷體" w:eastAsia="標楷體" w:hAnsi="標楷體"/>
                </w:rPr>
                <w:t>L9110</w:t>
              </w:r>
            </w:ins>
          </w:p>
          <w:p w14:paraId="7E8786CF" w14:textId="77777777" w:rsidR="008D3BBA" w:rsidRDefault="008D3BBA" w:rsidP="009A3F96">
            <w:pPr>
              <w:rPr>
                <w:ins w:id="836" w:author="阿毛" w:date="2021-06-02T14:40:00Z"/>
                <w:rFonts w:ascii="標楷體" w:eastAsia="標楷體" w:hAnsi="標楷體"/>
              </w:rPr>
            </w:pPr>
            <w:ins w:id="837" w:author="阿毛" w:date="2021-06-02T14:40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/>
                </w:rPr>
                <w:t>Flag</w:t>
              </w:r>
              <w:r>
                <w:rPr>
                  <w:rFonts w:ascii="標楷體" w:eastAsia="標楷體" w:hAnsi="標楷體" w:hint="eastAsia"/>
                </w:rPr>
                <w:t>)]列印記號為</w:t>
              </w:r>
              <w:r w:rsidRPr="00AB6B52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Y</w:t>
              </w:r>
              <w:r>
                <w:t xml:space="preserve"> </w:t>
              </w:r>
              <w:r w:rsidRPr="00AB6B52">
                <w:rPr>
                  <w:rFonts w:ascii="標楷體" w:eastAsia="標楷體" w:hAnsi="標楷體"/>
                </w:rPr>
                <w:t>"</w:t>
              </w:r>
            </w:ins>
          </w:p>
          <w:p w14:paraId="425C7629" w14:textId="1E322CE0" w:rsidR="008D3BBA" w:rsidRDefault="0085585B" w:rsidP="009A3F96">
            <w:pPr>
              <w:rPr>
                <w:ins w:id="838" w:author="阿毛" w:date="2021-06-02T14:42:00Z"/>
                <w:rFonts w:ascii="標楷體" w:eastAsia="標楷體" w:hAnsi="標楷體"/>
              </w:rPr>
            </w:pPr>
            <w:ins w:id="839" w:author="阿毛" w:date="2021-06-02T16:2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840" w:author="阿毛" w:date="2021-06-02T14:40:00Z">
              <w:r w:rsidR="008D3BBA">
                <w:rPr>
                  <w:rFonts w:ascii="標楷體" w:eastAsia="標楷體" w:hAnsi="標楷體" w:hint="eastAsia"/>
                </w:rPr>
                <w:t>.點選確定送出成功後，始能繼續</w:t>
              </w:r>
              <w:r w:rsidR="008D3BBA" w:rsidRPr="004B136D">
                <w:rPr>
                  <w:rFonts w:ascii="標楷體" w:eastAsia="標楷體" w:hAnsi="標楷體" w:hint="eastAsia"/>
                </w:rPr>
                <w:t>核准號碼</w:t>
              </w:r>
              <w:r w:rsidR="008D3BBA">
                <w:rPr>
                  <w:rFonts w:ascii="標楷體" w:eastAsia="標楷體" w:hAnsi="標楷體" w:hint="eastAsia"/>
                </w:rPr>
                <w:t>撥款作業</w:t>
              </w:r>
            </w:ins>
          </w:p>
          <w:p w14:paraId="304BBE44" w14:textId="5C7537E3" w:rsidR="005A5E20" w:rsidRPr="009A3F96" w:rsidRDefault="0085585B">
            <w:pPr>
              <w:ind w:left="240" w:hangingChars="100" w:hanging="240"/>
              <w:rPr>
                <w:ins w:id="841" w:author="阿毛" w:date="2021-06-02T14:40:00Z"/>
                <w:rFonts w:ascii="標楷體" w:eastAsia="標楷體" w:hAnsi="標楷體"/>
                <w:lang w:eastAsia="zh-HK"/>
              </w:rPr>
              <w:pPrChange w:id="842" w:author="阿毛" w:date="2021-06-02T14:43:00Z">
                <w:pPr/>
              </w:pPrChange>
            </w:pPr>
            <w:ins w:id="843" w:author="阿毛" w:date="2021-06-02T16:21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844" w:author="阿毛" w:date="2021-06-02T14:42:00Z">
              <w:r w:rsidR="005A5E20">
                <w:rPr>
                  <w:rFonts w:ascii="標楷體" w:eastAsia="標楷體" w:hAnsi="標楷體" w:hint="eastAsia"/>
                </w:rPr>
                <w:t>.依</w:t>
              </w:r>
            </w:ins>
            <w:ins w:id="845" w:author="阿毛" w:date="2021-06-02T16:44:00Z">
              <w:r w:rsidR="00630C5C">
                <w:rPr>
                  <w:rFonts w:ascii="標楷體" w:eastAsia="標楷體" w:hAnsi="標楷體" w:hint="eastAsia"/>
                </w:rPr>
                <w:t>[客戶資料主檔(</w:t>
              </w:r>
              <w:r w:rsidR="00630C5C">
                <w:rPr>
                  <w:rFonts w:ascii="標楷體" w:eastAsia="標楷體" w:hAnsi="標楷體"/>
                </w:rPr>
                <w:t>CustMain</w:t>
              </w:r>
              <w:r w:rsidR="00630C5C">
                <w:rPr>
                  <w:rFonts w:ascii="標楷體" w:eastAsia="標楷體" w:hAnsi="標楷體" w:hint="eastAsia"/>
                </w:rPr>
                <w:t>)]的[</w:t>
              </w:r>
            </w:ins>
            <w:ins w:id="846" w:author="阿毛" w:date="2021-06-02T16:45:00Z">
              <w:r w:rsidR="00630C5C">
                <w:rPr>
                  <w:rFonts w:ascii="標楷體" w:eastAsia="標楷體" w:hAnsi="標楷體" w:hint="eastAsia"/>
                </w:rPr>
                <w:t>企金別(En</w:t>
              </w:r>
              <w:r w:rsidR="00630C5C">
                <w:rPr>
                  <w:rFonts w:ascii="標楷體" w:eastAsia="標楷體" w:hAnsi="標楷體"/>
                </w:rPr>
                <w:t>tCode</w:t>
              </w:r>
              <w:r w:rsidR="00630C5C">
                <w:rPr>
                  <w:rFonts w:ascii="標楷體" w:eastAsia="標楷體" w:hAnsi="標楷體" w:hint="eastAsia"/>
                </w:rPr>
                <w:t>)</w:t>
              </w:r>
            </w:ins>
            <w:ins w:id="847" w:author="阿毛" w:date="2021-06-02T16:44:00Z">
              <w:r w:rsidR="00630C5C">
                <w:rPr>
                  <w:rFonts w:ascii="標楷體" w:eastAsia="標楷體" w:hAnsi="標楷體" w:hint="eastAsia"/>
                </w:rPr>
                <w:t>]</w:t>
              </w:r>
            </w:ins>
            <w:ins w:id="848" w:author="阿毛" w:date="2021-06-02T16:45:00Z">
              <w:r w:rsidR="00630C5C">
                <w:rPr>
                  <w:rFonts w:ascii="標楷體" w:eastAsia="標楷體" w:hAnsi="標楷體"/>
                </w:rPr>
                <w:t>=[1]</w:t>
              </w:r>
            </w:ins>
            <w:ins w:id="849" w:author="阿毛" w:date="2021-06-02T16:46:00Z">
              <w:r w:rsidR="00630C5C">
                <w:rPr>
                  <w:rFonts w:ascii="標楷體" w:eastAsia="標楷體" w:hAnsi="標楷體" w:hint="eastAsia"/>
                </w:rPr>
                <w:t>時</w:t>
              </w:r>
            </w:ins>
            <w:ins w:id="850" w:author="阿毛" w:date="2021-06-02T14:43:00Z">
              <w:r w:rsidR="005A5E20">
                <w:rPr>
                  <w:rFonts w:ascii="標楷體" w:eastAsia="標楷體" w:hAnsi="標楷體" w:hint="eastAsia"/>
                </w:rPr>
                <w:t>,輸出法人首次審核撥款資料表</w:t>
              </w:r>
            </w:ins>
            <w:ins w:id="851" w:author="阿毛" w:date="2021-06-02T16:46:00Z">
              <w:r w:rsidR="00630C5C">
                <w:rPr>
                  <w:rFonts w:ascii="標楷體" w:eastAsia="標楷體" w:hAnsi="標楷體" w:hint="eastAsia"/>
                </w:rPr>
                <w:t>,否則輸出自然人首次審核撥款資料表</w:t>
              </w:r>
            </w:ins>
          </w:p>
        </w:tc>
      </w:tr>
      <w:tr w:rsidR="008D3BBA" w:rsidRPr="00F5236F" w14:paraId="442174BD" w14:textId="77777777" w:rsidTr="009A3F96">
        <w:trPr>
          <w:ins w:id="852" w:author="阿毛" w:date="2021-06-02T14:40:00Z"/>
        </w:trPr>
        <w:tc>
          <w:tcPr>
            <w:tcW w:w="851" w:type="dxa"/>
          </w:tcPr>
          <w:p w14:paraId="77726DE3" w14:textId="77777777" w:rsidR="008D3BBA" w:rsidRDefault="008D3BBA" w:rsidP="009A3F96">
            <w:pPr>
              <w:jc w:val="center"/>
              <w:rPr>
                <w:ins w:id="853" w:author="阿毛" w:date="2021-06-02T14:40:00Z"/>
                <w:rFonts w:ascii="標楷體" w:eastAsia="標楷體" w:hAnsi="標楷體"/>
              </w:rPr>
            </w:pPr>
            <w:ins w:id="854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</w:tcPr>
          <w:p w14:paraId="7BEEA202" w14:textId="77777777" w:rsidR="008D3BBA" w:rsidRDefault="008D3BBA" w:rsidP="009A3F96">
            <w:pPr>
              <w:rPr>
                <w:ins w:id="855" w:author="阿毛" w:date="2021-06-02T14:40:00Z"/>
                <w:rFonts w:ascii="標楷體" w:eastAsia="標楷體" w:hAnsi="標楷體"/>
                <w:lang w:eastAsia="zh-HK"/>
              </w:rPr>
            </w:pPr>
            <w:ins w:id="856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</w:tcPr>
          <w:p w14:paraId="0CCA335F" w14:textId="77777777" w:rsidR="008D3BBA" w:rsidRDefault="008D3BBA" w:rsidP="009A3F96">
            <w:pPr>
              <w:rPr>
                <w:ins w:id="857" w:author="阿毛" w:date="2021-06-02T14:40:00Z"/>
                <w:rFonts w:ascii="標楷體" w:eastAsia="標楷體" w:hAnsi="標楷體"/>
                <w:lang w:eastAsia="zh-HK"/>
              </w:rPr>
            </w:pPr>
            <w:ins w:id="858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8D3BBA" w:rsidRPr="006713E0" w14:paraId="05CD012F" w14:textId="77777777" w:rsidTr="009A3F96">
        <w:trPr>
          <w:ins w:id="859" w:author="阿毛" w:date="2021-06-02T14:40:00Z"/>
        </w:trPr>
        <w:tc>
          <w:tcPr>
            <w:tcW w:w="851" w:type="dxa"/>
          </w:tcPr>
          <w:p w14:paraId="52885D76" w14:textId="77777777" w:rsidR="008D3BBA" w:rsidRDefault="008D3BBA" w:rsidP="009A3F96">
            <w:pPr>
              <w:jc w:val="center"/>
              <w:rPr>
                <w:ins w:id="860" w:author="阿毛" w:date="2021-06-02T14:40:00Z"/>
                <w:rFonts w:ascii="標楷體" w:eastAsia="標楷體" w:hAnsi="標楷體"/>
              </w:rPr>
            </w:pPr>
            <w:ins w:id="861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</w:tcPr>
          <w:p w14:paraId="547659CC" w14:textId="77777777" w:rsidR="008D3BBA" w:rsidRDefault="008D3BBA" w:rsidP="009A3F96">
            <w:pPr>
              <w:rPr>
                <w:ins w:id="862" w:author="阿毛" w:date="2021-06-02T14:40:00Z"/>
                <w:rFonts w:ascii="標楷體" w:eastAsia="標楷體" w:hAnsi="標楷體"/>
                <w:lang w:eastAsia="zh-HK"/>
              </w:rPr>
            </w:pPr>
            <w:ins w:id="863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</w:tcPr>
          <w:p w14:paraId="5B5FD075" w14:textId="77777777" w:rsidR="008D3BBA" w:rsidRDefault="008D3BBA" w:rsidP="009A3F96">
            <w:pPr>
              <w:rPr>
                <w:ins w:id="864" w:author="阿毛" w:date="2021-06-02T14:40:00Z"/>
                <w:rFonts w:ascii="標楷體" w:eastAsia="標楷體" w:hAnsi="標楷體"/>
                <w:lang w:eastAsia="zh-HK"/>
              </w:rPr>
            </w:pPr>
            <w:ins w:id="865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送出交易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成功時顯示</w:t>
              </w:r>
              <w:r w:rsidRPr="00A97C81">
                <w:rPr>
                  <w:rFonts w:ascii="標楷體" w:eastAsia="標楷體" w:hAnsi="標楷體" w:hint="eastAsia"/>
                </w:rPr>
                <w:t>,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  <w:r>
                <w:rPr>
                  <w:rFonts w:ascii="標楷體" w:eastAsia="標楷體" w:hAnsi="標楷體" w:hint="eastAsia"/>
                  <w:lang w:eastAsia="zh-HK"/>
                </w:rPr>
                <w:t>需列印核准號碼</w:t>
              </w:r>
            </w:ins>
          </w:p>
        </w:tc>
      </w:tr>
    </w:tbl>
    <w:p w14:paraId="04C7B253" w14:textId="77777777" w:rsidR="008D3BBA" w:rsidRPr="00362205" w:rsidRDefault="008D3BBA">
      <w:pPr>
        <w:pStyle w:val="a"/>
        <w:rPr>
          <w:ins w:id="866" w:author="阿毛" w:date="2021-06-02T14:40:00Z"/>
        </w:rPr>
      </w:pPr>
      <w:ins w:id="867" w:author="阿毛" w:date="2021-06-02T14:40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8D3BBA" w:rsidRPr="00847BB7" w14:paraId="52EF5F4A" w14:textId="77777777" w:rsidTr="009A3F96">
        <w:trPr>
          <w:trHeight w:val="388"/>
          <w:tblHeader/>
          <w:jc w:val="center"/>
          <w:ins w:id="868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C10BF77" w14:textId="77777777" w:rsidR="008D3BBA" w:rsidRPr="00847BB7" w:rsidRDefault="008D3BBA" w:rsidP="009A3F96">
            <w:pPr>
              <w:rPr>
                <w:ins w:id="869" w:author="阿毛" w:date="2021-06-02T14:40:00Z"/>
                <w:rFonts w:ascii="標楷體" w:eastAsia="標楷體" w:hAnsi="標楷體"/>
              </w:rPr>
            </w:pPr>
            <w:ins w:id="870" w:author="阿毛" w:date="2021-06-02T14:40:00Z">
              <w:r w:rsidRPr="00847BB7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298E239B" w14:textId="77777777" w:rsidR="008D3BBA" w:rsidRPr="00847BB7" w:rsidRDefault="008D3BBA" w:rsidP="009A3F96">
            <w:pPr>
              <w:rPr>
                <w:ins w:id="871" w:author="阿毛" w:date="2021-06-02T14:40:00Z"/>
                <w:rFonts w:ascii="標楷體" w:eastAsia="標楷體" w:hAnsi="標楷體"/>
              </w:rPr>
            </w:pPr>
            <w:ins w:id="872" w:author="阿毛" w:date="2021-06-02T14:40:00Z">
              <w:r w:rsidRPr="00847BB7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4CF8B006" w14:textId="77777777" w:rsidR="008D3BBA" w:rsidRPr="00847BB7" w:rsidRDefault="008D3BBA" w:rsidP="009A3F96">
            <w:pPr>
              <w:jc w:val="center"/>
              <w:rPr>
                <w:ins w:id="873" w:author="阿毛" w:date="2021-06-02T14:40:00Z"/>
                <w:rFonts w:ascii="標楷體" w:eastAsia="標楷體" w:hAnsi="標楷體"/>
              </w:rPr>
            </w:pPr>
            <w:ins w:id="874" w:author="阿毛" w:date="2021-06-02T14:40:00Z">
              <w:r w:rsidRPr="00847BB7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7B85B14A" w14:textId="77777777" w:rsidR="008D3BBA" w:rsidRPr="00847BB7" w:rsidRDefault="008D3BBA" w:rsidP="009A3F96">
            <w:pPr>
              <w:rPr>
                <w:ins w:id="875" w:author="阿毛" w:date="2021-06-02T14:40:00Z"/>
                <w:rFonts w:ascii="標楷體" w:eastAsia="標楷體" w:hAnsi="標楷體"/>
              </w:rPr>
            </w:pPr>
            <w:ins w:id="876" w:author="阿毛" w:date="2021-06-02T14:40:00Z">
              <w:r w:rsidRPr="00847BB7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8D3BBA" w:rsidRPr="00847BB7" w14:paraId="11D7DE93" w14:textId="77777777" w:rsidTr="009A3F96">
        <w:trPr>
          <w:trHeight w:val="244"/>
          <w:tblHeader/>
          <w:jc w:val="center"/>
          <w:ins w:id="877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44277A04" w14:textId="77777777" w:rsidR="008D3BBA" w:rsidRPr="00847BB7" w:rsidRDefault="008D3BBA" w:rsidP="009A3F96">
            <w:pPr>
              <w:rPr>
                <w:ins w:id="87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3980C704" w14:textId="77777777" w:rsidR="008D3BBA" w:rsidRPr="00847BB7" w:rsidRDefault="008D3BBA" w:rsidP="009A3F96">
            <w:pPr>
              <w:rPr>
                <w:ins w:id="87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C5FBCF2" w14:textId="77777777" w:rsidR="008D3BBA" w:rsidRPr="00847BB7" w:rsidRDefault="008D3BBA" w:rsidP="009A3F96">
            <w:pPr>
              <w:rPr>
                <w:ins w:id="880" w:author="阿毛" w:date="2021-06-02T14:40:00Z"/>
                <w:rFonts w:ascii="標楷體" w:eastAsia="標楷體" w:hAnsi="標楷體"/>
              </w:rPr>
            </w:pPr>
            <w:ins w:id="881" w:author="阿毛" w:date="2021-06-02T14:40:00Z">
              <w:r w:rsidRPr="00847BB7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1FE05740" w14:textId="77777777" w:rsidR="008D3BBA" w:rsidRPr="00847BB7" w:rsidRDefault="008D3BBA" w:rsidP="009A3F96">
            <w:pPr>
              <w:rPr>
                <w:ins w:id="882" w:author="阿毛" w:date="2021-06-02T14:40:00Z"/>
                <w:rFonts w:ascii="標楷體" w:eastAsia="標楷體" w:hAnsi="標楷體"/>
              </w:rPr>
            </w:pPr>
            <w:ins w:id="883" w:author="阿毛" w:date="2021-06-02T14:40:00Z">
              <w:r w:rsidRPr="00847BB7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7C7FE2BA" w14:textId="77777777" w:rsidR="008D3BBA" w:rsidRPr="00847BB7" w:rsidRDefault="008D3BBA" w:rsidP="009A3F96">
            <w:pPr>
              <w:rPr>
                <w:ins w:id="884" w:author="阿毛" w:date="2021-06-02T14:40:00Z"/>
                <w:rFonts w:ascii="標楷體" w:eastAsia="標楷體" w:hAnsi="標楷體"/>
              </w:rPr>
            </w:pPr>
            <w:ins w:id="885" w:author="阿毛" w:date="2021-06-02T14:40:00Z">
              <w:r w:rsidRPr="00847BB7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5129E76A" w14:textId="77777777" w:rsidR="008D3BBA" w:rsidRPr="00847BB7" w:rsidRDefault="008D3BBA" w:rsidP="009A3F96">
            <w:pPr>
              <w:rPr>
                <w:ins w:id="886" w:author="阿毛" w:date="2021-06-02T14:40:00Z"/>
                <w:rFonts w:ascii="標楷體" w:eastAsia="標楷體" w:hAnsi="標楷體"/>
              </w:rPr>
            </w:pPr>
            <w:ins w:id="887" w:author="阿毛" w:date="2021-06-02T14:40:00Z">
              <w:r w:rsidRPr="00847BB7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4F9FB270" w14:textId="77777777" w:rsidR="008D3BBA" w:rsidRPr="00847BB7" w:rsidRDefault="008D3BBA" w:rsidP="009A3F96">
            <w:pPr>
              <w:rPr>
                <w:ins w:id="888" w:author="阿毛" w:date="2021-06-02T14:40:00Z"/>
                <w:rFonts w:ascii="標楷體" w:eastAsia="標楷體" w:hAnsi="標楷體"/>
              </w:rPr>
            </w:pPr>
            <w:ins w:id="889" w:author="阿毛" w:date="2021-06-02T14:40:00Z">
              <w:r w:rsidRPr="00847BB7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C8D3FDD" w14:textId="77777777" w:rsidR="008D3BBA" w:rsidRPr="00847BB7" w:rsidRDefault="008D3BBA" w:rsidP="009A3F96">
            <w:pPr>
              <w:rPr>
                <w:ins w:id="890" w:author="阿毛" w:date="2021-06-02T14:40:00Z"/>
                <w:rFonts w:ascii="標楷體" w:eastAsia="標楷體" w:hAnsi="標楷體"/>
              </w:rPr>
            </w:pPr>
          </w:p>
        </w:tc>
      </w:tr>
      <w:tr w:rsidR="008D3BBA" w:rsidRPr="004A1F92" w14:paraId="50C47B0F" w14:textId="77777777" w:rsidTr="009A3F96">
        <w:trPr>
          <w:trHeight w:val="244"/>
          <w:jc w:val="center"/>
          <w:ins w:id="891" w:author="阿毛" w:date="2021-06-02T14:40:00Z"/>
        </w:trPr>
        <w:tc>
          <w:tcPr>
            <w:tcW w:w="456" w:type="dxa"/>
          </w:tcPr>
          <w:p w14:paraId="2182665A" w14:textId="77777777" w:rsidR="008D3BBA" w:rsidRPr="004A1F92" w:rsidRDefault="008D3BBA" w:rsidP="009A3F96">
            <w:pPr>
              <w:rPr>
                <w:ins w:id="89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229D3FF9" w14:textId="77777777" w:rsidR="008D3BBA" w:rsidRPr="004A1F92" w:rsidRDefault="008D3BBA" w:rsidP="009A3F96">
            <w:pPr>
              <w:rPr>
                <w:ins w:id="893" w:author="阿毛" w:date="2021-06-02T14:40:00Z"/>
                <w:rFonts w:ascii="標楷體" w:eastAsia="標楷體" w:hAnsi="標楷體"/>
              </w:rPr>
            </w:pPr>
            <w:ins w:id="894" w:author="阿毛" w:date="2021-06-02T14:40:00Z">
              <w:r w:rsidRPr="009A3F96">
                <w:rPr>
                  <w:rFonts w:ascii="標楷體" w:eastAsia="標楷體" w:hAnsi="標楷體" w:cs="細明體"/>
                  <w:kern w:val="0"/>
                </w:rPr>
                <w:t>Occurs[50]</w:t>
              </w:r>
            </w:ins>
          </w:p>
        </w:tc>
        <w:tc>
          <w:tcPr>
            <w:tcW w:w="1602" w:type="dxa"/>
          </w:tcPr>
          <w:p w14:paraId="05ABEC8E" w14:textId="77777777" w:rsidR="008D3BBA" w:rsidRPr="004A1F92" w:rsidRDefault="008D3BBA" w:rsidP="009A3F96">
            <w:pPr>
              <w:rPr>
                <w:ins w:id="895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2F9EC6CC" w14:textId="77777777" w:rsidR="008D3BBA" w:rsidRPr="004A1F92" w:rsidRDefault="008D3BBA" w:rsidP="009A3F96">
            <w:pPr>
              <w:rPr>
                <w:ins w:id="89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93D5753" w14:textId="77777777" w:rsidR="008D3BBA" w:rsidRPr="004A1F92" w:rsidRDefault="008D3BBA" w:rsidP="009A3F96">
            <w:pPr>
              <w:rPr>
                <w:ins w:id="897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4BF57A" w14:textId="77777777" w:rsidR="008D3BBA" w:rsidRPr="004A1F92" w:rsidRDefault="008D3BBA" w:rsidP="009A3F96">
            <w:pPr>
              <w:rPr>
                <w:ins w:id="898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A151992" w14:textId="77777777" w:rsidR="008D3BBA" w:rsidRPr="004A1F92" w:rsidRDefault="008D3BBA" w:rsidP="009A3F96">
            <w:pPr>
              <w:jc w:val="center"/>
              <w:rPr>
                <w:ins w:id="899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682BE1F" w14:textId="77777777" w:rsidR="008D3BBA" w:rsidRPr="004A1F92" w:rsidRDefault="008D3BBA" w:rsidP="009A3F96">
            <w:pPr>
              <w:ind w:left="240" w:hangingChars="100" w:hanging="240"/>
              <w:rPr>
                <w:ins w:id="900" w:author="阿毛" w:date="2021-06-02T14:40:00Z"/>
                <w:rFonts w:ascii="標楷體" w:eastAsia="標楷體" w:hAnsi="標楷體"/>
              </w:rPr>
            </w:pPr>
            <w:ins w:id="901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以下欄位「核准號碼」共可輸入</w:t>
              </w:r>
              <w:r w:rsidRPr="004A1F92">
                <w:rPr>
                  <w:rFonts w:ascii="標楷體" w:eastAsia="標楷體" w:hAnsi="標楷體"/>
                </w:rPr>
                <w:t>50筆,如未輸入自動隱藏</w:t>
              </w:r>
            </w:ins>
          </w:p>
        </w:tc>
      </w:tr>
      <w:tr w:rsidR="008D3BBA" w:rsidRPr="004A1F92" w14:paraId="164E79FD" w14:textId="77777777" w:rsidTr="009A3F96">
        <w:trPr>
          <w:trHeight w:val="244"/>
          <w:jc w:val="center"/>
          <w:ins w:id="902" w:author="阿毛" w:date="2021-06-02T14:40:00Z"/>
        </w:trPr>
        <w:tc>
          <w:tcPr>
            <w:tcW w:w="456" w:type="dxa"/>
          </w:tcPr>
          <w:p w14:paraId="1CB1D973" w14:textId="77777777" w:rsidR="008D3BBA" w:rsidRPr="004A1F92" w:rsidRDefault="008D3BBA" w:rsidP="009A3F96">
            <w:pPr>
              <w:rPr>
                <w:ins w:id="903" w:author="阿毛" w:date="2021-06-02T14:40:00Z"/>
                <w:rFonts w:ascii="標楷體" w:eastAsia="標楷體" w:hAnsi="標楷體"/>
              </w:rPr>
            </w:pPr>
            <w:ins w:id="904" w:author="阿毛" w:date="2021-06-02T14:40:00Z">
              <w:r w:rsidRPr="004A1F92">
                <w:rPr>
                  <w:rFonts w:ascii="標楷體" w:eastAsia="標楷體" w:hAnsi="標楷體"/>
                </w:rPr>
                <w:lastRenderedPageBreak/>
                <w:t>1</w:t>
              </w:r>
            </w:ins>
          </w:p>
        </w:tc>
        <w:tc>
          <w:tcPr>
            <w:tcW w:w="1736" w:type="dxa"/>
          </w:tcPr>
          <w:p w14:paraId="6DEFD2F0" w14:textId="77777777" w:rsidR="008D3BBA" w:rsidRPr="004A1F92" w:rsidRDefault="008D3BBA" w:rsidP="009A3F96">
            <w:pPr>
              <w:rPr>
                <w:ins w:id="905" w:author="阿毛" w:date="2021-06-02T14:40:00Z"/>
                <w:rFonts w:ascii="標楷體" w:eastAsia="標楷體" w:hAnsi="標楷體"/>
                <w:lang w:eastAsia="zh-HK"/>
              </w:rPr>
            </w:pPr>
            <w:ins w:id="906" w:author="阿毛" w:date="2021-06-02T14:40:00Z">
              <w:r w:rsidRPr="004A1F92">
                <w:rPr>
                  <w:rFonts w:ascii="標楷體" w:eastAsia="標楷體" w:hAnsi="標楷體" w:hint="eastAsia"/>
                  <w:lang w:eastAsia="zh-HK"/>
                </w:rPr>
                <w:t>核准號碼</w:t>
              </w:r>
            </w:ins>
          </w:p>
        </w:tc>
        <w:tc>
          <w:tcPr>
            <w:tcW w:w="1602" w:type="dxa"/>
          </w:tcPr>
          <w:p w14:paraId="247C29F0" w14:textId="77777777" w:rsidR="008D3BBA" w:rsidRPr="004A1F92" w:rsidRDefault="008D3BBA" w:rsidP="009A3F96">
            <w:pPr>
              <w:rPr>
                <w:ins w:id="907" w:author="阿毛" w:date="2021-06-02T14:40:00Z"/>
                <w:rFonts w:ascii="標楷體" w:eastAsia="標楷體" w:hAnsi="標楷體"/>
              </w:rPr>
            </w:pPr>
            <w:ins w:id="908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  <w:r w:rsidRPr="004A1F92">
                <w:rPr>
                  <w:rFonts w:ascii="標楷體" w:eastAsia="標楷體" w:hAnsi="標楷體"/>
                </w:rPr>
                <w:t xml:space="preserve">   </w:t>
              </w:r>
            </w:ins>
          </w:p>
        </w:tc>
        <w:tc>
          <w:tcPr>
            <w:tcW w:w="992" w:type="dxa"/>
          </w:tcPr>
          <w:p w14:paraId="4A61B3A1" w14:textId="77777777" w:rsidR="008D3BBA" w:rsidRPr="004A1F92" w:rsidRDefault="008D3BBA" w:rsidP="009A3F96">
            <w:pPr>
              <w:rPr>
                <w:ins w:id="90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135005B" w14:textId="77777777" w:rsidR="008D3BBA" w:rsidRPr="004A1F92" w:rsidRDefault="008D3BBA" w:rsidP="009A3F96">
            <w:pPr>
              <w:rPr>
                <w:ins w:id="910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95B66DF" w14:textId="77777777" w:rsidR="008D3BBA" w:rsidRPr="004A1F92" w:rsidRDefault="008D3BBA" w:rsidP="009A3F96">
            <w:pPr>
              <w:rPr>
                <w:ins w:id="911" w:author="阿毛" w:date="2021-06-02T14:40:00Z"/>
                <w:rFonts w:ascii="標楷體" w:eastAsia="標楷體" w:hAnsi="標楷體"/>
              </w:rPr>
            </w:pPr>
            <w:ins w:id="912" w:author="阿毛" w:date="2021-06-02T14:40:00Z">
              <w:r w:rsidRPr="004A1F92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666" w:type="dxa"/>
          </w:tcPr>
          <w:p w14:paraId="12863B40" w14:textId="77777777" w:rsidR="008D3BBA" w:rsidRPr="004A1F92" w:rsidRDefault="008D3BBA" w:rsidP="009A3F96">
            <w:pPr>
              <w:jc w:val="center"/>
              <w:rPr>
                <w:ins w:id="913" w:author="阿毛" w:date="2021-06-02T14:40:00Z"/>
                <w:rFonts w:ascii="標楷體" w:eastAsia="標楷體" w:hAnsi="標楷體"/>
              </w:rPr>
            </w:pPr>
            <w:ins w:id="914" w:author="阿毛" w:date="2021-06-02T14:40:00Z">
              <w:r w:rsidRPr="004A1F92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2856" w:type="dxa"/>
          </w:tcPr>
          <w:p w14:paraId="429BCF9B" w14:textId="537958CB" w:rsidR="008D3BBA" w:rsidRDefault="008D3BBA" w:rsidP="009A3F96">
            <w:pPr>
              <w:ind w:left="240" w:hangingChars="100" w:hanging="240"/>
              <w:rPr>
                <w:ins w:id="915" w:author="阿毛" w:date="2021-06-02T14:40:00Z"/>
                <w:rFonts w:ascii="標楷體" w:eastAsia="標楷體" w:hAnsi="標楷體"/>
              </w:rPr>
            </w:pPr>
            <w:ins w:id="916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第一筆核准號碼</w:t>
              </w:r>
              <w:del w:id="917" w:author="楊智誠" w:date="2021-06-30T17:16:00Z">
                <w:r w:rsidRPr="004A1F92" w:rsidDel="00B40550">
                  <w:rPr>
                    <w:rFonts w:ascii="標楷體" w:eastAsia="標楷體" w:hAnsi="標楷體" w:hint="eastAsia"/>
                  </w:rPr>
                  <w:delText>必須</w:delText>
                </w:r>
              </w:del>
            </w:ins>
            <w:ins w:id="918" w:author="楊智誠" w:date="2021-06-30T17:16:00Z">
              <w:r w:rsidR="00B40550">
                <w:rPr>
                  <w:rFonts w:ascii="標楷體" w:eastAsia="標楷體" w:hAnsi="標楷體" w:hint="eastAsia"/>
                </w:rPr>
                <w:t>限</w:t>
              </w:r>
            </w:ins>
            <w:ins w:id="919" w:author="阿毛" w:date="2021-06-02T14:40:00Z">
              <w:r w:rsidRPr="004A1F92">
                <w:rPr>
                  <w:rFonts w:ascii="標楷體" w:eastAsia="標楷體" w:hAnsi="標楷體" w:hint="eastAsia"/>
                </w:rPr>
                <w:t>輸</w:t>
              </w:r>
              <w:r w:rsidRPr="004A1F92">
                <w:rPr>
                  <w:rFonts w:ascii="標楷體" w:eastAsia="標楷體" w:hAnsi="標楷體"/>
                </w:rPr>
                <w:t xml:space="preserve"> </w:t>
              </w:r>
              <w:r w:rsidRPr="004A1F92">
                <w:rPr>
                  <w:rFonts w:ascii="標楷體" w:eastAsia="標楷體" w:hAnsi="標楷體" w:hint="eastAsia"/>
                </w:rPr>
                <w:t>入</w:t>
              </w:r>
              <w:r>
                <w:rPr>
                  <w:rFonts w:ascii="標楷體" w:eastAsia="標楷體" w:hAnsi="標楷體" w:hint="eastAsia"/>
                </w:rPr>
                <w:t>數字,檢核條件:不可輸入0/V(2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>0)</w:t>
              </w:r>
            </w:ins>
          </w:p>
          <w:p w14:paraId="6E78407A" w14:textId="77777777" w:rsidR="008D3BBA" w:rsidRPr="004A1F92" w:rsidRDefault="008D3BBA" w:rsidP="009A3F96">
            <w:pPr>
              <w:ind w:left="240" w:hangingChars="100" w:hanging="240"/>
              <w:rPr>
                <w:ins w:id="920" w:author="阿毛" w:date="2021-06-02T14:40:00Z"/>
                <w:rFonts w:ascii="標楷體" w:eastAsia="標楷體" w:hAnsi="標楷體"/>
              </w:rPr>
            </w:pPr>
            <w:ins w:id="921" w:author="阿毛" w:date="2021-06-02T14:40:00Z">
              <w:r>
                <w:rPr>
                  <w:rFonts w:ascii="標楷體" w:eastAsia="標楷體" w:hAnsi="標楷體" w:hint="eastAsia"/>
                </w:rPr>
                <w:t>2.</w:t>
              </w:r>
              <w:r w:rsidRPr="004A1F92">
                <w:rPr>
                  <w:rFonts w:ascii="標楷體" w:eastAsia="標楷體" w:hAnsi="標楷體"/>
                </w:rPr>
                <w:t>第二筆開始可不輸入</w:t>
              </w:r>
            </w:ins>
          </w:p>
        </w:tc>
      </w:tr>
      <w:tr w:rsidR="008D3BBA" w:rsidRPr="004A1F92" w14:paraId="56F2D515" w14:textId="77777777" w:rsidTr="009A3F96">
        <w:trPr>
          <w:trHeight w:val="244"/>
          <w:jc w:val="center"/>
          <w:ins w:id="922" w:author="阿毛" w:date="2021-06-02T14:40:00Z"/>
        </w:trPr>
        <w:tc>
          <w:tcPr>
            <w:tcW w:w="456" w:type="dxa"/>
          </w:tcPr>
          <w:p w14:paraId="5BAAA784" w14:textId="77777777" w:rsidR="008D3BBA" w:rsidRPr="004A1F92" w:rsidRDefault="008D3BBA" w:rsidP="009A3F96">
            <w:pPr>
              <w:rPr>
                <w:ins w:id="92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3CE94D2B" w14:textId="77777777" w:rsidR="008D3BBA" w:rsidRPr="009A3F96" w:rsidRDefault="008D3BBA" w:rsidP="009A3F96">
            <w:pPr>
              <w:rPr>
                <w:ins w:id="924" w:author="阿毛" w:date="2021-06-02T14:40:00Z"/>
                <w:rFonts w:ascii="標楷體" w:eastAsia="標楷體" w:hAnsi="標楷體"/>
              </w:rPr>
            </w:pPr>
            <w:ins w:id="925" w:author="阿毛" w:date="2021-06-02T14:40:00Z">
              <w:r>
                <w:rPr>
                  <w:rFonts w:ascii="標楷體" w:eastAsia="標楷體" w:hAnsi="標楷體" w:hint="eastAsia"/>
                </w:rPr>
                <w:t>核准號碼查詢</w:t>
              </w:r>
            </w:ins>
          </w:p>
          <w:p w14:paraId="5D4238C5" w14:textId="77777777" w:rsidR="008D3BBA" w:rsidRPr="004A1F92" w:rsidRDefault="008D3BBA" w:rsidP="009A3F96">
            <w:pPr>
              <w:rPr>
                <w:ins w:id="92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5088C8B7" w14:textId="77777777" w:rsidR="008D3BBA" w:rsidRPr="004A1F92" w:rsidRDefault="008D3BBA" w:rsidP="009A3F96">
            <w:pPr>
              <w:rPr>
                <w:ins w:id="927" w:author="阿毛" w:date="2021-06-02T14:40:00Z"/>
                <w:rFonts w:ascii="標楷體" w:eastAsia="標楷體" w:hAnsi="標楷體"/>
              </w:rPr>
            </w:pPr>
            <w:ins w:id="928" w:author="阿毛" w:date="2021-06-02T14:40:00Z">
              <w:r w:rsidRPr="004A1F92"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992" w:type="dxa"/>
          </w:tcPr>
          <w:p w14:paraId="2A88E495" w14:textId="77777777" w:rsidR="008D3BBA" w:rsidRPr="004A1F92" w:rsidRDefault="008D3BBA" w:rsidP="009A3F96">
            <w:pPr>
              <w:rPr>
                <w:ins w:id="92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0B5E246" w14:textId="77777777" w:rsidR="008D3BBA" w:rsidRPr="004A1F92" w:rsidRDefault="008D3BBA" w:rsidP="009A3F96">
            <w:pPr>
              <w:rPr>
                <w:ins w:id="930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CB66F79" w14:textId="77777777" w:rsidR="008D3BBA" w:rsidRPr="004A1F92" w:rsidRDefault="008D3BBA" w:rsidP="009A3F96">
            <w:pPr>
              <w:rPr>
                <w:ins w:id="931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DDF38D8" w14:textId="77777777" w:rsidR="008D3BBA" w:rsidRPr="004A1F92" w:rsidRDefault="008D3BBA" w:rsidP="009A3F96">
            <w:pPr>
              <w:jc w:val="center"/>
              <w:rPr>
                <w:ins w:id="932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7947FAD" w14:textId="77777777" w:rsidR="008D3BBA" w:rsidRPr="004A1F92" w:rsidRDefault="008D3BBA" w:rsidP="009A3F96">
            <w:pPr>
              <w:snapToGrid w:val="0"/>
              <w:rPr>
                <w:ins w:id="933" w:author="阿毛" w:date="2021-06-02T14:40:00Z"/>
                <w:rFonts w:ascii="標楷體" w:eastAsia="標楷體" w:hAnsi="標楷體"/>
              </w:rPr>
            </w:pPr>
            <w:ins w:id="934" w:author="阿毛" w:date="2021-06-02T14:40:00Z">
              <w:r w:rsidRPr="004A1F92">
                <w:rPr>
                  <w:rFonts w:ascii="標楷體" w:eastAsia="標楷體" w:hAnsi="標楷體"/>
                </w:rPr>
                <w:t>1.連結至【L2016核准號碼明細資料查詢】點選資料後自動</w:t>
              </w:r>
              <w:r w:rsidRPr="004A1F92">
                <w:rPr>
                  <w:rFonts w:ascii="標楷體" w:eastAsia="標楷體" w:hAnsi="標楷體" w:hint="eastAsia"/>
                  <w:lang w:eastAsia="zh-HK"/>
                </w:rPr>
                <w:t>帶回</w:t>
              </w:r>
              <w:r w:rsidRPr="004A1F92">
                <w:rPr>
                  <w:rFonts w:ascii="標楷體" w:eastAsia="標楷體" w:hAnsi="標楷體" w:hint="eastAsia"/>
                </w:rPr>
                <w:t>核准號碼</w:t>
              </w:r>
            </w:ins>
          </w:p>
        </w:tc>
      </w:tr>
    </w:tbl>
    <w:p w14:paraId="45C13821" w14:textId="77777777" w:rsidR="008D3BBA" w:rsidRPr="009A3F96" w:rsidRDefault="008D3BBA">
      <w:pPr>
        <w:pStyle w:val="a"/>
        <w:rPr>
          <w:ins w:id="935" w:author="阿毛" w:date="2021-06-02T14:40:00Z"/>
        </w:rPr>
      </w:pPr>
      <w:ins w:id="936" w:author="阿毛" w:date="2021-06-02T14:40:00Z">
        <w:r>
          <w:rPr>
            <w:rFonts w:hint="eastAsia"/>
            <w:lang w:eastAsia="zh-HK"/>
          </w:rPr>
          <w:t>輸出</w:t>
        </w:r>
        <w:r w:rsidRPr="00362205">
          <w:t>畫面</w:t>
        </w:r>
        <w:r>
          <w:rPr>
            <w:rFonts w:hint="eastAsia"/>
          </w:rPr>
          <w:t>:</w:t>
        </w:r>
        <w:r>
          <w:rPr>
            <w:rFonts w:hint="eastAsia"/>
          </w:rPr>
          <w:t>列出可供下載之報表</w:t>
        </w:r>
      </w:ins>
    </w:p>
    <w:p w14:paraId="20932447" w14:textId="77777777" w:rsidR="008D3BBA" w:rsidRDefault="008D3BBA" w:rsidP="008D3BBA">
      <w:pPr>
        <w:rPr>
          <w:ins w:id="937" w:author="阿毛" w:date="2021-06-02T14:40:00Z"/>
          <w:rFonts w:ascii="標楷體" w:eastAsia="標楷體" w:hAnsi="標楷體"/>
        </w:rPr>
      </w:pPr>
      <w:ins w:id="938" w:author="阿毛" w:date="2021-06-02T14:40:00Z">
        <w:r w:rsidRPr="00FE380C">
          <w:rPr>
            <w:rFonts w:ascii="標楷體" w:eastAsia="標楷體" w:hAnsi="標楷體"/>
            <w:noProof/>
          </w:rPr>
          <w:drawing>
            <wp:inline distT="0" distB="0" distL="0" distR="0" wp14:anchorId="663BC973" wp14:editId="1EAC25EF">
              <wp:extent cx="6479540" cy="1276985"/>
              <wp:effectExtent l="0" t="0" r="0" b="0"/>
              <wp:docPr id="33" name="圖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769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E38CE9" w14:textId="77777777" w:rsidR="008D3BBA" w:rsidRDefault="008D3BBA" w:rsidP="008D3BBA">
      <w:pPr>
        <w:rPr>
          <w:ins w:id="939" w:author="阿毛" w:date="2021-06-02T14:40:00Z"/>
          <w:rFonts w:ascii="標楷體" w:eastAsia="標楷體" w:hAnsi="標楷體"/>
        </w:rPr>
      </w:pPr>
    </w:p>
    <w:p w14:paraId="7FA1ADAB" w14:textId="77777777" w:rsidR="008D3BBA" w:rsidRPr="009A3F96" w:rsidRDefault="008D3BBA">
      <w:pPr>
        <w:pStyle w:val="a"/>
        <w:rPr>
          <w:ins w:id="940" w:author="阿毛" w:date="2021-06-02T14:40:00Z"/>
        </w:rPr>
      </w:pPr>
      <w:ins w:id="941" w:author="阿毛" w:date="2021-06-02T14:40:00Z">
        <w:r>
          <w:rPr>
            <w:rFonts w:hint="eastAsia"/>
            <w:lang w:eastAsia="zh-HK"/>
          </w:rPr>
          <w:t>輸出報表</w:t>
        </w:r>
        <w:r>
          <w:rPr>
            <w:rFonts w:hint="eastAsia"/>
          </w:rPr>
          <w:t>:</w:t>
        </w:r>
      </w:ins>
    </w:p>
    <w:p w14:paraId="78906FF4" w14:textId="77777777" w:rsidR="008D3BBA" w:rsidRDefault="008D3BBA" w:rsidP="008D3BBA">
      <w:pPr>
        <w:pStyle w:val="42"/>
        <w:spacing w:after="72"/>
        <w:ind w:leftChars="0" w:left="0"/>
        <w:rPr>
          <w:ins w:id="942" w:author="阿毛" w:date="2021-06-02T14:40:00Z"/>
          <w:rFonts w:ascii="標楷體" w:hAnsi="標楷體"/>
        </w:rPr>
      </w:pPr>
      <w:ins w:id="943" w:author="阿毛" w:date="2021-06-02T14:40:00Z">
        <w:r>
          <w:rPr>
            <w:rFonts w:ascii="標楷體" w:hAnsi="標楷體" w:hint="eastAsia"/>
          </w:rPr>
          <w:t>(1)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(個人) </w:t>
        </w:r>
      </w:ins>
      <w:ins w:id="944" w:author="阿毛" w:date="2021-06-02T14:40:00Z">
        <w:r>
          <w:rPr>
            <w:rFonts w:ascii="標楷體" w:hAnsi="標楷體"/>
          </w:rPr>
          <w:object w:dxaOrig="1520" w:dyaOrig="1033" w14:anchorId="2B44832F">
            <v:shape id="_x0000_i1026" type="#_x0000_t75" style="width:76.2pt;height:51.6pt" o:ole="">
              <v:imagedata r:id="rId21" o:title=""/>
            </v:shape>
            <o:OLEObject Type="Embed" ProgID="Package" ShapeID="_x0000_i1026" DrawAspect="Icon" ObjectID="_1686578682" r:id="rId22"/>
          </w:object>
        </w:r>
      </w:ins>
    </w:p>
    <w:p w14:paraId="5823E723" w14:textId="77777777" w:rsidR="008D3BBA" w:rsidRDefault="008D3BBA" w:rsidP="008D3BBA">
      <w:pPr>
        <w:pStyle w:val="42"/>
        <w:spacing w:after="72"/>
        <w:ind w:leftChars="0" w:left="0"/>
        <w:rPr>
          <w:ins w:id="945" w:author="阿毛" w:date="2021-06-02T14:40:00Z"/>
          <w:rFonts w:ascii="標楷體" w:hAnsi="標楷體"/>
        </w:rPr>
      </w:pPr>
      <w:ins w:id="946" w:author="阿毛" w:date="2021-06-02T14:40:00Z">
        <w:r w:rsidRPr="007C7203">
          <w:rPr>
            <w:rFonts w:ascii="標楷體" w:hAnsi="標楷體"/>
            <w:noProof/>
          </w:rPr>
          <w:drawing>
            <wp:inline distT="0" distB="0" distL="0" distR="0" wp14:anchorId="4D37FD8B" wp14:editId="78068E6A">
              <wp:extent cx="4686300" cy="3301628"/>
              <wp:effectExtent l="0" t="0" r="0" b="0"/>
              <wp:docPr id="34" name="圖片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97022" cy="330918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672186" w14:textId="77777777" w:rsidR="008D3BBA" w:rsidRDefault="008D3BBA" w:rsidP="008D3BBA">
      <w:pPr>
        <w:widowControl/>
        <w:rPr>
          <w:ins w:id="947" w:author="阿毛" w:date="2021-06-02T14:40:00Z"/>
          <w:rFonts w:ascii="標楷體" w:eastAsia="標楷體" w:hAnsi="標楷體"/>
        </w:rPr>
      </w:pPr>
      <w:ins w:id="948" w:author="阿毛" w:date="2021-06-02T14:40:00Z">
        <w:r>
          <w:rPr>
            <w:rFonts w:ascii="標楷體" w:eastAsia="標楷體" w:hAnsi="標楷體"/>
          </w:rPr>
          <w:br w:type="page"/>
        </w:r>
      </w:ins>
    </w:p>
    <w:p w14:paraId="337DFC87" w14:textId="78194BFE" w:rsidR="008D3BBA" w:rsidRDefault="008D3BBA" w:rsidP="008D3BBA">
      <w:pPr>
        <w:pStyle w:val="42"/>
        <w:spacing w:after="72"/>
        <w:ind w:leftChars="0" w:left="0"/>
        <w:rPr>
          <w:ins w:id="949" w:author="阿毛" w:date="2021-06-02T14:40:00Z"/>
          <w:rFonts w:ascii="標楷體" w:hAnsi="標楷體" w:cs="Times New Roman"/>
          <w:kern w:val="2"/>
          <w:szCs w:val="24"/>
        </w:rPr>
      </w:pPr>
      <w:ins w:id="950" w:author="阿毛" w:date="2021-06-02T14:40:00Z">
        <w:r w:rsidRPr="009A3F96">
          <w:rPr>
            <w:rFonts w:ascii="標楷體" w:hAnsi="標楷體" w:hint="eastAsia"/>
          </w:rPr>
          <w:lastRenderedPageBreak/>
          <w:t>(2) 首次撥款審核資料表(法人)</w:t>
        </w:r>
      </w:ins>
      <w:del w:id="951" w:author="阿毛" w:date="2021-06-02T16:52:00Z">
        <w:r w:rsidDel="00630C5C">
          <w:rPr>
            <w:rFonts w:ascii="標楷體" w:hAnsi="標楷體"/>
          </w:rPr>
          <w:fldChar w:fldCharType="begin"/>
        </w:r>
        <w:r w:rsidDel="00630C5C">
          <w:rPr>
            <w:rFonts w:ascii="標楷體" w:hAnsi="標楷體"/>
          </w:rPr>
          <w:fldChar w:fldCharType="end"/>
        </w:r>
      </w:del>
      <w:ins w:id="952" w:author="阿毛" w:date="2021-06-02T16:53:00Z">
        <w:r w:rsidR="00630C5C">
          <w:rPr>
            <w:rFonts w:ascii="標楷體" w:hAnsi="標楷體"/>
          </w:rPr>
          <w:object w:dxaOrig="1520" w:dyaOrig="1033" w14:anchorId="7D855192">
            <v:shape id="_x0000_i1027" type="#_x0000_t75" style="width:76.2pt;height:51.6pt" o:ole="">
              <v:imagedata r:id="rId24" o:title=""/>
            </v:shape>
            <o:OLEObject Type="Embed" ProgID="Package" ShapeID="_x0000_i1027" DrawAspect="Icon" ObjectID="_1686578683" r:id="rId25"/>
          </w:object>
        </w:r>
      </w:ins>
      <w:ins w:id="953" w:author="阿毛" w:date="2021-06-02T14:40:00Z">
        <w:r w:rsidRPr="009A3F96" w:rsidDel="00FE380C">
          <w:rPr>
            <w:rFonts w:ascii="標楷體" w:hAnsi="標楷體"/>
          </w:rPr>
          <w:t xml:space="preserve"> </w:t>
        </w:r>
      </w:ins>
    </w:p>
    <w:p w14:paraId="034DA1C9" w14:textId="41700A18" w:rsidR="008D3BBA" w:rsidRDefault="00630C5C" w:rsidP="00630C5C">
      <w:pPr>
        <w:pStyle w:val="42"/>
        <w:spacing w:after="72"/>
        <w:ind w:leftChars="0" w:left="0"/>
        <w:rPr>
          <w:ins w:id="954" w:author="阿毛" w:date="2021-06-02T16:52:00Z"/>
        </w:rPr>
      </w:pPr>
      <w:ins w:id="955" w:author="阿毛" w:date="2021-06-02T16:52:00Z">
        <w:r w:rsidRPr="00630C5C">
          <w:rPr>
            <w:noProof/>
          </w:rPr>
          <w:drawing>
            <wp:inline distT="0" distB="0" distL="0" distR="0" wp14:anchorId="555956A4" wp14:editId="046F9413">
              <wp:extent cx="4815789" cy="3398520"/>
              <wp:effectExtent l="0" t="0" r="0" b="0"/>
              <wp:docPr id="35" name="圖片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17500" cy="33997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24014B6" w14:textId="220EAEE5" w:rsidR="00630C5C" w:rsidRDefault="00630C5C">
      <w:pPr>
        <w:pStyle w:val="42"/>
        <w:spacing w:after="72"/>
        <w:ind w:leftChars="0" w:left="0"/>
        <w:rPr>
          <w:ins w:id="956" w:author="阿毛" w:date="2021-06-02T14:40:00Z"/>
        </w:rPr>
        <w:pPrChange w:id="957" w:author="阿毛" w:date="2021-06-02T16:52:00Z">
          <w:pPr>
            <w:pStyle w:val="42"/>
            <w:spacing w:after="72"/>
            <w:ind w:left="1133"/>
          </w:pPr>
        </w:pPrChange>
      </w:pPr>
      <w:ins w:id="958" w:author="阿毛" w:date="2021-06-02T16:52:00Z">
        <w:r w:rsidRPr="00630C5C">
          <w:rPr>
            <w:noProof/>
          </w:rPr>
          <w:drawing>
            <wp:inline distT="0" distB="0" distL="0" distR="0" wp14:anchorId="285844B6" wp14:editId="6DD840E5">
              <wp:extent cx="4815205" cy="3275415"/>
              <wp:effectExtent l="0" t="0" r="0" b="0"/>
              <wp:docPr id="36" name="圖片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20437" cy="32789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19F0268" w14:textId="06F8BA70" w:rsidR="00F00BB6" w:rsidRPr="00657104" w:rsidDel="008D3BBA" w:rsidRDefault="00977253">
      <w:pPr>
        <w:pStyle w:val="3"/>
        <w:numPr>
          <w:ilvl w:val="0"/>
          <w:numId w:val="30"/>
        </w:numPr>
        <w:rPr>
          <w:del w:id="959" w:author="阿毛" w:date="2021-06-02T14:39:00Z"/>
          <w:rFonts w:ascii="標楷體" w:hAnsi="標楷體"/>
        </w:rPr>
        <w:pPrChange w:id="960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961" w:author="阿毛" w:date="2021-06-02T14:38:00Z">
        <w:r w:rsidDel="008D3BBA">
          <w:rPr>
            <w:rFonts w:ascii="標楷體" w:hAnsi="標楷體"/>
          </w:rPr>
          <w:delText>L</w:delText>
        </w:r>
      </w:del>
      <w:del w:id="962" w:author="阿毛" w:date="2021-06-02T14:39:00Z">
        <w:r w:rsidR="00C30799" w:rsidDel="008D3BBA">
          <w:rPr>
            <w:rFonts w:ascii="標楷體" w:hAnsi="標楷體" w:hint="eastAsia"/>
          </w:rPr>
          <w:delText>91</w:delText>
        </w:r>
        <w:r w:rsidR="00BD5283" w:rsidDel="008D3BBA">
          <w:rPr>
            <w:rFonts w:ascii="標楷體" w:hAnsi="標楷體"/>
          </w:rPr>
          <w:delText>10</w:delText>
        </w:r>
        <w:r w:rsidDel="008D3BBA">
          <w:rPr>
            <w:rFonts w:ascii="標楷體" w:hAnsi="標楷體" w:hint="eastAsia"/>
          </w:rPr>
          <w:delText>首次撥款審核資料表</w:delText>
        </w:r>
      </w:del>
      <w:ins w:id="963" w:author="ST1" w:date="2021-05-06T13:52:00Z">
        <w:del w:id="964" w:author="阿毛" w:date="2021-06-02T14:39:00Z">
          <w:r w:rsidR="00863367" w:rsidDel="008D3BBA">
            <w:rPr>
              <w:rFonts w:ascii="標楷體" w:hAnsi="標楷體" w:hint="eastAsia"/>
            </w:rPr>
            <w:delText xml:space="preserve"> </w:delText>
          </w:r>
        </w:del>
      </w:ins>
      <w:ins w:id="965" w:author="智誠 楊" w:date="2021-05-03T17:29:00Z">
        <w:del w:id="966" w:author="阿毛" w:date="2021-06-02T14:39:00Z">
          <w:r w:rsidR="00FE6B2B" w:rsidDel="008D3BBA">
            <w:rPr>
              <w:rFonts w:ascii="標楷體" w:hAnsi="標楷體" w:hint="eastAsia"/>
            </w:rPr>
            <w:delText>*</w:delText>
          </w:r>
          <w:r w:rsidR="00FE6B2B" w:rsidDel="008D3BBA">
            <w:rPr>
              <w:rFonts w:ascii="標楷體" w:hAnsi="標楷體"/>
            </w:rPr>
            <w:delText>**</w:delText>
          </w:r>
        </w:del>
      </w:ins>
    </w:p>
    <w:p w14:paraId="6C2C1D2E" w14:textId="16F55AC7" w:rsidR="006F6710" w:rsidRPr="00B830D9" w:rsidDel="008D3BBA" w:rsidRDefault="006F6710">
      <w:pPr>
        <w:pStyle w:val="3"/>
        <w:rPr>
          <w:del w:id="967" w:author="阿毛" w:date="2021-06-02T14:40:00Z"/>
        </w:rPr>
        <w:pPrChange w:id="968" w:author="阿毛" w:date="2021-06-02T14:38:00Z">
          <w:pPr>
            <w:pStyle w:val="a"/>
          </w:pPr>
        </w:pPrChange>
      </w:pPr>
      <w:del w:id="969" w:author="阿毛" w:date="2021-06-02T14:40:00Z">
        <w:r w:rsidRPr="00B830D9" w:rsidDel="008D3BBA">
          <w:delText>功能說明</w:delText>
        </w:r>
      </w:del>
    </w:p>
    <w:tbl>
      <w:tblPr>
        <w:tblW w:w="6318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  <w:tblPrChange w:id="970" w:author="智誠 楊" w:date="2021-05-03T14:08:00Z">
          <w:tblPr>
            <w:tblW w:w="7866" w:type="dxa"/>
            <w:tblInd w:w="180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blBorders>
            <w:tblLayout w:type="fixed"/>
            <w:tblLook w:val="0000" w:firstRow="0" w:lastRow="0" w:firstColumn="0" w:lastColumn="0" w:noHBand="0" w:noVBand="0"/>
          </w:tblPr>
        </w:tblPrChange>
      </w:tblPr>
      <w:tblGrid>
        <w:gridCol w:w="6318"/>
        <w:tblGridChange w:id="971">
          <w:tblGrid>
            <w:gridCol w:w="6318"/>
          </w:tblGrid>
        </w:tblGridChange>
      </w:tblGrid>
      <w:tr w:rsidR="003B45A8" w:rsidRPr="00B830D9" w:rsidDel="008D3BBA" w14:paraId="54387B1F" w14:textId="2F339A01" w:rsidTr="003B45A8">
        <w:trPr>
          <w:trHeight w:val="277"/>
          <w:del w:id="972" w:author="阿毛" w:date="2021-06-02T14:40:00Z"/>
          <w:trPrChange w:id="973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74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0633F3DE" w14:textId="184B1F6F" w:rsidR="003B45A8" w:rsidDel="008D3BBA" w:rsidRDefault="003B45A8" w:rsidP="00977253">
            <w:pPr>
              <w:rPr>
                <w:del w:id="975" w:author="阿毛" w:date="2021-06-02T14:40:00Z"/>
                <w:rFonts w:ascii="標楷體" w:eastAsia="標楷體" w:hAnsi="標楷體"/>
              </w:rPr>
            </w:pPr>
            <w:del w:id="976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列印首次撥款審核資料表</w:delText>
              </w:r>
            </w:del>
          </w:p>
          <w:p w14:paraId="121F4220" w14:textId="742449E4" w:rsidR="003B45A8" w:rsidRPr="00B830D9" w:rsidDel="008D3BBA" w:rsidRDefault="003B45A8" w:rsidP="00977253">
            <w:pPr>
              <w:rPr>
                <w:del w:id="977" w:author="阿毛" w:date="2021-06-02T14:40:00Z"/>
                <w:rFonts w:ascii="標楷體" w:eastAsia="標楷體" w:hAnsi="標楷體"/>
              </w:rPr>
            </w:pPr>
            <w:del w:id="978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啟動列印後，始能撥款。</w:delText>
              </w:r>
            </w:del>
          </w:p>
        </w:tc>
      </w:tr>
      <w:tr w:rsidR="003B45A8" w:rsidRPr="00B830D9" w:rsidDel="008D3BBA" w14:paraId="7B5E5E94" w14:textId="677CEF2B" w:rsidTr="003B45A8">
        <w:trPr>
          <w:trHeight w:val="277"/>
          <w:del w:id="979" w:author="阿毛" w:date="2021-06-02T14:40:00Z"/>
          <w:trPrChange w:id="980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81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2566FF56" w14:textId="69A7DAAC" w:rsidR="003B45A8" w:rsidRPr="00B830D9" w:rsidDel="008D3BBA" w:rsidRDefault="003B45A8" w:rsidP="006F6710">
            <w:pPr>
              <w:rPr>
                <w:del w:id="982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6573FFC5" w14:textId="20EF36F3" w:rsidTr="003B45A8">
        <w:trPr>
          <w:trHeight w:val="773"/>
          <w:del w:id="983" w:author="阿毛" w:date="2021-06-02T14:40:00Z"/>
          <w:trPrChange w:id="984" w:author="智誠 楊" w:date="2021-05-03T14:08:00Z">
            <w:trPr>
              <w:trHeight w:val="773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85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B0838B3" w14:textId="3EF03A09" w:rsidR="003B45A8" w:rsidRPr="00B830D9" w:rsidDel="008D3BBA" w:rsidRDefault="003B45A8" w:rsidP="006F6710">
            <w:pPr>
              <w:rPr>
                <w:del w:id="986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7FF37625" w14:textId="099F4E87" w:rsidTr="003B45A8">
        <w:trPr>
          <w:trHeight w:val="321"/>
          <w:del w:id="987" w:author="阿毛" w:date="2021-06-02T14:40:00Z"/>
          <w:trPrChange w:id="988" w:author="智誠 楊" w:date="2021-05-03T14:08:00Z">
            <w:trPr>
              <w:trHeight w:val="32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89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272249D" w14:textId="141BCD4A" w:rsidR="003B45A8" w:rsidRPr="00B830D9" w:rsidDel="008D3BBA" w:rsidRDefault="003B45A8" w:rsidP="006F6710">
            <w:pPr>
              <w:rPr>
                <w:del w:id="990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15F1B74C" w14:textId="353AFDD1" w:rsidTr="003B45A8">
        <w:trPr>
          <w:trHeight w:val="1311"/>
          <w:del w:id="991" w:author="阿毛" w:date="2021-06-02T14:40:00Z"/>
          <w:trPrChange w:id="992" w:author="智誠 楊" w:date="2021-05-03T14:08:00Z">
            <w:trPr>
              <w:trHeight w:val="131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93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6F11B8F6" w14:textId="3F943ED3" w:rsidR="003B45A8" w:rsidRPr="00B830D9" w:rsidDel="008D3BBA" w:rsidRDefault="003B45A8" w:rsidP="006F6710">
            <w:pPr>
              <w:rPr>
                <w:del w:id="994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17DE00C" w14:textId="2491AACA" w:rsidTr="003B45A8">
        <w:trPr>
          <w:trHeight w:val="278"/>
          <w:del w:id="995" w:author="阿毛" w:date="2021-06-02T14:40:00Z"/>
          <w:trPrChange w:id="996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97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3DF029BC" w14:textId="33281A9C" w:rsidR="003B45A8" w:rsidRPr="00B830D9" w:rsidDel="008D3BBA" w:rsidRDefault="003B45A8" w:rsidP="006F6710">
            <w:pPr>
              <w:rPr>
                <w:del w:id="998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0710CD47" w14:textId="74FB333E" w:rsidTr="003B45A8">
        <w:trPr>
          <w:trHeight w:val="358"/>
          <w:del w:id="999" w:author="阿毛" w:date="2021-06-02T14:40:00Z"/>
          <w:trPrChange w:id="1000" w:author="智誠 楊" w:date="2021-05-03T14:08:00Z">
            <w:trPr>
              <w:trHeight w:val="35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01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15B2CA8A" w14:textId="0351D23D" w:rsidR="003B45A8" w:rsidRPr="00B830D9" w:rsidDel="008D3BBA" w:rsidRDefault="003B45A8" w:rsidP="006F6710">
            <w:pPr>
              <w:rPr>
                <w:del w:id="1002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55B57CE" w14:textId="1917982A" w:rsidTr="003B45A8">
        <w:trPr>
          <w:trHeight w:val="278"/>
          <w:del w:id="1003" w:author="阿毛" w:date="2021-06-02T14:40:00Z"/>
          <w:trPrChange w:id="1004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05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147AA41" w14:textId="63E9BD7F" w:rsidR="003B45A8" w:rsidRPr="00B830D9" w:rsidDel="008D3BBA" w:rsidRDefault="003B45A8" w:rsidP="006F6710">
            <w:pPr>
              <w:rPr>
                <w:del w:id="1006" w:author="阿毛" w:date="2021-06-02T14:40:00Z"/>
                <w:rFonts w:ascii="標楷體" w:eastAsia="標楷體" w:hAnsi="標楷體"/>
              </w:rPr>
            </w:pPr>
          </w:p>
        </w:tc>
      </w:tr>
    </w:tbl>
    <w:p w14:paraId="264AF724" w14:textId="32DC00B0" w:rsidR="003B45A8" w:rsidDel="008D3BBA" w:rsidRDefault="003B45A8" w:rsidP="003B45A8">
      <w:pPr>
        <w:pStyle w:val="a"/>
        <w:ind w:left="1440" w:hanging="480"/>
        <w:rPr>
          <w:ins w:id="1007" w:author="智誠 楊" w:date="2021-05-03T14:02:00Z"/>
          <w:del w:id="1008" w:author="阿毛" w:date="2021-06-02T14:40:00Z"/>
        </w:rPr>
      </w:pPr>
      <w:ins w:id="1009" w:author="智誠 楊" w:date="2021-05-03T14:02:00Z">
        <w:del w:id="1010" w:author="阿毛" w:date="2021-06-02T14:40:00Z">
          <w:r w:rsidRPr="00362205" w:rsidDel="008D3BBA">
            <w:delText>功能說明</w:delText>
          </w:r>
        </w:del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B45A8" w:rsidRPr="00362205" w:rsidDel="008D3BBA" w14:paraId="7FE1BAFB" w14:textId="2C3A9CC4" w:rsidTr="00942E96">
        <w:trPr>
          <w:trHeight w:val="277"/>
          <w:ins w:id="1011" w:author="智誠 楊" w:date="2021-05-03T14:02:00Z"/>
          <w:del w:id="101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F7E444" w14:textId="6CDCB5C7" w:rsidR="003B45A8" w:rsidRPr="00362205" w:rsidDel="008D3BBA" w:rsidRDefault="003B45A8" w:rsidP="00942E96">
            <w:pPr>
              <w:rPr>
                <w:ins w:id="1013" w:author="智誠 楊" w:date="2021-05-03T14:02:00Z"/>
                <w:del w:id="1014" w:author="阿毛" w:date="2021-06-02T14:40:00Z"/>
                <w:rFonts w:ascii="標楷體" w:eastAsia="標楷體" w:hAnsi="標楷體"/>
              </w:rPr>
            </w:pPr>
            <w:ins w:id="1015" w:author="智誠 楊" w:date="2021-05-03T14:02:00Z">
              <w:del w:id="1016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C36B" w14:textId="487ADB44" w:rsidR="003B45A8" w:rsidRPr="003B45A8" w:rsidDel="008D3BBA" w:rsidRDefault="003B45A8">
            <w:pPr>
              <w:rPr>
                <w:ins w:id="1017" w:author="智誠 楊" w:date="2021-05-03T14:02:00Z"/>
                <w:del w:id="1018" w:author="阿毛" w:date="2021-06-02T14:40:00Z"/>
                <w:rFonts w:ascii="標楷體" w:eastAsia="標楷體" w:hAnsi="標楷體"/>
              </w:rPr>
            </w:pPr>
            <w:ins w:id="1019" w:author="智誠 楊" w:date="2021-05-03T14:04:00Z">
              <w:del w:id="102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首次撥款審核資料表</w:delText>
                </w:r>
              </w:del>
            </w:ins>
          </w:p>
        </w:tc>
      </w:tr>
      <w:tr w:rsidR="003B45A8" w:rsidRPr="00A97C81" w:rsidDel="008D3BBA" w14:paraId="5A09DD72" w14:textId="29056BAB" w:rsidTr="00942E96">
        <w:trPr>
          <w:trHeight w:val="277"/>
          <w:ins w:id="1021" w:author="智誠 楊" w:date="2021-05-03T14:02:00Z"/>
          <w:del w:id="102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CF2A98" w14:textId="1EBB8350" w:rsidR="003B45A8" w:rsidRPr="00A97C81" w:rsidDel="008D3BBA" w:rsidRDefault="003B45A8" w:rsidP="00942E96">
            <w:pPr>
              <w:rPr>
                <w:ins w:id="1023" w:author="智誠 楊" w:date="2021-05-03T14:02:00Z"/>
                <w:del w:id="1024" w:author="阿毛" w:date="2021-06-02T14:40:00Z"/>
                <w:rFonts w:ascii="標楷體" w:eastAsia="標楷體" w:hAnsi="標楷體"/>
              </w:rPr>
            </w:pPr>
            <w:ins w:id="1025" w:author="智誠 楊" w:date="2021-05-03T14:02:00Z">
              <w:del w:id="1026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C23F78" w14:textId="6BD6C30B" w:rsidR="003B45A8" w:rsidRPr="00A97C81" w:rsidDel="008D3BBA" w:rsidRDefault="003B45A8" w:rsidP="00942E96">
            <w:pPr>
              <w:rPr>
                <w:ins w:id="1027" w:author="智誠 楊" w:date="2021-05-03T14:02:00Z"/>
                <w:del w:id="1028" w:author="阿毛" w:date="2021-06-02T14:40:00Z"/>
                <w:rFonts w:ascii="標楷體" w:eastAsia="標楷體" w:hAnsi="標楷體"/>
              </w:rPr>
            </w:pPr>
            <w:ins w:id="1029" w:author="智誠 楊" w:date="2021-05-03T14:04:00Z">
              <w:del w:id="103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列印首次撥款審核資料表</w:delText>
                </w:r>
              </w:del>
            </w:ins>
          </w:p>
        </w:tc>
      </w:tr>
      <w:tr w:rsidR="003B45A8" w:rsidRPr="00A97C81" w:rsidDel="008D3BBA" w14:paraId="1FAF875C" w14:textId="4E73E220" w:rsidTr="00942E96">
        <w:trPr>
          <w:trHeight w:val="773"/>
          <w:ins w:id="1031" w:author="智誠 楊" w:date="2021-05-03T14:02:00Z"/>
          <w:del w:id="103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14C2F" w14:textId="6CA6A00A" w:rsidR="003B45A8" w:rsidRPr="00A97C81" w:rsidDel="008D3BBA" w:rsidRDefault="003B45A8" w:rsidP="00942E96">
            <w:pPr>
              <w:rPr>
                <w:ins w:id="1033" w:author="智誠 楊" w:date="2021-05-03T14:02:00Z"/>
                <w:del w:id="1034" w:author="阿毛" w:date="2021-06-02T14:40:00Z"/>
                <w:rFonts w:ascii="標楷體" w:eastAsia="標楷體" w:hAnsi="標楷體"/>
              </w:rPr>
            </w:pPr>
            <w:ins w:id="1035" w:author="智誠 楊" w:date="2021-05-03T14:02:00Z">
              <w:del w:id="1036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484E2" w14:textId="0F341936" w:rsidR="003B45A8" w:rsidRPr="00A97C81" w:rsidDel="008D3BBA" w:rsidRDefault="003B45A8" w:rsidP="00942E96">
            <w:pPr>
              <w:rPr>
                <w:ins w:id="1037" w:author="智誠 楊" w:date="2021-05-03T14:02:00Z"/>
                <w:del w:id="1038" w:author="阿毛" w:date="2021-06-02T14:40:00Z"/>
                <w:rFonts w:ascii="標楷體" w:eastAsia="標楷體" w:hAnsi="標楷體"/>
              </w:rPr>
            </w:pPr>
            <w:ins w:id="1039" w:author="智誠 楊" w:date="2021-05-03T14:02:00Z">
              <w:del w:id="1040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1.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「</w:delText>
                </w:r>
              </w:del>
            </w:ins>
            <w:ins w:id="1041" w:author="ST1" w:date="2021-05-06T13:53:00Z">
              <w:del w:id="1042" w:author="阿毛" w:date="2021-06-02T14:40:00Z"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作業流程</w:delText>
                </w:r>
                <w:r w:rsidR="00863367" w:rsidDel="008D3BBA">
                  <w:rPr>
                    <w:rFonts w:ascii="標楷體" w:eastAsia="標楷體" w:hAnsi="標楷體" w:hint="eastAsia"/>
                  </w:rPr>
                  <w:delText>.</w:delText>
                </w:r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放款作業</w:delText>
                </w:r>
              </w:del>
            </w:ins>
            <w:ins w:id="1043" w:author="智誠 楊" w:date="2021-05-03T14:02:00Z">
              <w:del w:id="1044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」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流程</w:delText>
                </w:r>
              </w:del>
            </w:ins>
            <w:ins w:id="1045" w:author="智誠 楊" w:date="2021-05-03T14:07:00Z">
              <w:del w:id="1046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?</w:delText>
                </w:r>
                <w:r w:rsidDel="008D3BBA">
                  <w:rPr>
                    <w:rFonts w:ascii="標楷體" w:eastAsia="標楷體" w:hAnsi="標楷體"/>
                    <w:lang w:eastAsia="zh-HK"/>
                  </w:rPr>
                  <w:delText>??</w:delText>
                </w:r>
              </w:del>
            </w:ins>
          </w:p>
          <w:p w14:paraId="18A6A332" w14:textId="0384703B" w:rsidR="003B45A8" w:rsidDel="008D3BBA" w:rsidRDefault="003B45A8" w:rsidP="00942E96">
            <w:pPr>
              <w:rPr>
                <w:ins w:id="1047" w:author="智誠 楊" w:date="2021-05-05T14:03:00Z"/>
                <w:del w:id="1048" w:author="阿毛" w:date="2021-06-02T14:40:00Z"/>
                <w:rFonts w:ascii="標楷體" w:eastAsia="標楷體" w:hAnsi="標楷體"/>
              </w:rPr>
            </w:pPr>
            <w:ins w:id="1049" w:author="智誠 楊" w:date="2021-05-03T14:02:00Z">
              <w:del w:id="1050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2.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維護</w:delText>
                </w:r>
              </w:del>
            </w:ins>
            <w:ins w:id="1051" w:author="智誠 楊" w:date="2021-05-03T14:08:00Z">
              <w:del w:id="1052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053" w:author="智誠 楊" w:date="2021-05-03T14:02:00Z">
              <w:del w:id="1054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  <w:ins w:id="1055" w:author="智誠 楊" w:date="2021-05-05T13:34:00Z">
              <w:del w:id="1056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(</w:delText>
                </w:r>
              </w:del>
            </w:ins>
            <w:ins w:id="1057" w:author="智誠 楊" w:date="2021-05-05T11:55:00Z">
              <w:del w:id="1058" w:author="阿毛" w:date="2021-06-02T14:40:00Z">
                <w:r w:rsidR="004F67CE"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R="004F67CE"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  <w:ins w:id="1059" w:author="智誠 楊" w:date="2021-05-05T13:34:00Z">
              <w:del w:id="1060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)</w:delText>
                </w:r>
                <w:r w:rsidR="00797D4A" w:rsidRPr="00A97C81" w:rsidDel="008D3BBA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</w:p>
          <w:p w14:paraId="3F049B8E" w14:textId="44E8AF08" w:rsidR="006E3AAA" w:rsidDel="008D3BBA" w:rsidRDefault="006E3AAA" w:rsidP="00942E96">
            <w:pPr>
              <w:rPr>
                <w:ins w:id="1061" w:author="智誠 楊" w:date="2021-05-05T14:04:00Z"/>
                <w:del w:id="1062" w:author="阿毛" w:date="2021-06-02T14:40:00Z"/>
                <w:rFonts w:ascii="標楷體" w:eastAsia="標楷體" w:hAnsi="標楷體"/>
              </w:rPr>
            </w:pPr>
            <w:ins w:id="1063" w:author="智誠 楊" w:date="2021-05-05T14:03:00Z">
              <w:del w:id="1064" w:author="阿毛" w:date="2021-06-02T14:40:00Z">
                <w:r w:rsidDel="008D3BBA">
                  <w:rPr>
                    <w:rFonts w:ascii="標楷體" w:eastAsia="標楷體" w:hAnsi="標楷體"/>
                  </w:rPr>
                  <w:delText>3.</w:delText>
                </w:r>
              </w:del>
            </w:ins>
            <w:ins w:id="1065" w:author="智誠 楊" w:date="2021-05-05T14:04:00Z">
              <w:del w:id="1066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 xml:space="preserve">依據輸入核准號碼列印首次撥款審核資料表,並可重複　　　　　</w:delText>
                </w:r>
              </w:del>
            </w:ins>
          </w:p>
          <w:p w14:paraId="0E7AFFAF" w14:textId="778BEF9A" w:rsidR="006E3AAA" w:rsidRPr="006E3AAA" w:rsidDel="008D3BBA" w:rsidRDefault="006E3AAA">
            <w:pPr>
              <w:ind w:firstLineChars="100" w:firstLine="240"/>
              <w:rPr>
                <w:ins w:id="1067" w:author="智誠 楊" w:date="2021-05-03T14:02:00Z"/>
                <w:del w:id="1068" w:author="阿毛" w:date="2021-06-02T14:40:00Z"/>
                <w:rFonts w:ascii="標楷體" w:eastAsia="標楷體" w:hAnsi="標楷體"/>
              </w:rPr>
              <w:pPrChange w:id="1069" w:author="智誠 楊" w:date="2021-05-05T14:04:00Z">
                <w:pPr/>
              </w:pPrChange>
            </w:pPr>
            <w:ins w:id="1070" w:author="智誠 楊" w:date="2021-05-05T14:04:00Z">
              <w:del w:id="1071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</w:delText>
                </w:r>
              </w:del>
            </w:ins>
          </w:p>
        </w:tc>
      </w:tr>
      <w:tr w:rsidR="003B45A8" w:rsidRPr="00A97C81" w:rsidDel="008D3BBA" w14:paraId="7547DC55" w14:textId="1A9BF100" w:rsidTr="00942E96">
        <w:trPr>
          <w:trHeight w:val="321"/>
          <w:ins w:id="1072" w:author="智誠 楊" w:date="2021-05-03T14:02:00Z"/>
          <w:del w:id="107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8A366" w14:textId="57686109" w:rsidR="003B45A8" w:rsidRPr="00A97C81" w:rsidDel="008D3BBA" w:rsidRDefault="003B45A8" w:rsidP="00942E96">
            <w:pPr>
              <w:rPr>
                <w:ins w:id="1074" w:author="智誠 楊" w:date="2021-05-03T14:02:00Z"/>
                <w:del w:id="1075" w:author="阿毛" w:date="2021-06-02T14:40:00Z"/>
                <w:rFonts w:ascii="標楷體" w:eastAsia="標楷體" w:hAnsi="標楷體"/>
              </w:rPr>
            </w:pPr>
            <w:ins w:id="1076" w:author="智誠 楊" w:date="2021-05-03T14:02:00Z">
              <w:del w:id="1077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D144C4" w14:textId="5A5F71C1" w:rsidR="003B45A8" w:rsidRPr="00A97C81" w:rsidDel="008D3BBA" w:rsidRDefault="003B45A8" w:rsidP="00942E96">
            <w:pPr>
              <w:rPr>
                <w:ins w:id="1078" w:author="智誠 楊" w:date="2021-05-03T14:02:00Z"/>
                <w:del w:id="1079" w:author="阿毛" w:date="2021-06-02T14:40:00Z"/>
                <w:rFonts w:ascii="標楷體" w:eastAsia="標楷體" w:hAnsi="標楷體"/>
              </w:rPr>
            </w:pPr>
          </w:p>
        </w:tc>
      </w:tr>
      <w:tr w:rsidR="003B45A8" w:rsidRPr="00A97C81" w:rsidDel="008D3BBA" w14:paraId="565F7778" w14:textId="25E2CE9D" w:rsidTr="00942E96">
        <w:trPr>
          <w:trHeight w:val="1311"/>
          <w:ins w:id="1080" w:author="智誠 楊" w:date="2021-05-03T14:02:00Z"/>
          <w:del w:id="1081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DC8D82" w14:textId="2943309C" w:rsidR="003B45A8" w:rsidRPr="00A97C81" w:rsidDel="008D3BBA" w:rsidRDefault="003B45A8" w:rsidP="00942E96">
            <w:pPr>
              <w:rPr>
                <w:ins w:id="1082" w:author="智誠 楊" w:date="2021-05-03T14:02:00Z"/>
                <w:del w:id="1083" w:author="阿毛" w:date="2021-06-02T14:40:00Z"/>
                <w:rFonts w:ascii="標楷體" w:eastAsia="標楷體" w:hAnsi="標楷體"/>
              </w:rPr>
            </w:pPr>
            <w:ins w:id="1084" w:author="智誠 楊" w:date="2021-05-03T14:02:00Z">
              <w:del w:id="1085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2D8BF9" w14:textId="11AC9BD4" w:rsidR="003B45A8" w:rsidRPr="00A97C81" w:rsidDel="008D3BBA" w:rsidRDefault="003B45A8" w:rsidP="00942E96">
            <w:pPr>
              <w:rPr>
                <w:ins w:id="1086" w:author="智誠 楊" w:date="2021-05-03T14:02:00Z"/>
                <w:del w:id="1087" w:author="阿毛" w:date="2021-06-02T14:40:00Z"/>
                <w:rFonts w:ascii="標楷體" w:eastAsia="標楷體" w:hAnsi="標楷體"/>
              </w:rPr>
            </w:pPr>
          </w:p>
        </w:tc>
      </w:tr>
      <w:tr w:rsidR="003B45A8" w:rsidRPr="00797D4A" w:rsidDel="008D3BBA" w14:paraId="4AB6933F" w14:textId="38EB9870" w:rsidTr="00942E96">
        <w:trPr>
          <w:trHeight w:val="278"/>
          <w:ins w:id="1088" w:author="智誠 楊" w:date="2021-05-03T14:02:00Z"/>
          <w:del w:id="108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71049" w14:textId="4DA15453" w:rsidR="003B45A8" w:rsidRPr="00362205" w:rsidDel="008D3BBA" w:rsidRDefault="003B45A8" w:rsidP="00942E96">
            <w:pPr>
              <w:rPr>
                <w:ins w:id="1090" w:author="智誠 楊" w:date="2021-05-03T14:02:00Z"/>
                <w:del w:id="1091" w:author="阿毛" w:date="2021-06-02T14:40:00Z"/>
                <w:rFonts w:ascii="標楷體" w:eastAsia="標楷體" w:hAnsi="標楷體"/>
              </w:rPr>
            </w:pPr>
            <w:ins w:id="1092" w:author="智誠 楊" w:date="2021-05-03T14:02:00Z">
              <w:del w:id="1093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F9AA3" w14:textId="6E6600C3" w:rsidR="003B45A8" w:rsidDel="00AB6B52" w:rsidRDefault="00797D4A">
            <w:pPr>
              <w:rPr>
                <w:ins w:id="1094" w:author="智誠 楊" w:date="2021-05-05T13:33:00Z"/>
                <w:del w:id="1095" w:author="阿毛" w:date="2021-06-02T14:13:00Z"/>
                <w:rFonts w:ascii="標楷體" w:eastAsia="標楷體" w:hAnsi="標楷體"/>
              </w:rPr>
            </w:pPr>
            <w:ins w:id="1096" w:author="智誠 楊" w:date="2021-05-05T13:33:00Z">
              <w:del w:id="109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1.</w:delText>
                </w:r>
              </w:del>
            </w:ins>
            <w:ins w:id="1098" w:author="智誠 楊" w:date="2021-05-03T14:25:00Z">
              <w:del w:id="1099" w:author="阿毛" w:date="2021-06-02T14:40:00Z">
                <w:r w:rsidR="00FE380C" w:rsidDel="008D3BBA">
                  <w:rPr>
                    <w:rFonts w:ascii="標楷體" w:eastAsia="標楷體" w:hAnsi="標楷體" w:hint="eastAsia"/>
                  </w:rPr>
                  <w:delText>列出可下載之報表</w:delText>
                </w:r>
              </w:del>
            </w:ins>
          </w:p>
          <w:p w14:paraId="1DB88442" w14:textId="5A383239" w:rsidR="00797D4A" w:rsidRPr="00362205" w:rsidDel="008D3BBA" w:rsidRDefault="00797D4A">
            <w:pPr>
              <w:rPr>
                <w:ins w:id="1100" w:author="智誠 楊" w:date="2021-05-03T14:02:00Z"/>
                <w:del w:id="1101" w:author="阿毛" w:date="2021-06-02T14:40:00Z"/>
                <w:rFonts w:ascii="標楷體" w:eastAsia="標楷體" w:hAnsi="標楷體"/>
              </w:rPr>
            </w:pPr>
            <w:ins w:id="1102" w:author="智誠 楊" w:date="2021-05-05T13:33:00Z">
              <w:del w:id="1103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2.</w:delText>
                </w:r>
              </w:del>
            </w:ins>
            <w:ins w:id="1104" w:author="智誠 楊" w:date="2021-05-05T13:35:00Z">
              <w:del w:id="1105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交易成功,維護</w:delText>
                </w:r>
              </w:del>
            </w:ins>
            <w:ins w:id="1106" w:author="智誠 楊" w:date="2021-05-05T13:33:00Z">
              <w:del w:id="1107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Fa</w:delText>
                </w:r>
                <w:r w:rsidDel="00AB6B52">
                  <w:rPr>
                    <w:rFonts w:ascii="標楷體" w:eastAsia="標楷體" w:hAnsi="標楷體"/>
                  </w:rPr>
                  <w:delText>cMain.L9110Flag</w:delText>
                </w:r>
                <w:r w:rsidDel="00AB6B52">
                  <w:rPr>
                    <w:rFonts w:ascii="標楷體" w:eastAsia="標楷體" w:hAnsi="標楷體" w:hint="eastAsia"/>
                  </w:rPr>
                  <w:delText>列印記號</w:delText>
                </w:r>
              </w:del>
            </w:ins>
            <w:ins w:id="1108" w:author="智誠 楊" w:date="2021-05-05T13:35:00Z">
              <w:del w:id="1109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為Y</w:delText>
                </w:r>
              </w:del>
            </w:ins>
          </w:p>
        </w:tc>
      </w:tr>
      <w:tr w:rsidR="003B45A8" w:rsidRPr="00362205" w:rsidDel="008D3BBA" w14:paraId="3D276DAA" w14:textId="016D0FB5" w:rsidTr="00942E96">
        <w:trPr>
          <w:trHeight w:val="358"/>
          <w:ins w:id="1110" w:author="智誠 楊" w:date="2021-05-03T14:02:00Z"/>
          <w:del w:id="1111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3BA55D" w14:textId="61C76E5D" w:rsidR="003B45A8" w:rsidRPr="00362205" w:rsidDel="008D3BBA" w:rsidRDefault="003B45A8" w:rsidP="00942E96">
            <w:pPr>
              <w:rPr>
                <w:ins w:id="1112" w:author="智誠 楊" w:date="2021-05-03T14:02:00Z"/>
                <w:del w:id="1113" w:author="阿毛" w:date="2021-06-02T14:40:00Z"/>
                <w:rFonts w:ascii="標楷體" w:eastAsia="標楷體" w:hAnsi="標楷體"/>
              </w:rPr>
            </w:pPr>
            <w:ins w:id="1114" w:author="智誠 楊" w:date="2021-05-03T14:02:00Z">
              <w:del w:id="1115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F52C7" w14:textId="3AE1BF1A" w:rsidR="003B45A8" w:rsidRPr="00F20817" w:rsidDel="008D3BBA" w:rsidRDefault="00F878FD" w:rsidP="00942E96">
            <w:pPr>
              <w:widowControl/>
              <w:rPr>
                <w:ins w:id="1116" w:author="智誠 楊" w:date="2021-05-03T14:02:00Z"/>
                <w:del w:id="1117" w:author="阿毛" w:date="2021-06-02T14:40:00Z"/>
                <w:rFonts w:ascii="標楷體" w:eastAsia="標楷體" w:hAnsi="標楷體"/>
                <w:color w:val="222222"/>
                <w:kern w:val="0"/>
              </w:rPr>
            </w:pPr>
            <w:ins w:id="1118" w:author="智誠 楊" w:date="2021-05-05T11:49:00Z">
              <w:del w:id="1119" w:author="阿毛" w:date="2021-06-02T14:13:00Z">
                <w:r w:rsidDel="00AB6B52">
                  <w:rPr>
                    <w:rFonts w:ascii="標楷體" w:eastAsia="標楷體" w:hAnsi="標楷體" w:hint="eastAsia"/>
                  </w:rPr>
                  <w:delText>點選確定送出</w:delText>
                </w:r>
              </w:del>
            </w:ins>
            <w:ins w:id="1120" w:author="智誠 楊" w:date="2021-05-05T11:56:00Z">
              <w:del w:id="1121" w:author="阿毛" w:date="2021-06-02T14:13:00Z">
                <w:r w:rsidR="004F67CE" w:rsidDel="00AB6B52">
                  <w:rPr>
                    <w:rFonts w:ascii="標楷體" w:eastAsia="標楷體" w:hAnsi="標楷體" w:hint="eastAsia"/>
                  </w:rPr>
                  <w:delText>成功後</w:delText>
                </w:r>
              </w:del>
            </w:ins>
            <w:ins w:id="1122" w:author="智誠 楊" w:date="2021-05-03T14:05:00Z">
              <w:del w:id="1123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，始能</w:delText>
                </w:r>
              </w:del>
            </w:ins>
            <w:ins w:id="1124" w:author="智誠 楊" w:date="2021-05-05T13:34:00Z">
              <w:del w:id="1125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繼續</w:delText>
                </w:r>
              </w:del>
            </w:ins>
            <w:ins w:id="1126" w:author="ST1" w:date="2021-05-06T13:54:00Z">
              <w:del w:id="1127" w:author="阿毛" w:date="2021-06-02T14:13:00Z">
                <w:r w:rsidR="00B9777E" w:rsidRPr="004B136D" w:rsidDel="00AB6B52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  <w:ins w:id="1128" w:author="智誠 楊" w:date="2021-05-03T14:05:00Z">
              <w:del w:id="1129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撥款</w:delText>
                </w:r>
              </w:del>
            </w:ins>
            <w:ins w:id="1130" w:author="智誠 楊" w:date="2021-05-05T13:34:00Z">
              <w:del w:id="1131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作業</w:delText>
                </w:r>
              </w:del>
            </w:ins>
          </w:p>
        </w:tc>
      </w:tr>
      <w:tr w:rsidR="003B45A8" w:rsidRPr="00362205" w:rsidDel="008D3BBA" w14:paraId="5D93B35A" w14:textId="0EBFD400" w:rsidTr="00942E96">
        <w:trPr>
          <w:trHeight w:val="358"/>
          <w:ins w:id="1132" w:author="智誠 楊" w:date="2021-05-03T14:02:00Z"/>
          <w:del w:id="113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A6F6A4" w14:textId="3414C84F" w:rsidR="003B45A8" w:rsidRPr="00362205" w:rsidDel="008D3BBA" w:rsidRDefault="003B45A8" w:rsidP="00942E96">
            <w:pPr>
              <w:rPr>
                <w:ins w:id="1134" w:author="智誠 楊" w:date="2021-05-03T14:02:00Z"/>
                <w:del w:id="1135" w:author="阿毛" w:date="2021-06-02T14:40:00Z"/>
                <w:rFonts w:ascii="標楷體" w:eastAsia="標楷體" w:hAnsi="標楷體"/>
              </w:rPr>
            </w:pPr>
            <w:ins w:id="1136" w:author="智誠 楊" w:date="2021-05-03T14:02:00Z">
              <w:del w:id="1137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50A9ED" w14:textId="1C554835" w:rsidR="003B45A8" w:rsidRPr="00362205" w:rsidDel="008D3BBA" w:rsidRDefault="003B45A8" w:rsidP="00942E96">
            <w:pPr>
              <w:rPr>
                <w:ins w:id="1138" w:author="智誠 楊" w:date="2021-05-03T14:02:00Z"/>
                <w:del w:id="1139" w:author="阿毛" w:date="2021-06-02T14:40:00Z"/>
                <w:rFonts w:ascii="標楷體" w:eastAsia="標楷體" w:hAnsi="標楷體"/>
              </w:rPr>
            </w:pPr>
          </w:p>
        </w:tc>
      </w:tr>
    </w:tbl>
    <w:p w14:paraId="06545DC3" w14:textId="7034C70F" w:rsidR="003B45A8" w:rsidDel="008D3BBA" w:rsidRDefault="003B45A8" w:rsidP="003B45A8">
      <w:pPr>
        <w:rPr>
          <w:ins w:id="1140" w:author="智誠 楊" w:date="2021-05-03T14:02:00Z"/>
          <w:del w:id="1141" w:author="阿毛" w:date="2021-06-02T14:40:00Z"/>
        </w:rPr>
      </w:pPr>
    </w:p>
    <w:p w14:paraId="6D9DC20D" w14:textId="4CABFFD5" w:rsidR="003B45A8" w:rsidRPr="005F1722" w:rsidDel="008D3BBA" w:rsidRDefault="003B45A8" w:rsidP="003B45A8">
      <w:pPr>
        <w:pStyle w:val="a"/>
        <w:ind w:left="1440" w:hanging="480"/>
        <w:rPr>
          <w:ins w:id="1142" w:author="智誠 楊" w:date="2021-05-03T14:02:00Z"/>
          <w:del w:id="1143" w:author="阿毛" w:date="2021-06-02T14:40:00Z"/>
        </w:rPr>
      </w:pPr>
      <w:ins w:id="1144" w:author="智誠 楊" w:date="2021-05-03T14:02:00Z">
        <w:del w:id="1145" w:author="阿毛" w:date="2021-06-02T14:40:00Z">
          <w:r w:rsidDel="008D3BBA">
            <w:rPr>
              <w:rFonts w:hint="eastAsia"/>
            </w:rPr>
            <w:delText>Ta</w:delText>
          </w:r>
          <w:r w:rsidDel="008D3BBA">
            <w:delText>ble List</w:delText>
          </w:r>
          <w:r w:rsidRPr="005F1722" w:rsidDel="008D3BBA">
            <w:rPr>
              <w:rFonts w:hint="eastAsia"/>
            </w:rPr>
            <w:delText>:</w:delText>
          </w:r>
        </w:del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3B45A8" w:rsidRPr="0022279A" w:rsidDel="008D3BBA" w14:paraId="6377F1B4" w14:textId="4672484C" w:rsidTr="00942E96">
        <w:trPr>
          <w:ins w:id="1146" w:author="智誠 楊" w:date="2021-05-03T14:02:00Z"/>
          <w:del w:id="1147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582A601C" w14:textId="0E8BE207" w:rsidR="003B45A8" w:rsidRPr="0022279A" w:rsidDel="008D3BBA" w:rsidRDefault="003B45A8" w:rsidP="00942E96">
            <w:pPr>
              <w:jc w:val="center"/>
              <w:rPr>
                <w:ins w:id="1148" w:author="智誠 楊" w:date="2021-05-03T14:02:00Z"/>
                <w:del w:id="1149" w:author="阿毛" w:date="2021-06-02T14:40:00Z"/>
                <w:rFonts w:ascii="標楷體" w:eastAsia="標楷體" w:hAnsi="標楷體"/>
              </w:rPr>
            </w:pPr>
            <w:ins w:id="1150" w:author="智誠 楊" w:date="2021-05-03T14:02:00Z">
              <w:del w:id="1151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6CB607E2" w14:textId="4B122E47" w:rsidR="003B45A8" w:rsidRPr="0022279A" w:rsidDel="008D3BBA" w:rsidRDefault="003B45A8" w:rsidP="00942E96">
            <w:pPr>
              <w:jc w:val="center"/>
              <w:rPr>
                <w:ins w:id="1152" w:author="智誠 楊" w:date="2021-05-03T14:02:00Z"/>
                <w:del w:id="1153" w:author="阿毛" w:date="2021-06-02T14:40:00Z"/>
                <w:rFonts w:ascii="標楷體" w:eastAsia="標楷體" w:hAnsi="標楷體"/>
              </w:rPr>
            </w:pPr>
            <w:ins w:id="1154" w:author="智誠 楊" w:date="2021-05-03T14:02:00Z">
              <w:del w:id="1155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名稱</w:delText>
                </w:r>
              </w:del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E5950A8" w14:textId="2099C6F4" w:rsidR="003B45A8" w:rsidRPr="0022279A" w:rsidDel="008D3BBA" w:rsidRDefault="003B45A8" w:rsidP="00942E96">
            <w:pPr>
              <w:jc w:val="center"/>
              <w:rPr>
                <w:ins w:id="1156" w:author="智誠 楊" w:date="2021-05-03T14:02:00Z"/>
                <w:del w:id="1157" w:author="阿毛" w:date="2021-06-02T14:40:00Z"/>
                <w:rFonts w:ascii="標楷體" w:eastAsia="標楷體" w:hAnsi="標楷體"/>
              </w:rPr>
            </w:pPr>
            <w:ins w:id="1158" w:author="智誠 楊" w:date="2021-05-03T14:02:00Z">
              <w:del w:id="1159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說明</w:delText>
                </w:r>
              </w:del>
            </w:ins>
          </w:p>
        </w:tc>
      </w:tr>
      <w:tr w:rsidR="003B45A8" w:rsidRPr="0022279A" w:rsidDel="008D3BBA" w14:paraId="02516CBD" w14:textId="4A31E16A" w:rsidTr="00942E96">
        <w:trPr>
          <w:ins w:id="1160" w:author="智誠 楊" w:date="2021-05-03T14:02:00Z"/>
          <w:del w:id="1161" w:author="阿毛" w:date="2021-06-02T14:40:00Z"/>
        </w:trPr>
        <w:tc>
          <w:tcPr>
            <w:tcW w:w="952" w:type="dxa"/>
          </w:tcPr>
          <w:p w14:paraId="0B807AD5" w14:textId="704A7C10" w:rsidR="003B45A8" w:rsidRPr="0022279A" w:rsidDel="008D3BBA" w:rsidRDefault="003B45A8" w:rsidP="00942E96">
            <w:pPr>
              <w:jc w:val="center"/>
              <w:rPr>
                <w:ins w:id="1162" w:author="智誠 楊" w:date="2021-05-03T14:02:00Z"/>
                <w:del w:id="1163" w:author="阿毛" w:date="2021-06-02T14:40:00Z"/>
                <w:rFonts w:ascii="標楷體" w:eastAsia="標楷體" w:hAnsi="標楷體"/>
              </w:rPr>
            </w:pPr>
            <w:ins w:id="1164" w:author="智誠 楊" w:date="2021-05-03T14:02:00Z">
              <w:del w:id="1165" w:author="阿毛" w:date="2021-06-02T14:40:00Z">
                <w:r w:rsidRPr="0022279A"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3118" w:type="dxa"/>
          </w:tcPr>
          <w:p w14:paraId="5AF4FB32" w14:textId="5683BF29" w:rsidR="003B45A8" w:rsidRPr="0022279A" w:rsidDel="008D3BBA" w:rsidRDefault="003B45A8" w:rsidP="00942E96">
            <w:pPr>
              <w:rPr>
                <w:ins w:id="1166" w:author="智誠 楊" w:date="2021-05-03T14:02:00Z"/>
                <w:del w:id="1167" w:author="阿毛" w:date="2021-06-02T14:40:00Z"/>
                <w:rFonts w:ascii="標楷體" w:eastAsia="標楷體" w:hAnsi="標楷體"/>
              </w:rPr>
            </w:pPr>
            <w:ins w:id="1168" w:author="智誠 楊" w:date="2021-05-03T14:09:00Z">
              <w:del w:id="1169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</w:p>
        </w:tc>
        <w:tc>
          <w:tcPr>
            <w:tcW w:w="3828" w:type="dxa"/>
          </w:tcPr>
          <w:p w14:paraId="03558163" w14:textId="53499DA7" w:rsidR="003B45A8" w:rsidRPr="0022279A" w:rsidDel="008D3BBA" w:rsidRDefault="003B45A8" w:rsidP="00942E96">
            <w:pPr>
              <w:rPr>
                <w:ins w:id="1170" w:author="智誠 楊" w:date="2021-05-03T14:02:00Z"/>
                <w:del w:id="1171" w:author="阿毛" w:date="2021-06-02T14:40:00Z"/>
                <w:rFonts w:ascii="標楷體" w:eastAsia="標楷體" w:hAnsi="標楷體"/>
              </w:rPr>
            </w:pPr>
            <w:ins w:id="1172" w:author="智誠 楊" w:date="2021-05-03T14:09:00Z">
              <w:del w:id="117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174" w:author="智誠 楊" w:date="2021-05-03T14:02:00Z">
              <w:del w:id="1175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</w:p>
        </w:tc>
      </w:tr>
      <w:tr w:rsidR="003B45A8" w:rsidRPr="0022279A" w:rsidDel="008D3BBA" w14:paraId="13D92F46" w14:textId="461B56BE" w:rsidTr="00942E96">
        <w:trPr>
          <w:ins w:id="1176" w:author="智誠 楊" w:date="2021-05-03T14:02:00Z"/>
          <w:del w:id="1177" w:author="阿毛" w:date="2021-06-02T14:40:00Z"/>
        </w:trPr>
        <w:tc>
          <w:tcPr>
            <w:tcW w:w="952" w:type="dxa"/>
          </w:tcPr>
          <w:p w14:paraId="08C543DD" w14:textId="2CB331C1" w:rsidR="003B45A8" w:rsidRPr="0022279A" w:rsidDel="008D3BBA" w:rsidRDefault="003B45A8" w:rsidP="00942E96">
            <w:pPr>
              <w:jc w:val="center"/>
              <w:rPr>
                <w:ins w:id="1178" w:author="智誠 楊" w:date="2021-05-03T14:02:00Z"/>
                <w:del w:id="1179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12C9276B" w14:textId="1D6F43DA" w:rsidR="003B45A8" w:rsidRPr="0022279A" w:rsidDel="008D3BBA" w:rsidRDefault="003B45A8" w:rsidP="00942E96">
            <w:pPr>
              <w:rPr>
                <w:ins w:id="1180" w:author="智誠 楊" w:date="2021-05-03T14:02:00Z"/>
                <w:del w:id="1181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49F9EBD5" w14:textId="7781B576" w:rsidR="003B45A8" w:rsidRPr="0022279A" w:rsidDel="008D3BBA" w:rsidRDefault="003B45A8" w:rsidP="00942E96">
            <w:pPr>
              <w:rPr>
                <w:ins w:id="1182" w:author="智誠 楊" w:date="2021-05-03T14:02:00Z"/>
                <w:del w:id="1183" w:author="阿毛" w:date="2021-06-02T14:40:00Z"/>
                <w:rFonts w:ascii="標楷體" w:eastAsia="標楷體" w:hAnsi="標楷體"/>
              </w:rPr>
            </w:pPr>
          </w:p>
        </w:tc>
      </w:tr>
      <w:tr w:rsidR="003B45A8" w:rsidRPr="0022279A" w:rsidDel="008D3BBA" w14:paraId="287FA772" w14:textId="3320C3BF" w:rsidTr="00942E96">
        <w:trPr>
          <w:ins w:id="1184" w:author="智誠 楊" w:date="2021-05-03T14:02:00Z"/>
          <w:del w:id="1185" w:author="阿毛" w:date="2021-06-02T14:40:00Z"/>
        </w:trPr>
        <w:tc>
          <w:tcPr>
            <w:tcW w:w="952" w:type="dxa"/>
          </w:tcPr>
          <w:p w14:paraId="0DF746FB" w14:textId="0195E5D6" w:rsidR="003B45A8" w:rsidRPr="0022279A" w:rsidDel="008D3BBA" w:rsidRDefault="003B45A8" w:rsidP="00942E96">
            <w:pPr>
              <w:jc w:val="center"/>
              <w:rPr>
                <w:ins w:id="1186" w:author="智誠 楊" w:date="2021-05-03T14:02:00Z"/>
                <w:del w:id="1187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626AC7A6" w14:textId="216E2F62" w:rsidR="003B45A8" w:rsidRPr="0022279A" w:rsidDel="008D3BBA" w:rsidRDefault="003B45A8" w:rsidP="00942E96">
            <w:pPr>
              <w:rPr>
                <w:ins w:id="1188" w:author="智誠 楊" w:date="2021-05-03T14:02:00Z"/>
                <w:del w:id="1189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357A1B8C" w14:textId="26F22922" w:rsidR="003B45A8" w:rsidRPr="0022279A" w:rsidDel="008D3BBA" w:rsidRDefault="003B45A8" w:rsidP="00942E96">
            <w:pPr>
              <w:rPr>
                <w:ins w:id="1190" w:author="智誠 楊" w:date="2021-05-03T14:02:00Z"/>
                <w:del w:id="1191" w:author="阿毛" w:date="2021-06-02T14:40:00Z"/>
                <w:rFonts w:ascii="標楷體" w:eastAsia="標楷體" w:hAnsi="標楷體"/>
              </w:rPr>
            </w:pPr>
          </w:p>
        </w:tc>
      </w:tr>
    </w:tbl>
    <w:p w14:paraId="7261070A" w14:textId="22166A5F" w:rsidR="003B45A8" w:rsidRPr="00362205" w:rsidDel="008D3BBA" w:rsidRDefault="003B45A8" w:rsidP="003B45A8">
      <w:pPr>
        <w:pStyle w:val="a"/>
        <w:ind w:left="1440" w:hanging="480"/>
        <w:rPr>
          <w:ins w:id="1192" w:author="智誠 楊" w:date="2021-05-03T14:02:00Z"/>
          <w:del w:id="1193" w:author="阿毛" w:date="2021-06-02T14:40:00Z"/>
        </w:rPr>
      </w:pPr>
      <w:ins w:id="1194" w:author="智誠 楊" w:date="2021-05-03T14:02:00Z">
        <w:del w:id="1195" w:author="阿毛" w:date="2021-06-02T14:40:00Z">
          <w:r w:rsidRPr="00362205" w:rsidDel="008D3BBA">
            <w:delText>UI</w:delText>
          </w:r>
          <w:r w:rsidRPr="00362205" w:rsidDel="008D3BBA">
            <w:delText>畫面</w:delText>
          </w:r>
        </w:del>
      </w:ins>
    </w:p>
    <w:p w14:paraId="0F57FC74" w14:textId="5C9822D1" w:rsidR="003B45A8" w:rsidDel="008D3BBA" w:rsidRDefault="003B45A8" w:rsidP="003B45A8">
      <w:pPr>
        <w:pStyle w:val="42"/>
        <w:spacing w:after="72"/>
        <w:ind w:leftChars="196" w:left="470"/>
        <w:rPr>
          <w:ins w:id="1196" w:author="智誠 楊" w:date="2021-05-03T14:02:00Z"/>
          <w:del w:id="1197" w:author="阿毛" w:date="2021-06-02T14:40:00Z"/>
          <w:rFonts w:ascii="標楷體" w:hAnsi="標楷體"/>
        </w:rPr>
      </w:pPr>
      <w:ins w:id="1198" w:author="智誠 楊" w:date="2021-05-03T14:02:00Z">
        <w:del w:id="1199" w:author="阿毛" w:date="2021-06-02T14:40:00Z">
          <w:r w:rsidRPr="00362205" w:rsidDel="008D3BBA">
            <w:rPr>
              <w:rFonts w:ascii="標楷體" w:hAnsi="標楷體" w:hint="eastAsia"/>
            </w:rPr>
            <w:delText>輸入畫面：</w:delText>
          </w:r>
        </w:del>
      </w:ins>
    </w:p>
    <w:p w14:paraId="56C8E4BD" w14:textId="26682178" w:rsidR="003B45A8" w:rsidRPr="003B45A8" w:rsidDel="008D3BBA" w:rsidRDefault="00CB4D71">
      <w:pPr>
        <w:pStyle w:val="42"/>
        <w:spacing w:after="72"/>
        <w:ind w:leftChars="196" w:left="470"/>
        <w:rPr>
          <w:ins w:id="1200" w:author="智誠 楊" w:date="2021-05-03T14:02:00Z"/>
          <w:del w:id="1201" w:author="阿毛" w:date="2021-06-02T14:40:00Z"/>
          <w:rFonts w:ascii="標楷體" w:hAnsi="標楷體"/>
          <w:rPrChange w:id="1202" w:author="智誠 楊" w:date="2021-05-03T14:11:00Z">
            <w:rPr>
              <w:ins w:id="1203" w:author="智誠 楊" w:date="2021-05-03T14:02:00Z"/>
              <w:del w:id="1204" w:author="阿毛" w:date="2021-06-02T14:40:00Z"/>
            </w:rPr>
          </w:rPrChange>
        </w:rPr>
        <w:pPrChange w:id="1205" w:author="智誠 楊" w:date="2021-05-03T14:11:00Z">
          <w:pPr/>
        </w:pPrChange>
      </w:pPr>
      <w:ins w:id="1206" w:author="智誠 楊" w:date="2021-05-14T10:09:00Z">
        <w:del w:id="1207" w:author="阿毛" w:date="2021-06-02T14:40:00Z">
          <w:r w:rsidRPr="00CB4D71" w:rsidDel="008D3BBA">
            <w:rPr>
              <w:rFonts w:ascii="標楷體" w:hAnsi="標楷體"/>
              <w:noProof/>
            </w:rPr>
            <w:drawing>
              <wp:inline distT="0" distB="0" distL="0" distR="0" wp14:anchorId="3AA7B985" wp14:editId="51B0A60B">
                <wp:extent cx="6479540" cy="1073785"/>
                <wp:effectExtent l="0" t="0" r="0" b="0"/>
                <wp:docPr id="31" name="圖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73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CA394EB" w14:textId="6647079E" w:rsidR="003B45A8" w:rsidDel="008D3BBA" w:rsidRDefault="003B45A8" w:rsidP="003B45A8">
      <w:pPr>
        <w:pStyle w:val="a"/>
        <w:ind w:left="1440" w:hanging="480"/>
        <w:rPr>
          <w:ins w:id="1208" w:author="智誠 楊" w:date="2021-05-03T14:11:00Z"/>
          <w:del w:id="1209" w:author="阿毛" w:date="2021-06-02T14:40:00Z"/>
        </w:rPr>
      </w:pPr>
      <w:ins w:id="1210" w:author="智誠 楊" w:date="2021-05-03T14:11:00Z">
        <w:del w:id="1211" w:author="阿毛" w:date="2021-06-02T14:40:00Z">
          <w:r w:rsidDel="008D3BBA">
            <w:delText>輸入畫面</w:delText>
          </w:r>
          <w:r w:rsidDel="008D3BBA">
            <w:rPr>
              <w:rFonts w:hint="eastAsia"/>
              <w:lang w:eastAsia="zh-HK"/>
            </w:rPr>
            <w:delText>按鈕</w:delText>
          </w:r>
          <w:r w:rsidDel="008D3BBA">
            <w:delText>說明</w:delText>
          </w:r>
        </w:del>
      </w:ins>
    </w:p>
    <w:p w14:paraId="6A94DB6D" w14:textId="4DFC3142" w:rsidR="003B45A8" w:rsidRPr="00F5236F" w:rsidDel="008D3BBA" w:rsidRDefault="003B45A8" w:rsidP="003B45A8">
      <w:pPr>
        <w:rPr>
          <w:ins w:id="1212" w:author="智誠 楊" w:date="2021-05-03T14:11:00Z"/>
          <w:del w:id="1213" w:author="阿毛" w:date="2021-06-02T14:4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B45A8" w:rsidRPr="00F5236F" w:rsidDel="008D3BBA" w14:paraId="7D84ED68" w14:textId="50182593" w:rsidTr="00942E96">
        <w:trPr>
          <w:ins w:id="1214" w:author="智誠 楊" w:date="2021-05-03T14:11:00Z"/>
          <w:del w:id="1215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6BB2DF8D" w14:textId="4C982681" w:rsidR="003B45A8" w:rsidRPr="00F5236F" w:rsidDel="008D3BBA" w:rsidRDefault="003B45A8" w:rsidP="00942E96">
            <w:pPr>
              <w:jc w:val="center"/>
              <w:rPr>
                <w:ins w:id="1216" w:author="智誠 楊" w:date="2021-05-03T14:11:00Z"/>
                <w:del w:id="1217" w:author="阿毛" w:date="2021-06-02T14:40:00Z"/>
                <w:rFonts w:ascii="標楷體" w:eastAsia="標楷體" w:hAnsi="標楷體"/>
              </w:rPr>
            </w:pPr>
            <w:ins w:id="1218" w:author="智誠 楊" w:date="2021-05-03T14:11:00Z">
              <w:del w:id="1219" w:author="阿毛" w:date="2021-06-02T14:40:00Z">
                <w:r w:rsidRPr="00F5236F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48372732" w14:textId="0CB20844" w:rsidR="003B45A8" w:rsidRPr="00F5236F" w:rsidDel="008D3BBA" w:rsidRDefault="003B45A8" w:rsidP="00942E96">
            <w:pPr>
              <w:jc w:val="center"/>
              <w:rPr>
                <w:ins w:id="1220" w:author="智誠 楊" w:date="2021-05-03T14:11:00Z"/>
                <w:del w:id="1221" w:author="阿毛" w:date="2021-06-02T14:40:00Z"/>
                <w:rFonts w:ascii="標楷體" w:eastAsia="標楷體" w:hAnsi="標楷體"/>
              </w:rPr>
            </w:pPr>
            <w:ins w:id="1222" w:author="智誠 楊" w:date="2021-05-03T14:11:00Z">
              <w:del w:id="1223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06E7967D" w14:textId="39822026" w:rsidR="003B45A8" w:rsidRPr="00F5236F" w:rsidDel="008D3BBA" w:rsidRDefault="003B45A8" w:rsidP="00942E96">
            <w:pPr>
              <w:jc w:val="center"/>
              <w:rPr>
                <w:ins w:id="1224" w:author="智誠 楊" w:date="2021-05-03T14:11:00Z"/>
                <w:del w:id="1225" w:author="阿毛" w:date="2021-06-02T14:40:00Z"/>
                <w:rFonts w:ascii="標楷體" w:eastAsia="標楷體" w:hAnsi="標楷體"/>
              </w:rPr>
            </w:pPr>
            <w:ins w:id="1226" w:author="智誠 楊" w:date="2021-05-03T14:11:00Z">
              <w:del w:id="1227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3B45A8" w:rsidRPr="00F5236F" w:rsidDel="008D3BBA" w14:paraId="07B8365F" w14:textId="1D07A264" w:rsidTr="00942E96">
        <w:trPr>
          <w:ins w:id="1228" w:author="智誠 楊" w:date="2021-05-03T14:11:00Z"/>
          <w:del w:id="1229" w:author="阿毛" w:date="2021-06-02T14:40:00Z"/>
        </w:trPr>
        <w:tc>
          <w:tcPr>
            <w:tcW w:w="851" w:type="dxa"/>
          </w:tcPr>
          <w:p w14:paraId="6F94B13B" w14:textId="75DB2147" w:rsidR="003B45A8" w:rsidRPr="00F5236F" w:rsidDel="008D3BBA" w:rsidRDefault="003B45A8" w:rsidP="00942E96">
            <w:pPr>
              <w:jc w:val="center"/>
              <w:rPr>
                <w:ins w:id="1230" w:author="智誠 楊" w:date="2021-05-03T14:11:00Z"/>
                <w:del w:id="1231" w:author="阿毛" w:date="2021-06-02T14:40:00Z"/>
                <w:rFonts w:ascii="標楷體" w:eastAsia="標楷體" w:hAnsi="標楷體"/>
                <w:lang w:eastAsia="zh-HK"/>
              </w:rPr>
            </w:pPr>
            <w:ins w:id="1232" w:author="智誠 楊" w:date="2021-05-03T14:11:00Z">
              <w:del w:id="123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</w:tcPr>
          <w:p w14:paraId="3660076A" w14:textId="63DB2E97" w:rsidR="003B45A8" w:rsidDel="008D3BBA" w:rsidRDefault="006713E0" w:rsidP="00942E96">
            <w:pPr>
              <w:rPr>
                <w:ins w:id="1234" w:author="智誠 楊" w:date="2021-05-03T14:11:00Z"/>
                <w:del w:id="1235" w:author="阿毛" w:date="2021-06-02T14:40:00Z"/>
                <w:rFonts w:ascii="標楷體" w:eastAsia="標楷體" w:hAnsi="標楷體"/>
                <w:lang w:eastAsia="zh-HK"/>
              </w:rPr>
            </w:pPr>
            <w:ins w:id="1236" w:author="智誠 楊" w:date="2021-05-03T14:15:00Z">
              <w:del w:id="1237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確定</w:delText>
                </w:r>
              </w:del>
            </w:ins>
          </w:p>
        </w:tc>
        <w:tc>
          <w:tcPr>
            <w:tcW w:w="7033" w:type="dxa"/>
          </w:tcPr>
          <w:p w14:paraId="1D094567" w14:textId="52AEF55C" w:rsidR="00AB6B52" w:rsidRPr="00AB6B52" w:rsidDel="008D3BBA" w:rsidRDefault="003B45A8" w:rsidP="00942E96">
            <w:pPr>
              <w:rPr>
                <w:ins w:id="1238" w:author="智誠 楊" w:date="2021-05-03T14:11:00Z"/>
                <w:del w:id="1239" w:author="阿毛" w:date="2021-06-02T14:40:00Z"/>
                <w:rFonts w:ascii="標楷體" w:eastAsia="標楷體" w:hAnsi="標楷體"/>
                <w:lang w:eastAsia="zh-HK"/>
              </w:rPr>
            </w:pPr>
            <w:ins w:id="1240" w:author="智誠 楊" w:date="2021-05-03T14:11:00Z">
              <w:del w:id="1241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依據輸入條件</w:delText>
                </w:r>
              </w:del>
            </w:ins>
            <w:ins w:id="1242" w:author="智誠 楊" w:date="2021-05-03T14:16:00Z">
              <w:del w:id="1243" w:author="阿毛" w:date="2021-06-02T14:40:00Z">
                <w:r w:rsidR="006713E0" w:rsidDel="008D3BBA">
                  <w:rPr>
                    <w:rFonts w:ascii="標楷體" w:eastAsia="標楷體" w:hAnsi="標楷體" w:hint="eastAsia"/>
                    <w:lang w:eastAsia="zh-HK"/>
                  </w:rPr>
                  <w:delText>列出可列印資料</w:delText>
                </w:r>
              </w:del>
            </w:ins>
          </w:p>
        </w:tc>
      </w:tr>
      <w:tr w:rsidR="003B45A8" w:rsidRPr="00F5236F" w:rsidDel="008D3BBA" w14:paraId="4C7392D5" w14:textId="1F3970D4" w:rsidTr="00942E96">
        <w:trPr>
          <w:ins w:id="1244" w:author="智誠 楊" w:date="2021-05-03T14:11:00Z"/>
          <w:del w:id="1245" w:author="阿毛" w:date="2021-06-02T14:40:00Z"/>
        </w:trPr>
        <w:tc>
          <w:tcPr>
            <w:tcW w:w="851" w:type="dxa"/>
          </w:tcPr>
          <w:p w14:paraId="410A8599" w14:textId="5D36A536" w:rsidR="003B45A8" w:rsidDel="008D3BBA" w:rsidRDefault="003B45A8" w:rsidP="00942E96">
            <w:pPr>
              <w:jc w:val="center"/>
              <w:rPr>
                <w:ins w:id="1246" w:author="智誠 楊" w:date="2021-05-03T14:11:00Z"/>
                <w:del w:id="1247" w:author="阿毛" w:date="2021-06-02T14:40:00Z"/>
                <w:rFonts w:ascii="標楷體" w:eastAsia="標楷體" w:hAnsi="標楷體"/>
              </w:rPr>
            </w:pPr>
            <w:ins w:id="1248" w:author="智誠 楊" w:date="2021-05-03T14:11:00Z">
              <w:del w:id="1249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</w:tcPr>
          <w:p w14:paraId="4BB40311" w14:textId="32D3562C" w:rsidR="003B45A8" w:rsidDel="008D3BBA" w:rsidRDefault="003B45A8" w:rsidP="00942E96">
            <w:pPr>
              <w:rPr>
                <w:ins w:id="1250" w:author="智誠 楊" w:date="2021-05-03T14:11:00Z"/>
                <w:del w:id="1251" w:author="阿毛" w:date="2021-06-02T14:40:00Z"/>
                <w:rFonts w:ascii="標楷體" w:eastAsia="標楷體" w:hAnsi="標楷體"/>
                <w:lang w:eastAsia="zh-HK"/>
              </w:rPr>
            </w:pPr>
            <w:ins w:id="1252" w:author="智誠 楊" w:date="2021-05-03T14:11:00Z">
              <w:del w:id="1253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</w:tcPr>
          <w:p w14:paraId="53E67DC3" w14:textId="6CD0BEED" w:rsidR="003B45A8" w:rsidDel="008D3BBA" w:rsidRDefault="003B45A8" w:rsidP="00942E96">
            <w:pPr>
              <w:rPr>
                <w:ins w:id="1254" w:author="智誠 楊" w:date="2021-05-03T14:11:00Z"/>
                <w:del w:id="1255" w:author="阿毛" w:date="2021-06-02T14:40:00Z"/>
                <w:rFonts w:ascii="標楷體" w:eastAsia="標楷體" w:hAnsi="標楷體"/>
                <w:lang w:eastAsia="zh-HK"/>
              </w:rPr>
            </w:pPr>
            <w:ins w:id="1256" w:author="智誠 楊" w:date="2021-05-03T14:11:00Z">
              <w:del w:id="1257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3B45A8" w:rsidRPr="006713E0" w:rsidDel="008D3BBA" w14:paraId="1E433EC6" w14:textId="6529AFFD" w:rsidTr="00942E96">
        <w:trPr>
          <w:ins w:id="1258" w:author="智誠 楊" w:date="2021-05-03T14:11:00Z"/>
          <w:del w:id="1259" w:author="阿毛" w:date="2021-06-02T14:40:00Z"/>
        </w:trPr>
        <w:tc>
          <w:tcPr>
            <w:tcW w:w="851" w:type="dxa"/>
          </w:tcPr>
          <w:p w14:paraId="08D4CBED" w14:textId="100E3961" w:rsidR="003B45A8" w:rsidDel="008D3BBA" w:rsidRDefault="003B45A8" w:rsidP="00942E96">
            <w:pPr>
              <w:jc w:val="center"/>
              <w:rPr>
                <w:ins w:id="1260" w:author="智誠 楊" w:date="2021-05-03T14:11:00Z"/>
                <w:del w:id="1261" w:author="阿毛" w:date="2021-06-02T14:40:00Z"/>
                <w:rFonts w:ascii="標楷體" w:eastAsia="標楷體" w:hAnsi="標楷體"/>
              </w:rPr>
            </w:pPr>
            <w:ins w:id="1262" w:author="智誠 楊" w:date="2021-05-03T14:11:00Z">
              <w:del w:id="126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</w:tcPr>
          <w:p w14:paraId="669FEEB4" w14:textId="22C7390C" w:rsidR="003B45A8" w:rsidDel="008D3BBA" w:rsidRDefault="006713E0" w:rsidP="00942E96">
            <w:pPr>
              <w:rPr>
                <w:ins w:id="1264" w:author="智誠 楊" w:date="2021-05-03T14:11:00Z"/>
                <w:del w:id="1265" w:author="阿毛" w:date="2021-06-02T14:40:00Z"/>
                <w:rFonts w:ascii="標楷體" w:eastAsia="標楷體" w:hAnsi="標楷體"/>
                <w:lang w:eastAsia="zh-HK"/>
              </w:rPr>
            </w:pPr>
            <w:ins w:id="1266" w:author="智誠 楊" w:date="2021-05-03T14:17:00Z">
              <w:del w:id="1267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</w:tcPr>
          <w:p w14:paraId="209564A8" w14:textId="1C0ACB65" w:rsidR="003B45A8" w:rsidDel="008D3BBA" w:rsidRDefault="006713E0" w:rsidP="00942E96">
            <w:pPr>
              <w:rPr>
                <w:ins w:id="1268" w:author="智誠 楊" w:date="2021-05-03T14:11:00Z"/>
                <w:del w:id="1269" w:author="阿毛" w:date="2021-06-02T14:40:00Z"/>
                <w:rFonts w:ascii="標楷體" w:eastAsia="標楷體" w:hAnsi="標楷體"/>
                <w:lang w:eastAsia="zh-HK"/>
              </w:rPr>
            </w:pPr>
            <w:ins w:id="1270" w:author="智誠 楊" w:date="2021-05-03T14:17:00Z">
              <w:del w:id="1271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送出交易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成功時顯示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,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重新輸入另一筆</w:delText>
                </w:r>
              </w:del>
            </w:ins>
            <w:ins w:id="1272" w:author="智誠 楊" w:date="2021-05-03T14:18:00Z">
              <w:del w:id="1273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需列印核准號碼</w:delText>
                </w:r>
              </w:del>
            </w:ins>
          </w:p>
        </w:tc>
      </w:tr>
    </w:tbl>
    <w:p w14:paraId="4FC33FDE" w14:textId="0B5175FF" w:rsidR="006713E0" w:rsidDel="008D3BBA" w:rsidRDefault="006713E0">
      <w:pPr>
        <w:widowControl/>
        <w:rPr>
          <w:ins w:id="1274" w:author="智誠 楊" w:date="2021-05-03T14:18:00Z"/>
          <w:del w:id="1275" w:author="阿毛" w:date="2021-06-02T14:40:00Z"/>
          <w:rFonts w:eastAsia="標楷體"/>
          <w:sz w:val="26"/>
        </w:rPr>
      </w:pPr>
    </w:p>
    <w:p w14:paraId="0C11A16B" w14:textId="5FAFE607" w:rsidR="003B45A8" w:rsidRPr="00362205" w:rsidDel="008D3BBA" w:rsidRDefault="003B45A8" w:rsidP="003B45A8">
      <w:pPr>
        <w:pStyle w:val="a"/>
        <w:ind w:left="1440" w:hanging="480"/>
        <w:rPr>
          <w:ins w:id="1276" w:author="智誠 楊" w:date="2021-05-03T14:02:00Z"/>
          <w:del w:id="1277" w:author="阿毛" w:date="2021-06-02T14:40:00Z"/>
        </w:rPr>
      </w:pPr>
      <w:ins w:id="1278" w:author="智誠 楊" w:date="2021-05-03T14:02:00Z">
        <w:del w:id="1279" w:author="阿毛" w:date="2021-06-02T14:40:00Z">
          <w:r w:rsidDel="008D3BBA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3B45A8" w:rsidRPr="00847BB7" w:rsidDel="008D3BBA" w14:paraId="26B8451B" w14:textId="2FF6A2AE" w:rsidTr="00942E96">
        <w:trPr>
          <w:trHeight w:val="388"/>
          <w:tblHeader/>
          <w:jc w:val="center"/>
          <w:ins w:id="1280" w:author="智誠 楊" w:date="2021-05-03T14:02:00Z"/>
          <w:del w:id="1281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B6A4138" w14:textId="1BA23252" w:rsidR="003B45A8" w:rsidRPr="00847BB7" w:rsidDel="008D3BBA" w:rsidRDefault="003B45A8" w:rsidP="00942E96">
            <w:pPr>
              <w:rPr>
                <w:ins w:id="1282" w:author="智誠 楊" w:date="2021-05-03T14:02:00Z"/>
                <w:del w:id="1283" w:author="阿毛" w:date="2021-06-02T14:40:00Z"/>
                <w:rFonts w:ascii="標楷體" w:eastAsia="標楷體" w:hAnsi="標楷體"/>
              </w:rPr>
            </w:pPr>
            <w:ins w:id="1284" w:author="智誠 楊" w:date="2021-05-03T14:02:00Z">
              <w:del w:id="1285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654AF6C" w14:textId="6BCD8167" w:rsidR="003B45A8" w:rsidRPr="00847BB7" w:rsidDel="008D3BBA" w:rsidRDefault="003B45A8" w:rsidP="00942E96">
            <w:pPr>
              <w:rPr>
                <w:ins w:id="1286" w:author="智誠 楊" w:date="2021-05-03T14:02:00Z"/>
                <w:del w:id="1287" w:author="阿毛" w:date="2021-06-02T14:40:00Z"/>
                <w:rFonts w:ascii="標楷體" w:eastAsia="標楷體" w:hAnsi="標楷體"/>
              </w:rPr>
            </w:pPr>
            <w:ins w:id="1288" w:author="智誠 楊" w:date="2021-05-03T14:02:00Z">
              <w:del w:id="1289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09DAB747" w14:textId="4576A4F2" w:rsidR="003B45A8" w:rsidRPr="00847BB7" w:rsidDel="008D3BBA" w:rsidRDefault="003B45A8" w:rsidP="00942E96">
            <w:pPr>
              <w:jc w:val="center"/>
              <w:rPr>
                <w:ins w:id="1290" w:author="智誠 楊" w:date="2021-05-03T14:02:00Z"/>
                <w:del w:id="1291" w:author="阿毛" w:date="2021-06-02T14:40:00Z"/>
                <w:rFonts w:ascii="標楷體" w:eastAsia="標楷體" w:hAnsi="標楷體"/>
              </w:rPr>
            </w:pPr>
            <w:ins w:id="1292" w:author="智誠 楊" w:date="2021-05-03T14:02:00Z">
              <w:del w:id="1293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26B5C7A1" w14:textId="4142850A" w:rsidR="003B45A8" w:rsidRPr="00847BB7" w:rsidDel="008D3BBA" w:rsidRDefault="003B45A8" w:rsidP="00942E96">
            <w:pPr>
              <w:rPr>
                <w:ins w:id="1294" w:author="智誠 楊" w:date="2021-05-03T14:02:00Z"/>
                <w:del w:id="1295" w:author="阿毛" w:date="2021-06-02T14:40:00Z"/>
                <w:rFonts w:ascii="標楷體" w:eastAsia="標楷體" w:hAnsi="標楷體"/>
              </w:rPr>
            </w:pPr>
            <w:ins w:id="1296" w:author="智誠 楊" w:date="2021-05-03T14:02:00Z">
              <w:del w:id="1297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3B45A8" w:rsidRPr="00847BB7" w:rsidDel="008D3BBA" w14:paraId="6083277B" w14:textId="138A3FF7" w:rsidTr="00942E96">
        <w:trPr>
          <w:trHeight w:val="244"/>
          <w:tblHeader/>
          <w:jc w:val="center"/>
          <w:ins w:id="1298" w:author="智誠 楊" w:date="2021-05-03T14:02:00Z"/>
          <w:del w:id="1299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063FD994" w14:textId="23CBC315" w:rsidR="003B45A8" w:rsidRPr="00847BB7" w:rsidDel="008D3BBA" w:rsidRDefault="003B45A8" w:rsidP="00942E96">
            <w:pPr>
              <w:rPr>
                <w:ins w:id="1300" w:author="智誠 楊" w:date="2021-05-03T14:02:00Z"/>
                <w:del w:id="130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5A8AC227" w14:textId="5B07B63F" w:rsidR="003B45A8" w:rsidRPr="00847BB7" w:rsidDel="008D3BBA" w:rsidRDefault="003B45A8" w:rsidP="00942E96">
            <w:pPr>
              <w:rPr>
                <w:ins w:id="1302" w:author="智誠 楊" w:date="2021-05-03T14:02:00Z"/>
                <w:del w:id="130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84745A3" w14:textId="3994AC1C" w:rsidR="003B45A8" w:rsidRPr="00847BB7" w:rsidDel="008D3BBA" w:rsidRDefault="003B45A8" w:rsidP="00942E96">
            <w:pPr>
              <w:rPr>
                <w:ins w:id="1304" w:author="智誠 楊" w:date="2021-05-03T14:02:00Z"/>
                <w:del w:id="1305" w:author="阿毛" w:date="2021-06-02T14:40:00Z"/>
                <w:rFonts w:ascii="標楷體" w:eastAsia="標楷體" w:hAnsi="標楷體"/>
              </w:rPr>
            </w:pPr>
            <w:ins w:id="1306" w:author="智誠 楊" w:date="2021-05-03T14:02:00Z">
              <w:del w:id="1307" w:author="阿毛" w:date="2021-06-02T14:40:00Z">
                <w:r w:rsidRPr="00847BB7" w:rsidDel="008D3BBA">
                  <w:rPr>
                    <w:rFonts w:ascii="標楷體" w:eastAsia="標楷體" w:hAnsi="標楷體" w:hint="eastAsia"/>
                  </w:rPr>
                  <w:delText>資料型態長度</w:delText>
                </w:r>
              </w:del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01472E2C" w14:textId="41DAEE00" w:rsidR="003B45A8" w:rsidRPr="00847BB7" w:rsidDel="008D3BBA" w:rsidRDefault="003B45A8" w:rsidP="00942E96">
            <w:pPr>
              <w:rPr>
                <w:ins w:id="1308" w:author="智誠 楊" w:date="2021-05-03T14:02:00Z"/>
                <w:del w:id="1309" w:author="阿毛" w:date="2021-06-02T14:40:00Z"/>
                <w:rFonts w:ascii="標楷體" w:eastAsia="標楷體" w:hAnsi="標楷體"/>
              </w:rPr>
            </w:pPr>
            <w:ins w:id="1310" w:author="智誠 楊" w:date="2021-05-03T14:02:00Z">
              <w:del w:id="1311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22C30B0E" w14:textId="3D55B78C" w:rsidR="003B45A8" w:rsidRPr="00847BB7" w:rsidDel="008D3BBA" w:rsidRDefault="003B45A8" w:rsidP="00942E96">
            <w:pPr>
              <w:rPr>
                <w:ins w:id="1312" w:author="智誠 楊" w:date="2021-05-03T14:02:00Z"/>
                <w:del w:id="1313" w:author="阿毛" w:date="2021-06-02T14:40:00Z"/>
                <w:rFonts w:ascii="標楷體" w:eastAsia="標楷體" w:hAnsi="標楷體"/>
              </w:rPr>
            </w:pPr>
            <w:ins w:id="1314" w:author="智誠 楊" w:date="2021-05-03T14:02:00Z">
              <w:del w:id="1315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2F8BCCFD" w14:textId="769BE8D3" w:rsidR="003B45A8" w:rsidRPr="00847BB7" w:rsidDel="008D3BBA" w:rsidRDefault="003B45A8" w:rsidP="00942E96">
            <w:pPr>
              <w:rPr>
                <w:ins w:id="1316" w:author="智誠 楊" w:date="2021-05-03T14:02:00Z"/>
                <w:del w:id="1317" w:author="阿毛" w:date="2021-06-02T14:40:00Z"/>
                <w:rFonts w:ascii="標楷體" w:eastAsia="標楷體" w:hAnsi="標楷體"/>
              </w:rPr>
            </w:pPr>
            <w:ins w:id="1318" w:author="智誠 楊" w:date="2021-05-03T14:02:00Z">
              <w:del w:id="1319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2143CE08" w14:textId="6A6EA969" w:rsidR="003B45A8" w:rsidRPr="00847BB7" w:rsidDel="008D3BBA" w:rsidRDefault="003B45A8" w:rsidP="00942E96">
            <w:pPr>
              <w:rPr>
                <w:ins w:id="1320" w:author="智誠 楊" w:date="2021-05-03T14:02:00Z"/>
                <w:del w:id="1321" w:author="阿毛" w:date="2021-06-02T14:40:00Z"/>
                <w:rFonts w:ascii="標楷體" w:eastAsia="標楷體" w:hAnsi="標楷體"/>
              </w:rPr>
            </w:pPr>
            <w:ins w:id="1322" w:author="智誠 楊" w:date="2021-05-03T14:02:00Z">
              <w:del w:id="1323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4143C902" w14:textId="32662445" w:rsidR="003B45A8" w:rsidRPr="00847BB7" w:rsidDel="008D3BBA" w:rsidRDefault="003B45A8" w:rsidP="00942E96">
            <w:pPr>
              <w:rPr>
                <w:ins w:id="1324" w:author="智誠 楊" w:date="2021-05-03T14:02:00Z"/>
                <w:del w:id="1325" w:author="阿毛" w:date="2021-06-02T14:40:00Z"/>
                <w:rFonts w:ascii="標楷體" w:eastAsia="標楷體" w:hAnsi="標楷體"/>
              </w:rPr>
            </w:pPr>
          </w:p>
        </w:tc>
      </w:tr>
      <w:tr w:rsidR="004A1F92" w:rsidRPr="004A1F92" w:rsidDel="008D3BBA" w14:paraId="73623FB6" w14:textId="548501AA" w:rsidTr="00942E96">
        <w:trPr>
          <w:trHeight w:val="244"/>
          <w:jc w:val="center"/>
          <w:ins w:id="1326" w:author="智誠 楊" w:date="2021-05-03T14:02:00Z"/>
          <w:del w:id="1327" w:author="阿毛" w:date="2021-06-02T14:40:00Z"/>
        </w:trPr>
        <w:tc>
          <w:tcPr>
            <w:tcW w:w="456" w:type="dxa"/>
          </w:tcPr>
          <w:p w14:paraId="228E826F" w14:textId="39C4927D" w:rsidR="003B45A8" w:rsidRPr="004A1F92" w:rsidDel="008D3BBA" w:rsidRDefault="003B45A8" w:rsidP="00942E96">
            <w:pPr>
              <w:rPr>
                <w:ins w:id="1328" w:author="智誠 楊" w:date="2021-05-03T14:02:00Z"/>
                <w:del w:id="132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502EB39D" w14:textId="517861C0" w:rsidR="006713E0" w:rsidRPr="004A1F92" w:rsidDel="008D3BBA" w:rsidRDefault="000665B2" w:rsidP="00942E96">
            <w:pPr>
              <w:rPr>
                <w:ins w:id="1330" w:author="智誠 楊" w:date="2021-05-03T14:02:00Z"/>
                <w:del w:id="1331" w:author="阿毛" w:date="2021-06-02T14:40:00Z"/>
                <w:rFonts w:ascii="標楷體" w:eastAsia="標楷體" w:hAnsi="標楷體"/>
              </w:rPr>
            </w:pPr>
            <w:ins w:id="1332" w:author="智誠 楊" w:date="2021-05-05T11:32:00Z">
              <w:del w:id="1333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334" w:author="ST1" w:date="2021-05-06T13:53:00Z">
                      <w:rPr>
                        <w:rFonts w:ascii="細明體" w:eastAsia="細明體" w:cs="細明體"/>
                        <w:color w:val="000000"/>
                        <w:kern w:val="0"/>
                        <w:sz w:val="22"/>
                        <w:szCs w:val="22"/>
                        <w:u w:val="single"/>
                        <w:shd w:val="clear" w:color="auto" w:fill="D4D4D4"/>
                      </w:rPr>
                    </w:rPrChange>
                  </w:rPr>
                  <w:delText>Occurs</w:delText>
                </w:r>
              </w:del>
            </w:ins>
            <w:ins w:id="1335" w:author="智誠 楊" w:date="2021-05-05T11:33:00Z">
              <w:del w:id="1336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337" w:author="ST1" w:date="2021-05-06T13:53:00Z">
                      <w:rPr>
                        <w:rFonts w:ascii="標楷體" w:eastAsia="標楷體" w:hAnsi="標楷體" w:cs="細明體"/>
                        <w:color w:val="FF0000"/>
                        <w:kern w:val="0"/>
                      </w:rPr>
                    </w:rPrChange>
                  </w:rPr>
                  <w:delText>[50]</w:delText>
                </w:r>
              </w:del>
            </w:ins>
          </w:p>
        </w:tc>
        <w:tc>
          <w:tcPr>
            <w:tcW w:w="1602" w:type="dxa"/>
          </w:tcPr>
          <w:p w14:paraId="2AAD7F54" w14:textId="124ADFF7" w:rsidR="003B45A8" w:rsidRPr="004A1F92" w:rsidDel="008D3BBA" w:rsidRDefault="003B45A8" w:rsidP="00942E96">
            <w:pPr>
              <w:rPr>
                <w:ins w:id="1338" w:author="智誠 楊" w:date="2021-05-03T14:02:00Z"/>
                <w:del w:id="1339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CFA8591" w14:textId="5D7EB8B5" w:rsidR="003B45A8" w:rsidRPr="004A1F92" w:rsidDel="008D3BBA" w:rsidRDefault="003B45A8" w:rsidP="00942E96">
            <w:pPr>
              <w:rPr>
                <w:ins w:id="1340" w:author="智誠 楊" w:date="2021-05-03T14:02:00Z"/>
                <w:del w:id="134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1E2F388" w14:textId="6180D783" w:rsidR="003B45A8" w:rsidRPr="004A1F92" w:rsidDel="008D3BBA" w:rsidRDefault="003B45A8" w:rsidP="00942E96">
            <w:pPr>
              <w:rPr>
                <w:ins w:id="1342" w:author="智誠 楊" w:date="2021-05-03T14:02:00Z"/>
                <w:del w:id="1343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AA55271" w14:textId="26D89BAD" w:rsidR="003B45A8" w:rsidRPr="004A1F92" w:rsidDel="008D3BBA" w:rsidRDefault="003B45A8" w:rsidP="00942E96">
            <w:pPr>
              <w:rPr>
                <w:ins w:id="1344" w:author="智誠 楊" w:date="2021-05-03T14:02:00Z"/>
                <w:del w:id="1345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3588F12" w14:textId="5ED90294" w:rsidR="003B45A8" w:rsidRPr="004A1F92" w:rsidDel="008D3BBA" w:rsidRDefault="003B45A8" w:rsidP="00942E96">
            <w:pPr>
              <w:jc w:val="center"/>
              <w:rPr>
                <w:ins w:id="1346" w:author="智誠 楊" w:date="2021-05-03T14:02:00Z"/>
                <w:del w:id="1347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2EE71D78" w14:textId="62D30573" w:rsidR="006713E0" w:rsidRPr="004A1F92" w:rsidDel="008D3BBA" w:rsidRDefault="000665B2">
            <w:pPr>
              <w:ind w:left="240" w:hangingChars="100" w:hanging="240"/>
              <w:rPr>
                <w:ins w:id="1348" w:author="智誠 楊" w:date="2021-05-03T14:02:00Z"/>
                <w:del w:id="1349" w:author="阿毛" w:date="2021-06-02T14:40:00Z"/>
                <w:rFonts w:ascii="標楷體" w:eastAsia="標楷體" w:hAnsi="標楷體"/>
              </w:rPr>
              <w:pPrChange w:id="1350" w:author="智誠 楊" w:date="2021-05-03T14:20:00Z">
                <w:pPr/>
              </w:pPrChange>
            </w:pPr>
            <w:ins w:id="1351" w:author="智誠 楊" w:date="2021-05-05T11:32:00Z">
              <w:del w:id="1352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</w:del>
            </w:ins>
            <w:ins w:id="1353" w:author="智誠 楊" w:date="2021-05-05T11:33:00Z">
              <w:del w:id="1354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以下欄位「核准號碼」共可輸入</w:delText>
                </w:r>
              </w:del>
            </w:ins>
            <w:ins w:id="1355" w:author="智誠 楊" w:date="2021-05-05T11:34:00Z">
              <w:del w:id="1356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50筆,如未輸入自動隱藏</w:delText>
                </w:r>
              </w:del>
            </w:ins>
          </w:p>
        </w:tc>
      </w:tr>
      <w:tr w:rsidR="004A1F92" w:rsidRPr="004A1F92" w:rsidDel="008D3BBA" w14:paraId="3482FD45" w14:textId="01B8564A" w:rsidTr="00942E96">
        <w:trPr>
          <w:trHeight w:val="244"/>
          <w:jc w:val="center"/>
          <w:ins w:id="1357" w:author="智誠 楊" w:date="2021-05-05T11:31:00Z"/>
          <w:del w:id="1358" w:author="阿毛" w:date="2021-06-02T14:40:00Z"/>
        </w:trPr>
        <w:tc>
          <w:tcPr>
            <w:tcW w:w="456" w:type="dxa"/>
          </w:tcPr>
          <w:p w14:paraId="7E1D5FF9" w14:textId="779D9774" w:rsidR="000665B2" w:rsidRPr="004A1F92" w:rsidDel="008D3BBA" w:rsidRDefault="000665B2" w:rsidP="000665B2">
            <w:pPr>
              <w:rPr>
                <w:ins w:id="1359" w:author="智誠 楊" w:date="2021-05-05T11:31:00Z"/>
                <w:del w:id="1360" w:author="阿毛" w:date="2021-06-02T14:40:00Z"/>
                <w:rFonts w:ascii="標楷體" w:eastAsia="標楷體" w:hAnsi="標楷體"/>
              </w:rPr>
            </w:pPr>
            <w:ins w:id="1361" w:author="智誠 楊" w:date="2021-05-05T11:31:00Z">
              <w:del w:id="1362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</w:delText>
                </w:r>
              </w:del>
            </w:ins>
          </w:p>
        </w:tc>
        <w:tc>
          <w:tcPr>
            <w:tcW w:w="1736" w:type="dxa"/>
          </w:tcPr>
          <w:p w14:paraId="47F7CF17" w14:textId="652DDBF8" w:rsidR="000665B2" w:rsidRPr="004A1F92" w:rsidDel="008D3BBA" w:rsidRDefault="000665B2" w:rsidP="000665B2">
            <w:pPr>
              <w:rPr>
                <w:ins w:id="1363" w:author="智誠 楊" w:date="2021-05-05T11:31:00Z"/>
                <w:del w:id="1364" w:author="阿毛" w:date="2021-06-02T14:40:00Z"/>
                <w:rFonts w:ascii="標楷體" w:eastAsia="標楷體" w:hAnsi="標楷體"/>
                <w:lang w:eastAsia="zh-HK"/>
              </w:rPr>
            </w:pPr>
            <w:ins w:id="1365" w:author="智誠 楊" w:date="2021-05-05T11:31:00Z">
              <w:del w:id="1366" w:author="阿毛" w:date="2021-06-02T14:40:00Z"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核准號碼</w:delText>
                </w:r>
              </w:del>
            </w:ins>
          </w:p>
        </w:tc>
        <w:tc>
          <w:tcPr>
            <w:tcW w:w="1602" w:type="dxa"/>
          </w:tcPr>
          <w:p w14:paraId="08D0741C" w14:textId="33AF6DB4" w:rsidR="000665B2" w:rsidRPr="004A1F92" w:rsidDel="008D3BBA" w:rsidRDefault="00A675F3" w:rsidP="000665B2">
            <w:pPr>
              <w:rPr>
                <w:ins w:id="1367" w:author="智誠 楊" w:date="2021-05-05T11:31:00Z"/>
                <w:del w:id="1368" w:author="阿毛" w:date="2021-06-02T14:40:00Z"/>
                <w:rFonts w:ascii="標楷體" w:eastAsia="標楷體" w:hAnsi="標楷體"/>
              </w:rPr>
            </w:pPr>
            <w:ins w:id="1369" w:author="智誠 楊" w:date="2021-05-14T09:12:00Z">
              <w:del w:id="137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1371" w:author="智誠 楊" w:date="2021-05-05T11:31:00Z">
              <w:del w:id="1372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 xml:space="preserve">   </w:delText>
                </w:r>
              </w:del>
            </w:ins>
          </w:p>
        </w:tc>
        <w:tc>
          <w:tcPr>
            <w:tcW w:w="992" w:type="dxa"/>
          </w:tcPr>
          <w:p w14:paraId="400305FA" w14:textId="6C105261" w:rsidR="000665B2" w:rsidRPr="004A1F92" w:rsidDel="008D3BBA" w:rsidRDefault="000665B2" w:rsidP="000665B2">
            <w:pPr>
              <w:rPr>
                <w:ins w:id="1373" w:author="智誠 楊" w:date="2021-05-05T11:31:00Z"/>
                <w:del w:id="1374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F091D50" w14:textId="493531B9" w:rsidR="000665B2" w:rsidRPr="004A1F92" w:rsidDel="008D3BBA" w:rsidRDefault="000665B2" w:rsidP="000665B2">
            <w:pPr>
              <w:rPr>
                <w:ins w:id="1375" w:author="智誠 楊" w:date="2021-05-05T11:31:00Z"/>
                <w:del w:id="1376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2BB66992" w14:textId="4DD93AAB" w:rsidR="000665B2" w:rsidRPr="004A1F92" w:rsidDel="008D3BBA" w:rsidRDefault="000665B2" w:rsidP="000665B2">
            <w:pPr>
              <w:rPr>
                <w:ins w:id="1377" w:author="智誠 楊" w:date="2021-05-05T11:31:00Z"/>
                <w:del w:id="1378" w:author="阿毛" w:date="2021-06-02T14:40:00Z"/>
                <w:rFonts w:ascii="標楷體" w:eastAsia="標楷體" w:hAnsi="標楷體"/>
              </w:rPr>
            </w:pPr>
            <w:ins w:id="1379" w:author="智誠 楊" w:date="2021-05-05T11:31:00Z">
              <w:del w:id="1380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V</w:delText>
                </w:r>
              </w:del>
            </w:ins>
          </w:p>
        </w:tc>
        <w:tc>
          <w:tcPr>
            <w:tcW w:w="666" w:type="dxa"/>
          </w:tcPr>
          <w:p w14:paraId="0FFCC1E9" w14:textId="74A1A11B" w:rsidR="000665B2" w:rsidRPr="004A1F92" w:rsidDel="008D3BBA" w:rsidRDefault="000665B2" w:rsidP="000665B2">
            <w:pPr>
              <w:jc w:val="center"/>
              <w:rPr>
                <w:ins w:id="1381" w:author="智誠 楊" w:date="2021-05-05T11:31:00Z"/>
                <w:del w:id="1382" w:author="阿毛" w:date="2021-06-02T14:40:00Z"/>
                <w:rFonts w:ascii="標楷體" w:eastAsia="標楷體" w:hAnsi="標楷體"/>
              </w:rPr>
            </w:pPr>
            <w:ins w:id="1383" w:author="智誠 楊" w:date="2021-05-05T11:31:00Z">
              <w:del w:id="1384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2856" w:type="dxa"/>
          </w:tcPr>
          <w:p w14:paraId="4C4923ED" w14:textId="43A397AB" w:rsidR="000665B2" w:rsidDel="008D3BBA" w:rsidRDefault="000665B2" w:rsidP="000665B2">
            <w:pPr>
              <w:ind w:left="240" w:hangingChars="100" w:hanging="240"/>
              <w:rPr>
                <w:ins w:id="1385" w:author="智誠 楊" w:date="2021-05-14T09:44:00Z"/>
                <w:del w:id="1386" w:author="阿毛" w:date="2021-06-02T14:40:00Z"/>
                <w:rFonts w:ascii="標楷體" w:eastAsia="標楷體" w:hAnsi="標楷體"/>
              </w:rPr>
            </w:pPr>
            <w:ins w:id="1387" w:author="智誠 楊" w:date="2021-05-05T11:31:00Z">
              <w:del w:id="1388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第一筆核准號碼必須輸</w:delText>
                </w:r>
                <w:r w:rsidRPr="004A1F92" w:rsidDel="008D3BBA">
                  <w:rPr>
                    <w:rFonts w:ascii="標楷體" w:eastAsia="標楷體" w:hAnsi="標楷體"/>
                  </w:rPr>
                  <w:delText xml:space="preserve"> 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入</w:delText>
                </w:r>
              </w:del>
            </w:ins>
          </w:p>
          <w:p w14:paraId="54773E5F" w14:textId="75FE4FC9" w:rsidR="003B5397" w:rsidRPr="003B5397" w:rsidDel="00AB6B52" w:rsidRDefault="003B5397">
            <w:pPr>
              <w:ind w:left="240" w:hangingChars="100" w:hanging="240"/>
              <w:rPr>
                <w:ins w:id="1389" w:author="智誠 楊" w:date="2021-05-05T11:31:00Z"/>
                <w:del w:id="1390" w:author="阿毛" w:date="2021-06-02T14:16:00Z"/>
                <w:rFonts w:ascii="標楷體" w:eastAsia="標楷體" w:hAnsi="標楷體"/>
              </w:rPr>
            </w:pPr>
            <w:ins w:id="1391" w:author="智誠 楊" w:date="2021-05-14T09:44:00Z">
              <w:del w:id="1392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2.</w:delText>
                </w:r>
              </w:del>
              <w:del w:id="1393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檢查:</w:delText>
                </w:r>
                <w:r w:rsidDel="00AB6B52">
                  <w:delText xml:space="preserve"> </w:delText>
                </w:r>
                <w:r w:rsidRPr="003B5397" w:rsidDel="00AB6B52">
                  <w:rPr>
                    <w:rFonts w:ascii="標楷體" w:eastAsia="標楷體" w:hAnsi="標楷體"/>
                  </w:rPr>
                  <w:delText>V(2,0)</w:delText>
                </w:r>
              </w:del>
            </w:ins>
          </w:p>
          <w:p w14:paraId="6EA7C023" w14:textId="37CE55A4" w:rsidR="000665B2" w:rsidRPr="004A1F92" w:rsidDel="008D3BBA" w:rsidRDefault="003B5397">
            <w:pPr>
              <w:ind w:left="240" w:hangingChars="100" w:hanging="240"/>
              <w:rPr>
                <w:ins w:id="1394" w:author="智誠 楊" w:date="2021-05-05T11:31:00Z"/>
                <w:del w:id="1395" w:author="阿毛" w:date="2021-06-02T14:40:00Z"/>
                <w:rFonts w:ascii="標楷體" w:eastAsia="標楷體" w:hAnsi="標楷體"/>
              </w:rPr>
            </w:pPr>
            <w:ins w:id="1396" w:author="智誠 楊" w:date="2021-05-14T09:44:00Z">
              <w:del w:id="1397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398" w:author="智誠 楊" w:date="2021-05-05T11:31:00Z">
              <w:del w:id="1399" w:author="阿毛" w:date="2021-06-02T14:16:00Z">
                <w:r w:rsidR="000665B2" w:rsidRPr="004A1F92" w:rsidDel="00AB6B52">
                  <w:rPr>
                    <w:rFonts w:ascii="標楷體" w:eastAsia="標楷體" w:hAnsi="標楷體"/>
                  </w:rPr>
                  <w:delText>.</w:delText>
                </w:r>
              </w:del>
              <w:del w:id="1400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>第二筆開始可不輸入</w:delText>
                </w:r>
              </w:del>
            </w:ins>
          </w:p>
        </w:tc>
      </w:tr>
      <w:tr w:rsidR="004A1F92" w:rsidRPr="004A1F92" w:rsidDel="008D3BBA" w14:paraId="432B7529" w14:textId="12F72E15" w:rsidTr="00942E96">
        <w:trPr>
          <w:trHeight w:val="244"/>
          <w:jc w:val="center"/>
          <w:ins w:id="1401" w:author="智誠 楊" w:date="2021-05-03T14:02:00Z"/>
          <w:del w:id="1402" w:author="阿毛" w:date="2021-06-02T14:40:00Z"/>
        </w:trPr>
        <w:tc>
          <w:tcPr>
            <w:tcW w:w="456" w:type="dxa"/>
          </w:tcPr>
          <w:p w14:paraId="1B330F06" w14:textId="15258C69" w:rsidR="000665B2" w:rsidRPr="004A1F92" w:rsidDel="008D3BBA" w:rsidRDefault="004A1F92" w:rsidP="000665B2">
            <w:pPr>
              <w:rPr>
                <w:ins w:id="1403" w:author="智誠 楊" w:date="2021-05-03T14:02:00Z"/>
                <w:del w:id="1404" w:author="阿毛" w:date="2021-06-02T14:40:00Z"/>
                <w:rFonts w:ascii="標楷體" w:eastAsia="標楷體" w:hAnsi="標楷體"/>
              </w:rPr>
            </w:pPr>
            <w:ins w:id="1405" w:author="ST1" w:date="2021-05-06T13:53:00Z">
              <w:del w:id="1406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736" w:type="dxa"/>
          </w:tcPr>
          <w:p w14:paraId="696D8913" w14:textId="75A42F18" w:rsidR="000665B2" w:rsidRPr="004A1F92" w:rsidDel="008D3BBA" w:rsidRDefault="003F13FC" w:rsidP="000665B2">
            <w:pPr>
              <w:rPr>
                <w:ins w:id="1407" w:author="智誠 楊" w:date="2021-05-03T14:22:00Z"/>
                <w:del w:id="1408" w:author="阿毛" w:date="2021-06-02T14:40:00Z"/>
                <w:rFonts w:ascii="標楷體" w:eastAsia="標楷體" w:hAnsi="標楷體"/>
                <w:rPrChange w:id="1409" w:author="ST1" w:date="2021-05-06T13:53:00Z">
                  <w:rPr>
                    <w:ins w:id="1410" w:author="智誠 楊" w:date="2021-05-03T14:22:00Z"/>
                    <w:del w:id="1411" w:author="阿毛" w:date="2021-06-02T14:40:00Z"/>
                    <w:rFonts w:ascii="標楷體" w:eastAsia="標楷體" w:hAnsi="標楷體"/>
                    <w:color w:val="FF0000"/>
                  </w:rPr>
                </w:rPrChange>
              </w:rPr>
            </w:pPr>
            <w:ins w:id="1412" w:author="智誠 楊" w:date="2021-05-14T09:45:00Z">
              <w:del w:id="141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核准號碼查詢</w:delText>
                </w:r>
              </w:del>
            </w:ins>
          </w:p>
          <w:p w14:paraId="10D40DDC" w14:textId="36AF8FAD" w:rsidR="000665B2" w:rsidRPr="004A1F92" w:rsidDel="008D3BBA" w:rsidRDefault="000665B2" w:rsidP="000665B2">
            <w:pPr>
              <w:rPr>
                <w:ins w:id="1414" w:author="智誠 楊" w:date="2021-05-03T14:02:00Z"/>
                <w:del w:id="141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322458A3" w14:textId="73179421" w:rsidR="000665B2" w:rsidRPr="004A1F92" w:rsidDel="008D3BBA" w:rsidRDefault="000665B2" w:rsidP="000665B2">
            <w:pPr>
              <w:rPr>
                <w:ins w:id="1416" w:author="智誠 楊" w:date="2021-05-03T14:02:00Z"/>
                <w:del w:id="1417" w:author="阿毛" w:date="2021-06-02T14:40:00Z"/>
                <w:rFonts w:ascii="標楷體" w:eastAsia="標楷體" w:hAnsi="標楷體"/>
              </w:rPr>
            </w:pPr>
            <w:ins w:id="1418" w:author="智誠 楊" w:date="2021-05-03T14:21:00Z">
              <w:del w:id="1419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992" w:type="dxa"/>
          </w:tcPr>
          <w:p w14:paraId="37692308" w14:textId="6A9AAE8C" w:rsidR="000665B2" w:rsidRPr="004A1F92" w:rsidDel="008D3BBA" w:rsidRDefault="000665B2" w:rsidP="000665B2">
            <w:pPr>
              <w:rPr>
                <w:ins w:id="1420" w:author="智誠 楊" w:date="2021-05-03T14:02:00Z"/>
                <w:del w:id="142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771BE20" w14:textId="4B2714BD" w:rsidR="000665B2" w:rsidRPr="004A1F92" w:rsidDel="008D3BBA" w:rsidRDefault="000665B2" w:rsidP="000665B2">
            <w:pPr>
              <w:rPr>
                <w:ins w:id="1422" w:author="智誠 楊" w:date="2021-05-03T14:02:00Z"/>
                <w:del w:id="1423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97B1C2" w14:textId="3553755F" w:rsidR="000665B2" w:rsidRPr="004A1F92" w:rsidDel="008D3BBA" w:rsidRDefault="000665B2" w:rsidP="000665B2">
            <w:pPr>
              <w:rPr>
                <w:ins w:id="1424" w:author="智誠 楊" w:date="2021-05-03T14:02:00Z"/>
                <w:del w:id="1425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38B3B09" w14:textId="5DCA87C4" w:rsidR="000665B2" w:rsidRPr="004A1F92" w:rsidDel="008D3BBA" w:rsidRDefault="000665B2" w:rsidP="000665B2">
            <w:pPr>
              <w:jc w:val="center"/>
              <w:rPr>
                <w:ins w:id="1426" w:author="智誠 楊" w:date="2021-05-03T14:02:00Z"/>
                <w:del w:id="1427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788C8DDE" w14:textId="2A86DDC9" w:rsidR="000665B2" w:rsidRPr="004A1F92" w:rsidDel="008D3BBA" w:rsidRDefault="000665B2" w:rsidP="000665B2">
            <w:pPr>
              <w:snapToGrid w:val="0"/>
              <w:rPr>
                <w:ins w:id="1428" w:author="智誠 楊" w:date="2021-05-03T14:02:00Z"/>
                <w:del w:id="1429" w:author="阿毛" w:date="2021-06-02T14:40:00Z"/>
                <w:rFonts w:ascii="標楷體" w:eastAsia="標楷體" w:hAnsi="標楷體"/>
              </w:rPr>
            </w:pPr>
            <w:ins w:id="1430" w:author="智誠 楊" w:date="2021-05-03T14:22:00Z">
              <w:del w:id="1431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1.連結至【L2016核准號碼明細資料查詢】點選資料後自動</w:delText>
                </w:r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帶回</w:delText>
                </w:r>
              </w:del>
            </w:ins>
            <w:ins w:id="1432" w:author="智誠 楊" w:date="2021-05-03T14:23:00Z">
              <w:del w:id="1433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</w:p>
        </w:tc>
      </w:tr>
    </w:tbl>
    <w:p w14:paraId="5C444BA8" w14:textId="2FAF88BD" w:rsidR="006F6710" w:rsidDel="008D3BBA" w:rsidRDefault="006F6710" w:rsidP="002D719D">
      <w:pPr>
        <w:pStyle w:val="42"/>
        <w:spacing w:after="72"/>
        <w:ind w:left="1133"/>
        <w:rPr>
          <w:del w:id="1434" w:author="阿毛" w:date="2021-06-02T14:40:00Z"/>
          <w:rFonts w:ascii="標楷體" w:hAnsi="標楷體"/>
        </w:rPr>
      </w:pPr>
    </w:p>
    <w:p w14:paraId="4509988D" w14:textId="7C1D7B78" w:rsidR="00FE380C" w:rsidDel="008D3BBA" w:rsidRDefault="00FE380C" w:rsidP="006F6710">
      <w:pPr>
        <w:rPr>
          <w:ins w:id="1435" w:author="智誠 楊" w:date="2021-05-03T14:25:00Z"/>
          <w:del w:id="1436" w:author="阿毛" w:date="2021-06-02T14:40:00Z"/>
          <w:rFonts w:ascii="標楷體" w:eastAsia="標楷體" w:hAnsi="標楷體" w:cs="標楷體"/>
          <w:kern w:val="0"/>
          <w:szCs w:val="28"/>
        </w:rPr>
      </w:pPr>
    </w:p>
    <w:p w14:paraId="52E4D660" w14:textId="64CEB507" w:rsidR="00FE380C" w:rsidRPr="007C7203" w:rsidDel="008D3BBA" w:rsidRDefault="00FE380C">
      <w:pPr>
        <w:pStyle w:val="a"/>
        <w:ind w:left="1440" w:hanging="480"/>
        <w:rPr>
          <w:ins w:id="1437" w:author="智誠 楊" w:date="2021-05-03T14:25:00Z"/>
          <w:del w:id="1438" w:author="阿毛" w:date="2021-06-02T14:40:00Z"/>
          <w:rPrChange w:id="1439" w:author="智誠 楊" w:date="2021-05-05T11:35:00Z">
            <w:rPr>
              <w:ins w:id="1440" w:author="智誠 楊" w:date="2021-05-03T14:25:00Z"/>
              <w:del w:id="1441" w:author="阿毛" w:date="2021-06-02T14:40:00Z"/>
            </w:rPr>
          </w:rPrChange>
        </w:rPr>
        <w:pPrChange w:id="1442" w:author="智誠 楊" w:date="2021-05-05T11:35:00Z">
          <w:pPr/>
        </w:pPrChange>
      </w:pPr>
      <w:ins w:id="1443" w:author="智誠 楊" w:date="2021-05-03T14:25:00Z">
        <w:del w:id="1444" w:author="阿毛" w:date="2021-06-02T14:40:00Z">
          <w:r w:rsidDel="008D3BBA">
            <w:rPr>
              <w:rFonts w:hint="eastAsia"/>
              <w:lang w:eastAsia="zh-HK"/>
            </w:rPr>
            <w:delText>輸出</w:delText>
          </w:r>
          <w:r w:rsidRPr="00362205" w:rsidDel="008D3BBA">
            <w:delText>畫面</w:delText>
          </w:r>
          <w:r w:rsidDel="008D3BBA">
            <w:rPr>
              <w:rFonts w:hint="eastAsia"/>
            </w:rPr>
            <w:delText>:</w:delText>
          </w:r>
          <w:r w:rsidDel="008D3BBA">
            <w:rPr>
              <w:rFonts w:hint="eastAsia"/>
            </w:rPr>
            <w:delText>列出可供下載之</w:delText>
          </w:r>
        </w:del>
      </w:ins>
      <w:ins w:id="1445" w:author="智誠 楊" w:date="2021-05-03T14:26:00Z">
        <w:del w:id="1446" w:author="阿毛" w:date="2021-06-02T14:40:00Z">
          <w:r w:rsidDel="008D3BBA">
            <w:rPr>
              <w:rFonts w:hint="eastAsia"/>
            </w:rPr>
            <w:delText>報表</w:delText>
          </w:r>
        </w:del>
      </w:ins>
    </w:p>
    <w:p w14:paraId="5415FC0D" w14:textId="5675341C" w:rsidR="00FE380C" w:rsidDel="008D3BBA" w:rsidRDefault="00FE380C" w:rsidP="006F6710">
      <w:pPr>
        <w:rPr>
          <w:ins w:id="1447" w:author="智誠 楊" w:date="2021-05-03T14:25:00Z"/>
          <w:del w:id="1448" w:author="阿毛" w:date="2021-06-02T14:40:00Z"/>
          <w:rFonts w:ascii="標楷體" w:eastAsia="標楷體" w:hAnsi="標楷體"/>
        </w:rPr>
      </w:pPr>
      <w:ins w:id="1449" w:author="智誠 楊" w:date="2021-05-03T14:25:00Z">
        <w:del w:id="1450" w:author="阿毛" w:date="2021-06-02T14:40:00Z">
          <w:r w:rsidRPr="00FE380C" w:rsidDel="008D3BBA">
            <w:rPr>
              <w:rFonts w:ascii="標楷體" w:eastAsia="標楷體" w:hAnsi="標楷體"/>
              <w:noProof/>
            </w:rPr>
            <w:drawing>
              <wp:inline distT="0" distB="0" distL="0" distR="0" wp14:anchorId="0B7CBBC9" wp14:editId="79375F85">
                <wp:extent cx="6479540" cy="1276985"/>
                <wp:effectExtent l="0" t="0" r="0" b="0"/>
                <wp:docPr id="8" name="圖片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76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4317535C" w14:textId="695D0523" w:rsidR="00107CFA" w:rsidDel="008D3BBA" w:rsidRDefault="00107CFA" w:rsidP="006865D5">
      <w:pPr>
        <w:pStyle w:val="42"/>
        <w:spacing w:after="72"/>
        <w:ind w:leftChars="0" w:left="0"/>
        <w:rPr>
          <w:del w:id="1451" w:author="阿毛" w:date="2021-06-02T14:40:00Z"/>
          <w:rFonts w:ascii="標楷體" w:hAnsi="標楷體"/>
        </w:rPr>
      </w:pPr>
    </w:p>
    <w:p w14:paraId="70E5B667" w14:textId="586546F7" w:rsidR="00107CFA" w:rsidRPr="008D3BBA" w:rsidDel="008D3BBA" w:rsidRDefault="00107CFA" w:rsidP="006F6710">
      <w:pPr>
        <w:rPr>
          <w:del w:id="1452" w:author="阿毛" w:date="2021-06-02T14:40:00Z"/>
          <w:rFonts w:ascii="標楷體" w:eastAsia="標楷體" w:hAnsi="標楷體"/>
        </w:rPr>
      </w:pPr>
    </w:p>
    <w:p w14:paraId="37938049" w14:textId="4060614D" w:rsidR="00107CFA" w:rsidDel="008D3BBA" w:rsidRDefault="00107CFA" w:rsidP="006F6710">
      <w:pPr>
        <w:rPr>
          <w:del w:id="1453" w:author="阿毛" w:date="2021-06-02T14:40:00Z"/>
          <w:rFonts w:ascii="標楷體" w:eastAsia="標楷體" w:hAnsi="標楷體"/>
        </w:rPr>
      </w:pPr>
    </w:p>
    <w:p w14:paraId="30AD3588" w14:textId="4C818C35" w:rsidR="00107CFA" w:rsidDel="008D3BBA" w:rsidRDefault="00107CFA" w:rsidP="006F6710">
      <w:pPr>
        <w:rPr>
          <w:del w:id="1454" w:author="阿毛" w:date="2021-06-02T14:40:00Z"/>
          <w:rFonts w:ascii="標楷體" w:eastAsia="標楷體" w:hAnsi="標楷體"/>
        </w:rPr>
      </w:pPr>
    </w:p>
    <w:p w14:paraId="7FEB610B" w14:textId="20ECA0CD" w:rsidR="00107CFA" w:rsidDel="008D3BBA" w:rsidRDefault="00107CFA" w:rsidP="006F6710">
      <w:pPr>
        <w:rPr>
          <w:del w:id="1455" w:author="阿毛" w:date="2021-06-02T14:40:00Z"/>
          <w:rFonts w:ascii="標楷體" w:eastAsia="標楷體" w:hAnsi="標楷體"/>
        </w:rPr>
      </w:pPr>
    </w:p>
    <w:p w14:paraId="03F6DD82" w14:textId="5ACDB7E7" w:rsidR="00107CFA" w:rsidDel="008D3BBA" w:rsidRDefault="00107CFA">
      <w:pPr>
        <w:widowControl/>
        <w:rPr>
          <w:del w:id="1456" w:author="阿毛" w:date="2021-06-02T14:40:00Z"/>
          <w:rFonts w:ascii="標楷體" w:eastAsia="標楷體" w:hAnsi="標楷體"/>
        </w:rPr>
      </w:pPr>
      <w:del w:id="1457" w:author="阿毛" w:date="2021-06-02T14:40:00Z">
        <w:r w:rsidDel="008D3BBA">
          <w:rPr>
            <w:rFonts w:ascii="標楷體" w:eastAsia="標楷體" w:hAnsi="標楷體"/>
          </w:rPr>
          <w:br w:type="page"/>
        </w:r>
      </w:del>
    </w:p>
    <w:p w14:paraId="309C771B" w14:textId="2114EE0A" w:rsidR="00107CFA" w:rsidRPr="00B830D9" w:rsidDel="008D3BBA" w:rsidRDefault="00107CFA">
      <w:pPr>
        <w:widowControl/>
        <w:rPr>
          <w:del w:id="1458" w:author="阿毛" w:date="2021-06-02T14:40:00Z"/>
          <w:rFonts w:ascii="標楷體" w:eastAsia="標楷體" w:hAnsi="標楷體"/>
        </w:rPr>
        <w:pPrChange w:id="1459" w:author="智誠 楊" w:date="2021-05-03T14:23:00Z">
          <w:pPr/>
        </w:pPrChange>
      </w:pPr>
    </w:p>
    <w:p w14:paraId="7D920718" w14:textId="375BCC9E" w:rsidR="00036417" w:rsidRPr="00B830D9" w:rsidDel="008D3BBA" w:rsidRDefault="00036417" w:rsidP="00930D5E">
      <w:pPr>
        <w:pStyle w:val="a"/>
        <w:rPr>
          <w:del w:id="1460" w:author="阿毛" w:date="2021-06-02T14:40:00Z"/>
        </w:rPr>
      </w:pPr>
      <w:del w:id="1461" w:author="阿毛" w:date="2021-06-02T14:40:00Z">
        <w:r w:rsidRPr="00B830D9" w:rsidDel="008D3BBA">
          <w:delText>UI</w:delText>
        </w:r>
        <w:r w:rsidRPr="00B830D9" w:rsidDel="008D3BBA">
          <w:delText>畫面</w:delText>
        </w:r>
      </w:del>
    </w:p>
    <w:p w14:paraId="66271E13" w14:textId="50B8B380" w:rsidR="00036417" w:rsidRPr="00B830D9" w:rsidDel="008D3BBA" w:rsidRDefault="00036417" w:rsidP="00036417">
      <w:pPr>
        <w:pStyle w:val="42"/>
        <w:spacing w:after="72"/>
        <w:ind w:left="1133"/>
        <w:rPr>
          <w:del w:id="1462" w:author="阿毛" w:date="2021-06-02T14:40:00Z"/>
          <w:rFonts w:ascii="標楷體" w:hAnsi="標楷體"/>
        </w:rPr>
      </w:pPr>
      <w:del w:id="1463" w:author="阿毛" w:date="2021-06-02T14:40:00Z">
        <w:r w:rsidRPr="00B830D9" w:rsidDel="008D3BBA">
          <w:rPr>
            <w:rFonts w:ascii="標楷體" w:hAnsi="標楷體" w:hint="eastAsia"/>
          </w:rPr>
          <w:delText>輸入畫面：</w:delText>
        </w:r>
      </w:del>
    </w:p>
    <w:p w14:paraId="05B9B093" w14:textId="4629E4B3" w:rsidR="002A74D4" w:rsidRPr="00B830D9" w:rsidDel="008D3BBA" w:rsidRDefault="00EB300A" w:rsidP="002A74D4">
      <w:pPr>
        <w:rPr>
          <w:del w:id="1464" w:author="阿毛" w:date="2021-06-02T14:40:00Z"/>
          <w:rFonts w:ascii="標楷體" w:eastAsia="標楷體" w:hAnsi="標楷體"/>
        </w:rPr>
      </w:pPr>
      <w:del w:id="1465" w:author="阿毛" w:date="2021-06-02T14:40:00Z">
        <w:r w:rsidDel="008D3BBA">
          <w:rPr>
            <w:rFonts w:ascii="標楷體" w:eastAsia="標楷體" w:hAnsi="標楷體"/>
            <w:noProof/>
          </w:rPr>
          <w:drawing>
            <wp:inline distT="0" distB="0" distL="0" distR="0" wp14:anchorId="4131049D" wp14:editId="0565E7F3">
              <wp:extent cx="6794500" cy="1104900"/>
              <wp:effectExtent l="0" t="0" r="6350" b="0"/>
              <wp:docPr id="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9450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FB79992" w14:textId="50377CAB" w:rsidR="00107CFA" w:rsidDel="008D3BBA" w:rsidRDefault="00107CFA" w:rsidP="002D719D">
      <w:pPr>
        <w:pStyle w:val="42"/>
        <w:spacing w:after="72"/>
        <w:ind w:left="1133"/>
        <w:rPr>
          <w:del w:id="1466" w:author="阿毛" w:date="2021-06-02T14:40:00Z"/>
          <w:rFonts w:ascii="標楷體" w:hAnsi="標楷體"/>
        </w:rPr>
      </w:pPr>
    </w:p>
    <w:p w14:paraId="018B494A" w14:textId="27C7774E" w:rsidR="00107CFA" w:rsidRPr="00B830D9" w:rsidDel="008D3BBA" w:rsidRDefault="00D950B2" w:rsidP="00930D5E">
      <w:pPr>
        <w:pStyle w:val="a"/>
        <w:rPr>
          <w:del w:id="1467" w:author="阿毛" w:date="2021-06-02T14:40:00Z"/>
        </w:rPr>
      </w:pPr>
      <w:del w:id="1468" w:author="阿毛" w:date="2021-06-02T14:40:00Z">
        <w:r w:rsidDel="008D3BBA">
          <w:rPr>
            <w:rFonts w:hint="eastAsia"/>
          </w:rPr>
          <w:delText>輸入畫面資料說明</w:delText>
        </w:r>
      </w:del>
    </w:p>
    <w:p w14:paraId="48B579B1" w14:textId="2A38A4A8" w:rsidR="00107CFA" w:rsidDel="008D3BBA" w:rsidRDefault="00107CFA" w:rsidP="00107CFA">
      <w:pPr>
        <w:rPr>
          <w:del w:id="1469" w:author="阿毛" w:date="2021-06-02T14:40:00Z"/>
          <w:rFonts w:ascii="標楷體" w:eastAsia="標楷體" w:hAnsi="標楷體"/>
        </w:rPr>
      </w:pPr>
    </w:p>
    <w:p w14:paraId="750A4D6B" w14:textId="5A119925" w:rsidR="00107CFA" w:rsidRPr="00107CFA" w:rsidDel="008D3BBA" w:rsidRDefault="00107CFA" w:rsidP="002D719D">
      <w:pPr>
        <w:pStyle w:val="42"/>
        <w:spacing w:after="72"/>
        <w:ind w:left="1133"/>
        <w:rPr>
          <w:del w:id="1470" w:author="阿毛" w:date="2021-06-02T14:40:00Z"/>
          <w:rFonts w:ascii="標楷體" w:hAnsi="標楷體"/>
        </w:rPr>
      </w:pPr>
    </w:p>
    <w:p w14:paraId="27490513" w14:textId="5790E705" w:rsidR="002D719D" w:rsidDel="008D3BBA" w:rsidRDefault="00036417" w:rsidP="006865D5">
      <w:pPr>
        <w:pStyle w:val="42"/>
        <w:spacing w:after="72"/>
        <w:ind w:leftChars="0" w:left="0"/>
        <w:rPr>
          <w:del w:id="1471" w:author="阿毛" w:date="2021-06-02T14:40:00Z"/>
          <w:rFonts w:ascii="標楷體" w:hAnsi="標楷體"/>
        </w:rPr>
      </w:pPr>
      <w:del w:id="1472" w:author="阿毛" w:date="2021-06-02T14:32:00Z">
        <w:r w:rsidRPr="00B830D9" w:rsidDel="008D3BBA">
          <w:rPr>
            <w:rFonts w:ascii="標楷體" w:hAnsi="標楷體" w:hint="eastAsia"/>
          </w:rPr>
          <w:delText>輸出</w:delText>
        </w:r>
        <w:r w:rsidR="00977253" w:rsidDel="008D3BBA">
          <w:rPr>
            <w:rFonts w:ascii="標楷體" w:hAnsi="標楷體" w:hint="eastAsia"/>
          </w:rPr>
          <w:delText>報表</w:delText>
        </w:r>
        <w:r w:rsidRPr="00B830D9" w:rsidDel="008D3BBA">
          <w:rPr>
            <w:rFonts w:ascii="標楷體" w:hAnsi="標楷體" w:hint="eastAsia"/>
          </w:rPr>
          <w:delText>：</w:delText>
        </w:r>
      </w:del>
      <w:del w:id="1473" w:author="阿毛" w:date="2021-06-02T14:40:00Z">
        <w:r w:rsidR="002D719D" w:rsidRPr="002D719D" w:rsidDel="008D3BBA">
          <w:rPr>
            <w:rFonts w:ascii="標楷體" w:hAnsi="標楷體" w:hint="eastAsia"/>
          </w:rPr>
          <w:delText>首次撥款審核資料表</w:delText>
        </w:r>
      </w:del>
      <w:ins w:id="1474" w:author="智誠 楊" w:date="2021-05-03T14:30:00Z">
        <w:del w:id="1475" w:author="阿毛" w:date="2021-06-02T14:40:00Z">
          <w:r w:rsidR="00FE380C" w:rsidDel="008D3BBA">
            <w:rPr>
              <w:rFonts w:ascii="標楷體" w:hAnsi="標楷體" w:hint="eastAsia"/>
            </w:rPr>
            <w:delText xml:space="preserve"> </w:delText>
          </w:r>
        </w:del>
      </w:ins>
      <w:ins w:id="1476" w:author="智誠 楊" w:date="2021-05-03T14:30:00Z">
        <w:del w:id="1477" w:author="阿毛" w:date="2021-06-02T14:40:00Z">
          <w:r w:rsidR="00682FFB" w:rsidDel="008D3BBA">
            <w:rPr>
              <w:rFonts w:ascii="標楷體" w:hAnsi="標楷體"/>
            </w:rPr>
            <w:object w:dxaOrig="1520" w:dyaOrig="1033" w14:anchorId="72BEBF28">
              <v:shape id="_x0000_i1028" type="#_x0000_t75" style="width:76.2pt;height:51.6pt" o:ole="">
                <v:imagedata r:id="rId21" o:title=""/>
              </v:shape>
              <o:OLEObject Type="Embed" ProgID="Package" ShapeID="_x0000_i1028" DrawAspect="Icon" ObjectID="_1686578684" r:id="rId29"/>
            </w:object>
          </w:r>
        </w:del>
      </w:ins>
    </w:p>
    <w:p w14:paraId="37545F7A" w14:textId="33F96310" w:rsidR="00036417" w:rsidDel="008D3BBA" w:rsidRDefault="007C7203">
      <w:pPr>
        <w:widowControl/>
        <w:rPr>
          <w:del w:id="1478" w:author="阿毛" w:date="2021-06-02T14:40:00Z"/>
          <w:rFonts w:ascii="標楷體" w:hAnsi="標楷體"/>
        </w:rPr>
      </w:pPr>
      <w:ins w:id="1479" w:author="智誠 楊" w:date="2021-05-05T11:35:00Z">
        <w:del w:id="1480" w:author="阿毛" w:date="2021-06-02T14:40:00Z">
          <w:r w:rsidRPr="007C7203" w:rsidDel="008D3BBA">
            <w:rPr>
              <w:rFonts w:ascii="標楷體" w:eastAsia="標楷體" w:hAnsi="標楷體" w:cs="標楷體"/>
              <w:noProof/>
              <w:kern w:val="0"/>
              <w:szCs w:val="28"/>
            </w:rPr>
            <w:drawing>
              <wp:inline distT="0" distB="0" distL="0" distR="0" wp14:anchorId="2D35A0EE" wp14:editId="4FF09E00">
                <wp:extent cx="4686300" cy="3301628"/>
                <wp:effectExtent l="0" t="0" r="0" b="0"/>
                <wp:docPr id="9" name="圖片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del w:id="1481" w:author="阿毛" w:date="2021-06-02T14:40:00Z">
        <w:r w:rsidR="002D719D" w:rsidDel="008D3BBA">
          <w:rPr>
            <w:rFonts w:ascii="標楷體" w:hAnsi="標楷體" w:hint="eastAsia"/>
          </w:rPr>
          <w:delText>參考附件：</w:delText>
        </w:r>
        <w:r w:rsidR="002D719D" w:rsidDel="008D3BBA">
          <w:rPr>
            <w:rFonts w:ascii="標楷體" w:hAnsi="標楷體"/>
          </w:rPr>
          <w:delText xml:space="preserve"> </w:delText>
        </w:r>
        <w:r w:rsidR="00107CFA" w:rsidRPr="006F0B88" w:rsidDel="008D3BBA">
          <w:rPr>
            <w:rFonts w:ascii="標楷體" w:eastAsia="標楷體" w:hAnsi="標楷體" w:cs="標楷體"/>
            <w:kern w:val="0"/>
            <w:szCs w:val="28"/>
          </w:rPr>
          <w:object w:dxaOrig="1508" w:dyaOrig="924" w14:anchorId="3B5CECCB">
            <v:shape id="_x0000_i1029" type="#_x0000_t75" style="width:76.8pt;height:46.2pt" o:ole="">
              <v:imagedata r:id="rId30" o:title=""/>
            </v:shape>
            <o:OLEObject Type="Embed" ProgID="Acrobat.Document.DC" ShapeID="_x0000_i1029" DrawAspect="Icon" ObjectID="_1686578685" r:id="rId31"/>
          </w:object>
        </w:r>
      </w:del>
    </w:p>
    <w:p w14:paraId="3ADFA04A" w14:textId="2D221098" w:rsidR="00107CFA" w:rsidDel="008D3BBA" w:rsidRDefault="00107CFA">
      <w:pPr>
        <w:widowControl/>
        <w:rPr>
          <w:del w:id="1482" w:author="阿毛" w:date="2021-06-02T14:40:00Z"/>
          <w:rFonts w:ascii="標楷體" w:eastAsia="標楷體" w:hAnsi="標楷體"/>
        </w:rPr>
      </w:pPr>
    </w:p>
    <w:p w14:paraId="30150FF9" w14:textId="566E3AC3" w:rsidR="002D719D" w:rsidRPr="008D3BBA" w:rsidDel="008D3BBA" w:rsidRDefault="002D719D">
      <w:pPr>
        <w:pStyle w:val="42"/>
        <w:spacing w:after="72"/>
        <w:ind w:leftChars="0" w:left="0"/>
        <w:rPr>
          <w:del w:id="1483" w:author="阿毛" w:date="2021-06-02T14:40:00Z"/>
          <w:rFonts w:ascii="標楷體" w:hAnsi="標楷體"/>
          <w:rPrChange w:id="1484" w:author="阿毛" w:date="2021-06-02T14:32:00Z">
            <w:rPr>
              <w:del w:id="1485" w:author="阿毛" w:date="2021-06-02T14:40:00Z"/>
              <w:rFonts w:ascii="標楷體" w:eastAsia="標楷體" w:hAnsi="標楷體"/>
            </w:rPr>
          </w:rPrChange>
        </w:rPr>
        <w:pPrChange w:id="1486" w:author="阿毛" w:date="2021-06-02T14:38:00Z">
          <w:pPr/>
        </w:pPrChange>
      </w:pPr>
    </w:p>
    <w:p w14:paraId="33129C2C" w14:textId="3B67B9A9" w:rsidR="002D719D" w:rsidRPr="008D3BBA" w:rsidDel="008D3BBA" w:rsidRDefault="00BA146D">
      <w:pPr>
        <w:pStyle w:val="42"/>
        <w:spacing w:after="72"/>
        <w:ind w:left="1133"/>
        <w:rPr>
          <w:del w:id="1487" w:author="阿毛" w:date="2021-06-02T14:40:00Z"/>
          <w:rFonts w:ascii="標楷體" w:hAnsi="標楷體"/>
          <w:rPrChange w:id="1488" w:author="阿毛" w:date="2021-06-02T14:32:00Z">
            <w:rPr>
              <w:del w:id="1489" w:author="阿毛" w:date="2021-06-02T14:40:00Z"/>
              <w:rFonts w:ascii="標楷體" w:eastAsia="標楷體" w:hAnsi="標楷體"/>
            </w:rPr>
          </w:rPrChange>
        </w:rPr>
        <w:pPrChange w:id="1490" w:author="阿毛" w:date="2021-06-02T14:38:00Z">
          <w:pPr/>
        </w:pPrChange>
      </w:pPr>
      <w:del w:id="1491" w:author="阿毛" w:date="2021-06-02T14:40:00Z">
        <w:r w:rsidRPr="008D3BBA" w:rsidDel="008D3BBA">
          <w:rPr>
            <w:rFonts w:ascii="標楷體" w:hAnsi="標楷體"/>
            <w:rPrChange w:id="1492" w:author="阿毛" w:date="2021-06-02T14:32:00Z">
              <w:rPr>
                <w:rFonts w:ascii="標楷體" w:eastAsia="標楷體" w:hAnsi="標楷體"/>
              </w:rPr>
            </w:rPrChange>
          </w:rPr>
          <w:br w:type="page"/>
        </w:r>
      </w:del>
    </w:p>
    <w:p w14:paraId="6BFE2038" w14:textId="154A5426" w:rsidR="00D950B2" w:rsidRPr="008D3BBA" w:rsidDel="008D3BBA" w:rsidRDefault="00D950B2">
      <w:pPr>
        <w:pStyle w:val="42"/>
        <w:spacing w:after="72"/>
        <w:ind w:left="1133"/>
        <w:rPr>
          <w:del w:id="1493" w:author="阿毛" w:date="2021-06-02T14:40:00Z"/>
          <w:rFonts w:ascii="標楷體" w:hAnsi="標楷體"/>
          <w:rPrChange w:id="1494" w:author="阿毛" w:date="2021-06-02T14:32:00Z">
            <w:rPr>
              <w:del w:id="1495" w:author="阿毛" w:date="2021-06-02T14:40:00Z"/>
            </w:rPr>
          </w:rPrChange>
        </w:rPr>
        <w:pPrChange w:id="1496" w:author="阿毛" w:date="2021-06-02T14:38:00Z">
          <w:pPr/>
        </w:pPrChange>
      </w:pPr>
    </w:p>
    <w:p w14:paraId="574AB77E" w14:textId="2C18708A" w:rsidR="00FE380C" w:rsidRPr="008D3BBA" w:rsidDel="008D3BBA" w:rsidRDefault="00FE380C">
      <w:pPr>
        <w:pStyle w:val="42"/>
        <w:spacing w:after="72"/>
        <w:ind w:left="1133"/>
        <w:rPr>
          <w:ins w:id="1497" w:author="智誠 楊" w:date="2021-05-03T14:29:00Z"/>
          <w:del w:id="1498" w:author="阿毛" w:date="2021-06-02T14:37:00Z"/>
          <w:rFonts w:ascii="標楷體" w:hAnsi="標楷體"/>
          <w:sz w:val="32"/>
          <w:szCs w:val="20"/>
          <w:rPrChange w:id="1499" w:author="阿毛" w:date="2021-06-02T14:32:00Z">
            <w:rPr>
              <w:ins w:id="1500" w:author="智誠 楊" w:date="2021-05-03T14:29:00Z"/>
              <w:del w:id="1501" w:author="阿毛" w:date="2021-06-02T14:37:00Z"/>
              <w:rFonts w:ascii="標楷體" w:eastAsia="標楷體" w:hAnsi="標楷體"/>
              <w:sz w:val="32"/>
              <w:szCs w:val="20"/>
            </w:rPr>
          </w:rPrChange>
        </w:rPr>
        <w:pPrChange w:id="1502" w:author="阿毛" w:date="2021-06-02T14:38:00Z">
          <w:pPr>
            <w:widowControl/>
          </w:pPr>
        </w:pPrChange>
      </w:pPr>
    </w:p>
    <w:p w14:paraId="0F26F530" w14:textId="1C68412A" w:rsidR="002A4A20" w:rsidRPr="008D3BBA" w:rsidDel="007154E3" w:rsidRDefault="002A4A20">
      <w:pPr>
        <w:pStyle w:val="42"/>
        <w:spacing w:after="72"/>
        <w:ind w:left="1133"/>
        <w:rPr>
          <w:del w:id="1503" w:author="阿毛" w:date="2021-05-21T17:49:00Z"/>
          <w:rFonts w:ascii="標楷體" w:hAnsi="標楷體"/>
          <w:rPrChange w:id="1504" w:author="阿毛" w:date="2021-06-02T14:32:00Z">
            <w:rPr>
              <w:del w:id="1505" w:author="阿毛" w:date="2021-05-21T17:49:00Z"/>
              <w:rFonts w:ascii="標楷體" w:hAnsi="標楷體"/>
            </w:rPr>
          </w:rPrChange>
        </w:rPr>
        <w:pPrChange w:id="150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507" w:author="阿毛" w:date="2021-05-21T17:49:00Z">
        <w:r w:rsidRPr="008D3BBA" w:rsidDel="007154E3">
          <w:rPr>
            <w:rFonts w:ascii="標楷體" w:hAnsi="標楷體"/>
            <w:rPrChange w:id="1508" w:author="阿毛" w:date="2021-06-02T14:32:00Z">
              <w:rPr>
                <w:rFonts w:ascii="標楷體" w:hAnsi="標楷體"/>
              </w:rPr>
            </w:rPrChange>
          </w:rPr>
          <w:delText>L9</w:delText>
        </w:r>
        <w:r w:rsidR="00BD5283" w:rsidRPr="008D3BBA" w:rsidDel="007154E3">
          <w:rPr>
            <w:rFonts w:ascii="標楷體" w:hAnsi="標楷體"/>
            <w:rPrChange w:id="1509" w:author="阿毛" w:date="2021-06-02T14:32:00Z">
              <w:rPr>
                <w:rFonts w:ascii="標楷體" w:hAnsi="標楷體"/>
              </w:rPr>
            </w:rPrChange>
          </w:rPr>
          <w:delText>130</w:delText>
        </w:r>
        <w:r w:rsidRPr="008D3BBA" w:rsidDel="007154E3">
          <w:rPr>
            <w:rFonts w:ascii="標楷體" w:hAnsi="標楷體" w:hint="eastAsia"/>
            <w:rPrChange w:id="1510" w:author="阿毛" w:date="2021-06-02T14:32:00Z">
              <w:rPr>
                <w:rFonts w:ascii="標楷體" w:hAnsi="標楷體" w:hint="eastAsia"/>
              </w:rPr>
            </w:rPrChange>
          </w:rPr>
          <w:delText>核心傳票媒體檔產生作業</w:delText>
        </w:r>
      </w:del>
    </w:p>
    <w:p w14:paraId="6498FB31" w14:textId="0BF0DB0D" w:rsidR="002A4A20" w:rsidRPr="008D3BBA" w:rsidDel="007154E3" w:rsidRDefault="002A4A20">
      <w:pPr>
        <w:pStyle w:val="42"/>
        <w:spacing w:after="72"/>
        <w:ind w:left="1133"/>
        <w:rPr>
          <w:del w:id="1511" w:author="阿毛" w:date="2021-05-21T17:49:00Z"/>
          <w:rFonts w:ascii="標楷體" w:hAnsi="標楷體"/>
          <w:rPrChange w:id="1512" w:author="阿毛" w:date="2021-06-02T14:32:00Z">
            <w:rPr>
              <w:del w:id="1513" w:author="阿毛" w:date="2021-05-21T17:49:00Z"/>
            </w:rPr>
          </w:rPrChange>
        </w:rPr>
        <w:pPrChange w:id="1514" w:author="阿毛" w:date="2021-06-02T14:38:00Z">
          <w:pPr>
            <w:pStyle w:val="a"/>
          </w:pPr>
        </w:pPrChange>
      </w:pPr>
      <w:del w:id="1515" w:author="阿毛" w:date="2021-05-21T17:49:00Z">
        <w:r w:rsidRPr="008D3BBA" w:rsidDel="007154E3">
          <w:rPr>
            <w:rFonts w:ascii="標楷體" w:hAnsi="標楷體" w:hint="eastAsia"/>
            <w:rPrChange w:id="1516" w:author="阿毛" w:date="2021-06-02T14:32:00Z">
              <w:rPr>
                <w:rFonts w:hint="eastAsia"/>
              </w:rPr>
            </w:rPrChange>
          </w:rPr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614F82C1" w14:textId="0426B426" w:rsidTr="00DC3CAB">
        <w:trPr>
          <w:trHeight w:val="277"/>
          <w:del w:id="151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E96EF3" w14:textId="3D98D39D" w:rsidR="002A4A20" w:rsidRPr="00B830D9" w:rsidDel="007154E3" w:rsidRDefault="002A4A20">
            <w:pPr>
              <w:pStyle w:val="42"/>
              <w:spacing w:after="72"/>
              <w:ind w:left="1133"/>
              <w:rPr>
                <w:del w:id="1518" w:author="阿毛" w:date="2021-05-21T17:49:00Z"/>
                <w:rFonts w:ascii="標楷體" w:hAnsi="標楷體"/>
              </w:rPr>
              <w:pPrChange w:id="1519" w:author="阿毛" w:date="2021-06-02T14:38:00Z">
                <w:pPr/>
              </w:pPrChange>
            </w:pPr>
            <w:del w:id="1520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524C8D" w14:textId="7D38B939" w:rsidR="002A4A20" w:rsidRPr="00B830D9" w:rsidDel="007154E3" w:rsidRDefault="002A4A20">
            <w:pPr>
              <w:pStyle w:val="42"/>
              <w:spacing w:after="72"/>
              <w:ind w:left="1133"/>
              <w:rPr>
                <w:del w:id="1521" w:author="阿毛" w:date="2021-05-21T17:49:00Z"/>
                <w:rFonts w:ascii="標楷體" w:hAnsi="標楷體"/>
              </w:rPr>
              <w:pPrChange w:id="1522" w:author="阿毛" w:date="2021-06-02T14:38:00Z">
                <w:pPr/>
              </w:pPrChange>
            </w:pPr>
            <w:del w:id="1523" w:author="阿毛" w:date="2021-05-21T17:49:00Z">
              <w:r w:rsidRPr="002A4A20" w:rsidDel="007154E3">
                <w:rPr>
                  <w:rFonts w:ascii="標楷體" w:hAnsi="標楷體" w:hint="eastAsia"/>
                </w:rPr>
                <w:delText>核心傳票媒體檔產生作業</w:delText>
              </w:r>
            </w:del>
          </w:p>
        </w:tc>
      </w:tr>
      <w:tr w:rsidR="002A4A20" w:rsidRPr="00B830D9" w:rsidDel="007154E3" w14:paraId="2F26C7F7" w14:textId="5AC24664" w:rsidTr="00DC3CAB">
        <w:trPr>
          <w:trHeight w:val="277"/>
          <w:del w:id="152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81588" w14:textId="4E9E0EB9" w:rsidR="002A4A20" w:rsidRPr="00B830D9" w:rsidDel="007154E3" w:rsidRDefault="002A4A20">
            <w:pPr>
              <w:pStyle w:val="42"/>
              <w:spacing w:after="72"/>
              <w:ind w:left="1133"/>
              <w:rPr>
                <w:del w:id="1525" w:author="阿毛" w:date="2021-05-21T17:49:00Z"/>
                <w:rFonts w:ascii="標楷體" w:hAnsi="標楷體"/>
              </w:rPr>
              <w:pPrChange w:id="1526" w:author="阿毛" w:date="2021-06-02T14:38:00Z">
                <w:pPr/>
              </w:pPrChange>
            </w:pPr>
            <w:del w:id="1527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3EE011" w14:textId="20A7A71A" w:rsidR="002A4A20" w:rsidRPr="00B830D9" w:rsidDel="007154E3" w:rsidRDefault="002A4A20">
            <w:pPr>
              <w:pStyle w:val="42"/>
              <w:spacing w:after="72"/>
              <w:ind w:left="1133"/>
              <w:rPr>
                <w:del w:id="1528" w:author="阿毛" w:date="2021-05-21T17:49:00Z"/>
                <w:rFonts w:ascii="標楷體" w:hAnsi="標楷體"/>
              </w:rPr>
              <w:pPrChange w:id="1529" w:author="阿毛" w:date="2021-06-02T14:38:00Z">
                <w:pPr/>
              </w:pPrChange>
            </w:pPr>
          </w:p>
        </w:tc>
      </w:tr>
      <w:tr w:rsidR="002A4A20" w:rsidRPr="00B830D9" w:rsidDel="007154E3" w14:paraId="47AE5F06" w14:textId="78ACC666" w:rsidTr="00DC3CAB">
        <w:trPr>
          <w:trHeight w:val="773"/>
          <w:del w:id="153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D215C2" w14:textId="596345E6" w:rsidR="002A4A20" w:rsidRPr="00B830D9" w:rsidDel="007154E3" w:rsidRDefault="002A4A20">
            <w:pPr>
              <w:pStyle w:val="42"/>
              <w:spacing w:after="72"/>
              <w:ind w:left="1133"/>
              <w:rPr>
                <w:del w:id="1531" w:author="阿毛" w:date="2021-05-21T17:49:00Z"/>
                <w:rFonts w:ascii="標楷體" w:hAnsi="標楷體"/>
              </w:rPr>
              <w:pPrChange w:id="1532" w:author="阿毛" w:date="2021-06-02T14:38:00Z">
                <w:pPr/>
              </w:pPrChange>
            </w:pPr>
            <w:del w:id="153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99BB2B" w14:textId="507D798C" w:rsidR="002A4A20" w:rsidRPr="00B830D9" w:rsidDel="007154E3" w:rsidRDefault="002A4A20">
            <w:pPr>
              <w:pStyle w:val="42"/>
              <w:spacing w:after="72"/>
              <w:ind w:left="1133"/>
              <w:rPr>
                <w:del w:id="1534" w:author="阿毛" w:date="2021-05-21T17:49:00Z"/>
                <w:rFonts w:ascii="標楷體" w:hAnsi="標楷體"/>
              </w:rPr>
              <w:pPrChange w:id="1535" w:author="阿毛" w:date="2021-06-02T14:38:00Z">
                <w:pPr/>
              </w:pPrChange>
            </w:pPr>
          </w:p>
        </w:tc>
      </w:tr>
      <w:tr w:rsidR="002A4A20" w:rsidRPr="00B830D9" w:rsidDel="007154E3" w14:paraId="4941DCBF" w14:textId="3B53CE61" w:rsidTr="00DC3CAB">
        <w:trPr>
          <w:trHeight w:val="321"/>
          <w:del w:id="153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805382" w14:textId="2DDADE61" w:rsidR="002A4A20" w:rsidRPr="00B830D9" w:rsidDel="007154E3" w:rsidRDefault="002A4A20">
            <w:pPr>
              <w:pStyle w:val="42"/>
              <w:spacing w:after="72"/>
              <w:ind w:left="1133"/>
              <w:rPr>
                <w:del w:id="1537" w:author="阿毛" w:date="2021-05-21T17:49:00Z"/>
                <w:rFonts w:ascii="標楷體" w:hAnsi="標楷體"/>
              </w:rPr>
              <w:pPrChange w:id="1538" w:author="阿毛" w:date="2021-06-02T14:38:00Z">
                <w:pPr/>
              </w:pPrChange>
            </w:pPr>
            <w:del w:id="1539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104C09" w14:textId="4091FAEB" w:rsidR="002A4A20" w:rsidRPr="00B830D9" w:rsidDel="007154E3" w:rsidRDefault="002A4A20">
            <w:pPr>
              <w:pStyle w:val="42"/>
              <w:spacing w:after="72"/>
              <w:ind w:left="1133"/>
              <w:rPr>
                <w:del w:id="1540" w:author="阿毛" w:date="2021-05-21T17:49:00Z"/>
                <w:rFonts w:ascii="標楷體" w:hAnsi="標楷體"/>
              </w:rPr>
              <w:pPrChange w:id="1541" w:author="阿毛" w:date="2021-06-02T14:38:00Z">
                <w:pPr/>
              </w:pPrChange>
            </w:pPr>
          </w:p>
        </w:tc>
      </w:tr>
      <w:tr w:rsidR="002A4A20" w:rsidRPr="00B830D9" w:rsidDel="007154E3" w14:paraId="0A992C21" w14:textId="2F51A734" w:rsidTr="00DC3CAB">
        <w:trPr>
          <w:trHeight w:val="1311"/>
          <w:del w:id="154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E5F4E" w14:textId="2C43D2AB" w:rsidR="002A4A20" w:rsidRPr="00B830D9" w:rsidDel="007154E3" w:rsidRDefault="002A4A20">
            <w:pPr>
              <w:pStyle w:val="42"/>
              <w:spacing w:after="72"/>
              <w:ind w:left="1133"/>
              <w:rPr>
                <w:del w:id="1543" w:author="阿毛" w:date="2021-05-21T17:49:00Z"/>
                <w:rFonts w:ascii="標楷體" w:hAnsi="標楷體"/>
              </w:rPr>
              <w:pPrChange w:id="1544" w:author="阿毛" w:date="2021-06-02T14:38:00Z">
                <w:pPr/>
              </w:pPrChange>
            </w:pPr>
            <w:del w:id="1545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5B1DF5" w14:textId="40F5C349" w:rsidR="002A4A20" w:rsidRPr="00B830D9" w:rsidDel="007154E3" w:rsidRDefault="002A4A20">
            <w:pPr>
              <w:pStyle w:val="42"/>
              <w:spacing w:after="72"/>
              <w:ind w:left="1133"/>
              <w:rPr>
                <w:del w:id="1546" w:author="阿毛" w:date="2021-05-21T17:49:00Z"/>
                <w:rFonts w:ascii="標楷體" w:hAnsi="標楷體"/>
              </w:rPr>
              <w:pPrChange w:id="1547" w:author="阿毛" w:date="2021-06-02T14:38:00Z">
                <w:pPr/>
              </w:pPrChange>
            </w:pPr>
          </w:p>
        </w:tc>
      </w:tr>
      <w:tr w:rsidR="002A4A20" w:rsidRPr="00B830D9" w:rsidDel="007154E3" w14:paraId="391FEE4B" w14:textId="361E49E1" w:rsidTr="00DC3CAB">
        <w:trPr>
          <w:trHeight w:val="278"/>
          <w:del w:id="154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3EA596" w14:textId="58E9B236" w:rsidR="002A4A20" w:rsidRPr="00B830D9" w:rsidDel="007154E3" w:rsidRDefault="002A4A20">
            <w:pPr>
              <w:pStyle w:val="42"/>
              <w:spacing w:after="72"/>
              <w:ind w:left="1133"/>
              <w:rPr>
                <w:del w:id="1549" w:author="阿毛" w:date="2021-05-21T17:49:00Z"/>
                <w:rFonts w:ascii="標楷體" w:hAnsi="標楷體"/>
              </w:rPr>
              <w:pPrChange w:id="1550" w:author="阿毛" w:date="2021-06-02T14:38:00Z">
                <w:pPr/>
              </w:pPrChange>
            </w:pPr>
            <w:del w:id="155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633CCA" w14:textId="1866AD97" w:rsidR="002A4A20" w:rsidRPr="00B830D9" w:rsidDel="007154E3" w:rsidRDefault="002A4A20">
            <w:pPr>
              <w:pStyle w:val="42"/>
              <w:spacing w:after="72"/>
              <w:ind w:left="1133"/>
              <w:rPr>
                <w:del w:id="1552" w:author="阿毛" w:date="2021-05-21T17:49:00Z"/>
                <w:rFonts w:ascii="標楷體" w:hAnsi="標楷體"/>
              </w:rPr>
              <w:pPrChange w:id="1553" w:author="阿毛" w:date="2021-06-02T14:38:00Z">
                <w:pPr/>
              </w:pPrChange>
            </w:pPr>
          </w:p>
        </w:tc>
      </w:tr>
      <w:tr w:rsidR="002A4A20" w:rsidRPr="00B830D9" w:rsidDel="007154E3" w14:paraId="76C53406" w14:textId="1DB50BAF" w:rsidTr="00DC3CAB">
        <w:trPr>
          <w:trHeight w:val="358"/>
          <w:del w:id="155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059614" w14:textId="35347DF5" w:rsidR="002A4A20" w:rsidRPr="00B830D9" w:rsidDel="007154E3" w:rsidRDefault="002A4A20">
            <w:pPr>
              <w:pStyle w:val="42"/>
              <w:spacing w:after="72"/>
              <w:ind w:left="1133"/>
              <w:rPr>
                <w:del w:id="1555" w:author="阿毛" w:date="2021-05-21T17:49:00Z"/>
                <w:rFonts w:ascii="標楷體" w:hAnsi="標楷體"/>
              </w:rPr>
              <w:pPrChange w:id="1556" w:author="阿毛" w:date="2021-06-02T14:38:00Z">
                <w:pPr/>
              </w:pPrChange>
            </w:pPr>
            <w:del w:id="1557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5B4726" w14:textId="39D0E384" w:rsidR="002A4A20" w:rsidRPr="00B830D9" w:rsidDel="007154E3" w:rsidRDefault="002A4A20">
            <w:pPr>
              <w:pStyle w:val="42"/>
              <w:spacing w:after="72"/>
              <w:ind w:left="1133"/>
              <w:rPr>
                <w:del w:id="1558" w:author="阿毛" w:date="2021-05-21T17:49:00Z"/>
                <w:rFonts w:ascii="標楷體" w:hAnsi="標楷體"/>
              </w:rPr>
              <w:pPrChange w:id="1559" w:author="阿毛" w:date="2021-06-02T14:38:00Z">
                <w:pPr/>
              </w:pPrChange>
            </w:pPr>
          </w:p>
        </w:tc>
      </w:tr>
      <w:tr w:rsidR="002A4A20" w:rsidRPr="00B830D9" w:rsidDel="007154E3" w14:paraId="05FF1726" w14:textId="434E202F" w:rsidTr="00DC3CAB">
        <w:trPr>
          <w:trHeight w:val="278"/>
          <w:del w:id="156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69C55E" w14:textId="183B7C15" w:rsidR="002A4A20" w:rsidRPr="00B830D9" w:rsidDel="007154E3" w:rsidRDefault="002A4A20">
            <w:pPr>
              <w:pStyle w:val="42"/>
              <w:spacing w:after="72"/>
              <w:ind w:left="1133"/>
              <w:rPr>
                <w:del w:id="1561" w:author="阿毛" w:date="2021-05-21T17:49:00Z"/>
                <w:rFonts w:ascii="標楷體" w:hAnsi="標楷體"/>
              </w:rPr>
              <w:pPrChange w:id="1562" w:author="阿毛" w:date="2021-06-02T14:38:00Z">
                <w:pPr/>
              </w:pPrChange>
            </w:pPr>
            <w:del w:id="156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C54BF1" w14:textId="3D13FFEE" w:rsidR="002A4A20" w:rsidRPr="00B830D9" w:rsidDel="007154E3" w:rsidRDefault="002A4A20">
            <w:pPr>
              <w:pStyle w:val="42"/>
              <w:spacing w:after="72"/>
              <w:ind w:left="1133"/>
              <w:rPr>
                <w:del w:id="1564" w:author="阿毛" w:date="2021-05-21T17:49:00Z"/>
                <w:rFonts w:ascii="標楷體" w:hAnsi="標楷體"/>
              </w:rPr>
              <w:pPrChange w:id="1565" w:author="阿毛" w:date="2021-06-02T14:38:00Z">
                <w:pPr/>
              </w:pPrChange>
            </w:pPr>
          </w:p>
        </w:tc>
      </w:tr>
    </w:tbl>
    <w:p w14:paraId="2627C1EE" w14:textId="273572EF" w:rsidR="002A4A20" w:rsidDel="007154E3" w:rsidRDefault="002A4A20">
      <w:pPr>
        <w:pStyle w:val="42"/>
        <w:spacing w:after="72"/>
        <w:ind w:left="1133"/>
        <w:rPr>
          <w:del w:id="1566" w:author="阿毛" w:date="2021-05-21T17:49:00Z"/>
          <w:rFonts w:ascii="標楷體" w:hAnsi="標楷體"/>
        </w:rPr>
        <w:pPrChange w:id="1567" w:author="阿毛" w:date="2021-06-02T14:38:00Z">
          <w:pPr/>
        </w:pPrChange>
      </w:pPr>
    </w:p>
    <w:p w14:paraId="5E4798FB" w14:textId="7C8D64D6" w:rsidR="005676FB" w:rsidDel="007154E3" w:rsidRDefault="005676FB">
      <w:pPr>
        <w:pStyle w:val="42"/>
        <w:spacing w:after="72"/>
        <w:ind w:left="1133"/>
        <w:rPr>
          <w:del w:id="1568" w:author="阿毛" w:date="2021-05-21T17:49:00Z"/>
          <w:rFonts w:ascii="標楷體" w:hAnsi="標楷體"/>
        </w:rPr>
        <w:pPrChange w:id="1569" w:author="阿毛" w:date="2021-06-02T14:38:00Z">
          <w:pPr>
            <w:widowControl/>
          </w:pPr>
        </w:pPrChange>
      </w:pPr>
      <w:del w:id="157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BC4C6FF" w14:textId="57627381" w:rsidR="005676FB" w:rsidRPr="00B830D9" w:rsidDel="007154E3" w:rsidRDefault="005676FB">
      <w:pPr>
        <w:pStyle w:val="42"/>
        <w:spacing w:after="72"/>
        <w:ind w:left="1133"/>
        <w:rPr>
          <w:del w:id="1571" w:author="阿毛" w:date="2021-05-21T17:49:00Z"/>
          <w:rFonts w:ascii="標楷體" w:hAnsi="標楷體"/>
        </w:rPr>
        <w:pPrChange w:id="1572" w:author="阿毛" w:date="2021-06-02T14:38:00Z">
          <w:pPr/>
        </w:pPrChange>
      </w:pPr>
    </w:p>
    <w:p w14:paraId="47132178" w14:textId="1E28FE2E" w:rsidR="002A4A20" w:rsidRPr="00B830D9" w:rsidDel="007154E3" w:rsidRDefault="002A4A20">
      <w:pPr>
        <w:pStyle w:val="42"/>
        <w:spacing w:after="72"/>
        <w:ind w:left="1133"/>
        <w:rPr>
          <w:del w:id="1573" w:author="阿毛" w:date="2021-05-21T17:49:00Z"/>
        </w:rPr>
        <w:pPrChange w:id="1574" w:author="阿毛" w:date="2021-06-02T14:38:00Z">
          <w:pPr>
            <w:pStyle w:val="a"/>
          </w:pPr>
        </w:pPrChange>
      </w:pPr>
      <w:del w:id="1575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3F7C3BF" w14:textId="4FA82FE4" w:rsidR="002A4A20" w:rsidRPr="00B830D9" w:rsidDel="007154E3" w:rsidRDefault="002A4A20">
      <w:pPr>
        <w:pStyle w:val="42"/>
        <w:spacing w:after="72"/>
        <w:ind w:left="1133"/>
        <w:rPr>
          <w:del w:id="1576" w:author="阿毛" w:date="2021-05-21T17:49:00Z"/>
          <w:rFonts w:ascii="標楷體" w:hAnsi="標楷體"/>
        </w:rPr>
      </w:pPr>
      <w:del w:id="1577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131D5759" w14:textId="2DFBEBC9" w:rsidR="002A4A20" w:rsidRPr="002A4A20" w:rsidDel="007154E3" w:rsidRDefault="00EB300A">
      <w:pPr>
        <w:pStyle w:val="42"/>
        <w:spacing w:after="72"/>
        <w:ind w:left="1133"/>
        <w:rPr>
          <w:del w:id="1578" w:author="阿毛" w:date="2021-05-21T17:49:00Z"/>
          <w:rFonts w:ascii="標楷體" w:hAnsi="標楷體"/>
        </w:rPr>
        <w:pPrChange w:id="1579" w:author="阿毛" w:date="2021-06-02T14:38:00Z">
          <w:pPr/>
        </w:pPrChange>
      </w:pPr>
      <w:del w:id="1580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76F5088D" wp14:editId="3155FD23">
              <wp:extent cx="6642100" cy="1403350"/>
              <wp:effectExtent l="0" t="0" r="6350" b="6350"/>
              <wp:docPr id="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40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7ACA674" w14:textId="34913997" w:rsidR="002A4A20" w:rsidDel="007154E3" w:rsidRDefault="002A4A20">
      <w:pPr>
        <w:pStyle w:val="42"/>
        <w:spacing w:after="72"/>
        <w:ind w:left="1133"/>
        <w:rPr>
          <w:del w:id="1581" w:author="阿毛" w:date="2021-05-21T17:49:00Z"/>
          <w:rFonts w:ascii="標楷體" w:hAnsi="標楷體"/>
        </w:rPr>
      </w:pPr>
    </w:p>
    <w:p w14:paraId="657AA806" w14:textId="3BD4D8C8" w:rsidR="00AA7072" w:rsidRPr="00B830D9" w:rsidDel="007154E3" w:rsidRDefault="00D950B2">
      <w:pPr>
        <w:pStyle w:val="42"/>
        <w:spacing w:after="72"/>
        <w:ind w:left="1133"/>
        <w:rPr>
          <w:del w:id="1582" w:author="阿毛" w:date="2021-05-21T17:49:00Z"/>
        </w:rPr>
        <w:pPrChange w:id="1583" w:author="阿毛" w:date="2021-06-02T14:38:00Z">
          <w:pPr>
            <w:pStyle w:val="a"/>
          </w:pPr>
        </w:pPrChange>
      </w:pPr>
      <w:del w:id="1584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5676FB" w:rsidRPr="005676FB" w:rsidDel="007154E3" w14:paraId="38EAD3DC" w14:textId="78E7861F" w:rsidTr="005676FB">
        <w:trPr>
          <w:trHeight w:val="388"/>
          <w:jc w:val="center"/>
          <w:del w:id="1585" w:author="阿毛" w:date="2021-05-21T17:49:00Z"/>
        </w:trPr>
        <w:tc>
          <w:tcPr>
            <w:tcW w:w="502" w:type="dxa"/>
            <w:vMerge w:val="restart"/>
          </w:tcPr>
          <w:p w14:paraId="2D8CDFFF" w14:textId="1902AC3C" w:rsidR="005676FB" w:rsidRPr="005676FB" w:rsidDel="007154E3" w:rsidRDefault="005676FB">
            <w:pPr>
              <w:pStyle w:val="42"/>
              <w:spacing w:after="72"/>
              <w:ind w:left="1133"/>
              <w:rPr>
                <w:del w:id="1586" w:author="阿毛" w:date="2021-05-21T17:49:00Z"/>
                <w:rFonts w:ascii="標楷體" w:hAnsi="標楷體"/>
              </w:rPr>
              <w:pPrChange w:id="1587" w:author="阿毛" w:date="2021-06-02T14:38:00Z">
                <w:pPr/>
              </w:pPrChange>
            </w:pPr>
            <w:del w:id="1588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107A101B" w14:textId="1DF6FE34" w:rsidR="005676FB" w:rsidRPr="005676FB" w:rsidDel="007154E3" w:rsidRDefault="005676FB">
            <w:pPr>
              <w:pStyle w:val="42"/>
              <w:spacing w:after="72"/>
              <w:ind w:left="1133"/>
              <w:rPr>
                <w:del w:id="1589" w:author="阿毛" w:date="2021-05-21T17:49:00Z"/>
                <w:rFonts w:ascii="標楷體" w:hAnsi="標楷體"/>
              </w:rPr>
              <w:pPrChange w:id="1590" w:author="阿毛" w:date="2021-06-02T14:38:00Z">
                <w:pPr/>
              </w:pPrChange>
            </w:pPr>
            <w:del w:id="1591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5C8A6D0" w14:textId="5FC24FA9" w:rsidR="005676FB" w:rsidRPr="005676FB" w:rsidDel="007154E3" w:rsidRDefault="005676FB">
            <w:pPr>
              <w:pStyle w:val="42"/>
              <w:spacing w:after="72"/>
              <w:ind w:left="1133"/>
              <w:rPr>
                <w:del w:id="1592" w:author="阿毛" w:date="2021-05-21T17:49:00Z"/>
                <w:rFonts w:ascii="標楷體" w:hAnsi="標楷體"/>
              </w:rPr>
              <w:pPrChange w:id="1593" w:author="阿毛" w:date="2021-06-02T14:38:00Z">
                <w:pPr>
                  <w:jc w:val="center"/>
                </w:pPr>
              </w:pPrChange>
            </w:pPr>
            <w:del w:id="1594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DB44C95" w14:textId="3CA3F47F" w:rsidR="005676FB" w:rsidRPr="005676FB" w:rsidDel="007154E3" w:rsidRDefault="005676FB">
            <w:pPr>
              <w:pStyle w:val="42"/>
              <w:spacing w:after="72"/>
              <w:ind w:left="1133"/>
              <w:rPr>
                <w:del w:id="1595" w:author="阿毛" w:date="2021-05-21T17:49:00Z"/>
                <w:rFonts w:ascii="標楷體" w:hAnsi="標楷體"/>
              </w:rPr>
              <w:pPrChange w:id="1596" w:author="阿毛" w:date="2021-06-02T14:38:00Z">
                <w:pPr/>
              </w:pPrChange>
            </w:pPr>
            <w:del w:id="1597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5676FB" w:rsidRPr="005676FB" w:rsidDel="007154E3" w14:paraId="5954D786" w14:textId="2F6E343E" w:rsidTr="005676FB">
        <w:trPr>
          <w:trHeight w:val="244"/>
          <w:jc w:val="center"/>
          <w:del w:id="1598" w:author="阿毛" w:date="2021-05-21T17:49:00Z"/>
        </w:trPr>
        <w:tc>
          <w:tcPr>
            <w:tcW w:w="502" w:type="dxa"/>
            <w:vMerge/>
          </w:tcPr>
          <w:p w14:paraId="23CE6FC6" w14:textId="6511593B" w:rsidR="005676FB" w:rsidRPr="005676FB" w:rsidDel="007154E3" w:rsidRDefault="005676FB">
            <w:pPr>
              <w:pStyle w:val="42"/>
              <w:spacing w:after="72"/>
              <w:ind w:left="1133"/>
              <w:rPr>
                <w:del w:id="1599" w:author="阿毛" w:date="2021-05-21T17:49:00Z"/>
                <w:rFonts w:ascii="標楷體" w:hAnsi="標楷體"/>
              </w:rPr>
              <w:pPrChange w:id="1600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41A2B208" w14:textId="659923F1" w:rsidR="005676FB" w:rsidRPr="005676FB" w:rsidDel="007154E3" w:rsidRDefault="005676FB">
            <w:pPr>
              <w:pStyle w:val="42"/>
              <w:spacing w:after="72"/>
              <w:ind w:left="1133"/>
              <w:rPr>
                <w:del w:id="1601" w:author="阿毛" w:date="2021-05-21T17:49:00Z"/>
                <w:rFonts w:ascii="標楷體" w:hAnsi="標楷體"/>
              </w:rPr>
              <w:pPrChange w:id="1602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1994B21A" w14:textId="35C1F48A" w:rsidR="005676FB" w:rsidRPr="005676FB" w:rsidDel="007154E3" w:rsidRDefault="005676FB">
            <w:pPr>
              <w:pStyle w:val="42"/>
              <w:spacing w:after="72"/>
              <w:ind w:left="1133"/>
              <w:rPr>
                <w:del w:id="1603" w:author="阿毛" w:date="2021-05-21T17:49:00Z"/>
                <w:rFonts w:ascii="標楷體" w:hAnsi="標楷體"/>
              </w:rPr>
              <w:pPrChange w:id="1604" w:author="阿毛" w:date="2021-06-02T14:38:00Z">
                <w:pPr/>
              </w:pPrChange>
            </w:pPr>
            <w:del w:id="160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78815713" w14:textId="6055BDF8" w:rsidR="005676FB" w:rsidRPr="005676FB" w:rsidDel="007154E3" w:rsidRDefault="005676FB">
            <w:pPr>
              <w:pStyle w:val="42"/>
              <w:spacing w:after="72"/>
              <w:ind w:left="1133"/>
              <w:rPr>
                <w:del w:id="1606" w:author="阿毛" w:date="2021-05-21T17:49:00Z"/>
                <w:rFonts w:ascii="標楷體" w:hAnsi="標楷體"/>
              </w:rPr>
              <w:pPrChange w:id="1607" w:author="阿毛" w:date="2021-06-02T14:38:00Z">
                <w:pPr/>
              </w:pPrChange>
            </w:pPr>
            <w:del w:id="1608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14F6669F" w14:textId="5B57A21E" w:rsidR="005676FB" w:rsidRPr="005676FB" w:rsidDel="007154E3" w:rsidRDefault="005676FB">
            <w:pPr>
              <w:pStyle w:val="42"/>
              <w:spacing w:after="72"/>
              <w:ind w:left="1133"/>
              <w:rPr>
                <w:del w:id="1609" w:author="阿毛" w:date="2021-05-21T17:49:00Z"/>
                <w:rFonts w:ascii="標楷體" w:hAnsi="標楷體"/>
              </w:rPr>
              <w:pPrChange w:id="1610" w:author="阿毛" w:date="2021-06-02T14:38:00Z">
                <w:pPr/>
              </w:pPrChange>
            </w:pPr>
            <w:del w:id="1611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BCB98D5" w14:textId="4BE88E97" w:rsidR="005676FB" w:rsidRPr="005676FB" w:rsidDel="007154E3" w:rsidRDefault="005676FB">
            <w:pPr>
              <w:pStyle w:val="42"/>
              <w:spacing w:after="72"/>
              <w:ind w:left="1133"/>
              <w:rPr>
                <w:del w:id="1612" w:author="阿毛" w:date="2021-05-21T17:49:00Z"/>
                <w:rFonts w:ascii="標楷體" w:hAnsi="標楷體"/>
              </w:rPr>
              <w:pPrChange w:id="1613" w:author="阿毛" w:date="2021-06-02T14:38:00Z">
                <w:pPr/>
              </w:pPrChange>
            </w:pPr>
            <w:del w:id="1614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5CB3109F" w14:textId="78BF40E2" w:rsidR="005676FB" w:rsidRPr="005676FB" w:rsidDel="007154E3" w:rsidRDefault="005676FB">
            <w:pPr>
              <w:pStyle w:val="42"/>
              <w:spacing w:after="72"/>
              <w:ind w:left="1133"/>
              <w:rPr>
                <w:del w:id="1615" w:author="阿毛" w:date="2021-05-21T17:49:00Z"/>
                <w:rFonts w:ascii="標楷體" w:hAnsi="標楷體"/>
              </w:rPr>
              <w:pPrChange w:id="1616" w:author="阿毛" w:date="2021-06-02T14:38:00Z">
                <w:pPr/>
              </w:pPrChange>
            </w:pPr>
            <w:del w:id="1617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5C919D85" w14:textId="5C291742" w:rsidR="005676FB" w:rsidRPr="005676FB" w:rsidDel="007154E3" w:rsidRDefault="005676FB">
            <w:pPr>
              <w:pStyle w:val="42"/>
              <w:spacing w:after="72"/>
              <w:ind w:left="1133"/>
              <w:rPr>
                <w:del w:id="1618" w:author="阿毛" w:date="2021-05-21T17:49:00Z"/>
                <w:rFonts w:ascii="標楷體" w:hAnsi="標楷體"/>
              </w:rPr>
              <w:pPrChange w:id="1619" w:author="阿毛" w:date="2021-06-02T14:38:00Z">
                <w:pPr/>
              </w:pPrChange>
            </w:pPr>
          </w:p>
        </w:tc>
      </w:tr>
      <w:tr w:rsidR="005676FB" w:rsidRPr="005676FB" w:rsidDel="007154E3" w14:paraId="536B199E" w14:textId="4EA41145" w:rsidTr="005676FB">
        <w:trPr>
          <w:trHeight w:val="291"/>
          <w:jc w:val="center"/>
          <w:del w:id="1620" w:author="阿毛" w:date="2021-05-21T17:49:00Z"/>
        </w:trPr>
        <w:tc>
          <w:tcPr>
            <w:tcW w:w="502" w:type="dxa"/>
          </w:tcPr>
          <w:p w14:paraId="26DD1236" w14:textId="1D32B9F5" w:rsidR="005676FB" w:rsidRPr="005676FB" w:rsidDel="007154E3" w:rsidRDefault="005676FB">
            <w:pPr>
              <w:pStyle w:val="42"/>
              <w:spacing w:after="72"/>
              <w:ind w:left="1133"/>
              <w:rPr>
                <w:del w:id="1621" w:author="阿毛" w:date="2021-05-21T17:49:00Z"/>
                <w:rFonts w:ascii="標楷體" w:hAnsi="標楷體"/>
              </w:rPr>
              <w:pPrChange w:id="1622" w:author="阿毛" w:date="2021-06-02T14:38:00Z">
                <w:pPr/>
              </w:pPrChange>
            </w:pPr>
            <w:del w:id="1623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0A1075FD" w14:textId="39C69161" w:rsidR="005676FB" w:rsidRPr="005676FB" w:rsidDel="007154E3" w:rsidRDefault="005676FB">
            <w:pPr>
              <w:pStyle w:val="42"/>
              <w:spacing w:after="72"/>
              <w:ind w:left="1133"/>
              <w:rPr>
                <w:del w:id="1624" w:author="阿毛" w:date="2021-05-21T17:49:00Z"/>
                <w:rFonts w:ascii="標楷體" w:hAnsi="標楷體"/>
              </w:rPr>
              <w:pPrChange w:id="1625" w:author="阿毛" w:date="2021-06-02T14:38:00Z">
                <w:pPr/>
              </w:pPrChange>
            </w:pPr>
            <w:del w:id="1626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348B329E" w14:textId="29FCFD30" w:rsidR="005676FB" w:rsidRPr="005676FB" w:rsidDel="007154E3" w:rsidRDefault="005676FB">
            <w:pPr>
              <w:pStyle w:val="42"/>
              <w:spacing w:after="72"/>
              <w:ind w:left="1133"/>
              <w:rPr>
                <w:del w:id="1627" w:author="阿毛" w:date="2021-05-21T17:49:00Z"/>
                <w:rFonts w:ascii="標楷體" w:hAnsi="標楷體"/>
                <w:lang w:eastAsia="zh-HK"/>
              </w:rPr>
              <w:pPrChange w:id="1628" w:author="阿毛" w:date="2021-06-02T14:38:00Z">
                <w:pPr/>
              </w:pPrChange>
            </w:pPr>
            <w:del w:id="1629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5B21AAB8" w14:textId="6BB241DE" w:rsidR="005676FB" w:rsidRPr="005676FB" w:rsidDel="007154E3" w:rsidRDefault="005676FB">
            <w:pPr>
              <w:pStyle w:val="42"/>
              <w:spacing w:after="72"/>
              <w:ind w:left="1133"/>
              <w:rPr>
                <w:del w:id="1630" w:author="阿毛" w:date="2021-05-21T17:49:00Z"/>
                <w:rFonts w:ascii="標楷體" w:hAnsi="標楷體"/>
              </w:rPr>
              <w:pPrChange w:id="1631" w:author="阿毛" w:date="2021-06-02T14:38:00Z">
                <w:pPr/>
              </w:pPrChange>
            </w:pPr>
            <w:del w:id="1632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59F2E16" w14:textId="3095E0BA" w:rsidR="005676FB" w:rsidRPr="005676FB" w:rsidDel="007154E3" w:rsidRDefault="005676FB">
            <w:pPr>
              <w:pStyle w:val="42"/>
              <w:spacing w:after="72"/>
              <w:ind w:left="1133"/>
              <w:rPr>
                <w:del w:id="1633" w:author="阿毛" w:date="2021-05-21T17:49:00Z"/>
                <w:rFonts w:ascii="標楷體" w:hAnsi="標楷體"/>
              </w:rPr>
              <w:pPrChange w:id="163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6B7C248" w14:textId="70C69EAD" w:rsidR="005676FB" w:rsidRPr="005676FB" w:rsidDel="007154E3" w:rsidRDefault="005676FB">
            <w:pPr>
              <w:pStyle w:val="42"/>
              <w:spacing w:after="72"/>
              <w:ind w:left="1133"/>
              <w:rPr>
                <w:del w:id="1635" w:author="阿毛" w:date="2021-05-21T17:49:00Z"/>
                <w:rFonts w:ascii="標楷體" w:hAnsi="標楷體"/>
              </w:rPr>
              <w:pPrChange w:id="1636" w:author="阿毛" w:date="2021-06-02T14:38:00Z">
                <w:pPr/>
              </w:pPrChange>
            </w:pPr>
            <w:del w:id="1637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2A51827" w14:textId="0EC241D2" w:rsidR="005676FB" w:rsidRPr="005676FB" w:rsidDel="007154E3" w:rsidRDefault="005676FB">
            <w:pPr>
              <w:pStyle w:val="42"/>
              <w:spacing w:after="72"/>
              <w:ind w:left="1133"/>
              <w:rPr>
                <w:del w:id="1638" w:author="阿毛" w:date="2021-05-21T17:49:00Z"/>
                <w:rFonts w:ascii="標楷體" w:hAnsi="標楷體"/>
              </w:rPr>
              <w:pPrChange w:id="1639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29C5B65" w14:textId="09E5C430" w:rsidR="005676FB" w:rsidRPr="005676FB" w:rsidDel="007154E3" w:rsidRDefault="005676FB">
            <w:pPr>
              <w:pStyle w:val="42"/>
              <w:spacing w:after="72"/>
              <w:ind w:left="1133"/>
              <w:rPr>
                <w:del w:id="1640" w:author="阿毛" w:date="2021-05-21T17:49:00Z"/>
                <w:rFonts w:ascii="標楷體" w:hAnsi="標楷體"/>
              </w:rPr>
              <w:pPrChange w:id="1641" w:author="阿毛" w:date="2021-06-02T14:38:00Z">
                <w:pPr/>
              </w:pPrChange>
            </w:pPr>
            <w:del w:id="1642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5676FB" w:rsidRPr="005676FB" w:rsidDel="007154E3" w14:paraId="3A7DDF76" w14:textId="79BDC3FD" w:rsidTr="005676FB">
        <w:trPr>
          <w:trHeight w:val="291"/>
          <w:jc w:val="center"/>
          <w:del w:id="1643" w:author="阿毛" w:date="2021-05-21T17:49:00Z"/>
        </w:trPr>
        <w:tc>
          <w:tcPr>
            <w:tcW w:w="502" w:type="dxa"/>
          </w:tcPr>
          <w:p w14:paraId="4EC299C4" w14:textId="7398ADC0" w:rsidR="005676FB" w:rsidRPr="005676FB" w:rsidDel="007154E3" w:rsidRDefault="005676FB">
            <w:pPr>
              <w:pStyle w:val="42"/>
              <w:spacing w:after="72"/>
              <w:ind w:left="1133"/>
              <w:rPr>
                <w:del w:id="1644" w:author="阿毛" w:date="2021-05-21T17:49:00Z"/>
                <w:rFonts w:ascii="標楷體" w:hAnsi="標楷體"/>
              </w:rPr>
              <w:pPrChange w:id="1645" w:author="阿毛" w:date="2021-06-02T14:38:00Z">
                <w:pPr/>
              </w:pPrChange>
            </w:pPr>
            <w:del w:id="1646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1A91C61A" w14:textId="387CFC40" w:rsidR="005676FB" w:rsidRPr="005676FB" w:rsidDel="007154E3" w:rsidRDefault="005676FB">
            <w:pPr>
              <w:pStyle w:val="42"/>
              <w:spacing w:after="72"/>
              <w:ind w:left="1133"/>
              <w:rPr>
                <w:del w:id="1647" w:author="阿毛" w:date="2021-05-21T17:49:00Z"/>
                <w:rFonts w:ascii="標楷體" w:hAnsi="標楷體"/>
              </w:rPr>
              <w:pPrChange w:id="1648" w:author="阿毛" w:date="2021-06-02T14:38:00Z">
                <w:pPr/>
              </w:pPrChange>
            </w:pPr>
            <w:del w:id="1649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65699B60" w14:textId="69F1DB1F" w:rsidR="005676FB" w:rsidRPr="005676FB" w:rsidDel="007154E3" w:rsidRDefault="005676FB">
            <w:pPr>
              <w:pStyle w:val="42"/>
              <w:spacing w:after="72"/>
              <w:ind w:left="1133"/>
              <w:rPr>
                <w:del w:id="1650" w:author="阿毛" w:date="2021-05-21T17:49:00Z"/>
                <w:rFonts w:ascii="標楷體" w:hAnsi="標楷體"/>
              </w:rPr>
              <w:pPrChange w:id="1651" w:author="阿毛" w:date="2021-06-02T14:38:00Z">
                <w:pPr/>
              </w:pPrChange>
            </w:pPr>
            <w:del w:id="1652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1F7A9A1A" w14:textId="7E7028D9" w:rsidR="005676FB" w:rsidRPr="005676FB" w:rsidDel="007154E3" w:rsidRDefault="005676FB">
            <w:pPr>
              <w:pStyle w:val="42"/>
              <w:spacing w:after="72"/>
              <w:ind w:left="1133"/>
              <w:rPr>
                <w:del w:id="1653" w:author="阿毛" w:date="2021-05-21T17:49:00Z"/>
                <w:rFonts w:ascii="標楷體" w:hAnsi="標楷體"/>
              </w:rPr>
              <w:pPrChange w:id="1654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D76A452" w14:textId="2FDBFEF3" w:rsidR="005676FB" w:rsidRPr="005676FB" w:rsidDel="007154E3" w:rsidRDefault="005676FB">
            <w:pPr>
              <w:pStyle w:val="42"/>
              <w:spacing w:after="72"/>
              <w:ind w:left="1133"/>
              <w:rPr>
                <w:del w:id="1655" w:author="阿毛" w:date="2021-05-21T17:49:00Z"/>
                <w:rFonts w:ascii="標楷體" w:hAnsi="標楷體"/>
              </w:rPr>
              <w:pPrChange w:id="1656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B8AC591" w14:textId="4A3E8A5E" w:rsidR="005676FB" w:rsidRPr="005676FB" w:rsidDel="007154E3" w:rsidRDefault="005676FB">
            <w:pPr>
              <w:pStyle w:val="42"/>
              <w:spacing w:after="72"/>
              <w:ind w:left="1133"/>
              <w:rPr>
                <w:del w:id="1657" w:author="阿毛" w:date="2021-05-21T17:49:00Z"/>
                <w:rFonts w:ascii="標楷體" w:hAnsi="標楷體"/>
              </w:rPr>
              <w:pPrChange w:id="1658" w:author="阿毛" w:date="2021-06-02T14:38:00Z">
                <w:pPr/>
              </w:pPrChange>
            </w:pPr>
            <w:del w:id="1659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5CA151B" w14:textId="5C4F088C" w:rsidR="005676FB" w:rsidRPr="005676FB" w:rsidDel="007154E3" w:rsidRDefault="005676FB">
            <w:pPr>
              <w:pStyle w:val="42"/>
              <w:spacing w:after="72"/>
              <w:ind w:left="1133"/>
              <w:rPr>
                <w:del w:id="1660" w:author="阿毛" w:date="2021-05-21T17:49:00Z"/>
                <w:rFonts w:ascii="標楷體" w:hAnsi="標楷體"/>
              </w:rPr>
              <w:pPrChange w:id="1661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49886F3" w14:textId="464C574B" w:rsidR="005676FB" w:rsidRPr="005676FB" w:rsidDel="007154E3" w:rsidRDefault="005676FB">
            <w:pPr>
              <w:pStyle w:val="42"/>
              <w:spacing w:after="72"/>
              <w:ind w:left="1133"/>
              <w:rPr>
                <w:del w:id="1662" w:author="阿毛" w:date="2021-05-21T17:49:00Z"/>
                <w:rFonts w:ascii="標楷體" w:hAnsi="標楷體"/>
              </w:rPr>
              <w:pPrChange w:id="1663" w:author="阿毛" w:date="2021-06-02T14:38:00Z">
                <w:pPr/>
              </w:pPrChange>
            </w:pPr>
            <w:del w:id="1664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5676FB" w:rsidRPr="005676FB" w:rsidDel="007154E3" w14:paraId="0D6BD9E3" w14:textId="71571B97" w:rsidTr="005676FB">
        <w:trPr>
          <w:trHeight w:val="291"/>
          <w:jc w:val="center"/>
          <w:del w:id="1665" w:author="阿毛" w:date="2021-05-21T17:49:00Z"/>
        </w:trPr>
        <w:tc>
          <w:tcPr>
            <w:tcW w:w="502" w:type="dxa"/>
          </w:tcPr>
          <w:p w14:paraId="09F27AC7" w14:textId="38667A17" w:rsidR="005676FB" w:rsidRPr="005676FB" w:rsidDel="007154E3" w:rsidRDefault="005676FB">
            <w:pPr>
              <w:pStyle w:val="42"/>
              <w:spacing w:after="72"/>
              <w:ind w:left="1133"/>
              <w:rPr>
                <w:del w:id="1666" w:author="阿毛" w:date="2021-05-21T17:49:00Z"/>
                <w:rFonts w:ascii="標楷體" w:hAnsi="標楷體"/>
              </w:rPr>
              <w:pPrChange w:id="1667" w:author="阿毛" w:date="2021-06-02T14:38:00Z">
                <w:pPr/>
              </w:pPrChange>
            </w:pPr>
            <w:del w:id="1668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365CCDA8" w14:textId="53091560" w:rsidR="005676FB" w:rsidRPr="005676FB" w:rsidDel="007154E3" w:rsidRDefault="005676FB">
            <w:pPr>
              <w:pStyle w:val="42"/>
              <w:spacing w:after="72"/>
              <w:ind w:left="1133"/>
              <w:rPr>
                <w:del w:id="1669" w:author="阿毛" w:date="2021-05-21T17:49:00Z"/>
                <w:rFonts w:ascii="標楷體" w:hAnsi="標楷體"/>
              </w:rPr>
              <w:pPrChange w:id="1670" w:author="阿毛" w:date="2021-06-02T14:38:00Z">
                <w:pPr/>
              </w:pPrChange>
            </w:pPr>
            <w:del w:id="1671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214A63B3" w14:textId="1288D0C8" w:rsidR="005676FB" w:rsidRPr="005676FB" w:rsidDel="007154E3" w:rsidRDefault="005676FB">
            <w:pPr>
              <w:pStyle w:val="42"/>
              <w:spacing w:after="72"/>
              <w:ind w:left="1133"/>
              <w:rPr>
                <w:del w:id="1672" w:author="阿毛" w:date="2021-05-21T17:49:00Z"/>
                <w:rFonts w:ascii="標楷體" w:hAnsi="標楷體"/>
              </w:rPr>
              <w:pPrChange w:id="1673" w:author="阿毛" w:date="2021-06-02T14:38:00Z">
                <w:pPr/>
              </w:pPrChange>
            </w:pPr>
            <w:del w:id="1674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3DDF904F" w14:textId="25BE4BA5" w:rsidR="005676FB" w:rsidRPr="005676FB" w:rsidDel="007154E3" w:rsidRDefault="005676FB">
            <w:pPr>
              <w:pStyle w:val="42"/>
              <w:spacing w:after="72"/>
              <w:ind w:left="1133"/>
              <w:rPr>
                <w:del w:id="1675" w:author="阿毛" w:date="2021-05-21T17:49:00Z"/>
                <w:rFonts w:ascii="標楷體" w:hAnsi="標楷體"/>
              </w:rPr>
              <w:pPrChange w:id="1676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4B00F13" w14:textId="1CE47CF0" w:rsidR="005676FB" w:rsidRPr="005676FB" w:rsidDel="007154E3" w:rsidRDefault="005676FB">
            <w:pPr>
              <w:pStyle w:val="42"/>
              <w:spacing w:after="72"/>
              <w:ind w:left="1133"/>
              <w:rPr>
                <w:del w:id="1677" w:author="阿毛" w:date="2021-05-21T17:49:00Z"/>
                <w:rFonts w:ascii="標楷體" w:hAnsi="標楷體"/>
              </w:rPr>
              <w:pPrChange w:id="1678" w:author="阿毛" w:date="2021-06-02T14:38:00Z">
                <w:pPr/>
              </w:pPrChange>
            </w:pPr>
            <w:del w:id="1679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313F26B7" w14:textId="1C2339D7" w:rsidR="005676FB" w:rsidRPr="005676FB" w:rsidDel="007154E3" w:rsidRDefault="005676FB">
            <w:pPr>
              <w:pStyle w:val="42"/>
              <w:spacing w:after="72"/>
              <w:ind w:left="1133"/>
              <w:rPr>
                <w:del w:id="1680" w:author="阿毛" w:date="2021-05-21T17:49:00Z"/>
                <w:rFonts w:ascii="標楷體" w:hAnsi="標楷體"/>
              </w:rPr>
              <w:pPrChange w:id="1681" w:author="阿毛" w:date="2021-06-02T14:38:00Z">
                <w:pPr/>
              </w:pPrChange>
            </w:pPr>
            <w:del w:id="1682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5EBD1A03" w14:textId="0E6EB21E" w:rsidR="005676FB" w:rsidRPr="005676FB" w:rsidDel="007154E3" w:rsidRDefault="005676FB">
            <w:pPr>
              <w:pStyle w:val="42"/>
              <w:spacing w:after="72"/>
              <w:ind w:left="1133"/>
              <w:rPr>
                <w:del w:id="1683" w:author="阿毛" w:date="2021-05-21T17:49:00Z"/>
                <w:rFonts w:ascii="標楷體" w:hAnsi="標楷體"/>
              </w:rPr>
              <w:pPrChange w:id="1684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79BD5A3" w14:textId="5BC66D47" w:rsidR="005676FB" w:rsidRPr="005676FB" w:rsidDel="007154E3" w:rsidRDefault="005676FB">
            <w:pPr>
              <w:pStyle w:val="42"/>
              <w:spacing w:after="72"/>
              <w:ind w:left="1133"/>
              <w:rPr>
                <w:del w:id="1685" w:author="阿毛" w:date="2021-05-21T17:49:00Z"/>
                <w:rFonts w:ascii="標楷體" w:hAnsi="標楷體"/>
              </w:rPr>
              <w:pPrChange w:id="1686" w:author="阿毛" w:date="2021-06-02T14:38:00Z">
                <w:pPr/>
              </w:pPrChange>
            </w:pPr>
            <w:del w:id="1687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5F7AF2" w14:textId="1F73330E" w:rsidR="005676FB" w:rsidRPr="005676FB" w:rsidDel="007154E3" w:rsidRDefault="005676FB">
            <w:pPr>
              <w:pStyle w:val="42"/>
              <w:spacing w:after="72"/>
              <w:ind w:left="1133"/>
              <w:rPr>
                <w:del w:id="1688" w:author="阿毛" w:date="2021-05-21T17:49:00Z"/>
                <w:rFonts w:ascii="標楷體" w:hAnsi="標楷體"/>
              </w:rPr>
              <w:pPrChange w:id="1689" w:author="阿毛" w:date="2021-06-02T14:38:00Z">
                <w:pPr/>
              </w:pPrChange>
            </w:pPr>
            <w:del w:id="1690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79FC809C" w14:textId="7CD286D2" w:rsidR="005676FB" w:rsidRPr="005676FB" w:rsidDel="007154E3" w:rsidRDefault="005676FB">
            <w:pPr>
              <w:pStyle w:val="42"/>
              <w:spacing w:after="72"/>
              <w:ind w:left="1133"/>
              <w:rPr>
                <w:del w:id="1691" w:author="阿毛" w:date="2021-05-21T17:49:00Z"/>
                <w:rFonts w:ascii="標楷體" w:hAnsi="標楷體"/>
              </w:rPr>
              <w:pPrChange w:id="1692" w:author="阿毛" w:date="2021-06-02T14:38:00Z">
                <w:pPr/>
              </w:pPrChange>
            </w:pPr>
            <w:del w:id="1693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66DED3AF" w14:textId="37C3E5E4" w:rsidR="005676FB" w:rsidRPr="005676FB" w:rsidDel="007154E3" w:rsidRDefault="005676FB">
            <w:pPr>
              <w:pStyle w:val="42"/>
              <w:spacing w:after="72"/>
              <w:ind w:left="1133"/>
              <w:rPr>
                <w:del w:id="1694" w:author="阿毛" w:date="2021-05-21T17:49:00Z"/>
                <w:rFonts w:ascii="標楷體" w:hAnsi="標楷體"/>
              </w:rPr>
              <w:pPrChange w:id="1695" w:author="阿毛" w:date="2021-06-02T14:38:00Z">
                <w:pPr/>
              </w:pPrChange>
            </w:pPr>
            <w:del w:id="1696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7D928FDC" w14:textId="35CA5FCD" w:rsidR="00D950B2" w:rsidDel="007154E3" w:rsidRDefault="00D950B2">
      <w:pPr>
        <w:pStyle w:val="42"/>
        <w:spacing w:after="72"/>
        <w:ind w:left="1133"/>
        <w:rPr>
          <w:del w:id="1697" w:author="阿毛" w:date="2021-05-21T17:49:00Z"/>
        </w:rPr>
        <w:pPrChange w:id="1698" w:author="阿毛" w:date="2021-06-02T14:38:00Z">
          <w:pPr/>
        </w:pPrChange>
      </w:pPr>
    </w:p>
    <w:p w14:paraId="7AA5E62D" w14:textId="7BD88ECD" w:rsidR="00D950B2" w:rsidDel="007154E3" w:rsidRDefault="00D950B2">
      <w:pPr>
        <w:pStyle w:val="42"/>
        <w:spacing w:after="72"/>
        <w:ind w:left="1133"/>
        <w:rPr>
          <w:del w:id="1699" w:author="阿毛" w:date="2021-05-21T17:49:00Z"/>
          <w:rFonts w:ascii="標楷體" w:hAnsi="標楷體"/>
        </w:rPr>
        <w:pPrChange w:id="1700" w:author="阿毛" w:date="2021-06-02T14:38:00Z">
          <w:pPr>
            <w:pStyle w:val="42"/>
            <w:spacing w:after="72"/>
            <w:ind w:leftChars="0" w:left="0"/>
          </w:pPr>
        </w:pPrChange>
      </w:pPr>
      <w:del w:id="1701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RPr="002A4A20" w:rsidDel="007154E3">
          <w:rPr>
            <w:rFonts w:ascii="標楷體" w:hAnsi="標楷體" w:hint="eastAsia"/>
          </w:rPr>
          <w:delText>媒體檔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核心傳票媒體檔</w:delText>
        </w:r>
      </w:del>
    </w:p>
    <w:p w14:paraId="497C44E8" w14:textId="597B193A" w:rsidR="00D950B2" w:rsidDel="007154E3" w:rsidRDefault="00D950B2">
      <w:pPr>
        <w:pStyle w:val="42"/>
        <w:spacing w:after="72"/>
        <w:ind w:left="1133"/>
        <w:rPr>
          <w:del w:id="1702" w:author="阿毛" w:date="2021-05-21T17:49:00Z"/>
          <w:rFonts w:ascii="標楷體" w:hAnsi="標楷體"/>
        </w:rPr>
        <w:pPrChange w:id="1703" w:author="阿毛" w:date="2021-06-02T14:38:00Z">
          <w:pPr>
            <w:pStyle w:val="42"/>
            <w:spacing w:after="72"/>
            <w:ind w:leftChars="0" w:left="0"/>
          </w:pPr>
        </w:pPrChange>
      </w:pPr>
      <w:del w:id="1704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="009828F7" w:rsidDel="007154E3">
          <w:rPr>
            <w:rFonts w:ascii="標楷體" w:hAnsi="標楷體"/>
          </w:rPr>
          <w:delText xml:space="preserve"> </w:delText>
        </w:r>
        <w:r w:rsidR="009828F7" w:rsidDel="007154E3">
          <w:rPr>
            <w:rFonts w:ascii="標楷體" w:hAnsi="標楷體" w:hint="eastAsia"/>
            <w:lang w:eastAsia="zh-HK"/>
          </w:rPr>
          <w:delText>待補</w:delText>
        </w:r>
      </w:del>
    </w:p>
    <w:p w14:paraId="3F6C5C29" w14:textId="71C23AF9" w:rsidR="00E648D4" w:rsidDel="007154E3" w:rsidRDefault="00D950B2">
      <w:pPr>
        <w:pStyle w:val="42"/>
        <w:spacing w:after="72"/>
        <w:ind w:left="1133"/>
        <w:rPr>
          <w:del w:id="1705" w:author="阿毛" w:date="2021-05-21T17:49:00Z"/>
        </w:rPr>
        <w:pPrChange w:id="1706" w:author="阿毛" w:date="2021-06-02T14:38:00Z">
          <w:pPr>
            <w:pStyle w:val="42"/>
            <w:spacing w:after="72"/>
            <w:ind w:leftChars="0" w:left="0"/>
          </w:pPr>
        </w:pPrChange>
      </w:pPr>
      <w:del w:id="1707" w:author="阿毛" w:date="2021-05-21T17:49:00Z">
        <w:r w:rsidDel="007154E3">
          <w:br w:type="page"/>
        </w:r>
      </w:del>
    </w:p>
    <w:p w14:paraId="3B186F9B" w14:textId="435D5B17" w:rsidR="00D950B2" w:rsidRPr="00D950B2" w:rsidDel="007154E3" w:rsidRDefault="00D950B2">
      <w:pPr>
        <w:pStyle w:val="42"/>
        <w:spacing w:after="72"/>
        <w:ind w:left="1133"/>
        <w:rPr>
          <w:del w:id="1708" w:author="阿毛" w:date="2021-05-21T17:49:00Z"/>
        </w:rPr>
        <w:pPrChange w:id="1709" w:author="阿毛" w:date="2021-06-02T14:38:00Z">
          <w:pPr/>
        </w:pPrChange>
      </w:pPr>
    </w:p>
    <w:p w14:paraId="337E5790" w14:textId="2BA54282" w:rsidR="002A4A20" w:rsidRPr="00B830D9" w:rsidDel="007154E3" w:rsidRDefault="002A4A20">
      <w:pPr>
        <w:pStyle w:val="42"/>
        <w:spacing w:after="72"/>
        <w:ind w:left="1133"/>
        <w:rPr>
          <w:del w:id="1710" w:author="阿毛" w:date="2021-05-21T17:49:00Z"/>
          <w:rFonts w:ascii="標楷體" w:hAnsi="標楷體"/>
        </w:rPr>
        <w:pPrChange w:id="1711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712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131</w:delText>
        </w:r>
        <w:r w:rsidR="00F00048" w:rsidRPr="00F00048" w:rsidDel="007154E3">
          <w:rPr>
            <w:rFonts w:ascii="標楷體" w:hAnsi="標楷體" w:hint="eastAsia"/>
          </w:rPr>
          <w:delText>核心日結單代傳票列印</w:delText>
        </w:r>
      </w:del>
    </w:p>
    <w:p w14:paraId="10F20961" w14:textId="43943721" w:rsidR="002A4A20" w:rsidRPr="00B830D9" w:rsidDel="007154E3" w:rsidRDefault="002A4A20">
      <w:pPr>
        <w:pStyle w:val="42"/>
        <w:spacing w:after="72"/>
        <w:ind w:left="1133"/>
        <w:rPr>
          <w:del w:id="1713" w:author="阿毛" w:date="2021-05-21T17:49:00Z"/>
        </w:rPr>
        <w:pPrChange w:id="1714" w:author="阿毛" w:date="2021-06-02T14:38:00Z">
          <w:pPr>
            <w:pStyle w:val="a"/>
          </w:pPr>
        </w:pPrChange>
      </w:pPr>
      <w:del w:id="1715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2B17D1F9" w14:textId="76B38223" w:rsidTr="00DC3CAB">
        <w:trPr>
          <w:trHeight w:val="277"/>
          <w:del w:id="17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5E8E74" w14:textId="5D9D8122" w:rsidR="002A4A20" w:rsidRPr="00B830D9" w:rsidDel="007154E3" w:rsidRDefault="002A4A20">
            <w:pPr>
              <w:pStyle w:val="42"/>
              <w:spacing w:after="72"/>
              <w:ind w:left="1133"/>
              <w:rPr>
                <w:del w:id="1717" w:author="阿毛" w:date="2021-05-21T17:49:00Z"/>
                <w:rFonts w:ascii="標楷體" w:hAnsi="標楷體"/>
              </w:rPr>
              <w:pPrChange w:id="1718" w:author="阿毛" w:date="2021-06-02T14:38:00Z">
                <w:pPr/>
              </w:pPrChange>
            </w:pPr>
            <w:del w:id="171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8BC52B" w14:textId="6AA27D73" w:rsidR="002A4A20" w:rsidRPr="00B830D9" w:rsidDel="007154E3" w:rsidRDefault="00F00048">
            <w:pPr>
              <w:pStyle w:val="42"/>
              <w:spacing w:after="72"/>
              <w:ind w:left="1133"/>
              <w:rPr>
                <w:del w:id="1720" w:author="阿毛" w:date="2021-05-21T17:49:00Z"/>
                <w:rFonts w:ascii="標楷體" w:hAnsi="標楷體"/>
              </w:rPr>
              <w:pPrChange w:id="1721" w:author="阿毛" w:date="2021-06-02T14:38:00Z">
                <w:pPr/>
              </w:pPrChange>
            </w:pPr>
            <w:del w:id="1722" w:author="阿毛" w:date="2021-05-21T17:49:00Z">
              <w:r w:rsidRPr="00F00048" w:rsidDel="007154E3">
                <w:rPr>
                  <w:rFonts w:ascii="標楷體" w:hAnsi="標楷體" w:hint="eastAsia"/>
                </w:rPr>
                <w:delText>核心日結單代傳票列印</w:delText>
              </w:r>
            </w:del>
          </w:p>
        </w:tc>
      </w:tr>
      <w:tr w:rsidR="002A4A20" w:rsidRPr="00B830D9" w:rsidDel="007154E3" w14:paraId="4166DD85" w14:textId="595E33EC" w:rsidTr="00DC3CAB">
        <w:trPr>
          <w:trHeight w:val="277"/>
          <w:del w:id="172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DEFEA5" w14:textId="5A0D0DDD" w:rsidR="002A4A20" w:rsidRPr="00B830D9" w:rsidDel="007154E3" w:rsidRDefault="002A4A20">
            <w:pPr>
              <w:pStyle w:val="42"/>
              <w:spacing w:after="72"/>
              <w:ind w:left="1133"/>
              <w:rPr>
                <w:del w:id="1724" w:author="阿毛" w:date="2021-05-21T17:49:00Z"/>
                <w:rFonts w:ascii="標楷體" w:hAnsi="標楷體"/>
              </w:rPr>
              <w:pPrChange w:id="1725" w:author="阿毛" w:date="2021-06-02T14:38:00Z">
                <w:pPr/>
              </w:pPrChange>
            </w:pPr>
            <w:del w:id="1726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DBDAD4" w14:textId="41D9BE16" w:rsidR="002A4A20" w:rsidRPr="00B830D9" w:rsidDel="007154E3" w:rsidRDefault="002A4A20">
            <w:pPr>
              <w:pStyle w:val="42"/>
              <w:spacing w:after="72"/>
              <w:ind w:left="1133"/>
              <w:rPr>
                <w:del w:id="1727" w:author="阿毛" w:date="2021-05-21T17:49:00Z"/>
                <w:rFonts w:ascii="標楷體" w:hAnsi="標楷體"/>
              </w:rPr>
              <w:pPrChange w:id="1728" w:author="阿毛" w:date="2021-06-02T14:38:00Z">
                <w:pPr/>
              </w:pPrChange>
            </w:pPr>
          </w:p>
        </w:tc>
      </w:tr>
      <w:tr w:rsidR="002A4A20" w:rsidRPr="00B830D9" w:rsidDel="007154E3" w14:paraId="063C5A26" w14:textId="2CA52F18" w:rsidTr="00DC3CAB">
        <w:trPr>
          <w:trHeight w:val="773"/>
          <w:del w:id="17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4CFD60" w14:textId="280354A9" w:rsidR="002A4A20" w:rsidRPr="00B830D9" w:rsidDel="007154E3" w:rsidRDefault="002A4A20">
            <w:pPr>
              <w:pStyle w:val="42"/>
              <w:spacing w:after="72"/>
              <w:ind w:left="1133"/>
              <w:rPr>
                <w:del w:id="1730" w:author="阿毛" w:date="2021-05-21T17:49:00Z"/>
                <w:rFonts w:ascii="標楷體" w:hAnsi="標楷體"/>
              </w:rPr>
              <w:pPrChange w:id="1731" w:author="阿毛" w:date="2021-06-02T14:38:00Z">
                <w:pPr/>
              </w:pPrChange>
            </w:pPr>
            <w:del w:id="173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A11F57" w14:textId="22D3A672" w:rsidR="002A4A20" w:rsidRPr="00B830D9" w:rsidDel="007154E3" w:rsidRDefault="002A4A20">
            <w:pPr>
              <w:pStyle w:val="42"/>
              <w:spacing w:after="72"/>
              <w:ind w:left="1133"/>
              <w:rPr>
                <w:del w:id="1733" w:author="阿毛" w:date="2021-05-21T17:49:00Z"/>
                <w:rFonts w:ascii="標楷體" w:hAnsi="標楷體"/>
              </w:rPr>
              <w:pPrChange w:id="1734" w:author="阿毛" w:date="2021-06-02T14:38:00Z">
                <w:pPr/>
              </w:pPrChange>
            </w:pPr>
          </w:p>
        </w:tc>
      </w:tr>
      <w:tr w:rsidR="002A4A20" w:rsidRPr="00B830D9" w:rsidDel="007154E3" w14:paraId="4D4FA1A0" w14:textId="0AC1771A" w:rsidTr="00DC3CAB">
        <w:trPr>
          <w:trHeight w:val="321"/>
          <w:del w:id="173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5B1BED" w14:textId="704D7492" w:rsidR="002A4A20" w:rsidRPr="00B830D9" w:rsidDel="007154E3" w:rsidRDefault="002A4A20">
            <w:pPr>
              <w:pStyle w:val="42"/>
              <w:spacing w:after="72"/>
              <w:ind w:left="1133"/>
              <w:rPr>
                <w:del w:id="1736" w:author="阿毛" w:date="2021-05-21T17:49:00Z"/>
                <w:rFonts w:ascii="標楷體" w:hAnsi="標楷體"/>
              </w:rPr>
              <w:pPrChange w:id="1737" w:author="阿毛" w:date="2021-06-02T14:38:00Z">
                <w:pPr/>
              </w:pPrChange>
            </w:pPr>
            <w:del w:id="1738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B2ECF" w14:textId="667DFF8B" w:rsidR="002A4A20" w:rsidRPr="00B830D9" w:rsidDel="007154E3" w:rsidRDefault="002A4A20">
            <w:pPr>
              <w:pStyle w:val="42"/>
              <w:spacing w:after="72"/>
              <w:ind w:left="1133"/>
              <w:rPr>
                <w:del w:id="1739" w:author="阿毛" w:date="2021-05-21T17:49:00Z"/>
                <w:rFonts w:ascii="標楷體" w:hAnsi="標楷體"/>
              </w:rPr>
              <w:pPrChange w:id="1740" w:author="阿毛" w:date="2021-06-02T14:38:00Z">
                <w:pPr/>
              </w:pPrChange>
            </w:pPr>
          </w:p>
        </w:tc>
      </w:tr>
      <w:tr w:rsidR="002A4A20" w:rsidRPr="00B830D9" w:rsidDel="007154E3" w14:paraId="7E7D96DC" w14:textId="224951E2" w:rsidTr="00DC3CAB">
        <w:trPr>
          <w:trHeight w:val="1311"/>
          <w:del w:id="174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5C95" w14:textId="7874604A" w:rsidR="002A4A20" w:rsidRPr="00B830D9" w:rsidDel="007154E3" w:rsidRDefault="002A4A20">
            <w:pPr>
              <w:pStyle w:val="42"/>
              <w:spacing w:after="72"/>
              <w:ind w:left="1133"/>
              <w:rPr>
                <w:del w:id="1742" w:author="阿毛" w:date="2021-05-21T17:49:00Z"/>
                <w:rFonts w:ascii="標楷體" w:hAnsi="標楷體"/>
              </w:rPr>
              <w:pPrChange w:id="1743" w:author="阿毛" w:date="2021-06-02T14:38:00Z">
                <w:pPr/>
              </w:pPrChange>
            </w:pPr>
            <w:del w:id="1744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04715C" w14:textId="239EE87A" w:rsidR="002A4A20" w:rsidRPr="00B830D9" w:rsidDel="007154E3" w:rsidRDefault="002A4A20">
            <w:pPr>
              <w:pStyle w:val="42"/>
              <w:spacing w:after="72"/>
              <w:ind w:left="1133"/>
              <w:rPr>
                <w:del w:id="1745" w:author="阿毛" w:date="2021-05-21T17:49:00Z"/>
                <w:rFonts w:ascii="標楷體" w:hAnsi="標楷體"/>
              </w:rPr>
              <w:pPrChange w:id="1746" w:author="阿毛" w:date="2021-06-02T14:38:00Z">
                <w:pPr/>
              </w:pPrChange>
            </w:pPr>
          </w:p>
        </w:tc>
      </w:tr>
      <w:tr w:rsidR="002A4A20" w:rsidRPr="00B830D9" w:rsidDel="007154E3" w14:paraId="3E2DAB29" w14:textId="6301152A" w:rsidTr="00DC3CAB">
        <w:trPr>
          <w:trHeight w:val="278"/>
          <w:del w:id="174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116ED9" w14:textId="1BC1D4C8" w:rsidR="002A4A20" w:rsidRPr="00B830D9" w:rsidDel="007154E3" w:rsidRDefault="002A4A20">
            <w:pPr>
              <w:pStyle w:val="42"/>
              <w:spacing w:after="72"/>
              <w:ind w:left="1133"/>
              <w:rPr>
                <w:del w:id="1748" w:author="阿毛" w:date="2021-05-21T17:49:00Z"/>
                <w:rFonts w:ascii="標楷體" w:hAnsi="標楷體"/>
              </w:rPr>
              <w:pPrChange w:id="1749" w:author="阿毛" w:date="2021-06-02T14:38:00Z">
                <w:pPr/>
              </w:pPrChange>
            </w:pPr>
            <w:del w:id="1750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D64BFB" w14:textId="760CC57C" w:rsidR="002A4A20" w:rsidRPr="00B830D9" w:rsidDel="007154E3" w:rsidRDefault="002A4A20">
            <w:pPr>
              <w:pStyle w:val="42"/>
              <w:spacing w:after="72"/>
              <w:ind w:left="1133"/>
              <w:rPr>
                <w:del w:id="1751" w:author="阿毛" w:date="2021-05-21T17:49:00Z"/>
                <w:rFonts w:ascii="標楷體" w:hAnsi="標楷體"/>
              </w:rPr>
              <w:pPrChange w:id="1752" w:author="阿毛" w:date="2021-06-02T14:38:00Z">
                <w:pPr/>
              </w:pPrChange>
            </w:pPr>
          </w:p>
        </w:tc>
      </w:tr>
      <w:tr w:rsidR="002A4A20" w:rsidRPr="00B830D9" w:rsidDel="007154E3" w14:paraId="33FF0C51" w14:textId="6EB4C918" w:rsidTr="00DC3CAB">
        <w:trPr>
          <w:trHeight w:val="358"/>
          <w:del w:id="175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C089A" w14:textId="7E0565EB" w:rsidR="002A4A20" w:rsidRPr="00B830D9" w:rsidDel="007154E3" w:rsidRDefault="002A4A20">
            <w:pPr>
              <w:pStyle w:val="42"/>
              <w:spacing w:after="72"/>
              <w:ind w:left="1133"/>
              <w:rPr>
                <w:del w:id="1754" w:author="阿毛" w:date="2021-05-21T17:49:00Z"/>
                <w:rFonts w:ascii="標楷體" w:hAnsi="標楷體"/>
              </w:rPr>
              <w:pPrChange w:id="1755" w:author="阿毛" w:date="2021-06-02T14:38:00Z">
                <w:pPr/>
              </w:pPrChange>
            </w:pPr>
            <w:del w:id="1756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B2EB70" w14:textId="3023F683" w:rsidR="002A4A20" w:rsidRPr="00B830D9" w:rsidDel="007154E3" w:rsidRDefault="002A4A20">
            <w:pPr>
              <w:pStyle w:val="42"/>
              <w:spacing w:after="72"/>
              <w:ind w:left="1133"/>
              <w:rPr>
                <w:del w:id="1757" w:author="阿毛" w:date="2021-05-21T17:49:00Z"/>
                <w:rFonts w:ascii="標楷體" w:hAnsi="標楷體"/>
              </w:rPr>
              <w:pPrChange w:id="1758" w:author="阿毛" w:date="2021-06-02T14:38:00Z">
                <w:pPr/>
              </w:pPrChange>
            </w:pPr>
          </w:p>
        </w:tc>
      </w:tr>
      <w:tr w:rsidR="002A4A20" w:rsidRPr="00B830D9" w:rsidDel="007154E3" w14:paraId="048BD870" w14:textId="3A250E3D" w:rsidTr="00DC3CAB">
        <w:trPr>
          <w:trHeight w:val="278"/>
          <w:del w:id="175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885717" w14:textId="58411E8B" w:rsidR="002A4A20" w:rsidRPr="00B830D9" w:rsidDel="007154E3" w:rsidRDefault="002A4A20">
            <w:pPr>
              <w:pStyle w:val="42"/>
              <w:spacing w:after="72"/>
              <w:ind w:left="1133"/>
              <w:rPr>
                <w:del w:id="1760" w:author="阿毛" w:date="2021-05-21T17:49:00Z"/>
                <w:rFonts w:ascii="標楷體" w:hAnsi="標楷體"/>
              </w:rPr>
              <w:pPrChange w:id="1761" w:author="阿毛" w:date="2021-06-02T14:38:00Z">
                <w:pPr/>
              </w:pPrChange>
            </w:pPr>
            <w:del w:id="176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81FB20" w14:textId="553DAD0F" w:rsidR="002A4A20" w:rsidRPr="00B830D9" w:rsidDel="007154E3" w:rsidRDefault="002A4A20">
            <w:pPr>
              <w:pStyle w:val="42"/>
              <w:spacing w:after="72"/>
              <w:ind w:left="1133"/>
              <w:rPr>
                <w:del w:id="1763" w:author="阿毛" w:date="2021-05-21T17:49:00Z"/>
                <w:rFonts w:ascii="標楷體" w:hAnsi="標楷體"/>
              </w:rPr>
              <w:pPrChange w:id="1764" w:author="阿毛" w:date="2021-06-02T14:38:00Z">
                <w:pPr/>
              </w:pPrChange>
            </w:pPr>
          </w:p>
        </w:tc>
      </w:tr>
    </w:tbl>
    <w:p w14:paraId="03FB040D" w14:textId="3AA00251" w:rsidR="002A4A20" w:rsidDel="007154E3" w:rsidRDefault="002A4A20">
      <w:pPr>
        <w:pStyle w:val="42"/>
        <w:spacing w:after="72"/>
        <w:ind w:left="1133"/>
        <w:rPr>
          <w:del w:id="1765" w:author="阿毛" w:date="2021-05-21T17:49:00Z"/>
          <w:rFonts w:ascii="標楷體" w:hAnsi="標楷體"/>
        </w:rPr>
        <w:pPrChange w:id="1766" w:author="阿毛" w:date="2021-06-02T14:38:00Z">
          <w:pPr/>
        </w:pPrChange>
      </w:pPr>
    </w:p>
    <w:p w14:paraId="4FD72583" w14:textId="2785B432" w:rsidR="00D950B2" w:rsidDel="007154E3" w:rsidRDefault="00D950B2">
      <w:pPr>
        <w:pStyle w:val="42"/>
        <w:spacing w:after="72"/>
        <w:ind w:left="1133"/>
        <w:rPr>
          <w:del w:id="1767" w:author="阿毛" w:date="2021-05-21T17:49:00Z"/>
          <w:rFonts w:ascii="標楷體" w:hAnsi="標楷體"/>
        </w:rPr>
        <w:pPrChange w:id="1768" w:author="阿毛" w:date="2021-06-02T14:38:00Z">
          <w:pPr/>
        </w:pPrChange>
      </w:pPr>
    </w:p>
    <w:p w14:paraId="0BC6F4AD" w14:textId="7C93AFBE" w:rsidR="00D950B2" w:rsidDel="007154E3" w:rsidRDefault="00D950B2">
      <w:pPr>
        <w:pStyle w:val="42"/>
        <w:spacing w:after="72"/>
        <w:ind w:left="1133"/>
        <w:rPr>
          <w:del w:id="1769" w:author="阿毛" w:date="2021-05-21T17:49:00Z"/>
          <w:rFonts w:ascii="標楷體" w:hAnsi="標楷體"/>
        </w:rPr>
        <w:pPrChange w:id="1770" w:author="阿毛" w:date="2021-06-02T14:38:00Z">
          <w:pPr>
            <w:widowControl/>
          </w:pPr>
        </w:pPrChange>
      </w:pPr>
      <w:del w:id="1771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AA53B68" w14:textId="48CA179D" w:rsidR="00D950B2" w:rsidRPr="00B830D9" w:rsidDel="007154E3" w:rsidRDefault="00D950B2">
      <w:pPr>
        <w:pStyle w:val="42"/>
        <w:spacing w:after="72"/>
        <w:ind w:left="1133"/>
        <w:rPr>
          <w:del w:id="1772" w:author="阿毛" w:date="2021-05-21T17:49:00Z"/>
          <w:rFonts w:ascii="標楷體" w:hAnsi="標楷體"/>
        </w:rPr>
        <w:pPrChange w:id="1773" w:author="阿毛" w:date="2021-06-02T14:38:00Z">
          <w:pPr/>
        </w:pPrChange>
      </w:pPr>
    </w:p>
    <w:p w14:paraId="5FE4E536" w14:textId="4B10D172" w:rsidR="002A4A20" w:rsidRPr="00B830D9" w:rsidDel="007154E3" w:rsidRDefault="002A4A20">
      <w:pPr>
        <w:pStyle w:val="42"/>
        <w:spacing w:after="72"/>
        <w:ind w:left="1133"/>
        <w:rPr>
          <w:del w:id="1774" w:author="阿毛" w:date="2021-05-21T17:49:00Z"/>
        </w:rPr>
        <w:pPrChange w:id="1775" w:author="阿毛" w:date="2021-06-02T14:38:00Z">
          <w:pPr>
            <w:pStyle w:val="a"/>
          </w:pPr>
        </w:pPrChange>
      </w:pPr>
      <w:del w:id="1776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6B3A400D" w14:textId="2E286FD9" w:rsidR="002A4A20" w:rsidRPr="00B830D9" w:rsidDel="007154E3" w:rsidRDefault="002A4A20">
      <w:pPr>
        <w:pStyle w:val="42"/>
        <w:spacing w:after="72"/>
        <w:ind w:left="1133"/>
        <w:rPr>
          <w:del w:id="1777" w:author="阿毛" w:date="2021-05-21T17:49:00Z"/>
          <w:rFonts w:ascii="標楷體" w:hAnsi="標楷體"/>
        </w:rPr>
      </w:pPr>
      <w:del w:id="1778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34B82118" w14:textId="49E8E6F7" w:rsidR="002A4A20" w:rsidRPr="002A4A20" w:rsidDel="007154E3" w:rsidRDefault="00EB300A">
      <w:pPr>
        <w:pStyle w:val="42"/>
        <w:spacing w:after="72"/>
        <w:ind w:left="1133"/>
        <w:rPr>
          <w:del w:id="1779" w:author="阿毛" w:date="2021-05-21T17:49:00Z"/>
          <w:rFonts w:ascii="標楷體" w:hAnsi="標楷體"/>
        </w:rPr>
        <w:pPrChange w:id="1780" w:author="阿毛" w:date="2021-06-02T14:38:00Z">
          <w:pPr/>
        </w:pPrChange>
      </w:pPr>
      <w:del w:id="1781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4ADD018E" wp14:editId="1B917643">
              <wp:extent cx="6642100" cy="1219200"/>
              <wp:effectExtent l="0" t="0" r="6350" b="0"/>
              <wp:docPr id="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219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6DA5EA0" w14:textId="06F16774" w:rsidR="00D950B2" w:rsidDel="007154E3" w:rsidRDefault="00D950B2">
      <w:pPr>
        <w:pStyle w:val="42"/>
        <w:spacing w:after="72"/>
        <w:ind w:left="1133"/>
        <w:rPr>
          <w:del w:id="1782" w:author="阿毛" w:date="2021-05-21T17:49:00Z"/>
          <w:rFonts w:ascii="標楷體" w:hAnsi="標楷體"/>
        </w:rPr>
      </w:pPr>
    </w:p>
    <w:p w14:paraId="526CEFD9" w14:textId="709A0C84" w:rsidR="00D950B2" w:rsidRPr="00B830D9" w:rsidDel="007154E3" w:rsidRDefault="00D950B2">
      <w:pPr>
        <w:pStyle w:val="42"/>
        <w:spacing w:after="72"/>
        <w:ind w:left="1133"/>
        <w:rPr>
          <w:del w:id="1783" w:author="阿毛" w:date="2021-05-21T17:49:00Z"/>
        </w:rPr>
        <w:pPrChange w:id="1784" w:author="阿毛" w:date="2021-06-02T14:38:00Z">
          <w:pPr>
            <w:pStyle w:val="a"/>
          </w:pPr>
        </w:pPrChange>
      </w:pPr>
      <w:del w:id="1785" w:author="阿毛" w:date="2021-05-21T17:49:00Z">
        <w:r w:rsidDel="007154E3">
          <w:delText>輸入畫面資料說明</w:delText>
        </w:r>
      </w:del>
    </w:p>
    <w:tbl>
      <w:tblPr>
        <w:tblW w:w="10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8"/>
        <w:gridCol w:w="1842"/>
        <w:gridCol w:w="1418"/>
        <w:gridCol w:w="1397"/>
        <w:gridCol w:w="1275"/>
        <w:gridCol w:w="709"/>
        <w:gridCol w:w="709"/>
        <w:gridCol w:w="2660"/>
      </w:tblGrid>
      <w:tr w:rsidR="00D950B2" w:rsidRPr="00B830D9" w:rsidDel="007154E3" w14:paraId="22C57A4E" w14:textId="6521DB55" w:rsidTr="00D950B2">
        <w:trPr>
          <w:trHeight w:val="388"/>
          <w:jc w:val="center"/>
          <w:del w:id="1786" w:author="阿毛" w:date="2021-05-21T17:49:00Z"/>
        </w:trPr>
        <w:tc>
          <w:tcPr>
            <w:tcW w:w="658" w:type="dxa"/>
            <w:vMerge w:val="restart"/>
          </w:tcPr>
          <w:p w14:paraId="383A3BDD" w14:textId="6C6C596A" w:rsidR="00D950B2" w:rsidRPr="00796BEC" w:rsidDel="007154E3" w:rsidRDefault="00D950B2">
            <w:pPr>
              <w:pStyle w:val="42"/>
              <w:spacing w:after="72"/>
              <w:ind w:left="1133"/>
              <w:rPr>
                <w:del w:id="1787" w:author="阿毛" w:date="2021-05-21T17:49:00Z"/>
                <w:rFonts w:ascii="標楷體" w:hAnsi="標楷體"/>
              </w:rPr>
              <w:pPrChange w:id="1788" w:author="阿毛" w:date="2021-06-02T14:38:00Z">
                <w:pPr/>
              </w:pPrChange>
            </w:pPr>
            <w:del w:id="1789" w:author="阿毛" w:date="2021-05-21T17:49:00Z">
              <w:r w:rsidRPr="00796BEC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42" w:type="dxa"/>
            <w:vMerge w:val="restart"/>
          </w:tcPr>
          <w:p w14:paraId="2D175392" w14:textId="3F10EB74" w:rsidR="00D950B2" w:rsidRPr="00796BEC" w:rsidDel="007154E3" w:rsidRDefault="00D950B2">
            <w:pPr>
              <w:pStyle w:val="42"/>
              <w:spacing w:after="72"/>
              <w:ind w:left="1133"/>
              <w:rPr>
                <w:del w:id="1790" w:author="阿毛" w:date="2021-05-21T17:49:00Z"/>
                <w:rFonts w:ascii="標楷體" w:hAnsi="標楷體"/>
              </w:rPr>
              <w:pPrChange w:id="1791" w:author="阿毛" w:date="2021-06-02T14:38:00Z">
                <w:pPr/>
              </w:pPrChange>
            </w:pPr>
            <w:del w:id="1792" w:author="阿毛" w:date="2021-05-21T17:49:00Z">
              <w:r w:rsidRPr="00796BEC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508" w:type="dxa"/>
            <w:gridSpan w:val="5"/>
          </w:tcPr>
          <w:p w14:paraId="72EDCA0C" w14:textId="4A696D54" w:rsidR="00D950B2" w:rsidRPr="00796BEC" w:rsidDel="007154E3" w:rsidRDefault="00D950B2">
            <w:pPr>
              <w:pStyle w:val="42"/>
              <w:spacing w:after="72"/>
              <w:ind w:left="1133"/>
              <w:rPr>
                <w:del w:id="1793" w:author="阿毛" w:date="2021-05-21T17:49:00Z"/>
                <w:rFonts w:ascii="標楷體" w:hAnsi="標楷體"/>
              </w:rPr>
              <w:pPrChange w:id="1794" w:author="阿毛" w:date="2021-06-02T14:38:00Z">
                <w:pPr>
                  <w:jc w:val="center"/>
                </w:pPr>
              </w:pPrChange>
            </w:pPr>
            <w:del w:id="1795" w:author="阿毛" w:date="2021-05-21T17:49:00Z">
              <w:r w:rsidRPr="00796BEC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660" w:type="dxa"/>
            <w:vMerge w:val="restart"/>
          </w:tcPr>
          <w:p w14:paraId="276D2F8A" w14:textId="4DE1A91F" w:rsidR="00D950B2" w:rsidRPr="00796BEC" w:rsidDel="007154E3" w:rsidRDefault="00D950B2">
            <w:pPr>
              <w:pStyle w:val="42"/>
              <w:spacing w:after="72"/>
              <w:ind w:left="1133"/>
              <w:rPr>
                <w:del w:id="1796" w:author="阿毛" w:date="2021-05-21T17:49:00Z"/>
                <w:rFonts w:ascii="標楷體" w:hAnsi="標楷體"/>
              </w:rPr>
              <w:pPrChange w:id="1797" w:author="阿毛" w:date="2021-06-02T14:38:00Z">
                <w:pPr/>
              </w:pPrChange>
            </w:pPr>
            <w:del w:id="1798" w:author="阿毛" w:date="2021-05-21T17:49:00Z">
              <w:r w:rsidRPr="00796BEC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950B2" w:rsidRPr="00B830D9" w:rsidDel="007154E3" w14:paraId="339B8326" w14:textId="4E6E1159" w:rsidTr="00D950B2">
        <w:trPr>
          <w:trHeight w:val="244"/>
          <w:jc w:val="center"/>
          <w:del w:id="1799" w:author="阿毛" w:date="2021-05-21T17:49:00Z"/>
        </w:trPr>
        <w:tc>
          <w:tcPr>
            <w:tcW w:w="658" w:type="dxa"/>
            <w:vMerge/>
          </w:tcPr>
          <w:p w14:paraId="0CF1CC85" w14:textId="5EE83A3F" w:rsidR="00D950B2" w:rsidRPr="00796BEC" w:rsidDel="007154E3" w:rsidRDefault="00D950B2">
            <w:pPr>
              <w:pStyle w:val="42"/>
              <w:spacing w:after="72"/>
              <w:ind w:left="1133"/>
              <w:rPr>
                <w:del w:id="1800" w:author="阿毛" w:date="2021-05-21T17:49:00Z"/>
                <w:rFonts w:ascii="標楷體" w:hAnsi="標楷體"/>
              </w:rPr>
              <w:pPrChange w:id="1801" w:author="阿毛" w:date="2021-06-02T14:38:00Z">
                <w:pPr/>
              </w:pPrChange>
            </w:pPr>
          </w:p>
        </w:tc>
        <w:tc>
          <w:tcPr>
            <w:tcW w:w="1842" w:type="dxa"/>
            <w:vMerge/>
          </w:tcPr>
          <w:p w14:paraId="333FB70D" w14:textId="0E0F7215" w:rsidR="00D950B2" w:rsidRPr="00796BEC" w:rsidDel="007154E3" w:rsidRDefault="00D950B2">
            <w:pPr>
              <w:pStyle w:val="42"/>
              <w:spacing w:after="72"/>
              <w:ind w:left="1133"/>
              <w:rPr>
                <w:del w:id="1802" w:author="阿毛" w:date="2021-05-21T17:49:00Z"/>
                <w:rFonts w:ascii="標楷體" w:hAnsi="標楷體"/>
              </w:rPr>
              <w:pPrChange w:id="1803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2E5E320F" w14:textId="4C838FC0" w:rsidR="00D950B2" w:rsidRPr="005676FB" w:rsidDel="007154E3" w:rsidRDefault="00D950B2">
            <w:pPr>
              <w:pStyle w:val="42"/>
              <w:spacing w:after="72"/>
              <w:ind w:left="1133"/>
              <w:rPr>
                <w:del w:id="1804" w:author="阿毛" w:date="2021-05-21T17:49:00Z"/>
                <w:rFonts w:ascii="標楷體" w:hAnsi="標楷體"/>
              </w:rPr>
              <w:pPrChange w:id="1805" w:author="阿毛" w:date="2021-06-02T14:38:00Z">
                <w:pPr/>
              </w:pPrChange>
            </w:pPr>
            <w:del w:id="1806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397" w:type="dxa"/>
          </w:tcPr>
          <w:p w14:paraId="6EB33619" w14:textId="0E7DA82E" w:rsidR="00D950B2" w:rsidRPr="00796BEC" w:rsidDel="007154E3" w:rsidRDefault="00D950B2">
            <w:pPr>
              <w:pStyle w:val="42"/>
              <w:spacing w:after="72"/>
              <w:ind w:left="1133"/>
              <w:rPr>
                <w:del w:id="1807" w:author="阿毛" w:date="2021-05-21T17:49:00Z"/>
                <w:rFonts w:ascii="標楷體" w:hAnsi="標楷體"/>
              </w:rPr>
              <w:pPrChange w:id="1808" w:author="阿毛" w:date="2021-06-02T14:38:00Z">
                <w:pPr/>
              </w:pPrChange>
            </w:pPr>
            <w:del w:id="1809" w:author="阿毛" w:date="2021-05-21T17:49:00Z">
              <w:r w:rsidRPr="00796BEC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C2F5650" w14:textId="597E4B92" w:rsidR="00D950B2" w:rsidRPr="00796BEC" w:rsidDel="007154E3" w:rsidRDefault="00D950B2">
            <w:pPr>
              <w:pStyle w:val="42"/>
              <w:spacing w:after="72"/>
              <w:ind w:left="1133"/>
              <w:rPr>
                <w:del w:id="1810" w:author="阿毛" w:date="2021-05-21T17:49:00Z"/>
                <w:rFonts w:ascii="標楷體" w:hAnsi="標楷體"/>
              </w:rPr>
              <w:pPrChange w:id="1811" w:author="阿毛" w:date="2021-06-02T14:38:00Z">
                <w:pPr/>
              </w:pPrChange>
            </w:pPr>
            <w:del w:id="1812" w:author="阿毛" w:date="2021-05-21T17:49:00Z">
              <w:r w:rsidRPr="00796BEC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F0F375E" w14:textId="1773E172" w:rsidR="00D950B2" w:rsidRPr="00796BEC" w:rsidDel="007154E3" w:rsidRDefault="00D950B2">
            <w:pPr>
              <w:pStyle w:val="42"/>
              <w:spacing w:after="72"/>
              <w:ind w:left="1133"/>
              <w:rPr>
                <w:del w:id="1813" w:author="阿毛" w:date="2021-05-21T17:49:00Z"/>
                <w:rFonts w:ascii="標楷體" w:hAnsi="標楷體"/>
              </w:rPr>
              <w:pPrChange w:id="1814" w:author="阿毛" w:date="2021-06-02T14:38:00Z">
                <w:pPr/>
              </w:pPrChange>
            </w:pPr>
            <w:del w:id="1815" w:author="阿毛" w:date="2021-05-21T17:49:00Z">
              <w:r w:rsidRPr="00796BEC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5CBF82D" w14:textId="365C126A" w:rsidR="00D950B2" w:rsidRPr="00796BEC" w:rsidDel="007154E3" w:rsidRDefault="00D950B2">
            <w:pPr>
              <w:pStyle w:val="42"/>
              <w:spacing w:after="72"/>
              <w:ind w:left="1133"/>
              <w:rPr>
                <w:del w:id="1816" w:author="阿毛" w:date="2021-05-21T17:49:00Z"/>
                <w:rFonts w:ascii="標楷體" w:hAnsi="標楷體"/>
              </w:rPr>
              <w:pPrChange w:id="1817" w:author="阿毛" w:date="2021-06-02T14:38:00Z">
                <w:pPr/>
              </w:pPrChange>
            </w:pPr>
            <w:del w:id="1818" w:author="阿毛" w:date="2021-05-21T17:49:00Z">
              <w:r w:rsidRPr="00796BEC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660" w:type="dxa"/>
            <w:vMerge/>
          </w:tcPr>
          <w:p w14:paraId="6CFCA6E5" w14:textId="053B490C" w:rsidR="00D950B2" w:rsidRPr="00796BEC" w:rsidDel="007154E3" w:rsidRDefault="00D950B2">
            <w:pPr>
              <w:pStyle w:val="42"/>
              <w:spacing w:after="72"/>
              <w:ind w:left="1133"/>
              <w:rPr>
                <w:del w:id="1819" w:author="阿毛" w:date="2021-05-21T17:49:00Z"/>
                <w:rFonts w:ascii="標楷體" w:hAnsi="標楷體"/>
              </w:rPr>
              <w:pPrChange w:id="1820" w:author="阿毛" w:date="2021-06-02T14:38:00Z">
                <w:pPr/>
              </w:pPrChange>
            </w:pPr>
          </w:p>
        </w:tc>
      </w:tr>
      <w:tr w:rsidR="00D950B2" w:rsidRPr="00B830D9" w:rsidDel="007154E3" w14:paraId="02094DD2" w14:textId="4297E835" w:rsidTr="00D950B2">
        <w:trPr>
          <w:trHeight w:val="291"/>
          <w:jc w:val="center"/>
          <w:del w:id="1821" w:author="阿毛" w:date="2021-05-21T17:49:00Z"/>
        </w:trPr>
        <w:tc>
          <w:tcPr>
            <w:tcW w:w="658" w:type="dxa"/>
          </w:tcPr>
          <w:p w14:paraId="70030844" w14:textId="5D616AA3" w:rsidR="00D950B2" w:rsidRPr="00796BEC" w:rsidDel="007154E3" w:rsidRDefault="00D950B2">
            <w:pPr>
              <w:pStyle w:val="42"/>
              <w:spacing w:after="72"/>
              <w:ind w:left="1133"/>
              <w:rPr>
                <w:del w:id="1822" w:author="阿毛" w:date="2021-05-21T17:49:00Z"/>
                <w:rFonts w:ascii="標楷體" w:hAnsi="標楷體"/>
              </w:rPr>
              <w:pPrChange w:id="1823" w:author="阿毛" w:date="2021-06-02T14:38:00Z">
                <w:pPr/>
              </w:pPrChange>
            </w:pPr>
            <w:del w:id="1824" w:author="阿毛" w:date="2021-05-21T17:49:00Z">
              <w:r w:rsidRPr="00796BEC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42" w:type="dxa"/>
          </w:tcPr>
          <w:p w14:paraId="3F611323" w14:textId="54C4DA08" w:rsidR="00D950B2" w:rsidRPr="00796BEC" w:rsidDel="007154E3" w:rsidRDefault="00D950B2">
            <w:pPr>
              <w:pStyle w:val="42"/>
              <w:spacing w:after="72"/>
              <w:ind w:left="1133"/>
              <w:rPr>
                <w:del w:id="1825" w:author="阿毛" w:date="2021-05-21T17:49:00Z"/>
                <w:rFonts w:ascii="標楷體" w:hAnsi="標楷體"/>
              </w:rPr>
              <w:pPrChange w:id="1826" w:author="阿毛" w:date="2021-06-02T14:38:00Z">
                <w:pPr/>
              </w:pPrChange>
            </w:pPr>
            <w:del w:id="1827" w:author="阿毛" w:date="2021-05-21T17:49:00Z">
              <w:r w:rsidRPr="00796BEC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418" w:type="dxa"/>
          </w:tcPr>
          <w:p w14:paraId="0A27F811" w14:textId="0E3C7AAF" w:rsidR="00D950B2" w:rsidRPr="005676FB" w:rsidDel="007154E3" w:rsidRDefault="00D950B2">
            <w:pPr>
              <w:pStyle w:val="42"/>
              <w:spacing w:after="72"/>
              <w:ind w:left="1133"/>
              <w:rPr>
                <w:del w:id="1828" w:author="阿毛" w:date="2021-05-21T17:49:00Z"/>
                <w:rFonts w:ascii="標楷體" w:hAnsi="標楷體"/>
                <w:lang w:eastAsia="zh-HK"/>
              </w:rPr>
              <w:pPrChange w:id="1829" w:author="阿毛" w:date="2021-06-02T14:38:00Z">
                <w:pPr/>
              </w:pPrChange>
            </w:pPr>
            <w:del w:id="1830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397" w:type="dxa"/>
          </w:tcPr>
          <w:p w14:paraId="3A644931" w14:textId="18E8E7A8" w:rsidR="00D950B2" w:rsidRPr="00796BEC" w:rsidDel="007154E3" w:rsidRDefault="00D950B2">
            <w:pPr>
              <w:pStyle w:val="42"/>
              <w:spacing w:after="72"/>
              <w:ind w:left="1133"/>
              <w:rPr>
                <w:del w:id="1831" w:author="阿毛" w:date="2021-05-21T17:49:00Z"/>
                <w:rFonts w:ascii="標楷體" w:hAnsi="標楷體"/>
              </w:rPr>
              <w:pPrChange w:id="1832" w:author="阿毛" w:date="2021-06-02T14:38:00Z">
                <w:pPr/>
              </w:pPrChange>
            </w:pPr>
            <w:del w:id="1833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458AC4D" w14:textId="3A0BD34D" w:rsidR="00D950B2" w:rsidRPr="00796BEC" w:rsidDel="007154E3" w:rsidRDefault="00D950B2">
            <w:pPr>
              <w:pStyle w:val="42"/>
              <w:spacing w:after="72"/>
              <w:ind w:left="1133"/>
              <w:rPr>
                <w:del w:id="1834" w:author="阿毛" w:date="2021-05-21T17:49:00Z"/>
                <w:rFonts w:ascii="標楷體" w:hAnsi="標楷體"/>
              </w:rPr>
              <w:pPrChange w:id="183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8D6D519" w14:textId="4AEF5493" w:rsidR="00D950B2" w:rsidRPr="00796BEC" w:rsidDel="007154E3" w:rsidRDefault="00D950B2">
            <w:pPr>
              <w:pStyle w:val="42"/>
              <w:spacing w:after="72"/>
              <w:ind w:left="1133"/>
              <w:rPr>
                <w:del w:id="1836" w:author="阿毛" w:date="2021-05-21T17:49:00Z"/>
                <w:rFonts w:ascii="標楷體" w:hAnsi="標楷體"/>
              </w:rPr>
              <w:pPrChange w:id="1837" w:author="阿毛" w:date="2021-06-02T14:38:00Z">
                <w:pPr/>
              </w:pPrChange>
            </w:pPr>
            <w:del w:id="1838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4B9F2BA" w14:textId="5A8C5A4D" w:rsidR="00D950B2" w:rsidRPr="00796BEC" w:rsidDel="007154E3" w:rsidRDefault="00D950B2">
            <w:pPr>
              <w:pStyle w:val="42"/>
              <w:spacing w:after="72"/>
              <w:ind w:left="1133"/>
              <w:rPr>
                <w:del w:id="1839" w:author="阿毛" w:date="2021-05-21T17:49:00Z"/>
                <w:rFonts w:ascii="標楷體" w:hAnsi="標楷體"/>
              </w:rPr>
              <w:pPrChange w:id="1840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CA1B0D3" w14:textId="6FE86C84" w:rsidR="00D950B2" w:rsidRPr="00796BEC" w:rsidDel="007154E3" w:rsidRDefault="00D950B2">
            <w:pPr>
              <w:pStyle w:val="42"/>
              <w:spacing w:after="72"/>
              <w:ind w:left="1133"/>
              <w:rPr>
                <w:del w:id="1841" w:author="阿毛" w:date="2021-05-21T17:49:00Z"/>
                <w:rFonts w:ascii="標楷體" w:hAnsi="標楷體"/>
              </w:rPr>
              <w:pPrChange w:id="1842" w:author="阿毛" w:date="2021-06-02T14:38:00Z">
                <w:pPr/>
              </w:pPrChange>
            </w:pPr>
            <w:del w:id="1843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D950B2" w:rsidRPr="00B830D9" w:rsidDel="007154E3" w14:paraId="37E9E380" w14:textId="0739AD7F" w:rsidTr="00D950B2">
        <w:trPr>
          <w:trHeight w:val="291"/>
          <w:jc w:val="center"/>
          <w:del w:id="1844" w:author="阿毛" w:date="2021-05-21T17:49:00Z"/>
        </w:trPr>
        <w:tc>
          <w:tcPr>
            <w:tcW w:w="658" w:type="dxa"/>
          </w:tcPr>
          <w:p w14:paraId="39FB297C" w14:textId="0F86CECF" w:rsidR="00D950B2" w:rsidRPr="00796BEC" w:rsidDel="007154E3" w:rsidRDefault="00D950B2">
            <w:pPr>
              <w:pStyle w:val="42"/>
              <w:spacing w:after="72"/>
              <w:ind w:left="1133"/>
              <w:rPr>
                <w:del w:id="1845" w:author="阿毛" w:date="2021-05-21T17:49:00Z"/>
                <w:rFonts w:ascii="標楷體" w:hAnsi="標楷體"/>
              </w:rPr>
              <w:pPrChange w:id="1846" w:author="阿毛" w:date="2021-06-02T14:38:00Z">
                <w:pPr/>
              </w:pPrChange>
            </w:pPr>
            <w:del w:id="1847" w:author="阿毛" w:date="2021-05-21T17:49:00Z">
              <w:r w:rsidRPr="00796BEC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42" w:type="dxa"/>
          </w:tcPr>
          <w:p w14:paraId="73735CBA" w14:textId="5F5A9F1F" w:rsidR="00D950B2" w:rsidRPr="00796BEC" w:rsidDel="007154E3" w:rsidRDefault="00D950B2">
            <w:pPr>
              <w:pStyle w:val="42"/>
              <w:spacing w:after="72"/>
              <w:ind w:left="1133"/>
              <w:rPr>
                <w:del w:id="1848" w:author="阿毛" w:date="2021-05-21T17:49:00Z"/>
                <w:rFonts w:ascii="標楷體" w:hAnsi="標楷體"/>
              </w:rPr>
              <w:pPrChange w:id="1849" w:author="阿毛" w:date="2021-06-02T14:38:00Z">
                <w:pPr/>
              </w:pPrChange>
            </w:pPr>
            <w:del w:id="1850" w:author="阿毛" w:date="2021-05-21T17:49:00Z">
              <w:r w:rsidRPr="00796BEC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418" w:type="dxa"/>
          </w:tcPr>
          <w:p w14:paraId="2BB944E1" w14:textId="74647C59" w:rsidR="00D950B2" w:rsidRPr="005676FB" w:rsidDel="007154E3" w:rsidRDefault="00D950B2">
            <w:pPr>
              <w:pStyle w:val="42"/>
              <w:spacing w:after="72"/>
              <w:ind w:left="1133"/>
              <w:rPr>
                <w:del w:id="1851" w:author="阿毛" w:date="2021-05-21T17:49:00Z"/>
                <w:rFonts w:ascii="標楷體" w:hAnsi="標楷體"/>
              </w:rPr>
              <w:pPrChange w:id="1852" w:author="阿毛" w:date="2021-06-02T14:38:00Z">
                <w:pPr/>
              </w:pPrChange>
            </w:pPr>
            <w:del w:id="1853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397" w:type="dxa"/>
          </w:tcPr>
          <w:p w14:paraId="7D944892" w14:textId="4E0368AE" w:rsidR="00D950B2" w:rsidRPr="00796BEC" w:rsidDel="007154E3" w:rsidRDefault="00D950B2">
            <w:pPr>
              <w:pStyle w:val="42"/>
              <w:spacing w:after="72"/>
              <w:ind w:left="1133"/>
              <w:rPr>
                <w:del w:id="1854" w:author="阿毛" w:date="2021-05-21T17:49:00Z"/>
                <w:rFonts w:ascii="標楷體" w:hAnsi="標楷體"/>
              </w:rPr>
              <w:pPrChange w:id="1855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CB10B44" w14:textId="73D3A8E9" w:rsidR="00D950B2" w:rsidRPr="00796BEC" w:rsidDel="007154E3" w:rsidRDefault="00D950B2">
            <w:pPr>
              <w:pStyle w:val="42"/>
              <w:spacing w:after="72"/>
              <w:ind w:left="1133"/>
              <w:rPr>
                <w:del w:id="1856" w:author="阿毛" w:date="2021-05-21T17:49:00Z"/>
                <w:rFonts w:ascii="標楷體" w:hAnsi="標楷體"/>
              </w:rPr>
              <w:pPrChange w:id="1857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F09FDDA" w14:textId="20DC4ACC" w:rsidR="00D950B2" w:rsidRPr="00796BEC" w:rsidDel="007154E3" w:rsidRDefault="00D950B2">
            <w:pPr>
              <w:pStyle w:val="42"/>
              <w:spacing w:after="72"/>
              <w:ind w:left="1133"/>
              <w:rPr>
                <w:del w:id="1858" w:author="阿毛" w:date="2021-05-21T17:49:00Z"/>
                <w:rFonts w:ascii="標楷體" w:hAnsi="標楷體"/>
              </w:rPr>
              <w:pPrChange w:id="1859" w:author="阿毛" w:date="2021-06-02T14:38:00Z">
                <w:pPr/>
              </w:pPrChange>
            </w:pPr>
            <w:del w:id="1860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D5C7F57" w14:textId="3E2E2C02" w:rsidR="00D950B2" w:rsidRPr="00796BEC" w:rsidDel="007154E3" w:rsidRDefault="00D950B2">
            <w:pPr>
              <w:pStyle w:val="42"/>
              <w:spacing w:after="72"/>
              <w:ind w:left="1133"/>
              <w:rPr>
                <w:del w:id="1861" w:author="阿毛" w:date="2021-05-21T17:49:00Z"/>
                <w:rFonts w:ascii="標楷體" w:hAnsi="標楷體"/>
              </w:rPr>
              <w:pPrChange w:id="1862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08E2338" w14:textId="1C6FC733" w:rsidR="00D950B2" w:rsidRPr="00796BEC" w:rsidDel="007154E3" w:rsidRDefault="00D950B2">
            <w:pPr>
              <w:pStyle w:val="42"/>
              <w:spacing w:after="72"/>
              <w:ind w:left="1133"/>
              <w:rPr>
                <w:del w:id="1863" w:author="阿毛" w:date="2021-05-21T17:49:00Z"/>
                <w:rFonts w:ascii="標楷體" w:hAnsi="標楷體"/>
              </w:rPr>
              <w:pPrChange w:id="1864" w:author="阿毛" w:date="2021-06-02T14:38:00Z">
                <w:pPr/>
              </w:pPrChange>
            </w:pPr>
            <w:del w:id="1865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D950B2" w:rsidRPr="00B830D9" w:rsidDel="007154E3" w14:paraId="43809C13" w14:textId="3CD55D43" w:rsidTr="00D950B2">
        <w:trPr>
          <w:trHeight w:val="291"/>
          <w:jc w:val="center"/>
          <w:del w:id="1866" w:author="阿毛" w:date="2021-05-21T17:49:00Z"/>
        </w:trPr>
        <w:tc>
          <w:tcPr>
            <w:tcW w:w="658" w:type="dxa"/>
          </w:tcPr>
          <w:p w14:paraId="22C97C45" w14:textId="4AC19CEE" w:rsidR="00D950B2" w:rsidRPr="00796BEC" w:rsidDel="007154E3" w:rsidRDefault="00D950B2">
            <w:pPr>
              <w:pStyle w:val="42"/>
              <w:spacing w:after="72"/>
              <w:ind w:left="1133"/>
              <w:rPr>
                <w:del w:id="1867" w:author="阿毛" w:date="2021-05-21T17:49:00Z"/>
                <w:rFonts w:ascii="標楷體" w:hAnsi="標楷體"/>
              </w:rPr>
              <w:pPrChange w:id="1868" w:author="阿毛" w:date="2021-06-02T14:38:00Z">
                <w:pPr/>
              </w:pPrChange>
            </w:pPr>
          </w:p>
        </w:tc>
        <w:tc>
          <w:tcPr>
            <w:tcW w:w="1842" w:type="dxa"/>
          </w:tcPr>
          <w:p w14:paraId="26B12395" w14:textId="00AE2E5B" w:rsidR="00D950B2" w:rsidRPr="00796BEC" w:rsidDel="007154E3" w:rsidRDefault="00D950B2">
            <w:pPr>
              <w:pStyle w:val="42"/>
              <w:spacing w:after="72"/>
              <w:ind w:left="1133"/>
              <w:rPr>
                <w:del w:id="1869" w:author="阿毛" w:date="2021-05-21T17:49:00Z"/>
                <w:rFonts w:ascii="標楷體" w:hAnsi="標楷體"/>
              </w:rPr>
              <w:pPrChange w:id="1870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74AECDAA" w14:textId="35350F02" w:rsidR="00D950B2" w:rsidRPr="00796BEC" w:rsidDel="007154E3" w:rsidRDefault="00D950B2">
            <w:pPr>
              <w:pStyle w:val="42"/>
              <w:spacing w:after="72"/>
              <w:ind w:left="1133"/>
              <w:rPr>
                <w:del w:id="1871" w:author="阿毛" w:date="2021-05-21T17:49:00Z"/>
                <w:rFonts w:ascii="標楷體" w:hAnsi="標楷體"/>
              </w:rPr>
              <w:pPrChange w:id="1872" w:author="阿毛" w:date="2021-06-02T14:38:00Z">
                <w:pPr/>
              </w:pPrChange>
            </w:pPr>
          </w:p>
        </w:tc>
        <w:tc>
          <w:tcPr>
            <w:tcW w:w="1397" w:type="dxa"/>
          </w:tcPr>
          <w:p w14:paraId="7114D7FC" w14:textId="4F8D912D" w:rsidR="00D950B2" w:rsidRPr="00796BEC" w:rsidDel="007154E3" w:rsidRDefault="00D950B2">
            <w:pPr>
              <w:pStyle w:val="42"/>
              <w:spacing w:after="72"/>
              <w:ind w:left="1133"/>
              <w:rPr>
                <w:del w:id="1873" w:author="阿毛" w:date="2021-05-21T17:49:00Z"/>
                <w:rFonts w:ascii="標楷體" w:hAnsi="標楷體"/>
              </w:rPr>
              <w:pPrChange w:id="1874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7AEC7AC" w14:textId="05073B56" w:rsidR="00D950B2" w:rsidRPr="00796BEC" w:rsidDel="007154E3" w:rsidRDefault="00D950B2">
            <w:pPr>
              <w:pStyle w:val="42"/>
              <w:spacing w:after="72"/>
              <w:ind w:left="1133"/>
              <w:rPr>
                <w:del w:id="1875" w:author="阿毛" w:date="2021-05-21T17:49:00Z"/>
                <w:rFonts w:ascii="標楷體" w:hAnsi="標楷體"/>
              </w:rPr>
              <w:pPrChange w:id="1876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72EE555" w14:textId="017C1515" w:rsidR="00D950B2" w:rsidRPr="00796BEC" w:rsidDel="007154E3" w:rsidRDefault="00D950B2">
            <w:pPr>
              <w:pStyle w:val="42"/>
              <w:spacing w:after="72"/>
              <w:ind w:left="1133"/>
              <w:rPr>
                <w:del w:id="1877" w:author="阿毛" w:date="2021-05-21T17:49:00Z"/>
                <w:rFonts w:ascii="標楷體" w:hAnsi="標楷體"/>
              </w:rPr>
              <w:pPrChange w:id="1878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D20AB2B" w14:textId="10417B02" w:rsidR="00D950B2" w:rsidRPr="00796BEC" w:rsidDel="007154E3" w:rsidRDefault="00D950B2">
            <w:pPr>
              <w:pStyle w:val="42"/>
              <w:spacing w:after="72"/>
              <w:ind w:left="1133"/>
              <w:rPr>
                <w:del w:id="1879" w:author="阿毛" w:date="2021-05-21T17:49:00Z"/>
                <w:rFonts w:ascii="標楷體" w:hAnsi="標楷體"/>
              </w:rPr>
              <w:pPrChange w:id="1880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695380C9" w14:textId="3B18ADEE" w:rsidR="00D950B2" w:rsidRPr="00796BEC" w:rsidDel="007154E3" w:rsidRDefault="00D950B2">
            <w:pPr>
              <w:pStyle w:val="42"/>
              <w:spacing w:after="72"/>
              <w:ind w:left="1133"/>
              <w:rPr>
                <w:del w:id="1881" w:author="阿毛" w:date="2021-05-21T17:49:00Z"/>
                <w:rFonts w:ascii="標楷體" w:hAnsi="標楷體"/>
              </w:rPr>
              <w:pPrChange w:id="1882" w:author="阿毛" w:date="2021-06-02T14:38:00Z">
                <w:pPr/>
              </w:pPrChange>
            </w:pPr>
          </w:p>
        </w:tc>
      </w:tr>
    </w:tbl>
    <w:p w14:paraId="37F064D0" w14:textId="6067B4BF" w:rsidR="00D950B2" w:rsidDel="007154E3" w:rsidRDefault="00D950B2">
      <w:pPr>
        <w:pStyle w:val="42"/>
        <w:spacing w:after="72"/>
        <w:ind w:left="1133"/>
        <w:rPr>
          <w:del w:id="1883" w:author="阿毛" w:date="2021-05-21T17:49:00Z"/>
          <w:rFonts w:ascii="標楷體" w:hAnsi="標楷體"/>
        </w:rPr>
        <w:pPrChange w:id="1884" w:author="阿毛" w:date="2021-06-02T14:38:00Z">
          <w:pPr/>
        </w:pPrChange>
      </w:pPr>
    </w:p>
    <w:p w14:paraId="1C584639" w14:textId="058DE253" w:rsidR="00D950B2" w:rsidDel="007154E3" w:rsidRDefault="00D950B2">
      <w:pPr>
        <w:pStyle w:val="42"/>
        <w:spacing w:after="72"/>
        <w:ind w:left="1133"/>
        <w:rPr>
          <w:del w:id="1885" w:author="阿毛" w:date="2021-05-21T17:49:00Z"/>
          <w:rFonts w:ascii="標楷體" w:hAnsi="標楷體"/>
        </w:rPr>
      </w:pPr>
    </w:p>
    <w:p w14:paraId="018AB734" w14:textId="02BE2158" w:rsidR="002A4A20" w:rsidDel="007154E3" w:rsidRDefault="002A4A20">
      <w:pPr>
        <w:pStyle w:val="42"/>
        <w:spacing w:after="72"/>
        <w:ind w:left="1133"/>
        <w:rPr>
          <w:del w:id="1886" w:author="阿毛" w:date="2021-05-21T17:49:00Z"/>
          <w:rFonts w:ascii="標楷體" w:hAnsi="標楷體"/>
        </w:rPr>
        <w:pPrChange w:id="1887" w:author="阿毛" w:date="2021-06-02T14:38:00Z">
          <w:pPr>
            <w:pStyle w:val="42"/>
            <w:spacing w:after="72"/>
            <w:ind w:leftChars="0" w:left="0"/>
          </w:pPr>
        </w:pPrChange>
      </w:pPr>
      <w:del w:id="1888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="00AB56C2" w:rsidRPr="00AB56C2" w:rsidDel="007154E3">
          <w:rPr>
            <w:rFonts w:ascii="標楷體" w:hAnsi="標楷體" w:hint="eastAsia"/>
          </w:rPr>
          <w:delText>核心日結單代傳票</w:delText>
        </w:r>
      </w:del>
    </w:p>
    <w:p w14:paraId="41A2E5BC" w14:textId="0769E56D" w:rsidR="002A4A20" w:rsidDel="007154E3" w:rsidRDefault="002A4A20">
      <w:pPr>
        <w:pStyle w:val="42"/>
        <w:spacing w:after="72"/>
        <w:ind w:left="1133"/>
        <w:rPr>
          <w:del w:id="1889" w:author="阿毛" w:date="2021-05-21T17:49:00Z"/>
          <w:rFonts w:ascii="標楷體" w:hAnsi="標楷體"/>
        </w:rPr>
        <w:pPrChange w:id="1890" w:author="阿毛" w:date="2021-06-02T14:38:00Z">
          <w:pPr>
            <w:pStyle w:val="42"/>
            <w:spacing w:after="72"/>
            <w:ind w:leftChars="0" w:left="0"/>
          </w:pPr>
        </w:pPrChange>
      </w:pPr>
      <w:del w:id="1891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3F5191" w:rsidDel="007154E3">
          <w:rPr>
            <w:rFonts w:ascii="標楷體" w:hAnsi="標楷體" w:hint="eastAsia"/>
          </w:rPr>
          <w:delText xml:space="preserve"> </w:delText>
        </w:r>
        <w:r w:rsidR="005C14EF" w:rsidRPr="006F0B88" w:rsidDel="007154E3">
          <w:rPr>
            <w:rFonts w:ascii="標楷體" w:hAnsi="標楷體"/>
          </w:rPr>
          <w:object w:dxaOrig="1376" w:dyaOrig="844" w14:anchorId="36729B5E">
            <v:shape id="_x0000_i1030" type="#_x0000_t75" style="width:69pt;height:42pt" o:ole="">
              <v:imagedata r:id="rId34" o:title=""/>
            </v:shape>
            <o:OLEObject Type="Embed" ProgID="Acrobat.Document.DC" ShapeID="_x0000_i1030" DrawAspect="Icon" ObjectID="_1686578686" r:id="rId35"/>
          </w:object>
        </w:r>
      </w:del>
    </w:p>
    <w:p w14:paraId="21543EB5" w14:textId="1CA0F9AD" w:rsidR="002D719D" w:rsidDel="007154E3" w:rsidRDefault="003F5191">
      <w:pPr>
        <w:pStyle w:val="42"/>
        <w:spacing w:after="72"/>
        <w:ind w:left="1133"/>
        <w:rPr>
          <w:del w:id="1892" w:author="阿毛" w:date="2021-05-21T17:49:00Z"/>
        </w:rPr>
        <w:pPrChange w:id="1893" w:author="阿毛" w:date="2021-06-02T14:38:00Z">
          <w:pPr/>
        </w:pPrChange>
      </w:pPr>
      <w:del w:id="1894" w:author="阿毛" w:date="2021-05-21T17:49:00Z">
        <w:r w:rsidDel="007154E3">
          <w:br w:type="page"/>
        </w:r>
      </w:del>
    </w:p>
    <w:p w14:paraId="37F669CA" w14:textId="66971B64" w:rsidR="00D950B2" w:rsidDel="007154E3" w:rsidRDefault="00D950B2">
      <w:pPr>
        <w:pStyle w:val="42"/>
        <w:spacing w:after="72"/>
        <w:ind w:left="1133"/>
        <w:rPr>
          <w:del w:id="1895" w:author="阿毛" w:date="2021-05-21T17:49:00Z"/>
        </w:rPr>
        <w:pPrChange w:id="1896" w:author="阿毛" w:date="2021-06-02T14:38:00Z">
          <w:pPr/>
        </w:pPrChange>
      </w:pPr>
    </w:p>
    <w:p w14:paraId="03454187" w14:textId="3091E436" w:rsidR="002A4A20" w:rsidRPr="00B830D9" w:rsidDel="007154E3" w:rsidRDefault="002A4A20">
      <w:pPr>
        <w:pStyle w:val="42"/>
        <w:spacing w:after="72"/>
        <w:ind w:left="1133"/>
        <w:rPr>
          <w:del w:id="1897" w:author="阿毛" w:date="2021-05-21T17:49:00Z"/>
          <w:rFonts w:ascii="標楷體" w:hAnsi="標楷體"/>
        </w:rPr>
        <w:pPrChange w:id="1898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899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132</w:delText>
        </w:r>
        <w:r w:rsidR="00AB56C2" w:rsidRPr="00AB56C2" w:rsidDel="007154E3">
          <w:rPr>
            <w:rFonts w:ascii="標楷體" w:hAnsi="標楷體" w:hint="eastAsia"/>
          </w:rPr>
          <w:delText>傳票媒體明細表（核心）</w:delText>
        </w:r>
      </w:del>
    </w:p>
    <w:p w14:paraId="12EF950A" w14:textId="7DB6D555" w:rsidR="002A4A20" w:rsidRPr="00B830D9" w:rsidDel="007154E3" w:rsidRDefault="002A4A20">
      <w:pPr>
        <w:pStyle w:val="42"/>
        <w:spacing w:after="72"/>
        <w:ind w:left="1133"/>
        <w:rPr>
          <w:del w:id="1900" w:author="阿毛" w:date="2021-05-21T17:49:00Z"/>
        </w:rPr>
        <w:pPrChange w:id="1901" w:author="阿毛" w:date="2021-06-02T14:38:00Z">
          <w:pPr>
            <w:pStyle w:val="a"/>
          </w:pPr>
        </w:pPrChange>
      </w:pPr>
      <w:del w:id="1902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3AC81F3F" w14:textId="59761D71" w:rsidTr="00DC3CAB">
        <w:trPr>
          <w:trHeight w:val="277"/>
          <w:del w:id="190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354E92" w14:textId="2C6433CC" w:rsidR="002A4A20" w:rsidRPr="00B830D9" w:rsidDel="007154E3" w:rsidRDefault="002A4A20">
            <w:pPr>
              <w:pStyle w:val="42"/>
              <w:spacing w:after="72"/>
              <w:ind w:left="1133"/>
              <w:rPr>
                <w:del w:id="1904" w:author="阿毛" w:date="2021-05-21T17:49:00Z"/>
                <w:rFonts w:ascii="標楷體" w:hAnsi="標楷體"/>
              </w:rPr>
              <w:pPrChange w:id="1905" w:author="阿毛" w:date="2021-06-02T14:38:00Z">
                <w:pPr/>
              </w:pPrChange>
            </w:pPr>
            <w:del w:id="190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3E86A" w14:textId="4B09FE85" w:rsidR="002A4A20" w:rsidRPr="00B830D9" w:rsidDel="007154E3" w:rsidRDefault="00AB56C2">
            <w:pPr>
              <w:pStyle w:val="42"/>
              <w:spacing w:after="72"/>
              <w:ind w:left="1133"/>
              <w:rPr>
                <w:del w:id="1907" w:author="阿毛" w:date="2021-05-21T17:49:00Z"/>
                <w:rFonts w:ascii="標楷體" w:hAnsi="標楷體"/>
              </w:rPr>
              <w:pPrChange w:id="1908" w:author="阿毛" w:date="2021-06-02T14:38:00Z">
                <w:pPr/>
              </w:pPrChange>
            </w:pPr>
            <w:del w:id="1909" w:author="阿毛" w:date="2021-05-21T17:49:00Z">
              <w:r w:rsidRPr="00AB56C2" w:rsidDel="007154E3">
                <w:rPr>
                  <w:rFonts w:ascii="標楷體" w:hAnsi="標楷體" w:hint="eastAsia"/>
                </w:rPr>
                <w:delText>傳票媒體明細表（核心）</w:delText>
              </w:r>
            </w:del>
          </w:p>
        </w:tc>
      </w:tr>
      <w:tr w:rsidR="002A4A20" w:rsidRPr="00B830D9" w:rsidDel="007154E3" w14:paraId="7D6725E9" w14:textId="0A9394A2" w:rsidTr="00DC3CAB">
        <w:trPr>
          <w:trHeight w:val="277"/>
          <w:del w:id="191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638DBA" w14:textId="73ED93F9" w:rsidR="002A4A20" w:rsidRPr="00B830D9" w:rsidDel="007154E3" w:rsidRDefault="002A4A20">
            <w:pPr>
              <w:pStyle w:val="42"/>
              <w:spacing w:after="72"/>
              <w:ind w:left="1133"/>
              <w:rPr>
                <w:del w:id="1911" w:author="阿毛" w:date="2021-05-21T17:49:00Z"/>
                <w:rFonts w:ascii="標楷體" w:hAnsi="標楷體"/>
              </w:rPr>
              <w:pPrChange w:id="1912" w:author="阿毛" w:date="2021-06-02T14:38:00Z">
                <w:pPr/>
              </w:pPrChange>
            </w:pPr>
            <w:del w:id="1913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0EA3E" w14:textId="7C52ABBE" w:rsidR="002A4A20" w:rsidRPr="00B830D9" w:rsidDel="007154E3" w:rsidRDefault="002A4A20">
            <w:pPr>
              <w:pStyle w:val="42"/>
              <w:spacing w:after="72"/>
              <w:ind w:left="1133"/>
              <w:rPr>
                <w:del w:id="1914" w:author="阿毛" w:date="2021-05-21T17:49:00Z"/>
                <w:rFonts w:ascii="標楷體" w:hAnsi="標楷體"/>
              </w:rPr>
              <w:pPrChange w:id="1915" w:author="阿毛" w:date="2021-06-02T14:38:00Z">
                <w:pPr/>
              </w:pPrChange>
            </w:pPr>
          </w:p>
        </w:tc>
      </w:tr>
      <w:tr w:rsidR="002A4A20" w:rsidRPr="00B830D9" w:rsidDel="007154E3" w14:paraId="4606C246" w14:textId="30AAC690" w:rsidTr="00DC3CAB">
        <w:trPr>
          <w:trHeight w:val="773"/>
          <w:del w:id="19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6503B" w14:textId="59C1E4E4" w:rsidR="002A4A20" w:rsidRPr="00B830D9" w:rsidDel="007154E3" w:rsidRDefault="002A4A20">
            <w:pPr>
              <w:pStyle w:val="42"/>
              <w:spacing w:after="72"/>
              <w:ind w:left="1133"/>
              <w:rPr>
                <w:del w:id="1917" w:author="阿毛" w:date="2021-05-21T17:49:00Z"/>
                <w:rFonts w:ascii="標楷體" w:hAnsi="標楷體"/>
              </w:rPr>
              <w:pPrChange w:id="1918" w:author="阿毛" w:date="2021-06-02T14:38:00Z">
                <w:pPr/>
              </w:pPrChange>
            </w:pPr>
            <w:del w:id="191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E0D98D" w14:textId="7E76DA89" w:rsidR="002A4A20" w:rsidRPr="00B830D9" w:rsidDel="007154E3" w:rsidRDefault="002A4A20">
            <w:pPr>
              <w:pStyle w:val="42"/>
              <w:spacing w:after="72"/>
              <w:ind w:left="1133"/>
              <w:rPr>
                <w:del w:id="1920" w:author="阿毛" w:date="2021-05-21T17:49:00Z"/>
                <w:rFonts w:ascii="標楷體" w:hAnsi="標楷體"/>
              </w:rPr>
              <w:pPrChange w:id="1921" w:author="阿毛" w:date="2021-06-02T14:38:00Z">
                <w:pPr/>
              </w:pPrChange>
            </w:pPr>
          </w:p>
        </w:tc>
      </w:tr>
      <w:tr w:rsidR="002A4A20" w:rsidRPr="00B830D9" w:rsidDel="007154E3" w14:paraId="6532269A" w14:textId="7D02F82C" w:rsidTr="00DC3CAB">
        <w:trPr>
          <w:trHeight w:val="321"/>
          <w:del w:id="192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57DF49" w14:textId="132CC3E2" w:rsidR="002A4A20" w:rsidRPr="00B830D9" w:rsidDel="007154E3" w:rsidRDefault="002A4A20">
            <w:pPr>
              <w:pStyle w:val="42"/>
              <w:spacing w:after="72"/>
              <w:ind w:left="1133"/>
              <w:rPr>
                <w:del w:id="1923" w:author="阿毛" w:date="2021-05-21T17:49:00Z"/>
                <w:rFonts w:ascii="標楷體" w:hAnsi="標楷體"/>
              </w:rPr>
              <w:pPrChange w:id="1924" w:author="阿毛" w:date="2021-06-02T14:38:00Z">
                <w:pPr/>
              </w:pPrChange>
            </w:pPr>
            <w:del w:id="1925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D9D8E" w14:textId="3763716B" w:rsidR="002A4A20" w:rsidRPr="00B830D9" w:rsidDel="007154E3" w:rsidRDefault="002A4A20">
            <w:pPr>
              <w:pStyle w:val="42"/>
              <w:spacing w:after="72"/>
              <w:ind w:left="1133"/>
              <w:rPr>
                <w:del w:id="1926" w:author="阿毛" w:date="2021-05-21T17:49:00Z"/>
                <w:rFonts w:ascii="標楷體" w:hAnsi="標楷體"/>
              </w:rPr>
              <w:pPrChange w:id="1927" w:author="阿毛" w:date="2021-06-02T14:38:00Z">
                <w:pPr/>
              </w:pPrChange>
            </w:pPr>
          </w:p>
        </w:tc>
      </w:tr>
      <w:tr w:rsidR="002A4A20" w:rsidRPr="00B830D9" w:rsidDel="007154E3" w14:paraId="6CF03D63" w14:textId="1B3496BF" w:rsidTr="00DC3CAB">
        <w:trPr>
          <w:trHeight w:val="1311"/>
          <w:del w:id="192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FFCFDD" w14:textId="3BFADE7E" w:rsidR="002A4A20" w:rsidRPr="00B830D9" w:rsidDel="007154E3" w:rsidRDefault="002A4A20">
            <w:pPr>
              <w:pStyle w:val="42"/>
              <w:spacing w:after="72"/>
              <w:ind w:left="1133"/>
              <w:rPr>
                <w:del w:id="1929" w:author="阿毛" w:date="2021-05-21T17:49:00Z"/>
                <w:rFonts w:ascii="標楷體" w:hAnsi="標楷體"/>
              </w:rPr>
              <w:pPrChange w:id="1930" w:author="阿毛" w:date="2021-06-02T14:38:00Z">
                <w:pPr/>
              </w:pPrChange>
            </w:pPr>
            <w:del w:id="1931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D63D09" w14:textId="22366104" w:rsidR="002A4A20" w:rsidRPr="00B830D9" w:rsidDel="007154E3" w:rsidRDefault="002A4A20">
            <w:pPr>
              <w:pStyle w:val="42"/>
              <w:spacing w:after="72"/>
              <w:ind w:left="1133"/>
              <w:rPr>
                <w:del w:id="1932" w:author="阿毛" w:date="2021-05-21T17:49:00Z"/>
                <w:rFonts w:ascii="標楷體" w:hAnsi="標楷體"/>
              </w:rPr>
              <w:pPrChange w:id="1933" w:author="阿毛" w:date="2021-06-02T14:38:00Z">
                <w:pPr/>
              </w:pPrChange>
            </w:pPr>
          </w:p>
        </w:tc>
      </w:tr>
      <w:tr w:rsidR="002A4A20" w:rsidRPr="00B830D9" w:rsidDel="007154E3" w14:paraId="31B07504" w14:textId="2C5D1F7E" w:rsidTr="00DC3CAB">
        <w:trPr>
          <w:trHeight w:val="278"/>
          <w:del w:id="193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FE4DE" w14:textId="75196FEB" w:rsidR="002A4A20" w:rsidRPr="00B830D9" w:rsidDel="007154E3" w:rsidRDefault="002A4A20">
            <w:pPr>
              <w:pStyle w:val="42"/>
              <w:spacing w:after="72"/>
              <w:ind w:left="1133"/>
              <w:rPr>
                <w:del w:id="1935" w:author="阿毛" w:date="2021-05-21T17:49:00Z"/>
                <w:rFonts w:ascii="標楷體" w:hAnsi="標楷體"/>
              </w:rPr>
              <w:pPrChange w:id="1936" w:author="阿毛" w:date="2021-06-02T14:38:00Z">
                <w:pPr/>
              </w:pPrChange>
            </w:pPr>
            <w:del w:id="193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ABF3AF" w14:textId="6BE78819" w:rsidR="002A4A20" w:rsidRPr="00B830D9" w:rsidDel="007154E3" w:rsidRDefault="002A4A20">
            <w:pPr>
              <w:pStyle w:val="42"/>
              <w:spacing w:after="72"/>
              <w:ind w:left="1133"/>
              <w:rPr>
                <w:del w:id="1938" w:author="阿毛" w:date="2021-05-21T17:49:00Z"/>
                <w:rFonts w:ascii="標楷體" w:hAnsi="標楷體"/>
              </w:rPr>
              <w:pPrChange w:id="1939" w:author="阿毛" w:date="2021-06-02T14:38:00Z">
                <w:pPr/>
              </w:pPrChange>
            </w:pPr>
          </w:p>
        </w:tc>
      </w:tr>
      <w:tr w:rsidR="002A4A20" w:rsidRPr="00B830D9" w:rsidDel="007154E3" w14:paraId="01FFDB70" w14:textId="0AC49220" w:rsidTr="00DC3CAB">
        <w:trPr>
          <w:trHeight w:val="358"/>
          <w:del w:id="194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85D86B" w14:textId="60D8256E" w:rsidR="002A4A20" w:rsidRPr="00B830D9" w:rsidDel="007154E3" w:rsidRDefault="002A4A20">
            <w:pPr>
              <w:pStyle w:val="42"/>
              <w:spacing w:after="72"/>
              <w:ind w:left="1133"/>
              <w:rPr>
                <w:del w:id="1941" w:author="阿毛" w:date="2021-05-21T17:49:00Z"/>
                <w:rFonts w:ascii="標楷體" w:hAnsi="標楷體"/>
              </w:rPr>
              <w:pPrChange w:id="1942" w:author="阿毛" w:date="2021-06-02T14:38:00Z">
                <w:pPr/>
              </w:pPrChange>
            </w:pPr>
            <w:del w:id="1943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C6306" w14:textId="5F20DCD4" w:rsidR="002A4A20" w:rsidRPr="00B830D9" w:rsidDel="007154E3" w:rsidRDefault="002A4A20">
            <w:pPr>
              <w:pStyle w:val="42"/>
              <w:spacing w:after="72"/>
              <w:ind w:left="1133"/>
              <w:rPr>
                <w:del w:id="1944" w:author="阿毛" w:date="2021-05-21T17:49:00Z"/>
                <w:rFonts w:ascii="標楷體" w:hAnsi="標楷體"/>
              </w:rPr>
              <w:pPrChange w:id="1945" w:author="阿毛" w:date="2021-06-02T14:38:00Z">
                <w:pPr/>
              </w:pPrChange>
            </w:pPr>
          </w:p>
        </w:tc>
      </w:tr>
      <w:tr w:rsidR="002A4A20" w:rsidRPr="00B830D9" w:rsidDel="007154E3" w14:paraId="6D6D7A22" w14:textId="15E2AFAE" w:rsidTr="00DC3CAB">
        <w:trPr>
          <w:trHeight w:val="278"/>
          <w:del w:id="194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920DB6" w14:textId="0EEA6D8D" w:rsidR="002A4A20" w:rsidRPr="00B830D9" w:rsidDel="007154E3" w:rsidRDefault="002A4A20">
            <w:pPr>
              <w:pStyle w:val="42"/>
              <w:spacing w:after="72"/>
              <w:ind w:left="1133"/>
              <w:rPr>
                <w:del w:id="1947" w:author="阿毛" w:date="2021-05-21T17:49:00Z"/>
                <w:rFonts w:ascii="標楷體" w:hAnsi="標楷體"/>
              </w:rPr>
              <w:pPrChange w:id="1948" w:author="阿毛" w:date="2021-06-02T14:38:00Z">
                <w:pPr/>
              </w:pPrChange>
            </w:pPr>
            <w:del w:id="194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24D789" w14:textId="52796348" w:rsidR="002A4A20" w:rsidRPr="00B830D9" w:rsidDel="007154E3" w:rsidRDefault="002A4A20">
            <w:pPr>
              <w:pStyle w:val="42"/>
              <w:spacing w:after="72"/>
              <w:ind w:left="1133"/>
              <w:rPr>
                <w:del w:id="1950" w:author="阿毛" w:date="2021-05-21T17:49:00Z"/>
                <w:rFonts w:ascii="標楷體" w:hAnsi="標楷體"/>
              </w:rPr>
              <w:pPrChange w:id="1951" w:author="阿毛" w:date="2021-06-02T14:38:00Z">
                <w:pPr/>
              </w:pPrChange>
            </w:pPr>
          </w:p>
        </w:tc>
      </w:tr>
    </w:tbl>
    <w:p w14:paraId="1BF3629D" w14:textId="347A569E" w:rsidR="002A4A20" w:rsidDel="007154E3" w:rsidRDefault="002A4A20">
      <w:pPr>
        <w:pStyle w:val="42"/>
        <w:spacing w:after="72"/>
        <w:ind w:left="1133"/>
        <w:rPr>
          <w:del w:id="1952" w:author="阿毛" w:date="2021-05-21T17:49:00Z"/>
          <w:rFonts w:ascii="標楷體" w:hAnsi="標楷體"/>
        </w:rPr>
        <w:pPrChange w:id="1953" w:author="阿毛" w:date="2021-06-02T14:38:00Z">
          <w:pPr/>
        </w:pPrChange>
      </w:pPr>
    </w:p>
    <w:p w14:paraId="631AE90A" w14:textId="5459ABE9" w:rsidR="00B910ED" w:rsidDel="007154E3" w:rsidRDefault="00B910ED">
      <w:pPr>
        <w:pStyle w:val="42"/>
        <w:spacing w:after="72"/>
        <w:ind w:left="1133"/>
        <w:rPr>
          <w:del w:id="1954" w:author="阿毛" w:date="2021-05-21T17:49:00Z"/>
          <w:rFonts w:ascii="標楷體" w:hAnsi="標楷體"/>
        </w:rPr>
        <w:pPrChange w:id="1955" w:author="阿毛" w:date="2021-06-02T14:38:00Z">
          <w:pPr/>
        </w:pPrChange>
      </w:pPr>
    </w:p>
    <w:p w14:paraId="1A6B13D4" w14:textId="0F24F28C" w:rsidR="00B910ED" w:rsidDel="007154E3" w:rsidRDefault="00B910ED">
      <w:pPr>
        <w:pStyle w:val="42"/>
        <w:spacing w:after="72"/>
        <w:ind w:left="1133"/>
        <w:rPr>
          <w:del w:id="1956" w:author="阿毛" w:date="2021-05-21T17:49:00Z"/>
          <w:rFonts w:ascii="標楷體" w:hAnsi="標楷體"/>
        </w:rPr>
        <w:pPrChange w:id="1957" w:author="阿毛" w:date="2021-06-02T14:38:00Z">
          <w:pPr/>
        </w:pPrChange>
      </w:pPr>
    </w:p>
    <w:p w14:paraId="18E474C6" w14:textId="308AD942" w:rsidR="00B910ED" w:rsidDel="007154E3" w:rsidRDefault="00B910ED">
      <w:pPr>
        <w:pStyle w:val="42"/>
        <w:spacing w:after="72"/>
        <w:ind w:left="1133"/>
        <w:rPr>
          <w:del w:id="1958" w:author="阿毛" w:date="2021-05-21T17:49:00Z"/>
          <w:rFonts w:ascii="標楷體" w:hAnsi="標楷體"/>
        </w:rPr>
        <w:pPrChange w:id="1959" w:author="阿毛" w:date="2021-06-02T14:38:00Z">
          <w:pPr>
            <w:widowControl/>
          </w:pPr>
        </w:pPrChange>
      </w:pPr>
      <w:del w:id="196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6091B8" w14:textId="59BD85C7" w:rsidR="00B910ED" w:rsidRPr="00B830D9" w:rsidDel="007154E3" w:rsidRDefault="00B910ED">
      <w:pPr>
        <w:pStyle w:val="42"/>
        <w:spacing w:after="72"/>
        <w:ind w:left="1133"/>
        <w:rPr>
          <w:del w:id="1961" w:author="阿毛" w:date="2021-05-21T17:49:00Z"/>
          <w:rFonts w:ascii="標楷體" w:hAnsi="標楷體"/>
        </w:rPr>
        <w:pPrChange w:id="1962" w:author="阿毛" w:date="2021-06-02T14:38:00Z">
          <w:pPr/>
        </w:pPrChange>
      </w:pPr>
    </w:p>
    <w:p w14:paraId="06C305C1" w14:textId="41F8DE67" w:rsidR="002A4A20" w:rsidRPr="00B830D9" w:rsidDel="007154E3" w:rsidRDefault="002A4A20">
      <w:pPr>
        <w:pStyle w:val="42"/>
        <w:spacing w:after="72"/>
        <w:ind w:left="1133"/>
        <w:rPr>
          <w:del w:id="1963" w:author="阿毛" w:date="2021-05-21T17:49:00Z"/>
        </w:rPr>
        <w:pPrChange w:id="1964" w:author="阿毛" w:date="2021-06-02T14:38:00Z">
          <w:pPr>
            <w:pStyle w:val="a"/>
          </w:pPr>
        </w:pPrChange>
      </w:pPr>
      <w:del w:id="1965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02C082A7" w14:textId="4F40A283" w:rsidR="002A4A20" w:rsidRPr="00B830D9" w:rsidDel="007154E3" w:rsidRDefault="002A4A20">
      <w:pPr>
        <w:pStyle w:val="42"/>
        <w:spacing w:after="72"/>
        <w:ind w:left="1133"/>
        <w:rPr>
          <w:del w:id="1966" w:author="阿毛" w:date="2021-05-21T17:49:00Z"/>
          <w:rFonts w:ascii="標楷體" w:hAnsi="標楷體"/>
        </w:rPr>
      </w:pPr>
      <w:del w:id="1967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2E60E35C" w14:textId="03721334" w:rsidR="005910A3" w:rsidDel="007154E3" w:rsidRDefault="006F077E">
      <w:pPr>
        <w:pStyle w:val="42"/>
        <w:spacing w:after="72"/>
        <w:ind w:left="1133"/>
        <w:rPr>
          <w:del w:id="1968" w:author="阿毛" w:date="2021-05-21T17:49:00Z"/>
          <w:rFonts w:ascii="標楷體" w:hAnsi="標楷體"/>
        </w:rPr>
        <w:pPrChange w:id="1969" w:author="阿毛" w:date="2021-06-02T14:38:00Z">
          <w:pPr/>
        </w:pPrChange>
      </w:pPr>
      <w:del w:id="1970" w:author="阿毛" w:date="2021-05-21T17:49:00Z">
        <w:r w:rsidRPr="001E674F" w:rsidDel="007154E3">
          <w:rPr>
            <w:rFonts w:ascii="標楷體" w:hAnsi="標楷體"/>
            <w:noProof/>
          </w:rPr>
          <w:drawing>
            <wp:inline distT="0" distB="0" distL="0" distR="0" wp14:anchorId="65BF335F" wp14:editId="7322B5A0">
              <wp:extent cx="6479540" cy="1361111"/>
              <wp:effectExtent l="19050" t="0" r="0" b="0"/>
              <wp:docPr id="2" name="圖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3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36111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5FF1E15" w14:textId="4A57655E" w:rsidR="00B910ED" w:rsidDel="007154E3" w:rsidRDefault="00B910ED">
      <w:pPr>
        <w:pStyle w:val="42"/>
        <w:spacing w:after="72"/>
        <w:ind w:left="1133"/>
        <w:rPr>
          <w:del w:id="1971" w:author="阿毛" w:date="2021-05-21T17:49:00Z"/>
          <w:rFonts w:ascii="標楷體" w:hAnsi="標楷體"/>
        </w:rPr>
        <w:pPrChange w:id="1972" w:author="阿毛" w:date="2021-06-02T14:38:00Z">
          <w:pPr/>
        </w:pPrChange>
      </w:pPr>
    </w:p>
    <w:p w14:paraId="3731FE6B" w14:textId="34DDA5F7" w:rsidR="00B910ED" w:rsidRPr="00B830D9" w:rsidDel="007154E3" w:rsidRDefault="00B910ED">
      <w:pPr>
        <w:pStyle w:val="42"/>
        <w:spacing w:after="72"/>
        <w:ind w:left="1133"/>
        <w:rPr>
          <w:del w:id="1973" w:author="阿毛" w:date="2021-05-21T17:49:00Z"/>
        </w:rPr>
        <w:pPrChange w:id="1974" w:author="阿毛" w:date="2021-06-02T14:38:00Z">
          <w:pPr>
            <w:pStyle w:val="a"/>
          </w:pPr>
        </w:pPrChange>
      </w:pPr>
      <w:del w:id="1975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37A6987C" w14:textId="10704CCD" w:rsidTr="00656023">
        <w:trPr>
          <w:trHeight w:val="388"/>
          <w:jc w:val="center"/>
          <w:del w:id="1976" w:author="阿毛" w:date="2021-05-21T17:49:00Z"/>
        </w:trPr>
        <w:tc>
          <w:tcPr>
            <w:tcW w:w="502" w:type="dxa"/>
            <w:vMerge w:val="restart"/>
          </w:tcPr>
          <w:p w14:paraId="13FA3334" w14:textId="20F71EF5" w:rsidR="00B910ED" w:rsidRPr="005676FB" w:rsidDel="007154E3" w:rsidRDefault="00B910ED">
            <w:pPr>
              <w:pStyle w:val="42"/>
              <w:spacing w:after="72"/>
              <w:ind w:left="1133"/>
              <w:rPr>
                <w:del w:id="1977" w:author="阿毛" w:date="2021-05-21T17:49:00Z"/>
                <w:rFonts w:ascii="標楷體" w:hAnsi="標楷體"/>
              </w:rPr>
              <w:pPrChange w:id="1978" w:author="阿毛" w:date="2021-06-02T14:38:00Z">
                <w:pPr/>
              </w:pPrChange>
            </w:pPr>
            <w:del w:id="1979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008B0DB0" w14:textId="09A77194" w:rsidR="00B910ED" w:rsidRPr="005676FB" w:rsidDel="007154E3" w:rsidRDefault="00B910ED">
            <w:pPr>
              <w:pStyle w:val="42"/>
              <w:spacing w:after="72"/>
              <w:ind w:left="1133"/>
              <w:rPr>
                <w:del w:id="1980" w:author="阿毛" w:date="2021-05-21T17:49:00Z"/>
                <w:rFonts w:ascii="標楷體" w:hAnsi="標楷體"/>
              </w:rPr>
              <w:pPrChange w:id="1981" w:author="阿毛" w:date="2021-06-02T14:38:00Z">
                <w:pPr/>
              </w:pPrChange>
            </w:pPr>
            <w:del w:id="1982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7198CA76" w14:textId="28797643" w:rsidR="00B910ED" w:rsidRPr="005676FB" w:rsidDel="007154E3" w:rsidRDefault="00B910ED">
            <w:pPr>
              <w:pStyle w:val="42"/>
              <w:spacing w:after="72"/>
              <w:ind w:left="1133"/>
              <w:rPr>
                <w:del w:id="1983" w:author="阿毛" w:date="2021-05-21T17:49:00Z"/>
                <w:rFonts w:ascii="標楷體" w:hAnsi="標楷體"/>
              </w:rPr>
              <w:pPrChange w:id="1984" w:author="阿毛" w:date="2021-06-02T14:38:00Z">
                <w:pPr>
                  <w:jc w:val="center"/>
                </w:pPr>
              </w:pPrChange>
            </w:pPr>
            <w:del w:id="1985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0D9C138C" w14:textId="5481BE59" w:rsidR="00B910ED" w:rsidRPr="005676FB" w:rsidDel="007154E3" w:rsidRDefault="00B910ED">
            <w:pPr>
              <w:pStyle w:val="42"/>
              <w:spacing w:after="72"/>
              <w:ind w:left="1133"/>
              <w:rPr>
                <w:del w:id="1986" w:author="阿毛" w:date="2021-05-21T17:49:00Z"/>
                <w:rFonts w:ascii="標楷體" w:hAnsi="標楷體"/>
              </w:rPr>
              <w:pPrChange w:id="1987" w:author="阿毛" w:date="2021-06-02T14:38:00Z">
                <w:pPr/>
              </w:pPrChange>
            </w:pPr>
            <w:del w:id="1988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24A84587" w14:textId="700FD4A7" w:rsidTr="00656023">
        <w:trPr>
          <w:trHeight w:val="244"/>
          <w:jc w:val="center"/>
          <w:del w:id="1989" w:author="阿毛" w:date="2021-05-21T17:49:00Z"/>
        </w:trPr>
        <w:tc>
          <w:tcPr>
            <w:tcW w:w="502" w:type="dxa"/>
            <w:vMerge/>
          </w:tcPr>
          <w:p w14:paraId="0D34907C" w14:textId="3F3F209A" w:rsidR="00B910ED" w:rsidRPr="005676FB" w:rsidDel="007154E3" w:rsidRDefault="00B910ED">
            <w:pPr>
              <w:pStyle w:val="42"/>
              <w:spacing w:after="72"/>
              <w:ind w:left="1133"/>
              <w:rPr>
                <w:del w:id="1990" w:author="阿毛" w:date="2021-05-21T17:49:00Z"/>
                <w:rFonts w:ascii="標楷體" w:hAnsi="標楷體"/>
              </w:rPr>
              <w:pPrChange w:id="1991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3497AACE" w14:textId="73D27C66" w:rsidR="00B910ED" w:rsidRPr="005676FB" w:rsidDel="007154E3" w:rsidRDefault="00B910ED">
            <w:pPr>
              <w:pStyle w:val="42"/>
              <w:spacing w:after="72"/>
              <w:ind w:left="1133"/>
              <w:rPr>
                <w:del w:id="1992" w:author="阿毛" w:date="2021-05-21T17:49:00Z"/>
                <w:rFonts w:ascii="標楷體" w:hAnsi="標楷體"/>
              </w:rPr>
              <w:pPrChange w:id="1993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39807ECC" w14:textId="7EFA4E34" w:rsidR="00B910ED" w:rsidRPr="005676FB" w:rsidDel="007154E3" w:rsidRDefault="00B910ED">
            <w:pPr>
              <w:pStyle w:val="42"/>
              <w:spacing w:after="72"/>
              <w:ind w:left="1133"/>
              <w:rPr>
                <w:del w:id="1994" w:author="阿毛" w:date="2021-05-21T17:49:00Z"/>
                <w:rFonts w:ascii="標楷體" w:hAnsi="標楷體"/>
              </w:rPr>
              <w:pPrChange w:id="1995" w:author="阿毛" w:date="2021-06-02T14:38:00Z">
                <w:pPr/>
              </w:pPrChange>
            </w:pPr>
            <w:del w:id="1996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18D2969" w14:textId="36B274EB" w:rsidR="00B910ED" w:rsidRPr="005676FB" w:rsidDel="007154E3" w:rsidRDefault="00B910ED">
            <w:pPr>
              <w:pStyle w:val="42"/>
              <w:spacing w:after="72"/>
              <w:ind w:left="1133"/>
              <w:rPr>
                <w:del w:id="1997" w:author="阿毛" w:date="2021-05-21T17:49:00Z"/>
                <w:rFonts w:ascii="標楷體" w:hAnsi="標楷體"/>
              </w:rPr>
              <w:pPrChange w:id="1998" w:author="阿毛" w:date="2021-06-02T14:38:00Z">
                <w:pPr/>
              </w:pPrChange>
            </w:pPr>
            <w:del w:id="1999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F7A57B1" w14:textId="580975DF" w:rsidR="00B910ED" w:rsidRPr="005676FB" w:rsidDel="007154E3" w:rsidRDefault="00B910ED">
            <w:pPr>
              <w:pStyle w:val="42"/>
              <w:spacing w:after="72"/>
              <w:ind w:left="1133"/>
              <w:rPr>
                <w:del w:id="2000" w:author="阿毛" w:date="2021-05-21T17:49:00Z"/>
                <w:rFonts w:ascii="標楷體" w:hAnsi="標楷體"/>
              </w:rPr>
              <w:pPrChange w:id="2001" w:author="阿毛" w:date="2021-06-02T14:38:00Z">
                <w:pPr/>
              </w:pPrChange>
            </w:pPr>
            <w:del w:id="2002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3830422" w14:textId="3FFBC132" w:rsidR="00B910ED" w:rsidRPr="005676FB" w:rsidDel="007154E3" w:rsidRDefault="00B910ED">
            <w:pPr>
              <w:pStyle w:val="42"/>
              <w:spacing w:after="72"/>
              <w:ind w:left="1133"/>
              <w:rPr>
                <w:del w:id="2003" w:author="阿毛" w:date="2021-05-21T17:49:00Z"/>
                <w:rFonts w:ascii="標楷體" w:hAnsi="標楷體"/>
              </w:rPr>
              <w:pPrChange w:id="2004" w:author="阿毛" w:date="2021-06-02T14:38:00Z">
                <w:pPr/>
              </w:pPrChange>
            </w:pPr>
            <w:del w:id="2005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1442564F" w14:textId="0C8F1CBC" w:rsidR="00B910ED" w:rsidRPr="005676FB" w:rsidDel="007154E3" w:rsidRDefault="00B910ED">
            <w:pPr>
              <w:pStyle w:val="42"/>
              <w:spacing w:after="72"/>
              <w:ind w:left="1133"/>
              <w:rPr>
                <w:del w:id="2006" w:author="阿毛" w:date="2021-05-21T17:49:00Z"/>
                <w:rFonts w:ascii="標楷體" w:hAnsi="標楷體"/>
              </w:rPr>
              <w:pPrChange w:id="2007" w:author="阿毛" w:date="2021-06-02T14:38:00Z">
                <w:pPr/>
              </w:pPrChange>
            </w:pPr>
            <w:del w:id="2008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4FF5D2E4" w14:textId="694DFDD5" w:rsidR="00B910ED" w:rsidRPr="005676FB" w:rsidDel="007154E3" w:rsidRDefault="00B910ED">
            <w:pPr>
              <w:pStyle w:val="42"/>
              <w:spacing w:after="72"/>
              <w:ind w:left="1133"/>
              <w:rPr>
                <w:del w:id="2009" w:author="阿毛" w:date="2021-05-21T17:49:00Z"/>
                <w:rFonts w:ascii="標楷體" w:hAnsi="標楷體"/>
              </w:rPr>
              <w:pPrChange w:id="2010" w:author="阿毛" w:date="2021-06-02T14:38:00Z">
                <w:pPr/>
              </w:pPrChange>
            </w:pPr>
          </w:p>
        </w:tc>
      </w:tr>
      <w:tr w:rsidR="00B910ED" w:rsidRPr="005676FB" w:rsidDel="007154E3" w14:paraId="60E193E9" w14:textId="12D9E144" w:rsidTr="00656023">
        <w:trPr>
          <w:trHeight w:val="291"/>
          <w:jc w:val="center"/>
          <w:del w:id="2011" w:author="阿毛" w:date="2021-05-21T17:49:00Z"/>
        </w:trPr>
        <w:tc>
          <w:tcPr>
            <w:tcW w:w="502" w:type="dxa"/>
          </w:tcPr>
          <w:p w14:paraId="66801792" w14:textId="74A5E0D3" w:rsidR="00B910ED" w:rsidRPr="005676FB" w:rsidDel="007154E3" w:rsidRDefault="00B910ED">
            <w:pPr>
              <w:pStyle w:val="42"/>
              <w:spacing w:after="72"/>
              <w:ind w:left="1133"/>
              <w:rPr>
                <w:del w:id="2012" w:author="阿毛" w:date="2021-05-21T17:49:00Z"/>
                <w:rFonts w:ascii="標楷體" w:hAnsi="標楷體"/>
              </w:rPr>
              <w:pPrChange w:id="2013" w:author="阿毛" w:date="2021-06-02T14:38:00Z">
                <w:pPr/>
              </w:pPrChange>
            </w:pPr>
            <w:del w:id="2014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151979" w14:textId="45D010C0" w:rsidR="00B910ED" w:rsidRPr="005676FB" w:rsidDel="007154E3" w:rsidRDefault="00B910ED">
            <w:pPr>
              <w:pStyle w:val="42"/>
              <w:spacing w:after="72"/>
              <w:ind w:left="1133"/>
              <w:rPr>
                <w:del w:id="2015" w:author="阿毛" w:date="2021-05-21T17:49:00Z"/>
                <w:rFonts w:ascii="標楷體" w:hAnsi="標楷體"/>
              </w:rPr>
              <w:pPrChange w:id="2016" w:author="阿毛" w:date="2021-06-02T14:38:00Z">
                <w:pPr/>
              </w:pPrChange>
            </w:pPr>
            <w:del w:id="2017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37F2434" w14:textId="05C3461B" w:rsidR="00B910ED" w:rsidRPr="005676FB" w:rsidDel="007154E3" w:rsidRDefault="00B910ED">
            <w:pPr>
              <w:pStyle w:val="42"/>
              <w:spacing w:after="72"/>
              <w:ind w:left="1133"/>
              <w:rPr>
                <w:del w:id="2018" w:author="阿毛" w:date="2021-05-21T17:49:00Z"/>
                <w:rFonts w:ascii="標楷體" w:hAnsi="標楷體"/>
                <w:lang w:eastAsia="zh-HK"/>
              </w:rPr>
              <w:pPrChange w:id="2019" w:author="阿毛" w:date="2021-06-02T14:38:00Z">
                <w:pPr/>
              </w:pPrChange>
            </w:pPr>
            <w:del w:id="2020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4F9CB249" w14:textId="56DD82D2" w:rsidR="00B910ED" w:rsidRPr="005676FB" w:rsidDel="007154E3" w:rsidRDefault="00B910ED">
            <w:pPr>
              <w:pStyle w:val="42"/>
              <w:spacing w:after="72"/>
              <w:ind w:left="1133"/>
              <w:rPr>
                <w:del w:id="2021" w:author="阿毛" w:date="2021-05-21T17:49:00Z"/>
                <w:rFonts w:ascii="標楷體" w:hAnsi="標楷體"/>
              </w:rPr>
              <w:pPrChange w:id="2022" w:author="阿毛" w:date="2021-06-02T14:38:00Z">
                <w:pPr/>
              </w:pPrChange>
            </w:pPr>
            <w:del w:id="2023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49707ABA" w14:textId="0AF098A5" w:rsidR="00B910ED" w:rsidRPr="005676FB" w:rsidDel="007154E3" w:rsidRDefault="00B910ED">
            <w:pPr>
              <w:pStyle w:val="42"/>
              <w:spacing w:after="72"/>
              <w:ind w:left="1133"/>
              <w:rPr>
                <w:del w:id="2024" w:author="阿毛" w:date="2021-05-21T17:49:00Z"/>
                <w:rFonts w:ascii="標楷體" w:hAnsi="標楷體"/>
              </w:rPr>
              <w:pPrChange w:id="202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B211419" w14:textId="25B50387" w:rsidR="00B910ED" w:rsidRPr="005676FB" w:rsidDel="007154E3" w:rsidRDefault="00B910ED">
            <w:pPr>
              <w:pStyle w:val="42"/>
              <w:spacing w:after="72"/>
              <w:ind w:left="1133"/>
              <w:rPr>
                <w:del w:id="2026" w:author="阿毛" w:date="2021-05-21T17:49:00Z"/>
                <w:rFonts w:ascii="標楷體" w:hAnsi="標楷體"/>
              </w:rPr>
              <w:pPrChange w:id="2027" w:author="阿毛" w:date="2021-06-02T14:38:00Z">
                <w:pPr/>
              </w:pPrChange>
            </w:pPr>
            <w:del w:id="2028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0CFDD1" w14:textId="2C55121C" w:rsidR="00B910ED" w:rsidRPr="005676FB" w:rsidDel="007154E3" w:rsidRDefault="00B910ED">
            <w:pPr>
              <w:pStyle w:val="42"/>
              <w:spacing w:after="72"/>
              <w:ind w:left="1133"/>
              <w:rPr>
                <w:del w:id="2029" w:author="阿毛" w:date="2021-05-21T17:49:00Z"/>
                <w:rFonts w:ascii="標楷體" w:hAnsi="標楷體"/>
              </w:rPr>
              <w:pPrChange w:id="2030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707202C8" w14:textId="7F1990ED" w:rsidR="00B910ED" w:rsidRPr="005676FB" w:rsidDel="007154E3" w:rsidRDefault="00B910ED">
            <w:pPr>
              <w:pStyle w:val="42"/>
              <w:spacing w:after="72"/>
              <w:ind w:left="1133"/>
              <w:rPr>
                <w:del w:id="2031" w:author="阿毛" w:date="2021-05-21T17:49:00Z"/>
                <w:rFonts w:ascii="標楷體" w:hAnsi="標楷體"/>
              </w:rPr>
              <w:pPrChange w:id="2032" w:author="阿毛" w:date="2021-06-02T14:38:00Z">
                <w:pPr/>
              </w:pPrChange>
            </w:pPr>
            <w:del w:id="2033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02A70949" w14:textId="50BA5B7A" w:rsidTr="00656023">
        <w:trPr>
          <w:trHeight w:val="291"/>
          <w:jc w:val="center"/>
          <w:del w:id="2034" w:author="阿毛" w:date="2021-05-21T17:49:00Z"/>
        </w:trPr>
        <w:tc>
          <w:tcPr>
            <w:tcW w:w="502" w:type="dxa"/>
          </w:tcPr>
          <w:p w14:paraId="48F44928" w14:textId="60A1A56A" w:rsidR="00B910ED" w:rsidRPr="005676FB" w:rsidDel="007154E3" w:rsidRDefault="00B910ED">
            <w:pPr>
              <w:pStyle w:val="42"/>
              <w:spacing w:after="72"/>
              <w:ind w:left="1133"/>
              <w:rPr>
                <w:del w:id="2035" w:author="阿毛" w:date="2021-05-21T17:49:00Z"/>
                <w:rFonts w:ascii="標楷體" w:hAnsi="標楷體"/>
              </w:rPr>
              <w:pPrChange w:id="2036" w:author="阿毛" w:date="2021-06-02T14:38:00Z">
                <w:pPr/>
              </w:pPrChange>
            </w:pPr>
            <w:del w:id="2037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5EA75281" w14:textId="0B672767" w:rsidR="00B910ED" w:rsidRPr="005676FB" w:rsidDel="007154E3" w:rsidRDefault="00B910ED">
            <w:pPr>
              <w:pStyle w:val="42"/>
              <w:spacing w:after="72"/>
              <w:ind w:left="1133"/>
              <w:rPr>
                <w:del w:id="2038" w:author="阿毛" w:date="2021-05-21T17:49:00Z"/>
                <w:rFonts w:ascii="標楷體" w:hAnsi="標楷體"/>
              </w:rPr>
              <w:pPrChange w:id="2039" w:author="阿毛" w:date="2021-06-02T14:38:00Z">
                <w:pPr/>
              </w:pPrChange>
            </w:pPr>
            <w:del w:id="2040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541509EF" w14:textId="549E2E7C" w:rsidR="00B910ED" w:rsidRPr="005676FB" w:rsidDel="007154E3" w:rsidRDefault="00B910ED">
            <w:pPr>
              <w:pStyle w:val="42"/>
              <w:spacing w:after="72"/>
              <w:ind w:left="1133"/>
              <w:rPr>
                <w:del w:id="2041" w:author="阿毛" w:date="2021-05-21T17:49:00Z"/>
                <w:rFonts w:ascii="標楷體" w:hAnsi="標楷體"/>
              </w:rPr>
              <w:pPrChange w:id="2042" w:author="阿毛" w:date="2021-06-02T14:38:00Z">
                <w:pPr/>
              </w:pPrChange>
            </w:pPr>
            <w:del w:id="2043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462B0551" w14:textId="536A366B" w:rsidR="00B910ED" w:rsidRPr="005676FB" w:rsidDel="007154E3" w:rsidRDefault="00B910ED">
            <w:pPr>
              <w:pStyle w:val="42"/>
              <w:spacing w:after="72"/>
              <w:ind w:left="1133"/>
              <w:rPr>
                <w:del w:id="2044" w:author="阿毛" w:date="2021-05-21T17:49:00Z"/>
                <w:rFonts w:ascii="標楷體" w:hAnsi="標楷體"/>
              </w:rPr>
              <w:pPrChange w:id="2045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7B77D90D" w14:textId="2CB68BE0" w:rsidR="00B910ED" w:rsidRPr="005676FB" w:rsidDel="007154E3" w:rsidRDefault="00B910ED">
            <w:pPr>
              <w:pStyle w:val="42"/>
              <w:spacing w:after="72"/>
              <w:ind w:left="1133"/>
              <w:rPr>
                <w:del w:id="2046" w:author="阿毛" w:date="2021-05-21T17:49:00Z"/>
                <w:rFonts w:ascii="標楷體" w:hAnsi="標楷體"/>
              </w:rPr>
              <w:pPrChange w:id="2047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FCEC5C1" w14:textId="72EB9B7A" w:rsidR="00B910ED" w:rsidRPr="005676FB" w:rsidDel="007154E3" w:rsidRDefault="00B910ED">
            <w:pPr>
              <w:pStyle w:val="42"/>
              <w:spacing w:after="72"/>
              <w:ind w:left="1133"/>
              <w:rPr>
                <w:del w:id="2048" w:author="阿毛" w:date="2021-05-21T17:49:00Z"/>
                <w:rFonts w:ascii="標楷體" w:hAnsi="標楷體"/>
              </w:rPr>
              <w:pPrChange w:id="2049" w:author="阿毛" w:date="2021-06-02T14:38:00Z">
                <w:pPr/>
              </w:pPrChange>
            </w:pPr>
            <w:del w:id="2050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A8544AB" w14:textId="53B89D84" w:rsidR="00B910ED" w:rsidRPr="005676FB" w:rsidDel="007154E3" w:rsidRDefault="00B910ED">
            <w:pPr>
              <w:pStyle w:val="42"/>
              <w:spacing w:after="72"/>
              <w:ind w:left="1133"/>
              <w:rPr>
                <w:del w:id="2051" w:author="阿毛" w:date="2021-05-21T17:49:00Z"/>
                <w:rFonts w:ascii="標楷體" w:hAnsi="標楷體"/>
              </w:rPr>
              <w:pPrChange w:id="2052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5A83FDE" w14:textId="7A9F6A35" w:rsidR="00B910ED" w:rsidRPr="005676FB" w:rsidDel="007154E3" w:rsidRDefault="00B910ED">
            <w:pPr>
              <w:pStyle w:val="42"/>
              <w:spacing w:after="72"/>
              <w:ind w:left="1133"/>
              <w:rPr>
                <w:del w:id="2053" w:author="阿毛" w:date="2021-05-21T17:49:00Z"/>
                <w:rFonts w:ascii="標楷體" w:hAnsi="標楷體"/>
              </w:rPr>
              <w:pPrChange w:id="2054" w:author="阿毛" w:date="2021-06-02T14:38:00Z">
                <w:pPr/>
              </w:pPrChange>
            </w:pPr>
            <w:del w:id="2055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5676FB" w:rsidDel="007154E3" w14:paraId="0FF4E12E" w14:textId="16EE374F" w:rsidTr="00656023">
        <w:trPr>
          <w:trHeight w:val="291"/>
          <w:jc w:val="center"/>
          <w:del w:id="2056" w:author="阿毛" w:date="2021-05-21T17:49:00Z"/>
        </w:trPr>
        <w:tc>
          <w:tcPr>
            <w:tcW w:w="502" w:type="dxa"/>
          </w:tcPr>
          <w:p w14:paraId="5D1BDCA1" w14:textId="74C01798" w:rsidR="00B910ED" w:rsidRPr="005676FB" w:rsidDel="007154E3" w:rsidRDefault="00B910ED">
            <w:pPr>
              <w:pStyle w:val="42"/>
              <w:spacing w:after="72"/>
              <w:ind w:left="1133"/>
              <w:rPr>
                <w:del w:id="2057" w:author="阿毛" w:date="2021-05-21T17:49:00Z"/>
                <w:rFonts w:ascii="標楷體" w:hAnsi="標楷體"/>
              </w:rPr>
              <w:pPrChange w:id="2058" w:author="阿毛" w:date="2021-06-02T14:38:00Z">
                <w:pPr/>
              </w:pPrChange>
            </w:pPr>
            <w:del w:id="2059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10EC05A7" w14:textId="685FBE6A" w:rsidR="00B910ED" w:rsidRPr="005676FB" w:rsidDel="007154E3" w:rsidRDefault="00B910ED">
            <w:pPr>
              <w:pStyle w:val="42"/>
              <w:spacing w:after="72"/>
              <w:ind w:left="1133"/>
              <w:rPr>
                <w:del w:id="2060" w:author="阿毛" w:date="2021-05-21T17:49:00Z"/>
                <w:rFonts w:ascii="標楷體" w:hAnsi="標楷體"/>
              </w:rPr>
              <w:pPrChange w:id="2061" w:author="阿毛" w:date="2021-06-02T14:38:00Z">
                <w:pPr/>
              </w:pPrChange>
            </w:pPr>
            <w:del w:id="2062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49A19722" w14:textId="205CDA0B" w:rsidR="00B910ED" w:rsidRPr="005676FB" w:rsidDel="007154E3" w:rsidRDefault="00B910ED">
            <w:pPr>
              <w:pStyle w:val="42"/>
              <w:spacing w:after="72"/>
              <w:ind w:left="1133"/>
              <w:rPr>
                <w:del w:id="2063" w:author="阿毛" w:date="2021-05-21T17:49:00Z"/>
                <w:rFonts w:ascii="標楷體" w:hAnsi="標楷體"/>
              </w:rPr>
              <w:pPrChange w:id="2064" w:author="阿毛" w:date="2021-06-02T14:38:00Z">
                <w:pPr/>
              </w:pPrChange>
            </w:pPr>
            <w:del w:id="2065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572FC76C" w14:textId="2525A9F8" w:rsidR="00B910ED" w:rsidRPr="005676FB" w:rsidDel="007154E3" w:rsidRDefault="00B910ED">
            <w:pPr>
              <w:pStyle w:val="42"/>
              <w:spacing w:after="72"/>
              <w:ind w:left="1133"/>
              <w:rPr>
                <w:del w:id="2066" w:author="阿毛" w:date="2021-05-21T17:49:00Z"/>
                <w:rFonts w:ascii="標楷體" w:hAnsi="標楷體"/>
              </w:rPr>
              <w:pPrChange w:id="2067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5F024C6E" w14:textId="7680BD60" w:rsidR="00B910ED" w:rsidRPr="005676FB" w:rsidDel="007154E3" w:rsidRDefault="00B910ED">
            <w:pPr>
              <w:pStyle w:val="42"/>
              <w:spacing w:after="72"/>
              <w:ind w:left="1133"/>
              <w:rPr>
                <w:del w:id="2068" w:author="阿毛" w:date="2021-05-21T17:49:00Z"/>
                <w:rFonts w:ascii="標楷體" w:hAnsi="標楷體"/>
              </w:rPr>
              <w:pPrChange w:id="2069" w:author="阿毛" w:date="2021-06-02T14:38:00Z">
                <w:pPr/>
              </w:pPrChange>
            </w:pPr>
            <w:del w:id="2070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763AFBC3" w14:textId="1C6F42BE" w:rsidR="00B910ED" w:rsidRPr="005676FB" w:rsidDel="007154E3" w:rsidRDefault="00B910ED">
            <w:pPr>
              <w:pStyle w:val="42"/>
              <w:spacing w:after="72"/>
              <w:ind w:left="1133"/>
              <w:rPr>
                <w:del w:id="2071" w:author="阿毛" w:date="2021-05-21T17:49:00Z"/>
                <w:rFonts w:ascii="標楷體" w:hAnsi="標楷體"/>
              </w:rPr>
              <w:pPrChange w:id="2072" w:author="阿毛" w:date="2021-06-02T14:38:00Z">
                <w:pPr/>
              </w:pPrChange>
            </w:pPr>
            <w:del w:id="2073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FD965F2" w14:textId="73602ED0" w:rsidR="00B910ED" w:rsidRPr="005676FB" w:rsidDel="007154E3" w:rsidRDefault="00B910ED">
            <w:pPr>
              <w:pStyle w:val="42"/>
              <w:spacing w:after="72"/>
              <w:ind w:left="1133"/>
              <w:rPr>
                <w:del w:id="2074" w:author="阿毛" w:date="2021-05-21T17:49:00Z"/>
                <w:rFonts w:ascii="標楷體" w:hAnsi="標楷體"/>
              </w:rPr>
              <w:pPrChange w:id="2075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228C35D" w14:textId="72C7314F" w:rsidR="00B910ED" w:rsidRPr="005676FB" w:rsidDel="007154E3" w:rsidRDefault="00B910ED">
            <w:pPr>
              <w:pStyle w:val="42"/>
              <w:spacing w:after="72"/>
              <w:ind w:left="1133"/>
              <w:rPr>
                <w:del w:id="2076" w:author="阿毛" w:date="2021-05-21T17:49:00Z"/>
                <w:rFonts w:ascii="標楷體" w:hAnsi="標楷體"/>
              </w:rPr>
              <w:pPrChange w:id="2077" w:author="阿毛" w:date="2021-06-02T14:38:00Z">
                <w:pPr/>
              </w:pPrChange>
            </w:pPr>
            <w:del w:id="2078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DBA771" w14:textId="5C48EC52" w:rsidR="00B910ED" w:rsidRPr="005676FB" w:rsidDel="007154E3" w:rsidRDefault="00B910ED">
            <w:pPr>
              <w:pStyle w:val="42"/>
              <w:spacing w:after="72"/>
              <w:ind w:left="1133"/>
              <w:rPr>
                <w:del w:id="2079" w:author="阿毛" w:date="2021-05-21T17:49:00Z"/>
                <w:rFonts w:ascii="標楷體" w:hAnsi="標楷體"/>
              </w:rPr>
              <w:pPrChange w:id="2080" w:author="阿毛" w:date="2021-06-02T14:38:00Z">
                <w:pPr/>
              </w:pPrChange>
            </w:pPr>
            <w:del w:id="2081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15B38008" w14:textId="0BDB5EA4" w:rsidR="00B910ED" w:rsidRPr="005676FB" w:rsidDel="007154E3" w:rsidRDefault="00B910ED">
            <w:pPr>
              <w:pStyle w:val="42"/>
              <w:spacing w:after="72"/>
              <w:ind w:left="1133"/>
              <w:rPr>
                <w:del w:id="2082" w:author="阿毛" w:date="2021-05-21T17:49:00Z"/>
                <w:rFonts w:ascii="標楷體" w:hAnsi="標楷體"/>
              </w:rPr>
              <w:pPrChange w:id="2083" w:author="阿毛" w:date="2021-06-02T14:38:00Z">
                <w:pPr/>
              </w:pPrChange>
            </w:pPr>
            <w:del w:id="2084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22436E8D" w14:textId="79C1B29D" w:rsidR="00B910ED" w:rsidRPr="005676FB" w:rsidDel="007154E3" w:rsidRDefault="00B910ED">
            <w:pPr>
              <w:pStyle w:val="42"/>
              <w:spacing w:after="72"/>
              <w:ind w:left="1133"/>
              <w:rPr>
                <w:del w:id="2085" w:author="阿毛" w:date="2021-05-21T17:49:00Z"/>
                <w:rFonts w:ascii="標楷體" w:hAnsi="標楷體"/>
              </w:rPr>
              <w:pPrChange w:id="2086" w:author="阿毛" w:date="2021-06-02T14:38:00Z">
                <w:pPr/>
              </w:pPrChange>
            </w:pPr>
            <w:del w:id="2087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406F5FE7" w14:textId="4BCC985B" w:rsidR="00B910ED" w:rsidDel="007154E3" w:rsidRDefault="00B910ED">
      <w:pPr>
        <w:pStyle w:val="42"/>
        <w:spacing w:after="72"/>
        <w:ind w:left="1133"/>
        <w:rPr>
          <w:del w:id="2088" w:author="阿毛" w:date="2021-05-21T17:49:00Z"/>
        </w:rPr>
        <w:pPrChange w:id="2089" w:author="阿毛" w:date="2021-06-02T14:38:00Z">
          <w:pPr/>
        </w:pPrChange>
      </w:pPr>
    </w:p>
    <w:p w14:paraId="0BBEF19F" w14:textId="02FDBFEB" w:rsidR="002A4A20" w:rsidDel="007154E3" w:rsidRDefault="002A4A20">
      <w:pPr>
        <w:pStyle w:val="42"/>
        <w:spacing w:after="72"/>
        <w:ind w:left="1133"/>
        <w:rPr>
          <w:del w:id="2090" w:author="阿毛" w:date="2021-05-21T17:49:00Z"/>
          <w:rFonts w:ascii="標楷體" w:hAnsi="標楷體"/>
        </w:rPr>
        <w:pPrChange w:id="2091" w:author="阿毛" w:date="2021-06-02T14:38:00Z">
          <w:pPr/>
        </w:pPrChange>
      </w:pPr>
    </w:p>
    <w:p w14:paraId="374805ED" w14:textId="459E3164" w:rsidR="005910A3" w:rsidDel="007154E3" w:rsidRDefault="005910A3">
      <w:pPr>
        <w:pStyle w:val="42"/>
        <w:spacing w:after="72"/>
        <w:ind w:left="1133"/>
        <w:rPr>
          <w:del w:id="2092" w:author="阿毛" w:date="2021-05-21T17:49:00Z"/>
        </w:rPr>
        <w:pPrChange w:id="2093" w:author="阿毛" w:date="2021-06-02T14:38:00Z">
          <w:pPr/>
        </w:pPrChange>
      </w:pPr>
      <w:del w:id="2094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1183288" w14:textId="60D998E6" w:rsidR="00B910ED" w:rsidDel="007154E3" w:rsidRDefault="00B910ED">
      <w:pPr>
        <w:pStyle w:val="42"/>
        <w:spacing w:after="72"/>
        <w:ind w:left="1133"/>
        <w:rPr>
          <w:del w:id="2095" w:author="阿毛" w:date="2021-05-21T17:49:00Z"/>
        </w:rPr>
        <w:pPrChange w:id="2096" w:author="阿毛" w:date="2021-06-02T14:38:00Z">
          <w:pPr/>
        </w:pPrChange>
      </w:pPr>
    </w:p>
    <w:p w14:paraId="785778A6" w14:textId="5DF0DB8D" w:rsidR="005910A3" w:rsidRPr="00B830D9" w:rsidDel="007154E3" w:rsidRDefault="005910A3">
      <w:pPr>
        <w:pStyle w:val="42"/>
        <w:spacing w:after="72"/>
        <w:ind w:left="1133"/>
        <w:rPr>
          <w:del w:id="2097" w:author="阿毛" w:date="2021-05-21T17:49:00Z"/>
          <w:rFonts w:ascii="標楷體" w:hAnsi="標楷體"/>
        </w:rPr>
        <w:pPrChange w:id="2098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099" w:author="阿毛" w:date="2021-05-21T17:49:00Z">
        <w:r w:rsidDel="007154E3">
          <w:rPr>
            <w:rFonts w:ascii="標楷體" w:hAnsi="標楷體"/>
          </w:rPr>
          <w:delText>L913</w:delText>
        </w:r>
        <w:r w:rsidDel="007154E3">
          <w:rPr>
            <w:rFonts w:ascii="標楷體" w:hAnsi="標楷體" w:hint="eastAsia"/>
          </w:rPr>
          <w:delText>3</w:delText>
        </w:r>
        <w:r w:rsidRPr="005910A3" w:rsidDel="007154E3">
          <w:rPr>
            <w:rFonts w:ascii="標楷體" w:hAnsi="標楷體" w:hint="eastAsia"/>
          </w:rPr>
          <w:delText>會計與主檔餘額檢核表</w:delText>
        </w:r>
      </w:del>
    </w:p>
    <w:p w14:paraId="4EBC7210" w14:textId="7CC47ED7" w:rsidR="005910A3" w:rsidRPr="00B830D9" w:rsidDel="007154E3" w:rsidRDefault="005910A3">
      <w:pPr>
        <w:pStyle w:val="42"/>
        <w:spacing w:after="72"/>
        <w:ind w:left="1133"/>
        <w:rPr>
          <w:del w:id="2100" w:author="阿毛" w:date="2021-05-21T17:49:00Z"/>
        </w:rPr>
        <w:pPrChange w:id="2101" w:author="阿毛" w:date="2021-06-02T14:38:00Z">
          <w:pPr>
            <w:pStyle w:val="a"/>
          </w:pPr>
        </w:pPrChange>
      </w:pPr>
      <w:del w:id="2102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910A3" w:rsidRPr="00B830D9" w:rsidDel="007154E3" w14:paraId="211C2291" w14:textId="33038DDB" w:rsidTr="00DC7960">
        <w:trPr>
          <w:trHeight w:val="277"/>
          <w:del w:id="210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70B019" w14:textId="6554A3A4" w:rsidR="005910A3" w:rsidRPr="00B830D9" w:rsidDel="007154E3" w:rsidRDefault="005910A3">
            <w:pPr>
              <w:pStyle w:val="42"/>
              <w:spacing w:after="72"/>
              <w:ind w:left="1133"/>
              <w:rPr>
                <w:del w:id="2104" w:author="阿毛" w:date="2021-05-21T17:49:00Z"/>
                <w:rFonts w:ascii="標楷體" w:hAnsi="標楷體"/>
              </w:rPr>
              <w:pPrChange w:id="2105" w:author="阿毛" w:date="2021-06-02T14:38:00Z">
                <w:pPr/>
              </w:pPrChange>
            </w:pPr>
            <w:del w:id="210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07238" w14:textId="33C773D4" w:rsidR="005910A3" w:rsidDel="007154E3" w:rsidRDefault="005910A3">
            <w:pPr>
              <w:pStyle w:val="42"/>
              <w:spacing w:after="72"/>
              <w:ind w:left="1133"/>
              <w:rPr>
                <w:del w:id="2107" w:author="阿毛" w:date="2021-05-21T17:49:00Z"/>
                <w:rFonts w:ascii="標楷體" w:hAnsi="標楷體"/>
              </w:rPr>
              <w:pPrChange w:id="2108" w:author="阿毛" w:date="2021-06-02T14:38:00Z">
                <w:pPr/>
              </w:pPrChange>
            </w:pPr>
            <w:del w:id="2109" w:author="阿毛" w:date="2021-05-21T17:49:00Z"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5BCA9E97" w14:textId="46158894" w:rsidR="005910A3" w:rsidDel="007154E3" w:rsidRDefault="005910A3">
            <w:pPr>
              <w:pStyle w:val="42"/>
              <w:spacing w:after="72"/>
              <w:ind w:left="1133"/>
              <w:rPr>
                <w:del w:id="2110" w:author="阿毛" w:date="2021-05-21T17:49:00Z"/>
                <w:rFonts w:ascii="標楷體" w:hAnsi="標楷體"/>
              </w:rPr>
              <w:pPrChange w:id="2111" w:author="阿毛" w:date="2021-06-02T14:38:00Z">
                <w:pPr/>
              </w:pPrChange>
            </w:pPr>
            <w:del w:id="2112" w:author="阿毛" w:date="2021-05-21T17:49:00Z">
              <w:r w:rsidRPr="005910A3" w:rsidDel="007154E3">
                <w:rPr>
                  <w:rFonts w:ascii="標楷體" w:hAnsi="標楷體" w:hint="eastAsia"/>
                </w:rPr>
                <w:delText>關帳後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同時產出：</w:delText>
              </w:r>
            </w:del>
          </w:p>
          <w:p w14:paraId="0732F54E" w14:textId="65D55A45" w:rsidR="005910A3" w:rsidDel="007154E3" w:rsidRDefault="005910A3">
            <w:pPr>
              <w:pStyle w:val="42"/>
              <w:spacing w:after="72"/>
              <w:ind w:left="1133"/>
              <w:rPr>
                <w:del w:id="2113" w:author="阿毛" w:date="2021-05-21T17:49:00Z"/>
                <w:rFonts w:ascii="標楷體" w:hAnsi="標楷體"/>
              </w:rPr>
              <w:pPrChange w:id="2114" w:author="阿毛" w:date="2021-06-02T14:38:00Z">
                <w:pPr/>
              </w:pPrChange>
            </w:pPr>
            <w:del w:id="2115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48F95AC5" w14:textId="78962482" w:rsidR="005910A3" w:rsidRPr="00B830D9" w:rsidDel="007154E3" w:rsidRDefault="005910A3">
            <w:pPr>
              <w:pStyle w:val="42"/>
              <w:spacing w:after="72"/>
              <w:ind w:left="1133"/>
              <w:rPr>
                <w:del w:id="2116" w:author="阿毛" w:date="2021-05-21T17:49:00Z"/>
                <w:rFonts w:ascii="標楷體" w:hAnsi="標楷體"/>
              </w:rPr>
              <w:pPrChange w:id="2117" w:author="阿毛" w:date="2021-06-02T14:38:00Z">
                <w:pPr/>
              </w:pPrChange>
            </w:pPr>
            <w:del w:id="2118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會計與主檔餘額檢核明細表</w:delText>
              </w:r>
            </w:del>
          </w:p>
        </w:tc>
      </w:tr>
      <w:tr w:rsidR="005910A3" w:rsidRPr="00B830D9" w:rsidDel="007154E3" w14:paraId="154E9111" w14:textId="25189F29" w:rsidTr="00DC7960">
        <w:trPr>
          <w:trHeight w:val="277"/>
          <w:del w:id="211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66D6D6" w14:textId="21D57048" w:rsidR="005910A3" w:rsidRPr="00B830D9" w:rsidDel="007154E3" w:rsidRDefault="005910A3">
            <w:pPr>
              <w:pStyle w:val="42"/>
              <w:spacing w:after="72"/>
              <w:ind w:left="1133"/>
              <w:rPr>
                <w:del w:id="2120" w:author="阿毛" w:date="2021-05-21T17:49:00Z"/>
                <w:rFonts w:ascii="標楷體" w:hAnsi="標楷體"/>
              </w:rPr>
              <w:pPrChange w:id="2121" w:author="阿毛" w:date="2021-06-02T14:38:00Z">
                <w:pPr/>
              </w:pPrChange>
            </w:pPr>
            <w:del w:id="2122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4CB87E" w14:textId="14413846" w:rsidR="005910A3" w:rsidRPr="00B830D9" w:rsidDel="007154E3" w:rsidRDefault="005910A3">
            <w:pPr>
              <w:pStyle w:val="42"/>
              <w:spacing w:after="72"/>
              <w:ind w:left="1133"/>
              <w:rPr>
                <w:del w:id="2123" w:author="阿毛" w:date="2021-05-21T17:49:00Z"/>
                <w:rFonts w:ascii="標楷體" w:hAnsi="標楷體"/>
              </w:rPr>
              <w:pPrChange w:id="2124" w:author="阿毛" w:date="2021-06-02T14:38:00Z">
                <w:pPr/>
              </w:pPrChange>
            </w:pPr>
          </w:p>
        </w:tc>
      </w:tr>
      <w:tr w:rsidR="005910A3" w:rsidRPr="00B830D9" w:rsidDel="007154E3" w14:paraId="3A4D1EC7" w14:textId="2DF0B300" w:rsidTr="00DC7960">
        <w:trPr>
          <w:trHeight w:val="773"/>
          <w:del w:id="21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20041C" w14:textId="455E345A" w:rsidR="005910A3" w:rsidRPr="00B830D9" w:rsidDel="007154E3" w:rsidRDefault="005910A3">
            <w:pPr>
              <w:pStyle w:val="42"/>
              <w:spacing w:after="72"/>
              <w:ind w:left="1133"/>
              <w:rPr>
                <w:del w:id="2126" w:author="阿毛" w:date="2021-05-21T17:49:00Z"/>
                <w:rFonts w:ascii="標楷體" w:hAnsi="標楷體"/>
              </w:rPr>
              <w:pPrChange w:id="2127" w:author="阿毛" w:date="2021-06-02T14:38:00Z">
                <w:pPr/>
              </w:pPrChange>
            </w:pPr>
            <w:del w:id="212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4A4BDD" w14:textId="4A0B48B2" w:rsidR="005910A3" w:rsidRPr="00B830D9" w:rsidDel="007154E3" w:rsidRDefault="005910A3">
            <w:pPr>
              <w:pStyle w:val="42"/>
              <w:spacing w:after="72"/>
              <w:ind w:left="1133"/>
              <w:rPr>
                <w:del w:id="2129" w:author="阿毛" w:date="2021-05-21T17:49:00Z"/>
                <w:rFonts w:ascii="標楷體" w:hAnsi="標楷體"/>
              </w:rPr>
              <w:pPrChange w:id="2130" w:author="阿毛" w:date="2021-06-02T14:38:00Z">
                <w:pPr/>
              </w:pPrChange>
            </w:pPr>
          </w:p>
        </w:tc>
      </w:tr>
      <w:tr w:rsidR="005910A3" w:rsidRPr="00B830D9" w:rsidDel="007154E3" w14:paraId="4AAF79C2" w14:textId="2E5B2728" w:rsidTr="00DC7960">
        <w:trPr>
          <w:trHeight w:val="321"/>
          <w:del w:id="213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A27955" w14:textId="28629E9A" w:rsidR="005910A3" w:rsidRPr="00B830D9" w:rsidDel="007154E3" w:rsidRDefault="005910A3">
            <w:pPr>
              <w:pStyle w:val="42"/>
              <w:spacing w:after="72"/>
              <w:ind w:left="1133"/>
              <w:rPr>
                <w:del w:id="2132" w:author="阿毛" w:date="2021-05-21T17:49:00Z"/>
                <w:rFonts w:ascii="標楷體" w:hAnsi="標楷體"/>
              </w:rPr>
              <w:pPrChange w:id="2133" w:author="阿毛" w:date="2021-06-02T14:38:00Z">
                <w:pPr/>
              </w:pPrChange>
            </w:pPr>
            <w:del w:id="2134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157ED4" w14:textId="6A6B3849" w:rsidR="005910A3" w:rsidRPr="00B830D9" w:rsidDel="007154E3" w:rsidRDefault="005910A3">
            <w:pPr>
              <w:pStyle w:val="42"/>
              <w:spacing w:after="72"/>
              <w:ind w:left="1133"/>
              <w:rPr>
                <w:del w:id="2135" w:author="阿毛" w:date="2021-05-21T17:49:00Z"/>
                <w:rFonts w:ascii="標楷體" w:hAnsi="標楷體"/>
              </w:rPr>
              <w:pPrChange w:id="2136" w:author="阿毛" w:date="2021-06-02T14:38:00Z">
                <w:pPr/>
              </w:pPrChange>
            </w:pPr>
          </w:p>
        </w:tc>
      </w:tr>
      <w:tr w:rsidR="005910A3" w:rsidRPr="00B830D9" w:rsidDel="007154E3" w14:paraId="4F11B473" w14:textId="6547174B" w:rsidTr="00DC7960">
        <w:trPr>
          <w:trHeight w:val="1311"/>
          <w:del w:id="21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DEF326" w14:textId="03FEEC1D" w:rsidR="005910A3" w:rsidRPr="00B830D9" w:rsidDel="007154E3" w:rsidRDefault="005910A3">
            <w:pPr>
              <w:pStyle w:val="42"/>
              <w:spacing w:after="72"/>
              <w:ind w:left="1133"/>
              <w:rPr>
                <w:del w:id="2138" w:author="阿毛" w:date="2021-05-21T17:49:00Z"/>
                <w:rFonts w:ascii="標楷體" w:hAnsi="標楷體"/>
              </w:rPr>
              <w:pPrChange w:id="2139" w:author="阿毛" w:date="2021-06-02T14:38:00Z">
                <w:pPr/>
              </w:pPrChange>
            </w:pPr>
            <w:del w:id="2140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22D352" w14:textId="65B4D472" w:rsidR="005910A3" w:rsidRPr="00B830D9" w:rsidDel="007154E3" w:rsidRDefault="005910A3">
            <w:pPr>
              <w:pStyle w:val="42"/>
              <w:spacing w:after="72"/>
              <w:ind w:left="1133"/>
              <w:rPr>
                <w:del w:id="2141" w:author="阿毛" w:date="2021-05-21T17:49:00Z"/>
                <w:rFonts w:ascii="標楷體" w:hAnsi="標楷體"/>
              </w:rPr>
              <w:pPrChange w:id="2142" w:author="阿毛" w:date="2021-06-02T14:38:00Z">
                <w:pPr/>
              </w:pPrChange>
            </w:pPr>
          </w:p>
        </w:tc>
      </w:tr>
      <w:tr w:rsidR="005910A3" w:rsidRPr="00B830D9" w:rsidDel="007154E3" w14:paraId="064A3CCE" w14:textId="768D6E1B" w:rsidTr="00DC7960">
        <w:trPr>
          <w:trHeight w:val="278"/>
          <w:del w:id="21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447A70" w14:textId="7B90758C" w:rsidR="005910A3" w:rsidRPr="00B830D9" w:rsidDel="007154E3" w:rsidRDefault="005910A3">
            <w:pPr>
              <w:pStyle w:val="42"/>
              <w:spacing w:after="72"/>
              <w:ind w:left="1133"/>
              <w:rPr>
                <w:del w:id="2144" w:author="阿毛" w:date="2021-05-21T17:49:00Z"/>
                <w:rFonts w:ascii="標楷體" w:hAnsi="標楷體"/>
              </w:rPr>
              <w:pPrChange w:id="2145" w:author="阿毛" w:date="2021-06-02T14:38:00Z">
                <w:pPr/>
              </w:pPrChange>
            </w:pPr>
            <w:del w:id="214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A12A5" w14:textId="6FFA75FD" w:rsidR="005910A3" w:rsidRPr="00B830D9" w:rsidDel="007154E3" w:rsidRDefault="005910A3">
            <w:pPr>
              <w:pStyle w:val="42"/>
              <w:spacing w:after="72"/>
              <w:ind w:left="1133"/>
              <w:rPr>
                <w:del w:id="2147" w:author="阿毛" w:date="2021-05-21T17:49:00Z"/>
                <w:rFonts w:ascii="標楷體" w:hAnsi="標楷體"/>
              </w:rPr>
              <w:pPrChange w:id="2148" w:author="阿毛" w:date="2021-06-02T14:38:00Z">
                <w:pPr/>
              </w:pPrChange>
            </w:pPr>
          </w:p>
        </w:tc>
      </w:tr>
      <w:tr w:rsidR="005910A3" w:rsidRPr="00B830D9" w:rsidDel="007154E3" w14:paraId="1E25C474" w14:textId="74B5CD39" w:rsidTr="00DC7960">
        <w:trPr>
          <w:trHeight w:val="358"/>
          <w:del w:id="214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0B5DC9" w14:textId="09987B38" w:rsidR="005910A3" w:rsidRPr="00B830D9" w:rsidDel="007154E3" w:rsidRDefault="005910A3">
            <w:pPr>
              <w:pStyle w:val="42"/>
              <w:spacing w:after="72"/>
              <w:ind w:left="1133"/>
              <w:rPr>
                <w:del w:id="2150" w:author="阿毛" w:date="2021-05-21T17:49:00Z"/>
                <w:rFonts w:ascii="標楷體" w:hAnsi="標楷體"/>
              </w:rPr>
              <w:pPrChange w:id="2151" w:author="阿毛" w:date="2021-06-02T14:38:00Z">
                <w:pPr/>
              </w:pPrChange>
            </w:pPr>
            <w:del w:id="2152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9D5A3" w14:textId="39BBCD0A" w:rsidR="005910A3" w:rsidRPr="00B830D9" w:rsidDel="007154E3" w:rsidRDefault="005910A3">
            <w:pPr>
              <w:pStyle w:val="42"/>
              <w:spacing w:after="72"/>
              <w:ind w:left="1133"/>
              <w:rPr>
                <w:del w:id="2153" w:author="阿毛" w:date="2021-05-21T17:49:00Z"/>
                <w:rFonts w:ascii="標楷體" w:hAnsi="標楷體"/>
              </w:rPr>
              <w:pPrChange w:id="2154" w:author="阿毛" w:date="2021-06-02T14:38:00Z">
                <w:pPr/>
              </w:pPrChange>
            </w:pPr>
          </w:p>
        </w:tc>
      </w:tr>
      <w:tr w:rsidR="005910A3" w:rsidRPr="00B830D9" w:rsidDel="007154E3" w14:paraId="42460481" w14:textId="59D1A955" w:rsidTr="00DC7960">
        <w:trPr>
          <w:trHeight w:val="278"/>
          <w:del w:id="215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EE61E5" w14:textId="6905F1D8" w:rsidR="005910A3" w:rsidRPr="00B830D9" w:rsidDel="007154E3" w:rsidRDefault="005910A3">
            <w:pPr>
              <w:pStyle w:val="42"/>
              <w:spacing w:after="72"/>
              <w:ind w:left="1133"/>
              <w:rPr>
                <w:del w:id="2156" w:author="阿毛" w:date="2021-05-21T17:49:00Z"/>
                <w:rFonts w:ascii="標楷體" w:hAnsi="標楷體"/>
              </w:rPr>
              <w:pPrChange w:id="2157" w:author="阿毛" w:date="2021-06-02T14:38:00Z">
                <w:pPr/>
              </w:pPrChange>
            </w:pPr>
            <w:del w:id="215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2E5A2B" w14:textId="241BCE9A" w:rsidR="005910A3" w:rsidRPr="00B830D9" w:rsidDel="007154E3" w:rsidRDefault="005910A3">
            <w:pPr>
              <w:pStyle w:val="42"/>
              <w:spacing w:after="72"/>
              <w:ind w:left="1133"/>
              <w:rPr>
                <w:del w:id="2159" w:author="阿毛" w:date="2021-05-21T17:49:00Z"/>
                <w:rFonts w:ascii="標楷體" w:hAnsi="標楷體"/>
              </w:rPr>
              <w:pPrChange w:id="2160" w:author="阿毛" w:date="2021-06-02T14:38:00Z">
                <w:pPr/>
              </w:pPrChange>
            </w:pPr>
          </w:p>
        </w:tc>
      </w:tr>
    </w:tbl>
    <w:p w14:paraId="13279D63" w14:textId="5B5A1558" w:rsidR="005910A3" w:rsidDel="007154E3" w:rsidRDefault="005910A3">
      <w:pPr>
        <w:pStyle w:val="42"/>
        <w:spacing w:after="72"/>
        <w:ind w:left="1133"/>
        <w:rPr>
          <w:del w:id="2161" w:author="阿毛" w:date="2021-05-21T17:49:00Z"/>
          <w:rFonts w:ascii="標楷體" w:hAnsi="標楷體"/>
        </w:rPr>
        <w:pPrChange w:id="2162" w:author="阿毛" w:date="2021-06-02T14:38:00Z">
          <w:pPr/>
        </w:pPrChange>
      </w:pPr>
    </w:p>
    <w:p w14:paraId="71CD8E3E" w14:textId="29F1A74A" w:rsidR="00B910ED" w:rsidDel="007154E3" w:rsidRDefault="00B910ED">
      <w:pPr>
        <w:pStyle w:val="42"/>
        <w:spacing w:after="72"/>
        <w:ind w:left="1133"/>
        <w:rPr>
          <w:del w:id="2163" w:author="阿毛" w:date="2021-05-21T17:49:00Z"/>
          <w:rFonts w:ascii="標楷體" w:hAnsi="標楷體"/>
        </w:rPr>
        <w:pPrChange w:id="2164" w:author="阿毛" w:date="2021-06-02T14:38:00Z">
          <w:pPr/>
        </w:pPrChange>
      </w:pPr>
    </w:p>
    <w:p w14:paraId="75D6D1F6" w14:textId="6C320B8A" w:rsidR="00B910ED" w:rsidDel="007154E3" w:rsidRDefault="00B910ED">
      <w:pPr>
        <w:pStyle w:val="42"/>
        <w:spacing w:after="72"/>
        <w:ind w:left="1133"/>
        <w:rPr>
          <w:del w:id="2165" w:author="阿毛" w:date="2021-05-21T17:49:00Z"/>
          <w:rFonts w:ascii="標楷體" w:hAnsi="標楷體"/>
        </w:rPr>
        <w:pPrChange w:id="2166" w:author="阿毛" w:date="2021-06-02T14:38:00Z">
          <w:pPr>
            <w:widowControl/>
          </w:pPr>
        </w:pPrChange>
      </w:pPr>
      <w:del w:id="2167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4D41CADE" w14:textId="56F1901D" w:rsidR="00B910ED" w:rsidRPr="00B830D9" w:rsidDel="007154E3" w:rsidRDefault="00B910ED">
      <w:pPr>
        <w:pStyle w:val="42"/>
        <w:spacing w:after="72"/>
        <w:ind w:left="1133"/>
        <w:rPr>
          <w:del w:id="2168" w:author="阿毛" w:date="2021-05-21T17:49:00Z"/>
          <w:rFonts w:ascii="標楷體" w:hAnsi="標楷體"/>
        </w:rPr>
        <w:pPrChange w:id="2169" w:author="阿毛" w:date="2021-06-02T14:38:00Z">
          <w:pPr/>
        </w:pPrChange>
      </w:pPr>
    </w:p>
    <w:p w14:paraId="70109444" w14:textId="26370918" w:rsidR="005910A3" w:rsidRPr="00B830D9" w:rsidDel="007154E3" w:rsidRDefault="005910A3">
      <w:pPr>
        <w:pStyle w:val="42"/>
        <w:spacing w:after="72"/>
        <w:ind w:left="1133"/>
        <w:rPr>
          <w:del w:id="2170" w:author="阿毛" w:date="2021-05-21T17:49:00Z"/>
        </w:rPr>
        <w:pPrChange w:id="2171" w:author="阿毛" w:date="2021-06-02T14:38:00Z">
          <w:pPr>
            <w:pStyle w:val="a"/>
          </w:pPr>
        </w:pPrChange>
      </w:pPr>
      <w:del w:id="2172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714EAF1" w14:textId="37AF7F7B" w:rsidR="005910A3" w:rsidRPr="00B830D9" w:rsidDel="007154E3" w:rsidRDefault="005910A3">
      <w:pPr>
        <w:pStyle w:val="42"/>
        <w:spacing w:after="72"/>
        <w:ind w:left="1133"/>
        <w:rPr>
          <w:del w:id="2173" w:author="阿毛" w:date="2021-05-21T17:49:00Z"/>
          <w:rFonts w:ascii="標楷體" w:hAnsi="標楷體"/>
        </w:rPr>
      </w:pPr>
      <w:del w:id="2174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0885EB4F" w14:textId="5CE4DA0D" w:rsidR="005910A3" w:rsidRPr="002A4A20" w:rsidDel="007154E3" w:rsidRDefault="00EB300A">
      <w:pPr>
        <w:pStyle w:val="42"/>
        <w:spacing w:after="72"/>
        <w:ind w:left="1133"/>
        <w:rPr>
          <w:del w:id="2175" w:author="阿毛" w:date="2021-05-21T17:49:00Z"/>
          <w:rFonts w:ascii="標楷體" w:hAnsi="標楷體"/>
        </w:rPr>
        <w:pPrChange w:id="2176" w:author="阿毛" w:date="2021-06-02T14:38:00Z">
          <w:pPr/>
        </w:pPrChange>
      </w:pPr>
      <w:del w:id="2177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159EAD78" wp14:editId="03718F44">
              <wp:extent cx="6705600" cy="2228850"/>
              <wp:effectExtent l="0" t="0" r="0" b="0"/>
              <wp:docPr id="1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0560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4A0DB51" w14:textId="528E08FA" w:rsidR="00B910ED" w:rsidDel="007154E3" w:rsidRDefault="00B910ED">
      <w:pPr>
        <w:pStyle w:val="42"/>
        <w:spacing w:after="72"/>
        <w:ind w:left="1133"/>
        <w:rPr>
          <w:del w:id="2178" w:author="阿毛" w:date="2021-05-21T17:49:00Z"/>
          <w:rFonts w:ascii="標楷體" w:hAnsi="標楷體"/>
        </w:rPr>
      </w:pPr>
    </w:p>
    <w:p w14:paraId="7A0A6CF1" w14:textId="2DFB3A02" w:rsidR="00B910ED" w:rsidDel="007154E3" w:rsidRDefault="00B910ED">
      <w:pPr>
        <w:pStyle w:val="42"/>
        <w:spacing w:after="72"/>
        <w:ind w:left="1133"/>
        <w:rPr>
          <w:del w:id="2179" w:author="阿毛" w:date="2021-05-21T17:49:00Z"/>
          <w:rFonts w:ascii="標楷體" w:hAnsi="標楷體"/>
        </w:rPr>
        <w:pPrChange w:id="2180" w:author="阿毛" w:date="2021-06-02T14:38:00Z">
          <w:pPr/>
        </w:pPrChange>
      </w:pPr>
    </w:p>
    <w:p w14:paraId="7D02546E" w14:textId="3CF34099" w:rsidR="00B910ED" w:rsidRPr="00B830D9" w:rsidDel="007154E3" w:rsidRDefault="00B910ED">
      <w:pPr>
        <w:pStyle w:val="42"/>
        <w:spacing w:after="72"/>
        <w:ind w:left="1133"/>
        <w:rPr>
          <w:del w:id="2181" w:author="阿毛" w:date="2021-05-21T17:49:00Z"/>
        </w:rPr>
        <w:pPrChange w:id="2182" w:author="阿毛" w:date="2021-06-02T14:38:00Z">
          <w:pPr>
            <w:pStyle w:val="a"/>
          </w:pPr>
        </w:pPrChange>
      </w:pPr>
      <w:del w:id="2183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43908A87" w14:textId="602B0DDB" w:rsidTr="00656023">
        <w:trPr>
          <w:trHeight w:val="388"/>
          <w:jc w:val="center"/>
          <w:del w:id="2184" w:author="阿毛" w:date="2021-05-21T17:49:00Z"/>
        </w:trPr>
        <w:tc>
          <w:tcPr>
            <w:tcW w:w="502" w:type="dxa"/>
            <w:vMerge w:val="restart"/>
          </w:tcPr>
          <w:p w14:paraId="5D6DFBF7" w14:textId="7728B44F" w:rsidR="00B910ED" w:rsidRPr="005676FB" w:rsidDel="007154E3" w:rsidRDefault="00B910ED">
            <w:pPr>
              <w:pStyle w:val="42"/>
              <w:spacing w:after="72"/>
              <w:ind w:left="1133"/>
              <w:rPr>
                <w:del w:id="2185" w:author="阿毛" w:date="2021-05-21T17:49:00Z"/>
                <w:rFonts w:ascii="標楷體" w:hAnsi="標楷體"/>
              </w:rPr>
              <w:pPrChange w:id="2186" w:author="阿毛" w:date="2021-06-02T14:38:00Z">
                <w:pPr/>
              </w:pPrChange>
            </w:pPr>
            <w:del w:id="2187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5F68243F" w14:textId="0AA76389" w:rsidR="00B910ED" w:rsidRPr="005676FB" w:rsidDel="007154E3" w:rsidRDefault="00B910ED">
            <w:pPr>
              <w:pStyle w:val="42"/>
              <w:spacing w:after="72"/>
              <w:ind w:left="1133"/>
              <w:rPr>
                <w:del w:id="2188" w:author="阿毛" w:date="2021-05-21T17:49:00Z"/>
                <w:rFonts w:ascii="標楷體" w:hAnsi="標楷體"/>
              </w:rPr>
              <w:pPrChange w:id="2189" w:author="阿毛" w:date="2021-06-02T14:38:00Z">
                <w:pPr/>
              </w:pPrChange>
            </w:pPr>
            <w:del w:id="2190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94365D8" w14:textId="312406F1" w:rsidR="00B910ED" w:rsidRPr="005676FB" w:rsidDel="007154E3" w:rsidRDefault="00B910ED">
            <w:pPr>
              <w:pStyle w:val="42"/>
              <w:spacing w:after="72"/>
              <w:ind w:left="1133"/>
              <w:rPr>
                <w:del w:id="2191" w:author="阿毛" w:date="2021-05-21T17:49:00Z"/>
                <w:rFonts w:ascii="標楷體" w:hAnsi="標楷體"/>
              </w:rPr>
              <w:pPrChange w:id="2192" w:author="阿毛" w:date="2021-06-02T14:38:00Z">
                <w:pPr>
                  <w:jc w:val="center"/>
                </w:pPr>
              </w:pPrChange>
            </w:pPr>
            <w:del w:id="2193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9A6EAF4" w14:textId="67B68577" w:rsidR="00B910ED" w:rsidRPr="005676FB" w:rsidDel="007154E3" w:rsidRDefault="00B910ED">
            <w:pPr>
              <w:pStyle w:val="42"/>
              <w:spacing w:after="72"/>
              <w:ind w:left="1133"/>
              <w:rPr>
                <w:del w:id="2194" w:author="阿毛" w:date="2021-05-21T17:49:00Z"/>
                <w:rFonts w:ascii="標楷體" w:hAnsi="標楷體"/>
              </w:rPr>
              <w:pPrChange w:id="2195" w:author="阿毛" w:date="2021-06-02T14:38:00Z">
                <w:pPr/>
              </w:pPrChange>
            </w:pPr>
            <w:del w:id="2196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7FE09F5F" w14:textId="2AD64336" w:rsidTr="00656023">
        <w:trPr>
          <w:trHeight w:val="244"/>
          <w:jc w:val="center"/>
          <w:del w:id="2197" w:author="阿毛" w:date="2021-05-21T17:49:00Z"/>
        </w:trPr>
        <w:tc>
          <w:tcPr>
            <w:tcW w:w="502" w:type="dxa"/>
            <w:vMerge/>
          </w:tcPr>
          <w:p w14:paraId="1B1F2880" w14:textId="6EBF6C6A" w:rsidR="00B910ED" w:rsidRPr="005676FB" w:rsidDel="007154E3" w:rsidRDefault="00B910ED">
            <w:pPr>
              <w:pStyle w:val="42"/>
              <w:spacing w:after="72"/>
              <w:ind w:left="1133"/>
              <w:rPr>
                <w:del w:id="2198" w:author="阿毛" w:date="2021-05-21T17:49:00Z"/>
                <w:rFonts w:ascii="標楷體" w:hAnsi="標楷體"/>
              </w:rPr>
              <w:pPrChange w:id="2199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1561669B" w14:textId="40AF00E4" w:rsidR="00B910ED" w:rsidRPr="005676FB" w:rsidDel="007154E3" w:rsidRDefault="00B910ED">
            <w:pPr>
              <w:pStyle w:val="42"/>
              <w:spacing w:after="72"/>
              <w:ind w:left="1133"/>
              <w:rPr>
                <w:del w:id="2200" w:author="阿毛" w:date="2021-05-21T17:49:00Z"/>
                <w:rFonts w:ascii="標楷體" w:hAnsi="標楷體"/>
              </w:rPr>
              <w:pPrChange w:id="2201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54AA1350" w14:textId="6F544728" w:rsidR="00B910ED" w:rsidRPr="005676FB" w:rsidDel="007154E3" w:rsidRDefault="00B910ED">
            <w:pPr>
              <w:pStyle w:val="42"/>
              <w:spacing w:after="72"/>
              <w:ind w:left="1133"/>
              <w:rPr>
                <w:del w:id="2202" w:author="阿毛" w:date="2021-05-21T17:49:00Z"/>
                <w:rFonts w:ascii="標楷體" w:hAnsi="標楷體"/>
              </w:rPr>
              <w:pPrChange w:id="2203" w:author="阿毛" w:date="2021-06-02T14:38:00Z">
                <w:pPr/>
              </w:pPrChange>
            </w:pPr>
            <w:del w:id="2204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BB3B716" w14:textId="5BA516B3" w:rsidR="00B910ED" w:rsidRPr="005676FB" w:rsidDel="007154E3" w:rsidRDefault="00B910ED">
            <w:pPr>
              <w:pStyle w:val="42"/>
              <w:spacing w:after="72"/>
              <w:ind w:left="1133"/>
              <w:rPr>
                <w:del w:id="2205" w:author="阿毛" w:date="2021-05-21T17:49:00Z"/>
                <w:rFonts w:ascii="標楷體" w:hAnsi="標楷體"/>
              </w:rPr>
              <w:pPrChange w:id="2206" w:author="阿毛" w:date="2021-06-02T14:38:00Z">
                <w:pPr/>
              </w:pPrChange>
            </w:pPr>
            <w:del w:id="2207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5883845B" w14:textId="1ED8D758" w:rsidR="00B910ED" w:rsidRPr="005676FB" w:rsidDel="007154E3" w:rsidRDefault="00B910ED">
            <w:pPr>
              <w:pStyle w:val="42"/>
              <w:spacing w:after="72"/>
              <w:ind w:left="1133"/>
              <w:rPr>
                <w:del w:id="2208" w:author="阿毛" w:date="2021-05-21T17:49:00Z"/>
                <w:rFonts w:ascii="標楷體" w:hAnsi="標楷體"/>
              </w:rPr>
              <w:pPrChange w:id="2209" w:author="阿毛" w:date="2021-06-02T14:38:00Z">
                <w:pPr/>
              </w:pPrChange>
            </w:pPr>
            <w:del w:id="2210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8798E32" w14:textId="069FE5A5" w:rsidR="00B910ED" w:rsidRPr="005676FB" w:rsidDel="007154E3" w:rsidRDefault="00B910ED">
            <w:pPr>
              <w:pStyle w:val="42"/>
              <w:spacing w:after="72"/>
              <w:ind w:left="1133"/>
              <w:rPr>
                <w:del w:id="2211" w:author="阿毛" w:date="2021-05-21T17:49:00Z"/>
                <w:rFonts w:ascii="標楷體" w:hAnsi="標楷體"/>
              </w:rPr>
              <w:pPrChange w:id="2212" w:author="阿毛" w:date="2021-06-02T14:38:00Z">
                <w:pPr/>
              </w:pPrChange>
            </w:pPr>
            <w:del w:id="2213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7A50E6A8" w14:textId="21CCB18B" w:rsidR="00B910ED" w:rsidRPr="005676FB" w:rsidDel="007154E3" w:rsidRDefault="00B910ED">
            <w:pPr>
              <w:pStyle w:val="42"/>
              <w:spacing w:after="72"/>
              <w:ind w:left="1133"/>
              <w:rPr>
                <w:del w:id="2214" w:author="阿毛" w:date="2021-05-21T17:49:00Z"/>
                <w:rFonts w:ascii="標楷體" w:hAnsi="標楷體"/>
              </w:rPr>
              <w:pPrChange w:id="2215" w:author="阿毛" w:date="2021-06-02T14:38:00Z">
                <w:pPr/>
              </w:pPrChange>
            </w:pPr>
            <w:del w:id="2216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0CADBAB6" w14:textId="44C3E934" w:rsidR="00B910ED" w:rsidRPr="005676FB" w:rsidDel="007154E3" w:rsidRDefault="00B910ED">
            <w:pPr>
              <w:pStyle w:val="42"/>
              <w:spacing w:after="72"/>
              <w:ind w:left="1133"/>
              <w:rPr>
                <w:del w:id="2217" w:author="阿毛" w:date="2021-05-21T17:49:00Z"/>
                <w:rFonts w:ascii="標楷體" w:hAnsi="標楷體"/>
              </w:rPr>
              <w:pPrChange w:id="2218" w:author="阿毛" w:date="2021-06-02T14:38:00Z">
                <w:pPr/>
              </w:pPrChange>
            </w:pPr>
          </w:p>
        </w:tc>
      </w:tr>
      <w:tr w:rsidR="00B910ED" w:rsidRPr="005676FB" w:rsidDel="007154E3" w14:paraId="0BF6F541" w14:textId="25B36EF5" w:rsidTr="00656023">
        <w:trPr>
          <w:trHeight w:val="291"/>
          <w:jc w:val="center"/>
          <w:del w:id="2219" w:author="阿毛" w:date="2021-05-21T17:49:00Z"/>
        </w:trPr>
        <w:tc>
          <w:tcPr>
            <w:tcW w:w="502" w:type="dxa"/>
          </w:tcPr>
          <w:p w14:paraId="674EF5BF" w14:textId="5C1A8335" w:rsidR="00B910ED" w:rsidRPr="005676FB" w:rsidDel="007154E3" w:rsidRDefault="00B910ED">
            <w:pPr>
              <w:pStyle w:val="42"/>
              <w:spacing w:after="72"/>
              <w:ind w:left="1133"/>
              <w:rPr>
                <w:del w:id="2220" w:author="阿毛" w:date="2021-05-21T17:49:00Z"/>
                <w:rFonts w:ascii="標楷體" w:hAnsi="標楷體"/>
              </w:rPr>
              <w:pPrChange w:id="2221" w:author="阿毛" w:date="2021-06-02T14:38:00Z">
                <w:pPr/>
              </w:pPrChange>
            </w:pPr>
            <w:del w:id="2222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369280" w14:textId="2D2D4C02" w:rsidR="00B910ED" w:rsidRPr="005676FB" w:rsidDel="007154E3" w:rsidRDefault="00B910ED">
            <w:pPr>
              <w:pStyle w:val="42"/>
              <w:spacing w:after="72"/>
              <w:ind w:left="1133"/>
              <w:rPr>
                <w:del w:id="2223" w:author="阿毛" w:date="2021-05-21T17:49:00Z"/>
                <w:rFonts w:ascii="標楷體" w:hAnsi="標楷體"/>
              </w:rPr>
              <w:pPrChange w:id="2224" w:author="阿毛" w:date="2021-06-02T14:38:00Z">
                <w:pPr/>
              </w:pPrChange>
            </w:pPr>
            <w:del w:id="2225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79F2AD7" w14:textId="7B5A8CDC" w:rsidR="00B910ED" w:rsidRPr="005676FB" w:rsidDel="007154E3" w:rsidRDefault="00B910ED">
            <w:pPr>
              <w:pStyle w:val="42"/>
              <w:spacing w:after="72"/>
              <w:ind w:left="1133"/>
              <w:rPr>
                <w:del w:id="2226" w:author="阿毛" w:date="2021-05-21T17:49:00Z"/>
                <w:rFonts w:ascii="標楷體" w:hAnsi="標楷體"/>
                <w:lang w:eastAsia="zh-HK"/>
              </w:rPr>
              <w:pPrChange w:id="2227" w:author="阿毛" w:date="2021-06-02T14:38:00Z">
                <w:pPr/>
              </w:pPrChange>
            </w:pPr>
            <w:del w:id="2228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103B5AFE" w14:textId="7211C383" w:rsidR="00B910ED" w:rsidRPr="00796BEC" w:rsidDel="007154E3" w:rsidRDefault="00B910ED">
            <w:pPr>
              <w:pStyle w:val="42"/>
              <w:spacing w:after="72"/>
              <w:ind w:left="1133"/>
              <w:rPr>
                <w:del w:id="2229" w:author="阿毛" w:date="2021-05-21T17:49:00Z"/>
                <w:rFonts w:ascii="標楷體" w:hAnsi="標楷體"/>
              </w:rPr>
              <w:pPrChange w:id="2230" w:author="阿毛" w:date="2021-06-02T14:38:00Z">
                <w:pPr/>
              </w:pPrChange>
            </w:pPr>
            <w:del w:id="2231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501E706E" w14:textId="2E8666BC" w:rsidR="00B910ED" w:rsidRPr="00796BEC" w:rsidDel="007154E3" w:rsidRDefault="00B910ED">
            <w:pPr>
              <w:pStyle w:val="42"/>
              <w:spacing w:after="72"/>
              <w:ind w:left="1133"/>
              <w:rPr>
                <w:del w:id="2232" w:author="阿毛" w:date="2021-05-21T17:49:00Z"/>
                <w:rFonts w:ascii="標楷體" w:hAnsi="標楷體"/>
              </w:rPr>
              <w:pPrChange w:id="223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ACC019B" w14:textId="6AC8535A" w:rsidR="00B910ED" w:rsidRPr="00796BEC" w:rsidDel="007154E3" w:rsidRDefault="00B910ED">
            <w:pPr>
              <w:pStyle w:val="42"/>
              <w:spacing w:after="72"/>
              <w:ind w:left="1133"/>
              <w:rPr>
                <w:del w:id="2234" w:author="阿毛" w:date="2021-05-21T17:49:00Z"/>
                <w:rFonts w:ascii="標楷體" w:hAnsi="標楷體"/>
              </w:rPr>
              <w:pPrChange w:id="2235" w:author="阿毛" w:date="2021-06-02T14:38:00Z">
                <w:pPr/>
              </w:pPrChange>
            </w:pPr>
            <w:del w:id="2236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666263" w14:textId="223282A2" w:rsidR="00B910ED" w:rsidRPr="00796BEC" w:rsidDel="007154E3" w:rsidRDefault="00B910ED">
            <w:pPr>
              <w:pStyle w:val="42"/>
              <w:spacing w:after="72"/>
              <w:ind w:left="1133"/>
              <w:rPr>
                <w:del w:id="2237" w:author="阿毛" w:date="2021-05-21T17:49:00Z"/>
                <w:rFonts w:ascii="標楷體" w:hAnsi="標楷體"/>
              </w:rPr>
              <w:pPrChange w:id="2238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5D949F4" w14:textId="171542E1" w:rsidR="00B910ED" w:rsidRPr="00796BEC" w:rsidDel="007154E3" w:rsidRDefault="00B910ED">
            <w:pPr>
              <w:pStyle w:val="42"/>
              <w:spacing w:after="72"/>
              <w:ind w:left="1133"/>
              <w:rPr>
                <w:del w:id="2239" w:author="阿毛" w:date="2021-05-21T17:49:00Z"/>
                <w:rFonts w:ascii="標楷體" w:hAnsi="標楷體"/>
              </w:rPr>
              <w:pPrChange w:id="2240" w:author="阿毛" w:date="2021-06-02T14:38:00Z">
                <w:pPr/>
              </w:pPrChange>
            </w:pPr>
            <w:del w:id="2241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39D9DC49" w14:textId="03CE8B29" w:rsidTr="00656023">
        <w:trPr>
          <w:trHeight w:val="291"/>
          <w:jc w:val="center"/>
          <w:del w:id="2242" w:author="阿毛" w:date="2021-05-21T17:49:00Z"/>
        </w:trPr>
        <w:tc>
          <w:tcPr>
            <w:tcW w:w="502" w:type="dxa"/>
          </w:tcPr>
          <w:p w14:paraId="1C2B6966" w14:textId="6FB46FD6" w:rsidR="00B910ED" w:rsidRPr="005676FB" w:rsidDel="007154E3" w:rsidRDefault="00B910ED">
            <w:pPr>
              <w:pStyle w:val="42"/>
              <w:spacing w:after="72"/>
              <w:ind w:left="1133"/>
              <w:rPr>
                <w:del w:id="2243" w:author="阿毛" w:date="2021-05-21T17:49:00Z"/>
                <w:rFonts w:ascii="標楷體" w:hAnsi="標楷體"/>
              </w:rPr>
              <w:pPrChange w:id="2244" w:author="阿毛" w:date="2021-06-02T14:38:00Z">
                <w:pPr/>
              </w:pPrChange>
            </w:pPr>
          </w:p>
        </w:tc>
        <w:tc>
          <w:tcPr>
            <w:tcW w:w="1908" w:type="dxa"/>
          </w:tcPr>
          <w:p w14:paraId="48773D07" w14:textId="783365D7" w:rsidR="00B910ED" w:rsidRPr="005676FB" w:rsidDel="007154E3" w:rsidRDefault="00B910ED">
            <w:pPr>
              <w:pStyle w:val="42"/>
              <w:spacing w:after="72"/>
              <w:ind w:left="1133"/>
              <w:rPr>
                <w:del w:id="2245" w:author="阿毛" w:date="2021-05-21T17:49:00Z"/>
                <w:rFonts w:ascii="標楷體" w:hAnsi="標楷體"/>
              </w:rPr>
              <w:pPrChange w:id="2246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216D209E" w14:textId="66D6E81B" w:rsidR="00B910ED" w:rsidRPr="005676FB" w:rsidDel="007154E3" w:rsidRDefault="00B910ED">
            <w:pPr>
              <w:pStyle w:val="42"/>
              <w:spacing w:after="72"/>
              <w:ind w:left="1133"/>
              <w:rPr>
                <w:del w:id="2247" w:author="阿毛" w:date="2021-05-21T17:49:00Z"/>
                <w:rFonts w:ascii="標楷體" w:hAnsi="標楷體"/>
              </w:rPr>
              <w:pPrChange w:id="2248" w:author="阿毛" w:date="2021-06-02T14:38:00Z">
                <w:pPr/>
              </w:pPrChange>
            </w:pPr>
          </w:p>
        </w:tc>
        <w:tc>
          <w:tcPr>
            <w:tcW w:w="1136" w:type="dxa"/>
          </w:tcPr>
          <w:p w14:paraId="72891687" w14:textId="5D934F84" w:rsidR="00B910ED" w:rsidRPr="005676FB" w:rsidDel="007154E3" w:rsidRDefault="00B910ED">
            <w:pPr>
              <w:pStyle w:val="42"/>
              <w:spacing w:after="72"/>
              <w:ind w:left="1133"/>
              <w:rPr>
                <w:del w:id="2249" w:author="阿毛" w:date="2021-05-21T17:49:00Z"/>
                <w:rFonts w:ascii="標楷體" w:hAnsi="標楷體"/>
              </w:rPr>
              <w:pPrChange w:id="2250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10321DAD" w14:textId="775E5085" w:rsidR="00B910ED" w:rsidRPr="005676FB" w:rsidDel="007154E3" w:rsidRDefault="00B910ED">
            <w:pPr>
              <w:pStyle w:val="42"/>
              <w:spacing w:after="72"/>
              <w:ind w:left="1133"/>
              <w:rPr>
                <w:del w:id="2251" w:author="阿毛" w:date="2021-05-21T17:49:00Z"/>
                <w:rFonts w:ascii="標楷體" w:hAnsi="標楷體"/>
              </w:rPr>
              <w:pPrChange w:id="225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DA92739" w14:textId="7843E8C9" w:rsidR="00B910ED" w:rsidRPr="005676FB" w:rsidDel="007154E3" w:rsidRDefault="00B910ED">
            <w:pPr>
              <w:pStyle w:val="42"/>
              <w:spacing w:after="72"/>
              <w:ind w:left="1133"/>
              <w:rPr>
                <w:del w:id="2253" w:author="阿毛" w:date="2021-05-21T17:49:00Z"/>
                <w:rFonts w:ascii="標楷體" w:hAnsi="標楷體"/>
              </w:rPr>
              <w:pPrChange w:id="225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52AA73" w14:textId="60466B91" w:rsidR="00B910ED" w:rsidRPr="005676FB" w:rsidDel="007154E3" w:rsidRDefault="00B910ED">
            <w:pPr>
              <w:pStyle w:val="42"/>
              <w:spacing w:after="72"/>
              <w:ind w:left="1133"/>
              <w:rPr>
                <w:del w:id="2255" w:author="阿毛" w:date="2021-05-21T17:49:00Z"/>
                <w:rFonts w:ascii="標楷體" w:hAnsi="標楷體"/>
              </w:rPr>
              <w:pPrChange w:id="2256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3761B141" w14:textId="08997FF5" w:rsidR="00B910ED" w:rsidRPr="005676FB" w:rsidDel="007154E3" w:rsidRDefault="00B910ED">
            <w:pPr>
              <w:pStyle w:val="42"/>
              <w:spacing w:after="72"/>
              <w:ind w:left="1133"/>
              <w:rPr>
                <w:del w:id="2257" w:author="阿毛" w:date="2021-05-21T17:49:00Z"/>
                <w:rFonts w:ascii="標楷體" w:hAnsi="標楷體"/>
              </w:rPr>
              <w:pPrChange w:id="2258" w:author="阿毛" w:date="2021-06-02T14:38:00Z">
                <w:pPr/>
              </w:pPrChange>
            </w:pPr>
          </w:p>
        </w:tc>
      </w:tr>
    </w:tbl>
    <w:p w14:paraId="75E4B5E8" w14:textId="25BD5D5E" w:rsidR="00B910ED" w:rsidDel="007154E3" w:rsidRDefault="00B910ED">
      <w:pPr>
        <w:pStyle w:val="42"/>
        <w:spacing w:after="72"/>
        <w:ind w:left="1133"/>
        <w:rPr>
          <w:del w:id="2259" w:author="阿毛" w:date="2021-05-21T17:49:00Z"/>
        </w:rPr>
        <w:pPrChange w:id="2260" w:author="阿毛" w:date="2021-06-02T14:38:00Z">
          <w:pPr/>
        </w:pPrChange>
      </w:pPr>
    </w:p>
    <w:p w14:paraId="622379DE" w14:textId="6CB39ED6" w:rsidR="00B910ED" w:rsidDel="007154E3" w:rsidRDefault="00B910ED">
      <w:pPr>
        <w:pStyle w:val="42"/>
        <w:spacing w:after="72"/>
        <w:ind w:left="1133"/>
        <w:rPr>
          <w:del w:id="2261" w:author="阿毛" w:date="2021-05-21T17:49:00Z"/>
          <w:rFonts w:ascii="標楷體" w:hAnsi="標楷體"/>
        </w:rPr>
        <w:pPrChange w:id="2262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6072BC5" w14:textId="2EA25FFB" w:rsidR="006865D5" w:rsidDel="007154E3" w:rsidRDefault="005910A3">
      <w:pPr>
        <w:pStyle w:val="42"/>
        <w:spacing w:after="72"/>
        <w:ind w:left="1133"/>
        <w:rPr>
          <w:del w:id="2263" w:author="阿毛" w:date="2021-05-21T17:49:00Z"/>
          <w:rFonts w:ascii="標楷體" w:hAnsi="標楷體"/>
        </w:rPr>
        <w:pPrChange w:id="2264" w:author="阿毛" w:date="2021-06-02T14:38:00Z">
          <w:pPr>
            <w:pStyle w:val="42"/>
            <w:spacing w:after="72"/>
            <w:ind w:leftChars="0" w:left="0"/>
          </w:pPr>
        </w:pPrChange>
      </w:pPr>
      <w:del w:id="2265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C26CA2E" w14:textId="3F7B0340" w:rsidR="005910A3" w:rsidDel="007154E3" w:rsidRDefault="005910A3">
      <w:pPr>
        <w:pStyle w:val="42"/>
        <w:spacing w:after="72"/>
        <w:ind w:left="1133"/>
        <w:rPr>
          <w:del w:id="2266" w:author="阿毛" w:date="2021-05-21T17:49:00Z"/>
          <w:rFonts w:ascii="標楷體" w:hAnsi="標楷體"/>
        </w:rPr>
        <w:pPrChange w:id="2267" w:author="阿毛" w:date="2021-06-02T14:38:00Z">
          <w:pPr>
            <w:pStyle w:val="42"/>
            <w:spacing w:after="72"/>
            <w:ind w:leftChars="0" w:left="0" w:firstLineChars="200" w:firstLine="480"/>
          </w:pPr>
        </w:pPrChange>
      </w:pPr>
      <w:del w:id="2268" w:author="阿毛" w:date="2021-05-21T17:49:00Z">
        <w:r w:rsidDel="007154E3">
          <w:rPr>
            <w:rFonts w:ascii="標楷體" w:hAnsi="標楷體" w:hint="eastAsia"/>
          </w:rPr>
          <w:delText xml:space="preserve">      2.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7272798" w14:textId="2C84AF22" w:rsidR="005910A3" w:rsidDel="007154E3" w:rsidRDefault="005910A3">
      <w:pPr>
        <w:pStyle w:val="42"/>
        <w:spacing w:after="72"/>
        <w:ind w:left="1133"/>
        <w:rPr>
          <w:del w:id="2269" w:author="阿毛" w:date="2021-05-21T17:49:00Z"/>
          <w:rFonts w:ascii="標楷體" w:hAnsi="標楷體"/>
        </w:rPr>
      </w:pPr>
      <w:del w:id="227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426C6BE" w14:textId="793F74B4" w:rsidR="003A1588" w:rsidDel="007154E3" w:rsidRDefault="003A1588">
      <w:pPr>
        <w:pStyle w:val="42"/>
        <w:spacing w:after="72"/>
        <w:ind w:left="1133"/>
        <w:rPr>
          <w:del w:id="2271" w:author="阿毛" w:date="2021-05-21T17:49:00Z"/>
        </w:rPr>
        <w:pPrChange w:id="2272" w:author="阿毛" w:date="2021-06-02T14:38:00Z">
          <w:pPr/>
        </w:pPrChange>
      </w:pPr>
    </w:p>
    <w:p w14:paraId="2EA3164E" w14:textId="3BEAAD27" w:rsidR="003A1588" w:rsidRPr="00B830D9" w:rsidDel="007154E3" w:rsidRDefault="003A1588">
      <w:pPr>
        <w:pStyle w:val="42"/>
        <w:spacing w:after="72"/>
        <w:ind w:left="1133"/>
        <w:rPr>
          <w:del w:id="2273" w:author="阿毛" w:date="2021-05-21T17:49:00Z"/>
          <w:rFonts w:ascii="標楷體" w:hAnsi="標楷體"/>
        </w:rPr>
        <w:pPrChange w:id="2274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275" w:author="阿毛" w:date="2021-05-21T17:49:00Z">
        <w:r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70</w:delText>
        </w:r>
        <w:r w:rsidDel="007154E3">
          <w:rPr>
            <w:rFonts w:ascii="標楷體" w:hAnsi="標楷體"/>
          </w:rPr>
          <w:delText>1</w:delText>
        </w:r>
        <w:r w:rsidRPr="003A1588" w:rsidDel="007154E3">
          <w:rPr>
            <w:rFonts w:ascii="標楷體" w:hAnsi="標楷體" w:hint="eastAsia"/>
          </w:rPr>
          <w:delText>客戶往來交易明細表</w:delText>
        </w:r>
      </w:del>
    </w:p>
    <w:p w14:paraId="419B796A" w14:textId="18A8CD1B" w:rsidR="003A1588" w:rsidRPr="00B830D9" w:rsidDel="007154E3" w:rsidRDefault="003A1588">
      <w:pPr>
        <w:pStyle w:val="42"/>
        <w:spacing w:after="72"/>
        <w:ind w:left="1133"/>
        <w:rPr>
          <w:del w:id="2276" w:author="阿毛" w:date="2021-05-21T17:49:00Z"/>
        </w:rPr>
        <w:pPrChange w:id="2277" w:author="阿毛" w:date="2021-06-02T14:38:00Z">
          <w:pPr>
            <w:pStyle w:val="a"/>
          </w:pPr>
        </w:pPrChange>
      </w:pPr>
      <w:del w:id="2278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A1588" w:rsidRPr="00B830D9" w:rsidDel="007154E3" w14:paraId="784B94CF" w14:textId="60A1E628" w:rsidTr="00DC7960">
        <w:trPr>
          <w:trHeight w:val="277"/>
          <w:del w:id="227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8DB180" w14:textId="59EE99D3" w:rsidR="003A1588" w:rsidRPr="00B830D9" w:rsidDel="007154E3" w:rsidRDefault="003A1588">
            <w:pPr>
              <w:pStyle w:val="42"/>
              <w:spacing w:after="72"/>
              <w:ind w:left="1133"/>
              <w:rPr>
                <w:del w:id="2280" w:author="阿毛" w:date="2021-05-21T17:49:00Z"/>
                <w:rFonts w:ascii="標楷體" w:hAnsi="標楷體"/>
              </w:rPr>
              <w:pPrChange w:id="2281" w:author="阿毛" w:date="2021-06-02T14:38:00Z">
                <w:pPr/>
              </w:pPrChange>
            </w:pPr>
            <w:del w:id="228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DF34BF" w14:textId="7E2BCEE6" w:rsidR="003A1588" w:rsidDel="007154E3" w:rsidRDefault="003A1588">
            <w:pPr>
              <w:pStyle w:val="42"/>
              <w:spacing w:after="72"/>
              <w:ind w:left="1133"/>
              <w:rPr>
                <w:del w:id="2283" w:author="阿毛" w:date="2021-05-21T17:49:00Z"/>
                <w:rFonts w:ascii="標楷體" w:hAnsi="標楷體"/>
              </w:rPr>
              <w:pPrChange w:id="2284" w:author="阿毛" w:date="2021-06-02T14:38:00Z">
                <w:pPr/>
              </w:pPrChange>
            </w:pPr>
            <w:del w:id="2285" w:author="阿毛" w:date="2021-05-21T17:49:00Z">
              <w:r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</w:del>
          </w:p>
          <w:p w14:paraId="6FF75488" w14:textId="02CE0B40" w:rsidR="003A1588" w:rsidDel="007154E3" w:rsidRDefault="006D7377">
            <w:pPr>
              <w:pStyle w:val="42"/>
              <w:spacing w:after="72"/>
              <w:ind w:left="1133"/>
              <w:rPr>
                <w:del w:id="2286" w:author="阿毛" w:date="2021-05-21T17:49:00Z"/>
                <w:rFonts w:ascii="標楷體" w:hAnsi="標楷體"/>
              </w:rPr>
              <w:pPrChange w:id="2287" w:author="阿毛" w:date="2021-06-02T14:38:00Z">
                <w:pPr/>
              </w:pPrChange>
            </w:pPr>
            <w:del w:id="2288" w:author="阿毛" w:date="2021-05-21T17:49:00Z">
              <w:r w:rsidRPr="006D7377" w:rsidDel="007154E3">
                <w:rPr>
                  <w:rFonts w:ascii="標楷體" w:hAnsi="標楷體" w:hint="eastAsia"/>
                </w:rPr>
                <w:delText>輸出報表</w:delText>
              </w:r>
              <w:r w:rsidR="003A1588" w:rsidRPr="003A1588" w:rsidDel="007154E3">
                <w:rPr>
                  <w:rFonts w:ascii="標楷體" w:hAnsi="標楷體" w:hint="eastAsia"/>
                </w:rPr>
                <w:delText>依輸入選項，顯示'入帳日'或'會計日'</w:delText>
              </w:r>
              <w:r w:rsidR="003A1588" w:rsidDel="007154E3">
                <w:rPr>
                  <w:rFonts w:ascii="標楷體" w:hAnsi="標楷體" w:hint="eastAsia"/>
                </w:rPr>
                <w:delText>；</w:delText>
              </w:r>
            </w:del>
          </w:p>
          <w:p w14:paraId="7E72DABE" w14:textId="359258A3" w:rsidR="003A1588" w:rsidDel="007154E3" w:rsidRDefault="003A1588">
            <w:pPr>
              <w:pStyle w:val="42"/>
              <w:spacing w:after="72"/>
              <w:ind w:left="1133"/>
              <w:rPr>
                <w:del w:id="2289" w:author="阿毛" w:date="2021-05-21T17:49:00Z"/>
                <w:rFonts w:ascii="標楷體" w:hAnsi="標楷體"/>
              </w:rPr>
              <w:pPrChange w:id="2290" w:author="阿毛" w:date="2021-06-02T14:38:00Z">
                <w:pPr/>
              </w:pPrChange>
            </w:pPr>
          </w:p>
          <w:p w14:paraId="173E9640" w14:textId="765CFED4" w:rsidR="003A1588" w:rsidDel="007154E3" w:rsidRDefault="003A1588">
            <w:pPr>
              <w:pStyle w:val="42"/>
              <w:spacing w:after="72"/>
              <w:ind w:left="1133"/>
              <w:rPr>
                <w:del w:id="2291" w:author="阿毛" w:date="2021-05-21T17:49:00Z"/>
                <w:rFonts w:ascii="標楷體" w:hAnsi="標楷體"/>
              </w:rPr>
              <w:pPrChange w:id="2292" w:author="阿毛" w:date="2021-06-02T14:38:00Z">
                <w:pPr/>
              </w:pPrChange>
            </w:pPr>
            <w:del w:id="2293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一</w:delText>
              </w:r>
              <w:r w:rsidRPr="003A1588" w:rsidDel="007154E3">
                <w:rPr>
                  <w:rFonts w:ascii="標楷體" w:hAnsi="標楷體" w:hint="eastAsia"/>
                </w:rPr>
                <w:delText>.客戶往來本息明細表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5716C607" w14:textId="0B43ACB2" w:rsidR="003A1588" w:rsidDel="007154E3" w:rsidRDefault="003A1588">
            <w:pPr>
              <w:pStyle w:val="42"/>
              <w:spacing w:after="72"/>
              <w:ind w:left="1133"/>
              <w:rPr>
                <w:del w:id="2294" w:author="阿毛" w:date="2021-05-21T17:49:00Z"/>
                <w:rFonts w:ascii="標楷體" w:hAnsi="標楷體"/>
              </w:rPr>
              <w:pPrChange w:id="2295" w:author="阿毛" w:date="2021-06-02T14:38:00Z">
                <w:pPr/>
              </w:pPrChange>
            </w:pPr>
            <w:del w:id="2296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1.入帳日及應繳日符合該日期區間之已繳及未繳(拖欠</w:delText>
              </w:r>
            </w:del>
          </w:p>
          <w:p w14:paraId="1FB7DDE6" w14:textId="07D8C866" w:rsidR="003A1588" w:rsidRPr="003A1588" w:rsidDel="007154E3" w:rsidRDefault="003A1588">
            <w:pPr>
              <w:pStyle w:val="42"/>
              <w:spacing w:after="72"/>
              <w:ind w:left="1133"/>
              <w:rPr>
                <w:del w:id="2297" w:author="阿毛" w:date="2021-05-21T17:49:00Z"/>
                <w:rFonts w:ascii="標楷體" w:hAnsi="標楷體"/>
              </w:rPr>
              <w:pPrChange w:id="2298" w:author="阿毛" w:date="2021-06-02T14:38:00Z">
                <w:pPr>
                  <w:ind w:firstLineChars="200" w:firstLine="480"/>
                </w:pPr>
              </w:pPrChange>
            </w:pPr>
            <w:del w:id="2299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繳款)明細 </w:delText>
              </w:r>
            </w:del>
          </w:p>
          <w:p w14:paraId="6BC894D9" w14:textId="5CB7614C" w:rsidR="003A1588" w:rsidRPr="003A1588" w:rsidDel="007154E3" w:rsidRDefault="003A1588">
            <w:pPr>
              <w:pStyle w:val="42"/>
              <w:spacing w:after="72"/>
              <w:ind w:left="1133"/>
              <w:rPr>
                <w:del w:id="2300" w:author="阿毛" w:date="2021-05-21T17:49:00Z"/>
                <w:rFonts w:ascii="標楷體" w:hAnsi="標楷體"/>
              </w:rPr>
              <w:pPrChange w:id="2301" w:author="阿毛" w:date="2021-06-02T14:38:00Z">
                <w:pPr/>
              </w:pPrChange>
            </w:pPr>
            <w:del w:id="2302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2.短收本金計入計息本金 </w:delText>
              </w:r>
            </w:del>
          </w:p>
          <w:p w14:paraId="09032FF0" w14:textId="36B3BD5D" w:rsidR="003A1588" w:rsidRPr="003A1588" w:rsidDel="007154E3" w:rsidRDefault="003A1588">
            <w:pPr>
              <w:pStyle w:val="42"/>
              <w:spacing w:after="72"/>
              <w:ind w:left="1133"/>
              <w:rPr>
                <w:del w:id="2303" w:author="阿毛" w:date="2021-05-21T17:49:00Z"/>
                <w:rFonts w:ascii="標楷體" w:hAnsi="標楷體"/>
              </w:rPr>
              <w:pPrChange w:id="2304" w:author="阿毛" w:date="2021-06-02T14:38:00Z">
                <w:pPr/>
              </w:pPrChange>
            </w:pPr>
            <w:del w:id="2305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3.被訂正不顯示</w:delText>
              </w:r>
            </w:del>
          </w:p>
          <w:p w14:paraId="5A52BB44" w14:textId="55FA2AE5" w:rsidR="003A1588" w:rsidDel="007154E3" w:rsidRDefault="003A1588">
            <w:pPr>
              <w:pStyle w:val="42"/>
              <w:spacing w:after="72"/>
              <w:ind w:left="1133"/>
              <w:rPr>
                <w:del w:id="2306" w:author="阿毛" w:date="2021-05-21T17:49:00Z"/>
                <w:rFonts w:ascii="標楷體" w:hAnsi="標楷體"/>
              </w:rPr>
              <w:pPrChange w:id="2307" w:author="阿毛" w:date="2021-06-02T14:38:00Z">
                <w:pPr/>
              </w:pPrChange>
            </w:pPr>
            <w:del w:id="2308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二</w:delText>
              </w:r>
              <w:r w:rsidRPr="003A1588" w:rsidDel="007154E3">
                <w:rPr>
                  <w:rFonts w:ascii="標楷體" w:hAnsi="標楷體" w:hint="eastAsia"/>
                </w:rPr>
                <w:delText>.客戶往來費用明細表</w:delText>
              </w:r>
              <w:r w:rsidR="006D7377"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32E6F892" w14:textId="4CC96265" w:rsidR="006D7377" w:rsidDel="007154E3" w:rsidRDefault="006D7377">
            <w:pPr>
              <w:pStyle w:val="42"/>
              <w:spacing w:after="72"/>
              <w:ind w:left="1133"/>
              <w:rPr>
                <w:del w:id="2309" w:author="阿毛" w:date="2021-05-21T17:49:00Z"/>
                <w:rFonts w:ascii="標楷體" w:hAnsi="標楷體"/>
              </w:rPr>
              <w:pPrChange w:id="2310" w:author="阿毛" w:date="2021-06-02T14:38:00Z">
                <w:pPr/>
              </w:pPrChange>
            </w:pPr>
            <w:del w:id="2311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</w:delText>
              </w:r>
              <w:r w:rsidRPr="006D7377" w:rsidDel="007154E3">
                <w:rPr>
                  <w:rFonts w:ascii="標楷體" w:hAnsi="標楷體" w:hint="eastAsia"/>
                </w:rPr>
                <w:delText>入帳日及應繳日符合該日期區間之已繳及未繳(拖欠</w:delText>
              </w:r>
            </w:del>
          </w:p>
          <w:p w14:paraId="61DABCD9" w14:textId="4644C49B" w:rsidR="006D7377" w:rsidDel="007154E3" w:rsidRDefault="006D7377">
            <w:pPr>
              <w:pStyle w:val="42"/>
              <w:spacing w:after="72"/>
              <w:ind w:left="1133"/>
              <w:rPr>
                <w:del w:id="2312" w:author="阿毛" w:date="2021-05-21T17:49:00Z"/>
                <w:rFonts w:ascii="標楷體" w:hAnsi="標楷體"/>
              </w:rPr>
              <w:pPrChange w:id="2313" w:author="阿毛" w:date="2021-06-02T14:38:00Z">
                <w:pPr>
                  <w:ind w:firstLineChars="200" w:firstLine="480"/>
                </w:pPr>
              </w:pPrChange>
            </w:pPr>
            <w:del w:id="2314" w:author="阿毛" w:date="2021-05-21T17:49:00Z">
              <w:r w:rsidRPr="006D7377" w:rsidDel="007154E3">
                <w:rPr>
                  <w:rFonts w:ascii="標楷體" w:hAnsi="標楷體" w:hint="eastAsia"/>
                </w:rPr>
                <w:delText>繳款)明細</w:delText>
              </w:r>
            </w:del>
          </w:p>
          <w:p w14:paraId="1F8BB96F" w14:textId="11BADD31" w:rsidR="003A1588" w:rsidDel="007154E3" w:rsidRDefault="006D7377">
            <w:pPr>
              <w:pStyle w:val="42"/>
              <w:spacing w:after="72"/>
              <w:ind w:left="1133"/>
              <w:rPr>
                <w:del w:id="2315" w:author="阿毛" w:date="2021-05-21T17:49:00Z"/>
                <w:rFonts w:ascii="標楷體" w:hAnsi="標楷體"/>
              </w:rPr>
              <w:pPrChange w:id="2316" w:author="阿毛" w:date="2021-06-02T14:38:00Z">
                <w:pPr/>
              </w:pPrChange>
            </w:pPr>
            <w:del w:id="2317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三.</w:delText>
              </w:r>
              <w:r w:rsidR="003A1588"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4E55A0AE" w14:textId="185643AC" w:rsidR="006D7377" w:rsidRPr="006D7377" w:rsidDel="007154E3" w:rsidRDefault="006D7377">
            <w:pPr>
              <w:pStyle w:val="42"/>
              <w:spacing w:after="72"/>
              <w:ind w:left="1133"/>
              <w:rPr>
                <w:del w:id="2318" w:author="阿毛" w:date="2021-05-21T17:49:00Z"/>
                <w:rFonts w:ascii="標楷體" w:hAnsi="標楷體"/>
              </w:rPr>
              <w:pPrChange w:id="2319" w:author="阿毛" w:date="2021-06-02T14:38:00Z">
                <w:pPr/>
              </w:pPrChange>
            </w:pPr>
            <w:del w:id="2320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1.戶號+額度+日期+登放序號=&gt;累計表達</w:delText>
              </w:r>
            </w:del>
          </w:p>
          <w:p w14:paraId="46020662" w14:textId="5119F3DE" w:rsidR="006D7377" w:rsidRPr="006D7377" w:rsidDel="007154E3" w:rsidRDefault="006D7377">
            <w:pPr>
              <w:pStyle w:val="42"/>
              <w:spacing w:after="72"/>
              <w:ind w:left="1133"/>
              <w:rPr>
                <w:del w:id="2321" w:author="阿毛" w:date="2021-05-21T17:49:00Z"/>
                <w:rFonts w:ascii="標楷體" w:hAnsi="標楷體"/>
              </w:rPr>
              <w:pPrChange w:id="2322" w:author="阿毛" w:date="2021-06-02T14:38:00Z">
                <w:pPr/>
              </w:pPrChange>
            </w:pPr>
            <w:del w:id="2323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2.隔日之訂正以負數表達，當日之訂正不顯示</w:delText>
              </w:r>
            </w:del>
          </w:p>
          <w:p w14:paraId="56BBA8E7" w14:textId="1010693C" w:rsidR="006D7377" w:rsidRPr="00B830D9" w:rsidDel="007154E3" w:rsidRDefault="006D7377">
            <w:pPr>
              <w:pStyle w:val="42"/>
              <w:spacing w:after="72"/>
              <w:ind w:left="1133"/>
              <w:rPr>
                <w:del w:id="2324" w:author="阿毛" w:date="2021-05-21T17:49:00Z"/>
                <w:rFonts w:ascii="標楷體" w:hAnsi="標楷體"/>
              </w:rPr>
              <w:pPrChange w:id="2325" w:author="阿毛" w:date="2021-06-02T14:38:00Z">
                <w:pPr/>
              </w:pPrChange>
            </w:pPr>
            <w:del w:id="2326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3.報表之日期為出表的會計日期</w:delText>
              </w:r>
            </w:del>
          </w:p>
        </w:tc>
      </w:tr>
      <w:tr w:rsidR="003A1588" w:rsidRPr="00B830D9" w:rsidDel="007154E3" w14:paraId="2F23333D" w14:textId="1A9CC213" w:rsidTr="00DC7960">
        <w:trPr>
          <w:trHeight w:val="277"/>
          <w:del w:id="232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98C2D0" w14:textId="3EA128A8" w:rsidR="003A1588" w:rsidRPr="00B830D9" w:rsidDel="007154E3" w:rsidRDefault="003A1588">
            <w:pPr>
              <w:pStyle w:val="42"/>
              <w:spacing w:after="72"/>
              <w:ind w:left="1133"/>
              <w:rPr>
                <w:del w:id="2328" w:author="阿毛" w:date="2021-05-21T17:49:00Z"/>
                <w:rFonts w:ascii="標楷體" w:hAnsi="標楷體"/>
              </w:rPr>
              <w:pPrChange w:id="2329" w:author="阿毛" w:date="2021-06-02T14:38:00Z">
                <w:pPr/>
              </w:pPrChange>
            </w:pPr>
            <w:del w:id="2330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76518C" w14:textId="47A185F4" w:rsidR="003A1588" w:rsidRPr="00B830D9" w:rsidDel="007154E3" w:rsidRDefault="003A1588">
            <w:pPr>
              <w:pStyle w:val="42"/>
              <w:spacing w:after="72"/>
              <w:ind w:left="1133"/>
              <w:rPr>
                <w:del w:id="2331" w:author="阿毛" w:date="2021-05-21T17:49:00Z"/>
                <w:rFonts w:ascii="標楷體" w:hAnsi="標楷體"/>
              </w:rPr>
              <w:pPrChange w:id="2332" w:author="阿毛" w:date="2021-06-02T14:38:00Z">
                <w:pPr/>
              </w:pPrChange>
            </w:pPr>
          </w:p>
        </w:tc>
      </w:tr>
      <w:tr w:rsidR="003A1588" w:rsidRPr="00B830D9" w:rsidDel="007154E3" w14:paraId="5B31E4F6" w14:textId="25E4D9A5" w:rsidTr="00DC7960">
        <w:trPr>
          <w:trHeight w:val="773"/>
          <w:del w:id="233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717AA8" w14:textId="3A518ED9" w:rsidR="003A1588" w:rsidRPr="00B830D9" w:rsidDel="007154E3" w:rsidRDefault="003A1588">
            <w:pPr>
              <w:pStyle w:val="42"/>
              <w:spacing w:after="72"/>
              <w:ind w:left="1133"/>
              <w:rPr>
                <w:del w:id="2334" w:author="阿毛" w:date="2021-05-21T17:49:00Z"/>
                <w:rFonts w:ascii="標楷體" w:hAnsi="標楷體"/>
              </w:rPr>
              <w:pPrChange w:id="2335" w:author="阿毛" w:date="2021-06-02T14:38:00Z">
                <w:pPr/>
              </w:pPrChange>
            </w:pPr>
            <w:del w:id="233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B7485" w14:textId="65E1E396" w:rsidR="003A1588" w:rsidRPr="00B830D9" w:rsidDel="007154E3" w:rsidRDefault="003A1588">
            <w:pPr>
              <w:pStyle w:val="42"/>
              <w:spacing w:after="72"/>
              <w:ind w:left="1133"/>
              <w:rPr>
                <w:del w:id="2337" w:author="阿毛" w:date="2021-05-21T17:49:00Z"/>
                <w:rFonts w:ascii="標楷體" w:hAnsi="標楷體"/>
              </w:rPr>
              <w:pPrChange w:id="2338" w:author="阿毛" w:date="2021-06-02T14:38:00Z">
                <w:pPr/>
              </w:pPrChange>
            </w:pPr>
          </w:p>
        </w:tc>
      </w:tr>
      <w:tr w:rsidR="003A1588" w:rsidRPr="00B830D9" w:rsidDel="007154E3" w14:paraId="670004EA" w14:textId="1D0E3193" w:rsidTr="00DC7960">
        <w:trPr>
          <w:trHeight w:val="321"/>
          <w:del w:id="23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29989F" w14:textId="2489F4BB" w:rsidR="003A1588" w:rsidRPr="00B830D9" w:rsidDel="007154E3" w:rsidRDefault="003A1588">
            <w:pPr>
              <w:pStyle w:val="42"/>
              <w:spacing w:after="72"/>
              <w:ind w:left="1133"/>
              <w:rPr>
                <w:del w:id="2340" w:author="阿毛" w:date="2021-05-21T17:49:00Z"/>
                <w:rFonts w:ascii="標楷體" w:hAnsi="標楷體"/>
              </w:rPr>
              <w:pPrChange w:id="2341" w:author="阿毛" w:date="2021-06-02T14:38:00Z">
                <w:pPr/>
              </w:pPrChange>
            </w:pPr>
            <w:del w:id="2342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D0CAC6" w14:textId="5B7E72FD" w:rsidR="003A1588" w:rsidRPr="00B830D9" w:rsidDel="007154E3" w:rsidRDefault="003A1588">
            <w:pPr>
              <w:pStyle w:val="42"/>
              <w:spacing w:after="72"/>
              <w:ind w:left="1133"/>
              <w:rPr>
                <w:del w:id="2343" w:author="阿毛" w:date="2021-05-21T17:49:00Z"/>
                <w:rFonts w:ascii="標楷體" w:hAnsi="標楷體"/>
              </w:rPr>
              <w:pPrChange w:id="2344" w:author="阿毛" w:date="2021-06-02T14:38:00Z">
                <w:pPr/>
              </w:pPrChange>
            </w:pPr>
          </w:p>
        </w:tc>
      </w:tr>
      <w:tr w:rsidR="003A1588" w:rsidRPr="00B830D9" w:rsidDel="007154E3" w14:paraId="0C938954" w14:textId="775AD057" w:rsidTr="00DC7960">
        <w:trPr>
          <w:trHeight w:val="1311"/>
          <w:del w:id="234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C96FEF" w14:textId="7804510B" w:rsidR="003A1588" w:rsidRPr="00B830D9" w:rsidDel="007154E3" w:rsidRDefault="003A1588">
            <w:pPr>
              <w:pStyle w:val="42"/>
              <w:spacing w:after="72"/>
              <w:ind w:left="1133"/>
              <w:rPr>
                <w:del w:id="2346" w:author="阿毛" w:date="2021-05-21T17:49:00Z"/>
                <w:rFonts w:ascii="標楷體" w:hAnsi="標楷體"/>
              </w:rPr>
              <w:pPrChange w:id="2347" w:author="阿毛" w:date="2021-06-02T14:38:00Z">
                <w:pPr/>
              </w:pPrChange>
            </w:pPr>
            <w:del w:id="2348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D7DF04" w14:textId="58A61AB1" w:rsidR="003A1588" w:rsidRPr="00B830D9" w:rsidDel="007154E3" w:rsidRDefault="003A1588">
            <w:pPr>
              <w:pStyle w:val="42"/>
              <w:spacing w:after="72"/>
              <w:ind w:left="1133"/>
              <w:rPr>
                <w:del w:id="2349" w:author="阿毛" w:date="2021-05-21T17:49:00Z"/>
                <w:rFonts w:ascii="標楷體" w:hAnsi="標楷體"/>
              </w:rPr>
              <w:pPrChange w:id="2350" w:author="阿毛" w:date="2021-06-02T14:38:00Z">
                <w:pPr/>
              </w:pPrChange>
            </w:pPr>
          </w:p>
        </w:tc>
      </w:tr>
      <w:tr w:rsidR="003A1588" w:rsidRPr="00B830D9" w:rsidDel="007154E3" w14:paraId="01482076" w14:textId="3283B4E0" w:rsidTr="00DC7960">
        <w:trPr>
          <w:trHeight w:val="278"/>
          <w:del w:id="235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080C26" w14:textId="33A9B141" w:rsidR="003A1588" w:rsidRPr="00B830D9" w:rsidDel="007154E3" w:rsidRDefault="003A1588">
            <w:pPr>
              <w:pStyle w:val="42"/>
              <w:spacing w:after="72"/>
              <w:ind w:left="1133"/>
              <w:rPr>
                <w:del w:id="2352" w:author="阿毛" w:date="2021-05-21T17:49:00Z"/>
                <w:rFonts w:ascii="標楷體" w:hAnsi="標楷體"/>
              </w:rPr>
              <w:pPrChange w:id="2353" w:author="阿毛" w:date="2021-06-02T14:38:00Z">
                <w:pPr/>
              </w:pPrChange>
            </w:pPr>
            <w:del w:id="235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C6BCDC" w14:textId="1001DCE3" w:rsidR="003A1588" w:rsidRPr="00B830D9" w:rsidDel="007154E3" w:rsidRDefault="003A1588">
            <w:pPr>
              <w:pStyle w:val="42"/>
              <w:spacing w:after="72"/>
              <w:ind w:left="1133"/>
              <w:rPr>
                <w:del w:id="2355" w:author="阿毛" w:date="2021-05-21T17:49:00Z"/>
                <w:rFonts w:ascii="標楷體" w:hAnsi="標楷體"/>
              </w:rPr>
              <w:pPrChange w:id="2356" w:author="阿毛" w:date="2021-06-02T14:38:00Z">
                <w:pPr/>
              </w:pPrChange>
            </w:pPr>
          </w:p>
        </w:tc>
      </w:tr>
      <w:tr w:rsidR="003A1588" w:rsidRPr="00B830D9" w:rsidDel="007154E3" w14:paraId="564A7B2C" w14:textId="3D6155D9" w:rsidTr="00DC7960">
        <w:trPr>
          <w:trHeight w:val="358"/>
          <w:del w:id="235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120EDB" w14:textId="0F31AD64" w:rsidR="003A1588" w:rsidRPr="00B830D9" w:rsidDel="007154E3" w:rsidRDefault="003A1588">
            <w:pPr>
              <w:pStyle w:val="42"/>
              <w:spacing w:after="72"/>
              <w:ind w:left="1133"/>
              <w:rPr>
                <w:del w:id="2358" w:author="阿毛" w:date="2021-05-21T17:49:00Z"/>
                <w:rFonts w:ascii="標楷體" w:hAnsi="標楷體"/>
              </w:rPr>
              <w:pPrChange w:id="2359" w:author="阿毛" w:date="2021-06-02T14:38:00Z">
                <w:pPr/>
              </w:pPrChange>
            </w:pPr>
            <w:del w:id="2360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D0C60C" w14:textId="7FD58522" w:rsidR="003A1588" w:rsidRPr="00B830D9" w:rsidDel="007154E3" w:rsidRDefault="003A1588">
            <w:pPr>
              <w:pStyle w:val="42"/>
              <w:spacing w:after="72"/>
              <w:ind w:left="1133"/>
              <w:rPr>
                <w:del w:id="2361" w:author="阿毛" w:date="2021-05-21T17:49:00Z"/>
                <w:rFonts w:ascii="標楷體" w:hAnsi="標楷體"/>
              </w:rPr>
              <w:pPrChange w:id="2362" w:author="阿毛" w:date="2021-06-02T14:38:00Z">
                <w:pPr/>
              </w:pPrChange>
            </w:pPr>
          </w:p>
        </w:tc>
      </w:tr>
      <w:tr w:rsidR="003A1588" w:rsidRPr="00B830D9" w:rsidDel="007154E3" w14:paraId="05E254E1" w14:textId="25843913" w:rsidTr="00DC7960">
        <w:trPr>
          <w:trHeight w:val="278"/>
          <w:del w:id="236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642566" w14:textId="682ED60B" w:rsidR="003A1588" w:rsidRPr="00B830D9" w:rsidDel="007154E3" w:rsidRDefault="003A1588">
            <w:pPr>
              <w:pStyle w:val="42"/>
              <w:spacing w:after="72"/>
              <w:ind w:left="1133"/>
              <w:rPr>
                <w:del w:id="2364" w:author="阿毛" w:date="2021-05-21T17:49:00Z"/>
                <w:rFonts w:ascii="標楷體" w:hAnsi="標楷體"/>
              </w:rPr>
              <w:pPrChange w:id="2365" w:author="阿毛" w:date="2021-06-02T14:38:00Z">
                <w:pPr/>
              </w:pPrChange>
            </w:pPr>
            <w:del w:id="236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FB686F" w14:textId="67D65B94" w:rsidR="003A1588" w:rsidRPr="00B830D9" w:rsidDel="007154E3" w:rsidRDefault="003A1588">
            <w:pPr>
              <w:pStyle w:val="42"/>
              <w:spacing w:after="72"/>
              <w:ind w:left="1133"/>
              <w:rPr>
                <w:del w:id="2367" w:author="阿毛" w:date="2021-05-21T17:49:00Z"/>
                <w:rFonts w:ascii="標楷體" w:hAnsi="標楷體"/>
              </w:rPr>
              <w:pPrChange w:id="2368" w:author="阿毛" w:date="2021-06-02T14:38:00Z">
                <w:pPr/>
              </w:pPrChange>
            </w:pPr>
          </w:p>
        </w:tc>
      </w:tr>
    </w:tbl>
    <w:p w14:paraId="56DEEB18" w14:textId="5C8E4E7D" w:rsidR="003A1588" w:rsidDel="007154E3" w:rsidRDefault="003A1588">
      <w:pPr>
        <w:pStyle w:val="42"/>
        <w:spacing w:after="72"/>
        <w:ind w:left="1133"/>
        <w:rPr>
          <w:del w:id="2369" w:author="阿毛" w:date="2021-05-21T17:49:00Z"/>
          <w:rFonts w:ascii="標楷體" w:hAnsi="標楷體"/>
        </w:rPr>
        <w:pPrChange w:id="2370" w:author="阿毛" w:date="2021-06-02T14:38:00Z">
          <w:pPr/>
        </w:pPrChange>
      </w:pPr>
    </w:p>
    <w:p w14:paraId="40EDC9C4" w14:textId="164BE1E7" w:rsidR="006D7377" w:rsidRPr="00B830D9" w:rsidDel="007154E3" w:rsidRDefault="006D7377">
      <w:pPr>
        <w:pStyle w:val="42"/>
        <w:spacing w:after="72"/>
        <w:ind w:left="1133"/>
        <w:rPr>
          <w:del w:id="2371" w:author="阿毛" w:date="2021-05-21T17:49:00Z"/>
          <w:rFonts w:ascii="標楷體" w:hAnsi="標楷體"/>
        </w:rPr>
        <w:pPrChange w:id="2372" w:author="阿毛" w:date="2021-06-02T14:38:00Z">
          <w:pPr/>
        </w:pPrChange>
      </w:pPr>
      <w:del w:id="2373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D623A11" w14:textId="13E77496" w:rsidR="003A1588" w:rsidRPr="00B830D9" w:rsidDel="007154E3" w:rsidRDefault="003A1588">
      <w:pPr>
        <w:pStyle w:val="42"/>
        <w:spacing w:after="72"/>
        <w:ind w:left="1133"/>
        <w:rPr>
          <w:del w:id="2374" w:author="阿毛" w:date="2021-05-21T17:49:00Z"/>
        </w:rPr>
        <w:pPrChange w:id="2375" w:author="阿毛" w:date="2021-06-02T14:38:00Z">
          <w:pPr>
            <w:pStyle w:val="a"/>
          </w:pPr>
        </w:pPrChange>
      </w:pPr>
      <w:del w:id="2376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3C5AA486" w14:textId="3D8C82B0" w:rsidR="003A1588" w:rsidRPr="00B830D9" w:rsidDel="007154E3" w:rsidRDefault="003A1588">
      <w:pPr>
        <w:pStyle w:val="42"/>
        <w:spacing w:after="72"/>
        <w:ind w:left="1133"/>
        <w:rPr>
          <w:del w:id="2377" w:author="阿毛" w:date="2021-05-21T17:49:00Z"/>
          <w:rFonts w:ascii="標楷體" w:hAnsi="標楷體"/>
        </w:rPr>
      </w:pPr>
      <w:del w:id="2378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7C667661" w14:textId="0D532E24" w:rsidR="003A1588" w:rsidRPr="002A4A20" w:rsidDel="007154E3" w:rsidRDefault="00EB300A">
      <w:pPr>
        <w:pStyle w:val="42"/>
        <w:spacing w:after="72"/>
        <w:ind w:left="1133"/>
        <w:rPr>
          <w:del w:id="2379" w:author="阿毛" w:date="2021-05-21T17:49:00Z"/>
          <w:rFonts w:ascii="標楷體" w:hAnsi="標楷體"/>
        </w:rPr>
        <w:pPrChange w:id="2380" w:author="阿毛" w:date="2021-06-02T14:38:00Z">
          <w:pPr/>
        </w:pPrChange>
      </w:pPr>
      <w:del w:id="2381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3691DFCC" wp14:editId="15436283">
              <wp:extent cx="6788150" cy="1708150"/>
              <wp:effectExtent l="0" t="0" r="0" b="6350"/>
              <wp:docPr id="1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88150" cy="1708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1D84EF1" w14:textId="4FA4251D" w:rsidR="003A1588" w:rsidRPr="00C24327" w:rsidDel="007154E3" w:rsidRDefault="00D950B2">
      <w:pPr>
        <w:pStyle w:val="42"/>
        <w:spacing w:after="72"/>
        <w:ind w:left="1133"/>
        <w:rPr>
          <w:del w:id="2382" w:author="阿毛" w:date="2021-05-21T17:49:00Z"/>
        </w:rPr>
        <w:pPrChange w:id="2383" w:author="阿毛" w:date="2021-06-02T14:38:00Z">
          <w:pPr>
            <w:pStyle w:val="a"/>
          </w:pPr>
        </w:pPrChange>
      </w:pPr>
      <w:del w:id="2384" w:author="阿毛" w:date="2021-05-21T17:49:00Z">
        <w:r w:rsidDel="007154E3">
          <w:delText>輸入畫面資料說明</w:delText>
        </w:r>
      </w:del>
    </w:p>
    <w:tbl>
      <w:tblPr>
        <w:tblW w:w="107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20"/>
        <w:gridCol w:w="1276"/>
        <w:gridCol w:w="1760"/>
        <w:gridCol w:w="1498"/>
        <w:gridCol w:w="1275"/>
        <w:gridCol w:w="709"/>
        <w:gridCol w:w="709"/>
        <w:gridCol w:w="2865"/>
      </w:tblGrid>
      <w:tr w:rsidR="00B910ED" w:rsidRPr="00C24327" w:rsidDel="007154E3" w14:paraId="424A3AA5" w14:textId="348B9C81" w:rsidTr="00B910ED">
        <w:trPr>
          <w:trHeight w:val="388"/>
          <w:jc w:val="center"/>
          <w:del w:id="2385" w:author="阿毛" w:date="2021-05-21T17:49:00Z"/>
        </w:trPr>
        <w:tc>
          <w:tcPr>
            <w:tcW w:w="620" w:type="dxa"/>
            <w:vMerge w:val="restart"/>
          </w:tcPr>
          <w:p w14:paraId="62593603" w14:textId="50CA421B" w:rsidR="00B910ED" w:rsidRPr="00C24327" w:rsidDel="007154E3" w:rsidRDefault="00B910ED">
            <w:pPr>
              <w:pStyle w:val="42"/>
              <w:spacing w:after="72"/>
              <w:ind w:left="1133"/>
              <w:rPr>
                <w:del w:id="2386" w:author="阿毛" w:date="2021-05-21T17:49:00Z"/>
                <w:rFonts w:ascii="標楷體" w:hAnsi="標楷體"/>
              </w:rPr>
              <w:pPrChange w:id="2387" w:author="阿毛" w:date="2021-06-02T14:38:00Z">
                <w:pPr/>
              </w:pPrChange>
            </w:pPr>
            <w:del w:id="2388" w:author="阿毛" w:date="2021-05-21T17:49:00Z">
              <w:r w:rsidRPr="00C24327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276" w:type="dxa"/>
            <w:vMerge w:val="restart"/>
          </w:tcPr>
          <w:p w14:paraId="1379EF5B" w14:textId="72A64B46" w:rsidR="00B910ED" w:rsidRPr="00C24327" w:rsidDel="007154E3" w:rsidRDefault="00B910ED">
            <w:pPr>
              <w:pStyle w:val="42"/>
              <w:spacing w:after="72"/>
              <w:ind w:left="1133"/>
              <w:rPr>
                <w:del w:id="2389" w:author="阿毛" w:date="2021-05-21T17:49:00Z"/>
                <w:rFonts w:ascii="標楷體" w:hAnsi="標楷體"/>
              </w:rPr>
              <w:pPrChange w:id="2390" w:author="阿毛" w:date="2021-06-02T14:38:00Z">
                <w:pPr/>
              </w:pPrChange>
            </w:pPr>
            <w:del w:id="2391" w:author="阿毛" w:date="2021-05-21T17:49:00Z">
              <w:r w:rsidRPr="00C24327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951" w:type="dxa"/>
            <w:gridSpan w:val="5"/>
          </w:tcPr>
          <w:p w14:paraId="47E02D81" w14:textId="2DC9A8FF" w:rsidR="00B910ED" w:rsidRPr="00C24327" w:rsidDel="007154E3" w:rsidRDefault="00B910ED">
            <w:pPr>
              <w:pStyle w:val="42"/>
              <w:spacing w:after="72"/>
              <w:ind w:left="1133"/>
              <w:rPr>
                <w:del w:id="2392" w:author="阿毛" w:date="2021-05-21T17:49:00Z"/>
                <w:rFonts w:ascii="標楷體" w:hAnsi="標楷體"/>
              </w:rPr>
              <w:pPrChange w:id="2393" w:author="阿毛" w:date="2021-06-02T14:38:00Z">
                <w:pPr>
                  <w:jc w:val="center"/>
                </w:pPr>
              </w:pPrChange>
            </w:pPr>
            <w:del w:id="2394" w:author="阿毛" w:date="2021-05-21T17:49:00Z">
              <w:r w:rsidRPr="00C24327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865" w:type="dxa"/>
            <w:vMerge w:val="restart"/>
          </w:tcPr>
          <w:p w14:paraId="7E3E9795" w14:textId="3C661DA2" w:rsidR="00B910ED" w:rsidRPr="00C24327" w:rsidDel="007154E3" w:rsidRDefault="00B910ED">
            <w:pPr>
              <w:pStyle w:val="42"/>
              <w:spacing w:after="72"/>
              <w:ind w:left="1133"/>
              <w:rPr>
                <w:del w:id="2395" w:author="阿毛" w:date="2021-05-21T17:49:00Z"/>
                <w:rFonts w:ascii="標楷體" w:hAnsi="標楷體"/>
              </w:rPr>
              <w:pPrChange w:id="2396" w:author="阿毛" w:date="2021-06-02T14:38:00Z">
                <w:pPr/>
              </w:pPrChange>
            </w:pPr>
            <w:del w:id="2397" w:author="阿毛" w:date="2021-05-21T17:49:00Z">
              <w:r w:rsidRPr="00C24327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C24327" w:rsidDel="007154E3" w14:paraId="6538508F" w14:textId="03F320D5" w:rsidTr="00055FC2">
        <w:trPr>
          <w:trHeight w:val="244"/>
          <w:jc w:val="center"/>
          <w:del w:id="2398" w:author="阿毛" w:date="2021-05-21T17:49:00Z"/>
        </w:trPr>
        <w:tc>
          <w:tcPr>
            <w:tcW w:w="620" w:type="dxa"/>
            <w:vMerge/>
          </w:tcPr>
          <w:p w14:paraId="34B8AE2C" w14:textId="6AFFD3BB" w:rsidR="00B910ED" w:rsidRPr="00C24327" w:rsidDel="007154E3" w:rsidRDefault="00B910ED">
            <w:pPr>
              <w:pStyle w:val="42"/>
              <w:spacing w:after="72"/>
              <w:ind w:left="1133"/>
              <w:rPr>
                <w:del w:id="2399" w:author="阿毛" w:date="2021-05-21T17:49:00Z"/>
                <w:rFonts w:ascii="標楷體" w:hAnsi="標楷體"/>
              </w:rPr>
              <w:pPrChange w:id="2400" w:author="阿毛" w:date="2021-06-02T14:38:00Z">
                <w:pPr/>
              </w:pPrChange>
            </w:pPr>
          </w:p>
        </w:tc>
        <w:tc>
          <w:tcPr>
            <w:tcW w:w="1276" w:type="dxa"/>
            <w:vMerge/>
          </w:tcPr>
          <w:p w14:paraId="2BFEACD8" w14:textId="736AA916" w:rsidR="00B910ED" w:rsidRPr="00C24327" w:rsidDel="007154E3" w:rsidRDefault="00B910ED">
            <w:pPr>
              <w:pStyle w:val="42"/>
              <w:spacing w:after="72"/>
              <w:ind w:left="1133"/>
              <w:rPr>
                <w:del w:id="2401" w:author="阿毛" w:date="2021-05-21T17:49:00Z"/>
                <w:rFonts w:ascii="標楷體" w:hAnsi="標楷體"/>
              </w:rPr>
              <w:pPrChange w:id="2402" w:author="阿毛" w:date="2021-06-02T14:38:00Z">
                <w:pPr/>
              </w:pPrChange>
            </w:pPr>
          </w:p>
        </w:tc>
        <w:tc>
          <w:tcPr>
            <w:tcW w:w="1760" w:type="dxa"/>
          </w:tcPr>
          <w:p w14:paraId="6439B2A8" w14:textId="4FAEDE34" w:rsidR="00B910ED" w:rsidRPr="00C24327" w:rsidDel="007154E3" w:rsidRDefault="00B910ED">
            <w:pPr>
              <w:pStyle w:val="42"/>
              <w:spacing w:after="72"/>
              <w:ind w:left="1133"/>
              <w:rPr>
                <w:del w:id="2403" w:author="阿毛" w:date="2021-05-21T17:49:00Z"/>
                <w:rFonts w:ascii="標楷體" w:hAnsi="標楷體"/>
              </w:rPr>
              <w:pPrChange w:id="2404" w:author="阿毛" w:date="2021-06-02T14:38:00Z">
                <w:pPr/>
              </w:pPrChange>
            </w:pPr>
            <w:del w:id="240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98" w:type="dxa"/>
          </w:tcPr>
          <w:p w14:paraId="1487CF38" w14:textId="4F9A0970" w:rsidR="00B910ED" w:rsidRPr="00C24327" w:rsidDel="007154E3" w:rsidRDefault="00B910ED">
            <w:pPr>
              <w:pStyle w:val="42"/>
              <w:spacing w:after="72"/>
              <w:ind w:left="1133"/>
              <w:rPr>
                <w:del w:id="2406" w:author="阿毛" w:date="2021-05-21T17:49:00Z"/>
                <w:rFonts w:ascii="標楷體" w:hAnsi="標楷體"/>
              </w:rPr>
              <w:pPrChange w:id="2407" w:author="阿毛" w:date="2021-06-02T14:38:00Z">
                <w:pPr/>
              </w:pPrChange>
            </w:pPr>
            <w:del w:id="2408" w:author="阿毛" w:date="2021-05-21T17:49:00Z">
              <w:r w:rsidRPr="00C24327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925584F" w14:textId="4DC0099A" w:rsidR="00B910ED" w:rsidRPr="00C24327" w:rsidDel="007154E3" w:rsidRDefault="00B910ED">
            <w:pPr>
              <w:pStyle w:val="42"/>
              <w:spacing w:after="72"/>
              <w:ind w:left="1133"/>
              <w:rPr>
                <w:del w:id="2409" w:author="阿毛" w:date="2021-05-21T17:49:00Z"/>
                <w:rFonts w:ascii="標楷體" w:hAnsi="標楷體"/>
              </w:rPr>
              <w:pPrChange w:id="2410" w:author="阿毛" w:date="2021-06-02T14:38:00Z">
                <w:pPr/>
              </w:pPrChange>
            </w:pPr>
            <w:del w:id="2411" w:author="阿毛" w:date="2021-05-21T17:49:00Z">
              <w:r w:rsidRPr="00C24327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8B994AE" w14:textId="555F1FDD" w:rsidR="00B910ED" w:rsidRPr="00C24327" w:rsidDel="007154E3" w:rsidRDefault="00B910ED">
            <w:pPr>
              <w:pStyle w:val="42"/>
              <w:spacing w:after="72"/>
              <w:ind w:left="1133"/>
              <w:rPr>
                <w:del w:id="2412" w:author="阿毛" w:date="2021-05-21T17:49:00Z"/>
                <w:rFonts w:ascii="標楷體" w:hAnsi="標楷體"/>
              </w:rPr>
              <w:pPrChange w:id="2413" w:author="阿毛" w:date="2021-06-02T14:38:00Z">
                <w:pPr/>
              </w:pPrChange>
            </w:pPr>
            <w:del w:id="2414" w:author="阿毛" w:date="2021-05-21T17:49:00Z">
              <w:r w:rsidRPr="00C24327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289CA14" w14:textId="31CAB96B" w:rsidR="00B910ED" w:rsidRPr="00C24327" w:rsidDel="007154E3" w:rsidRDefault="00B910ED">
            <w:pPr>
              <w:pStyle w:val="42"/>
              <w:spacing w:after="72"/>
              <w:ind w:left="1133"/>
              <w:rPr>
                <w:del w:id="2415" w:author="阿毛" w:date="2021-05-21T17:49:00Z"/>
                <w:rFonts w:ascii="標楷體" w:hAnsi="標楷體"/>
              </w:rPr>
              <w:pPrChange w:id="2416" w:author="阿毛" w:date="2021-06-02T14:38:00Z">
                <w:pPr/>
              </w:pPrChange>
            </w:pPr>
            <w:del w:id="2417" w:author="阿毛" w:date="2021-05-21T17:49:00Z">
              <w:r w:rsidRPr="00C24327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865" w:type="dxa"/>
            <w:vMerge/>
          </w:tcPr>
          <w:p w14:paraId="6B1A2633" w14:textId="4937FD09" w:rsidR="00B910ED" w:rsidRPr="00C24327" w:rsidDel="007154E3" w:rsidRDefault="00B910ED">
            <w:pPr>
              <w:pStyle w:val="42"/>
              <w:spacing w:after="72"/>
              <w:ind w:left="1133"/>
              <w:rPr>
                <w:del w:id="2418" w:author="阿毛" w:date="2021-05-21T17:49:00Z"/>
                <w:rFonts w:ascii="標楷體" w:hAnsi="標楷體"/>
              </w:rPr>
              <w:pPrChange w:id="2419" w:author="阿毛" w:date="2021-06-02T14:38:00Z">
                <w:pPr/>
              </w:pPrChange>
            </w:pPr>
          </w:p>
        </w:tc>
      </w:tr>
      <w:tr w:rsidR="00B910ED" w:rsidRPr="00C24327" w:rsidDel="007154E3" w14:paraId="783B5F32" w14:textId="730E3374" w:rsidTr="00055FC2">
        <w:trPr>
          <w:trHeight w:val="291"/>
          <w:jc w:val="center"/>
          <w:del w:id="2420" w:author="阿毛" w:date="2021-05-21T17:49:00Z"/>
        </w:trPr>
        <w:tc>
          <w:tcPr>
            <w:tcW w:w="620" w:type="dxa"/>
          </w:tcPr>
          <w:p w14:paraId="3C777CA7" w14:textId="13AE59F9" w:rsidR="00B910ED" w:rsidRPr="00C24327" w:rsidDel="007154E3" w:rsidRDefault="00B910ED">
            <w:pPr>
              <w:pStyle w:val="42"/>
              <w:spacing w:after="72"/>
              <w:ind w:left="1133"/>
              <w:rPr>
                <w:del w:id="2421" w:author="阿毛" w:date="2021-05-21T17:49:00Z"/>
                <w:rFonts w:ascii="標楷體" w:hAnsi="標楷體"/>
              </w:rPr>
              <w:pPrChange w:id="2422" w:author="阿毛" w:date="2021-06-02T14:38:00Z">
                <w:pPr/>
              </w:pPrChange>
            </w:pPr>
            <w:del w:id="2423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276" w:type="dxa"/>
          </w:tcPr>
          <w:p w14:paraId="4EF5F26D" w14:textId="7D3285CD" w:rsidR="00B910ED" w:rsidRPr="00C24327" w:rsidDel="007154E3" w:rsidRDefault="00B910ED">
            <w:pPr>
              <w:pStyle w:val="42"/>
              <w:spacing w:after="72"/>
              <w:ind w:left="1133"/>
              <w:rPr>
                <w:del w:id="2424" w:author="阿毛" w:date="2021-05-21T17:49:00Z"/>
                <w:rFonts w:ascii="標楷體" w:hAnsi="標楷體"/>
              </w:rPr>
              <w:pPrChange w:id="2425" w:author="阿毛" w:date="2021-06-02T14:38:00Z">
                <w:pPr/>
              </w:pPrChange>
            </w:pPr>
            <w:del w:id="2426" w:author="阿毛" w:date="2021-05-21T17:49:00Z">
              <w:r w:rsidRPr="00C24327" w:rsidDel="007154E3">
                <w:rPr>
                  <w:rFonts w:ascii="標楷體" w:hAnsi="標楷體" w:hint="eastAsia"/>
                </w:rPr>
                <w:delText>戶號</w:delText>
              </w:r>
            </w:del>
          </w:p>
        </w:tc>
        <w:tc>
          <w:tcPr>
            <w:tcW w:w="1760" w:type="dxa"/>
          </w:tcPr>
          <w:p w14:paraId="4C621EAE" w14:textId="4A0ED0C9" w:rsidR="00B910ED" w:rsidRPr="00C24327" w:rsidDel="007154E3" w:rsidRDefault="00055FC2">
            <w:pPr>
              <w:pStyle w:val="42"/>
              <w:spacing w:after="72"/>
              <w:ind w:left="1133"/>
              <w:rPr>
                <w:del w:id="2427" w:author="阿毛" w:date="2021-05-21T17:49:00Z"/>
                <w:rFonts w:ascii="標楷體" w:hAnsi="標楷體"/>
              </w:rPr>
              <w:pPrChange w:id="2428" w:author="阿毛" w:date="2021-06-02T14:38:00Z">
                <w:pPr/>
              </w:pPrChange>
            </w:pPr>
            <w:del w:id="2429" w:author="阿毛" w:date="2021-05-21T17:49:00Z">
              <w:r w:rsidDel="007154E3">
                <w:rPr>
                  <w:rFonts w:ascii="標楷體" w:hAnsi="標楷體"/>
                </w:rPr>
                <w:delText>9999999</w:delText>
              </w:r>
            </w:del>
          </w:p>
        </w:tc>
        <w:tc>
          <w:tcPr>
            <w:tcW w:w="1498" w:type="dxa"/>
          </w:tcPr>
          <w:p w14:paraId="6B3FE64E" w14:textId="356C8DBB" w:rsidR="00B910ED" w:rsidRPr="00C24327" w:rsidDel="007154E3" w:rsidRDefault="00B910ED">
            <w:pPr>
              <w:pStyle w:val="42"/>
              <w:spacing w:after="72"/>
              <w:ind w:left="1133"/>
              <w:rPr>
                <w:del w:id="2430" w:author="阿毛" w:date="2021-05-21T17:49:00Z"/>
                <w:rFonts w:ascii="標楷體" w:hAnsi="標楷體"/>
              </w:rPr>
              <w:pPrChange w:id="2431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0D732A29" w14:textId="20860931" w:rsidR="00B910ED" w:rsidRPr="00C24327" w:rsidDel="007154E3" w:rsidRDefault="00B910ED">
            <w:pPr>
              <w:pStyle w:val="42"/>
              <w:spacing w:after="72"/>
              <w:ind w:left="1133"/>
              <w:rPr>
                <w:del w:id="2432" w:author="阿毛" w:date="2021-05-21T17:49:00Z"/>
                <w:rFonts w:ascii="標楷體" w:hAnsi="標楷體"/>
              </w:rPr>
              <w:pPrChange w:id="243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625290F" w14:textId="1FEC2514" w:rsidR="00B910ED" w:rsidRPr="00C24327" w:rsidDel="007154E3" w:rsidRDefault="00B910ED">
            <w:pPr>
              <w:pStyle w:val="42"/>
              <w:spacing w:after="72"/>
              <w:ind w:left="1133"/>
              <w:rPr>
                <w:del w:id="2434" w:author="阿毛" w:date="2021-05-21T17:49:00Z"/>
                <w:rFonts w:ascii="標楷體" w:hAnsi="標楷體"/>
              </w:rPr>
              <w:pPrChange w:id="2435" w:author="阿毛" w:date="2021-06-02T14:38:00Z">
                <w:pPr/>
              </w:pPrChange>
            </w:pPr>
            <w:del w:id="2436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2AA4E6D6" w14:textId="41573D4B" w:rsidR="00B910ED" w:rsidRPr="00C24327" w:rsidDel="007154E3" w:rsidRDefault="00B910ED">
            <w:pPr>
              <w:pStyle w:val="42"/>
              <w:spacing w:after="72"/>
              <w:ind w:left="1133"/>
              <w:rPr>
                <w:del w:id="2437" w:author="阿毛" w:date="2021-05-21T17:49:00Z"/>
                <w:rFonts w:ascii="標楷體" w:hAnsi="標楷體"/>
              </w:rPr>
              <w:pPrChange w:id="2438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3387709" w14:textId="3D2FEFC5" w:rsidR="00B910ED" w:rsidRPr="00C24327" w:rsidDel="007154E3" w:rsidRDefault="00B910ED">
            <w:pPr>
              <w:pStyle w:val="42"/>
              <w:spacing w:after="72"/>
              <w:ind w:left="1133"/>
              <w:rPr>
                <w:del w:id="2439" w:author="阿毛" w:date="2021-05-21T17:49:00Z"/>
                <w:rFonts w:ascii="標楷體" w:hAnsi="標楷體"/>
              </w:rPr>
              <w:pPrChange w:id="2440" w:author="阿毛" w:date="2021-06-02T14:38:00Z">
                <w:pPr/>
              </w:pPrChange>
            </w:pPr>
            <w:del w:id="2441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C24327" w:rsidDel="007154E3" w14:paraId="368748B9" w14:textId="70F94839" w:rsidTr="00055FC2">
        <w:trPr>
          <w:trHeight w:val="291"/>
          <w:jc w:val="center"/>
          <w:del w:id="2442" w:author="阿毛" w:date="2021-05-21T17:49:00Z"/>
        </w:trPr>
        <w:tc>
          <w:tcPr>
            <w:tcW w:w="620" w:type="dxa"/>
          </w:tcPr>
          <w:p w14:paraId="18BFF395" w14:textId="52A2B300" w:rsidR="00B910ED" w:rsidRPr="00C24327" w:rsidDel="007154E3" w:rsidRDefault="00B910ED">
            <w:pPr>
              <w:pStyle w:val="42"/>
              <w:spacing w:after="72"/>
              <w:ind w:left="1133"/>
              <w:rPr>
                <w:del w:id="2443" w:author="阿毛" w:date="2021-05-21T17:49:00Z"/>
                <w:rFonts w:ascii="標楷體" w:hAnsi="標楷體"/>
              </w:rPr>
              <w:pPrChange w:id="2444" w:author="阿毛" w:date="2021-06-02T14:38:00Z">
                <w:pPr/>
              </w:pPrChange>
            </w:pPr>
            <w:del w:id="2445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276" w:type="dxa"/>
          </w:tcPr>
          <w:p w14:paraId="16F05CB2" w14:textId="62FF2BC5" w:rsidR="00B910ED" w:rsidRPr="00C24327" w:rsidDel="007154E3" w:rsidRDefault="00B910ED">
            <w:pPr>
              <w:pStyle w:val="42"/>
              <w:spacing w:after="72"/>
              <w:ind w:left="1133"/>
              <w:rPr>
                <w:del w:id="2446" w:author="阿毛" w:date="2021-05-21T17:49:00Z"/>
                <w:rFonts w:ascii="標楷體" w:hAnsi="標楷體"/>
              </w:rPr>
              <w:pPrChange w:id="2447" w:author="阿毛" w:date="2021-06-02T14:38:00Z">
                <w:pPr/>
              </w:pPrChange>
            </w:pPr>
            <w:del w:id="2448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</w:del>
          </w:p>
        </w:tc>
        <w:tc>
          <w:tcPr>
            <w:tcW w:w="1760" w:type="dxa"/>
          </w:tcPr>
          <w:p w14:paraId="1E20C9AB" w14:textId="17080B43" w:rsidR="00B910ED" w:rsidRPr="00C24327" w:rsidDel="007154E3" w:rsidRDefault="00055FC2">
            <w:pPr>
              <w:pStyle w:val="42"/>
              <w:spacing w:after="72"/>
              <w:ind w:left="1133"/>
              <w:rPr>
                <w:del w:id="2449" w:author="阿毛" w:date="2021-05-21T17:49:00Z"/>
                <w:rFonts w:ascii="標楷體" w:hAnsi="標楷體"/>
              </w:rPr>
              <w:pPrChange w:id="2450" w:author="阿毛" w:date="2021-06-02T14:38:00Z">
                <w:pPr/>
              </w:pPrChange>
            </w:pPr>
            <w:del w:id="2451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 xml:space="preserve"> </w:delText>
              </w:r>
            </w:del>
          </w:p>
        </w:tc>
        <w:tc>
          <w:tcPr>
            <w:tcW w:w="1498" w:type="dxa"/>
          </w:tcPr>
          <w:p w14:paraId="6AE57704" w14:textId="0FA9D00C" w:rsidR="00B910ED" w:rsidRPr="00C24327" w:rsidDel="007154E3" w:rsidRDefault="00B910ED">
            <w:pPr>
              <w:pStyle w:val="42"/>
              <w:spacing w:after="72"/>
              <w:ind w:left="1133"/>
              <w:rPr>
                <w:del w:id="2452" w:author="阿毛" w:date="2021-05-21T17:49:00Z"/>
                <w:rFonts w:ascii="標楷體" w:hAnsi="標楷體"/>
                <w:lang w:eastAsia="zh-HK"/>
              </w:rPr>
              <w:pPrChange w:id="2453" w:author="阿毛" w:date="2021-06-02T14:38:00Z">
                <w:pPr/>
              </w:pPrChange>
            </w:pPr>
            <w:del w:id="2454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1</w:delText>
              </w:r>
            </w:del>
          </w:p>
        </w:tc>
        <w:tc>
          <w:tcPr>
            <w:tcW w:w="1275" w:type="dxa"/>
          </w:tcPr>
          <w:p w14:paraId="0013C2C0" w14:textId="009F074C" w:rsidR="00B910ED" w:rsidRPr="00C24327" w:rsidDel="007154E3" w:rsidRDefault="00B910ED">
            <w:pPr>
              <w:pStyle w:val="42"/>
              <w:spacing w:after="72"/>
              <w:ind w:left="1133"/>
              <w:rPr>
                <w:del w:id="2455" w:author="阿毛" w:date="2021-05-21T17:49:00Z"/>
                <w:rFonts w:ascii="標楷體" w:hAnsi="標楷體"/>
              </w:rPr>
              <w:pPrChange w:id="2456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123019D" w14:textId="24B7D25D" w:rsidR="00B910ED" w:rsidRPr="00C24327" w:rsidDel="007154E3" w:rsidRDefault="00B910ED">
            <w:pPr>
              <w:pStyle w:val="42"/>
              <w:spacing w:after="72"/>
              <w:ind w:left="1133"/>
              <w:rPr>
                <w:del w:id="2457" w:author="阿毛" w:date="2021-05-21T17:49:00Z"/>
                <w:rFonts w:ascii="標楷體" w:hAnsi="標楷體"/>
              </w:rPr>
              <w:pPrChange w:id="2458" w:author="阿毛" w:date="2021-06-02T14:38:00Z">
                <w:pPr/>
              </w:pPrChange>
            </w:pPr>
            <w:del w:id="2459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0701B0EB" w14:textId="3B0E0F47" w:rsidR="00B910ED" w:rsidRPr="00C24327" w:rsidDel="007154E3" w:rsidRDefault="00B910ED">
            <w:pPr>
              <w:pStyle w:val="42"/>
              <w:spacing w:after="72"/>
              <w:ind w:left="1133"/>
              <w:rPr>
                <w:del w:id="2460" w:author="阿毛" w:date="2021-05-21T17:49:00Z"/>
                <w:rFonts w:ascii="標楷體" w:hAnsi="標楷體"/>
              </w:rPr>
              <w:pPrChange w:id="2461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6ECD013" w14:textId="60CB17D7" w:rsidR="00B910ED" w:rsidRPr="00C24327" w:rsidDel="007154E3" w:rsidRDefault="00B910ED">
            <w:pPr>
              <w:pStyle w:val="42"/>
              <w:spacing w:after="72"/>
              <w:ind w:left="1133"/>
              <w:rPr>
                <w:del w:id="2462" w:author="阿毛" w:date="2021-05-21T17:49:00Z"/>
                <w:rFonts w:ascii="標楷體" w:hAnsi="標楷體"/>
              </w:rPr>
              <w:pPrChange w:id="2463" w:author="阿毛" w:date="2021-06-02T14:38:00Z">
                <w:pPr/>
              </w:pPrChange>
            </w:pPr>
            <w:del w:id="2464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25F75319" w14:textId="2F9169EA" w:rsidR="00B910ED" w:rsidRPr="00C24327" w:rsidDel="007154E3" w:rsidRDefault="00B910ED">
            <w:pPr>
              <w:pStyle w:val="42"/>
              <w:spacing w:after="72"/>
              <w:ind w:left="1133"/>
              <w:rPr>
                <w:del w:id="2465" w:author="阿毛" w:date="2021-05-21T17:49:00Z"/>
                <w:rFonts w:ascii="標楷體" w:hAnsi="標楷體"/>
              </w:rPr>
              <w:pPrChange w:id="2466" w:author="阿毛" w:date="2021-06-02T14:38:00Z">
                <w:pPr/>
              </w:pPrChange>
            </w:pPr>
            <w:del w:id="2467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入帳日</w:delText>
              </w:r>
            </w:del>
          </w:p>
          <w:p w14:paraId="1C3BA074" w14:textId="1ABA1D0D" w:rsidR="00B910ED" w:rsidRPr="00C24327" w:rsidDel="007154E3" w:rsidRDefault="00B910ED">
            <w:pPr>
              <w:pStyle w:val="42"/>
              <w:spacing w:after="72"/>
              <w:ind w:left="1133"/>
              <w:rPr>
                <w:del w:id="2468" w:author="阿毛" w:date="2021-05-21T17:49:00Z"/>
                <w:rFonts w:ascii="標楷體" w:hAnsi="標楷體"/>
              </w:rPr>
              <w:pPrChange w:id="2469" w:author="阿毛" w:date="2021-06-02T14:38:00Z">
                <w:pPr/>
              </w:pPrChange>
            </w:pPr>
            <w:del w:id="2470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會計日</w:delText>
              </w:r>
            </w:del>
          </w:p>
        </w:tc>
      </w:tr>
      <w:tr w:rsidR="00B910ED" w:rsidRPr="00C24327" w:rsidDel="007154E3" w14:paraId="51A0C15E" w14:textId="4CC44656" w:rsidTr="00055FC2">
        <w:trPr>
          <w:trHeight w:val="291"/>
          <w:jc w:val="center"/>
          <w:del w:id="2471" w:author="阿毛" w:date="2021-05-21T17:49:00Z"/>
        </w:trPr>
        <w:tc>
          <w:tcPr>
            <w:tcW w:w="620" w:type="dxa"/>
          </w:tcPr>
          <w:p w14:paraId="7EFDBF17" w14:textId="173E6A67" w:rsidR="00B910ED" w:rsidRPr="00C24327" w:rsidDel="007154E3" w:rsidRDefault="00B910ED">
            <w:pPr>
              <w:pStyle w:val="42"/>
              <w:spacing w:after="72"/>
              <w:ind w:left="1133"/>
              <w:rPr>
                <w:del w:id="2472" w:author="阿毛" w:date="2021-05-21T17:49:00Z"/>
                <w:rFonts w:ascii="標楷體" w:hAnsi="標楷體"/>
              </w:rPr>
              <w:pPrChange w:id="2473" w:author="阿毛" w:date="2021-06-02T14:38:00Z">
                <w:pPr/>
              </w:pPrChange>
            </w:pPr>
            <w:del w:id="2474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276" w:type="dxa"/>
          </w:tcPr>
          <w:p w14:paraId="6798C60C" w14:textId="6FCB65F8" w:rsidR="00B910ED" w:rsidRPr="00C24327" w:rsidDel="007154E3" w:rsidRDefault="00B910ED">
            <w:pPr>
              <w:pStyle w:val="42"/>
              <w:spacing w:after="72"/>
              <w:ind w:left="1133"/>
              <w:rPr>
                <w:del w:id="2475" w:author="阿毛" w:date="2021-05-21T17:49:00Z"/>
                <w:rFonts w:ascii="標楷體" w:hAnsi="標楷體"/>
              </w:rPr>
              <w:pPrChange w:id="2476" w:author="阿毛" w:date="2021-06-02T14:38:00Z">
                <w:pPr/>
              </w:pPrChange>
            </w:pPr>
            <w:del w:id="2477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區間</w:delText>
              </w:r>
            </w:del>
          </w:p>
        </w:tc>
        <w:tc>
          <w:tcPr>
            <w:tcW w:w="1760" w:type="dxa"/>
          </w:tcPr>
          <w:p w14:paraId="6AF29B64" w14:textId="4B4CD941" w:rsidR="00B910ED" w:rsidRPr="00C24327" w:rsidDel="007154E3" w:rsidRDefault="00055FC2">
            <w:pPr>
              <w:pStyle w:val="42"/>
              <w:spacing w:after="72"/>
              <w:ind w:left="1133"/>
              <w:rPr>
                <w:del w:id="2478" w:author="阿毛" w:date="2021-05-21T17:49:00Z"/>
                <w:rFonts w:ascii="標楷體" w:hAnsi="標楷體" w:cs="新細明體"/>
              </w:rPr>
              <w:pPrChange w:id="2479" w:author="阿毛" w:date="2021-06-02T14:38:00Z">
                <w:pPr/>
              </w:pPrChange>
            </w:pPr>
            <w:del w:id="2480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98" w:type="dxa"/>
          </w:tcPr>
          <w:p w14:paraId="78402DC8" w14:textId="42B218B5" w:rsidR="00B910ED" w:rsidRPr="00C24327" w:rsidDel="007154E3" w:rsidRDefault="00B910ED">
            <w:pPr>
              <w:pStyle w:val="42"/>
              <w:spacing w:after="72"/>
              <w:ind w:left="1133"/>
              <w:rPr>
                <w:del w:id="2481" w:author="阿毛" w:date="2021-05-21T17:49:00Z"/>
                <w:rFonts w:ascii="標楷體" w:hAnsi="標楷體"/>
              </w:rPr>
              <w:pPrChange w:id="2482" w:author="阿毛" w:date="2021-06-02T14:38:00Z">
                <w:pPr/>
              </w:pPrChange>
            </w:pPr>
            <w:del w:id="2483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24327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51294592" w14:textId="2BC6C7E3" w:rsidR="00B910ED" w:rsidRPr="00C24327" w:rsidDel="007154E3" w:rsidRDefault="00B910ED">
            <w:pPr>
              <w:pStyle w:val="42"/>
              <w:spacing w:after="72"/>
              <w:ind w:left="1133"/>
              <w:rPr>
                <w:del w:id="2484" w:author="阿毛" w:date="2021-05-21T17:49:00Z"/>
                <w:rFonts w:ascii="標楷體" w:hAnsi="標楷體"/>
              </w:rPr>
              <w:pPrChange w:id="2485" w:author="阿毛" w:date="2021-06-02T14:38:00Z">
                <w:pPr/>
              </w:pPrChange>
            </w:pPr>
            <w:del w:id="2486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75ECBE1" w14:textId="03EF2BDB" w:rsidR="00B910ED" w:rsidRPr="00C24327" w:rsidDel="007154E3" w:rsidRDefault="00B910ED">
            <w:pPr>
              <w:pStyle w:val="42"/>
              <w:spacing w:after="72"/>
              <w:ind w:left="1133"/>
              <w:rPr>
                <w:del w:id="2487" w:author="阿毛" w:date="2021-05-21T17:49:00Z"/>
                <w:rFonts w:ascii="標楷體" w:hAnsi="標楷體"/>
              </w:rPr>
              <w:pPrChange w:id="2488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AC04869" w14:textId="7AA6A165" w:rsidR="00B910ED" w:rsidRPr="00C24327" w:rsidDel="007154E3" w:rsidRDefault="00B910ED">
            <w:pPr>
              <w:pStyle w:val="42"/>
              <w:spacing w:after="72"/>
              <w:ind w:left="1133"/>
              <w:rPr>
                <w:del w:id="2489" w:author="阿毛" w:date="2021-05-21T17:49:00Z"/>
                <w:rFonts w:ascii="標楷體" w:hAnsi="標楷體"/>
              </w:rPr>
              <w:pPrChange w:id="2490" w:author="阿毛" w:date="2021-06-02T14:38:00Z">
                <w:pPr/>
              </w:pPrChange>
            </w:pPr>
            <w:del w:id="2491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DA6BD89" w14:textId="658AA104" w:rsidR="00B910ED" w:rsidRPr="00C24327" w:rsidDel="007154E3" w:rsidRDefault="00B910ED">
            <w:pPr>
              <w:pStyle w:val="42"/>
              <w:spacing w:after="72"/>
              <w:ind w:left="1133"/>
              <w:rPr>
                <w:del w:id="2492" w:author="阿毛" w:date="2021-05-21T17:49:00Z"/>
                <w:rFonts w:ascii="標楷體" w:hAnsi="標楷體"/>
              </w:rPr>
              <w:pPrChange w:id="2493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0C1FEFF" w14:textId="1DFB3A99" w:rsidR="00B910ED" w:rsidRPr="00C24327" w:rsidDel="007154E3" w:rsidRDefault="00B910ED">
            <w:pPr>
              <w:pStyle w:val="42"/>
              <w:spacing w:after="72"/>
              <w:ind w:left="1133"/>
              <w:rPr>
                <w:del w:id="2494" w:author="阿毛" w:date="2021-05-21T17:49:00Z"/>
                <w:rFonts w:ascii="標楷體" w:hAnsi="標楷體"/>
              </w:rPr>
              <w:pPrChange w:id="2495" w:author="阿毛" w:date="2021-06-02T14:38:00Z">
                <w:pPr/>
              </w:pPrChange>
            </w:pPr>
            <w:del w:id="2496" w:author="阿毛" w:date="2021-05-21T17:49:00Z">
              <w:r w:rsidRPr="00C24327" w:rsidDel="007154E3">
                <w:rPr>
                  <w:rFonts w:ascii="標楷體" w:hAnsi="標楷體" w:hint="eastAsia"/>
                </w:rPr>
                <w:delText>必須輸入，可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7D604863" w14:textId="14B1279E" w:rsidR="00B910ED" w:rsidRPr="00C24327" w:rsidDel="007154E3" w:rsidRDefault="00B910ED">
            <w:pPr>
              <w:pStyle w:val="42"/>
              <w:spacing w:after="72"/>
              <w:ind w:left="1133"/>
              <w:rPr>
                <w:del w:id="2497" w:author="阿毛" w:date="2021-05-21T17:49:00Z"/>
                <w:rFonts w:ascii="標楷體" w:hAnsi="標楷體" w:cs="新細明體"/>
              </w:rPr>
              <w:pPrChange w:id="2498" w:author="阿毛" w:date="2021-06-02T14:38:00Z">
                <w:pPr>
                  <w:ind w:left="240" w:hangingChars="100" w:hanging="240"/>
                </w:pPr>
              </w:pPrChange>
            </w:pPr>
            <w:del w:id="2499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71C5F04D" w14:textId="368CA5E0" w:rsidR="00B910ED" w:rsidRPr="00C24327" w:rsidDel="007154E3" w:rsidRDefault="00B910ED">
            <w:pPr>
              <w:pStyle w:val="42"/>
              <w:spacing w:after="72"/>
              <w:ind w:left="1133"/>
              <w:rPr>
                <w:del w:id="2500" w:author="阿毛" w:date="2021-05-21T17:49:00Z"/>
                <w:rFonts w:ascii="標楷體" w:hAnsi="標楷體"/>
              </w:rPr>
              <w:pPrChange w:id="2501" w:author="阿毛" w:date="2021-06-02T14:38:00Z">
                <w:pPr>
                  <w:ind w:left="240" w:hangingChars="100" w:hanging="240"/>
                </w:pPr>
              </w:pPrChange>
            </w:pPr>
            <w:del w:id="2502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910ED" w:rsidRPr="00C24327" w:rsidDel="007154E3" w14:paraId="7C602057" w14:textId="70E714C9" w:rsidTr="00055FC2">
        <w:trPr>
          <w:trHeight w:val="291"/>
          <w:jc w:val="center"/>
          <w:del w:id="2503" w:author="阿毛" w:date="2021-05-21T17:49:00Z"/>
        </w:trPr>
        <w:tc>
          <w:tcPr>
            <w:tcW w:w="620" w:type="dxa"/>
          </w:tcPr>
          <w:p w14:paraId="1F2715AE" w14:textId="2BCDC6FC" w:rsidR="00B910ED" w:rsidRPr="00C24327" w:rsidDel="007154E3" w:rsidRDefault="00B910ED">
            <w:pPr>
              <w:pStyle w:val="42"/>
              <w:spacing w:after="72"/>
              <w:ind w:left="1133"/>
              <w:rPr>
                <w:del w:id="2504" w:author="阿毛" w:date="2021-05-21T17:49:00Z"/>
                <w:rFonts w:ascii="標楷體" w:hAnsi="標楷體"/>
              </w:rPr>
              <w:pPrChange w:id="2505" w:author="阿毛" w:date="2021-06-02T14:38:00Z">
                <w:pPr/>
              </w:pPrChange>
            </w:pPr>
            <w:del w:id="2506" w:author="阿毛" w:date="2021-05-21T17:49:00Z">
              <w:r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276" w:type="dxa"/>
          </w:tcPr>
          <w:p w14:paraId="39778895" w14:textId="08A810DB" w:rsidR="00B910ED" w:rsidRPr="00C24327" w:rsidDel="007154E3" w:rsidRDefault="00B910ED">
            <w:pPr>
              <w:pStyle w:val="42"/>
              <w:spacing w:after="72"/>
              <w:ind w:left="1133"/>
              <w:rPr>
                <w:del w:id="2507" w:author="阿毛" w:date="2021-05-21T17:49:00Z"/>
                <w:rFonts w:ascii="標楷體" w:hAnsi="標楷體"/>
              </w:rPr>
              <w:pPrChange w:id="2508" w:author="阿毛" w:date="2021-06-02T14:38:00Z">
                <w:pPr/>
              </w:pPrChange>
            </w:pPr>
            <w:del w:id="2509" w:author="阿毛" w:date="2021-05-21T17:49:00Z">
              <w:r w:rsidRPr="00C24327" w:rsidDel="007154E3">
                <w:rPr>
                  <w:rFonts w:ascii="標楷體" w:hAnsi="標楷體" w:hint="eastAsia"/>
                </w:rPr>
                <w:delText>訂正別</w:delText>
              </w:r>
            </w:del>
          </w:p>
        </w:tc>
        <w:tc>
          <w:tcPr>
            <w:tcW w:w="1760" w:type="dxa"/>
          </w:tcPr>
          <w:p w14:paraId="39BF83D6" w14:textId="0ED48C85" w:rsidR="00B910ED" w:rsidRPr="00C24327" w:rsidDel="007154E3" w:rsidRDefault="00055FC2">
            <w:pPr>
              <w:pStyle w:val="42"/>
              <w:spacing w:after="72"/>
              <w:ind w:left="1133"/>
              <w:rPr>
                <w:del w:id="2510" w:author="阿毛" w:date="2021-05-21T17:49:00Z"/>
                <w:rFonts w:ascii="標楷體" w:hAnsi="標楷體"/>
              </w:rPr>
              <w:pPrChange w:id="2511" w:author="阿毛" w:date="2021-06-02T14:38:00Z">
                <w:pPr/>
              </w:pPrChange>
            </w:pPr>
            <w:del w:id="2512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03317C11" w14:textId="51800E0C" w:rsidR="00B910ED" w:rsidRPr="00C24327" w:rsidDel="007154E3" w:rsidRDefault="00B910ED">
            <w:pPr>
              <w:pStyle w:val="42"/>
              <w:spacing w:after="72"/>
              <w:ind w:left="1133"/>
              <w:rPr>
                <w:del w:id="2513" w:author="阿毛" w:date="2021-05-21T17:49:00Z"/>
                <w:rFonts w:ascii="標楷體" w:hAnsi="標楷體"/>
              </w:rPr>
              <w:pPrChange w:id="2514" w:author="阿毛" w:date="2021-06-02T14:38:00Z">
                <w:pPr/>
              </w:pPrChange>
            </w:pPr>
            <w:del w:id="2515" w:author="阿毛" w:date="2021-05-21T17:49:00Z">
              <w:r w:rsidRPr="00C24327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75" w:type="dxa"/>
          </w:tcPr>
          <w:p w14:paraId="1C714B0E" w14:textId="38A7C8B6" w:rsidR="00B910ED" w:rsidRPr="00C24327" w:rsidDel="007154E3" w:rsidRDefault="00B910ED">
            <w:pPr>
              <w:pStyle w:val="42"/>
              <w:spacing w:after="72"/>
              <w:ind w:left="1133"/>
              <w:rPr>
                <w:del w:id="2516" w:author="阿毛" w:date="2021-05-21T17:49:00Z"/>
                <w:rFonts w:ascii="標楷體" w:hAnsi="標楷體"/>
              </w:rPr>
              <w:pPrChange w:id="2517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1591861" w14:textId="00750BA9" w:rsidR="00B910ED" w:rsidRPr="00C24327" w:rsidDel="007154E3" w:rsidRDefault="00B910ED">
            <w:pPr>
              <w:pStyle w:val="42"/>
              <w:spacing w:after="72"/>
              <w:ind w:left="1133"/>
              <w:rPr>
                <w:del w:id="2518" w:author="阿毛" w:date="2021-05-21T17:49:00Z"/>
                <w:rFonts w:ascii="標楷體" w:hAnsi="標楷體"/>
              </w:rPr>
              <w:pPrChange w:id="2519" w:author="阿毛" w:date="2021-06-02T14:38:00Z">
                <w:pPr/>
              </w:pPrChange>
            </w:pPr>
            <w:del w:id="2520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120905E0" w14:textId="254D1276" w:rsidR="00B910ED" w:rsidRPr="00C24327" w:rsidDel="007154E3" w:rsidRDefault="00B910ED">
            <w:pPr>
              <w:pStyle w:val="42"/>
              <w:spacing w:after="72"/>
              <w:ind w:left="1133"/>
              <w:rPr>
                <w:del w:id="2521" w:author="阿毛" w:date="2021-05-21T17:49:00Z"/>
                <w:rFonts w:ascii="標楷體" w:hAnsi="標楷體"/>
              </w:rPr>
              <w:pPrChange w:id="2522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7F332488" w14:textId="173A5519" w:rsidR="00B910ED" w:rsidRPr="00C24327" w:rsidDel="007154E3" w:rsidRDefault="00B910ED">
            <w:pPr>
              <w:pStyle w:val="42"/>
              <w:spacing w:after="72"/>
              <w:ind w:left="1133"/>
              <w:rPr>
                <w:del w:id="2523" w:author="阿毛" w:date="2021-05-21T17:49:00Z"/>
                <w:rFonts w:ascii="標楷體" w:hAnsi="標楷體"/>
              </w:rPr>
              <w:pPrChange w:id="2524" w:author="阿毛" w:date="2021-06-02T14:38:00Z">
                <w:pPr/>
              </w:pPrChange>
            </w:pPr>
            <w:del w:id="2525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680D8484" w14:textId="6508081C" w:rsidR="00B910ED" w:rsidRPr="00C24327" w:rsidDel="007154E3" w:rsidRDefault="00B910ED">
            <w:pPr>
              <w:pStyle w:val="42"/>
              <w:spacing w:after="72"/>
              <w:ind w:left="1133"/>
              <w:rPr>
                <w:del w:id="2526" w:author="阿毛" w:date="2021-05-21T17:49:00Z"/>
                <w:rFonts w:ascii="標楷體" w:hAnsi="標楷體"/>
              </w:rPr>
              <w:pPrChange w:id="2527" w:author="阿毛" w:date="2021-06-02T14:38:00Z">
                <w:pPr/>
              </w:pPrChange>
            </w:pPr>
            <w:del w:id="2528" w:author="阿毛" w:date="2021-05-21T17:49:00Z">
              <w:r w:rsidRPr="00C24327" w:rsidDel="007154E3">
                <w:rPr>
                  <w:rFonts w:ascii="標楷體" w:hAnsi="標楷體" w:hint="eastAsia"/>
                </w:rPr>
                <w:delText>0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未訂正</w:delText>
              </w:r>
            </w:del>
          </w:p>
          <w:p w14:paraId="69A1B9C1" w14:textId="4241C9CA" w:rsidR="00B910ED" w:rsidRPr="00C24327" w:rsidDel="007154E3" w:rsidRDefault="00B910ED">
            <w:pPr>
              <w:pStyle w:val="42"/>
              <w:spacing w:after="72"/>
              <w:ind w:left="1133"/>
              <w:rPr>
                <w:del w:id="2529" w:author="阿毛" w:date="2021-05-21T17:49:00Z"/>
                <w:rFonts w:ascii="標楷體" w:hAnsi="標楷體"/>
              </w:rPr>
              <w:pPrChange w:id="2530" w:author="阿毛" w:date="2021-06-02T14:38:00Z">
                <w:pPr/>
              </w:pPrChange>
            </w:pPr>
            <w:del w:id="2531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  <w:tr w:rsidR="00B910ED" w:rsidRPr="00C24327" w:rsidDel="007154E3" w14:paraId="02D21BD1" w14:textId="1C9BEF59" w:rsidTr="00055FC2">
        <w:trPr>
          <w:trHeight w:val="291"/>
          <w:jc w:val="center"/>
          <w:del w:id="2532" w:author="阿毛" w:date="2021-05-21T17:49:00Z"/>
        </w:trPr>
        <w:tc>
          <w:tcPr>
            <w:tcW w:w="620" w:type="dxa"/>
          </w:tcPr>
          <w:p w14:paraId="0EC593C8" w14:textId="07EBDD28" w:rsidR="00B910ED" w:rsidRPr="00C24327" w:rsidDel="007154E3" w:rsidRDefault="00B910ED">
            <w:pPr>
              <w:pStyle w:val="42"/>
              <w:spacing w:after="72"/>
              <w:ind w:left="1133"/>
              <w:rPr>
                <w:del w:id="2533" w:author="阿毛" w:date="2021-05-21T17:49:00Z"/>
                <w:rFonts w:ascii="標楷體" w:hAnsi="標楷體"/>
              </w:rPr>
              <w:pPrChange w:id="2534" w:author="阿毛" w:date="2021-06-02T14:38:00Z">
                <w:pPr/>
              </w:pPrChange>
            </w:pPr>
            <w:del w:id="2535" w:author="阿毛" w:date="2021-05-21T17:49:00Z">
              <w:r w:rsidDel="007154E3">
                <w:rPr>
                  <w:rFonts w:ascii="標楷體" w:hAnsi="標楷體"/>
                </w:rPr>
                <w:delText>5</w:delText>
              </w:r>
            </w:del>
          </w:p>
        </w:tc>
        <w:tc>
          <w:tcPr>
            <w:tcW w:w="1276" w:type="dxa"/>
          </w:tcPr>
          <w:p w14:paraId="4CC321F8" w14:textId="72D16216" w:rsidR="00B910ED" w:rsidRPr="00C24327" w:rsidDel="007154E3" w:rsidRDefault="00B910ED">
            <w:pPr>
              <w:pStyle w:val="42"/>
              <w:spacing w:after="72"/>
              <w:ind w:left="1133"/>
              <w:rPr>
                <w:del w:id="2536" w:author="阿毛" w:date="2021-05-21T17:49:00Z"/>
                <w:rFonts w:ascii="標楷體" w:hAnsi="標楷體"/>
              </w:rPr>
              <w:pPrChange w:id="2537" w:author="阿毛" w:date="2021-06-02T14:38:00Z">
                <w:pPr/>
              </w:pPrChange>
            </w:pPr>
            <w:del w:id="2538" w:author="阿毛" w:date="2021-05-21T17:49:00Z">
              <w:r w:rsidRPr="00C24327" w:rsidDel="007154E3">
                <w:rPr>
                  <w:rFonts w:ascii="標楷體" w:hAnsi="標楷體" w:hint="eastAsia"/>
                </w:rPr>
                <w:delText>報表</w:delText>
              </w:r>
            </w:del>
          </w:p>
        </w:tc>
        <w:tc>
          <w:tcPr>
            <w:tcW w:w="1760" w:type="dxa"/>
          </w:tcPr>
          <w:p w14:paraId="74FAF76A" w14:textId="36105204" w:rsidR="00B910ED" w:rsidRPr="00C24327" w:rsidDel="007154E3" w:rsidRDefault="00055FC2">
            <w:pPr>
              <w:pStyle w:val="42"/>
              <w:spacing w:after="72"/>
              <w:ind w:left="1133"/>
              <w:rPr>
                <w:del w:id="2539" w:author="阿毛" w:date="2021-05-21T17:49:00Z"/>
                <w:rFonts w:ascii="標楷體" w:hAnsi="標楷體"/>
              </w:rPr>
              <w:pPrChange w:id="2540" w:author="阿毛" w:date="2021-06-02T14:38:00Z">
                <w:pPr/>
              </w:pPrChange>
            </w:pPr>
            <w:del w:id="2541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5AF292EB" w14:textId="174E0720" w:rsidR="00B910ED" w:rsidRPr="00C24327" w:rsidDel="007154E3" w:rsidRDefault="00B910ED">
            <w:pPr>
              <w:pStyle w:val="42"/>
              <w:spacing w:after="72"/>
              <w:ind w:left="1133"/>
              <w:rPr>
                <w:del w:id="2542" w:author="阿毛" w:date="2021-05-21T17:49:00Z"/>
                <w:rFonts w:ascii="標楷體" w:hAnsi="標楷體"/>
              </w:rPr>
              <w:pPrChange w:id="2543" w:author="阿毛" w:date="2021-06-02T14:38:00Z">
                <w:pPr/>
              </w:pPrChange>
            </w:pPr>
            <w:del w:id="2544" w:author="阿毛" w:date="2021-05-21T17:49:00Z">
              <w:r w:rsidRPr="00C24327" w:rsidDel="007154E3">
                <w:rPr>
                  <w:rFonts w:ascii="標楷體" w:hAnsi="標楷體"/>
                </w:rPr>
                <w:delText>1</w:delText>
              </w:r>
            </w:del>
          </w:p>
        </w:tc>
        <w:tc>
          <w:tcPr>
            <w:tcW w:w="1275" w:type="dxa"/>
          </w:tcPr>
          <w:p w14:paraId="26FB337D" w14:textId="277411AC" w:rsidR="00B910ED" w:rsidRPr="00C24327" w:rsidDel="007154E3" w:rsidRDefault="00B910ED">
            <w:pPr>
              <w:pStyle w:val="42"/>
              <w:spacing w:after="72"/>
              <w:ind w:left="1133"/>
              <w:rPr>
                <w:del w:id="2545" w:author="阿毛" w:date="2021-05-21T17:49:00Z"/>
                <w:rFonts w:ascii="標楷體" w:hAnsi="標楷體"/>
              </w:rPr>
              <w:pPrChange w:id="2546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F30E64" w14:textId="08937440" w:rsidR="00B910ED" w:rsidRPr="00C24327" w:rsidDel="007154E3" w:rsidRDefault="00B910ED">
            <w:pPr>
              <w:pStyle w:val="42"/>
              <w:spacing w:after="72"/>
              <w:ind w:left="1133"/>
              <w:rPr>
                <w:del w:id="2547" w:author="阿毛" w:date="2021-05-21T17:49:00Z"/>
                <w:rFonts w:ascii="標楷體" w:hAnsi="標楷體"/>
              </w:rPr>
              <w:pPrChange w:id="2548" w:author="阿毛" w:date="2021-06-02T14:38:00Z">
                <w:pPr/>
              </w:pPrChange>
            </w:pPr>
            <w:del w:id="2549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407BCCD9" w14:textId="1BDF6297" w:rsidR="00B910ED" w:rsidRPr="00C24327" w:rsidDel="007154E3" w:rsidRDefault="00B910ED">
            <w:pPr>
              <w:pStyle w:val="42"/>
              <w:spacing w:after="72"/>
              <w:ind w:left="1133"/>
              <w:rPr>
                <w:del w:id="2550" w:author="阿毛" w:date="2021-05-21T17:49:00Z"/>
                <w:rFonts w:ascii="標楷體" w:hAnsi="標楷體"/>
              </w:rPr>
              <w:pPrChange w:id="2551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86E7559" w14:textId="2338CCA1" w:rsidR="00B910ED" w:rsidRPr="00C24327" w:rsidDel="007154E3" w:rsidRDefault="00B910ED">
            <w:pPr>
              <w:pStyle w:val="42"/>
              <w:spacing w:after="72"/>
              <w:ind w:left="1133"/>
              <w:rPr>
                <w:del w:id="2552" w:author="阿毛" w:date="2021-05-21T17:49:00Z"/>
                <w:rFonts w:ascii="標楷體" w:hAnsi="標楷體"/>
              </w:rPr>
              <w:pPrChange w:id="2553" w:author="阿毛" w:date="2021-06-02T14:38:00Z">
                <w:pPr/>
              </w:pPrChange>
            </w:pPr>
            <w:del w:id="2554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7098D356" w14:textId="3D843B32" w:rsidR="00B910ED" w:rsidRPr="00C24327" w:rsidDel="007154E3" w:rsidRDefault="00B910ED">
            <w:pPr>
              <w:pStyle w:val="42"/>
              <w:spacing w:after="72"/>
              <w:ind w:left="1133"/>
              <w:rPr>
                <w:del w:id="2555" w:author="阿毛" w:date="2021-05-21T17:49:00Z"/>
                <w:rFonts w:ascii="標楷體" w:hAnsi="標楷體"/>
              </w:rPr>
              <w:pPrChange w:id="2556" w:author="阿毛" w:date="2021-06-02T14:38:00Z">
                <w:pPr/>
              </w:pPrChange>
            </w:pPr>
            <w:del w:id="2557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客戶往來本息明細表 </w:delText>
              </w:r>
            </w:del>
          </w:p>
          <w:p w14:paraId="31F07BAF" w14:textId="68CF8B3C" w:rsidR="00B910ED" w:rsidRPr="00C24327" w:rsidDel="007154E3" w:rsidRDefault="00B910ED">
            <w:pPr>
              <w:pStyle w:val="42"/>
              <w:spacing w:after="72"/>
              <w:ind w:left="1133"/>
              <w:rPr>
                <w:del w:id="2558" w:author="阿毛" w:date="2021-05-21T17:49:00Z"/>
                <w:rFonts w:ascii="標楷體" w:hAnsi="標楷體"/>
              </w:rPr>
              <w:pPrChange w:id="2559" w:author="阿毛" w:date="2021-06-02T14:38:00Z">
                <w:pPr/>
              </w:pPrChange>
            </w:pPr>
            <w:del w:id="2560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客戶往來費用明細表 </w:delText>
              </w:r>
            </w:del>
          </w:p>
          <w:p w14:paraId="71C5C2B6" w14:textId="0DC1D4E1" w:rsidR="00B910ED" w:rsidRPr="00C24327" w:rsidDel="007154E3" w:rsidRDefault="00B910ED">
            <w:pPr>
              <w:pStyle w:val="42"/>
              <w:spacing w:after="72"/>
              <w:ind w:left="1133"/>
              <w:rPr>
                <w:del w:id="2561" w:author="阿毛" w:date="2021-05-21T17:49:00Z"/>
                <w:rFonts w:ascii="標楷體" w:hAnsi="標楷體"/>
              </w:rPr>
              <w:pPrChange w:id="2562" w:author="阿毛" w:date="2021-06-02T14:38:00Z">
                <w:pPr/>
              </w:pPrChange>
            </w:pPr>
            <w:del w:id="2563" w:author="阿毛" w:date="2021-05-21T17:49:00Z">
              <w:r w:rsidRPr="00C24327" w:rsidDel="007154E3">
                <w:rPr>
                  <w:rFonts w:ascii="標楷體" w:hAnsi="標楷體" w:hint="eastAsia"/>
                </w:rPr>
                <w:delText>3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客戶往來交易明細表 </w:delText>
              </w:r>
            </w:del>
          </w:p>
          <w:p w14:paraId="4ACBADA9" w14:textId="2D3D1D5B" w:rsidR="00B910ED" w:rsidRPr="00C24327" w:rsidDel="007154E3" w:rsidRDefault="00B910ED">
            <w:pPr>
              <w:pStyle w:val="42"/>
              <w:spacing w:after="72"/>
              <w:ind w:left="1133"/>
              <w:rPr>
                <w:del w:id="2564" w:author="阿毛" w:date="2021-05-21T17:49:00Z"/>
                <w:rFonts w:ascii="標楷體" w:hAnsi="標楷體"/>
              </w:rPr>
              <w:pPrChange w:id="2565" w:author="阿毛" w:date="2021-06-02T14:38:00Z">
                <w:pPr/>
              </w:pPrChange>
            </w:pPr>
            <w:del w:id="2566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</w:tbl>
    <w:p w14:paraId="5181D839" w14:textId="2539E128" w:rsidR="003A1588" w:rsidDel="007154E3" w:rsidRDefault="003A1588">
      <w:pPr>
        <w:pStyle w:val="42"/>
        <w:spacing w:after="72"/>
        <w:ind w:left="1133"/>
        <w:rPr>
          <w:del w:id="2567" w:author="阿毛" w:date="2021-05-21T17:49:00Z"/>
          <w:rFonts w:ascii="標楷體" w:hAnsi="標楷體"/>
        </w:rPr>
        <w:pPrChange w:id="2568" w:author="阿毛" w:date="2021-06-02T14:38:00Z">
          <w:pPr/>
        </w:pPrChange>
      </w:pPr>
    </w:p>
    <w:p w14:paraId="7D50DE7E" w14:textId="03818319" w:rsidR="00B910ED" w:rsidRPr="006D7377" w:rsidDel="007154E3" w:rsidRDefault="00B910ED">
      <w:pPr>
        <w:pStyle w:val="42"/>
        <w:spacing w:after="72"/>
        <w:ind w:left="1133"/>
        <w:rPr>
          <w:del w:id="2569" w:author="阿毛" w:date="2021-05-21T17:49:00Z"/>
          <w:rFonts w:ascii="標楷體" w:hAnsi="標楷體"/>
          <w:szCs w:val="24"/>
        </w:rPr>
        <w:pPrChange w:id="2570" w:author="阿毛" w:date="2021-06-02T14:38:00Z">
          <w:pPr>
            <w:pStyle w:val="42"/>
            <w:spacing w:after="72"/>
            <w:ind w:leftChars="0" w:left="0"/>
          </w:pPr>
        </w:pPrChange>
      </w:pPr>
      <w:del w:id="2571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輸出報表：1.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客戶往來本息明細表</w:delInstrText>
        </w:r>
        <w:r w:rsidR="007154E3" w:rsidDel="007154E3">
          <w:delInstrText xml:space="preserve">_1" </w:delInstrText>
        </w:r>
        <w:r w:rsidR="007154E3" w:rsidDel="007154E3">
          <w:fldChar w:fldCharType="separate"/>
        </w:r>
        <w:r w:rsidRPr="00C1696F" w:rsidDel="007154E3">
          <w:rPr>
            <w:rStyle w:val="a7"/>
            <w:rFonts w:ascii="標楷體" w:hAnsi="標楷體" w:hint="eastAsia"/>
            <w:szCs w:val="24"/>
          </w:rPr>
          <w:delText>客戶往來本息明細表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22748C2D" w14:textId="23E12663" w:rsidR="00B910ED" w:rsidRPr="006D7377" w:rsidDel="007154E3" w:rsidRDefault="00B910ED">
      <w:pPr>
        <w:pStyle w:val="42"/>
        <w:spacing w:after="72"/>
        <w:ind w:left="1133"/>
        <w:rPr>
          <w:del w:id="2572" w:author="阿毛" w:date="2021-05-21T17:49:00Z"/>
          <w:rFonts w:ascii="標楷體" w:hAnsi="標楷體"/>
          <w:szCs w:val="24"/>
        </w:rPr>
        <w:pPrChange w:id="2573" w:author="阿毛" w:date="2021-06-02T14:38:00Z">
          <w:pPr>
            <w:pStyle w:val="42"/>
            <w:spacing w:after="72"/>
            <w:ind w:leftChars="0" w:left="0"/>
          </w:pPr>
        </w:pPrChange>
      </w:pPr>
      <w:del w:id="2574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2.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客戶往來費用明細表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客戶往來費用明細表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C324C53" w14:textId="2023EA52" w:rsidR="00B910ED" w:rsidRPr="006D7377" w:rsidDel="007154E3" w:rsidRDefault="00B910ED">
      <w:pPr>
        <w:pStyle w:val="42"/>
        <w:spacing w:after="72"/>
        <w:ind w:left="1133"/>
        <w:rPr>
          <w:del w:id="2575" w:author="阿毛" w:date="2021-05-21T17:49:00Z"/>
          <w:rFonts w:ascii="標楷體" w:hAnsi="標楷體"/>
          <w:szCs w:val="24"/>
        </w:rPr>
        <w:pPrChange w:id="2576" w:author="阿毛" w:date="2021-06-02T14:38:00Z">
          <w:pPr>
            <w:pStyle w:val="42"/>
            <w:spacing w:after="72"/>
            <w:ind w:leftChars="0" w:left="0"/>
          </w:pPr>
        </w:pPrChange>
      </w:pPr>
      <w:del w:id="2577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3.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客戶往來交易明細表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客戶往來交易明細表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0A6EBE9" w14:textId="1CE104E3" w:rsidR="005910A3" w:rsidRPr="00B910ED" w:rsidDel="007154E3" w:rsidRDefault="005910A3">
      <w:pPr>
        <w:pStyle w:val="42"/>
        <w:spacing w:after="72"/>
        <w:ind w:left="1133"/>
        <w:rPr>
          <w:del w:id="2578" w:author="阿毛" w:date="2021-05-21T17:49:00Z"/>
          <w:rFonts w:ascii="標楷體" w:hAnsi="標楷體"/>
        </w:rPr>
        <w:pPrChange w:id="2579" w:author="阿毛" w:date="2021-06-02T14:38:00Z">
          <w:pPr/>
        </w:pPrChange>
      </w:pPr>
    </w:p>
    <w:p w14:paraId="7EB528E0" w14:textId="31CFBE79" w:rsidR="006F422C" w:rsidRPr="00D545F1" w:rsidDel="007154E3" w:rsidRDefault="003F5191">
      <w:pPr>
        <w:pStyle w:val="42"/>
        <w:spacing w:after="72"/>
        <w:ind w:left="1133"/>
        <w:rPr>
          <w:del w:id="2580" w:author="阿毛" w:date="2021-05-21T17:49:00Z"/>
          <w:rFonts w:ascii="標楷體" w:hAnsi="標楷體"/>
        </w:rPr>
        <w:pPrChange w:id="2581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582" w:author="阿毛" w:date="2021-05-21T17:49:00Z">
        <w:r w:rsidDel="007154E3">
          <w:rPr>
            <w:rFonts w:ascii="標楷體" w:hAnsi="標楷體"/>
          </w:rPr>
          <w:br w:type="page"/>
        </w:r>
        <w:r w:rsidR="006F422C" w:rsidRPr="00D545F1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7</w:delText>
        </w:r>
        <w:r w:rsidR="006F422C" w:rsidRPr="00D545F1" w:rsidDel="007154E3">
          <w:rPr>
            <w:rFonts w:ascii="標楷體" w:hAnsi="標楷體" w:hint="eastAsia"/>
          </w:rPr>
          <w:delText>0</w:delText>
        </w:r>
        <w:r w:rsidR="003A1588" w:rsidDel="007154E3">
          <w:rPr>
            <w:rFonts w:ascii="標楷體" w:hAnsi="標楷體" w:hint="eastAsia"/>
          </w:rPr>
          <w:delText>2</w:delText>
        </w:r>
        <w:r w:rsidR="006F422C" w:rsidRPr="008270B8" w:rsidDel="007154E3">
          <w:rPr>
            <w:rFonts w:ascii="標楷體" w:hAnsi="標楷體" w:hint="eastAsia"/>
          </w:rPr>
          <w:delText>放款餘額及財收統計表</w:delText>
        </w:r>
      </w:del>
    </w:p>
    <w:p w14:paraId="06EE1469" w14:textId="48002F99" w:rsidR="006F422C" w:rsidRPr="00AB69BA" w:rsidDel="007154E3" w:rsidRDefault="006F422C">
      <w:pPr>
        <w:pStyle w:val="42"/>
        <w:spacing w:after="72"/>
        <w:ind w:left="1133"/>
        <w:rPr>
          <w:del w:id="2583" w:author="阿毛" w:date="2021-05-21T17:49:00Z"/>
        </w:rPr>
        <w:pPrChange w:id="2584" w:author="阿毛" w:date="2021-06-02T14:38:00Z">
          <w:pPr>
            <w:pStyle w:val="a"/>
          </w:pPr>
        </w:pPrChange>
      </w:pPr>
      <w:del w:id="2585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1C520A56" w14:textId="5267F22C" w:rsidTr="00F4398B">
        <w:trPr>
          <w:trHeight w:val="277"/>
          <w:del w:id="258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91BD82" w14:textId="2CD94EAB" w:rsidR="006F422C" w:rsidRPr="00AB69BA" w:rsidDel="007154E3" w:rsidRDefault="006F422C">
            <w:pPr>
              <w:pStyle w:val="42"/>
              <w:spacing w:after="72"/>
              <w:ind w:left="1133"/>
              <w:rPr>
                <w:del w:id="2587" w:author="阿毛" w:date="2021-05-21T17:49:00Z"/>
                <w:rFonts w:ascii="標楷體" w:hAnsi="標楷體"/>
              </w:rPr>
              <w:pPrChange w:id="2588" w:author="阿毛" w:date="2021-06-02T14:38:00Z">
                <w:pPr/>
              </w:pPrChange>
            </w:pPr>
            <w:del w:id="258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201B5D" w14:textId="05C05443" w:rsidR="006F422C" w:rsidDel="007154E3" w:rsidRDefault="006F422C">
            <w:pPr>
              <w:pStyle w:val="42"/>
              <w:spacing w:after="72"/>
              <w:ind w:left="1133"/>
              <w:rPr>
                <w:del w:id="2590" w:author="阿毛" w:date="2021-05-21T17:49:00Z"/>
                <w:rFonts w:ascii="標楷體" w:hAnsi="標楷體"/>
              </w:rPr>
              <w:pPrChange w:id="2591" w:author="阿毛" w:date="2021-06-02T14:38:00Z">
                <w:pPr/>
              </w:pPrChange>
            </w:pPr>
            <w:del w:id="2592" w:author="阿毛" w:date="2021-05-21T17:49:00Z">
              <w:r w:rsidRPr="00191661" w:rsidDel="007154E3">
                <w:rPr>
                  <w:rFonts w:ascii="標楷體" w:hAnsi="標楷體" w:hint="eastAsia"/>
                  <w:lang w:eastAsia="zh-HK"/>
                </w:rPr>
                <w:delText>放款餘額及財收統計表</w:delText>
              </w:r>
            </w:del>
          </w:p>
          <w:p w14:paraId="7AC6916E" w14:textId="54051922" w:rsidR="006F422C" w:rsidDel="007154E3" w:rsidRDefault="006F422C">
            <w:pPr>
              <w:pStyle w:val="42"/>
              <w:spacing w:after="72"/>
              <w:ind w:left="1133"/>
              <w:rPr>
                <w:del w:id="2593" w:author="阿毛" w:date="2021-05-21T17:49:00Z"/>
                <w:rFonts w:ascii="標楷體" w:hAnsi="標楷體"/>
              </w:rPr>
              <w:pPrChange w:id="2594" w:author="阿毛" w:date="2021-06-02T14:38:00Z">
                <w:pPr/>
              </w:pPrChange>
            </w:pPr>
            <w:del w:id="2595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輸入日</w:delText>
              </w:r>
              <w:r w:rsidRPr="00191661" w:rsidDel="007154E3">
                <w:rPr>
                  <w:rFonts w:ascii="標楷體" w:hAnsi="標楷體" w:hint="eastAsia"/>
                  <w:lang w:eastAsia="zh-HK"/>
                </w:rPr>
                <w:delText>期區間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2EC61037" w14:textId="06930F4E" w:rsidR="003E2496" w:rsidDel="007154E3" w:rsidRDefault="003E2496">
            <w:pPr>
              <w:pStyle w:val="42"/>
              <w:spacing w:after="72"/>
              <w:ind w:left="1133"/>
              <w:rPr>
                <w:del w:id="2596" w:author="阿毛" w:date="2021-05-21T17:49:00Z"/>
                <w:rFonts w:ascii="標楷體" w:hAnsi="標楷體"/>
              </w:rPr>
              <w:pPrChange w:id="2597" w:author="阿毛" w:date="2021-06-02T14:38:00Z">
                <w:pPr/>
              </w:pPrChange>
            </w:pPr>
            <w:del w:id="2598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產出報表及檔案</w:delText>
              </w:r>
              <w:r w:rsidDel="007154E3">
                <w:rPr>
                  <w:rFonts w:ascii="標楷體" w:hAnsi="標楷體" w:hint="eastAsia"/>
                </w:rPr>
                <w:delText>：</w:delText>
              </w:r>
            </w:del>
          </w:p>
          <w:p w14:paraId="7F68CD24" w14:textId="77EBED25" w:rsidR="003E2496" w:rsidDel="007154E3" w:rsidRDefault="003E2496">
            <w:pPr>
              <w:pStyle w:val="42"/>
              <w:spacing w:after="72"/>
              <w:ind w:left="1133"/>
              <w:rPr>
                <w:del w:id="2599" w:author="阿毛" w:date="2021-05-21T17:49:00Z"/>
                <w:rFonts w:ascii="標楷體" w:hAnsi="標楷體"/>
              </w:rPr>
              <w:pPrChange w:id="2600" w:author="阿毛" w:date="2021-06-02T14:38:00Z">
                <w:pPr>
                  <w:ind w:firstLineChars="100" w:firstLine="240"/>
                </w:pPr>
              </w:pPrChange>
            </w:pPr>
            <w:del w:id="2601" w:author="阿毛" w:date="2021-05-21T17:49:00Z">
              <w:r w:rsidDel="007154E3">
                <w:rPr>
                  <w:rFonts w:ascii="標楷體" w:hAnsi="標楷體" w:hint="eastAsia"/>
                </w:rPr>
                <w:delText>(</w:delText>
              </w:r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</w:del>
          </w:p>
          <w:p w14:paraId="7292E300" w14:textId="6B2D3958" w:rsidR="003E2496" w:rsidDel="007154E3" w:rsidRDefault="003E2496">
            <w:pPr>
              <w:pStyle w:val="42"/>
              <w:spacing w:after="72"/>
              <w:ind w:left="1133"/>
              <w:rPr>
                <w:del w:id="2602" w:author="阿毛" w:date="2021-05-21T17:49:00Z"/>
                <w:rFonts w:ascii="標楷體" w:hAnsi="標楷體"/>
              </w:rPr>
              <w:pPrChange w:id="2603" w:author="阿毛" w:date="2021-06-02T14:38:00Z">
                <w:pPr>
                  <w:ind w:firstLineChars="100" w:firstLine="240"/>
                </w:pPr>
              </w:pPrChange>
            </w:pPr>
            <w:del w:id="2604" w:author="阿毛" w:date="2021-05-21T17:49:00Z">
              <w:r w:rsidDel="007154E3">
                <w:rPr>
                  <w:rFonts w:ascii="標楷體" w:hAnsi="標楷體" w:hint="eastAsia"/>
                </w:rPr>
                <w:delText>(2)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3E2496" w:rsidDel="007154E3">
                <w:rPr>
                  <w:rFonts w:ascii="標楷體" w:hAnsi="標楷體" w:hint="eastAsia"/>
                </w:rPr>
                <w:delText>依據通路別:企金/非企金</w:delText>
              </w:r>
            </w:del>
          </w:p>
          <w:p w14:paraId="081B59D6" w14:textId="7D5C20EC" w:rsidR="003E2496" w:rsidRPr="003E2496" w:rsidDel="007154E3" w:rsidRDefault="003E2496">
            <w:pPr>
              <w:pStyle w:val="42"/>
              <w:spacing w:after="72"/>
              <w:ind w:left="1133"/>
              <w:rPr>
                <w:del w:id="2605" w:author="阿毛" w:date="2021-05-21T17:49:00Z"/>
                <w:rFonts w:ascii="標楷體" w:hAnsi="標楷體"/>
              </w:rPr>
              <w:pPrChange w:id="2606" w:author="阿毛" w:date="2021-06-02T14:38:00Z">
                <w:pPr>
                  <w:ind w:firstLineChars="100" w:firstLine="240"/>
                </w:pPr>
              </w:pPrChange>
            </w:pPr>
            <w:del w:id="2607" w:author="阿毛" w:date="2021-05-21T17:49:00Z">
              <w:r w:rsidDel="007154E3">
                <w:rPr>
                  <w:rFonts w:ascii="標楷體" w:hAnsi="標楷體" w:hint="eastAsia"/>
                </w:rPr>
                <w:delText>(3)</w:delText>
              </w:r>
              <w:r w:rsidRPr="003E2496" w:rsidDel="007154E3">
                <w:rPr>
                  <w:rFonts w:ascii="標楷體" w:hAnsi="標楷體" w:hint="eastAsia"/>
                </w:rPr>
                <w:delText>產生利息收入(實收)明細檔LNW63A3P 給會計師</w:delText>
              </w:r>
            </w:del>
          </w:p>
        </w:tc>
      </w:tr>
      <w:tr w:rsidR="006F422C" w:rsidRPr="00AB69BA" w:rsidDel="007154E3" w14:paraId="093913B6" w14:textId="6A607AD9" w:rsidTr="00F4398B">
        <w:trPr>
          <w:trHeight w:val="277"/>
          <w:del w:id="26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634370" w14:textId="54DBED38" w:rsidR="006F422C" w:rsidRPr="00AB69BA" w:rsidDel="007154E3" w:rsidRDefault="006F422C">
            <w:pPr>
              <w:pStyle w:val="42"/>
              <w:spacing w:after="72"/>
              <w:ind w:left="1133"/>
              <w:rPr>
                <w:del w:id="2609" w:author="阿毛" w:date="2021-05-21T17:49:00Z"/>
                <w:rFonts w:ascii="標楷體" w:hAnsi="標楷體"/>
              </w:rPr>
              <w:pPrChange w:id="2610" w:author="阿毛" w:date="2021-06-02T14:38:00Z">
                <w:pPr/>
              </w:pPrChange>
            </w:pPr>
            <w:del w:id="2611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1ECA07" w14:textId="14285563" w:rsidR="006F422C" w:rsidRPr="00AB69BA" w:rsidDel="007154E3" w:rsidRDefault="006F422C">
            <w:pPr>
              <w:pStyle w:val="42"/>
              <w:spacing w:after="72"/>
              <w:ind w:left="1133"/>
              <w:rPr>
                <w:del w:id="2612" w:author="阿毛" w:date="2021-05-21T17:49:00Z"/>
                <w:rFonts w:ascii="標楷體" w:hAnsi="標楷體"/>
              </w:rPr>
              <w:pPrChange w:id="2613" w:author="阿毛" w:date="2021-06-02T14:38:00Z">
                <w:pPr/>
              </w:pPrChange>
            </w:pPr>
          </w:p>
        </w:tc>
      </w:tr>
      <w:tr w:rsidR="006F422C" w:rsidRPr="00AB69BA" w:rsidDel="007154E3" w14:paraId="770DF71E" w14:textId="20159800" w:rsidTr="00F4398B">
        <w:trPr>
          <w:trHeight w:val="773"/>
          <w:del w:id="261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B5E430" w14:textId="16A33437" w:rsidR="006F422C" w:rsidRPr="00AB69BA" w:rsidDel="007154E3" w:rsidRDefault="006F422C">
            <w:pPr>
              <w:pStyle w:val="42"/>
              <w:spacing w:after="72"/>
              <w:ind w:left="1133"/>
              <w:rPr>
                <w:del w:id="2615" w:author="阿毛" w:date="2021-05-21T17:49:00Z"/>
                <w:rFonts w:ascii="標楷體" w:hAnsi="標楷體"/>
              </w:rPr>
              <w:pPrChange w:id="2616" w:author="阿毛" w:date="2021-06-02T14:38:00Z">
                <w:pPr/>
              </w:pPrChange>
            </w:pPr>
            <w:del w:id="261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FFF2AE" w14:textId="0E16E9D7" w:rsidR="006F422C" w:rsidRPr="00AB69BA" w:rsidDel="007154E3" w:rsidRDefault="006F422C">
            <w:pPr>
              <w:pStyle w:val="42"/>
              <w:spacing w:after="72"/>
              <w:ind w:left="1133"/>
              <w:rPr>
                <w:del w:id="2618" w:author="阿毛" w:date="2021-05-21T17:49:00Z"/>
                <w:rFonts w:ascii="標楷體" w:hAnsi="標楷體"/>
              </w:rPr>
              <w:pPrChange w:id="2619" w:author="阿毛" w:date="2021-06-02T14:38:00Z">
                <w:pPr/>
              </w:pPrChange>
            </w:pPr>
          </w:p>
        </w:tc>
      </w:tr>
      <w:tr w:rsidR="006F422C" w:rsidRPr="00AB69BA" w:rsidDel="007154E3" w14:paraId="470AF779" w14:textId="646E94DF" w:rsidTr="00F4398B">
        <w:trPr>
          <w:trHeight w:val="321"/>
          <w:del w:id="262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CE281E" w14:textId="5FE70609" w:rsidR="006F422C" w:rsidRPr="00AB69BA" w:rsidDel="007154E3" w:rsidRDefault="006F422C">
            <w:pPr>
              <w:pStyle w:val="42"/>
              <w:spacing w:after="72"/>
              <w:ind w:left="1133"/>
              <w:rPr>
                <w:del w:id="2621" w:author="阿毛" w:date="2021-05-21T17:49:00Z"/>
                <w:rFonts w:ascii="標楷體" w:hAnsi="標楷體"/>
              </w:rPr>
              <w:pPrChange w:id="2622" w:author="阿毛" w:date="2021-06-02T14:38:00Z">
                <w:pPr/>
              </w:pPrChange>
            </w:pPr>
            <w:del w:id="2623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5E83C" w14:textId="3CDF7A96" w:rsidR="006F422C" w:rsidRPr="00AB69BA" w:rsidDel="007154E3" w:rsidRDefault="006F422C">
            <w:pPr>
              <w:pStyle w:val="42"/>
              <w:spacing w:after="72"/>
              <w:ind w:left="1133"/>
              <w:rPr>
                <w:del w:id="2624" w:author="阿毛" w:date="2021-05-21T17:49:00Z"/>
                <w:rFonts w:ascii="標楷體" w:hAnsi="標楷體"/>
              </w:rPr>
              <w:pPrChange w:id="2625" w:author="阿毛" w:date="2021-06-02T14:38:00Z">
                <w:pPr/>
              </w:pPrChange>
            </w:pPr>
          </w:p>
        </w:tc>
      </w:tr>
      <w:tr w:rsidR="006F422C" w:rsidRPr="00AB69BA" w:rsidDel="007154E3" w14:paraId="39AD451A" w14:textId="08525396" w:rsidTr="00F4398B">
        <w:trPr>
          <w:trHeight w:val="1311"/>
          <w:del w:id="262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C4C735" w14:textId="45D68616" w:rsidR="006F422C" w:rsidRPr="00AB69BA" w:rsidDel="007154E3" w:rsidRDefault="006F422C">
            <w:pPr>
              <w:pStyle w:val="42"/>
              <w:spacing w:after="72"/>
              <w:ind w:left="1133"/>
              <w:rPr>
                <w:del w:id="2627" w:author="阿毛" w:date="2021-05-21T17:49:00Z"/>
                <w:rFonts w:ascii="標楷體" w:hAnsi="標楷體"/>
              </w:rPr>
              <w:pPrChange w:id="2628" w:author="阿毛" w:date="2021-06-02T14:38:00Z">
                <w:pPr/>
              </w:pPrChange>
            </w:pPr>
            <w:del w:id="2629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1B0576" w14:textId="51E2E404" w:rsidR="006F422C" w:rsidRPr="00AB69BA" w:rsidDel="007154E3" w:rsidRDefault="006F422C">
            <w:pPr>
              <w:pStyle w:val="42"/>
              <w:spacing w:after="72"/>
              <w:ind w:left="1133"/>
              <w:rPr>
                <w:del w:id="2630" w:author="阿毛" w:date="2021-05-21T17:49:00Z"/>
                <w:rFonts w:ascii="標楷體" w:hAnsi="標楷體"/>
              </w:rPr>
              <w:pPrChange w:id="2631" w:author="阿毛" w:date="2021-06-02T14:38:00Z">
                <w:pPr/>
              </w:pPrChange>
            </w:pPr>
          </w:p>
        </w:tc>
      </w:tr>
      <w:tr w:rsidR="006F422C" w:rsidRPr="00AB69BA" w:rsidDel="007154E3" w14:paraId="45DA3C60" w14:textId="5F5FE618" w:rsidTr="00F4398B">
        <w:trPr>
          <w:trHeight w:val="278"/>
          <w:del w:id="263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40C9FE" w14:textId="2B2F9952" w:rsidR="006F422C" w:rsidRPr="00AB69BA" w:rsidDel="007154E3" w:rsidRDefault="006F422C">
            <w:pPr>
              <w:pStyle w:val="42"/>
              <w:spacing w:after="72"/>
              <w:ind w:left="1133"/>
              <w:rPr>
                <w:del w:id="2633" w:author="阿毛" w:date="2021-05-21T17:49:00Z"/>
                <w:rFonts w:ascii="標楷體" w:hAnsi="標楷體"/>
              </w:rPr>
              <w:pPrChange w:id="2634" w:author="阿毛" w:date="2021-06-02T14:38:00Z">
                <w:pPr/>
              </w:pPrChange>
            </w:pPr>
            <w:del w:id="263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1DD0F" w14:textId="5C19A871" w:rsidR="006F422C" w:rsidRPr="00AB69BA" w:rsidDel="007154E3" w:rsidRDefault="006F422C">
            <w:pPr>
              <w:pStyle w:val="42"/>
              <w:spacing w:after="72"/>
              <w:ind w:left="1133"/>
              <w:rPr>
                <w:del w:id="2636" w:author="阿毛" w:date="2021-05-21T17:49:00Z"/>
                <w:rFonts w:ascii="標楷體" w:hAnsi="標楷體"/>
              </w:rPr>
              <w:pPrChange w:id="2637" w:author="阿毛" w:date="2021-06-02T14:38:00Z">
                <w:pPr/>
              </w:pPrChange>
            </w:pPr>
          </w:p>
        </w:tc>
      </w:tr>
      <w:tr w:rsidR="006F422C" w:rsidRPr="00AB69BA" w:rsidDel="007154E3" w14:paraId="46627072" w14:textId="4CE7AA44" w:rsidTr="00F4398B">
        <w:trPr>
          <w:trHeight w:val="358"/>
          <w:del w:id="263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4B03FE" w14:textId="2B3AF2F3" w:rsidR="006F422C" w:rsidRPr="00AB69BA" w:rsidDel="007154E3" w:rsidRDefault="006F422C">
            <w:pPr>
              <w:pStyle w:val="42"/>
              <w:spacing w:after="72"/>
              <w:ind w:left="1133"/>
              <w:rPr>
                <w:del w:id="2639" w:author="阿毛" w:date="2021-05-21T17:49:00Z"/>
                <w:rFonts w:ascii="標楷體" w:hAnsi="標楷體"/>
              </w:rPr>
              <w:pPrChange w:id="2640" w:author="阿毛" w:date="2021-06-02T14:38:00Z">
                <w:pPr/>
              </w:pPrChange>
            </w:pPr>
            <w:del w:id="2641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E50E4D" w14:textId="0F871970" w:rsidR="006F422C" w:rsidRPr="00AB69BA" w:rsidDel="007154E3" w:rsidRDefault="006F422C">
            <w:pPr>
              <w:pStyle w:val="42"/>
              <w:spacing w:after="72"/>
              <w:ind w:left="1133"/>
              <w:rPr>
                <w:del w:id="2642" w:author="阿毛" w:date="2021-05-21T17:49:00Z"/>
                <w:rFonts w:ascii="標楷體" w:hAnsi="標楷體"/>
              </w:rPr>
              <w:pPrChange w:id="2643" w:author="阿毛" w:date="2021-06-02T14:38:00Z">
                <w:pPr/>
              </w:pPrChange>
            </w:pPr>
          </w:p>
        </w:tc>
      </w:tr>
      <w:tr w:rsidR="006F422C" w:rsidRPr="00AB69BA" w:rsidDel="007154E3" w14:paraId="2F70F351" w14:textId="30B5BE8C" w:rsidTr="00F4398B">
        <w:trPr>
          <w:trHeight w:val="278"/>
          <w:del w:id="264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80A266" w14:textId="2E96D559" w:rsidR="006F422C" w:rsidRPr="00AB69BA" w:rsidDel="007154E3" w:rsidRDefault="006F422C">
            <w:pPr>
              <w:pStyle w:val="42"/>
              <w:spacing w:after="72"/>
              <w:ind w:left="1133"/>
              <w:rPr>
                <w:del w:id="2645" w:author="阿毛" w:date="2021-05-21T17:49:00Z"/>
                <w:rFonts w:ascii="標楷體" w:hAnsi="標楷體"/>
              </w:rPr>
              <w:pPrChange w:id="2646" w:author="阿毛" w:date="2021-06-02T14:38:00Z">
                <w:pPr/>
              </w:pPrChange>
            </w:pPr>
            <w:del w:id="264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30CDA" w14:textId="6B838C99" w:rsidR="006F422C" w:rsidRPr="00AB69BA" w:rsidDel="007154E3" w:rsidRDefault="006F422C">
            <w:pPr>
              <w:pStyle w:val="42"/>
              <w:spacing w:after="72"/>
              <w:ind w:left="1133"/>
              <w:rPr>
                <w:del w:id="2648" w:author="阿毛" w:date="2021-05-21T17:49:00Z"/>
                <w:rFonts w:ascii="標楷體" w:hAnsi="標楷體"/>
              </w:rPr>
              <w:pPrChange w:id="2649" w:author="阿毛" w:date="2021-06-02T14:38:00Z">
                <w:pPr/>
              </w:pPrChange>
            </w:pPr>
          </w:p>
        </w:tc>
      </w:tr>
    </w:tbl>
    <w:p w14:paraId="1B334863" w14:textId="475BC92A" w:rsidR="006F422C" w:rsidDel="007154E3" w:rsidRDefault="006F422C">
      <w:pPr>
        <w:pStyle w:val="42"/>
        <w:spacing w:after="72"/>
        <w:ind w:left="1133"/>
        <w:rPr>
          <w:del w:id="2650" w:author="阿毛" w:date="2021-05-21T17:49:00Z"/>
          <w:rFonts w:ascii="標楷體" w:hAnsi="標楷體"/>
        </w:rPr>
        <w:pPrChange w:id="2651" w:author="阿毛" w:date="2021-06-02T14:38:00Z">
          <w:pPr/>
        </w:pPrChange>
      </w:pPr>
    </w:p>
    <w:p w14:paraId="196CCF44" w14:textId="274134F7" w:rsidR="000143A9" w:rsidDel="007154E3" w:rsidRDefault="000143A9">
      <w:pPr>
        <w:pStyle w:val="42"/>
        <w:spacing w:after="72"/>
        <w:ind w:left="1133"/>
        <w:rPr>
          <w:del w:id="2652" w:author="阿毛" w:date="2021-05-21T17:49:00Z"/>
          <w:rFonts w:ascii="標楷體" w:hAnsi="標楷體"/>
        </w:rPr>
        <w:pPrChange w:id="2653" w:author="阿毛" w:date="2021-06-02T14:38:00Z">
          <w:pPr/>
        </w:pPrChange>
      </w:pPr>
    </w:p>
    <w:p w14:paraId="7E581A3F" w14:textId="0B99A001" w:rsidR="000143A9" w:rsidDel="007154E3" w:rsidRDefault="000143A9">
      <w:pPr>
        <w:pStyle w:val="42"/>
        <w:spacing w:after="72"/>
        <w:ind w:left="1133"/>
        <w:rPr>
          <w:del w:id="2654" w:author="阿毛" w:date="2021-05-21T17:49:00Z"/>
          <w:rFonts w:ascii="標楷體" w:hAnsi="標楷體"/>
        </w:rPr>
        <w:pPrChange w:id="2655" w:author="阿毛" w:date="2021-06-02T14:38:00Z">
          <w:pPr/>
        </w:pPrChange>
      </w:pPr>
    </w:p>
    <w:p w14:paraId="14F3EC15" w14:textId="402B037D" w:rsidR="000143A9" w:rsidDel="007154E3" w:rsidRDefault="000143A9">
      <w:pPr>
        <w:pStyle w:val="42"/>
        <w:spacing w:after="72"/>
        <w:ind w:left="1133"/>
        <w:rPr>
          <w:del w:id="2656" w:author="阿毛" w:date="2021-05-21T17:49:00Z"/>
          <w:rFonts w:ascii="標楷體" w:hAnsi="標楷體"/>
        </w:rPr>
        <w:pPrChange w:id="2657" w:author="阿毛" w:date="2021-06-02T14:38:00Z">
          <w:pPr>
            <w:widowControl/>
          </w:pPr>
        </w:pPrChange>
      </w:pPr>
      <w:del w:id="265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CB4AB95" w14:textId="4D31B89D" w:rsidR="000143A9" w:rsidRPr="00AB69BA" w:rsidDel="007154E3" w:rsidRDefault="000143A9">
      <w:pPr>
        <w:pStyle w:val="42"/>
        <w:spacing w:after="72"/>
        <w:ind w:left="1133"/>
        <w:rPr>
          <w:del w:id="2659" w:author="阿毛" w:date="2021-05-21T17:49:00Z"/>
          <w:rFonts w:ascii="標楷體" w:hAnsi="標楷體"/>
        </w:rPr>
        <w:pPrChange w:id="2660" w:author="阿毛" w:date="2021-06-02T14:38:00Z">
          <w:pPr/>
        </w:pPrChange>
      </w:pPr>
    </w:p>
    <w:p w14:paraId="6A2757AE" w14:textId="3FA74A4F" w:rsidR="006F422C" w:rsidRPr="00AB69BA" w:rsidDel="007154E3" w:rsidRDefault="006F422C">
      <w:pPr>
        <w:pStyle w:val="42"/>
        <w:spacing w:after="72"/>
        <w:ind w:left="1133"/>
        <w:rPr>
          <w:del w:id="2661" w:author="阿毛" w:date="2021-05-21T17:49:00Z"/>
        </w:rPr>
        <w:pPrChange w:id="2662" w:author="阿毛" w:date="2021-06-02T14:38:00Z">
          <w:pPr>
            <w:pStyle w:val="a"/>
          </w:pPr>
        </w:pPrChange>
      </w:pPr>
      <w:del w:id="2663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025BA56D" w14:textId="4C436BB0" w:rsidR="006F422C" w:rsidRPr="00AB69BA" w:rsidDel="007154E3" w:rsidRDefault="006F422C">
      <w:pPr>
        <w:pStyle w:val="42"/>
        <w:spacing w:after="72"/>
        <w:ind w:left="1133"/>
        <w:rPr>
          <w:del w:id="2664" w:author="阿毛" w:date="2021-05-21T17:49:00Z"/>
          <w:rFonts w:ascii="標楷體" w:hAnsi="標楷體"/>
        </w:rPr>
        <w:pPrChange w:id="2665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2666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10E5F9B4" w14:textId="270BCEE0" w:rsidR="003E2496" w:rsidDel="007154E3" w:rsidRDefault="00EB300A">
      <w:pPr>
        <w:pStyle w:val="42"/>
        <w:spacing w:after="72"/>
        <w:ind w:left="1133"/>
        <w:rPr>
          <w:del w:id="2667" w:author="阿毛" w:date="2021-05-21T17:49:00Z"/>
        </w:rPr>
        <w:pPrChange w:id="2668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  <w:del w:id="2669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5527076B" wp14:editId="555466D1">
              <wp:extent cx="6826250" cy="1314450"/>
              <wp:effectExtent l="0" t="0" r="0" b="0"/>
              <wp:docPr id="1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1314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1A91D39" w14:textId="0B0C2E56" w:rsidR="000143A9" w:rsidRPr="000143A9" w:rsidDel="007154E3" w:rsidRDefault="000143A9">
      <w:pPr>
        <w:pStyle w:val="42"/>
        <w:spacing w:after="72"/>
        <w:ind w:left="1133"/>
        <w:rPr>
          <w:del w:id="2670" w:author="阿毛" w:date="2021-05-21T17:49:00Z"/>
        </w:rPr>
        <w:pPrChange w:id="2671" w:author="阿毛" w:date="2021-06-02T14:38:00Z">
          <w:pPr/>
        </w:pPrChange>
      </w:pPr>
    </w:p>
    <w:p w14:paraId="2FD2F258" w14:textId="3C521F9C" w:rsidR="006F422C" w:rsidRPr="00AB69BA" w:rsidDel="007154E3" w:rsidRDefault="00D950B2">
      <w:pPr>
        <w:pStyle w:val="42"/>
        <w:spacing w:after="72"/>
        <w:ind w:left="1133"/>
        <w:rPr>
          <w:del w:id="2672" w:author="阿毛" w:date="2021-05-21T17:49:00Z"/>
        </w:rPr>
        <w:pPrChange w:id="2673" w:author="阿毛" w:date="2021-06-02T14:38:00Z">
          <w:pPr>
            <w:pStyle w:val="a"/>
          </w:pPr>
        </w:pPrChange>
      </w:pPr>
      <w:del w:id="2674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1"/>
        <w:gridCol w:w="1151"/>
        <w:gridCol w:w="1722"/>
        <w:gridCol w:w="1150"/>
        <w:gridCol w:w="1150"/>
        <w:gridCol w:w="1150"/>
        <w:gridCol w:w="1305"/>
        <w:gridCol w:w="1641"/>
      </w:tblGrid>
      <w:tr w:rsidR="000143A9" w:rsidRPr="00AB69BA" w:rsidDel="007154E3" w14:paraId="24CD69A1" w14:textId="75EA020D" w:rsidTr="000143A9">
        <w:trPr>
          <w:trHeight w:val="388"/>
          <w:jc w:val="center"/>
          <w:del w:id="2675" w:author="阿毛" w:date="2021-05-21T17:49:00Z"/>
        </w:trPr>
        <w:tc>
          <w:tcPr>
            <w:tcW w:w="486" w:type="dxa"/>
            <w:vMerge w:val="restart"/>
          </w:tcPr>
          <w:p w14:paraId="4AA7DD41" w14:textId="77A18C7B" w:rsidR="000143A9" w:rsidRPr="00AB69BA" w:rsidDel="007154E3" w:rsidRDefault="000143A9">
            <w:pPr>
              <w:pStyle w:val="42"/>
              <w:spacing w:after="72"/>
              <w:ind w:left="1133"/>
              <w:rPr>
                <w:del w:id="2676" w:author="阿毛" w:date="2021-05-21T17:49:00Z"/>
              </w:rPr>
              <w:pPrChange w:id="2677" w:author="阿毛" w:date="2021-06-02T14:38:00Z">
                <w:pPr/>
              </w:pPrChange>
            </w:pPr>
            <w:del w:id="2678" w:author="阿毛" w:date="2021-05-21T17:49:00Z">
              <w:r w:rsidRPr="00AB69BA" w:rsidDel="007154E3">
                <w:delText>序號</w:delText>
              </w:r>
            </w:del>
          </w:p>
        </w:tc>
        <w:tc>
          <w:tcPr>
            <w:tcW w:w="1388" w:type="dxa"/>
            <w:vMerge w:val="restart"/>
          </w:tcPr>
          <w:p w14:paraId="24DFE4CD" w14:textId="45743FF9" w:rsidR="000143A9" w:rsidRPr="00AB69BA" w:rsidDel="007154E3" w:rsidRDefault="000143A9">
            <w:pPr>
              <w:pStyle w:val="42"/>
              <w:spacing w:after="72"/>
              <w:ind w:left="1133"/>
              <w:rPr>
                <w:del w:id="2679" w:author="阿毛" w:date="2021-05-21T17:49:00Z"/>
              </w:rPr>
              <w:pPrChange w:id="2680" w:author="阿毛" w:date="2021-06-02T14:38:00Z">
                <w:pPr/>
              </w:pPrChange>
            </w:pPr>
            <w:del w:id="2681" w:author="阿毛" w:date="2021-05-21T17:49:00Z">
              <w:r w:rsidRPr="00AB69BA" w:rsidDel="007154E3">
                <w:delText>欄位</w:delText>
              </w:r>
            </w:del>
          </w:p>
        </w:tc>
        <w:tc>
          <w:tcPr>
            <w:tcW w:w="5260" w:type="dxa"/>
            <w:gridSpan w:val="5"/>
          </w:tcPr>
          <w:p w14:paraId="3C594C50" w14:textId="481FA7C2" w:rsidR="000143A9" w:rsidRPr="00AB69BA" w:rsidDel="007154E3" w:rsidRDefault="000143A9">
            <w:pPr>
              <w:pStyle w:val="42"/>
              <w:spacing w:after="72"/>
              <w:ind w:left="1133"/>
              <w:rPr>
                <w:del w:id="2682" w:author="阿毛" w:date="2021-05-21T17:49:00Z"/>
              </w:rPr>
              <w:pPrChange w:id="2683" w:author="阿毛" w:date="2021-06-02T14:38:00Z">
                <w:pPr>
                  <w:jc w:val="center"/>
                </w:pPr>
              </w:pPrChange>
            </w:pPr>
            <w:del w:id="2684" w:author="阿毛" w:date="2021-05-21T17:49:00Z">
              <w:r w:rsidRPr="00AB69BA" w:rsidDel="007154E3">
                <w:delText>說明</w:delText>
              </w:r>
            </w:del>
          </w:p>
        </w:tc>
        <w:tc>
          <w:tcPr>
            <w:tcW w:w="3697" w:type="dxa"/>
            <w:vMerge w:val="restart"/>
          </w:tcPr>
          <w:p w14:paraId="48D1699C" w14:textId="4B5E2624" w:rsidR="000143A9" w:rsidRPr="00AB69BA" w:rsidDel="007154E3" w:rsidRDefault="000143A9">
            <w:pPr>
              <w:pStyle w:val="42"/>
              <w:spacing w:after="72"/>
              <w:ind w:left="1133"/>
              <w:rPr>
                <w:del w:id="2685" w:author="阿毛" w:date="2021-05-21T17:49:00Z"/>
              </w:rPr>
              <w:pPrChange w:id="2686" w:author="阿毛" w:date="2021-06-02T14:38:00Z">
                <w:pPr/>
              </w:pPrChange>
            </w:pPr>
            <w:del w:id="2687" w:author="阿毛" w:date="2021-05-21T17:49:00Z">
              <w:r w:rsidRPr="00AB69BA" w:rsidDel="007154E3">
                <w:delText>處理邏輯及注意事項</w:delText>
              </w:r>
            </w:del>
          </w:p>
        </w:tc>
      </w:tr>
      <w:tr w:rsidR="000143A9" w:rsidRPr="00AB69BA" w:rsidDel="007154E3" w14:paraId="67E593D2" w14:textId="76288A28" w:rsidTr="000143A9">
        <w:trPr>
          <w:trHeight w:val="244"/>
          <w:jc w:val="center"/>
          <w:del w:id="2688" w:author="阿毛" w:date="2021-05-21T17:49:00Z"/>
        </w:trPr>
        <w:tc>
          <w:tcPr>
            <w:tcW w:w="486" w:type="dxa"/>
            <w:vMerge/>
          </w:tcPr>
          <w:p w14:paraId="775A04CD" w14:textId="2D5DA343" w:rsidR="000143A9" w:rsidRPr="00AB69BA" w:rsidDel="007154E3" w:rsidRDefault="000143A9">
            <w:pPr>
              <w:pStyle w:val="42"/>
              <w:spacing w:after="72"/>
              <w:ind w:left="1133"/>
              <w:rPr>
                <w:del w:id="2689" w:author="阿毛" w:date="2021-05-21T17:49:00Z"/>
              </w:rPr>
              <w:pPrChange w:id="2690" w:author="阿毛" w:date="2021-06-02T14:38:00Z">
                <w:pPr/>
              </w:pPrChange>
            </w:pPr>
          </w:p>
        </w:tc>
        <w:tc>
          <w:tcPr>
            <w:tcW w:w="1388" w:type="dxa"/>
            <w:vMerge/>
          </w:tcPr>
          <w:p w14:paraId="537718F8" w14:textId="7C4D0299" w:rsidR="000143A9" w:rsidRPr="00AB69BA" w:rsidDel="007154E3" w:rsidRDefault="000143A9">
            <w:pPr>
              <w:pStyle w:val="42"/>
              <w:spacing w:after="72"/>
              <w:ind w:left="1133"/>
              <w:rPr>
                <w:del w:id="2691" w:author="阿毛" w:date="2021-05-21T17:49:00Z"/>
              </w:rPr>
              <w:pPrChange w:id="2692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1B05BC89" w14:textId="3E8A2E01" w:rsidR="000143A9" w:rsidRPr="00AB69BA" w:rsidDel="007154E3" w:rsidRDefault="000143A9">
            <w:pPr>
              <w:pStyle w:val="42"/>
              <w:spacing w:after="72"/>
              <w:ind w:left="1133"/>
              <w:rPr>
                <w:del w:id="2693" w:author="阿毛" w:date="2021-05-21T17:49:00Z"/>
              </w:rPr>
              <w:pPrChange w:id="2694" w:author="阿毛" w:date="2021-06-02T14:38:00Z">
                <w:pPr/>
              </w:pPrChange>
            </w:pPr>
            <w:del w:id="269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7" w:type="dxa"/>
          </w:tcPr>
          <w:p w14:paraId="461E9076" w14:textId="4C6FE401" w:rsidR="000143A9" w:rsidRPr="00AB69BA" w:rsidDel="007154E3" w:rsidRDefault="000143A9">
            <w:pPr>
              <w:pStyle w:val="42"/>
              <w:spacing w:after="72"/>
              <w:ind w:left="1133"/>
              <w:rPr>
                <w:del w:id="2696" w:author="阿毛" w:date="2021-05-21T17:49:00Z"/>
              </w:rPr>
              <w:pPrChange w:id="2697" w:author="阿毛" w:date="2021-06-02T14:38:00Z">
                <w:pPr/>
              </w:pPrChange>
            </w:pPr>
            <w:del w:id="2698" w:author="阿毛" w:date="2021-05-21T17:49:00Z">
              <w:r w:rsidRPr="00AB69BA" w:rsidDel="007154E3">
                <w:delText>預設值</w:delText>
              </w:r>
            </w:del>
          </w:p>
        </w:tc>
        <w:tc>
          <w:tcPr>
            <w:tcW w:w="851" w:type="dxa"/>
          </w:tcPr>
          <w:p w14:paraId="1D98DDA7" w14:textId="17018BD1" w:rsidR="000143A9" w:rsidRPr="00AB69BA" w:rsidDel="007154E3" w:rsidRDefault="000143A9">
            <w:pPr>
              <w:pStyle w:val="42"/>
              <w:spacing w:after="72"/>
              <w:ind w:left="1133"/>
              <w:rPr>
                <w:del w:id="2699" w:author="阿毛" w:date="2021-05-21T17:49:00Z"/>
              </w:rPr>
              <w:pPrChange w:id="2700" w:author="阿毛" w:date="2021-06-02T14:38:00Z">
                <w:pPr/>
              </w:pPrChange>
            </w:pPr>
            <w:del w:id="2701" w:author="阿毛" w:date="2021-05-21T17:49:00Z">
              <w:r w:rsidRPr="00AB69BA" w:rsidDel="007154E3">
                <w:delText>選單內容</w:delText>
              </w:r>
            </w:del>
          </w:p>
        </w:tc>
        <w:tc>
          <w:tcPr>
            <w:tcW w:w="727" w:type="dxa"/>
          </w:tcPr>
          <w:p w14:paraId="0C7C20E5" w14:textId="6D9B9ED8" w:rsidR="000143A9" w:rsidRPr="00AB69BA" w:rsidDel="007154E3" w:rsidRDefault="000143A9">
            <w:pPr>
              <w:pStyle w:val="42"/>
              <w:spacing w:after="72"/>
              <w:ind w:left="1133"/>
              <w:rPr>
                <w:del w:id="2702" w:author="阿毛" w:date="2021-05-21T17:49:00Z"/>
              </w:rPr>
              <w:pPrChange w:id="2703" w:author="阿毛" w:date="2021-06-02T14:38:00Z">
                <w:pPr/>
              </w:pPrChange>
            </w:pPr>
            <w:del w:id="2704" w:author="阿毛" w:date="2021-05-21T17:49:00Z">
              <w:r w:rsidRPr="00AB69BA" w:rsidDel="007154E3">
                <w:delText>必填</w:delText>
              </w:r>
            </w:del>
          </w:p>
        </w:tc>
        <w:tc>
          <w:tcPr>
            <w:tcW w:w="706" w:type="dxa"/>
          </w:tcPr>
          <w:p w14:paraId="1106A0C6" w14:textId="089C2C91" w:rsidR="000143A9" w:rsidRPr="00AB69BA" w:rsidDel="007154E3" w:rsidRDefault="000143A9">
            <w:pPr>
              <w:pStyle w:val="42"/>
              <w:spacing w:after="72"/>
              <w:ind w:left="1133"/>
              <w:rPr>
                <w:del w:id="2705" w:author="阿毛" w:date="2021-05-21T17:49:00Z"/>
              </w:rPr>
              <w:pPrChange w:id="2706" w:author="阿毛" w:date="2021-06-02T14:38:00Z">
                <w:pPr/>
              </w:pPrChange>
            </w:pPr>
            <w:del w:id="2707" w:author="阿毛" w:date="2021-05-21T17:49:00Z">
              <w:r w:rsidRPr="00AB69BA" w:rsidDel="007154E3">
                <w:delText>R/W</w:delText>
              </w:r>
            </w:del>
          </w:p>
        </w:tc>
        <w:tc>
          <w:tcPr>
            <w:tcW w:w="3697" w:type="dxa"/>
            <w:vMerge/>
          </w:tcPr>
          <w:p w14:paraId="46528C85" w14:textId="6A666B20" w:rsidR="000143A9" w:rsidRPr="00AB69BA" w:rsidDel="007154E3" w:rsidRDefault="000143A9">
            <w:pPr>
              <w:pStyle w:val="42"/>
              <w:spacing w:after="72"/>
              <w:ind w:left="1133"/>
              <w:rPr>
                <w:del w:id="2708" w:author="阿毛" w:date="2021-05-21T17:49:00Z"/>
              </w:rPr>
              <w:pPrChange w:id="2709" w:author="阿毛" w:date="2021-06-02T14:38:00Z">
                <w:pPr/>
              </w:pPrChange>
            </w:pPr>
          </w:p>
        </w:tc>
      </w:tr>
      <w:tr w:rsidR="000143A9" w:rsidRPr="00AB69BA" w:rsidDel="007154E3" w14:paraId="1E3D3E44" w14:textId="55697AE7" w:rsidTr="000143A9">
        <w:trPr>
          <w:trHeight w:val="291"/>
          <w:jc w:val="center"/>
          <w:del w:id="2710" w:author="阿毛" w:date="2021-05-21T17:49:00Z"/>
        </w:trPr>
        <w:tc>
          <w:tcPr>
            <w:tcW w:w="486" w:type="dxa"/>
          </w:tcPr>
          <w:p w14:paraId="6D64C065" w14:textId="6A20D925" w:rsidR="000143A9" w:rsidRPr="00AB69BA" w:rsidDel="007154E3" w:rsidRDefault="000143A9">
            <w:pPr>
              <w:pStyle w:val="42"/>
              <w:spacing w:after="72"/>
              <w:ind w:left="1133"/>
              <w:rPr>
                <w:del w:id="2711" w:author="阿毛" w:date="2021-05-21T17:49:00Z"/>
                <w:rFonts w:ascii="標楷體" w:hAnsi="標楷體"/>
              </w:rPr>
              <w:pPrChange w:id="2712" w:author="阿毛" w:date="2021-06-02T14:38:00Z">
                <w:pPr/>
              </w:pPrChange>
            </w:pPr>
            <w:del w:id="2713" w:author="阿毛" w:date="2021-05-21T17:49:00Z">
              <w:r w:rsidRPr="00AB69BA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388" w:type="dxa"/>
          </w:tcPr>
          <w:p w14:paraId="4D35CC1D" w14:textId="2B6118AD" w:rsidR="000143A9" w:rsidRPr="00AB69BA" w:rsidDel="007154E3" w:rsidRDefault="000143A9">
            <w:pPr>
              <w:pStyle w:val="42"/>
              <w:spacing w:after="72"/>
              <w:ind w:left="1133"/>
              <w:rPr>
                <w:del w:id="2714" w:author="阿毛" w:date="2021-05-21T17:49:00Z"/>
                <w:rFonts w:ascii="標楷體" w:hAnsi="標楷體"/>
              </w:rPr>
              <w:pPrChange w:id="2715" w:author="阿毛" w:date="2021-06-02T14:38:00Z">
                <w:pPr/>
              </w:pPrChange>
            </w:pPr>
            <w:del w:id="2716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23E46441" w14:textId="15673436" w:rsidR="000143A9" w:rsidRPr="00362205" w:rsidDel="007154E3" w:rsidRDefault="000143A9">
            <w:pPr>
              <w:pStyle w:val="42"/>
              <w:spacing w:after="72"/>
              <w:ind w:left="1133"/>
              <w:rPr>
                <w:del w:id="2717" w:author="阿毛" w:date="2021-05-21T17:49:00Z"/>
                <w:rFonts w:ascii="標楷體" w:hAnsi="標楷體" w:cs="新細明體"/>
              </w:rPr>
              <w:pPrChange w:id="2718" w:author="阿毛" w:date="2021-06-02T14:38:00Z">
                <w:pPr/>
              </w:pPrChange>
            </w:pPr>
            <w:del w:id="2719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7" w:type="dxa"/>
          </w:tcPr>
          <w:p w14:paraId="0BE6E4CA" w14:textId="12CC6FF8" w:rsidR="000143A9" w:rsidRPr="00362205" w:rsidDel="007154E3" w:rsidRDefault="000143A9">
            <w:pPr>
              <w:pStyle w:val="42"/>
              <w:spacing w:after="72"/>
              <w:ind w:left="1133"/>
              <w:rPr>
                <w:del w:id="2720" w:author="阿毛" w:date="2021-05-21T17:49:00Z"/>
                <w:rFonts w:ascii="標楷體" w:hAnsi="標楷體"/>
              </w:rPr>
              <w:pPrChange w:id="2721" w:author="阿毛" w:date="2021-06-02T14:38:00Z">
                <w:pPr/>
              </w:pPrChange>
            </w:pPr>
            <w:del w:id="2722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3E3BE53" w14:textId="6794DF67" w:rsidR="000143A9" w:rsidRPr="00AB69BA" w:rsidDel="007154E3" w:rsidRDefault="000143A9">
            <w:pPr>
              <w:pStyle w:val="42"/>
              <w:spacing w:after="72"/>
              <w:ind w:left="1133"/>
              <w:rPr>
                <w:del w:id="2723" w:author="阿毛" w:date="2021-05-21T17:49:00Z"/>
                <w:rFonts w:ascii="標楷體" w:hAnsi="標楷體"/>
              </w:rPr>
              <w:pPrChange w:id="2724" w:author="阿毛" w:date="2021-06-02T14:38:00Z">
                <w:pPr/>
              </w:pPrChange>
            </w:pPr>
            <w:del w:id="2725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1" w:type="dxa"/>
          </w:tcPr>
          <w:p w14:paraId="43093EAF" w14:textId="554B65A8" w:rsidR="000143A9" w:rsidRPr="00AB69BA" w:rsidDel="007154E3" w:rsidRDefault="000143A9">
            <w:pPr>
              <w:pStyle w:val="42"/>
              <w:spacing w:after="72"/>
              <w:ind w:left="1133"/>
              <w:rPr>
                <w:del w:id="2726" w:author="阿毛" w:date="2021-05-21T17:49:00Z"/>
                <w:rFonts w:ascii="標楷體" w:hAnsi="標楷體"/>
              </w:rPr>
              <w:pPrChange w:id="2727" w:author="阿毛" w:date="2021-06-02T14:38:00Z">
                <w:pPr/>
              </w:pPrChange>
            </w:pPr>
          </w:p>
        </w:tc>
        <w:tc>
          <w:tcPr>
            <w:tcW w:w="727" w:type="dxa"/>
          </w:tcPr>
          <w:p w14:paraId="54B692D2" w14:textId="1BBC5FA2" w:rsidR="000143A9" w:rsidRPr="00AB69BA" w:rsidDel="007154E3" w:rsidRDefault="000143A9">
            <w:pPr>
              <w:pStyle w:val="42"/>
              <w:spacing w:after="72"/>
              <w:ind w:left="1133"/>
              <w:rPr>
                <w:del w:id="2728" w:author="阿毛" w:date="2021-05-21T17:49:00Z"/>
                <w:rFonts w:ascii="標楷體" w:hAnsi="標楷體"/>
              </w:rPr>
              <w:pPrChange w:id="2729" w:author="阿毛" w:date="2021-06-02T14:38:00Z">
                <w:pPr/>
              </w:pPrChange>
            </w:pPr>
            <w:del w:id="2730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7B2B548F" w14:textId="24AD7DA1" w:rsidR="000143A9" w:rsidRPr="00AB69BA" w:rsidDel="007154E3" w:rsidRDefault="000143A9">
            <w:pPr>
              <w:pStyle w:val="42"/>
              <w:spacing w:after="72"/>
              <w:ind w:left="1133"/>
              <w:rPr>
                <w:del w:id="2731" w:author="阿毛" w:date="2021-05-21T17:49:00Z"/>
                <w:rFonts w:ascii="標楷體" w:hAnsi="標楷體"/>
              </w:rPr>
              <w:pPrChange w:id="2732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857DCB9" w14:textId="2E67C9C1" w:rsidR="000143A9" w:rsidRPr="00362205" w:rsidDel="007154E3" w:rsidRDefault="000143A9">
            <w:pPr>
              <w:pStyle w:val="42"/>
              <w:spacing w:after="72"/>
              <w:ind w:left="1133"/>
              <w:rPr>
                <w:del w:id="2733" w:author="阿毛" w:date="2021-05-21T17:49:00Z"/>
                <w:rFonts w:ascii="標楷體" w:hAnsi="標楷體"/>
              </w:rPr>
              <w:pPrChange w:id="2734" w:author="阿毛" w:date="2021-06-02T14:38:00Z">
                <w:pPr/>
              </w:pPrChange>
            </w:pPr>
            <w:del w:id="2735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6DBB78E6" w14:textId="5C8E47EA" w:rsidR="000143A9" w:rsidRPr="00362205" w:rsidDel="007154E3" w:rsidRDefault="000143A9">
            <w:pPr>
              <w:pStyle w:val="42"/>
              <w:spacing w:after="72"/>
              <w:ind w:left="1133"/>
              <w:rPr>
                <w:del w:id="2736" w:author="阿毛" w:date="2021-05-21T17:49:00Z"/>
                <w:rFonts w:ascii="標楷體" w:hAnsi="標楷體" w:cs="新細明體"/>
              </w:rPr>
              <w:pPrChange w:id="2737" w:author="阿毛" w:date="2021-06-02T14:38:00Z">
                <w:pPr>
                  <w:ind w:left="240" w:hangingChars="100" w:hanging="240"/>
                </w:pPr>
              </w:pPrChange>
            </w:pPr>
            <w:del w:id="2738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4C1A0BA3" w14:textId="5DC4792C" w:rsidR="000143A9" w:rsidRPr="00AB69BA" w:rsidDel="007154E3" w:rsidRDefault="000143A9">
            <w:pPr>
              <w:pStyle w:val="42"/>
              <w:spacing w:after="72"/>
              <w:ind w:left="1133"/>
              <w:rPr>
                <w:del w:id="2739" w:author="阿毛" w:date="2021-05-21T17:49:00Z"/>
                <w:rFonts w:ascii="標楷體" w:hAnsi="標楷體"/>
              </w:rPr>
              <w:pPrChange w:id="2740" w:author="阿毛" w:date="2021-06-02T14:38:00Z">
                <w:pPr>
                  <w:ind w:left="240" w:hangingChars="100" w:hanging="240"/>
                </w:pPr>
              </w:pPrChange>
            </w:pPr>
            <w:del w:id="2741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0143A9" w:rsidRPr="00AB69BA" w:rsidDel="007154E3" w14:paraId="46DA800E" w14:textId="77946D91" w:rsidTr="000143A9">
        <w:trPr>
          <w:trHeight w:val="291"/>
          <w:jc w:val="center"/>
          <w:del w:id="2742" w:author="阿毛" w:date="2021-05-21T17:49:00Z"/>
        </w:trPr>
        <w:tc>
          <w:tcPr>
            <w:tcW w:w="486" w:type="dxa"/>
          </w:tcPr>
          <w:p w14:paraId="2E8A6636" w14:textId="7EA3EA3C" w:rsidR="000143A9" w:rsidRPr="00AB69BA" w:rsidDel="007154E3" w:rsidRDefault="000143A9">
            <w:pPr>
              <w:pStyle w:val="42"/>
              <w:spacing w:after="72"/>
              <w:ind w:left="1133"/>
              <w:rPr>
                <w:del w:id="2743" w:author="阿毛" w:date="2021-05-21T17:49:00Z"/>
                <w:rFonts w:ascii="標楷體" w:hAnsi="標楷體"/>
              </w:rPr>
              <w:pPrChange w:id="2744" w:author="阿毛" w:date="2021-06-02T14:38:00Z">
                <w:pPr/>
              </w:pPrChange>
            </w:pPr>
            <w:del w:id="2745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388" w:type="dxa"/>
          </w:tcPr>
          <w:p w14:paraId="0E7FDF3E" w14:textId="40019CDA" w:rsidR="000143A9" w:rsidDel="007154E3" w:rsidRDefault="000143A9">
            <w:pPr>
              <w:pStyle w:val="42"/>
              <w:spacing w:after="72"/>
              <w:ind w:left="1133"/>
              <w:rPr>
                <w:del w:id="2746" w:author="阿毛" w:date="2021-05-21T17:49:00Z"/>
                <w:rFonts w:ascii="標楷體" w:hAnsi="標楷體"/>
              </w:rPr>
              <w:pPrChange w:id="2747" w:author="阿毛" w:date="2021-06-02T14:38:00Z">
                <w:pPr/>
              </w:pPrChange>
            </w:pPr>
            <w:del w:id="2748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報表種類</w:delText>
              </w:r>
            </w:del>
          </w:p>
        </w:tc>
        <w:tc>
          <w:tcPr>
            <w:tcW w:w="1559" w:type="dxa"/>
          </w:tcPr>
          <w:p w14:paraId="5AA3F4C9" w14:textId="10048C1F" w:rsidR="000143A9" w:rsidRPr="00AB69BA" w:rsidDel="007154E3" w:rsidRDefault="000143A9">
            <w:pPr>
              <w:pStyle w:val="42"/>
              <w:spacing w:after="72"/>
              <w:ind w:left="1133"/>
              <w:rPr>
                <w:del w:id="2749" w:author="阿毛" w:date="2021-05-21T17:49:00Z"/>
                <w:rFonts w:ascii="標楷體" w:hAnsi="標楷體"/>
              </w:rPr>
              <w:pPrChange w:id="2750" w:author="阿毛" w:date="2021-06-02T14:38:00Z">
                <w:pPr/>
              </w:pPrChange>
            </w:pPr>
            <w:del w:id="2751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1417" w:type="dxa"/>
          </w:tcPr>
          <w:p w14:paraId="5EF2A3C0" w14:textId="19802B00" w:rsidR="000143A9" w:rsidRPr="00AB69BA" w:rsidDel="007154E3" w:rsidRDefault="000143A9">
            <w:pPr>
              <w:pStyle w:val="42"/>
              <w:spacing w:after="72"/>
              <w:ind w:left="1133"/>
              <w:rPr>
                <w:del w:id="2752" w:author="阿毛" w:date="2021-05-21T17:49:00Z"/>
                <w:rFonts w:ascii="標楷體" w:hAnsi="標楷體"/>
              </w:rPr>
              <w:pPrChange w:id="2753" w:author="阿毛" w:date="2021-06-02T14:38:00Z">
                <w:pPr/>
              </w:pPrChange>
            </w:pPr>
          </w:p>
        </w:tc>
        <w:tc>
          <w:tcPr>
            <w:tcW w:w="851" w:type="dxa"/>
          </w:tcPr>
          <w:p w14:paraId="1D80E9B3" w14:textId="0CAEB87C" w:rsidR="000143A9" w:rsidRPr="00AB69BA" w:rsidDel="007154E3" w:rsidRDefault="000143A9">
            <w:pPr>
              <w:pStyle w:val="42"/>
              <w:spacing w:after="72"/>
              <w:ind w:left="1133"/>
              <w:rPr>
                <w:del w:id="2754" w:author="阿毛" w:date="2021-05-21T17:49:00Z"/>
                <w:rFonts w:ascii="標楷體" w:hAnsi="標楷體"/>
              </w:rPr>
              <w:pPrChange w:id="2755" w:author="阿毛" w:date="2021-06-02T14:38:00Z">
                <w:pPr/>
              </w:pPrChange>
            </w:pPr>
            <w:del w:id="2756" w:author="阿毛" w:date="2021-05-21T17:49:00Z">
              <w:r w:rsidRPr="0036220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727" w:type="dxa"/>
          </w:tcPr>
          <w:p w14:paraId="75922F8C" w14:textId="57AA0A07" w:rsidR="000143A9" w:rsidRPr="00AB69BA" w:rsidDel="007154E3" w:rsidRDefault="000143A9">
            <w:pPr>
              <w:pStyle w:val="42"/>
              <w:spacing w:after="72"/>
              <w:ind w:left="1133"/>
              <w:rPr>
                <w:del w:id="2757" w:author="阿毛" w:date="2021-05-21T17:49:00Z"/>
                <w:rFonts w:ascii="標楷體" w:hAnsi="標楷體"/>
              </w:rPr>
              <w:pPrChange w:id="2758" w:author="阿毛" w:date="2021-06-02T14:38:00Z">
                <w:pPr/>
              </w:pPrChange>
            </w:pPr>
            <w:del w:id="2759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0436FE8E" w14:textId="314F9A24" w:rsidR="000143A9" w:rsidRPr="00C62A6A" w:rsidDel="007154E3" w:rsidRDefault="000143A9">
            <w:pPr>
              <w:pStyle w:val="42"/>
              <w:spacing w:after="72"/>
              <w:ind w:left="1133"/>
              <w:rPr>
                <w:del w:id="2760" w:author="阿毛" w:date="2021-05-21T17:49:00Z"/>
                <w:rFonts w:ascii="標楷體" w:hAnsi="標楷體"/>
              </w:rPr>
              <w:pPrChange w:id="2761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CD04841" w14:textId="074503E9" w:rsidR="000143A9" w:rsidRPr="00E24F06" w:rsidDel="007154E3" w:rsidRDefault="000143A9">
            <w:pPr>
              <w:pStyle w:val="42"/>
              <w:spacing w:after="72"/>
              <w:ind w:left="1133"/>
              <w:rPr>
                <w:del w:id="2762" w:author="阿毛" w:date="2021-05-21T17:49:00Z"/>
                <w:rFonts w:ascii="標楷體" w:hAnsi="標楷體"/>
              </w:rPr>
              <w:pPrChange w:id="2763" w:author="阿毛" w:date="2021-06-02T14:38:00Z">
                <w:pPr/>
              </w:pPrChange>
            </w:pPr>
            <w:del w:id="2764" w:author="阿毛" w:date="2021-05-21T17:49:00Z">
              <w:r w:rsidRPr="00E24F06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6D70C811" w14:textId="0086DE80" w:rsidR="000143A9" w:rsidDel="007154E3" w:rsidRDefault="000143A9">
            <w:pPr>
              <w:pStyle w:val="42"/>
              <w:spacing w:after="72"/>
              <w:ind w:left="1133"/>
              <w:rPr>
                <w:del w:id="2765" w:author="阿毛" w:date="2021-05-21T17:49:00Z"/>
                <w:rFonts w:ascii="標楷體" w:hAnsi="標楷體"/>
              </w:rPr>
              <w:pPrChange w:id="2766" w:author="阿毛" w:date="2021-06-02T14:38:00Z">
                <w:pPr/>
              </w:pPrChange>
            </w:pPr>
            <w:del w:id="2767" w:author="阿毛" w:date="2021-05-21T17:49:00Z"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191661" w:rsidDel="007154E3">
                <w:rPr>
                  <w:rFonts w:ascii="標楷體" w:hAnsi="標楷體" w:hint="eastAsia"/>
                </w:rPr>
                <w:delText>財收狀況</w:delText>
              </w:r>
            </w:del>
          </w:p>
          <w:p w14:paraId="1AB827F1" w14:textId="0814121D" w:rsidR="000143A9" w:rsidDel="007154E3" w:rsidRDefault="000143A9">
            <w:pPr>
              <w:pStyle w:val="42"/>
              <w:spacing w:after="72"/>
              <w:ind w:left="1133"/>
              <w:rPr>
                <w:del w:id="2768" w:author="阿毛" w:date="2021-05-21T17:49:00Z"/>
                <w:rFonts w:ascii="標楷體" w:hAnsi="標楷體"/>
              </w:rPr>
              <w:pPrChange w:id="2769" w:author="阿毛" w:date="2021-06-02T14:38:00Z">
                <w:pPr/>
              </w:pPrChange>
            </w:pPr>
            <w:del w:id="2770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191661" w:rsidDel="007154E3">
                <w:rPr>
                  <w:rFonts w:ascii="標楷體" w:hAnsi="標楷體" w:hint="eastAsia"/>
                </w:rPr>
                <w:delText>通路別</w:delText>
              </w:r>
              <w:r w:rsidDel="007154E3">
                <w:rPr>
                  <w:rFonts w:ascii="標楷體" w:hAnsi="標楷體" w:hint="eastAsia"/>
                </w:rPr>
                <w:delText>(</w:delText>
              </w:r>
              <w:r w:rsidRPr="00191661" w:rsidDel="007154E3">
                <w:rPr>
                  <w:rFonts w:ascii="標楷體" w:hAnsi="標楷體" w:hint="eastAsia"/>
                </w:rPr>
                <w:delText>企金/非企金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</w:del>
          </w:p>
          <w:p w14:paraId="25E11474" w14:textId="78DDFF34" w:rsidR="000143A9" w:rsidRPr="00C62A6A" w:rsidDel="007154E3" w:rsidRDefault="000143A9">
            <w:pPr>
              <w:pStyle w:val="42"/>
              <w:spacing w:after="72"/>
              <w:ind w:left="1133"/>
              <w:rPr>
                <w:del w:id="2771" w:author="阿毛" w:date="2021-05-21T17:49:00Z"/>
                <w:rFonts w:ascii="標楷體" w:hAnsi="標楷體"/>
              </w:rPr>
              <w:pPrChange w:id="2772" w:author="阿毛" w:date="2021-06-02T14:38:00Z">
                <w:pPr/>
              </w:pPrChange>
            </w:pPr>
            <w:del w:id="2773" w:author="阿毛" w:date="2021-05-21T17:49:00Z">
              <w:r w:rsidDel="007154E3">
                <w:rPr>
                  <w:rFonts w:ascii="標楷體" w:hAnsi="標楷體" w:hint="eastAsia"/>
                </w:rPr>
                <w:delText>3.</w:delText>
              </w:r>
              <w:r w:rsidRPr="003E2496" w:rsidDel="007154E3">
                <w:rPr>
                  <w:rFonts w:ascii="標楷體" w:hAnsi="標楷體" w:hint="eastAsia"/>
                </w:rPr>
                <w:delText>利息收入明細檔LNW63A3P</w:delText>
              </w:r>
            </w:del>
          </w:p>
        </w:tc>
      </w:tr>
    </w:tbl>
    <w:p w14:paraId="476F71BA" w14:textId="143C414D" w:rsidR="00076CB4" w:rsidDel="007154E3" w:rsidRDefault="00076CB4">
      <w:pPr>
        <w:pStyle w:val="42"/>
        <w:spacing w:after="72"/>
        <w:ind w:left="1133"/>
        <w:rPr>
          <w:del w:id="2774" w:author="阿毛" w:date="2021-05-21T17:49:00Z"/>
        </w:rPr>
        <w:pPrChange w:id="2775" w:author="阿毛" w:date="2021-06-02T14:38:00Z">
          <w:pPr/>
        </w:pPrChange>
      </w:pPr>
    </w:p>
    <w:p w14:paraId="196AC1D7" w14:textId="66A1D08E" w:rsidR="000143A9" w:rsidRPr="00107CFA" w:rsidDel="007154E3" w:rsidRDefault="000143A9">
      <w:pPr>
        <w:pStyle w:val="42"/>
        <w:spacing w:after="72"/>
        <w:ind w:left="1133"/>
        <w:rPr>
          <w:del w:id="2776" w:author="阿毛" w:date="2021-05-21T17:49:00Z"/>
          <w:rFonts w:ascii="標楷體" w:hAnsi="標楷體"/>
        </w:rPr>
      </w:pPr>
    </w:p>
    <w:p w14:paraId="2F9B23B5" w14:textId="35C78538" w:rsidR="000143A9" w:rsidDel="007154E3" w:rsidRDefault="000143A9">
      <w:pPr>
        <w:pStyle w:val="42"/>
        <w:spacing w:after="72"/>
        <w:ind w:left="1133"/>
        <w:rPr>
          <w:del w:id="2777" w:author="阿毛" w:date="2021-05-21T17:49:00Z"/>
          <w:rFonts w:ascii="標楷體" w:hAnsi="標楷體"/>
        </w:rPr>
        <w:pPrChange w:id="2778" w:author="阿毛" w:date="2021-06-02T14:38:00Z">
          <w:pPr>
            <w:pStyle w:val="42"/>
            <w:spacing w:after="72"/>
            <w:ind w:leftChars="0" w:left="0"/>
          </w:pPr>
        </w:pPrChange>
      </w:pPr>
      <w:del w:id="2779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="002D3AD6" w:rsidDel="007154E3">
          <w:rPr>
            <w:rFonts w:ascii="標楷體" w:hAnsi="標楷體" w:hint="eastAsia"/>
            <w:lang w:eastAsia="zh-HK"/>
          </w:rPr>
          <w:delText>及檔案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Del="007154E3">
          <w:rPr>
            <w:rFonts w:ascii="標楷體" w:hAnsi="標楷體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</w:del>
    </w:p>
    <w:p w14:paraId="6DB59EFB" w14:textId="48A1AEF7" w:rsidR="000143A9" w:rsidDel="007154E3" w:rsidRDefault="000143A9">
      <w:pPr>
        <w:pStyle w:val="42"/>
        <w:spacing w:after="72"/>
        <w:ind w:left="1133"/>
        <w:rPr>
          <w:del w:id="2780" w:author="阿毛" w:date="2021-05-21T17:49:00Z"/>
          <w:rFonts w:ascii="標楷體" w:hAnsi="標楷體"/>
        </w:rPr>
      </w:pPr>
      <w:del w:id="2781" w:author="阿毛" w:date="2021-05-21T17:49:00Z">
        <w:r w:rsidDel="007154E3">
          <w:rPr>
            <w:rFonts w:ascii="標楷體" w:hAnsi="標楷體" w:hint="eastAsia"/>
          </w:rPr>
          <w:delText xml:space="preserve">       2.</w:delText>
        </w:r>
        <w:r w:rsidRPr="000143A9" w:rsidDel="007154E3">
          <w:rPr>
            <w:rFonts w:ascii="標楷體" w:hAnsi="標楷體" w:hint="eastAsia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  <w:r w:rsidDel="007154E3">
          <w:rPr>
            <w:rFonts w:ascii="標楷體" w:hAnsi="標楷體" w:hint="eastAsia"/>
          </w:rPr>
          <w:delText>，</w:delText>
        </w:r>
        <w:r w:rsidRPr="003E2496" w:rsidDel="007154E3">
          <w:rPr>
            <w:rFonts w:ascii="標楷體" w:hAnsi="標楷體" w:hint="eastAsia"/>
          </w:rPr>
          <w:delText>依據通路別:企金/非企金</w:delText>
        </w:r>
      </w:del>
    </w:p>
    <w:p w14:paraId="6BA10748" w14:textId="16ACBC8A" w:rsidR="000143A9" w:rsidRPr="000143A9" w:rsidDel="007154E3" w:rsidRDefault="000143A9">
      <w:pPr>
        <w:pStyle w:val="42"/>
        <w:spacing w:after="72"/>
        <w:ind w:left="1133"/>
        <w:rPr>
          <w:del w:id="2782" w:author="阿毛" w:date="2021-05-21T17:49:00Z"/>
          <w:rFonts w:ascii="標楷體" w:hAnsi="標楷體"/>
        </w:rPr>
      </w:pPr>
      <w:del w:id="2783" w:author="阿毛" w:date="2021-05-21T17:49:00Z">
        <w:r w:rsidDel="007154E3">
          <w:rPr>
            <w:rFonts w:ascii="標楷體" w:hAnsi="標楷體" w:hint="eastAsia"/>
          </w:rPr>
          <w:delText xml:space="preserve">       3.</w:delText>
        </w:r>
        <w:r w:rsidR="002D3AD6" w:rsidRPr="002D3AD6" w:rsidDel="007154E3">
          <w:rPr>
            <w:rFonts w:ascii="標楷體" w:hAnsi="標楷體" w:hint="eastAsia"/>
          </w:rPr>
          <w:delText xml:space="preserve"> </w:delText>
        </w:r>
        <w:r w:rsidR="002D3AD6" w:rsidRPr="003E2496" w:rsidDel="007154E3">
          <w:rPr>
            <w:rFonts w:ascii="標楷體" w:hAnsi="標楷體" w:hint="eastAsia"/>
          </w:rPr>
          <w:delText>產生利息收入(實收)明細檔LNW63A3P 給會計師</w:delText>
        </w:r>
      </w:del>
    </w:p>
    <w:p w14:paraId="1BA137FD" w14:textId="7685BB63" w:rsidR="000143A9" w:rsidDel="007154E3" w:rsidRDefault="000143A9">
      <w:pPr>
        <w:pStyle w:val="42"/>
        <w:spacing w:after="72"/>
        <w:ind w:left="1133"/>
        <w:rPr>
          <w:del w:id="2784" w:author="阿毛" w:date="2021-05-21T17:49:00Z"/>
          <w:rFonts w:ascii="標楷體" w:hAnsi="標楷體"/>
        </w:rPr>
        <w:pPrChange w:id="2785" w:author="阿毛" w:date="2021-06-02T14:38:00Z">
          <w:pPr>
            <w:pStyle w:val="42"/>
            <w:spacing w:after="72"/>
            <w:ind w:leftChars="0" w:left="0"/>
          </w:pPr>
        </w:pPrChange>
      </w:pPr>
      <w:del w:id="2786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21F93CB0">
            <v:shape id="_x0000_i1031" type="#_x0000_t75" style="width:76.8pt;height:46.2pt" o:ole="">
              <v:imagedata r:id="rId40" o:title=""/>
            </v:shape>
            <o:OLEObject Type="Embed" ProgID="Acrobat.Document.DC" ShapeID="_x0000_i1031" DrawAspect="Icon" ObjectID="_1686578687" r:id="rId41"/>
          </w:object>
        </w:r>
        <w:r w:rsidR="002D3AD6" w:rsidDel="007154E3">
          <w:rPr>
            <w:rFonts w:ascii="標楷體" w:hAnsi="標楷體" w:hint="eastAsia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719A00D4">
            <v:shape id="_x0000_i1032" type="#_x0000_t75" style="width:76.8pt;height:46.2pt" o:ole="">
              <v:imagedata r:id="rId42" o:title=""/>
            </v:shape>
            <o:OLEObject Type="Embed" ProgID="Acrobat.Document.DC" ShapeID="_x0000_i1032" DrawAspect="Icon" ObjectID="_1686578688" r:id="rId43"/>
          </w:object>
        </w:r>
      </w:del>
    </w:p>
    <w:p w14:paraId="12EDAEDE" w14:textId="0372B55C" w:rsidR="000143A9" w:rsidDel="007154E3" w:rsidRDefault="000143A9">
      <w:pPr>
        <w:pStyle w:val="42"/>
        <w:spacing w:after="72"/>
        <w:ind w:left="1133"/>
        <w:rPr>
          <w:del w:id="2787" w:author="阿毛" w:date="2021-05-21T17:49:00Z"/>
          <w:rFonts w:ascii="標楷體" w:hAnsi="標楷體"/>
        </w:rPr>
      </w:pPr>
    </w:p>
    <w:p w14:paraId="435A38D7" w14:textId="1B6E747B" w:rsidR="00076CB4" w:rsidRPr="00D545F1" w:rsidDel="007154E3" w:rsidRDefault="00076CB4">
      <w:pPr>
        <w:pStyle w:val="42"/>
        <w:spacing w:after="72"/>
        <w:ind w:left="1133"/>
        <w:rPr>
          <w:del w:id="2788" w:author="阿毛" w:date="2021-05-21T17:49:00Z"/>
          <w:rFonts w:ascii="標楷體" w:hAnsi="標楷體"/>
        </w:rPr>
        <w:pPrChange w:id="2789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790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3</w:delText>
        </w:r>
        <w:r w:rsidRPr="00076CB4" w:rsidDel="007154E3">
          <w:rPr>
            <w:rFonts w:ascii="標楷體" w:hAnsi="標楷體" w:hint="eastAsia"/>
          </w:rPr>
          <w:delText>滯繳客戶明細表</w:delText>
        </w:r>
      </w:del>
    </w:p>
    <w:p w14:paraId="774360CD" w14:textId="7E3DF997" w:rsidR="00076CB4" w:rsidRPr="00AB69BA" w:rsidDel="007154E3" w:rsidRDefault="00076CB4">
      <w:pPr>
        <w:pStyle w:val="42"/>
        <w:spacing w:after="72"/>
        <w:ind w:left="1133"/>
        <w:rPr>
          <w:del w:id="2791" w:author="阿毛" w:date="2021-05-21T17:49:00Z"/>
        </w:rPr>
        <w:pPrChange w:id="2792" w:author="阿毛" w:date="2021-06-02T14:38:00Z">
          <w:pPr>
            <w:pStyle w:val="a"/>
          </w:pPr>
        </w:pPrChange>
      </w:pPr>
      <w:del w:id="2793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76CB4" w:rsidRPr="00AB69BA" w:rsidDel="007154E3" w14:paraId="43E90800" w14:textId="70E5D546" w:rsidTr="00EC6070">
        <w:trPr>
          <w:trHeight w:val="277"/>
          <w:del w:id="279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58A5C" w14:textId="147D6371" w:rsidR="00076CB4" w:rsidRPr="00AB69BA" w:rsidDel="007154E3" w:rsidRDefault="00076CB4">
            <w:pPr>
              <w:pStyle w:val="42"/>
              <w:spacing w:after="72"/>
              <w:ind w:left="1133"/>
              <w:rPr>
                <w:del w:id="2795" w:author="阿毛" w:date="2021-05-21T17:49:00Z"/>
                <w:rFonts w:ascii="標楷體" w:hAnsi="標楷體"/>
              </w:rPr>
              <w:pPrChange w:id="2796" w:author="阿毛" w:date="2021-06-02T14:38:00Z">
                <w:pPr/>
              </w:pPrChange>
            </w:pPr>
            <w:del w:id="279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F9EF38" w14:textId="612CD9B2" w:rsidR="00076CB4" w:rsidDel="007154E3" w:rsidRDefault="00076CB4">
            <w:pPr>
              <w:pStyle w:val="42"/>
              <w:spacing w:after="72"/>
              <w:ind w:left="1133"/>
              <w:rPr>
                <w:del w:id="2798" w:author="阿毛" w:date="2021-05-21T17:49:00Z"/>
                <w:rFonts w:ascii="標楷體" w:hAnsi="標楷體"/>
              </w:rPr>
              <w:pPrChange w:id="2799" w:author="阿毛" w:date="2021-06-02T14:38:00Z">
                <w:pPr/>
              </w:pPrChange>
            </w:pPr>
            <w:del w:id="2800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滯繳客戶明細表</w:delText>
              </w:r>
            </w:del>
          </w:p>
          <w:p w14:paraId="6D5B24A9" w14:textId="323FE1CB" w:rsidR="00930D5E" w:rsidDel="007154E3" w:rsidRDefault="00076CB4">
            <w:pPr>
              <w:pStyle w:val="42"/>
              <w:spacing w:after="72"/>
              <w:ind w:left="1133"/>
              <w:rPr>
                <w:del w:id="2801" w:author="阿毛" w:date="2021-05-21T17:49:00Z"/>
                <w:rFonts w:ascii="標楷體" w:hAnsi="標楷體"/>
              </w:rPr>
              <w:pPrChange w:id="2802" w:author="阿毛" w:date="2021-06-02T14:38:00Z">
                <w:pPr/>
              </w:pPrChange>
            </w:pPr>
            <w:del w:id="2803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="00930D5E" w:rsidRPr="00076CB4" w:rsidDel="007154E3">
                <w:rPr>
                  <w:rFonts w:ascii="標楷體" w:hAnsi="標楷體" w:hint="eastAsia"/>
                  <w:lang w:eastAsia="zh-HK"/>
                </w:rPr>
                <w:delText>應繳日7天後產生，含匯款、銀扣及員工扣薪(限約定</w:delText>
              </w:r>
            </w:del>
          </w:p>
          <w:p w14:paraId="5C9A6832" w14:textId="1730CA89" w:rsidR="00076CB4" w:rsidDel="007154E3" w:rsidRDefault="00930D5E">
            <w:pPr>
              <w:pStyle w:val="42"/>
              <w:spacing w:after="72"/>
              <w:ind w:left="1133"/>
              <w:rPr>
                <w:del w:id="2804" w:author="阿毛" w:date="2021-05-21T17:49:00Z"/>
                <w:rFonts w:ascii="標楷體" w:hAnsi="標楷體"/>
              </w:rPr>
              <w:pPrChange w:id="2805" w:author="阿毛" w:date="2021-06-02T14:38:00Z">
                <w:pPr>
                  <w:ind w:firstLineChars="100" w:firstLine="240"/>
                </w:pPr>
              </w:pPrChange>
            </w:pPr>
            <w:del w:id="2806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扣薪)</w:delText>
              </w:r>
            </w:del>
          </w:p>
          <w:p w14:paraId="2A9C294C" w14:textId="76CB50C0" w:rsidR="00076CB4" w:rsidRPr="003E2496" w:rsidDel="007154E3" w:rsidRDefault="00076CB4">
            <w:pPr>
              <w:pStyle w:val="42"/>
              <w:spacing w:after="72"/>
              <w:ind w:left="1133"/>
              <w:rPr>
                <w:del w:id="2807" w:author="阿毛" w:date="2021-05-21T17:49:00Z"/>
                <w:rFonts w:ascii="標楷體" w:hAnsi="標楷體"/>
              </w:rPr>
              <w:pPrChange w:id="2808" w:author="阿毛" w:date="2021-06-02T14:38:00Z">
                <w:pPr/>
              </w:pPrChange>
            </w:pPr>
            <w:del w:id="2809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076CB4" w:rsidDel="007154E3">
                <w:rPr>
                  <w:rFonts w:ascii="標楷體" w:hAnsi="標楷體" w:hint="eastAsia"/>
                  <w:lang w:eastAsia="zh-HK"/>
                </w:rPr>
                <w:delText>日終關帳前必須列印</w:delText>
              </w:r>
            </w:del>
          </w:p>
        </w:tc>
      </w:tr>
      <w:tr w:rsidR="00076CB4" w:rsidRPr="00AB69BA" w:rsidDel="007154E3" w14:paraId="09332846" w14:textId="16C49EE1" w:rsidTr="00EC6070">
        <w:trPr>
          <w:trHeight w:val="277"/>
          <w:del w:id="281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E4B51A" w14:textId="2DD6B441" w:rsidR="00076CB4" w:rsidRPr="00AB69BA" w:rsidDel="007154E3" w:rsidRDefault="00076CB4">
            <w:pPr>
              <w:pStyle w:val="42"/>
              <w:spacing w:after="72"/>
              <w:ind w:left="1133"/>
              <w:rPr>
                <w:del w:id="2811" w:author="阿毛" w:date="2021-05-21T17:49:00Z"/>
                <w:rFonts w:ascii="標楷體" w:hAnsi="標楷體"/>
              </w:rPr>
              <w:pPrChange w:id="2812" w:author="阿毛" w:date="2021-06-02T14:38:00Z">
                <w:pPr/>
              </w:pPrChange>
            </w:pPr>
            <w:del w:id="2813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047CC4" w14:textId="20CDEB32" w:rsidR="00076CB4" w:rsidRPr="00AB69BA" w:rsidDel="007154E3" w:rsidRDefault="00076CB4">
            <w:pPr>
              <w:pStyle w:val="42"/>
              <w:spacing w:after="72"/>
              <w:ind w:left="1133"/>
              <w:rPr>
                <w:del w:id="2814" w:author="阿毛" w:date="2021-05-21T17:49:00Z"/>
                <w:rFonts w:ascii="標楷體" w:hAnsi="標楷體"/>
              </w:rPr>
              <w:pPrChange w:id="2815" w:author="阿毛" w:date="2021-06-02T14:38:00Z">
                <w:pPr/>
              </w:pPrChange>
            </w:pPr>
          </w:p>
        </w:tc>
      </w:tr>
      <w:tr w:rsidR="00076CB4" w:rsidRPr="00AB69BA" w:rsidDel="007154E3" w14:paraId="0BB6DEF5" w14:textId="7AEBF50E" w:rsidTr="00EC6070">
        <w:trPr>
          <w:trHeight w:val="773"/>
          <w:del w:id="28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9CBA55" w14:textId="32D3B554" w:rsidR="00076CB4" w:rsidRPr="00AB69BA" w:rsidDel="007154E3" w:rsidRDefault="00076CB4">
            <w:pPr>
              <w:pStyle w:val="42"/>
              <w:spacing w:after="72"/>
              <w:ind w:left="1133"/>
              <w:rPr>
                <w:del w:id="2817" w:author="阿毛" w:date="2021-05-21T17:49:00Z"/>
                <w:rFonts w:ascii="標楷體" w:hAnsi="標楷體"/>
              </w:rPr>
              <w:pPrChange w:id="2818" w:author="阿毛" w:date="2021-06-02T14:38:00Z">
                <w:pPr/>
              </w:pPrChange>
            </w:pPr>
            <w:del w:id="281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A50B7F" w14:textId="7EE038B2" w:rsidR="00076CB4" w:rsidRPr="00AB69BA" w:rsidDel="007154E3" w:rsidRDefault="00076CB4">
            <w:pPr>
              <w:pStyle w:val="42"/>
              <w:spacing w:after="72"/>
              <w:ind w:left="1133"/>
              <w:rPr>
                <w:del w:id="2820" w:author="阿毛" w:date="2021-05-21T17:49:00Z"/>
                <w:rFonts w:ascii="標楷體" w:hAnsi="標楷體"/>
              </w:rPr>
              <w:pPrChange w:id="2821" w:author="阿毛" w:date="2021-06-02T14:38:00Z">
                <w:pPr/>
              </w:pPrChange>
            </w:pPr>
          </w:p>
        </w:tc>
      </w:tr>
      <w:tr w:rsidR="00076CB4" w:rsidRPr="00AB69BA" w:rsidDel="007154E3" w14:paraId="3D847B03" w14:textId="436E80F9" w:rsidTr="00EC6070">
        <w:trPr>
          <w:trHeight w:val="321"/>
          <w:del w:id="282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0BFD" w14:textId="2C54FE53" w:rsidR="00076CB4" w:rsidRPr="00AB69BA" w:rsidDel="007154E3" w:rsidRDefault="00076CB4">
            <w:pPr>
              <w:pStyle w:val="42"/>
              <w:spacing w:after="72"/>
              <w:ind w:left="1133"/>
              <w:rPr>
                <w:del w:id="2823" w:author="阿毛" w:date="2021-05-21T17:49:00Z"/>
                <w:rFonts w:ascii="標楷體" w:hAnsi="標楷體"/>
              </w:rPr>
              <w:pPrChange w:id="2824" w:author="阿毛" w:date="2021-06-02T14:38:00Z">
                <w:pPr/>
              </w:pPrChange>
            </w:pPr>
            <w:del w:id="2825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9C981E" w14:textId="53AD8906" w:rsidR="00076CB4" w:rsidRPr="00AB69BA" w:rsidDel="007154E3" w:rsidRDefault="00076CB4">
            <w:pPr>
              <w:pStyle w:val="42"/>
              <w:spacing w:after="72"/>
              <w:ind w:left="1133"/>
              <w:rPr>
                <w:del w:id="2826" w:author="阿毛" w:date="2021-05-21T17:49:00Z"/>
                <w:rFonts w:ascii="標楷體" w:hAnsi="標楷體"/>
              </w:rPr>
              <w:pPrChange w:id="2827" w:author="阿毛" w:date="2021-06-02T14:38:00Z">
                <w:pPr/>
              </w:pPrChange>
            </w:pPr>
          </w:p>
        </w:tc>
      </w:tr>
      <w:tr w:rsidR="00076CB4" w:rsidRPr="00AB69BA" w:rsidDel="007154E3" w14:paraId="2562EAC6" w14:textId="5A468864" w:rsidTr="00EC6070">
        <w:trPr>
          <w:trHeight w:val="1311"/>
          <w:del w:id="282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6FE557" w14:textId="74B058B3" w:rsidR="00076CB4" w:rsidRPr="00AB69BA" w:rsidDel="007154E3" w:rsidRDefault="00076CB4">
            <w:pPr>
              <w:pStyle w:val="42"/>
              <w:spacing w:after="72"/>
              <w:ind w:left="1133"/>
              <w:rPr>
                <w:del w:id="2829" w:author="阿毛" w:date="2021-05-21T17:49:00Z"/>
                <w:rFonts w:ascii="標楷體" w:hAnsi="標楷體"/>
              </w:rPr>
              <w:pPrChange w:id="2830" w:author="阿毛" w:date="2021-06-02T14:38:00Z">
                <w:pPr/>
              </w:pPrChange>
            </w:pPr>
            <w:del w:id="2831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BE0216" w14:textId="2C47D1C0" w:rsidR="00076CB4" w:rsidRPr="00AB69BA" w:rsidDel="007154E3" w:rsidRDefault="00076CB4">
            <w:pPr>
              <w:pStyle w:val="42"/>
              <w:spacing w:after="72"/>
              <w:ind w:left="1133"/>
              <w:rPr>
                <w:del w:id="2832" w:author="阿毛" w:date="2021-05-21T17:49:00Z"/>
                <w:rFonts w:ascii="標楷體" w:hAnsi="標楷體"/>
              </w:rPr>
              <w:pPrChange w:id="2833" w:author="阿毛" w:date="2021-06-02T14:38:00Z">
                <w:pPr/>
              </w:pPrChange>
            </w:pPr>
          </w:p>
        </w:tc>
      </w:tr>
      <w:tr w:rsidR="00076CB4" w:rsidRPr="00AB69BA" w:rsidDel="007154E3" w14:paraId="2A0EC05E" w14:textId="4F2E5E1C" w:rsidTr="00EC6070">
        <w:trPr>
          <w:trHeight w:val="278"/>
          <w:del w:id="283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D56D2B" w14:textId="73276731" w:rsidR="00076CB4" w:rsidRPr="00AB69BA" w:rsidDel="007154E3" w:rsidRDefault="00076CB4">
            <w:pPr>
              <w:pStyle w:val="42"/>
              <w:spacing w:after="72"/>
              <w:ind w:left="1133"/>
              <w:rPr>
                <w:del w:id="2835" w:author="阿毛" w:date="2021-05-21T17:49:00Z"/>
                <w:rFonts w:ascii="標楷體" w:hAnsi="標楷體"/>
              </w:rPr>
              <w:pPrChange w:id="2836" w:author="阿毛" w:date="2021-06-02T14:38:00Z">
                <w:pPr/>
              </w:pPrChange>
            </w:pPr>
            <w:del w:id="283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C9F026" w14:textId="49AEBA50" w:rsidR="00076CB4" w:rsidRPr="00AB69BA" w:rsidDel="007154E3" w:rsidRDefault="00076CB4">
            <w:pPr>
              <w:pStyle w:val="42"/>
              <w:spacing w:after="72"/>
              <w:ind w:left="1133"/>
              <w:rPr>
                <w:del w:id="2838" w:author="阿毛" w:date="2021-05-21T17:49:00Z"/>
                <w:rFonts w:ascii="標楷體" w:hAnsi="標楷體"/>
              </w:rPr>
              <w:pPrChange w:id="2839" w:author="阿毛" w:date="2021-06-02T14:38:00Z">
                <w:pPr/>
              </w:pPrChange>
            </w:pPr>
          </w:p>
        </w:tc>
      </w:tr>
      <w:tr w:rsidR="00076CB4" w:rsidRPr="00AB69BA" w:rsidDel="007154E3" w14:paraId="5FD68A98" w14:textId="6F53BF26" w:rsidTr="00EC6070">
        <w:trPr>
          <w:trHeight w:val="358"/>
          <w:del w:id="284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F69278" w14:textId="0474E4FE" w:rsidR="00076CB4" w:rsidRPr="00AB69BA" w:rsidDel="007154E3" w:rsidRDefault="00076CB4">
            <w:pPr>
              <w:pStyle w:val="42"/>
              <w:spacing w:after="72"/>
              <w:ind w:left="1133"/>
              <w:rPr>
                <w:del w:id="2841" w:author="阿毛" w:date="2021-05-21T17:49:00Z"/>
                <w:rFonts w:ascii="標楷體" w:hAnsi="標楷體"/>
              </w:rPr>
              <w:pPrChange w:id="2842" w:author="阿毛" w:date="2021-06-02T14:38:00Z">
                <w:pPr/>
              </w:pPrChange>
            </w:pPr>
            <w:del w:id="2843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5DC18A" w14:textId="1381A2EB" w:rsidR="00076CB4" w:rsidRPr="00AB69BA" w:rsidDel="007154E3" w:rsidRDefault="00076CB4">
            <w:pPr>
              <w:pStyle w:val="42"/>
              <w:spacing w:after="72"/>
              <w:ind w:left="1133"/>
              <w:rPr>
                <w:del w:id="2844" w:author="阿毛" w:date="2021-05-21T17:49:00Z"/>
                <w:rFonts w:ascii="標楷體" w:hAnsi="標楷體"/>
              </w:rPr>
              <w:pPrChange w:id="2845" w:author="阿毛" w:date="2021-06-02T14:38:00Z">
                <w:pPr/>
              </w:pPrChange>
            </w:pPr>
          </w:p>
        </w:tc>
      </w:tr>
      <w:tr w:rsidR="00076CB4" w:rsidRPr="00AB69BA" w:rsidDel="007154E3" w14:paraId="028DB518" w14:textId="4D7C9B2D" w:rsidTr="00EC6070">
        <w:trPr>
          <w:trHeight w:val="278"/>
          <w:del w:id="284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FE3A7" w14:textId="64D28C3E" w:rsidR="00076CB4" w:rsidRPr="00AB69BA" w:rsidDel="007154E3" w:rsidRDefault="00076CB4">
            <w:pPr>
              <w:pStyle w:val="42"/>
              <w:spacing w:after="72"/>
              <w:ind w:left="1133"/>
              <w:rPr>
                <w:del w:id="2847" w:author="阿毛" w:date="2021-05-21T17:49:00Z"/>
                <w:rFonts w:ascii="標楷體" w:hAnsi="標楷體"/>
              </w:rPr>
              <w:pPrChange w:id="2848" w:author="阿毛" w:date="2021-06-02T14:38:00Z">
                <w:pPr/>
              </w:pPrChange>
            </w:pPr>
            <w:del w:id="284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D4FDD" w14:textId="7C5B168A" w:rsidR="00076CB4" w:rsidRPr="00AB69BA" w:rsidDel="007154E3" w:rsidRDefault="00076CB4">
            <w:pPr>
              <w:pStyle w:val="42"/>
              <w:spacing w:after="72"/>
              <w:ind w:left="1133"/>
              <w:rPr>
                <w:del w:id="2850" w:author="阿毛" w:date="2021-05-21T17:49:00Z"/>
                <w:rFonts w:ascii="標楷體" w:hAnsi="標楷體"/>
              </w:rPr>
              <w:pPrChange w:id="2851" w:author="阿毛" w:date="2021-06-02T14:38:00Z">
                <w:pPr/>
              </w:pPrChange>
            </w:pPr>
          </w:p>
        </w:tc>
      </w:tr>
    </w:tbl>
    <w:p w14:paraId="11690B1A" w14:textId="4059EEAE" w:rsidR="00076CB4" w:rsidDel="007154E3" w:rsidRDefault="00076CB4">
      <w:pPr>
        <w:pStyle w:val="42"/>
        <w:spacing w:after="72"/>
        <w:ind w:left="1133"/>
        <w:rPr>
          <w:del w:id="2852" w:author="阿毛" w:date="2021-05-21T17:49:00Z"/>
          <w:rFonts w:ascii="標楷體" w:hAnsi="標楷體"/>
        </w:rPr>
        <w:pPrChange w:id="2853" w:author="阿毛" w:date="2021-06-02T14:38:00Z">
          <w:pPr/>
        </w:pPrChange>
      </w:pPr>
    </w:p>
    <w:p w14:paraId="05DB8C77" w14:textId="5526612D" w:rsidR="00656023" w:rsidDel="007154E3" w:rsidRDefault="00656023">
      <w:pPr>
        <w:pStyle w:val="42"/>
        <w:spacing w:after="72"/>
        <w:ind w:left="1133"/>
        <w:rPr>
          <w:del w:id="2854" w:author="阿毛" w:date="2021-05-21T17:49:00Z"/>
          <w:rFonts w:ascii="標楷體" w:hAnsi="標楷體"/>
        </w:rPr>
        <w:pPrChange w:id="2855" w:author="阿毛" w:date="2021-06-02T14:38:00Z">
          <w:pPr/>
        </w:pPrChange>
      </w:pPr>
    </w:p>
    <w:p w14:paraId="52A85532" w14:textId="3C6ADEA1" w:rsidR="00656023" w:rsidDel="007154E3" w:rsidRDefault="00656023">
      <w:pPr>
        <w:pStyle w:val="42"/>
        <w:spacing w:after="72"/>
        <w:ind w:left="1133"/>
        <w:rPr>
          <w:del w:id="2856" w:author="阿毛" w:date="2021-05-21T17:49:00Z"/>
          <w:rFonts w:ascii="標楷體" w:hAnsi="標楷體"/>
        </w:rPr>
        <w:pPrChange w:id="2857" w:author="阿毛" w:date="2021-06-02T14:38:00Z">
          <w:pPr/>
        </w:pPrChange>
      </w:pPr>
    </w:p>
    <w:p w14:paraId="1ED94033" w14:textId="6A927DC8" w:rsidR="00656023" w:rsidDel="007154E3" w:rsidRDefault="00656023">
      <w:pPr>
        <w:pStyle w:val="42"/>
        <w:spacing w:after="72"/>
        <w:ind w:left="1133"/>
        <w:rPr>
          <w:del w:id="2858" w:author="阿毛" w:date="2021-05-21T17:49:00Z"/>
          <w:rFonts w:ascii="標楷體" w:hAnsi="標楷體"/>
        </w:rPr>
        <w:pPrChange w:id="2859" w:author="阿毛" w:date="2021-06-02T14:38:00Z">
          <w:pPr>
            <w:widowControl/>
          </w:pPr>
        </w:pPrChange>
      </w:pPr>
      <w:del w:id="286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80A0A0" w14:textId="10F05F2A" w:rsidR="00656023" w:rsidRPr="00AB69BA" w:rsidDel="007154E3" w:rsidRDefault="00656023">
      <w:pPr>
        <w:pStyle w:val="42"/>
        <w:spacing w:after="72"/>
        <w:ind w:left="1133"/>
        <w:rPr>
          <w:del w:id="2861" w:author="阿毛" w:date="2021-05-21T17:49:00Z"/>
          <w:rFonts w:ascii="標楷體" w:hAnsi="標楷體"/>
        </w:rPr>
        <w:pPrChange w:id="2862" w:author="阿毛" w:date="2021-06-02T14:38:00Z">
          <w:pPr/>
        </w:pPrChange>
      </w:pPr>
    </w:p>
    <w:p w14:paraId="549EC129" w14:textId="78EBBDAB" w:rsidR="00076CB4" w:rsidRPr="00AB69BA" w:rsidDel="007154E3" w:rsidRDefault="00076CB4">
      <w:pPr>
        <w:pStyle w:val="42"/>
        <w:spacing w:after="72"/>
        <w:ind w:left="1133"/>
        <w:rPr>
          <w:del w:id="2863" w:author="阿毛" w:date="2021-05-21T17:49:00Z"/>
        </w:rPr>
        <w:pPrChange w:id="2864" w:author="阿毛" w:date="2021-06-02T14:38:00Z">
          <w:pPr>
            <w:pStyle w:val="a"/>
          </w:pPr>
        </w:pPrChange>
      </w:pPr>
      <w:del w:id="2865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9653415" w14:textId="33311EF0" w:rsidR="00076CB4" w:rsidRPr="00AB69BA" w:rsidDel="007154E3" w:rsidRDefault="00076CB4">
      <w:pPr>
        <w:pStyle w:val="42"/>
        <w:spacing w:after="72"/>
        <w:ind w:left="1133"/>
        <w:rPr>
          <w:del w:id="2866" w:author="阿毛" w:date="2021-05-21T17:49:00Z"/>
          <w:rFonts w:ascii="標楷體" w:hAnsi="標楷體"/>
        </w:rPr>
        <w:pPrChange w:id="2867" w:author="阿毛" w:date="2021-06-02T14:38:00Z">
          <w:pPr>
            <w:adjustRightInd w:val="0"/>
            <w:spacing w:afterLines="20" w:after="72"/>
            <w:ind w:firstLineChars="550" w:firstLine="1320"/>
          </w:pPr>
        </w:pPrChange>
      </w:pPr>
      <w:del w:id="2868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A8C02EF" w14:textId="7E7CA15E" w:rsidR="00930D5E" w:rsidDel="007154E3" w:rsidRDefault="00930D5E">
      <w:pPr>
        <w:pStyle w:val="42"/>
        <w:spacing w:after="72"/>
        <w:ind w:left="1133"/>
        <w:rPr>
          <w:del w:id="2869" w:author="阿毛" w:date="2021-05-21T17:49:00Z"/>
          <w:rFonts w:ascii="新細明體" w:cs="新細明體"/>
          <w:sz w:val="22"/>
          <w:lang w:val="zh-TW"/>
        </w:rPr>
        <w:pPrChange w:id="2870" w:author="阿毛" w:date="2021-06-02T14:38:00Z">
          <w:pPr>
            <w:autoSpaceDE w:val="0"/>
            <w:autoSpaceDN w:val="0"/>
            <w:adjustRightInd w:val="0"/>
          </w:pPr>
        </w:pPrChange>
      </w:pPr>
    </w:p>
    <w:p w14:paraId="18598DF4" w14:textId="198D82AA" w:rsidR="00930D5E" w:rsidDel="007154E3" w:rsidRDefault="00076CB4">
      <w:pPr>
        <w:pStyle w:val="42"/>
        <w:spacing w:after="72"/>
        <w:ind w:left="1133"/>
        <w:rPr>
          <w:del w:id="2871" w:author="阿毛" w:date="2021-05-21T17:49:00Z"/>
          <w:rFonts w:ascii="新細明體" w:cs="新細明體"/>
          <w:sz w:val="22"/>
          <w:lang w:val="zh-TW"/>
        </w:rPr>
        <w:pPrChange w:id="2872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873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</w:delText>
        </w:r>
        <w:r w:rsidR="00930D5E" w:rsidRPr="003D4855" w:rsidDel="007154E3">
          <w:rPr>
            <w:rFonts w:ascii="標楷體" w:hAnsi="標楷體" w:hint="eastAsia"/>
            <w:lang w:eastAsia="zh-HK"/>
          </w:rPr>
          <w:delText>報表種類為</w:delText>
        </w:r>
        <w:r w:rsidR="00930D5E" w:rsidRPr="003D4855" w:rsidDel="007154E3">
          <w:rPr>
            <w:rFonts w:ascii="標楷體" w:hAnsi="標楷體" w:hint="eastAsia"/>
          </w:rPr>
          <w:delText>1:</w:delText>
        </w:r>
        <w:r w:rsidR="00930D5E" w:rsidRPr="003D4855" w:rsidDel="007154E3">
          <w:rPr>
            <w:rFonts w:ascii="標楷體" w:hAnsi="標楷體" w:cs="新細明體" w:hint="eastAsia"/>
            <w:lang w:val="zh-TW"/>
          </w:rPr>
          <w:delText>滯繳期數</w:delText>
        </w:r>
        <w:r w:rsidDel="007154E3">
          <w:rPr>
            <w:rFonts w:ascii="新細明體" w:cs="新細明體"/>
            <w:sz w:val="22"/>
            <w:lang w:val="zh-TW"/>
          </w:rPr>
          <w:delText xml:space="preserve">   </w:delText>
        </w:r>
      </w:del>
    </w:p>
    <w:p w14:paraId="3EA7782C" w14:textId="3B0A093D" w:rsidR="00930D5E" w:rsidDel="007154E3" w:rsidRDefault="00930D5E">
      <w:pPr>
        <w:pStyle w:val="42"/>
        <w:spacing w:after="72"/>
        <w:ind w:left="1133"/>
        <w:rPr>
          <w:del w:id="2874" w:author="阿毛" w:date="2021-05-21T17:49:00Z"/>
          <w:rFonts w:ascii="新細明體" w:cs="新細明體"/>
          <w:sz w:val="22"/>
          <w:lang w:val="zh-TW"/>
        </w:rPr>
        <w:pPrChange w:id="2875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876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C1EBD80" wp14:editId="0258B457">
              <wp:extent cx="6479540" cy="1976290"/>
              <wp:effectExtent l="0" t="0" r="0" b="5080"/>
              <wp:docPr id="1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976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9BA021B" w14:textId="0B114F5E" w:rsidR="00930D5E" w:rsidDel="007154E3" w:rsidRDefault="00930D5E">
      <w:pPr>
        <w:pStyle w:val="42"/>
        <w:spacing w:after="72"/>
        <w:ind w:left="1133"/>
        <w:rPr>
          <w:del w:id="2877" w:author="阿毛" w:date="2021-05-21T17:49:00Z"/>
          <w:rFonts w:ascii="新細明體" w:cs="新細明體"/>
          <w:sz w:val="22"/>
          <w:lang w:val="zh-TW"/>
        </w:rPr>
        <w:pPrChange w:id="2878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</w:p>
    <w:p w14:paraId="2FEFA2A5" w14:textId="410BD195" w:rsidR="00076CB4" w:rsidRPr="00930D5E" w:rsidDel="007154E3" w:rsidRDefault="00930D5E">
      <w:pPr>
        <w:pStyle w:val="42"/>
        <w:spacing w:after="72"/>
        <w:ind w:left="1133"/>
        <w:rPr>
          <w:del w:id="2879" w:author="阿毛" w:date="2021-05-21T17:49:00Z"/>
          <w:rFonts w:ascii="標楷體" w:hAnsi="標楷體" w:cs="新細明體"/>
          <w:lang w:val="zh-TW"/>
        </w:rPr>
        <w:pPrChange w:id="2880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881" w:author="阿毛" w:date="2021-05-21T17:49:00Z">
        <w:r w:rsidRPr="00930D5E" w:rsidDel="007154E3">
          <w:rPr>
            <w:rFonts w:ascii="標楷體" w:hAnsi="標楷體" w:cs="新細明體" w:hint="eastAsia"/>
            <w:lang w:val="zh-TW"/>
          </w:rPr>
          <w:delText>報表種類為2:滯繳日數</w:delText>
        </w:r>
      </w:del>
    </w:p>
    <w:p w14:paraId="173F6FCE" w14:textId="5C078412" w:rsidR="00930D5E" w:rsidDel="007154E3" w:rsidRDefault="006F077E">
      <w:pPr>
        <w:pStyle w:val="42"/>
        <w:spacing w:after="72"/>
        <w:ind w:left="1133"/>
        <w:rPr>
          <w:del w:id="2882" w:author="阿毛" w:date="2021-05-21T17:49:00Z"/>
          <w:lang w:val="zh-TW"/>
        </w:rPr>
        <w:pPrChange w:id="2883" w:author="阿毛" w:date="2021-06-02T14:38:00Z">
          <w:pPr/>
        </w:pPrChange>
      </w:pPr>
      <w:del w:id="2884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200B231B" wp14:editId="664E90CF">
              <wp:extent cx="6600857" cy="2049780"/>
              <wp:effectExtent l="0" t="0" r="9525" b="7620"/>
              <wp:docPr id="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5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00857" cy="2049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7B0FFD5" w14:textId="27628E2B" w:rsidR="00930D5E" w:rsidDel="007154E3" w:rsidRDefault="00930D5E">
      <w:pPr>
        <w:pStyle w:val="42"/>
        <w:spacing w:after="72"/>
        <w:ind w:left="1133"/>
        <w:rPr>
          <w:del w:id="2885" w:author="阿毛" w:date="2021-05-21T17:49:00Z"/>
          <w:lang w:val="zh-TW"/>
        </w:rPr>
        <w:pPrChange w:id="2886" w:author="阿毛" w:date="2021-06-02T14:38:00Z">
          <w:pPr/>
        </w:pPrChange>
      </w:pPr>
    </w:p>
    <w:p w14:paraId="5C5391F4" w14:textId="0AF4C31E" w:rsidR="00930D5E" w:rsidDel="007154E3" w:rsidRDefault="00930D5E">
      <w:pPr>
        <w:pStyle w:val="42"/>
        <w:spacing w:after="72"/>
        <w:ind w:left="1133"/>
        <w:rPr>
          <w:del w:id="2887" w:author="阿毛" w:date="2021-05-21T17:49:00Z"/>
          <w:lang w:val="zh-TW"/>
        </w:rPr>
        <w:pPrChange w:id="2888" w:author="阿毛" w:date="2021-06-02T14:38:00Z">
          <w:pPr/>
        </w:pPrChange>
      </w:pPr>
    </w:p>
    <w:p w14:paraId="0D1315FC" w14:textId="6AEE11EA" w:rsidR="00930D5E" w:rsidRPr="00930D5E" w:rsidDel="007154E3" w:rsidRDefault="00930D5E">
      <w:pPr>
        <w:pStyle w:val="42"/>
        <w:spacing w:after="72"/>
        <w:ind w:left="1133"/>
        <w:rPr>
          <w:del w:id="2889" w:author="阿毛" w:date="2021-05-21T17:49:00Z"/>
          <w:lang w:val="zh-TW"/>
        </w:rPr>
        <w:pPrChange w:id="2890" w:author="阿毛" w:date="2021-06-02T14:38:00Z">
          <w:pPr/>
        </w:pPrChange>
      </w:pPr>
    </w:p>
    <w:p w14:paraId="303F1DF1" w14:textId="01A0F0CA" w:rsidR="00930D5E" w:rsidDel="007154E3" w:rsidRDefault="00930D5E">
      <w:pPr>
        <w:pStyle w:val="42"/>
        <w:spacing w:after="72"/>
        <w:ind w:left="1133"/>
        <w:rPr>
          <w:del w:id="2891" w:author="阿毛" w:date="2021-05-21T17:49:00Z"/>
        </w:rPr>
        <w:pPrChange w:id="2892" w:author="阿毛" w:date="2021-06-02T14:38:00Z">
          <w:pPr>
            <w:widowControl/>
          </w:pPr>
        </w:pPrChange>
      </w:pPr>
      <w:del w:id="2893" w:author="阿毛" w:date="2021-05-21T17:49:00Z">
        <w:r w:rsidDel="007154E3">
          <w:br w:type="page"/>
        </w:r>
      </w:del>
    </w:p>
    <w:p w14:paraId="006C85A4" w14:textId="020F7E25" w:rsidR="00076CB4" w:rsidRPr="00AB69BA" w:rsidDel="007154E3" w:rsidRDefault="00D950B2">
      <w:pPr>
        <w:pStyle w:val="42"/>
        <w:spacing w:after="72"/>
        <w:ind w:left="1133"/>
        <w:rPr>
          <w:del w:id="2894" w:author="阿毛" w:date="2021-05-21T17:49:00Z"/>
        </w:rPr>
        <w:pPrChange w:id="2895" w:author="阿毛" w:date="2021-06-02T14:38:00Z">
          <w:pPr>
            <w:pStyle w:val="a"/>
          </w:pPr>
        </w:pPrChange>
      </w:pPr>
      <w:del w:id="2896" w:author="阿毛" w:date="2021-05-21T17:49:00Z">
        <w:r w:rsidDel="007154E3">
          <w:delText>輸入畫面資料說明</w:delText>
        </w:r>
      </w:del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89"/>
        <w:gridCol w:w="1589"/>
        <w:gridCol w:w="2429"/>
        <w:gridCol w:w="1589"/>
        <w:gridCol w:w="1589"/>
        <w:gridCol w:w="1589"/>
        <w:gridCol w:w="1709"/>
        <w:gridCol w:w="1829"/>
      </w:tblGrid>
      <w:tr w:rsidR="00656023" w:rsidRPr="003D4855" w:rsidDel="007154E3" w14:paraId="4C1BD64E" w14:textId="7142D929" w:rsidTr="001E674F">
        <w:trPr>
          <w:trHeight w:val="388"/>
          <w:jc w:val="center"/>
          <w:del w:id="2897" w:author="阿毛" w:date="2021-05-21T17:49:00Z"/>
        </w:trPr>
        <w:tc>
          <w:tcPr>
            <w:tcW w:w="482" w:type="dxa"/>
            <w:vMerge w:val="restart"/>
          </w:tcPr>
          <w:p w14:paraId="5E4F84F2" w14:textId="3486C061" w:rsidR="00656023" w:rsidRPr="003D4855" w:rsidDel="007154E3" w:rsidRDefault="00656023">
            <w:pPr>
              <w:pStyle w:val="42"/>
              <w:spacing w:after="72"/>
              <w:ind w:left="1133"/>
              <w:rPr>
                <w:del w:id="2898" w:author="阿毛" w:date="2021-05-21T17:49:00Z"/>
                <w:rFonts w:ascii="標楷體" w:hAnsi="標楷體"/>
              </w:rPr>
              <w:pPrChange w:id="2899" w:author="阿毛" w:date="2021-06-02T14:38:00Z">
                <w:pPr/>
              </w:pPrChange>
            </w:pPr>
            <w:del w:id="2900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29" w:type="dxa"/>
            <w:vMerge w:val="restart"/>
          </w:tcPr>
          <w:p w14:paraId="2BAC23BD" w14:textId="7F1A8E2B" w:rsidR="00656023" w:rsidRPr="003D4855" w:rsidDel="007154E3" w:rsidRDefault="00656023">
            <w:pPr>
              <w:pStyle w:val="42"/>
              <w:spacing w:after="72"/>
              <w:ind w:left="1133"/>
              <w:rPr>
                <w:del w:id="2901" w:author="阿毛" w:date="2021-05-21T17:49:00Z"/>
                <w:rFonts w:ascii="標楷體" w:hAnsi="標楷體"/>
              </w:rPr>
              <w:pPrChange w:id="2902" w:author="阿毛" w:date="2021-06-02T14:38:00Z">
                <w:pPr/>
              </w:pPrChange>
            </w:pPr>
            <w:del w:id="2903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789" w:type="dxa"/>
            <w:gridSpan w:val="5"/>
          </w:tcPr>
          <w:p w14:paraId="05E3D737" w14:textId="2EDE326A" w:rsidR="00656023" w:rsidRPr="003D4855" w:rsidDel="007154E3" w:rsidRDefault="00656023">
            <w:pPr>
              <w:pStyle w:val="42"/>
              <w:spacing w:after="72"/>
              <w:ind w:left="1133"/>
              <w:rPr>
                <w:del w:id="2904" w:author="阿毛" w:date="2021-05-21T17:49:00Z"/>
                <w:rFonts w:ascii="標楷體" w:hAnsi="標楷體"/>
              </w:rPr>
              <w:pPrChange w:id="2905" w:author="阿毛" w:date="2021-06-02T14:38:00Z">
                <w:pPr>
                  <w:jc w:val="center"/>
                </w:pPr>
              </w:pPrChange>
            </w:pPr>
            <w:del w:id="2906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498" w:type="dxa"/>
            <w:vMerge w:val="restart"/>
          </w:tcPr>
          <w:p w14:paraId="10C40C62" w14:textId="5ACC78CB" w:rsidR="00656023" w:rsidRPr="003D4855" w:rsidDel="007154E3" w:rsidRDefault="00656023">
            <w:pPr>
              <w:pStyle w:val="42"/>
              <w:spacing w:after="72"/>
              <w:ind w:left="1133"/>
              <w:rPr>
                <w:del w:id="2907" w:author="阿毛" w:date="2021-05-21T17:49:00Z"/>
                <w:rFonts w:ascii="標楷體" w:hAnsi="標楷體"/>
              </w:rPr>
              <w:pPrChange w:id="2908" w:author="阿毛" w:date="2021-06-02T14:38:00Z">
                <w:pPr/>
              </w:pPrChange>
            </w:pPr>
            <w:del w:id="2909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56023" w:rsidRPr="003D4855" w:rsidDel="007154E3" w14:paraId="3CC4F430" w14:textId="7DE637A1" w:rsidTr="001E674F">
        <w:trPr>
          <w:trHeight w:val="244"/>
          <w:jc w:val="center"/>
          <w:del w:id="2910" w:author="阿毛" w:date="2021-05-21T17:49:00Z"/>
        </w:trPr>
        <w:tc>
          <w:tcPr>
            <w:tcW w:w="482" w:type="dxa"/>
            <w:vMerge/>
          </w:tcPr>
          <w:p w14:paraId="62F94BD8" w14:textId="2C91FCCC" w:rsidR="00656023" w:rsidRPr="003D4855" w:rsidDel="007154E3" w:rsidRDefault="00656023">
            <w:pPr>
              <w:pStyle w:val="42"/>
              <w:spacing w:after="72"/>
              <w:ind w:left="1133"/>
              <w:rPr>
                <w:del w:id="2911" w:author="阿毛" w:date="2021-05-21T17:49:00Z"/>
                <w:rFonts w:ascii="標楷體" w:hAnsi="標楷體"/>
              </w:rPr>
              <w:pPrChange w:id="2912" w:author="阿毛" w:date="2021-06-02T14:38:00Z">
                <w:pPr/>
              </w:pPrChange>
            </w:pPr>
          </w:p>
        </w:tc>
        <w:tc>
          <w:tcPr>
            <w:tcW w:w="1829" w:type="dxa"/>
            <w:vMerge/>
          </w:tcPr>
          <w:p w14:paraId="10DF91B0" w14:textId="779BDE2C" w:rsidR="00656023" w:rsidRPr="003D4855" w:rsidDel="007154E3" w:rsidRDefault="00656023">
            <w:pPr>
              <w:pStyle w:val="42"/>
              <w:spacing w:after="72"/>
              <w:ind w:left="1133"/>
              <w:rPr>
                <w:del w:id="2913" w:author="阿毛" w:date="2021-05-21T17:49:00Z"/>
                <w:rFonts w:ascii="標楷體" w:hAnsi="標楷體"/>
              </w:rPr>
              <w:pPrChange w:id="2914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6BE4B5D9" w14:textId="7407576D" w:rsidR="00656023" w:rsidRPr="00AB69BA" w:rsidDel="007154E3" w:rsidRDefault="00656023">
            <w:pPr>
              <w:pStyle w:val="42"/>
              <w:spacing w:after="72"/>
              <w:ind w:left="1133"/>
              <w:rPr>
                <w:del w:id="2915" w:author="阿毛" w:date="2021-05-21T17:49:00Z"/>
              </w:rPr>
              <w:pPrChange w:id="2916" w:author="阿毛" w:date="2021-06-02T14:38:00Z">
                <w:pPr/>
              </w:pPrChange>
            </w:pPr>
            <w:del w:id="2917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897" w:type="dxa"/>
          </w:tcPr>
          <w:p w14:paraId="4021266A" w14:textId="3BB7EE15" w:rsidR="00656023" w:rsidRPr="003D4855" w:rsidDel="007154E3" w:rsidRDefault="00656023">
            <w:pPr>
              <w:pStyle w:val="42"/>
              <w:spacing w:after="72"/>
              <w:ind w:left="1133"/>
              <w:rPr>
                <w:del w:id="2918" w:author="阿毛" w:date="2021-05-21T17:49:00Z"/>
                <w:rFonts w:ascii="標楷體" w:hAnsi="標楷體"/>
              </w:rPr>
              <w:pPrChange w:id="2919" w:author="阿毛" w:date="2021-06-02T14:38:00Z">
                <w:pPr/>
              </w:pPrChange>
            </w:pPr>
            <w:del w:id="2920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47" w:type="dxa"/>
          </w:tcPr>
          <w:p w14:paraId="52CB8F97" w14:textId="0EAEFC5E" w:rsidR="00656023" w:rsidRPr="003D4855" w:rsidDel="007154E3" w:rsidRDefault="00656023">
            <w:pPr>
              <w:pStyle w:val="42"/>
              <w:spacing w:after="72"/>
              <w:ind w:left="1133"/>
              <w:rPr>
                <w:del w:id="2921" w:author="阿毛" w:date="2021-05-21T17:49:00Z"/>
                <w:rFonts w:ascii="標楷體" w:hAnsi="標楷體"/>
              </w:rPr>
              <w:pPrChange w:id="2922" w:author="阿毛" w:date="2021-06-02T14:38:00Z">
                <w:pPr/>
              </w:pPrChange>
            </w:pPr>
            <w:del w:id="2923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64" w:type="dxa"/>
          </w:tcPr>
          <w:p w14:paraId="665080F3" w14:textId="276820D8" w:rsidR="00656023" w:rsidRPr="003D4855" w:rsidDel="007154E3" w:rsidRDefault="00656023">
            <w:pPr>
              <w:pStyle w:val="42"/>
              <w:spacing w:after="72"/>
              <w:ind w:left="1133"/>
              <w:rPr>
                <w:del w:id="2924" w:author="阿毛" w:date="2021-05-21T17:49:00Z"/>
                <w:rFonts w:ascii="標楷體" w:hAnsi="標楷體"/>
              </w:rPr>
              <w:pPrChange w:id="2925" w:author="阿毛" w:date="2021-06-02T14:38:00Z">
                <w:pPr/>
              </w:pPrChange>
            </w:pPr>
            <w:del w:id="2926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5" w:type="dxa"/>
          </w:tcPr>
          <w:p w14:paraId="396FD61A" w14:textId="5F23584B" w:rsidR="00656023" w:rsidRPr="003D4855" w:rsidDel="007154E3" w:rsidRDefault="00656023">
            <w:pPr>
              <w:pStyle w:val="42"/>
              <w:spacing w:after="72"/>
              <w:ind w:left="1133"/>
              <w:rPr>
                <w:del w:id="2927" w:author="阿毛" w:date="2021-05-21T17:49:00Z"/>
                <w:rFonts w:ascii="標楷體" w:hAnsi="標楷體"/>
              </w:rPr>
              <w:pPrChange w:id="2928" w:author="阿毛" w:date="2021-06-02T14:38:00Z">
                <w:pPr/>
              </w:pPrChange>
            </w:pPr>
            <w:del w:id="2929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498" w:type="dxa"/>
            <w:vMerge/>
          </w:tcPr>
          <w:p w14:paraId="12756589" w14:textId="69FF3020" w:rsidR="00656023" w:rsidRPr="003D4855" w:rsidDel="007154E3" w:rsidRDefault="00656023">
            <w:pPr>
              <w:pStyle w:val="42"/>
              <w:spacing w:after="72"/>
              <w:ind w:left="1133"/>
              <w:rPr>
                <w:del w:id="2930" w:author="阿毛" w:date="2021-05-21T17:49:00Z"/>
                <w:rFonts w:ascii="標楷體" w:hAnsi="標楷體"/>
              </w:rPr>
              <w:pPrChange w:id="2931" w:author="阿毛" w:date="2021-06-02T14:38:00Z">
                <w:pPr/>
              </w:pPrChange>
            </w:pPr>
          </w:p>
        </w:tc>
      </w:tr>
      <w:tr w:rsidR="00656023" w:rsidRPr="003D4855" w:rsidDel="007154E3" w14:paraId="77978222" w14:textId="3EE9691A" w:rsidTr="001E674F">
        <w:trPr>
          <w:trHeight w:val="291"/>
          <w:jc w:val="center"/>
          <w:del w:id="2932" w:author="阿毛" w:date="2021-05-21T17:49:00Z"/>
        </w:trPr>
        <w:tc>
          <w:tcPr>
            <w:tcW w:w="482" w:type="dxa"/>
          </w:tcPr>
          <w:p w14:paraId="6AD8B0D9" w14:textId="5189E099" w:rsidR="00656023" w:rsidRPr="003D4855" w:rsidDel="007154E3" w:rsidRDefault="00656023">
            <w:pPr>
              <w:pStyle w:val="42"/>
              <w:spacing w:after="72"/>
              <w:ind w:left="1133"/>
              <w:rPr>
                <w:del w:id="2933" w:author="阿毛" w:date="2021-05-21T17:49:00Z"/>
                <w:rFonts w:ascii="標楷體" w:hAnsi="標楷體"/>
              </w:rPr>
              <w:pPrChange w:id="2934" w:author="阿毛" w:date="2021-06-02T14:38:00Z">
                <w:pPr/>
              </w:pPrChange>
            </w:pPr>
            <w:del w:id="2935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29" w:type="dxa"/>
          </w:tcPr>
          <w:p w14:paraId="160565C0" w14:textId="393B29E5" w:rsidR="00656023" w:rsidRPr="003D4855" w:rsidDel="007154E3" w:rsidRDefault="00656023">
            <w:pPr>
              <w:pStyle w:val="42"/>
              <w:spacing w:after="72"/>
              <w:ind w:left="1133"/>
              <w:rPr>
                <w:del w:id="2936" w:author="阿毛" w:date="2021-05-21T17:49:00Z"/>
                <w:rFonts w:ascii="標楷體" w:hAnsi="標楷體"/>
              </w:rPr>
              <w:pPrChange w:id="2937" w:author="阿毛" w:date="2021-06-02T14:38:00Z">
                <w:pPr/>
              </w:pPrChange>
            </w:pPr>
            <w:del w:id="2938" w:author="阿毛" w:date="2021-05-21T17:49:00Z">
              <w:r w:rsidRPr="003D485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681D4666" w14:textId="2DC6C60A" w:rsidR="00656023" w:rsidRPr="00AB69BA" w:rsidDel="007154E3" w:rsidRDefault="00656023">
            <w:pPr>
              <w:pStyle w:val="42"/>
              <w:spacing w:after="72"/>
              <w:ind w:left="1133"/>
              <w:rPr>
                <w:del w:id="2939" w:author="阿毛" w:date="2021-05-21T17:49:00Z"/>
              </w:rPr>
              <w:pPrChange w:id="2940" w:author="阿毛" w:date="2021-06-02T14:38:00Z">
                <w:pPr/>
              </w:pPrChange>
            </w:pPr>
            <w:del w:id="2941" w:author="阿毛" w:date="2021-05-21T17:49:00Z">
              <w:r w:rsidRPr="003D485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897" w:type="dxa"/>
          </w:tcPr>
          <w:p w14:paraId="4622941E" w14:textId="78DC8061" w:rsidR="00656023" w:rsidRPr="003D4855" w:rsidDel="007154E3" w:rsidRDefault="00656023">
            <w:pPr>
              <w:pStyle w:val="42"/>
              <w:spacing w:after="72"/>
              <w:ind w:left="1133"/>
              <w:rPr>
                <w:del w:id="2942" w:author="阿毛" w:date="2021-05-21T17:49:00Z"/>
                <w:rFonts w:ascii="標楷體" w:hAnsi="標楷體"/>
              </w:rPr>
              <w:pPrChange w:id="2943" w:author="阿毛" w:date="2021-06-02T14:38:00Z">
                <w:pPr/>
              </w:pPrChange>
            </w:pPr>
            <w:del w:id="2944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47" w:type="dxa"/>
          </w:tcPr>
          <w:p w14:paraId="37990D4E" w14:textId="3E360A6A" w:rsidR="00656023" w:rsidRPr="003D4855" w:rsidDel="007154E3" w:rsidRDefault="00656023">
            <w:pPr>
              <w:pStyle w:val="42"/>
              <w:spacing w:after="72"/>
              <w:ind w:left="1133"/>
              <w:rPr>
                <w:del w:id="2945" w:author="阿毛" w:date="2021-05-21T17:49:00Z"/>
                <w:rFonts w:ascii="標楷體" w:hAnsi="標楷體"/>
              </w:rPr>
              <w:pPrChange w:id="2946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05A02AFA" w14:textId="6D1CC42C" w:rsidR="00656023" w:rsidRPr="003D4855" w:rsidDel="007154E3" w:rsidRDefault="00656023">
            <w:pPr>
              <w:pStyle w:val="42"/>
              <w:spacing w:after="72"/>
              <w:ind w:left="1133"/>
              <w:rPr>
                <w:del w:id="2947" w:author="阿毛" w:date="2021-05-21T17:49:00Z"/>
                <w:rFonts w:ascii="標楷體" w:hAnsi="標楷體"/>
              </w:rPr>
              <w:pPrChange w:id="2948" w:author="阿毛" w:date="2021-06-02T14:38:00Z">
                <w:pPr/>
              </w:pPrChange>
            </w:pPr>
            <w:del w:id="2949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6C9D70CA" w14:textId="039EC572" w:rsidR="00656023" w:rsidRPr="003D4855" w:rsidDel="007154E3" w:rsidRDefault="00656023">
            <w:pPr>
              <w:pStyle w:val="42"/>
              <w:spacing w:after="72"/>
              <w:ind w:left="1133"/>
              <w:rPr>
                <w:del w:id="2950" w:author="阿毛" w:date="2021-05-21T17:49:00Z"/>
                <w:rFonts w:ascii="標楷體" w:hAnsi="標楷體"/>
              </w:rPr>
              <w:pPrChange w:id="2951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6EFCE985" w14:textId="09D802A0" w:rsidR="00656023" w:rsidRPr="003D4855" w:rsidDel="007154E3" w:rsidRDefault="00656023">
            <w:pPr>
              <w:pStyle w:val="42"/>
              <w:spacing w:after="72"/>
              <w:ind w:left="1133"/>
              <w:rPr>
                <w:del w:id="2952" w:author="阿毛" w:date="2021-05-21T17:49:00Z"/>
                <w:rFonts w:ascii="標楷體" w:hAnsi="標楷體"/>
              </w:rPr>
              <w:pPrChange w:id="2953" w:author="阿毛" w:date="2021-06-02T14:38:00Z">
                <w:pPr/>
              </w:pPrChange>
            </w:pPr>
            <w:del w:id="2954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656023" w:rsidRPr="003D4855" w:rsidDel="007154E3" w14:paraId="0E6A990C" w14:textId="726354B9" w:rsidTr="001E674F">
        <w:trPr>
          <w:trHeight w:val="291"/>
          <w:jc w:val="center"/>
          <w:del w:id="2955" w:author="阿毛" w:date="2021-05-21T17:49:00Z"/>
        </w:trPr>
        <w:tc>
          <w:tcPr>
            <w:tcW w:w="482" w:type="dxa"/>
          </w:tcPr>
          <w:p w14:paraId="0A684512" w14:textId="77F9DC99" w:rsidR="00656023" w:rsidRPr="003D4855" w:rsidDel="007154E3" w:rsidRDefault="00656023">
            <w:pPr>
              <w:pStyle w:val="42"/>
              <w:spacing w:after="72"/>
              <w:ind w:left="1133"/>
              <w:rPr>
                <w:del w:id="2956" w:author="阿毛" w:date="2021-05-21T17:49:00Z"/>
                <w:rFonts w:ascii="標楷體" w:hAnsi="標楷體"/>
              </w:rPr>
              <w:pPrChange w:id="2957" w:author="阿毛" w:date="2021-06-02T14:38:00Z">
                <w:pPr/>
              </w:pPrChange>
            </w:pPr>
            <w:del w:id="2958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29" w:type="dxa"/>
          </w:tcPr>
          <w:p w14:paraId="5D2E7A9C" w14:textId="1A61ACCF" w:rsidR="00656023" w:rsidRPr="003D4855" w:rsidDel="007154E3" w:rsidRDefault="00656023">
            <w:pPr>
              <w:pStyle w:val="42"/>
              <w:spacing w:after="72"/>
              <w:ind w:left="1133"/>
              <w:rPr>
                <w:del w:id="2959" w:author="阿毛" w:date="2021-05-21T17:49:00Z"/>
                <w:rFonts w:ascii="標楷體" w:hAnsi="標楷體"/>
              </w:rPr>
              <w:pPrChange w:id="2960" w:author="阿毛" w:date="2021-06-02T14:38:00Z">
                <w:pPr/>
              </w:pPrChange>
            </w:pPr>
            <w:del w:id="2961" w:author="阿毛" w:date="2021-05-21T17:49:00Z"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296" w:type="dxa"/>
          </w:tcPr>
          <w:p w14:paraId="5B229FEA" w14:textId="1D6C4960" w:rsidR="00656023" w:rsidRPr="003D4855" w:rsidDel="007154E3" w:rsidRDefault="00656023">
            <w:pPr>
              <w:pStyle w:val="42"/>
              <w:spacing w:after="72"/>
              <w:ind w:left="1133"/>
              <w:rPr>
                <w:del w:id="2962" w:author="阿毛" w:date="2021-05-21T17:49:00Z"/>
                <w:rFonts w:ascii="標楷體" w:hAnsi="標楷體" w:cs="新細明體"/>
              </w:rPr>
              <w:pPrChange w:id="2963" w:author="阿毛" w:date="2021-06-02T14:38:00Z">
                <w:pPr/>
              </w:pPrChange>
            </w:pPr>
            <w:del w:id="2964" w:author="阿毛" w:date="2021-05-21T17:49:00Z">
              <w:r w:rsidRPr="003D4855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897" w:type="dxa"/>
          </w:tcPr>
          <w:p w14:paraId="5A5DCDC4" w14:textId="5E47B580" w:rsidR="00656023" w:rsidRPr="003D4855" w:rsidDel="007154E3" w:rsidRDefault="00656023">
            <w:pPr>
              <w:pStyle w:val="42"/>
              <w:spacing w:after="72"/>
              <w:ind w:left="1133"/>
              <w:rPr>
                <w:del w:id="2965" w:author="阿毛" w:date="2021-05-21T17:49:00Z"/>
                <w:rFonts w:ascii="標楷體" w:hAnsi="標楷體" w:cs="新細明體"/>
              </w:rPr>
              <w:pPrChange w:id="2966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5BABB869" w14:textId="000AD03D" w:rsidR="00656023" w:rsidRPr="003D4855" w:rsidDel="007154E3" w:rsidRDefault="00656023">
            <w:pPr>
              <w:pStyle w:val="42"/>
              <w:spacing w:after="72"/>
              <w:ind w:left="1133"/>
              <w:rPr>
                <w:del w:id="2967" w:author="阿毛" w:date="2021-05-21T17:49:00Z"/>
                <w:rFonts w:ascii="標楷體" w:hAnsi="標楷體"/>
              </w:rPr>
              <w:pPrChange w:id="2968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65CE76AC" w14:textId="6128EB20" w:rsidR="00656023" w:rsidRPr="003D4855" w:rsidDel="007154E3" w:rsidRDefault="00656023">
            <w:pPr>
              <w:pStyle w:val="42"/>
              <w:spacing w:after="72"/>
              <w:ind w:left="1133"/>
              <w:rPr>
                <w:del w:id="2969" w:author="阿毛" w:date="2021-05-21T17:49:00Z"/>
                <w:rFonts w:ascii="標楷體" w:hAnsi="標楷體"/>
              </w:rPr>
              <w:pPrChange w:id="2970" w:author="阿毛" w:date="2021-06-02T14:38:00Z">
                <w:pPr/>
              </w:pPrChange>
            </w:pPr>
            <w:del w:id="2971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3CAB9F38" w14:textId="79D10296" w:rsidR="00656023" w:rsidRPr="003D4855" w:rsidDel="007154E3" w:rsidRDefault="00656023">
            <w:pPr>
              <w:pStyle w:val="42"/>
              <w:spacing w:after="72"/>
              <w:ind w:left="1133"/>
              <w:rPr>
                <w:del w:id="2972" w:author="阿毛" w:date="2021-05-21T17:49:00Z"/>
                <w:rFonts w:ascii="標楷體" w:hAnsi="標楷體"/>
              </w:rPr>
              <w:pPrChange w:id="2973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F07EF0D" w14:textId="2E25921E" w:rsidR="00656023" w:rsidRPr="003D4855" w:rsidDel="007154E3" w:rsidRDefault="00656023">
            <w:pPr>
              <w:pStyle w:val="42"/>
              <w:spacing w:after="72"/>
              <w:ind w:left="1133"/>
              <w:rPr>
                <w:del w:id="2974" w:author="阿毛" w:date="2021-05-21T17:49:00Z"/>
                <w:rFonts w:ascii="標楷體" w:hAnsi="標楷體"/>
              </w:rPr>
              <w:pPrChange w:id="2975" w:author="阿毛" w:date="2021-06-02T14:38:00Z">
                <w:pPr/>
              </w:pPrChange>
            </w:pPr>
            <w:del w:id="2976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656023" w:rsidRPr="003D4855" w:rsidDel="007154E3" w14:paraId="24D7DF4D" w14:textId="6CD5B5A2" w:rsidTr="001E674F">
        <w:trPr>
          <w:trHeight w:val="291"/>
          <w:jc w:val="center"/>
          <w:del w:id="2977" w:author="阿毛" w:date="2021-05-21T17:49:00Z"/>
        </w:trPr>
        <w:tc>
          <w:tcPr>
            <w:tcW w:w="482" w:type="dxa"/>
          </w:tcPr>
          <w:p w14:paraId="2A7E143D" w14:textId="545642CA" w:rsidR="00656023" w:rsidRPr="003D4855" w:rsidDel="007154E3" w:rsidRDefault="00656023">
            <w:pPr>
              <w:pStyle w:val="42"/>
              <w:spacing w:after="72"/>
              <w:ind w:left="1133"/>
              <w:rPr>
                <w:del w:id="2978" w:author="阿毛" w:date="2021-05-21T17:49:00Z"/>
                <w:rFonts w:ascii="標楷體" w:hAnsi="標楷體"/>
              </w:rPr>
              <w:pPrChange w:id="2979" w:author="阿毛" w:date="2021-06-02T14:38:00Z">
                <w:pPr/>
              </w:pPrChange>
            </w:pPr>
            <w:del w:id="2980" w:author="阿毛" w:date="2021-05-21T17:49:00Z">
              <w:r w:rsidRPr="003D4855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829" w:type="dxa"/>
          </w:tcPr>
          <w:p w14:paraId="41DB2873" w14:textId="79F09AAC" w:rsidR="00656023" w:rsidRPr="003D4855" w:rsidDel="007154E3" w:rsidRDefault="00656023">
            <w:pPr>
              <w:pStyle w:val="42"/>
              <w:spacing w:after="72"/>
              <w:ind w:left="1133"/>
              <w:rPr>
                <w:del w:id="2981" w:author="阿毛" w:date="2021-05-21T17:49:00Z"/>
                <w:rFonts w:ascii="標楷體" w:hAnsi="標楷體"/>
              </w:rPr>
              <w:pPrChange w:id="2982" w:author="阿毛" w:date="2021-06-02T14:38:00Z">
                <w:pPr/>
              </w:pPrChange>
            </w:pPr>
            <w:del w:id="2983" w:author="阿毛" w:date="2021-05-21T17:49:00Z">
              <w:r w:rsidRPr="00B25E30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條件</w:delText>
              </w:r>
            </w:del>
          </w:p>
        </w:tc>
        <w:tc>
          <w:tcPr>
            <w:tcW w:w="1296" w:type="dxa"/>
          </w:tcPr>
          <w:p w14:paraId="0FAB97C6" w14:textId="7F028C44" w:rsidR="00656023" w:rsidRPr="003D4855" w:rsidDel="007154E3" w:rsidRDefault="00656023">
            <w:pPr>
              <w:pStyle w:val="42"/>
              <w:spacing w:after="72"/>
              <w:ind w:left="1133"/>
              <w:rPr>
                <w:del w:id="2984" w:author="阿毛" w:date="2021-05-21T17:49:00Z"/>
                <w:rFonts w:ascii="標楷體" w:hAnsi="標楷體"/>
              </w:rPr>
              <w:pPrChange w:id="2985" w:author="阿毛" w:date="2021-06-02T14:38:00Z">
                <w:pPr/>
              </w:pPrChange>
            </w:pPr>
            <w:del w:id="2986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44EA5228" w14:textId="1FCC191F" w:rsidR="00656023" w:rsidRPr="003D4855" w:rsidDel="007154E3" w:rsidRDefault="00656023">
            <w:pPr>
              <w:pStyle w:val="42"/>
              <w:spacing w:after="72"/>
              <w:ind w:left="1133"/>
              <w:rPr>
                <w:del w:id="2987" w:author="阿毛" w:date="2021-05-21T17:49:00Z"/>
                <w:rFonts w:ascii="標楷體" w:hAnsi="標楷體"/>
              </w:rPr>
              <w:pPrChange w:id="2988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6C5EB074" w14:textId="528522F3" w:rsidR="00656023" w:rsidRPr="003D4855" w:rsidDel="007154E3" w:rsidRDefault="00656023">
            <w:pPr>
              <w:pStyle w:val="42"/>
              <w:spacing w:after="72"/>
              <w:ind w:left="1133"/>
              <w:rPr>
                <w:del w:id="2989" w:author="阿毛" w:date="2021-05-21T17:49:00Z"/>
                <w:rFonts w:ascii="標楷體" w:hAnsi="標楷體"/>
              </w:rPr>
              <w:pPrChange w:id="2990" w:author="阿毛" w:date="2021-06-02T14:38:00Z">
                <w:pPr/>
              </w:pPrChange>
            </w:pPr>
            <w:del w:id="2991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7A44FE0" w14:textId="3F23B166" w:rsidR="00656023" w:rsidRPr="003D4855" w:rsidDel="007154E3" w:rsidRDefault="00656023">
            <w:pPr>
              <w:pStyle w:val="42"/>
              <w:spacing w:after="72"/>
              <w:ind w:left="1133"/>
              <w:rPr>
                <w:del w:id="2992" w:author="阿毛" w:date="2021-05-21T17:49:00Z"/>
                <w:rFonts w:ascii="標楷體" w:hAnsi="標楷體"/>
              </w:rPr>
              <w:pPrChange w:id="2993" w:author="阿毛" w:date="2021-06-02T14:38:00Z">
                <w:pPr/>
              </w:pPrChange>
            </w:pPr>
            <w:del w:id="2994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4598F00F" w14:textId="5759640E" w:rsidR="00656023" w:rsidRPr="003D4855" w:rsidDel="007154E3" w:rsidRDefault="00656023">
            <w:pPr>
              <w:pStyle w:val="42"/>
              <w:spacing w:after="72"/>
              <w:ind w:left="1133"/>
              <w:rPr>
                <w:del w:id="2995" w:author="阿毛" w:date="2021-05-21T17:49:00Z"/>
                <w:rFonts w:ascii="標楷體" w:hAnsi="標楷體"/>
              </w:rPr>
              <w:pPrChange w:id="2996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73E4552" w14:textId="580F1DF3" w:rsidR="00656023" w:rsidRPr="003D4855" w:rsidDel="007154E3" w:rsidRDefault="00656023">
            <w:pPr>
              <w:pStyle w:val="42"/>
              <w:spacing w:after="72"/>
              <w:ind w:left="1133"/>
              <w:rPr>
                <w:del w:id="2997" w:author="阿毛" w:date="2021-05-21T17:49:00Z"/>
                <w:rFonts w:ascii="標楷體" w:hAnsi="標楷體"/>
              </w:rPr>
              <w:pPrChange w:id="2998" w:author="阿毛" w:date="2021-06-02T14:38:00Z">
                <w:pPr/>
              </w:pPrChange>
            </w:pPr>
            <w:del w:id="2999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AF61469" w14:textId="05A36D35" w:rsidR="00656023" w:rsidRPr="003D4855" w:rsidDel="007154E3" w:rsidRDefault="00656023">
            <w:pPr>
              <w:pStyle w:val="42"/>
              <w:spacing w:after="72"/>
              <w:ind w:left="1133"/>
              <w:rPr>
                <w:del w:id="3000" w:author="阿毛" w:date="2021-05-21T17:49:00Z"/>
                <w:rFonts w:ascii="標楷體" w:hAnsi="標楷體"/>
              </w:rPr>
              <w:pPrChange w:id="3001" w:author="阿毛" w:date="2021-06-02T14:38:00Z">
                <w:pPr/>
              </w:pPrChange>
            </w:pPr>
            <w:del w:id="3002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</w:del>
          </w:p>
          <w:p w14:paraId="5D79CDC5" w14:textId="0A1BF013" w:rsidR="00656023" w:rsidRPr="003D4855" w:rsidDel="007154E3" w:rsidRDefault="00656023">
            <w:pPr>
              <w:pStyle w:val="42"/>
              <w:spacing w:after="72"/>
              <w:ind w:left="1133"/>
              <w:rPr>
                <w:del w:id="3003" w:author="阿毛" w:date="2021-05-21T17:49:00Z"/>
                <w:rFonts w:ascii="標楷體" w:hAnsi="標楷體"/>
              </w:rPr>
              <w:pPrChange w:id="3004" w:author="阿毛" w:date="2021-06-02T14:38:00Z">
                <w:pPr/>
              </w:pPrChange>
            </w:pPr>
            <w:del w:id="3005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</w:del>
          </w:p>
        </w:tc>
      </w:tr>
      <w:tr w:rsidR="00656023" w:rsidRPr="003D4855" w:rsidDel="007154E3" w14:paraId="3993E8C1" w14:textId="2810794B" w:rsidTr="001E674F">
        <w:trPr>
          <w:trHeight w:val="291"/>
          <w:jc w:val="center"/>
          <w:del w:id="3006" w:author="阿毛" w:date="2021-05-21T17:49:00Z"/>
        </w:trPr>
        <w:tc>
          <w:tcPr>
            <w:tcW w:w="482" w:type="dxa"/>
          </w:tcPr>
          <w:p w14:paraId="089E538F" w14:textId="4256D7E0" w:rsidR="00656023" w:rsidRPr="003D4855" w:rsidDel="007154E3" w:rsidRDefault="00656023">
            <w:pPr>
              <w:pStyle w:val="42"/>
              <w:spacing w:after="72"/>
              <w:ind w:left="1133"/>
              <w:rPr>
                <w:del w:id="3007" w:author="阿毛" w:date="2021-05-21T17:49:00Z"/>
                <w:rFonts w:ascii="標楷體" w:hAnsi="標楷體"/>
              </w:rPr>
              <w:pPrChange w:id="3008" w:author="阿毛" w:date="2021-06-02T14:38:00Z">
                <w:pPr/>
              </w:pPrChange>
            </w:pPr>
            <w:del w:id="3009" w:author="阿毛" w:date="2021-05-21T17:49:00Z">
              <w:r w:rsidRPr="003D4855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829" w:type="dxa"/>
          </w:tcPr>
          <w:p w14:paraId="3CF84C79" w14:textId="5ADAAFD1" w:rsidR="00656023" w:rsidRPr="003D4855" w:rsidDel="007154E3" w:rsidRDefault="00656023">
            <w:pPr>
              <w:pStyle w:val="42"/>
              <w:spacing w:after="72"/>
              <w:ind w:left="1133"/>
              <w:rPr>
                <w:del w:id="3010" w:author="阿毛" w:date="2021-05-21T17:49:00Z"/>
                <w:rFonts w:ascii="標楷體" w:hAnsi="標楷體"/>
                <w:lang w:eastAsia="zh-HK"/>
              </w:rPr>
              <w:pPrChange w:id="3011" w:author="阿毛" w:date="2021-06-02T14:38:00Z">
                <w:pPr/>
              </w:pPrChange>
            </w:pPr>
            <w:del w:id="3012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滯繳期數-起迄</w:delText>
              </w:r>
            </w:del>
          </w:p>
        </w:tc>
        <w:tc>
          <w:tcPr>
            <w:tcW w:w="1296" w:type="dxa"/>
          </w:tcPr>
          <w:p w14:paraId="1C9A884A" w14:textId="4AA85712" w:rsidR="00656023" w:rsidRPr="003D4855" w:rsidDel="007154E3" w:rsidRDefault="00656023">
            <w:pPr>
              <w:pStyle w:val="42"/>
              <w:spacing w:after="72"/>
              <w:ind w:left="1133"/>
              <w:rPr>
                <w:del w:id="3013" w:author="阿毛" w:date="2021-05-21T17:49:00Z"/>
                <w:rFonts w:ascii="標楷體" w:hAnsi="標楷體"/>
              </w:rPr>
              <w:pPrChange w:id="3014" w:author="阿毛" w:date="2021-06-02T14:38:00Z">
                <w:pPr/>
              </w:pPrChange>
            </w:pPr>
            <w:del w:id="3015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  <w:r w:rsidDel="007154E3">
                <w:rPr>
                  <w:rFonts w:ascii="標楷體" w:hAnsi="標楷體"/>
                  <w:lang w:eastAsia="zh-HK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</w:del>
          </w:p>
        </w:tc>
        <w:tc>
          <w:tcPr>
            <w:tcW w:w="897" w:type="dxa"/>
          </w:tcPr>
          <w:p w14:paraId="6F6B398D" w14:textId="372119D1" w:rsidR="00656023" w:rsidRPr="003D4855" w:rsidDel="007154E3" w:rsidRDefault="00656023">
            <w:pPr>
              <w:pStyle w:val="42"/>
              <w:spacing w:after="72"/>
              <w:ind w:left="1133"/>
              <w:rPr>
                <w:del w:id="3016" w:author="阿毛" w:date="2021-05-21T17:49:00Z"/>
                <w:rFonts w:ascii="標楷體" w:hAnsi="標楷體"/>
              </w:rPr>
              <w:pPrChange w:id="3017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F8BB8AD" w14:textId="0BE83D52" w:rsidR="00656023" w:rsidRPr="003D4855" w:rsidDel="007154E3" w:rsidRDefault="00656023">
            <w:pPr>
              <w:pStyle w:val="42"/>
              <w:spacing w:after="72"/>
              <w:ind w:left="1133"/>
              <w:rPr>
                <w:del w:id="3018" w:author="阿毛" w:date="2021-05-21T17:49:00Z"/>
                <w:rFonts w:ascii="標楷體" w:hAnsi="標楷體"/>
              </w:rPr>
              <w:pPrChange w:id="3019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2E38B8C3" w14:textId="7C9513CA" w:rsidR="00656023" w:rsidRPr="003D4855" w:rsidDel="007154E3" w:rsidRDefault="00656023">
            <w:pPr>
              <w:pStyle w:val="42"/>
              <w:spacing w:after="72"/>
              <w:ind w:left="1133"/>
              <w:rPr>
                <w:del w:id="3020" w:author="阿毛" w:date="2021-05-21T17:49:00Z"/>
                <w:rFonts w:ascii="標楷體" w:hAnsi="標楷體"/>
              </w:rPr>
              <w:pPrChange w:id="3021" w:author="阿毛" w:date="2021-06-02T14:38:00Z">
                <w:pPr/>
              </w:pPrChange>
            </w:pPr>
            <w:del w:id="3022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5114EAAE" w14:textId="7E253619" w:rsidR="00656023" w:rsidRPr="003D4855" w:rsidDel="007154E3" w:rsidRDefault="00656023">
            <w:pPr>
              <w:pStyle w:val="42"/>
              <w:spacing w:after="72"/>
              <w:ind w:left="1133"/>
              <w:rPr>
                <w:del w:id="3023" w:author="阿毛" w:date="2021-05-21T17:49:00Z"/>
                <w:rFonts w:ascii="標楷體" w:hAnsi="標楷體"/>
              </w:rPr>
              <w:pPrChange w:id="3024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2A7BE6E2" w14:textId="0DA143E6" w:rsidR="00656023" w:rsidRPr="003D4855" w:rsidDel="007154E3" w:rsidRDefault="00656023">
            <w:pPr>
              <w:pStyle w:val="42"/>
              <w:spacing w:after="72"/>
              <w:ind w:left="1133"/>
              <w:rPr>
                <w:del w:id="3025" w:author="阿毛" w:date="2021-05-21T17:49:00Z"/>
                <w:rFonts w:ascii="標楷體" w:hAnsi="標楷體"/>
              </w:rPr>
              <w:pPrChange w:id="3026" w:author="阿毛" w:date="2021-06-02T14:38:00Z">
                <w:pPr/>
              </w:pPrChange>
            </w:pPr>
            <w:del w:id="3027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RPr="003D4855" w:rsidDel="007154E3">
                <w:rPr>
                  <w:rFonts w:ascii="標楷體" w:hAnsi="標楷體" w:hint="eastAsia"/>
                </w:rPr>
                <w:delText>1: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E55457D" w14:textId="1C914A36" w:rsidR="00656023" w:rsidRPr="003D4855" w:rsidDel="007154E3" w:rsidRDefault="00656023">
            <w:pPr>
              <w:pStyle w:val="42"/>
              <w:spacing w:after="72"/>
              <w:ind w:left="1133"/>
              <w:rPr>
                <w:del w:id="3028" w:author="阿毛" w:date="2021-05-21T17:49:00Z"/>
                <w:rFonts w:ascii="標楷體" w:hAnsi="標楷體" w:cs="新細明體"/>
              </w:rPr>
              <w:pPrChange w:id="3029" w:author="阿毛" w:date="2021-06-02T14:38:00Z">
                <w:pPr>
                  <w:ind w:left="240" w:hangingChars="100" w:hanging="240"/>
                </w:pPr>
              </w:pPrChange>
            </w:pPr>
            <w:del w:id="3030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5857C0FF" w14:textId="58C8BD3C" w:rsidR="00656023" w:rsidRPr="003D4855" w:rsidDel="007154E3" w:rsidRDefault="00656023">
            <w:pPr>
              <w:pStyle w:val="42"/>
              <w:spacing w:after="72"/>
              <w:ind w:left="1133"/>
              <w:rPr>
                <w:del w:id="3031" w:author="阿毛" w:date="2021-05-21T17:49:00Z"/>
                <w:rFonts w:ascii="標楷體" w:hAnsi="標楷體"/>
              </w:rPr>
              <w:pPrChange w:id="3032" w:author="阿毛" w:date="2021-06-02T14:38:00Z">
                <w:pPr>
                  <w:ind w:left="240" w:hangingChars="100" w:hanging="240"/>
                </w:pPr>
              </w:pPrChange>
            </w:pPr>
            <w:del w:id="3033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28B4B619" w14:textId="3AF507BF" w:rsidTr="001E674F">
        <w:trPr>
          <w:trHeight w:val="291"/>
          <w:jc w:val="center"/>
          <w:del w:id="3034" w:author="阿毛" w:date="2021-05-21T17:49:00Z"/>
        </w:trPr>
        <w:tc>
          <w:tcPr>
            <w:tcW w:w="482" w:type="dxa"/>
          </w:tcPr>
          <w:p w14:paraId="7A550016" w14:textId="6B6A5A91" w:rsidR="00656023" w:rsidRPr="003D4855" w:rsidDel="007154E3" w:rsidRDefault="00656023">
            <w:pPr>
              <w:pStyle w:val="42"/>
              <w:spacing w:after="72"/>
              <w:ind w:left="1133"/>
              <w:rPr>
                <w:del w:id="3035" w:author="阿毛" w:date="2021-05-21T17:49:00Z"/>
                <w:rFonts w:ascii="標楷體" w:hAnsi="標楷體"/>
              </w:rPr>
              <w:pPrChange w:id="3036" w:author="阿毛" w:date="2021-06-02T14:38:00Z">
                <w:pPr/>
              </w:pPrChange>
            </w:pPr>
            <w:del w:id="3037" w:author="阿毛" w:date="2021-05-21T17:49:00Z">
              <w:r w:rsidRPr="003D4855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829" w:type="dxa"/>
          </w:tcPr>
          <w:p w14:paraId="29F1533D" w14:textId="753E4CCE" w:rsidR="00656023" w:rsidRPr="003D4855" w:rsidDel="007154E3" w:rsidRDefault="00656023">
            <w:pPr>
              <w:pStyle w:val="42"/>
              <w:spacing w:after="72"/>
              <w:ind w:left="1133"/>
              <w:rPr>
                <w:del w:id="3038" w:author="阿毛" w:date="2021-05-21T17:49:00Z"/>
                <w:rFonts w:ascii="標楷體" w:hAnsi="標楷體"/>
                <w:lang w:eastAsia="zh-HK"/>
              </w:rPr>
              <w:pPrChange w:id="3039" w:author="阿毛" w:date="2021-06-02T14:38:00Z">
                <w:pPr/>
              </w:pPrChange>
            </w:pPr>
            <w:del w:id="3040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滯繳日數-起迄</w:delText>
              </w:r>
            </w:del>
          </w:p>
        </w:tc>
        <w:tc>
          <w:tcPr>
            <w:tcW w:w="1296" w:type="dxa"/>
          </w:tcPr>
          <w:p w14:paraId="2A131FC2" w14:textId="4FCF1445" w:rsidR="00656023" w:rsidRPr="003D4855" w:rsidDel="007154E3" w:rsidRDefault="00656023">
            <w:pPr>
              <w:pStyle w:val="42"/>
              <w:spacing w:after="72"/>
              <w:ind w:left="1133"/>
              <w:rPr>
                <w:del w:id="3041" w:author="阿毛" w:date="2021-05-21T17:49:00Z"/>
                <w:rFonts w:ascii="標楷體" w:hAnsi="標楷體"/>
              </w:rPr>
              <w:pPrChange w:id="3042" w:author="阿毛" w:date="2021-06-02T14:38:00Z">
                <w:pPr/>
              </w:pPrChange>
            </w:pPr>
            <w:del w:id="3043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  <w:r w:rsidDel="007154E3">
                <w:rPr>
                  <w:rFonts w:ascii="標楷體" w:hAnsi="標楷體" w:hint="eastAsia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</w:del>
          </w:p>
        </w:tc>
        <w:tc>
          <w:tcPr>
            <w:tcW w:w="897" w:type="dxa"/>
          </w:tcPr>
          <w:p w14:paraId="3AB60BBA" w14:textId="5649768E" w:rsidR="00656023" w:rsidRPr="003D4855" w:rsidDel="007154E3" w:rsidRDefault="00656023">
            <w:pPr>
              <w:pStyle w:val="42"/>
              <w:spacing w:after="72"/>
              <w:ind w:left="1133"/>
              <w:rPr>
                <w:del w:id="3044" w:author="阿毛" w:date="2021-05-21T17:49:00Z"/>
                <w:rFonts w:ascii="標楷體" w:hAnsi="標楷體"/>
              </w:rPr>
              <w:pPrChange w:id="3045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4ECA586" w14:textId="5B55F71B" w:rsidR="00656023" w:rsidRPr="003D4855" w:rsidDel="007154E3" w:rsidRDefault="00656023">
            <w:pPr>
              <w:pStyle w:val="42"/>
              <w:spacing w:after="72"/>
              <w:ind w:left="1133"/>
              <w:rPr>
                <w:del w:id="3046" w:author="阿毛" w:date="2021-05-21T17:49:00Z"/>
                <w:rFonts w:ascii="標楷體" w:hAnsi="標楷體"/>
              </w:rPr>
              <w:pPrChange w:id="3047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35970668" w14:textId="6CB8A897" w:rsidR="00656023" w:rsidRPr="003D4855" w:rsidDel="007154E3" w:rsidRDefault="00656023">
            <w:pPr>
              <w:pStyle w:val="42"/>
              <w:spacing w:after="72"/>
              <w:ind w:left="1133"/>
              <w:rPr>
                <w:del w:id="3048" w:author="阿毛" w:date="2021-05-21T17:49:00Z"/>
                <w:rFonts w:ascii="標楷體" w:hAnsi="標楷體"/>
              </w:rPr>
              <w:pPrChange w:id="3049" w:author="阿毛" w:date="2021-06-02T14:38:00Z">
                <w:pPr/>
              </w:pPrChange>
            </w:pPr>
            <w:del w:id="3050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7DDDA004" w14:textId="03289A3A" w:rsidR="00656023" w:rsidRPr="003D4855" w:rsidDel="007154E3" w:rsidRDefault="00656023">
            <w:pPr>
              <w:pStyle w:val="42"/>
              <w:spacing w:after="72"/>
              <w:ind w:left="1133"/>
              <w:rPr>
                <w:del w:id="3051" w:author="阿毛" w:date="2021-05-21T17:49:00Z"/>
                <w:rFonts w:ascii="標楷體" w:hAnsi="標楷體"/>
              </w:rPr>
              <w:pPrChange w:id="3052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3A50AA4C" w14:textId="7D6194B3" w:rsidR="00656023" w:rsidRPr="003D4855" w:rsidDel="007154E3" w:rsidRDefault="00656023">
            <w:pPr>
              <w:pStyle w:val="42"/>
              <w:spacing w:after="72"/>
              <w:ind w:left="1133"/>
              <w:rPr>
                <w:del w:id="3053" w:author="阿毛" w:date="2021-05-21T17:49:00Z"/>
                <w:rFonts w:ascii="標楷體" w:hAnsi="標楷體"/>
              </w:rPr>
              <w:pPrChange w:id="3054" w:author="阿毛" w:date="2021-06-02T14:38:00Z">
                <w:pPr/>
              </w:pPrChange>
            </w:pPr>
            <w:del w:id="3055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Del="007154E3">
                <w:rPr>
                  <w:rFonts w:ascii="標楷體" w:hAnsi="標楷體" w:hint="eastAsia"/>
                </w:rPr>
                <w:delText>2</w:delText>
              </w:r>
              <w:r w:rsidRPr="003D4855" w:rsidDel="007154E3">
                <w:rPr>
                  <w:rFonts w:ascii="標楷體" w:hAnsi="標楷體" w:hint="eastAsia"/>
                </w:rPr>
                <w:delText>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43A1EE5D" w14:textId="5D9B48BB" w:rsidR="00656023" w:rsidRPr="003D4855" w:rsidDel="007154E3" w:rsidRDefault="00656023">
            <w:pPr>
              <w:pStyle w:val="42"/>
              <w:spacing w:after="72"/>
              <w:ind w:left="1133"/>
              <w:rPr>
                <w:del w:id="3056" w:author="阿毛" w:date="2021-05-21T17:49:00Z"/>
                <w:rFonts w:ascii="標楷體" w:hAnsi="標楷體" w:cs="新細明體"/>
              </w:rPr>
              <w:pPrChange w:id="3057" w:author="阿毛" w:date="2021-06-02T14:38:00Z">
                <w:pPr>
                  <w:ind w:left="240" w:hangingChars="100" w:hanging="240"/>
                </w:pPr>
              </w:pPrChange>
            </w:pPr>
            <w:del w:id="3058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36424DF0" w14:textId="1EB5AE86" w:rsidR="00656023" w:rsidRPr="003D4855" w:rsidDel="007154E3" w:rsidRDefault="00656023">
            <w:pPr>
              <w:pStyle w:val="42"/>
              <w:spacing w:after="72"/>
              <w:ind w:left="1133"/>
              <w:rPr>
                <w:del w:id="3059" w:author="阿毛" w:date="2021-05-21T17:49:00Z"/>
                <w:rFonts w:ascii="標楷體" w:hAnsi="標楷體"/>
              </w:rPr>
              <w:pPrChange w:id="3060" w:author="阿毛" w:date="2021-06-02T14:38:00Z">
                <w:pPr>
                  <w:ind w:left="240" w:hangingChars="100" w:hanging="240"/>
                </w:pPr>
              </w:pPrChange>
            </w:pPr>
            <w:del w:id="3061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5D838A29" w14:textId="72F49C0A" w:rsidTr="001E674F">
        <w:trPr>
          <w:trHeight w:val="291"/>
          <w:jc w:val="center"/>
          <w:del w:id="3062" w:author="阿毛" w:date="2021-05-21T17:49:00Z"/>
        </w:trPr>
        <w:tc>
          <w:tcPr>
            <w:tcW w:w="482" w:type="dxa"/>
          </w:tcPr>
          <w:p w14:paraId="37BAA29E" w14:textId="0AE0944A" w:rsidR="00656023" w:rsidRPr="003D4855" w:rsidDel="007154E3" w:rsidRDefault="00656023">
            <w:pPr>
              <w:pStyle w:val="42"/>
              <w:spacing w:after="72"/>
              <w:ind w:left="1133"/>
              <w:rPr>
                <w:del w:id="3063" w:author="阿毛" w:date="2021-05-21T17:49:00Z"/>
                <w:rFonts w:ascii="標楷體" w:hAnsi="標楷體"/>
              </w:rPr>
              <w:pPrChange w:id="3064" w:author="阿毛" w:date="2021-06-02T14:38:00Z">
                <w:pPr/>
              </w:pPrChange>
            </w:pPr>
            <w:del w:id="3065" w:author="阿毛" w:date="2021-05-21T17:49:00Z">
              <w:r w:rsidRPr="003D4855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829" w:type="dxa"/>
          </w:tcPr>
          <w:p w14:paraId="0DFD5075" w14:textId="3E059496" w:rsidR="00656023" w:rsidRPr="003D4855" w:rsidDel="007154E3" w:rsidRDefault="00656023">
            <w:pPr>
              <w:pStyle w:val="42"/>
              <w:spacing w:after="72"/>
              <w:ind w:left="1133"/>
              <w:rPr>
                <w:del w:id="3066" w:author="阿毛" w:date="2021-05-21T17:49:00Z"/>
                <w:rFonts w:ascii="標楷體" w:hAnsi="標楷體"/>
                <w:lang w:eastAsia="zh-HK"/>
              </w:rPr>
              <w:pPrChange w:id="3067" w:author="阿毛" w:date="2021-06-02T14:38:00Z">
                <w:pPr/>
              </w:pPrChange>
            </w:pPr>
            <w:del w:id="3068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繳款方式</w:delText>
              </w:r>
            </w:del>
          </w:p>
        </w:tc>
        <w:tc>
          <w:tcPr>
            <w:tcW w:w="1296" w:type="dxa"/>
          </w:tcPr>
          <w:p w14:paraId="4A044FCD" w14:textId="71686DEB" w:rsidR="00656023" w:rsidDel="007154E3" w:rsidRDefault="00656023">
            <w:pPr>
              <w:pStyle w:val="42"/>
              <w:spacing w:after="72"/>
              <w:ind w:left="1133"/>
              <w:rPr>
                <w:del w:id="3069" w:author="阿毛" w:date="2021-05-21T17:49:00Z"/>
                <w:rFonts w:ascii="標楷體" w:hAnsi="標楷體"/>
              </w:rPr>
              <w:pPrChange w:id="3070" w:author="阿毛" w:date="2021-06-02T14:38:00Z">
                <w:pPr/>
              </w:pPrChange>
            </w:pPr>
            <w:del w:id="3071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22764743" w14:textId="1AEE21A7" w:rsidR="00656023" w:rsidRPr="003D4855" w:rsidDel="007154E3" w:rsidRDefault="00656023">
            <w:pPr>
              <w:pStyle w:val="42"/>
              <w:spacing w:after="72"/>
              <w:ind w:left="1133"/>
              <w:rPr>
                <w:del w:id="3072" w:author="阿毛" w:date="2021-05-21T17:49:00Z"/>
                <w:rFonts w:ascii="標楷體" w:hAnsi="標楷體"/>
              </w:rPr>
              <w:pPrChange w:id="3073" w:author="阿毛" w:date="2021-06-02T14:38:00Z">
                <w:pPr/>
              </w:pPrChange>
            </w:pPr>
            <w:del w:id="3074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2E989C60" w14:textId="235EBC20" w:rsidR="00656023" w:rsidRPr="003D4855" w:rsidDel="007154E3" w:rsidRDefault="00656023">
            <w:pPr>
              <w:pStyle w:val="42"/>
              <w:spacing w:after="72"/>
              <w:ind w:left="1133"/>
              <w:rPr>
                <w:del w:id="3075" w:author="阿毛" w:date="2021-05-21T17:49:00Z"/>
                <w:rFonts w:ascii="標楷體" w:hAnsi="標楷體"/>
              </w:rPr>
              <w:pPrChange w:id="3076" w:author="阿毛" w:date="2021-06-02T14:38:00Z">
                <w:pPr/>
              </w:pPrChange>
            </w:pPr>
            <w:del w:id="3077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2FB3C9D8" w14:textId="0548010A" w:rsidR="00656023" w:rsidRPr="003D4855" w:rsidDel="007154E3" w:rsidRDefault="00656023">
            <w:pPr>
              <w:pStyle w:val="42"/>
              <w:spacing w:after="72"/>
              <w:ind w:left="1133"/>
              <w:rPr>
                <w:del w:id="3078" w:author="阿毛" w:date="2021-05-21T17:49:00Z"/>
                <w:rFonts w:ascii="標楷體" w:hAnsi="標楷體"/>
              </w:rPr>
              <w:pPrChange w:id="3079" w:author="阿毛" w:date="2021-06-02T14:38:00Z">
                <w:pPr/>
              </w:pPrChange>
            </w:pPr>
            <w:del w:id="3080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1F533B70" w14:textId="365CA278" w:rsidR="00656023" w:rsidRPr="003D4855" w:rsidDel="007154E3" w:rsidRDefault="00656023">
            <w:pPr>
              <w:pStyle w:val="42"/>
              <w:spacing w:after="72"/>
              <w:ind w:left="1133"/>
              <w:rPr>
                <w:del w:id="3081" w:author="阿毛" w:date="2021-05-21T17:49:00Z"/>
                <w:rFonts w:ascii="標楷體" w:hAnsi="標楷體"/>
              </w:rPr>
              <w:pPrChange w:id="3082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571BF49A" w14:textId="752DB611" w:rsidR="00656023" w:rsidDel="007154E3" w:rsidRDefault="00656023">
            <w:pPr>
              <w:pStyle w:val="42"/>
              <w:spacing w:after="72"/>
              <w:ind w:left="1133"/>
              <w:rPr>
                <w:del w:id="3083" w:author="阿毛" w:date="2021-05-21T17:49:00Z"/>
                <w:rFonts w:ascii="標楷體" w:hAnsi="標楷體"/>
              </w:rPr>
              <w:pPrChange w:id="3084" w:author="阿毛" w:date="2021-06-02T14:38:00Z">
                <w:pPr/>
              </w:pPrChange>
            </w:pPr>
            <w:del w:id="3085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683ABA2" w14:textId="17A50A96" w:rsidR="00656023" w:rsidDel="007154E3" w:rsidRDefault="00656023">
            <w:pPr>
              <w:pStyle w:val="42"/>
              <w:spacing w:after="72"/>
              <w:ind w:left="1133"/>
              <w:rPr>
                <w:del w:id="3086" w:author="阿毛" w:date="2021-05-21T17:49:00Z"/>
                <w:rFonts w:ascii="標楷體" w:hAnsi="標楷體"/>
              </w:rPr>
              <w:pPrChange w:id="3087" w:author="阿毛" w:date="2021-06-02T14:38:00Z">
                <w:pPr/>
              </w:pPrChange>
            </w:pPr>
            <w:del w:id="3088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45C5112" w14:textId="61A42BE3" w:rsidR="00656023" w:rsidDel="007154E3" w:rsidRDefault="00656023">
            <w:pPr>
              <w:pStyle w:val="42"/>
              <w:spacing w:after="72"/>
              <w:ind w:left="1133"/>
              <w:rPr>
                <w:del w:id="3089" w:author="阿毛" w:date="2021-05-21T17:49:00Z"/>
                <w:rFonts w:ascii="標楷體" w:hAnsi="標楷體"/>
              </w:rPr>
              <w:pPrChange w:id="3090" w:author="阿毛" w:date="2021-06-02T14:38:00Z">
                <w:pPr/>
              </w:pPrChange>
            </w:pPr>
            <w:del w:id="3091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匯款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9F1CF8" w14:textId="260F9830" w:rsidR="00656023" w:rsidDel="007154E3" w:rsidRDefault="00656023">
            <w:pPr>
              <w:pStyle w:val="42"/>
              <w:spacing w:after="72"/>
              <w:ind w:left="1133"/>
              <w:rPr>
                <w:del w:id="3092" w:author="阿毛" w:date="2021-05-21T17:49:00Z"/>
                <w:rFonts w:ascii="標楷體" w:hAnsi="標楷體"/>
              </w:rPr>
              <w:pPrChange w:id="3093" w:author="阿毛" w:date="2021-06-02T14:38:00Z">
                <w:pPr/>
              </w:pPrChange>
            </w:pPr>
            <w:del w:id="3094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銀行扣款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727327B" w14:textId="6AFF22C5" w:rsidR="00656023" w:rsidDel="007154E3" w:rsidRDefault="00656023">
            <w:pPr>
              <w:pStyle w:val="42"/>
              <w:spacing w:after="72"/>
              <w:ind w:left="1133"/>
              <w:rPr>
                <w:del w:id="3095" w:author="阿毛" w:date="2021-05-21T17:49:00Z"/>
                <w:rFonts w:ascii="標楷體" w:hAnsi="標楷體"/>
              </w:rPr>
              <w:pPrChange w:id="3096" w:author="阿毛" w:date="2021-06-02T14:38:00Z">
                <w:pPr/>
              </w:pPrChange>
            </w:pPr>
            <w:del w:id="3097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扣薪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5C8711A" w14:textId="6086F795" w:rsidR="00656023" w:rsidDel="007154E3" w:rsidRDefault="00656023">
            <w:pPr>
              <w:pStyle w:val="42"/>
              <w:spacing w:after="72"/>
              <w:ind w:left="1133"/>
              <w:rPr>
                <w:del w:id="3098" w:author="阿毛" w:date="2021-05-21T17:49:00Z"/>
                <w:rFonts w:ascii="標楷體" w:hAnsi="標楷體"/>
              </w:rPr>
              <w:pPrChange w:id="3099" w:author="阿毛" w:date="2021-06-02T14:38:00Z">
                <w:pPr/>
              </w:pPrChange>
            </w:pPr>
            <w:del w:id="3100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支票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5A7B2D0" w14:textId="4D2A831C" w:rsidR="00656023" w:rsidRPr="003D4855" w:rsidDel="007154E3" w:rsidRDefault="00656023">
            <w:pPr>
              <w:pStyle w:val="42"/>
              <w:spacing w:after="72"/>
              <w:ind w:left="1133"/>
              <w:rPr>
                <w:del w:id="3101" w:author="阿毛" w:date="2021-05-21T17:49:00Z"/>
                <w:rFonts w:ascii="標楷體" w:hAnsi="標楷體"/>
              </w:rPr>
              <w:pPrChange w:id="3102" w:author="阿毛" w:date="2021-06-02T14:38:00Z">
                <w:pPr/>
              </w:pPrChange>
            </w:pPr>
            <w:del w:id="3103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其他</w:delText>
              </w:r>
            </w:del>
          </w:p>
        </w:tc>
      </w:tr>
      <w:tr w:rsidR="00656023" w:rsidRPr="003D4855" w:rsidDel="007154E3" w14:paraId="0DCF27BC" w14:textId="4EDD067A" w:rsidTr="001E674F">
        <w:trPr>
          <w:trHeight w:val="291"/>
          <w:jc w:val="center"/>
          <w:del w:id="3104" w:author="阿毛" w:date="2021-05-21T17:49:00Z"/>
        </w:trPr>
        <w:tc>
          <w:tcPr>
            <w:tcW w:w="482" w:type="dxa"/>
          </w:tcPr>
          <w:p w14:paraId="1A58345E" w14:textId="52EA4979" w:rsidR="00656023" w:rsidRPr="003D4855" w:rsidDel="007154E3" w:rsidRDefault="00656023">
            <w:pPr>
              <w:pStyle w:val="42"/>
              <w:spacing w:after="72"/>
              <w:ind w:left="1133"/>
              <w:rPr>
                <w:del w:id="3105" w:author="阿毛" w:date="2021-05-21T17:49:00Z"/>
                <w:rFonts w:ascii="標楷體" w:hAnsi="標楷體"/>
              </w:rPr>
              <w:pPrChange w:id="3106" w:author="阿毛" w:date="2021-06-02T14:38:00Z">
                <w:pPr/>
              </w:pPrChange>
            </w:pPr>
            <w:del w:id="3107" w:author="阿毛" w:date="2021-05-21T17:49:00Z">
              <w:r w:rsidRPr="003D4855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829" w:type="dxa"/>
          </w:tcPr>
          <w:p w14:paraId="44DDBC16" w14:textId="175BC5B9" w:rsidR="00656023" w:rsidRPr="003D4855" w:rsidDel="007154E3" w:rsidRDefault="00656023">
            <w:pPr>
              <w:pStyle w:val="42"/>
              <w:spacing w:after="72"/>
              <w:ind w:left="1133"/>
              <w:rPr>
                <w:del w:id="3108" w:author="阿毛" w:date="2021-05-21T17:49:00Z"/>
                <w:rFonts w:ascii="標楷體" w:hAnsi="標楷體"/>
                <w:lang w:eastAsia="zh-HK"/>
              </w:rPr>
              <w:pPrChange w:id="3109" w:author="阿毛" w:date="2021-06-02T14:38:00Z">
                <w:pPr/>
              </w:pPrChange>
            </w:pPr>
            <w:del w:id="3110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296" w:type="dxa"/>
          </w:tcPr>
          <w:p w14:paraId="09856BD7" w14:textId="0ECF780C" w:rsidR="00656023" w:rsidDel="007154E3" w:rsidRDefault="00656023">
            <w:pPr>
              <w:pStyle w:val="42"/>
              <w:spacing w:after="72"/>
              <w:ind w:left="1133"/>
              <w:rPr>
                <w:del w:id="3111" w:author="阿毛" w:date="2021-05-21T17:49:00Z"/>
                <w:rFonts w:ascii="標楷體" w:hAnsi="標楷體"/>
              </w:rPr>
              <w:pPrChange w:id="3112" w:author="阿毛" w:date="2021-06-02T14:38:00Z">
                <w:pPr/>
              </w:pPrChange>
            </w:pPr>
            <w:del w:id="3113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5E86D465" w14:textId="6D0A046B" w:rsidR="00656023" w:rsidRPr="003D4855" w:rsidDel="007154E3" w:rsidRDefault="00656023">
            <w:pPr>
              <w:pStyle w:val="42"/>
              <w:spacing w:after="72"/>
              <w:ind w:left="1133"/>
              <w:rPr>
                <w:del w:id="3114" w:author="阿毛" w:date="2021-05-21T17:49:00Z"/>
                <w:rFonts w:ascii="標楷體" w:hAnsi="標楷體"/>
              </w:rPr>
              <w:pPrChange w:id="3115" w:author="阿毛" w:date="2021-06-02T14:38:00Z">
                <w:pPr/>
              </w:pPrChange>
            </w:pPr>
            <w:del w:id="3116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758F16DB" w14:textId="3E4ADBB0" w:rsidR="00656023" w:rsidRPr="003D4855" w:rsidDel="007154E3" w:rsidRDefault="00656023">
            <w:pPr>
              <w:pStyle w:val="42"/>
              <w:spacing w:after="72"/>
              <w:ind w:left="1133"/>
              <w:rPr>
                <w:del w:id="3117" w:author="阿毛" w:date="2021-05-21T17:49:00Z"/>
                <w:rFonts w:ascii="標楷體" w:hAnsi="標楷體"/>
              </w:rPr>
              <w:pPrChange w:id="3118" w:author="阿毛" w:date="2021-06-02T14:38:00Z">
                <w:pPr/>
              </w:pPrChange>
            </w:pPr>
            <w:del w:id="3119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D6CCC8B" w14:textId="59B78A19" w:rsidR="00656023" w:rsidRPr="003D4855" w:rsidDel="007154E3" w:rsidRDefault="00656023">
            <w:pPr>
              <w:pStyle w:val="42"/>
              <w:spacing w:after="72"/>
              <w:ind w:left="1133"/>
              <w:rPr>
                <w:del w:id="3120" w:author="阿毛" w:date="2021-05-21T17:49:00Z"/>
                <w:rFonts w:ascii="標楷體" w:hAnsi="標楷體"/>
              </w:rPr>
              <w:pPrChange w:id="3121" w:author="阿毛" w:date="2021-06-02T14:38:00Z">
                <w:pPr/>
              </w:pPrChange>
            </w:pPr>
            <w:del w:id="3122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21EFA313" w14:textId="7139BB98" w:rsidR="00656023" w:rsidRPr="003D4855" w:rsidDel="007154E3" w:rsidRDefault="00656023">
            <w:pPr>
              <w:pStyle w:val="42"/>
              <w:spacing w:after="72"/>
              <w:ind w:left="1133"/>
              <w:rPr>
                <w:del w:id="3123" w:author="阿毛" w:date="2021-05-21T17:49:00Z"/>
                <w:rFonts w:ascii="標楷體" w:hAnsi="標楷體"/>
              </w:rPr>
              <w:pPrChange w:id="3124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014FDAAF" w14:textId="4DB64543" w:rsidR="00656023" w:rsidDel="007154E3" w:rsidRDefault="00656023">
            <w:pPr>
              <w:pStyle w:val="42"/>
              <w:spacing w:after="72"/>
              <w:ind w:left="1133"/>
              <w:rPr>
                <w:del w:id="3125" w:author="阿毛" w:date="2021-05-21T17:49:00Z"/>
                <w:rFonts w:ascii="標楷體" w:hAnsi="標楷體"/>
              </w:rPr>
              <w:pPrChange w:id="3126" w:author="阿毛" w:date="2021-06-02T14:38:00Z">
                <w:pPr/>
              </w:pPrChange>
            </w:pPr>
            <w:del w:id="3127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F8529B0" w14:textId="294DA20E" w:rsidR="00656023" w:rsidDel="007154E3" w:rsidRDefault="00656023">
            <w:pPr>
              <w:pStyle w:val="42"/>
              <w:spacing w:after="72"/>
              <w:ind w:left="1133"/>
              <w:rPr>
                <w:del w:id="3128" w:author="阿毛" w:date="2021-05-21T17:49:00Z"/>
                <w:rFonts w:ascii="標楷體" w:hAnsi="標楷體"/>
              </w:rPr>
              <w:pPrChange w:id="3129" w:author="阿毛" w:date="2021-06-02T14:38:00Z">
                <w:pPr/>
              </w:pPrChange>
            </w:pPr>
            <w:del w:id="3130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29D3508" w14:textId="430A007D" w:rsidR="00656023" w:rsidDel="007154E3" w:rsidRDefault="00656023">
            <w:pPr>
              <w:pStyle w:val="42"/>
              <w:spacing w:after="72"/>
              <w:ind w:left="1133"/>
              <w:rPr>
                <w:del w:id="3131" w:author="阿毛" w:date="2021-05-21T17:49:00Z"/>
                <w:rFonts w:ascii="標楷體" w:hAnsi="標楷體"/>
              </w:rPr>
              <w:pPrChange w:id="3132" w:author="阿毛" w:date="2021-06-02T14:38:00Z">
                <w:pPr/>
              </w:pPrChange>
            </w:pPr>
            <w:del w:id="3133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084F18" w14:textId="4EAC9BAC" w:rsidR="00656023" w:rsidRPr="003D4855" w:rsidDel="007154E3" w:rsidRDefault="00656023">
            <w:pPr>
              <w:pStyle w:val="42"/>
              <w:spacing w:after="72"/>
              <w:ind w:left="1133"/>
              <w:rPr>
                <w:del w:id="3134" w:author="阿毛" w:date="2021-05-21T17:49:00Z"/>
                <w:rFonts w:ascii="標楷體" w:hAnsi="標楷體"/>
              </w:rPr>
              <w:pPrChange w:id="3135" w:author="阿毛" w:date="2021-06-02T14:38:00Z">
                <w:pPr/>
              </w:pPrChange>
            </w:pPr>
            <w:del w:id="3136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</w:tbl>
    <w:p w14:paraId="5F340CDE" w14:textId="104E4CDE" w:rsidR="001407FE" w:rsidDel="007154E3" w:rsidRDefault="001407FE">
      <w:pPr>
        <w:pStyle w:val="42"/>
        <w:spacing w:after="72"/>
        <w:ind w:left="1133"/>
        <w:rPr>
          <w:del w:id="3137" w:author="阿毛" w:date="2021-05-21T17:49:00Z"/>
          <w:rFonts w:ascii="標楷體" w:hAnsi="標楷體"/>
        </w:rPr>
        <w:pPrChange w:id="3138" w:author="阿毛" w:date="2021-06-02T14:38:00Z">
          <w:pPr>
            <w:pStyle w:val="42"/>
            <w:spacing w:after="72"/>
            <w:ind w:leftChars="0" w:left="0"/>
          </w:pPr>
        </w:pPrChange>
      </w:pPr>
    </w:p>
    <w:p w14:paraId="6ADE9BFA" w14:textId="6C04C713" w:rsidR="001407FE" w:rsidDel="007154E3" w:rsidRDefault="001407FE">
      <w:pPr>
        <w:pStyle w:val="42"/>
        <w:spacing w:after="72"/>
        <w:ind w:left="1133"/>
        <w:rPr>
          <w:del w:id="3139" w:author="阿毛" w:date="2021-05-21T17:49:00Z"/>
          <w:rFonts w:ascii="標楷體" w:hAnsi="標楷體"/>
        </w:rPr>
        <w:pPrChange w:id="3140" w:author="阿毛" w:date="2021-06-02T14:38:00Z">
          <w:pPr>
            <w:pStyle w:val="42"/>
            <w:spacing w:after="72"/>
            <w:ind w:leftChars="0" w:left="0"/>
          </w:pPr>
        </w:pPrChange>
      </w:pPr>
      <w:del w:id="3141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407FE" w:rsidDel="007154E3">
          <w:rPr>
            <w:rFonts w:ascii="標楷體" w:hAnsi="標楷體" w:hint="eastAsia"/>
          </w:rPr>
          <w:delText>放款本息攤還表暨繳息通知單</w:delText>
        </w:r>
      </w:del>
    </w:p>
    <w:p w14:paraId="7912C545" w14:textId="24BDC993" w:rsidR="001407FE" w:rsidDel="007154E3" w:rsidRDefault="001407FE">
      <w:pPr>
        <w:pStyle w:val="42"/>
        <w:spacing w:after="72"/>
        <w:ind w:left="1133"/>
        <w:rPr>
          <w:del w:id="3142" w:author="阿毛" w:date="2021-05-21T17:49:00Z"/>
          <w:rFonts w:ascii="標楷體" w:hAnsi="標楷體"/>
        </w:rPr>
        <w:pPrChange w:id="3143" w:author="阿毛" w:date="2021-06-02T14:38:00Z">
          <w:pPr>
            <w:pStyle w:val="42"/>
            <w:spacing w:after="72"/>
            <w:ind w:leftChars="0" w:left="0"/>
          </w:pPr>
        </w:pPrChange>
      </w:pPr>
      <w:del w:id="3144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="00E20BE0" w:rsidRPr="006F0B88" w:rsidDel="007154E3">
          <w:rPr>
            <w:rFonts w:ascii="標楷體" w:hAnsi="標楷體"/>
            <w:sz w:val="32"/>
            <w:szCs w:val="20"/>
          </w:rPr>
          <w:object w:dxaOrig="1508" w:dyaOrig="924" w14:anchorId="6F164969">
            <v:shape id="_x0000_i1033" type="#_x0000_t75" style="width:75.6pt;height:46.2pt" o:ole="">
              <v:imagedata r:id="rId46" o:title=""/>
            </v:shape>
            <o:OLEObject Type="Embed" ProgID="Acrobat.Document.DC" ShapeID="_x0000_i1033" DrawAspect="Icon" ObjectID="_1686578689" r:id="rId47"/>
          </w:object>
        </w:r>
      </w:del>
    </w:p>
    <w:p w14:paraId="6026E738" w14:textId="5D1A3F74" w:rsidR="002871E1" w:rsidRPr="00D545F1" w:rsidDel="007154E3" w:rsidRDefault="002871E1">
      <w:pPr>
        <w:pStyle w:val="42"/>
        <w:spacing w:after="72"/>
        <w:ind w:left="1133"/>
        <w:rPr>
          <w:del w:id="3145" w:author="阿毛" w:date="2021-05-21T17:49:00Z"/>
          <w:rFonts w:ascii="標楷體" w:hAnsi="標楷體"/>
        </w:rPr>
        <w:pPrChange w:id="314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147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4</w:delText>
        </w:r>
        <w:r w:rsidRPr="002871E1" w:rsidDel="007154E3">
          <w:rPr>
            <w:rFonts w:ascii="標楷體" w:hAnsi="標楷體" w:hint="eastAsia"/>
          </w:rPr>
          <w:delText>催收款明細表</w:delText>
        </w:r>
      </w:del>
    </w:p>
    <w:p w14:paraId="4F8132A0" w14:textId="2A6218D0" w:rsidR="002871E1" w:rsidRPr="00AB69BA" w:rsidDel="007154E3" w:rsidRDefault="002871E1">
      <w:pPr>
        <w:pStyle w:val="42"/>
        <w:spacing w:after="72"/>
        <w:ind w:left="1133"/>
        <w:rPr>
          <w:del w:id="3148" w:author="阿毛" w:date="2021-05-21T17:49:00Z"/>
        </w:rPr>
        <w:pPrChange w:id="3149" w:author="阿毛" w:date="2021-06-02T14:38:00Z">
          <w:pPr>
            <w:pStyle w:val="a"/>
          </w:pPr>
        </w:pPrChange>
      </w:pPr>
      <w:del w:id="3150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871E1" w:rsidRPr="00AB69BA" w:rsidDel="007154E3" w14:paraId="617487BA" w14:textId="2B9F4D6E" w:rsidTr="00EC6070">
        <w:trPr>
          <w:trHeight w:val="277"/>
          <w:del w:id="315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7FF174" w14:textId="3616F9FE" w:rsidR="002871E1" w:rsidRPr="00AB69BA" w:rsidDel="007154E3" w:rsidRDefault="002871E1">
            <w:pPr>
              <w:pStyle w:val="42"/>
              <w:spacing w:after="72"/>
              <w:ind w:left="1133"/>
              <w:rPr>
                <w:del w:id="3152" w:author="阿毛" w:date="2021-05-21T17:49:00Z"/>
                <w:rFonts w:ascii="標楷體" w:hAnsi="標楷體"/>
              </w:rPr>
              <w:pPrChange w:id="3153" w:author="阿毛" w:date="2021-06-02T14:38:00Z">
                <w:pPr/>
              </w:pPrChange>
            </w:pPr>
            <w:del w:id="315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5EB401" w14:textId="3DE32776" w:rsidR="002871E1" w:rsidRPr="002871E1" w:rsidDel="007154E3" w:rsidRDefault="002871E1">
            <w:pPr>
              <w:pStyle w:val="42"/>
              <w:spacing w:after="72"/>
              <w:ind w:left="1133"/>
              <w:rPr>
                <w:del w:id="3155" w:author="阿毛" w:date="2021-05-21T17:49:00Z"/>
                <w:rFonts w:ascii="標楷體" w:hAnsi="標楷體"/>
              </w:rPr>
              <w:pPrChange w:id="3156" w:author="阿毛" w:date="2021-06-02T14:38:00Z">
                <w:pPr/>
              </w:pPrChange>
            </w:pPr>
            <w:del w:id="3157" w:author="阿毛" w:date="2021-05-21T17:49:00Z">
              <w:r w:rsidRPr="002871E1" w:rsidDel="007154E3">
                <w:rPr>
                  <w:rFonts w:ascii="標楷體" w:hAnsi="標楷體" w:hint="eastAsia"/>
                  <w:lang w:eastAsia="zh-HK"/>
                </w:rPr>
                <w:delText>催收款明細表</w:delText>
              </w:r>
            </w:del>
          </w:p>
          <w:p w14:paraId="112C3B12" w14:textId="5C5982B9" w:rsidR="002871E1" w:rsidRPr="002871E1" w:rsidDel="007154E3" w:rsidRDefault="002871E1">
            <w:pPr>
              <w:pStyle w:val="42"/>
              <w:spacing w:after="72"/>
              <w:ind w:left="1133"/>
              <w:rPr>
                <w:del w:id="3158" w:author="阿毛" w:date="2021-05-21T17:49:00Z"/>
                <w:rFonts w:ascii="標楷體" w:hAnsi="標楷體"/>
              </w:rPr>
              <w:pPrChange w:id="3159" w:author="阿毛" w:date="2021-06-02T14:38:00Z">
                <w:pPr/>
              </w:pPrChange>
            </w:pPr>
            <w:del w:id="3160" w:author="阿毛" w:date="2021-05-21T17:49:00Z">
              <w:r w:rsidRPr="002871E1" w:rsidDel="007154E3">
                <w:rPr>
                  <w:rFonts w:ascii="標楷體" w:hAnsi="標楷體" w:hint="eastAsia"/>
                </w:rPr>
                <w:delText>1.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輸入</w:delText>
              </w:r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68E2D78F" w14:textId="34C2AE23" w:rsidR="002871E1" w:rsidRPr="003E2496" w:rsidDel="007154E3" w:rsidRDefault="002871E1">
            <w:pPr>
              <w:pStyle w:val="42"/>
              <w:spacing w:after="72"/>
              <w:ind w:left="1133"/>
              <w:rPr>
                <w:del w:id="3161" w:author="阿毛" w:date="2021-05-21T17:49:00Z"/>
                <w:rFonts w:ascii="標楷體" w:hAnsi="標楷體"/>
              </w:rPr>
              <w:pPrChange w:id="3162" w:author="阿毛" w:date="2021-06-02T14:38:00Z">
                <w:pPr/>
              </w:pPrChange>
            </w:pPr>
            <w:del w:id="3163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871E1" w:rsidRPr="00AB69BA" w:rsidDel="007154E3" w14:paraId="69156D82" w14:textId="5B51F417" w:rsidTr="00EC6070">
        <w:trPr>
          <w:trHeight w:val="277"/>
          <w:del w:id="316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7D14C" w14:textId="1EB9DC02" w:rsidR="002871E1" w:rsidRPr="00AB69BA" w:rsidDel="007154E3" w:rsidRDefault="002871E1">
            <w:pPr>
              <w:pStyle w:val="42"/>
              <w:spacing w:after="72"/>
              <w:ind w:left="1133"/>
              <w:rPr>
                <w:del w:id="3165" w:author="阿毛" w:date="2021-05-21T17:49:00Z"/>
                <w:rFonts w:ascii="標楷體" w:hAnsi="標楷體"/>
              </w:rPr>
              <w:pPrChange w:id="3166" w:author="阿毛" w:date="2021-06-02T14:38:00Z">
                <w:pPr/>
              </w:pPrChange>
            </w:pPr>
            <w:del w:id="3167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52B92" w14:textId="5B3A0155" w:rsidR="002871E1" w:rsidRPr="00AB69BA" w:rsidDel="007154E3" w:rsidRDefault="002871E1">
            <w:pPr>
              <w:pStyle w:val="42"/>
              <w:spacing w:after="72"/>
              <w:ind w:left="1133"/>
              <w:rPr>
                <w:del w:id="3168" w:author="阿毛" w:date="2021-05-21T17:49:00Z"/>
                <w:rFonts w:ascii="標楷體" w:hAnsi="標楷體"/>
              </w:rPr>
              <w:pPrChange w:id="3169" w:author="阿毛" w:date="2021-06-02T14:38:00Z">
                <w:pPr/>
              </w:pPrChange>
            </w:pPr>
          </w:p>
        </w:tc>
      </w:tr>
      <w:tr w:rsidR="002871E1" w:rsidRPr="00AB69BA" w:rsidDel="007154E3" w14:paraId="125CDA33" w14:textId="3CD1D8AA" w:rsidTr="00EC6070">
        <w:trPr>
          <w:trHeight w:val="773"/>
          <w:del w:id="317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16FC86" w14:textId="36544F5C" w:rsidR="002871E1" w:rsidRPr="00AB69BA" w:rsidDel="007154E3" w:rsidRDefault="002871E1">
            <w:pPr>
              <w:pStyle w:val="42"/>
              <w:spacing w:after="72"/>
              <w:ind w:left="1133"/>
              <w:rPr>
                <w:del w:id="3171" w:author="阿毛" w:date="2021-05-21T17:49:00Z"/>
                <w:rFonts w:ascii="標楷體" w:hAnsi="標楷體"/>
              </w:rPr>
              <w:pPrChange w:id="3172" w:author="阿毛" w:date="2021-06-02T14:38:00Z">
                <w:pPr/>
              </w:pPrChange>
            </w:pPr>
            <w:del w:id="317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29AE3" w14:textId="5B754480" w:rsidR="002871E1" w:rsidRPr="00AB69BA" w:rsidDel="007154E3" w:rsidRDefault="002871E1">
            <w:pPr>
              <w:pStyle w:val="42"/>
              <w:spacing w:after="72"/>
              <w:ind w:left="1133"/>
              <w:rPr>
                <w:del w:id="3174" w:author="阿毛" w:date="2021-05-21T17:49:00Z"/>
                <w:rFonts w:ascii="標楷體" w:hAnsi="標楷體"/>
              </w:rPr>
              <w:pPrChange w:id="3175" w:author="阿毛" w:date="2021-06-02T14:38:00Z">
                <w:pPr/>
              </w:pPrChange>
            </w:pPr>
          </w:p>
        </w:tc>
      </w:tr>
      <w:tr w:rsidR="002871E1" w:rsidRPr="00AB69BA" w:rsidDel="007154E3" w14:paraId="2EA401C8" w14:textId="5234145B" w:rsidTr="00EC6070">
        <w:trPr>
          <w:trHeight w:val="321"/>
          <w:del w:id="317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B8104" w14:textId="7A6F02DA" w:rsidR="002871E1" w:rsidRPr="00AB69BA" w:rsidDel="007154E3" w:rsidRDefault="002871E1">
            <w:pPr>
              <w:pStyle w:val="42"/>
              <w:spacing w:after="72"/>
              <w:ind w:left="1133"/>
              <w:rPr>
                <w:del w:id="3177" w:author="阿毛" w:date="2021-05-21T17:49:00Z"/>
                <w:rFonts w:ascii="標楷體" w:hAnsi="標楷體"/>
              </w:rPr>
              <w:pPrChange w:id="3178" w:author="阿毛" w:date="2021-06-02T14:38:00Z">
                <w:pPr/>
              </w:pPrChange>
            </w:pPr>
            <w:del w:id="3179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01298F" w14:textId="0FCD4DF3" w:rsidR="002871E1" w:rsidRPr="00AB69BA" w:rsidDel="007154E3" w:rsidRDefault="002871E1">
            <w:pPr>
              <w:pStyle w:val="42"/>
              <w:spacing w:after="72"/>
              <w:ind w:left="1133"/>
              <w:rPr>
                <w:del w:id="3180" w:author="阿毛" w:date="2021-05-21T17:49:00Z"/>
                <w:rFonts w:ascii="標楷體" w:hAnsi="標楷體"/>
              </w:rPr>
              <w:pPrChange w:id="3181" w:author="阿毛" w:date="2021-06-02T14:38:00Z">
                <w:pPr/>
              </w:pPrChange>
            </w:pPr>
          </w:p>
        </w:tc>
      </w:tr>
      <w:tr w:rsidR="002871E1" w:rsidRPr="00AB69BA" w:rsidDel="007154E3" w14:paraId="7FC21727" w14:textId="2E879D75" w:rsidTr="00EC6070">
        <w:trPr>
          <w:trHeight w:val="1311"/>
          <w:del w:id="318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E51D49" w14:textId="4BB8AAE8" w:rsidR="002871E1" w:rsidRPr="00AB69BA" w:rsidDel="007154E3" w:rsidRDefault="002871E1">
            <w:pPr>
              <w:pStyle w:val="42"/>
              <w:spacing w:after="72"/>
              <w:ind w:left="1133"/>
              <w:rPr>
                <w:del w:id="3183" w:author="阿毛" w:date="2021-05-21T17:49:00Z"/>
                <w:rFonts w:ascii="標楷體" w:hAnsi="標楷體"/>
              </w:rPr>
              <w:pPrChange w:id="3184" w:author="阿毛" w:date="2021-06-02T14:38:00Z">
                <w:pPr/>
              </w:pPrChange>
            </w:pPr>
            <w:del w:id="3185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A16C3C" w14:textId="06816EE3" w:rsidR="002871E1" w:rsidRPr="00AB69BA" w:rsidDel="007154E3" w:rsidRDefault="002871E1">
            <w:pPr>
              <w:pStyle w:val="42"/>
              <w:spacing w:after="72"/>
              <w:ind w:left="1133"/>
              <w:rPr>
                <w:del w:id="3186" w:author="阿毛" w:date="2021-05-21T17:49:00Z"/>
                <w:rFonts w:ascii="標楷體" w:hAnsi="標楷體"/>
              </w:rPr>
              <w:pPrChange w:id="3187" w:author="阿毛" w:date="2021-06-02T14:38:00Z">
                <w:pPr/>
              </w:pPrChange>
            </w:pPr>
          </w:p>
        </w:tc>
      </w:tr>
      <w:tr w:rsidR="002871E1" w:rsidRPr="00AB69BA" w:rsidDel="007154E3" w14:paraId="62AD8F2F" w14:textId="47A179B3" w:rsidTr="00EC6070">
        <w:trPr>
          <w:trHeight w:val="278"/>
          <w:del w:id="318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FF3FCF" w14:textId="12C5FCB4" w:rsidR="002871E1" w:rsidRPr="00AB69BA" w:rsidDel="007154E3" w:rsidRDefault="002871E1">
            <w:pPr>
              <w:pStyle w:val="42"/>
              <w:spacing w:after="72"/>
              <w:ind w:left="1133"/>
              <w:rPr>
                <w:del w:id="3189" w:author="阿毛" w:date="2021-05-21T17:49:00Z"/>
                <w:rFonts w:ascii="標楷體" w:hAnsi="標楷體"/>
              </w:rPr>
              <w:pPrChange w:id="3190" w:author="阿毛" w:date="2021-06-02T14:38:00Z">
                <w:pPr/>
              </w:pPrChange>
            </w:pPr>
            <w:del w:id="319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FBFCB" w14:textId="507C3246" w:rsidR="002871E1" w:rsidRPr="00AB69BA" w:rsidDel="007154E3" w:rsidRDefault="002871E1">
            <w:pPr>
              <w:pStyle w:val="42"/>
              <w:spacing w:after="72"/>
              <w:ind w:left="1133"/>
              <w:rPr>
                <w:del w:id="3192" w:author="阿毛" w:date="2021-05-21T17:49:00Z"/>
                <w:rFonts w:ascii="標楷體" w:hAnsi="標楷體"/>
              </w:rPr>
              <w:pPrChange w:id="3193" w:author="阿毛" w:date="2021-06-02T14:38:00Z">
                <w:pPr/>
              </w:pPrChange>
            </w:pPr>
          </w:p>
        </w:tc>
      </w:tr>
      <w:tr w:rsidR="002871E1" w:rsidRPr="00AB69BA" w:rsidDel="007154E3" w14:paraId="104CFA18" w14:textId="3BDCA2C3" w:rsidTr="00EC6070">
        <w:trPr>
          <w:trHeight w:val="358"/>
          <w:del w:id="319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5AE002" w14:textId="19C63618" w:rsidR="002871E1" w:rsidRPr="00AB69BA" w:rsidDel="007154E3" w:rsidRDefault="002871E1">
            <w:pPr>
              <w:pStyle w:val="42"/>
              <w:spacing w:after="72"/>
              <w:ind w:left="1133"/>
              <w:rPr>
                <w:del w:id="3195" w:author="阿毛" w:date="2021-05-21T17:49:00Z"/>
                <w:rFonts w:ascii="標楷體" w:hAnsi="標楷體"/>
              </w:rPr>
              <w:pPrChange w:id="3196" w:author="阿毛" w:date="2021-06-02T14:38:00Z">
                <w:pPr/>
              </w:pPrChange>
            </w:pPr>
            <w:del w:id="3197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5086B7" w14:textId="64160577" w:rsidR="002871E1" w:rsidRPr="00AB69BA" w:rsidDel="007154E3" w:rsidRDefault="002871E1">
            <w:pPr>
              <w:pStyle w:val="42"/>
              <w:spacing w:after="72"/>
              <w:ind w:left="1133"/>
              <w:rPr>
                <w:del w:id="3198" w:author="阿毛" w:date="2021-05-21T17:49:00Z"/>
                <w:rFonts w:ascii="標楷體" w:hAnsi="標楷體"/>
              </w:rPr>
              <w:pPrChange w:id="3199" w:author="阿毛" w:date="2021-06-02T14:38:00Z">
                <w:pPr/>
              </w:pPrChange>
            </w:pPr>
          </w:p>
        </w:tc>
      </w:tr>
      <w:tr w:rsidR="002871E1" w:rsidRPr="00AB69BA" w:rsidDel="007154E3" w14:paraId="7C1830F6" w14:textId="45BD9F39" w:rsidTr="00EC6070">
        <w:trPr>
          <w:trHeight w:val="278"/>
          <w:del w:id="320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231580" w14:textId="2364D9D6" w:rsidR="002871E1" w:rsidRPr="00AB69BA" w:rsidDel="007154E3" w:rsidRDefault="002871E1">
            <w:pPr>
              <w:pStyle w:val="42"/>
              <w:spacing w:after="72"/>
              <w:ind w:left="1133"/>
              <w:rPr>
                <w:del w:id="3201" w:author="阿毛" w:date="2021-05-21T17:49:00Z"/>
                <w:rFonts w:ascii="標楷體" w:hAnsi="標楷體"/>
              </w:rPr>
              <w:pPrChange w:id="3202" w:author="阿毛" w:date="2021-06-02T14:38:00Z">
                <w:pPr/>
              </w:pPrChange>
            </w:pPr>
            <w:del w:id="320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CC4D8" w14:textId="6F059F4F" w:rsidR="002871E1" w:rsidRPr="00AB69BA" w:rsidDel="007154E3" w:rsidRDefault="002871E1">
            <w:pPr>
              <w:pStyle w:val="42"/>
              <w:spacing w:after="72"/>
              <w:ind w:left="1133"/>
              <w:rPr>
                <w:del w:id="3204" w:author="阿毛" w:date="2021-05-21T17:49:00Z"/>
                <w:rFonts w:ascii="標楷體" w:hAnsi="標楷體"/>
              </w:rPr>
              <w:pPrChange w:id="3205" w:author="阿毛" w:date="2021-06-02T14:38:00Z">
                <w:pPr/>
              </w:pPrChange>
            </w:pPr>
          </w:p>
        </w:tc>
      </w:tr>
    </w:tbl>
    <w:p w14:paraId="471B4ACC" w14:textId="16921B8F" w:rsidR="002871E1" w:rsidRPr="00AB69BA" w:rsidDel="007154E3" w:rsidRDefault="002871E1">
      <w:pPr>
        <w:pStyle w:val="42"/>
        <w:spacing w:after="72"/>
        <w:ind w:left="1133"/>
        <w:rPr>
          <w:del w:id="3206" w:author="阿毛" w:date="2021-05-21T17:49:00Z"/>
          <w:rFonts w:ascii="標楷體" w:hAnsi="標楷體"/>
        </w:rPr>
        <w:pPrChange w:id="3207" w:author="阿毛" w:date="2021-06-02T14:38:00Z">
          <w:pPr/>
        </w:pPrChange>
      </w:pPr>
    </w:p>
    <w:p w14:paraId="7D115C08" w14:textId="0E9F40F8" w:rsidR="002871E1" w:rsidRPr="00AB69BA" w:rsidDel="007154E3" w:rsidRDefault="002871E1">
      <w:pPr>
        <w:pStyle w:val="42"/>
        <w:spacing w:after="72"/>
        <w:ind w:left="1133"/>
        <w:rPr>
          <w:del w:id="3208" w:author="阿毛" w:date="2021-05-21T17:49:00Z"/>
        </w:rPr>
        <w:pPrChange w:id="3209" w:author="阿毛" w:date="2021-06-02T14:38:00Z">
          <w:pPr>
            <w:pStyle w:val="a"/>
          </w:pPr>
        </w:pPrChange>
      </w:pPr>
      <w:del w:id="3210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1E049CA3" w14:textId="3339FA7A" w:rsidR="002871E1" w:rsidRPr="00AB69BA" w:rsidDel="007154E3" w:rsidRDefault="002871E1">
      <w:pPr>
        <w:pStyle w:val="42"/>
        <w:spacing w:after="72"/>
        <w:ind w:left="1133"/>
        <w:rPr>
          <w:del w:id="3211" w:author="阿毛" w:date="2021-05-21T17:49:00Z"/>
          <w:rFonts w:ascii="標楷體" w:hAnsi="標楷體"/>
        </w:rPr>
        <w:pPrChange w:id="3212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213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1F9EB43" w14:textId="4E4B419F" w:rsidR="002871E1" w:rsidDel="007154E3" w:rsidRDefault="00EB300A">
      <w:pPr>
        <w:pStyle w:val="42"/>
        <w:spacing w:after="72"/>
        <w:ind w:left="1133"/>
        <w:rPr>
          <w:del w:id="3214" w:author="阿毛" w:date="2021-05-21T17:49:00Z"/>
          <w:rFonts w:ascii="新細明體" w:cs="新細明體"/>
          <w:sz w:val="22"/>
          <w:lang w:val="zh-TW"/>
        </w:rPr>
        <w:pPrChange w:id="3215" w:author="阿毛" w:date="2021-06-02T14:38:00Z">
          <w:pPr>
            <w:autoSpaceDE w:val="0"/>
            <w:autoSpaceDN w:val="0"/>
            <w:adjustRightInd w:val="0"/>
          </w:pPr>
        </w:pPrChange>
      </w:pPr>
      <w:del w:id="3216" w:author="阿毛" w:date="2021-05-21T17:49:00Z">
        <w:r w:rsidDel="007154E3">
          <w:rPr>
            <w:rFonts w:ascii="新細明體" w:cs="新細明體"/>
            <w:noProof/>
            <w:sz w:val="22"/>
            <w:szCs w:val="20"/>
          </w:rPr>
          <w:drawing>
            <wp:inline distT="0" distB="0" distL="0" distR="0" wp14:anchorId="450B36C8" wp14:editId="5A417763">
              <wp:extent cx="6724650" cy="1035050"/>
              <wp:effectExtent l="0" t="0" r="0" b="0"/>
              <wp:docPr id="1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1035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BC33F35" w14:textId="38213F4A" w:rsidR="002871E1" w:rsidDel="007154E3" w:rsidRDefault="002871E1">
      <w:pPr>
        <w:pStyle w:val="42"/>
        <w:spacing w:after="72"/>
        <w:ind w:left="1133"/>
        <w:rPr>
          <w:del w:id="3217" w:author="阿毛" w:date="2021-05-21T17:49:00Z"/>
        </w:rPr>
        <w:pPrChange w:id="3218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</w:p>
    <w:p w14:paraId="6C5CB43C" w14:textId="1B695C4D" w:rsidR="002871E1" w:rsidRPr="00AB69BA" w:rsidDel="007154E3" w:rsidRDefault="00D950B2">
      <w:pPr>
        <w:pStyle w:val="42"/>
        <w:spacing w:after="72"/>
        <w:ind w:left="1133"/>
        <w:rPr>
          <w:del w:id="3219" w:author="阿毛" w:date="2021-05-21T17:49:00Z"/>
        </w:rPr>
        <w:pPrChange w:id="3220" w:author="阿毛" w:date="2021-06-02T14:38:00Z">
          <w:pPr>
            <w:pStyle w:val="a"/>
          </w:pPr>
        </w:pPrChange>
      </w:pPr>
      <w:del w:id="3221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26"/>
        <w:gridCol w:w="1225"/>
        <w:gridCol w:w="1578"/>
        <w:gridCol w:w="1225"/>
        <w:gridCol w:w="1225"/>
        <w:gridCol w:w="1225"/>
        <w:gridCol w:w="1314"/>
        <w:gridCol w:w="1402"/>
      </w:tblGrid>
      <w:tr w:rsidR="006865D5" w:rsidRPr="003D4855" w:rsidDel="007154E3" w14:paraId="5C142F8D" w14:textId="5BF42B18" w:rsidTr="005C14EF">
        <w:trPr>
          <w:trHeight w:val="388"/>
          <w:jc w:val="center"/>
          <w:del w:id="3222" w:author="阿毛" w:date="2021-05-21T17:49:00Z"/>
        </w:trPr>
        <w:tc>
          <w:tcPr>
            <w:tcW w:w="486" w:type="dxa"/>
            <w:vMerge w:val="restart"/>
          </w:tcPr>
          <w:p w14:paraId="3B7B55C9" w14:textId="7FECE372" w:rsidR="006865D5" w:rsidRPr="003D4855" w:rsidDel="007154E3" w:rsidRDefault="006865D5">
            <w:pPr>
              <w:pStyle w:val="42"/>
              <w:spacing w:after="72"/>
              <w:ind w:left="1133"/>
              <w:rPr>
                <w:del w:id="3223" w:author="阿毛" w:date="2021-05-21T17:49:00Z"/>
                <w:rFonts w:ascii="標楷體" w:hAnsi="標楷體"/>
              </w:rPr>
              <w:pPrChange w:id="3224" w:author="阿毛" w:date="2021-06-02T14:38:00Z">
                <w:pPr/>
              </w:pPrChange>
            </w:pPr>
            <w:del w:id="3225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0596E0C1" w14:textId="1B0DBA72" w:rsidR="006865D5" w:rsidRPr="003D4855" w:rsidDel="007154E3" w:rsidRDefault="006865D5">
            <w:pPr>
              <w:pStyle w:val="42"/>
              <w:spacing w:after="72"/>
              <w:ind w:left="1133"/>
              <w:rPr>
                <w:del w:id="3226" w:author="阿毛" w:date="2021-05-21T17:49:00Z"/>
                <w:rFonts w:ascii="標楷體" w:hAnsi="標楷體"/>
              </w:rPr>
              <w:pPrChange w:id="3227" w:author="阿毛" w:date="2021-06-02T14:38:00Z">
                <w:pPr/>
              </w:pPrChange>
            </w:pPr>
            <w:del w:id="3228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083912B3" w14:textId="07BE0383" w:rsidR="006865D5" w:rsidRPr="003D4855" w:rsidDel="007154E3" w:rsidRDefault="006865D5">
            <w:pPr>
              <w:pStyle w:val="42"/>
              <w:spacing w:after="72"/>
              <w:ind w:left="1133"/>
              <w:rPr>
                <w:del w:id="3229" w:author="阿毛" w:date="2021-05-21T17:49:00Z"/>
                <w:rFonts w:ascii="標楷體" w:hAnsi="標楷體"/>
              </w:rPr>
              <w:pPrChange w:id="3230" w:author="阿毛" w:date="2021-06-02T14:38:00Z">
                <w:pPr>
                  <w:jc w:val="center"/>
                </w:pPr>
              </w:pPrChange>
            </w:pPr>
            <w:del w:id="3231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108F148D" w14:textId="5B04A328" w:rsidR="006865D5" w:rsidRPr="003D4855" w:rsidDel="007154E3" w:rsidRDefault="006865D5">
            <w:pPr>
              <w:pStyle w:val="42"/>
              <w:spacing w:after="72"/>
              <w:ind w:left="1133"/>
              <w:rPr>
                <w:del w:id="3232" w:author="阿毛" w:date="2021-05-21T17:49:00Z"/>
                <w:rFonts w:ascii="標楷體" w:hAnsi="標楷體"/>
              </w:rPr>
              <w:pPrChange w:id="3233" w:author="阿毛" w:date="2021-06-02T14:38:00Z">
                <w:pPr/>
              </w:pPrChange>
            </w:pPr>
            <w:del w:id="3234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865D5" w:rsidRPr="003D4855" w:rsidDel="007154E3" w14:paraId="2A68ED09" w14:textId="6D926C2C" w:rsidTr="006865D5">
        <w:trPr>
          <w:trHeight w:val="244"/>
          <w:jc w:val="center"/>
          <w:del w:id="3235" w:author="阿毛" w:date="2021-05-21T17:49:00Z"/>
        </w:trPr>
        <w:tc>
          <w:tcPr>
            <w:tcW w:w="486" w:type="dxa"/>
            <w:vMerge/>
          </w:tcPr>
          <w:p w14:paraId="0D711542" w14:textId="41261155" w:rsidR="006865D5" w:rsidRPr="003D4855" w:rsidDel="007154E3" w:rsidRDefault="006865D5">
            <w:pPr>
              <w:pStyle w:val="42"/>
              <w:spacing w:after="72"/>
              <w:ind w:left="1133"/>
              <w:rPr>
                <w:del w:id="3236" w:author="阿毛" w:date="2021-05-21T17:49:00Z"/>
                <w:rFonts w:ascii="標楷體" w:hAnsi="標楷體"/>
              </w:rPr>
              <w:pPrChange w:id="3237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46494112" w14:textId="6C73CD02" w:rsidR="006865D5" w:rsidRPr="003D4855" w:rsidDel="007154E3" w:rsidRDefault="006865D5">
            <w:pPr>
              <w:pStyle w:val="42"/>
              <w:spacing w:after="72"/>
              <w:ind w:left="1133"/>
              <w:rPr>
                <w:del w:id="3238" w:author="阿毛" w:date="2021-05-21T17:49:00Z"/>
                <w:rFonts w:ascii="標楷體" w:hAnsi="標楷體"/>
              </w:rPr>
              <w:pPrChange w:id="3239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03521CF2" w14:textId="7C9B5AEE" w:rsidR="006865D5" w:rsidRPr="003D4855" w:rsidDel="007154E3" w:rsidRDefault="006865D5">
            <w:pPr>
              <w:pStyle w:val="42"/>
              <w:spacing w:after="72"/>
              <w:ind w:left="1133"/>
              <w:rPr>
                <w:del w:id="3240" w:author="阿毛" w:date="2021-05-21T17:49:00Z"/>
                <w:rFonts w:ascii="標楷體" w:hAnsi="標楷體"/>
              </w:rPr>
              <w:pPrChange w:id="3241" w:author="阿毛" w:date="2021-06-02T14:38:00Z">
                <w:pPr/>
              </w:pPrChange>
            </w:pPr>
            <w:del w:id="3242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002D1562" w14:textId="640B459A" w:rsidR="006865D5" w:rsidRPr="003D4855" w:rsidDel="007154E3" w:rsidRDefault="006865D5">
            <w:pPr>
              <w:pStyle w:val="42"/>
              <w:spacing w:after="72"/>
              <w:ind w:left="1133"/>
              <w:rPr>
                <w:del w:id="3243" w:author="阿毛" w:date="2021-05-21T17:49:00Z"/>
                <w:rFonts w:ascii="標楷體" w:hAnsi="標楷體"/>
              </w:rPr>
              <w:pPrChange w:id="3244" w:author="阿毛" w:date="2021-06-02T14:38:00Z">
                <w:pPr/>
              </w:pPrChange>
            </w:pPr>
            <w:del w:id="3245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C99FD2F" w14:textId="289D1AC2" w:rsidR="006865D5" w:rsidRPr="003D4855" w:rsidDel="007154E3" w:rsidRDefault="006865D5">
            <w:pPr>
              <w:pStyle w:val="42"/>
              <w:spacing w:after="72"/>
              <w:ind w:left="1133"/>
              <w:rPr>
                <w:del w:id="3246" w:author="阿毛" w:date="2021-05-21T17:49:00Z"/>
                <w:rFonts w:ascii="標楷體" w:hAnsi="標楷體"/>
              </w:rPr>
              <w:pPrChange w:id="3247" w:author="阿毛" w:date="2021-06-02T14:38:00Z">
                <w:pPr/>
              </w:pPrChange>
            </w:pPr>
            <w:del w:id="3248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1A92E7D6" w14:textId="76AAE952" w:rsidR="006865D5" w:rsidRPr="003D4855" w:rsidDel="007154E3" w:rsidRDefault="006865D5">
            <w:pPr>
              <w:pStyle w:val="42"/>
              <w:spacing w:after="72"/>
              <w:ind w:left="1133"/>
              <w:rPr>
                <w:del w:id="3249" w:author="阿毛" w:date="2021-05-21T17:49:00Z"/>
                <w:rFonts w:ascii="標楷體" w:hAnsi="標楷體"/>
              </w:rPr>
              <w:pPrChange w:id="3250" w:author="阿毛" w:date="2021-06-02T14:38:00Z">
                <w:pPr/>
              </w:pPrChange>
            </w:pPr>
            <w:del w:id="3251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10D4B850" w14:textId="644EE4F3" w:rsidR="006865D5" w:rsidRPr="003D4855" w:rsidDel="007154E3" w:rsidRDefault="006865D5">
            <w:pPr>
              <w:pStyle w:val="42"/>
              <w:spacing w:after="72"/>
              <w:ind w:left="1133"/>
              <w:rPr>
                <w:del w:id="3252" w:author="阿毛" w:date="2021-05-21T17:49:00Z"/>
                <w:rFonts w:ascii="標楷體" w:hAnsi="標楷體"/>
              </w:rPr>
              <w:pPrChange w:id="3253" w:author="阿毛" w:date="2021-06-02T14:38:00Z">
                <w:pPr/>
              </w:pPrChange>
            </w:pPr>
            <w:del w:id="3254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4BAF980C" w14:textId="41B23B1C" w:rsidR="006865D5" w:rsidRPr="003D4855" w:rsidDel="007154E3" w:rsidRDefault="006865D5">
            <w:pPr>
              <w:pStyle w:val="42"/>
              <w:spacing w:after="72"/>
              <w:ind w:left="1133"/>
              <w:rPr>
                <w:del w:id="3255" w:author="阿毛" w:date="2021-05-21T17:49:00Z"/>
                <w:rFonts w:ascii="標楷體" w:hAnsi="標楷體"/>
              </w:rPr>
              <w:pPrChange w:id="3256" w:author="阿毛" w:date="2021-06-02T14:38:00Z">
                <w:pPr/>
              </w:pPrChange>
            </w:pPr>
          </w:p>
        </w:tc>
      </w:tr>
      <w:tr w:rsidR="006865D5" w:rsidRPr="003D4855" w:rsidDel="007154E3" w14:paraId="70B241B5" w14:textId="7A72D377" w:rsidTr="006865D5">
        <w:trPr>
          <w:trHeight w:val="291"/>
          <w:jc w:val="center"/>
          <w:del w:id="3257" w:author="阿毛" w:date="2021-05-21T17:49:00Z"/>
        </w:trPr>
        <w:tc>
          <w:tcPr>
            <w:tcW w:w="486" w:type="dxa"/>
          </w:tcPr>
          <w:p w14:paraId="165A4298" w14:textId="0E6F72E2" w:rsidR="006865D5" w:rsidRPr="003D4855" w:rsidDel="007154E3" w:rsidRDefault="006865D5">
            <w:pPr>
              <w:pStyle w:val="42"/>
              <w:spacing w:after="72"/>
              <w:ind w:left="1133"/>
              <w:rPr>
                <w:del w:id="3258" w:author="阿毛" w:date="2021-05-21T17:49:00Z"/>
                <w:rFonts w:ascii="標楷體" w:hAnsi="標楷體"/>
              </w:rPr>
              <w:pPrChange w:id="3259" w:author="阿毛" w:date="2021-06-02T14:38:00Z">
                <w:pPr/>
              </w:pPrChange>
            </w:pPr>
            <w:del w:id="3260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1FB99045" w14:textId="0DE25E17" w:rsidR="006865D5" w:rsidRPr="003D4855" w:rsidDel="007154E3" w:rsidRDefault="006865D5">
            <w:pPr>
              <w:pStyle w:val="42"/>
              <w:spacing w:after="72"/>
              <w:ind w:left="1133"/>
              <w:rPr>
                <w:del w:id="3261" w:author="阿毛" w:date="2021-05-21T17:49:00Z"/>
                <w:rFonts w:ascii="標楷體" w:hAnsi="標楷體"/>
              </w:rPr>
              <w:pPrChange w:id="3262" w:author="阿毛" w:date="2021-06-02T14:38:00Z">
                <w:pPr/>
              </w:pPrChange>
            </w:pPr>
            <w:del w:id="3263" w:author="阿毛" w:date="2021-05-21T17:49:00Z"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</w:del>
          </w:p>
        </w:tc>
        <w:tc>
          <w:tcPr>
            <w:tcW w:w="942" w:type="dxa"/>
          </w:tcPr>
          <w:p w14:paraId="2CE072BF" w14:textId="7D95DCF4" w:rsidR="006865D5" w:rsidDel="007154E3" w:rsidRDefault="006865D5">
            <w:pPr>
              <w:pStyle w:val="42"/>
              <w:spacing w:after="72"/>
              <w:ind w:left="1133"/>
              <w:rPr>
                <w:del w:id="3264" w:author="阿毛" w:date="2021-05-21T17:49:00Z"/>
                <w:rFonts w:ascii="標楷體" w:hAnsi="標楷體" w:cs="新細明體"/>
                <w:lang w:eastAsia="zh-HK"/>
              </w:rPr>
              <w:pPrChange w:id="3265" w:author="阿毛" w:date="2021-06-02T14:38:00Z">
                <w:pPr/>
              </w:pPrChange>
            </w:pPr>
            <w:del w:id="3266" w:author="阿毛" w:date="2021-05-21T17:49:00Z">
              <w:r w:rsidRPr="002871E1" w:rsidDel="007154E3">
                <w:rPr>
                  <w:rFonts w:ascii="標楷體" w:hAnsi="標楷體" w:hint="eastAsia"/>
                </w:rPr>
                <w:delText>999/99</w:delText>
              </w:r>
            </w:del>
          </w:p>
        </w:tc>
        <w:tc>
          <w:tcPr>
            <w:tcW w:w="957" w:type="dxa"/>
          </w:tcPr>
          <w:p w14:paraId="399ECE65" w14:textId="2214C6D4" w:rsidR="006865D5" w:rsidRPr="003D4855" w:rsidDel="007154E3" w:rsidRDefault="006865D5">
            <w:pPr>
              <w:pStyle w:val="42"/>
              <w:spacing w:after="72"/>
              <w:ind w:left="1133"/>
              <w:rPr>
                <w:del w:id="3267" w:author="阿毛" w:date="2021-05-21T17:49:00Z"/>
                <w:rFonts w:ascii="標楷體" w:hAnsi="標楷體"/>
              </w:rPr>
              <w:pPrChange w:id="3268" w:author="阿毛" w:date="2021-06-02T14:38:00Z">
                <w:pPr/>
              </w:pPrChange>
            </w:pPr>
            <w:del w:id="3269" w:author="阿毛" w:date="2021-05-21T17:49:00Z">
              <w:r w:rsidDel="007154E3">
                <w:rPr>
                  <w:rFonts w:ascii="標楷體" w:hAnsi="標楷體" w:cs="新細明體" w:hint="eastAsia"/>
                  <w:lang w:eastAsia="zh-HK"/>
                </w:rPr>
                <w:delText>上月底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日</w:delText>
              </w:r>
            </w:del>
          </w:p>
        </w:tc>
        <w:tc>
          <w:tcPr>
            <w:tcW w:w="1356" w:type="dxa"/>
          </w:tcPr>
          <w:p w14:paraId="1C60DDB2" w14:textId="121C7482" w:rsidR="006865D5" w:rsidRPr="003D4855" w:rsidDel="007154E3" w:rsidRDefault="006865D5">
            <w:pPr>
              <w:pStyle w:val="42"/>
              <w:spacing w:after="72"/>
              <w:ind w:left="1133"/>
              <w:rPr>
                <w:del w:id="3270" w:author="阿毛" w:date="2021-05-21T17:49:00Z"/>
                <w:rFonts w:ascii="標楷體" w:hAnsi="標楷體"/>
              </w:rPr>
              <w:pPrChange w:id="3271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4B25C9CF" w14:textId="013D655D" w:rsidR="006865D5" w:rsidRPr="003D4855" w:rsidDel="007154E3" w:rsidRDefault="006865D5">
            <w:pPr>
              <w:pStyle w:val="42"/>
              <w:spacing w:after="72"/>
              <w:ind w:left="1133"/>
              <w:rPr>
                <w:del w:id="3272" w:author="阿毛" w:date="2021-05-21T17:49:00Z"/>
                <w:rFonts w:ascii="標楷體" w:hAnsi="標楷體"/>
              </w:rPr>
              <w:pPrChange w:id="3273" w:author="阿毛" w:date="2021-06-02T14:38:00Z">
                <w:pPr/>
              </w:pPrChange>
            </w:pPr>
            <w:del w:id="3274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3BBE35E" w14:textId="2B6641FB" w:rsidR="006865D5" w:rsidRPr="003D4855" w:rsidDel="007154E3" w:rsidRDefault="006865D5">
            <w:pPr>
              <w:pStyle w:val="42"/>
              <w:spacing w:after="72"/>
              <w:ind w:left="1133"/>
              <w:rPr>
                <w:del w:id="3275" w:author="阿毛" w:date="2021-05-21T17:49:00Z"/>
                <w:rFonts w:ascii="標楷體" w:hAnsi="標楷體"/>
              </w:rPr>
              <w:pPrChange w:id="3276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0E4678" w14:textId="334BB530" w:rsidR="006865D5" w:rsidRPr="003D4855" w:rsidDel="007154E3" w:rsidRDefault="006865D5">
            <w:pPr>
              <w:pStyle w:val="42"/>
              <w:spacing w:after="72"/>
              <w:ind w:left="1133"/>
              <w:rPr>
                <w:del w:id="3277" w:author="阿毛" w:date="2021-05-21T17:49:00Z"/>
                <w:rFonts w:ascii="標楷體" w:hAnsi="標楷體"/>
              </w:rPr>
              <w:pPrChange w:id="3278" w:author="阿毛" w:date="2021-06-02T14:38:00Z">
                <w:pPr/>
              </w:pPrChange>
            </w:pPr>
            <w:del w:id="3279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月份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</w:tbl>
    <w:p w14:paraId="018FADFA" w14:textId="2227850D" w:rsidR="006865D5" w:rsidDel="007154E3" w:rsidRDefault="006865D5">
      <w:pPr>
        <w:pStyle w:val="42"/>
        <w:spacing w:after="72"/>
        <w:ind w:left="1133"/>
        <w:rPr>
          <w:del w:id="3280" w:author="阿毛" w:date="2021-05-21T17:49:00Z"/>
          <w:rFonts w:ascii="標楷體" w:hAnsi="標楷體"/>
        </w:rPr>
        <w:pPrChange w:id="3281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011EE9F" w14:textId="50EF68BF" w:rsidR="006865D5" w:rsidDel="007154E3" w:rsidRDefault="006865D5">
      <w:pPr>
        <w:pStyle w:val="42"/>
        <w:spacing w:after="72"/>
        <w:ind w:left="1133"/>
        <w:rPr>
          <w:del w:id="3282" w:author="阿毛" w:date="2021-05-21T17:49:00Z"/>
          <w:rFonts w:ascii="標楷體" w:hAnsi="標楷體"/>
        </w:rPr>
        <w:pPrChange w:id="3283" w:author="阿毛" w:date="2021-06-02T14:38:00Z">
          <w:pPr>
            <w:pStyle w:val="42"/>
            <w:spacing w:after="72"/>
            <w:ind w:leftChars="0" w:left="0"/>
          </w:pPr>
        </w:pPrChange>
      </w:pPr>
      <w:del w:id="3284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  <w:lang w:eastAsia="zh-HK"/>
          </w:rPr>
          <w:delText>催收款明細檔</w:delText>
        </w:r>
      </w:del>
    </w:p>
    <w:p w14:paraId="4AFBEFFA" w14:textId="719B9D73" w:rsidR="006865D5" w:rsidDel="007154E3" w:rsidRDefault="006865D5">
      <w:pPr>
        <w:pStyle w:val="42"/>
        <w:spacing w:after="72"/>
        <w:ind w:left="1133"/>
        <w:rPr>
          <w:del w:id="3285" w:author="阿毛" w:date="2021-05-21T17:49:00Z"/>
          <w:rFonts w:ascii="標楷體" w:hAnsi="標楷體"/>
        </w:rPr>
        <w:pPrChange w:id="3286" w:author="阿毛" w:date="2021-06-02T14:38:00Z">
          <w:pPr>
            <w:pStyle w:val="42"/>
            <w:spacing w:after="72"/>
            <w:ind w:leftChars="0" w:left="0"/>
          </w:pPr>
        </w:pPrChange>
      </w:pPr>
      <w:del w:id="3287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1C8DFDEA">
            <v:shape id="_x0000_i1034" type="#_x0000_t75" style="width:76.8pt;height:46.2pt" o:ole="">
              <v:imagedata r:id="rId49" o:title=""/>
            </v:shape>
            <o:OLEObject Type="Embed" ProgID="Acrobat.Document.DC" ShapeID="_x0000_i1034" DrawAspect="Icon" ObjectID="_1686578690" r:id="rId50"/>
          </w:object>
        </w:r>
      </w:del>
    </w:p>
    <w:p w14:paraId="3E322139" w14:textId="43FBD06F" w:rsidR="00C937CE" w:rsidRPr="00D545F1" w:rsidDel="007154E3" w:rsidRDefault="00C937CE">
      <w:pPr>
        <w:pStyle w:val="42"/>
        <w:spacing w:after="72"/>
        <w:ind w:left="1133"/>
        <w:rPr>
          <w:del w:id="3288" w:author="阿毛" w:date="2021-05-21T17:49:00Z"/>
          <w:rFonts w:ascii="標楷體" w:hAnsi="標楷體"/>
        </w:rPr>
        <w:pPrChange w:id="3289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290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5</w:delText>
        </w:r>
        <w:r w:rsidRPr="00C937CE" w:rsidDel="007154E3">
          <w:rPr>
            <w:rFonts w:ascii="標楷體" w:hAnsi="標楷體" w:hint="eastAsia"/>
          </w:rPr>
          <w:delText>放款本息攤還表暨繳息通知單</w:delText>
        </w:r>
      </w:del>
    </w:p>
    <w:p w14:paraId="24315B67" w14:textId="0F1D6AED" w:rsidR="00C937CE" w:rsidRPr="00AB69BA" w:rsidDel="007154E3" w:rsidRDefault="00C937CE">
      <w:pPr>
        <w:pStyle w:val="42"/>
        <w:spacing w:after="72"/>
        <w:ind w:left="1133"/>
        <w:rPr>
          <w:del w:id="3291" w:author="阿毛" w:date="2021-05-21T17:49:00Z"/>
        </w:rPr>
        <w:pPrChange w:id="3292" w:author="阿毛" w:date="2021-06-02T14:38:00Z">
          <w:pPr>
            <w:pStyle w:val="a"/>
          </w:pPr>
        </w:pPrChange>
      </w:pPr>
      <w:del w:id="3293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937CE" w:rsidRPr="00AB69BA" w:rsidDel="007154E3" w14:paraId="7433937B" w14:textId="1E8BA610" w:rsidTr="00EC6070">
        <w:trPr>
          <w:trHeight w:val="277"/>
          <w:del w:id="329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8C5424" w14:textId="750DA6A1" w:rsidR="00C937CE" w:rsidRPr="00AB69BA" w:rsidDel="007154E3" w:rsidRDefault="00C937CE">
            <w:pPr>
              <w:pStyle w:val="42"/>
              <w:spacing w:after="72"/>
              <w:ind w:left="1133"/>
              <w:rPr>
                <w:del w:id="3295" w:author="阿毛" w:date="2021-05-21T17:49:00Z"/>
                <w:rFonts w:ascii="標楷體" w:hAnsi="標楷體"/>
              </w:rPr>
              <w:pPrChange w:id="3296" w:author="阿毛" w:date="2021-06-02T14:38:00Z">
                <w:pPr/>
              </w:pPrChange>
            </w:pPr>
            <w:del w:id="329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8494C2" w14:textId="4CC68F5C" w:rsidR="00C937CE" w:rsidDel="007154E3" w:rsidRDefault="00C937CE">
            <w:pPr>
              <w:pStyle w:val="42"/>
              <w:spacing w:after="72"/>
              <w:ind w:left="1133"/>
              <w:rPr>
                <w:del w:id="3298" w:author="阿毛" w:date="2021-05-21T17:49:00Z"/>
                <w:rFonts w:ascii="標楷體" w:hAnsi="標楷體"/>
              </w:rPr>
              <w:pPrChange w:id="3299" w:author="阿毛" w:date="2021-06-02T14:38:00Z">
                <w:pPr/>
              </w:pPrChange>
            </w:pPr>
            <w:del w:id="3300" w:author="阿毛" w:date="2021-05-21T17:49:00Z">
              <w:r w:rsidRPr="00C937CE" w:rsidDel="007154E3">
                <w:rPr>
                  <w:rFonts w:ascii="標楷體" w:hAnsi="標楷體" w:hint="eastAsia"/>
                  <w:lang w:eastAsia="zh-HK"/>
                </w:rPr>
                <w:delText>放款本息攤還表暨繳息通知單</w:delText>
              </w:r>
            </w:del>
          </w:p>
          <w:p w14:paraId="074BD2B6" w14:textId="57164ED9" w:rsidR="00DF233E" w:rsidRPr="00DF233E" w:rsidDel="007154E3" w:rsidRDefault="00DF233E">
            <w:pPr>
              <w:pStyle w:val="42"/>
              <w:spacing w:after="72"/>
              <w:ind w:left="1133"/>
              <w:rPr>
                <w:del w:id="3301" w:author="阿毛" w:date="2021-05-21T17:49:00Z"/>
                <w:rFonts w:ascii="標楷體" w:hAnsi="標楷體"/>
              </w:rPr>
              <w:pPrChange w:id="3302" w:author="阿毛" w:date="2021-06-02T14:38:00Z">
                <w:pPr/>
              </w:pPrChange>
            </w:pPr>
            <w:del w:id="3303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DF233E" w:rsidDel="007154E3">
                <w:rPr>
                  <w:rFonts w:ascii="標楷體" w:hAnsi="標楷體" w:hint="eastAsia"/>
                </w:rPr>
                <w:delText>全部歸戶結束時列印</w:delText>
              </w:r>
            </w:del>
          </w:p>
          <w:p w14:paraId="02DF49BE" w14:textId="6D220926" w:rsidR="00DF233E" w:rsidRPr="00DF233E" w:rsidDel="007154E3" w:rsidRDefault="00DF233E">
            <w:pPr>
              <w:pStyle w:val="42"/>
              <w:spacing w:after="72"/>
              <w:ind w:left="1133"/>
              <w:rPr>
                <w:del w:id="3304" w:author="阿毛" w:date="2021-05-21T17:49:00Z"/>
                <w:rFonts w:ascii="標楷體" w:hAnsi="標楷體"/>
              </w:rPr>
              <w:pPrChange w:id="3305" w:author="阿毛" w:date="2021-06-02T14:38:00Z">
                <w:pPr/>
              </w:pPrChange>
            </w:pPr>
            <w:del w:id="3306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  <w:r w:rsidRPr="00DF233E" w:rsidDel="007154E3">
                <w:rPr>
                  <w:rFonts w:ascii="標楷體" w:hAnsi="標楷體" w:hint="eastAsia"/>
                </w:rPr>
                <w:delText>.每月第2營業日印後4個月 , 必印</w:delText>
              </w:r>
            </w:del>
          </w:p>
          <w:p w14:paraId="4B1CA549" w14:textId="0306B71A" w:rsidR="00DF233E" w:rsidRPr="00DF233E" w:rsidDel="007154E3" w:rsidRDefault="00A05F5E">
            <w:pPr>
              <w:pStyle w:val="42"/>
              <w:spacing w:after="72"/>
              <w:ind w:left="1133"/>
              <w:rPr>
                <w:del w:id="3307" w:author="阿毛" w:date="2021-05-21T17:49:00Z"/>
                <w:rFonts w:ascii="標楷體" w:hAnsi="標楷體"/>
              </w:rPr>
              <w:pPrChange w:id="3308" w:author="阿毛" w:date="2021-06-02T14:38:00Z">
                <w:pPr/>
              </w:pPrChange>
            </w:pPr>
            <w:del w:id="3309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  <w:r w:rsidR="00DF233E" w:rsidRPr="00DF233E" w:rsidDel="007154E3">
                <w:rPr>
                  <w:rFonts w:ascii="標楷體" w:hAnsi="標楷體" w:hint="eastAsia"/>
                </w:rPr>
                <w:delText>.繳息通知單列印最近6期或列印到下次調整日之前一期</w:delText>
              </w:r>
            </w:del>
          </w:p>
          <w:p w14:paraId="24FDC242" w14:textId="53832678" w:rsidR="00DF233E" w:rsidRPr="00DF233E" w:rsidDel="007154E3" w:rsidRDefault="00DF233E">
            <w:pPr>
              <w:pStyle w:val="42"/>
              <w:spacing w:after="72"/>
              <w:ind w:left="1133"/>
              <w:rPr>
                <w:del w:id="3310" w:author="阿毛" w:date="2021-05-21T17:49:00Z"/>
                <w:rFonts w:ascii="標楷體" w:hAnsi="標楷體"/>
              </w:rPr>
              <w:pPrChange w:id="3311" w:author="阿毛" w:date="2021-06-02T14:38:00Z">
                <w:pPr/>
              </w:pPrChange>
            </w:pPr>
            <w:del w:id="3312" w:author="阿毛" w:date="2021-05-21T17:49:00Z">
              <w:r w:rsidRPr="00DF233E" w:rsidDel="007154E3">
                <w:rPr>
                  <w:rFonts w:ascii="標楷體" w:hAnsi="標楷體" w:hint="eastAsia"/>
                </w:rPr>
                <w:delText>4.清單依[通知方式]分頁</w:delText>
              </w:r>
            </w:del>
          </w:p>
          <w:p w14:paraId="36121533" w14:textId="1A97FBDA" w:rsidR="00DF233E" w:rsidRPr="00DF233E" w:rsidDel="007154E3" w:rsidRDefault="00DF233E">
            <w:pPr>
              <w:pStyle w:val="42"/>
              <w:spacing w:after="72"/>
              <w:ind w:left="1133"/>
              <w:rPr>
                <w:del w:id="3313" w:author="阿毛" w:date="2021-05-21T17:49:00Z"/>
                <w:rFonts w:ascii="標楷體" w:hAnsi="標楷體"/>
              </w:rPr>
              <w:pPrChange w:id="3314" w:author="阿毛" w:date="2021-06-02T14:38:00Z">
                <w:pPr/>
              </w:pPrChange>
            </w:pPr>
            <w:del w:id="3315" w:author="阿毛" w:date="2021-05-21T17:49:00Z">
              <w:r w:rsidRPr="00DF233E" w:rsidDel="007154E3">
                <w:rPr>
                  <w:rFonts w:ascii="標楷體" w:hAnsi="標楷體" w:hint="eastAsia"/>
                </w:rPr>
                <w:delText>5.以交易輸入日期區間及戶號為鍵值列印</w:delText>
              </w:r>
            </w:del>
          </w:p>
          <w:p w14:paraId="6EC41A58" w14:textId="27C07D17" w:rsidR="00C937CE" w:rsidRPr="003E2496" w:rsidDel="007154E3" w:rsidRDefault="00DF233E">
            <w:pPr>
              <w:pStyle w:val="42"/>
              <w:spacing w:after="72"/>
              <w:ind w:left="1133"/>
              <w:rPr>
                <w:del w:id="3316" w:author="阿毛" w:date="2021-05-21T17:49:00Z"/>
                <w:rFonts w:ascii="標楷體" w:hAnsi="標楷體"/>
              </w:rPr>
              <w:pPrChange w:id="3317" w:author="阿毛" w:date="2021-06-02T14:38:00Z">
                <w:pPr/>
              </w:pPrChange>
            </w:pPr>
            <w:del w:id="3318" w:author="阿毛" w:date="2021-05-21T17:49:00Z">
              <w:r w:rsidRPr="00DF233E" w:rsidDel="007154E3">
                <w:rPr>
                  <w:rFonts w:ascii="標楷體" w:hAnsi="標楷體" w:hint="eastAsia"/>
                </w:rPr>
                <w:delText>6.加入[應注意事項清單]提醒此份報表為必印</w:delText>
              </w:r>
            </w:del>
          </w:p>
        </w:tc>
      </w:tr>
      <w:tr w:rsidR="00C937CE" w:rsidRPr="00AB69BA" w:rsidDel="007154E3" w14:paraId="1401A88E" w14:textId="7AA349D9" w:rsidTr="00EC6070">
        <w:trPr>
          <w:trHeight w:val="277"/>
          <w:del w:id="331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ADDD13" w14:textId="1D0A2D38" w:rsidR="00C937CE" w:rsidRPr="00AB69BA" w:rsidDel="007154E3" w:rsidRDefault="00C937CE">
            <w:pPr>
              <w:pStyle w:val="42"/>
              <w:spacing w:after="72"/>
              <w:ind w:left="1133"/>
              <w:rPr>
                <w:del w:id="3320" w:author="阿毛" w:date="2021-05-21T17:49:00Z"/>
                <w:rFonts w:ascii="標楷體" w:hAnsi="標楷體"/>
              </w:rPr>
              <w:pPrChange w:id="3321" w:author="阿毛" w:date="2021-06-02T14:38:00Z">
                <w:pPr/>
              </w:pPrChange>
            </w:pPr>
            <w:del w:id="3322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072ACC" w14:textId="2A758CB2" w:rsidR="00C937CE" w:rsidRPr="00AB69BA" w:rsidDel="007154E3" w:rsidRDefault="00C937CE">
            <w:pPr>
              <w:pStyle w:val="42"/>
              <w:spacing w:after="72"/>
              <w:ind w:left="1133"/>
              <w:rPr>
                <w:del w:id="3323" w:author="阿毛" w:date="2021-05-21T17:49:00Z"/>
                <w:rFonts w:ascii="標楷體" w:hAnsi="標楷體"/>
              </w:rPr>
              <w:pPrChange w:id="3324" w:author="阿毛" w:date="2021-06-02T14:38:00Z">
                <w:pPr/>
              </w:pPrChange>
            </w:pPr>
          </w:p>
        </w:tc>
      </w:tr>
      <w:tr w:rsidR="00C937CE" w:rsidRPr="00AB69BA" w:rsidDel="007154E3" w14:paraId="5FEDEABF" w14:textId="0F83366B" w:rsidTr="00EC6070">
        <w:trPr>
          <w:trHeight w:val="773"/>
          <w:del w:id="33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C1E43" w14:textId="5F95BD47" w:rsidR="00C937CE" w:rsidRPr="00AB69BA" w:rsidDel="007154E3" w:rsidRDefault="00C937CE">
            <w:pPr>
              <w:pStyle w:val="42"/>
              <w:spacing w:after="72"/>
              <w:ind w:left="1133"/>
              <w:rPr>
                <w:del w:id="3326" w:author="阿毛" w:date="2021-05-21T17:49:00Z"/>
                <w:rFonts w:ascii="標楷體" w:hAnsi="標楷體"/>
              </w:rPr>
              <w:pPrChange w:id="3327" w:author="阿毛" w:date="2021-06-02T14:38:00Z">
                <w:pPr/>
              </w:pPrChange>
            </w:pPr>
            <w:del w:id="332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1BF8A" w14:textId="0E8B4282" w:rsidR="00C937CE" w:rsidRPr="00AB69BA" w:rsidDel="007154E3" w:rsidRDefault="00C937CE">
            <w:pPr>
              <w:pStyle w:val="42"/>
              <w:spacing w:after="72"/>
              <w:ind w:left="1133"/>
              <w:rPr>
                <w:del w:id="3329" w:author="阿毛" w:date="2021-05-21T17:49:00Z"/>
                <w:rFonts w:ascii="標楷體" w:hAnsi="標楷體"/>
              </w:rPr>
              <w:pPrChange w:id="3330" w:author="阿毛" w:date="2021-06-02T14:38:00Z">
                <w:pPr/>
              </w:pPrChange>
            </w:pPr>
          </w:p>
        </w:tc>
      </w:tr>
      <w:tr w:rsidR="00C937CE" w:rsidRPr="00AB69BA" w:rsidDel="007154E3" w14:paraId="62BB69DA" w14:textId="1D42EA2E" w:rsidTr="00EC6070">
        <w:trPr>
          <w:trHeight w:val="321"/>
          <w:del w:id="333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8484" w14:textId="0F7E1832" w:rsidR="00C937CE" w:rsidRPr="00AB69BA" w:rsidDel="007154E3" w:rsidRDefault="00C937CE">
            <w:pPr>
              <w:pStyle w:val="42"/>
              <w:spacing w:after="72"/>
              <w:ind w:left="1133"/>
              <w:rPr>
                <w:del w:id="3332" w:author="阿毛" w:date="2021-05-21T17:49:00Z"/>
                <w:rFonts w:ascii="標楷體" w:hAnsi="標楷體"/>
              </w:rPr>
              <w:pPrChange w:id="3333" w:author="阿毛" w:date="2021-06-02T14:38:00Z">
                <w:pPr/>
              </w:pPrChange>
            </w:pPr>
            <w:del w:id="3334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0FA1B5" w14:textId="7372FC38" w:rsidR="00C937CE" w:rsidRPr="00AB69BA" w:rsidDel="007154E3" w:rsidRDefault="00C937CE">
            <w:pPr>
              <w:pStyle w:val="42"/>
              <w:spacing w:after="72"/>
              <w:ind w:left="1133"/>
              <w:rPr>
                <w:del w:id="3335" w:author="阿毛" w:date="2021-05-21T17:49:00Z"/>
                <w:rFonts w:ascii="標楷體" w:hAnsi="標楷體"/>
              </w:rPr>
              <w:pPrChange w:id="3336" w:author="阿毛" w:date="2021-06-02T14:38:00Z">
                <w:pPr/>
              </w:pPrChange>
            </w:pPr>
          </w:p>
        </w:tc>
      </w:tr>
      <w:tr w:rsidR="00C937CE" w:rsidRPr="00AB69BA" w:rsidDel="007154E3" w14:paraId="67180A19" w14:textId="3D742309" w:rsidTr="00EC6070">
        <w:trPr>
          <w:trHeight w:val="1311"/>
          <w:del w:id="33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D8CCE0" w14:textId="52135DD4" w:rsidR="00C937CE" w:rsidRPr="00AB69BA" w:rsidDel="007154E3" w:rsidRDefault="00C937CE">
            <w:pPr>
              <w:pStyle w:val="42"/>
              <w:spacing w:after="72"/>
              <w:ind w:left="1133"/>
              <w:rPr>
                <w:del w:id="3338" w:author="阿毛" w:date="2021-05-21T17:49:00Z"/>
                <w:rFonts w:ascii="標楷體" w:hAnsi="標楷體"/>
              </w:rPr>
              <w:pPrChange w:id="3339" w:author="阿毛" w:date="2021-06-02T14:38:00Z">
                <w:pPr/>
              </w:pPrChange>
            </w:pPr>
            <w:del w:id="3340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3890CD" w14:textId="4C0380E1" w:rsidR="00C937CE" w:rsidRPr="00AB69BA" w:rsidDel="007154E3" w:rsidRDefault="00C937CE">
            <w:pPr>
              <w:pStyle w:val="42"/>
              <w:spacing w:after="72"/>
              <w:ind w:left="1133"/>
              <w:rPr>
                <w:del w:id="3341" w:author="阿毛" w:date="2021-05-21T17:49:00Z"/>
                <w:rFonts w:ascii="標楷體" w:hAnsi="標楷體"/>
              </w:rPr>
              <w:pPrChange w:id="3342" w:author="阿毛" w:date="2021-06-02T14:38:00Z">
                <w:pPr/>
              </w:pPrChange>
            </w:pPr>
          </w:p>
        </w:tc>
      </w:tr>
      <w:tr w:rsidR="00C937CE" w:rsidRPr="00AB69BA" w:rsidDel="007154E3" w14:paraId="7E3A569C" w14:textId="6A63D038" w:rsidTr="00EC6070">
        <w:trPr>
          <w:trHeight w:val="278"/>
          <w:del w:id="33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84437" w14:textId="249E32BD" w:rsidR="00C937CE" w:rsidRPr="00AB69BA" w:rsidDel="007154E3" w:rsidRDefault="00C937CE">
            <w:pPr>
              <w:pStyle w:val="42"/>
              <w:spacing w:after="72"/>
              <w:ind w:left="1133"/>
              <w:rPr>
                <w:del w:id="3344" w:author="阿毛" w:date="2021-05-21T17:49:00Z"/>
                <w:rFonts w:ascii="標楷體" w:hAnsi="標楷體"/>
              </w:rPr>
              <w:pPrChange w:id="3345" w:author="阿毛" w:date="2021-06-02T14:38:00Z">
                <w:pPr/>
              </w:pPrChange>
            </w:pPr>
            <w:del w:id="334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DB160" w14:textId="640D3980" w:rsidR="00C937CE" w:rsidRPr="00AB69BA" w:rsidDel="007154E3" w:rsidRDefault="00C937CE">
            <w:pPr>
              <w:pStyle w:val="42"/>
              <w:spacing w:after="72"/>
              <w:ind w:left="1133"/>
              <w:rPr>
                <w:del w:id="3347" w:author="阿毛" w:date="2021-05-21T17:49:00Z"/>
                <w:rFonts w:ascii="標楷體" w:hAnsi="標楷體"/>
              </w:rPr>
              <w:pPrChange w:id="3348" w:author="阿毛" w:date="2021-06-02T14:38:00Z">
                <w:pPr/>
              </w:pPrChange>
            </w:pPr>
          </w:p>
        </w:tc>
      </w:tr>
      <w:tr w:rsidR="00C937CE" w:rsidRPr="00AB69BA" w:rsidDel="007154E3" w14:paraId="557039E3" w14:textId="21A3E4B7" w:rsidTr="00EC6070">
        <w:trPr>
          <w:trHeight w:val="358"/>
          <w:del w:id="334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199B5B" w14:textId="0526ADA2" w:rsidR="00C937CE" w:rsidRPr="00AB69BA" w:rsidDel="007154E3" w:rsidRDefault="00C937CE">
            <w:pPr>
              <w:pStyle w:val="42"/>
              <w:spacing w:after="72"/>
              <w:ind w:left="1133"/>
              <w:rPr>
                <w:del w:id="3350" w:author="阿毛" w:date="2021-05-21T17:49:00Z"/>
                <w:rFonts w:ascii="標楷體" w:hAnsi="標楷體"/>
              </w:rPr>
              <w:pPrChange w:id="3351" w:author="阿毛" w:date="2021-06-02T14:38:00Z">
                <w:pPr/>
              </w:pPrChange>
            </w:pPr>
            <w:del w:id="3352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69AF20" w14:textId="37DFD966" w:rsidR="00C937CE" w:rsidRPr="00AB69BA" w:rsidDel="007154E3" w:rsidRDefault="00C937CE">
            <w:pPr>
              <w:pStyle w:val="42"/>
              <w:spacing w:after="72"/>
              <w:ind w:left="1133"/>
              <w:rPr>
                <w:del w:id="3353" w:author="阿毛" w:date="2021-05-21T17:49:00Z"/>
                <w:rFonts w:ascii="標楷體" w:hAnsi="標楷體"/>
              </w:rPr>
              <w:pPrChange w:id="3354" w:author="阿毛" w:date="2021-06-02T14:38:00Z">
                <w:pPr/>
              </w:pPrChange>
            </w:pPr>
          </w:p>
        </w:tc>
      </w:tr>
      <w:tr w:rsidR="00C937CE" w:rsidRPr="00AB69BA" w:rsidDel="007154E3" w14:paraId="0A3A41C8" w14:textId="2897B7F6" w:rsidTr="00EC6070">
        <w:trPr>
          <w:trHeight w:val="278"/>
          <w:del w:id="335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699C72" w14:textId="597AC72A" w:rsidR="00C937CE" w:rsidRPr="00AB69BA" w:rsidDel="007154E3" w:rsidRDefault="00C937CE">
            <w:pPr>
              <w:pStyle w:val="42"/>
              <w:spacing w:after="72"/>
              <w:ind w:left="1133"/>
              <w:rPr>
                <w:del w:id="3356" w:author="阿毛" w:date="2021-05-21T17:49:00Z"/>
                <w:rFonts w:ascii="標楷體" w:hAnsi="標楷體"/>
              </w:rPr>
              <w:pPrChange w:id="3357" w:author="阿毛" w:date="2021-06-02T14:38:00Z">
                <w:pPr/>
              </w:pPrChange>
            </w:pPr>
            <w:del w:id="335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3993A" w14:textId="56377531" w:rsidR="00C937CE" w:rsidRPr="00AB69BA" w:rsidDel="007154E3" w:rsidRDefault="00C937CE">
            <w:pPr>
              <w:pStyle w:val="42"/>
              <w:spacing w:after="72"/>
              <w:ind w:left="1133"/>
              <w:rPr>
                <w:del w:id="3359" w:author="阿毛" w:date="2021-05-21T17:49:00Z"/>
                <w:rFonts w:ascii="標楷體" w:hAnsi="標楷體"/>
              </w:rPr>
              <w:pPrChange w:id="3360" w:author="阿毛" w:date="2021-06-02T14:38:00Z">
                <w:pPr/>
              </w:pPrChange>
            </w:pPr>
          </w:p>
        </w:tc>
      </w:tr>
    </w:tbl>
    <w:p w14:paraId="77FA44DC" w14:textId="5F792611" w:rsidR="00C937CE" w:rsidDel="007154E3" w:rsidRDefault="00C937CE">
      <w:pPr>
        <w:pStyle w:val="42"/>
        <w:spacing w:after="72"/>
        <w:ind w:left="1133"/>
        <w:rPr>
          <w:del w:id="3361" w:author="阿毛" w:date="2021-05-21T17:49:00Z"/>
          <w:rFonts w:ascii="標楷體" w:hAnsi="標楷體"/>
        </w:rPr>
        <w:pPrChange w:id="3362" w:author="阿毛" w:date="2021-06-02T14:38:00Z">
          <w:pPr/>
        </w:pPrChange>
      </w:pPr>
    </w:p>
    <w:p w14:paraId="57309665" w14:textId="7C0A1732" w:rsidR="00DF233E" w:rsidDel="007154E3" w:rsidRDefault="00DF233E">
      <w:pPr>
        <w:pStyle w:val="42"/>
        <w:spacing w:after="72"/>
        <w:ind w:left="1133"/>
        <w:rPr>
          <w:del w:id="3363" w:author="阿毛" w:date="2021-05-21T17:49:00Z"/>
          <w:rFonts w:ascii="標楷體" w:hAnsi="標楷體"/>
        </w:rPr>
        <w:pPrChange w:id="3364" w:author="阿毛" w:date="2021-06-02T14:38:00Z">
          <w:pPr>
            <w:widowControl/>
          </w:pPr>
        </w:pPrChange>
      </w:pPr>
      <w:del w:id="3365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E067EDF" w14:textId="2A28DDCA" w:rsidR="00DF233E" w:rsidRPr="00AB69BA" w:rsidDel="007154E3" w:rsidRDefault="00DF233E">
      <w:pPr>
        <w:pStyle w:val="42"/>
        <w:spacing w:after="72"/>
        <w:ind w:left="1133"/>
        <w:rPr>
          <w:del w:id="3366" w:author="阿毛" w:date="2021-05-21T17:49:00Z"/>
          <w:rFonts w:ascii="標楷體" w:hAnsi="標楷體"/>
        </w:rPr>
        <w:pPrChange w:id="3367" w:author="阿毛" w:date="2021-06-02T14:38:00Z">
          <w:pPr/>
        </w:pPrChange>
      </w:pPr>
    </w:p>
    <w:p w14:paraId="5A3E3D93" w14:textId="42683A55" w:rsidR="00C937CE" w:rsidRPr="00AB69BA" w:rsidDel="007154E3" w:rsidRDefault="00C937CE">
      <w:pPr>
        <w:pStyle w:val="42"/>
        <w:spacing w:after="72"/>
        <w:ind w:left="1133"/>
        <w:rPr>
          <w:del w:id="3368" w:author="阿毛" w:date="2021-05-21T17:49:00Z"/>
        </w:rPr>
        <w:pPrChange w:id="3369" w:author="阿毛" w:date="2021-06-02T14:38:00Z">
          <w:pPr>
            <w:pStyle w:val="a"/>
          </w:pPr>
        </w:pPrChange>
      </w:pPr>
      <w:del w:id="3370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0CD2751" w14:textId="1A122708" w:rsidR="00C937CE" w:rsidRPr="00AB69BA" w:rsidDel="007154E3" w:rsidRDefault="00C937CE">
      <w:pPr>
        <w:pStyle w:val="42"/>
        <w:spacing w:after="72"/>
        <w:ind w:left="1133"/>
        <w:rPr>
          <w:del w:id="3371" w:author="阿毛" w:date="2021-05-21T17:49:00Z"/>
          <w:rFonts w:ascii="標楷體" w:hAnsi="標楷體"/>
        </w:rPr>
        <w:pPrChange w:id="3372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373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96A0C03" w14:textId="6C08270B" w:rsidR="00C937CE" w:rsidDel="007154E3" w:rsidRDefault="00EB300A">
      <w:pPr>
        <w:pStyle w:val="42"/>
        <w:spacing w:after="72"/>
        <w:ind w:left="1133"/>
        <w:rPr>
          <w:del w:id="3374" w:author="阿毛" w:date="2021-05-21T17:49:00Z"/>
          <w:rFonts w:ascii="標楷體" w:hAnsi="標楷體"/>
        </w:rPr>
        <w:pPrChange w:id="3375" w:author="阿毛" w:date="2021-06-02T14:38:00Z">
          <w:pPr>
            <w:autoSpaceDE w:val="0"/>
            <w:autoSpaceDN w:val="0"/>
            <w:adjustRightInd w:val="0"/>
          </w:pPr>
        </w:pPrChange>
      </w:pPr>
      <w:del w:id="3376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0E52B188" wp14:editId="157178BD">
              <wp:extent cx="6750050" cy="2324100"/>
              <wp:effectExtent l="0" t="0" r="0" b="0"/>
              <wp:docPr id="1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0050" cy="2324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45BDB21" w14:textId="090EE7CD" w:rsidR="00C937CE" w:rsidRPr="00AB69BA" w:rsidDel="007154E3" w:rsidRDefault="00D950B2">
      <w:pPr>
        <w:pStyle w:val="42"/>
        <w:spacing w:after="72"/>
        <w:ind w:left="1133"/>
        <w:rPr>
          <w:del w:id="3377" w:author="阿毛" w:date="2021-05-21T17:49:00Z"/>
        </w:rPr>
        <w:pPrChange w:id="3378" w:author="阿毛" w:date="2021-06-02T14:38:00Z">
          <w:pPr>
            <w:pStyle w:val="a"/>
          </w:pPr>
        </w:pPrChange>
      </w:pPr>
      <w:del w:id="3379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6"/>
        <w:gridCol w:w="1186"/>
        <w:gridCol w:w="1779"/>
        <w:gridCol w:w="1186"/>
        <w:gridCol w:w="1186"/>
        <w:gridCol w:w="1186"/>
        <w:gridCol w:w="1271"/>
        <w:gridCol w:w="1440"/>
      </w:tblGrid>
      <w:tr w:rsidR="00DF233E" w:rsidRPr="00CA6569" w:rsidDel="007154E3" w14:paraId="2F0CDC87" w14:textId="087C4498" w:rsidTr="001E674F">
        <w:trPr>
          <w:trHeight w:val="388"/>
          <w:jc w:val="center"/>
          <w:del w:id="3380" w:author="阿毛" w:date="2021-05-21T17:49:00Z"/>
        </w:trPr>
        <w:tc>
          <w:tcPr>
            <w:tcW w:w="483" w:type="dxa"/>
            <w:vMerge w:val="restart"/>
          </w:tcPr>
          <w:p w14:paraId="02F26D90" w14:textId="64538036" w:rsidR="00DF233E" w:rsidRPr="00CA6569" w:rsidDel="007154E3" w:rsidRDefault="00DF233E">
            <w:pPr>
              <w:pStyle w:val="42"/>
              <w:spacing w:after="72"/>
              <w:ind w:left="1133"/>
              <w:rPr>
                <w:del w:id="3381" w:author="阿毛" w:date="2021-05-21T17:49:00Z"/>
                <w:rFonts w:ascii="標楷體" w:hAnsi="標楷體"/>
              </w:rPr>
              <w:pPrChange w:id="3382" w:author="阿毛" w:date="2021-06-02T14:38:00Z">
                <w:pPr/>
              </w:pPrChange>
            </w:pPr>
            <w:del w:id="3383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468" w:type="dxa"/>
            <w:vMerge w:val="restart"/>
          </w:tcPr>
          <w:p w14:paraId="2961E86F" w14:textId="7C131EB2" w:rsidR="00DF233E" w:rsidRPr="00CA6569" w:rsidDel="007154E3" w:rsidRDefault="00DF233E">
            <w:pPr>
              <w:pStyle w:val="42"/>
              <w:spacing w:after="72"/>
              <w:ind w:left="1133"/>
              <w:rPr>
                <w:del w:id="3384" w:author="阿毛" w:date="2021-05-21T17:49:00Z"/>
                <w:rFonts w:ascii="標楷體" w:hAnsi="標楷體"/>
              </w:rPr>
              <w:pPrChange w:id="3385" w:author="阿毛" w:date="2021-06-02T14:38:00Z">
                <w:pPr/>
              </w:pPrChange>
            </w:pPr>
            <w:del w:id="3386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38" w:type="dxa"/>
            <w:gridSpan w:val="5"/>
          </w:tcPr>
          <w:p w14:paraId="2C1EA9DE" w14:textId="42A4CA4C" w:rsidR="00DF233E" w:rsidRPr="00CA6569" w:rsidDel="007154E3" w:rsidRDefault="00DF233E">
            <w:pPr>
              <w:pStyle w:val="42"/>
              <w:spacing w:after="72"/>
              <w:ind w:left="1133"/>
              <w:rPr>
                <w:del w:id="3387" w:author="阿毛" w:date="2021-05-21T17:49:00Z"/>
                <w:rFonts w:ascii="標楷體" w:hAnsi="標楷體"/>
              </w:rPr>
              <w:pPrChange w:id="3388" w:author="阿毛" w:date="2021-06-02T14:38:00Z">
                <w:pPr>
                  <w:jc w:val="center"/>
                </w:pPr>
              </w:pPrChange>
            </w:pPr>
            <w:del w:id="3389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331" w:type="dxa"/>
            <w:vMerge w:val="restart"/>
          </w:tcPr>
          <w:p w14:paraId="2F677554" w14:textId="3E597221" w:rsidR="00DF233E" w:rsidRPr="00CA6569" w:rsidDel="007154E3" w:rsidRDefault="00DF233E">
            <w:pPr>
              <w:pStyle w:val="42"/>
              <w:spacing w:after="72"/>
              <w:ind w:left="1133"/>
              <w:rPr>
                <w:del w:id="3390" w:author="阿毛" w:date="2021-05-21T17:49:00Z"/>
                <w:rFonts w:ascii="標楷體" w:hAnsi="標楷體"/>
              </w:rPr>
              <w:pPrChange w:id="3391" w:author="阿毛" w:date="2021-06-02T14:38:00Z">
                <w:pPr/>
              </w:pPrChange>
            </w:pPr>
            <w:del w:id="3392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F233E" w:rsidRPr="00CA6569" w:rsidDel="007154E3" w14:paraId="15374139" w14:textId="256EF879" w:rsidTr="001E674F">
        <w:trPr>
          <w:trHeight w:val="244"/>
          <w:jc w:val="center"/>
          <w:del w:id="3393" w:author="阿毛" w:date="2021-05-21T17:49:00Z"/>
        </w:trPr>
        <w:tc>
          <w:tcPr>
            <w:tcW w:w="483" w:type="dxa"/>
            <w:vMerge/>
          </w:tcPr>
          <w:p w14:paraId="1B74E5B0" w14:textId="22601E36" w:rsidR="00DF233E" w:rsidRPr="00CA6569" w:rsidDel="007154E3" w:rsidRDefault="00DF233E">
            <w:pPr>
              <w:pStyle w:val="42"/>
              <w:spacing w:after="72"/>
              <w:ind w:left="1133"/>
              <w:rPr>
                <w:del w:id="3394" w:author="阿毛" w:date="2021-05-21T17:49:00Z"/>
                <w:rFonts w:ascii="標楷體" w:hAnsi="標楷體"/>
              </w:rPr>
              <w:pPrChange w:id="3395" w:author="阿毛" w:date="2021-06-02T14:38:00Z">
                <w:pPr/>
              </w:pPrChange>
            </w:pPr>
          </w:p>
        </w:tc>
        <w:tc>
          <w:tcPr>
            <w:tcW w:w="1468" w:type="dxa"/>
            <w:vMerge/>
          </w:tcPr>
          <w:p w14:paraId="6E9C3EB7" w14:textId="5C73D0C9" w:rsidR="00DF233E" w:rsidRPr="00CA6569" w:rsidDel="007154E3" w:rsidRDefault="00DF233E">
            <w:pPr>
              <w:pStyle w:val="42"/>
              <w:spacing w:after="72"/>
              <w:ind w:left="1133"/>
              <w:rPr>
                <w:del w:id="3396" w:author="阿毛" w:date="2021-05-21T17:49:00Z"/>
                <w:rFonts w:ascii="標楷體" w:hAnsi="標楷體"/>
              </w:rPr>
              <w:pPrChange w:id="3397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7B1EF201" w14:textId="25AA4878" w:rsidR="00DF233E" w:rsidRPr="00CA6569" w:rsidDel="007154E3" w:rsidRDefault="00DF233E">
            <w:pPr>
              <w:pStyle w:val="42"/>
              <w:spacing w:after="72"/>
              <w:ind w:left="1133"/>
              <w:rPr>
                <w:del w:id="3398" w:author="阿毛" w:date="2021-05-21T17:49:00Z"/>
                <w:rFonts w:ascii="標楷體" w:hAnsi="標楷體"/>
              </w:rPr>
              <w:pPrChange w:id="3399" w:author="阿毛" w:date="2021-06-02T14:38:00Z">
                <w:pPr/>
              </w:pPrChange>
            </w:pPr>
            <w:del w:id="3400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6D37168F" w14:textId="09CC6861" w:rsidR="00DF233E" w:rsidRPr="00CA6569" w:rsidDel="007154E3" w:rsidRDefault="00DF233E">
            <w:pPr>
              <w:pStyle w:val="42"/>
              <w:spacing w:after="72"/>
              <w:ind w:left="1133"/>
              <w:rPr>
                <w:del w:id="3401" w:author="阿毛" w:date="2021-05-21T17:49:00Z"/>
                <w:rFonts w:ascii="標楷體" w:hAnsi="標楷體"/>
              </w:rPr>
              <w:pPrChange w:id="3402" w:author="阿毛" w:date="2021-06-02T14:38:00Z">
                <w:pPr/>
              </w:pPrChange>
            </w:pPr>
            <w:del w:id="3403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856" w:type="dxa"/>
          </w:tcPr>
          <w:p w14:paraId="75695213" w14:textId="33C454ED" w:rsidR="00DF233E" w:rsidRPr="00CA6569" w:rsidDel="007154E3" w:rsidRDefault="00DF233E">
            <w:pPr>
              <w:pStyle w:val="42"/>
              <w:spacing w:after="72"/>
              <w:ind w:left="1133"/>
              <w:rPr>
                <w:del w:id="3404" w:author="阿毛" w:date="2021-05-21T17:49:00Z"/>
                <w:rFonts w:ascii="標楷體" w:hAnsi="標楷體"/>
              </w:rPr>
              <w:pPrChange w:id="3405" w:author="阿毛" w:date="2021-06-02T14:38:00Z">
                <w:pPr/>
              </w:pPrChange>
            </w:pPr>
            <w:del w:id="3406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1" w:type="dxa"/>
          </w:tcPr>
          <w:p w14:paraId="647E92EB" w14:textId="6B113000" w:rsidR="00DF233E" w:rsidRPr="00CA6569" w:rsidDel="007154E3" w:rsidRDefault="00DF233E">
            <w:pPr>
              <w:pStyle w:val="42"/>
              <w:spacing w:after="72"/>
              <w:ind w:left="1133"/>
              <w:rPr>
                <w:del w:id="3407" w:author="阿毛" w:date="2021-05-21T17:49:00Z"/>
                <w:rFonts w:ascii="標楷體" w:hAnsi="標楷體"/>
              </w:rPr>
              <w:pPrChange w:id="3408" w:author="阿毛" w:date="2021-06-02T14:38:00Z">
                <w:pPr/>
              </w:pPrChange>
            </w:pPr>
            <w:del w:id="3409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14" w:type="dxa"/>
          </w:tcPr>
          <w:p w14:paraId="66D7307D" w14:textId="6BB9C3B6" w:rsidR="00DF233E" w:rsidRPr="00CA6569" w:rsidDel="007154E3" w:rsidRDefault="00DF233E">
            <w:pPr>
              <w:pStyle w:val="42"/>
              <w:spacing w:after="72"/>
              <w:ind w:left="1133"/>
              <w:rPr>
                <w:del w:id="3410" w:author="阿毛" w:date="2021-05-21T17:49:00Z"/>
                <w:rFonts w:ascii="標楷體" w:hAnsi="標楷體"/>
              </w:rPr>
              <w:pPrChange w:id="3411" w:author="阿毛" w:date="2021-06-02T14:38:00Z">
                <w:pPr/>
              </w:pPrChange>
            </w:pPr>
            <w:del w:id="3412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331" w:type="dxa"/>
            <w:vMerge/>
          </w:tcPr>
          <w:p w14:paraId="686C138F" w14:textId="5095FF46" w:rsidR="00DF233E" w:rsidRPr="00CA6569" w:rsidDel="007154E3" w:rsidRDefault="00DF233E">
            <w:pPr>
              <w:pStyle w:val="42"/>
              <w:spacing w:after="72"/>
              <w:ind w:left="1133"/>
              <w:rPr>
                <w:del w:id="3413" w:author="阿毛" w:date="2021-05-21T17:49:00Z"/>
                <w:rFonts w:ascii="標楷體" w:hAnsi="標楷體"/>
              </w:rPr>
              <w:pPrChange w:id="3414" w:author="阿毛" w:date="2021-06-02T14:38:00Z">
                <w:pPr/>
              </w:pPrChange>
            </w:pPr>
          </w:p>
        </w:tc>
      </w:tr>
      <w:tr w:rsidR="00DF233E" w:rsidRPr="00CA6569" w:rsidDel="007154E3" w14:paraId="74A395B2" w14:textId="1A0ABBBE" w:rsidTr="001E674F">
        <w:trPr>
          <w:trHeight w:val="291"/>
          <w:jc w:val="center"/>
          <w:del w:id="3415" w:author="阿毛" w:date="2021-05-21T17:49:00Z"/>
        </w:trPr>
        <w:tc>
          <w:tcPr>
            <w:tcW w:w="483" w:type="dxa"/>
          </w:tcPr>
          <w:p w14:paraId="03CDED3F" w14:textId="649D10AC" w:rsidR="00DF233E" w:rsidRPr="00CA6569" w:rsidDel="007154E3" w:rsidRDefault="00DF233E">
            <w:pPr>
              <w:pStyle w:val="42"/>
              <w:spacing w:after="72"/>
              <w:ind w:left="1133"/>
              <w:rPr>
                <w:del w:id="3416" w:author="阿毛" w:date="2021-05-21T17:49:00Z"/>
                <w:rFonts w:ascii="標楷體" w:hAnsi="標楷體"/>
              </w:rPr>
              <w:pPrChange w:id="3417" w:author="阿毛" w:date="2021-06-02T14:38:00Z">
                <w:pPr/>
              </w:pPrChange>
            </w:pPr>
            <w:del w:id="3418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468" w:type="dxa"/>
          </w:tcPr>
          <w:p w14:paraId="0E132C95" w14:textId="1AAC332D" w:rsidR="00DF233E" w:rsidRPr="00CA6569" w:rsidDel="007154E3" w:rsidRDefault="00DF233E">
            <w:pPr>
              <w:pStyle w:val="42"/>
              <w:spacing w:after="72"/>
              <w:ind w:left="1133"/>
              <w:rPr>
                <w:del w:id="3419" w:author="阿毛" w:date="2021-05-21T17:49:00Z"/>
                <w:rFonts w:ascii="標楷體" w:hAnsi="標楷體"/>
              </w:rPr>
              <w:pPrChange w:id="3420" w:author="阿毛" w:date="2021-06-02T14:38:00Z">
                <w:pPr/>
              </w:pPrChange>
            </w:pPr>
            <w:del w:id="3421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10A2076E" w14:textId="339426F3" w:rsidR="00DF233E" w:rsidRPr="00CA6569" w:rsidDel="007154E3" w:rsidRDefault="00DF233E">
            <w:pPr>
              <w:pStyle w:val="42"/>
              <w:spacing w:after="72"/>
              <w:ind w:left="1133"/>
              <w:rPr>
                <w:del w:id="3422" w:author="阿毛" w:date="2021-05-21T17:49:00Z"/>
                <w:rFonts w:ascii="標楷體" w:hAnsi="標楷體" w:cs="新細明體"/>
              </w:rPr>
              <w:pPrChange w:id="3423" w:author="阿毛" w:date="2021-06-02T14:38:00Z">
                <w:pPr/>
              </w:pPrChange>
            </w:pPr>
            <w:del w:id="3424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3303BC63" w14:textId="5D21B50A" w:rsidR="00DF233E" w:rsidRPr="00CA6569" w:rsidDel="007154E3" w:rsidRDefault="00DF233E">
            <w:pPr>
              <w:pStyle w:val="42"/>
              <w:spacing w:after="72"/>
              <w:ind w:left="1133"/>
              <w:rPr>
                <w:del w:id="3425" w:author="阿毛" w:date="2021-05-21T17:49:00Z"/>
                <w:rFonts w:ascii="標楷體" w:hAnsi="標楷體"/>
              </w:rPr>
              <w:pPrChange w:id="3426" w:author="阿毛" w:date="2021-06-02T14:38:00Z">
                <w:pPr/>
              </w:pPrChange>
            </w:pPr>
            <w:del w:id="3427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A6569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15EE900" w14:textId="1FC2AD30" w:rsidR="00DF233E" w:rsidRPr="00CA6569" w:rsidDel="007154E3" w:rsidRDefault="00DF233E">
            <w:pPr>
              <w:pStyle w:val="42"/>
              <w:spacing w:after="72"/>
              <w:ind w:left="1133"/>
              <w:rPr>
                <w:del w:id="3428" w:author="阿毛" w:date="2021-05-21T17:49:00Z"/>
                <w:rFonts w:ascii="標楷體" w:hAnsi="標楷體"/>
              </w:rPr>
              <w:pPrChange w:id="3429" w:author="阿毛" w:date="2021-06-02T14:38:00Z">
                <w:pPr/>
              </w:pPrChange>
            </w:pPr>
            <w:del w:id="3430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6" w:type="dxa"/>
          </w:tcPr>
          <w:p w14:paraId="211D5FF9" w14:textId="0A7AD84B" w:rsidR="00DF233E" w:rsidRPr="00CA6569" w:rsidDel="007154E3" w:rsidRDefault="00DF233E">
            <w:pPr>
              <w:pStyle w:val="42"/>
              <w:spacing w:after="72"/>
              <w:ind w:left="1133"/>
              <w:rPr>
                <w:del w:id="3431" w:author="阿毛" w:date="2021-05-21T17:49:00Z"/>
                <w:rFonts w:ascii="標楷體" w:hAnsi="標楷體"/>
              </w:rPr>
              <w:pPrChange w:id="3432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7EF7850E" w14:textId="12D1051E" w:rsidR="00DF233E" w:rsidRPr="00CA6569" w:rsidDel="007154E3" w:rsidRDefault="00DF233E">
            <w:pPr>
              <w:pStyle w:val="42"/>
              <w:spacing w:after="72"/>
              <w:ind w:left="1133"/>
              <w:rPr>
                <w:del w:id="3433" w:author="阿毛" w:date="2021-05-21T17:49:00Z"/>
                <w:rFonts w:ascii="標楷體" w:hAnsi="標楷體"/>
              </w:rPr>
              <w:pPrChange w:id="3434" w:author="阿毛" w:date="2021-06-02T14:38:00Z">
                <w:pPr/>
              </w:pPrChange>
            </w:pPr>
            <w:del w:id="3435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8B873BA" w14:textId="77BE088B" w:rsidR="00DF233E" w:rsidRPr="00CA6569" w:rsidDel="007154E3" w:rsidRDefault="00DF233E">
            <w:pPr>
              <w:pStyle w:val="42"/>
              <w:spacing w:after="72"/>
              <w:ind w:left="1133"/>
              <w:rPr>
                <w:del w:id="3436" w:author="阿毛" w:date="2021-05-21T17:49:00Z"/>
                <w:rFonts w:ascii="標楷體" w:hAnsi="標楷體"/>
              </w:rPr>
              <w:pPrChange w:id="3437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573C9A55" w14:textId="2971266D" w:rsidR="00DF233E" w:rsidRPr="00CA6569" w:rsidDel="007154E3" w:rsidRDefault="00DF233E">
            <w:pPr>
              <w:pStyle w:val="42"/>
              <w:spacing w:after="72"/>
              <w:ind w:left="1133"/>
              <w:rPr>
                <w:del w:id="3438" w:author="阿毛" w:date="2021-05-21T17:49:00Z"/>
                <w:rFonts w:ascii="標楷體" w:hAnsi="標楷體"/>
              </w:rPr>
              <w:pPrChange w:id="3439" w:author="阿毛" w:date="2021-06-02T14:38:00Z">
                <w:pPr/>
              </w:pPrChange>
            </w:pPr>
            <w:del w:id="3440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4AF9A125" w14:textId="1CAF00AD" w:rsidR="00DF233E" w:rsidRPr="00CA6569" w:rsidDel="007154E3" w:rsidRDefault="00DF233E">
            <w:pPr>
              <w:pStyle w:val="42"/>
              <w:spacing w:after="72"/>
              <w:ind w:left="1133"/>
              <w:rPr>
                <w:del w:id="3441" w:author="阿毛" w:date="2021-05-21T17:49:00Z"/>
                <w:rFonts w:ascii="標楷體" w:hAnsi="標楷體" w:cs="新細明體"/>
              </w:rPr>
              <w:pPrChange w:id="3442" w:author="阿毛" w:date="2021-06-02T14:38:00Z">
                <w:pPr>
                  <w:ind w:left="240" w:hangingChars="100" w:hanging="240"/>
                </w:pPr>
              </w:pPrChange>
            </w:pPr>
            <w:del w:id="3443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65A7E25A" w14:textId="28E95265" w:rsidR="00DF233E" w:rsidRPr="00CA6569" w:rsidDel="007154E3" w:rsidRDefault="00DF233E">
            <w:pPr>
              <w:pStyle w:val="42"/>
              <w:spacing w:after="72"/>
              <w:ind w:left="1133"/>
              <w:rPr>
                <w:del w:id="3444" w:author="阿毛" w:date="2021-05-21T17:49:00Z"/>
                <w:rFonts w:ascii="標楷體" w:hAnsi="標楷體"/>
              </w:rPr>
              <w:pPrChange w:id="3445" w:author="阿毛" w:date="2021-06-02T14:38:00Z">
                <w:pPr>
                  <w:ind w:left="240" w:hangingChars="100" w:hanging="240"/>
                </w:pPr>
              </w:pPrChange>
            </w:pPr>
            <w:del w:id="3446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DF233E" w:rsidRPr="00CA6569" w:rsidDel="007154E3" w14:paraId="68A28F1C" w14:textId="429596B9" w:rsidTr="001E674F">
        <w:trPr>
          <w:trHeight w:val="291"/>
          <w:jc w:val="center"/>
          <w:del w:id="3447" w:author="阿毛" w:date="2021-05-21T17:49:00Z"/>
        </w:trPr>
        <w:tc>
          <w:tcPr>
            <w:tcW w:w="483" w:type="dxa"/>
          </w:tcPr>
          <w:p w14:paraId="42B2C94C" w14:textId="7CB94565" w:rsidR="00DF233E" w:rsidRPr="00CA6569" w:rsidDel="007154E3" w:rsidRDefault="00DF233E">
            <w:pPr>
              <w:pStyle w:val="42"/>
              <w:spacing w:after="72"/>
              <w:ind w:left="1133"/>
              <w:rPr>
                <w:del w:id="3448" w:author="阿毛" w:date="2021-05-21T17:49:00Z"/>
                <w:rFonts w:ascii="標楷體" w:hAnsi="標楷體"/>
              </w:rPr>
              <w:pPrChange w:id="3449" w:author="阿毛" w:date="2021-06-02T14:38:00Z">
                <w:pPr/>
              </w:pPrChange>
            </w:pPr>
            <w:del w:id="3450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468" w:type="dxa"/>
          </w:tcPr>
          <w:p w14:paraId="5FE1375B" w14:textId="5387F698" w:rsidR="00DF233E" w:rsidRPr="00CA6569" w:rsidDel="007154E3" w:rsidRDefault="00DF233E">
            <w:pPr>
              <w:pStyle w:val="42"/>
              <w:spacing w:after="72"/>
              <w:ind w:left="1133"/>
              <w:rPr>
                <w:del w:id="3451" w:author="阿毛" w:date="2021-05-21T17:49:00Z"/>
                <w:rFonts w:ascii="標楷體" w:hAnsi="標楷體"/>
              </w:rPr>
              <w:pPrChange w:id="3452" w:author="阿毛" w:date="2021-06-02T14:38:00Z">
                <w:pPr/>
              </w:pPrChange>
            </w:pPr>
            <w:del w:id="3453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559" w:type="dxa"/>
          </w:tcPr>
          <w:p w14:paraId="5E159A97" w14:textId="412AD549" w:rsidR="00DF233E" w:rsidRPr="00CA6569" w:rsidDel="007154E3" w:rsidRDefault="00DF233E">
            <w:pPr>
              <w:pStyle w:val="42"/>
              <w:spacing w:after="72"/>
              <w:ind w:left="1133"/>
              <w:rPr>
                <w:del w:id="3454" w:author="阿毛" w:date="2021-05-21T17:49:00Z"/>
                <w:rFonts w:ascii="標楷體" w:hAnsi="標楷體" w:cs="新細明體"/>
              </w:rPr>
              <w:pPrChange w:id="3455" w:author="阿毛" w:date="2021-06-02T14:38:00Z">
                <w:pPr/>
              </w:pPrChange>
            </w:pPr>
            <w:del w:id="3456" w:author="阿毛" w:date="2021-05-21T17:49:00Z">
              <w:r w:rsidRPr="00A46EAF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1418" w:type="dxa"/>
          </w:tcPr>
          <w:p w14:paraId="7DD86858" w14:textId="234529A3" w:rsidR="00DF233E" w:rsidRPr="00CA6569" w:rsidDel="007154E3" w:rsidRDefault="00DF233E">
            <w:pPr>
              <w:pStyle w:val="42"/>
              <w:spacing w:after="72"/>
              <w:ind w:left="1133"/>
              <w:rPr>
                <w:del w:id="3457" w:author="阿毛" w:date="2021-05-21T17:49:00Z"/>
                <w:rFonts w:ascii="標楷體" w:hAnsi="標楷體" w:cs="新細明體"/>
              </w:rPr>
              <w:pPrChange w:id="3458" w:author="阿毛" w:date="2021-06-02T14:38:00Z">
                <w:pPr/>
              </w:pPrChange>
            </w:pPr>
          </w:p>
        </w:tc>
        <w:tc>
          <w:tcPr>
            <w:tcW w:w="856" w:type="dxa"/>
          </w:tcPr>
          <w:p w14:paraId="722801D6" w14:textId="2F5B1D12" w:rsidR="00DF233E" w:rsidRPr="00CA6569" w:rsidDel="007154E3" w:rsidRDefault="00DF233E">
            <w:pPr>
              <w:pStyle w:val="42"/>
              <w:spacing w:after="72"/>
              <w:ind w:left="1133"/>
              <w:rPr>
                <w:del w:id="3459" w:author="阿毛" w:date="2021-05-21T17:49:00Z"/>
                <w:rFonts w:ascii="標楷體" w:hAnsi="標楷體"/>
              </w:rPr>
              <w:pPrChange w:id="3460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03DB50FA" w14:textId="515FBFBC" w:rsidR="00DF233E" w:rsidRPr="00CA6569" w:rsidDel="007154E3" w:rsidRDefault="00DF233E">
            <w:pPr>
              <w:pStyle w:val="42"/>
              <w:spacing w:after="72"/>
              <w:ind w:left="1133"/>
              <w:rPr>
                <w:del w:id="3461" w:author="阿毛" w:date="2021-05-21T17:49:00Z"/>
                <w:rFonts w:ascii="標楷體" w:hAnsi="標楷體"/>
              </w:rPr>
              <w:pPrChange w:id="3462" w:author="阿毛" w:date="2021-06-02T14:38:00Z">
                <w:pPr/>
              </w:pPrChange>
            </w:pPr>
            <w:del w:id="3463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0FBE3F65" w14:textId="614B5F52" w:rsidR="00DF233E" w:rsidRPr="00CA6569" w:rsidDel="007154E3" w:rsidRDefault="00DF233E">
            <w:pPr>
              <w:pStyle w:val="42"/>
              <w:spacing w:after="72"/>
              <w:ind w:left="1133"/>
              <w:rPr>
                <w:del w:id="3464" w:author="阿毛" w:date="2021-05-21T17:49:00Z"/>
                <w:rFonts w:ascii="標楷體" w:hAnsi="標楷體"/>
              </w:rPr>
              <w:pPrChange w:id="3465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1092BE7E" w14:textId="18BDC0AE" w:rsidR="00DF233E" w:rsidRPr="00CA6569" w:rsidDel="007154E3" w:rsidRDefault="00DF233E">
            <w:pPr>
              <w:pStyle w:val="42"/>
              <w:spacing w:after="72"/>
              <w:ind w:left="1133"/>
              <w:rPr>
                <w:del w:id="3466" w:author="阿毛" w:date="2021-05-21T17:49:00Z"/>
                <w:rFonts w:ascii="標楷體" w:hAnsi="標楷體"/>
              </w:rPr>
              <w:pPrChange w:id="3467" w:author="阿毛" w:date="2021-06-02T14:38:00Z">
                <w:pPr/>
              </w:pPrChange>
            </w:pPr>
            <w:del w:id="3468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DF233E" w:rsidRPr="00CA6569" w:rsidDel="007154E3" w14:paraId="02EBDB70" w14:textId="0618465A" w:rsidTr="001E674F">
        <w:trPr>
          <w:trHeight w:val="291"/>
          <w:jc w:val="center"/>
          <w:del w:id="3469" w:author="阿毛" w:date="2021-05-21T17:49:00Z"/>
        </w:trPr>
        <w:tc>
          <w:tcPr>
            <w:tcW w:w="483" w:type="dxa"/>
          </w:tcPr>
          <w:p w14:paraId="3F590CDF" w14:textId="1DD7C1AA" w:rsidR="00DF233E" w:rsidRPr="00CA6569" w:rsidDel="007154E3" w:rsidRDefault="00DF233E">
            <w:pPr>
              <w:pStyle w:val="42"/>
              <w:spacing w:after="72"/>
              <w:ind w:left="1133"/>
              <w:rPr>
                <w:del w:id="3470" w:author="阿毛" w:date="2021-05-21T17:49:00Z"/>
                <w:rFonts w:ascii="標楷體" w:hAnsi="標楷體"/>
              </w:rPr>
              <w:pPrChange w:id="3471" w:author="阿毛" w:date="2021-06-02T14:38:00Z">
                <w:pPr/>
              </w:pPrChange>
            </w:pPr>
            <w:del w:id="3472" w:author="阿毛" w:date="2021-05-21T17:49:00Z">
              <w:r w:rsidRPr="00CA6569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468" w:type="dxa"/>
          </w:tcPr>
          <w:p w14:paraId="564FAFD6" w14:textId="5E0EFD38" w:rsidR="00DF233E" w:rsidRPr="00CA6569" w:rsidDel="007154E3" w:rsidRDefault="00DF233E">
            <w:pPr>
              <w:pStyle w:val="42"/>
              <w:spacing w:after="72"/>
              <w:ind w:left="1133"/>
              <w:rPr>
                <w:del w:id="3473" w:author="阿毛" w:date="2021-05-21T17:49:00Z"/>
                <w:rFonts w:ascii="標楷體" w:hAnsi="標楷體"/>
              </w:rPr>
              <w:pPrChange w:id="3474" w:author="阿毛" w:date="2021-06-02T14:38:00Z">
                <w:pPr/>
              </w:pPrChange>
            </w:pPr>
            <w:del w:id="3475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選擇條件一</w:delText>
              </w:r>
            </w:del>
          </w:p>
        </w:tc>
        <w:tc>
          <w:tcPr>
            <w:tcW w:w="1559" w:type="dxa"/>
          </w:tcPr>
          <w:p w14:paraId="4A198300" w14:textId="49F6E06E" w:rsidR="00DF233E" w:rsidRPr="00CA6569" w:rsidDel="007154E3" w:rsidRDefault="00DF233E">
            <w:pPr>
              <w:pStyle w:val="42"/>
              <w:spacing w:after="72"/>
              <w:ind w:left="1133"/>
              <w:rPr>
                <w:del w:id="3476" w:author="阿毛" w:date="2021-05-21T17:49:00Z"/>
                <w:rFonts w:ascii="標楷體" w:hAnsi="標楷體"/>
              </w:rPr>
              <w:pPrChange w:id="3477" w:author="阿毛" w:date="2021-06-02T14:38:00Z">
                <w:pPr/>
              </w:pPrChange>
            </w:pPr>
            <w:del w:id="3478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FC3842B" w14:textId="479002CC" w:rsidR="00DF233E" w:rsidRPr="00CA6569" w:rsidDel="007154E3" w:rsidRDefault="00DF233E">
            <w:pPr>
              <w:pStyle w:val="42"/>
              <w:spacing w:after="72"/>
              <w:ind w:left="1133"/>
              <w:rPr>
                <w:del w:id="3479" w:author="阿毛" w:date="2021-05-21T17:49:00Z"/>
                <w:rFonts w:ascii="標楷體" w:hAnsi="標楷體"/>
              </w:rPr>
              <w:pPrChange w:id="3480" w:author="阿毛" w:date="2021-06-02T14:38:00Z">
                <w:pPr/>
              </w:pPrChange>
            </w:pPr>
            <w:del w:id="3481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AB2586A" w14:textId="6A287B2C" w:rsidR="00DF233E" w:rsidRPr="00CA6569" w:rsidDel="007154E3" w:rsidRDefault="00DF233E">
            <w:pPr>
              <w:pStyle w:val="42"/>
              <w:spacing w:after="72"/>
              <w:ind w:left="1133"/>
              <w:rPr>
                <w:del w:id="3482" w:author="阿毛" w:date="2021-05-21T17:49:00Z"/>
                <w:rFonts w:ascii="標楷體" w:hAnsi="標楷體"/>
              </w:rPr>
              <w:pPrChange w:id="3483" w:author="阿毛" w:date="2021-06-02T14:38:00Z">
                <w:pPr/>
              </w:pPrChange>
            </w:pPr>
            <w:del w:id="3484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46F69879" w14:textId="5A3A5B0A" w:rsidR="00DF233E" w:rsidRPr="00CA6569" w:rsidDel="007154E3" w:rsidRDefault="00DF233E">
            <w:pPr>
              <w:pStyle w:val="42"/>
              <w:spacing w:after="72"/>
              <w:ind w:left="1133"/>
              <w:rPr>
                <w:del w:id="3485" w:author="阿毛" w:date="2021-05-21T17:49:00Z"/>
                <w:rFonts w:ascii="標楷體" w:hAnsi="標楷體"/>
              </w:rPr>
              <w:pPrChange w:id="3486" w:author="阿毛" w:date="2021-06-02T14:38:00Z">
                <w:pPr/>
              </w:pPrChange>
            </w:pPr>
            <w:del w:id="3487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D443C1C" w14:textId="0BC38480" w:rsidR="00DF233E" w:rsidRPr="00CA6569" w:rsidDel="007154E3" w:rsidRDefault="00DF233E">
            <w:pPr>
              <w:pStyle w:val="42"/>
              <w:spacing w:after="72"/>
              <w:ind w:left="1133"/>
              <w:rPr>
                <w:del w:id="3488" w:author="阿毛" w:date="2021-05-21T17:49:00Z"/>
                <w:rFonts w:ascii="標楷體" w:hAnsi="標楷體"/>
              </w:rPr>
              <w:pPrChange w:id="3489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DC2FC6D" w14:textId="40889BFC" w:rsidR="00DF233E" w:rsidRPr="00CA6569" w:rsidDel="007154E3" w:rsidRDefault="00DF233E">
            <w:pPr>
              <w:pStyle w:val="42"/>
              <w:spacing w:after="72"/>
              <w:ind w:left="1133"/>
              <w:rPr>
                <w:del w:id="3490" w:author="阿毛" w:date="2021-05-21T17:49:00Z"/>
                <w:rFonts w:ascii="標楷體" w:hAnsi="標楷體"/>
              </w:rPr>
              <w:pPrChange w:id="3491" w:author="阿毛" w:date="2021-06-02T14:38:00Z">
                <w:pPr/>
              </w:pPrChange>
            </w:pPr>
            <w:del w:id="3492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7C5ABDFB" w14:textId="649BB792" w:rsidR="00DF233E" w:rsidRPr="00CA6569" w:rsidDel="007154E3" w:rsidRDefault="00DF233E">
            <w:pPr>
              <w:pStyle w:val="42"/>
              <w:spacing w:after="72"/>
              <w:ind w:left="1133"/>
              <w:rPr>
                <w:del w:id="3493" w:author="阿毛" w:date="2021-05-21T17:49:00Z"/>
                <w:rFonts w:ascii="標楷體" w:hAnsi="標楷體" w:cs="新細明體"/>
                <w:lang w:val="zh-TW"/>
              </w:rPr>
              <w:pPrChange w:id="3494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495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403744F6" w14:textId="02C6A480" w:rsidR="00DF233E" w:rsidRPr="00CA6569" w:rsidDel="007154E3" w:rsidRDefault="00DF233E">
            <w:pPr>
              <w:pStyle w:val="42"/>
              <w:spacing w:after="72"/>
              <w:ind w:left="1133"/>
              <w:rPr>
                <w:del w:id="3496" w:author="阿毛" w:date="2021-05-21T17:49:00Z"/>
                <w:rFonts w:ascii="標楷體" w:hAnsi="標楷體" w:cs="新細明體"/>
                <w:lang w:val="zh-TW"/>
              </w:rPr>
              <w:pPrChange w:id="3497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498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新貸戶</w:delText>
              </w:r>
            </w:del>
          </w:p>
          <w:p w14:paraId="235D7819" w14:textId="0FE3B309" w:rsidR="00DF233E" w:rsidRPr="00CA6569" w:rsidDel="007154E3" w:rsidRDefault="00DF233E">
            <w:pPr>
              <w:pStyle w:val="42"/>
              <w:spacing w:after="72"/>
              <w:ind w:left="1133"/>
              <w:rPr>
                <w:del w:id="3499" w:author="阿毛" w:date="2021-05-21T17:49:00Z"/>
                <w:rFonts w:ascii="標楷體" w:hAnsi="標楷體" w:cs="新細明體"/>
                <w:lang w:val="zh-TW"/>
              </w:rPr>
              <w:pPrChange w:id="3500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01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應繳日變更</w:delText>
              </w:r>
            </w:del>
          </w:p>
          <w:p w14:paraId="53D50BAE" w14:textId="47708CEA" w:rsidR="00DF233E" w:rsidRPr="00CA6569" w:rsidDel="007154E3" w:rsidRDefault="00DF233E">
            <w:pPr>
              <w:pStyle w:val="42"/>
              <w:spacing w:after="72"/>
              <w:ind w:left="1133"/>
              <w:rPr>
                <w:del w:id="3502" w:author="阿毛" w:date="2021-05-21T17:49:00Z"/>
                <w:rFonts w:ascii="標楷體" w:hAnsi="標楷體" w:cs="新細明體"/>
                <w:lang w:val="zh-TW"/>
              </w:rPr>
              <w:pPrChange w:id="3503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04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3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利率變動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2F2DFFAF" w14:textId="4DE496E3" w:rsidR="00DF233E" w:rsidRPr="00CA6569" w:rsidDel="007154E3" w:rsidRDefault="00DF233E">
            <w:pPr>
              <w:pStyle w:val="42"/>
              <w:spacing w:after="72"/>
              <w:ind w:left="1133"/>
              <w:rPr>
                <w:del w:id="3505" w:author="阿毛" w:date="2021-05-21T17:49:00Z"/>
                <w:rFonts w:ascii="標楷體" w:hAnsi="標楷體" w:cs="新細明體"/>
                <w:lang w:val="zh-TW"/>
              </w:rPr>
              <w:pPrChange w:id="3506" w:author="阿毛" w:date="2021-06-02T14:38:00Z">
                <w:pPr/>
              </w:pPrChange>
            </w:pPr>
            <w:del w:id="3507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4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部份還款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12B69E84" w14:textId="3EF98962" w:rsidR="00DF233E" w:rsidRPr="00CA6569" w:rsidDel="007154E3" w:rsidRDefault="00DF233E">
            <w:pPr>
              <w:pStyle w:val="42"/>
              <w:spacing w:after="72"/>
              <w:ind w:left="1133"/>
              <w:rPr>
                <w:del w:id="3508" w:author="阿毛" w:date="2021-05-21T17:49:00Z"/>
                <w:rFonts w:ascii="標楷體" w:hAnsi="標楷體"/>
              </w:rPr>
              <w:pPrChange w:id="3509" w:author="阿毛" w:date="2021-06-02T14:38:00Z">
                <w:pPr/>
              </w:pPrChange>
            </w:pPr>
            <w:del w:id="3510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5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償還方式變更</w:delText>
              </w:r>
            </w:del>
          </w:p>
        </w:tc>
      </w:tr>
      <w:tr w:rsidR="00DF233E" w:rsidRPr="00CA6569" w:rsidDel="007154E3" w14:paraId="7B0F80EE" w14:textId="5A53CDB4" w:rsidTr="001E674F">
        <w:trPr>
          <w:trHeight w:val="291"/>
          <w:jc w:val="center"/>
          <w:del w:id="3511" w:author="阿毛" w:date="2021-05-21T17:49:00Z"/>
        </w:trPr>
        <w:tc>
          <w:tcPr>
            <w:tcW w:w="483" w:type="dxa"/>
          </w:tcPr>
          <w:p w14:paraId="2D4E14FB" w14:textId="466DE468" w:rsidR="00DF233E" w:rsidRPr="00CA6569" w:rsidDel="007154E3" w:rsidRDefault="00DF233E">
            <w:pPr>
              <w:pStyle w:val="42"/>
              <w:spacing w:after="72"/>
              <w:ind w:left="1133"/>
              <w:rPr>
                <w:del w:id="3512" w:author="阿毛" w:date="2021-05-21T17:49:00Z"/>
                <w:rFonts w:ascii="標楷體" w:hAnsi="標楷體"/>
              </w:rPr>
              <w:pPrChange w:id="3513" w:author="阿毛" w:date="2021-06-02T14:38:00Z">
                <w:pPr/>
              </w:pPrChange>
            </w:pPr>
            <w:del w:id="3514" w:author="阿毛" w:date="2021-05-21T17:49:00Z">
              <w:r w:rsidRPr="00CA6569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468" w:type="dxa"/>
          </w:tcPr>
          <w:p w14:paraId="2787AAFE" w14:textId="3483D3F9" w:rsidR="00DF233E" w:rsidRPr="00CA6569" w:rsidDel="007154E3" w:rsidRDefault="00DF233E">
            <w:pPr>
              <w:pStyle w:val="42"/>
              <w:spacing w:after="72"/>
              <w:ind w:left="1133"/>
              <w:rPr>
                <w:del w:id="3515" w:author="阿毛" w:date="2021-05-21T17:49:00Z"/>
                <w:rFonts w:ascii="標楷體" w:hAnsi="標楷體"/>
              </w:rPr>
              <w:pPrChange w:id="3516" w:author="阿毛" w:date="2021-06-02T14:38:00Z">
                <w:pPr/>
              </w:pPrChange>
            </w:pPr>
            <w:del w:id="3517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選擇條件二</w:delText>
              </w:r>
            </w:del>
          </w:p>
        </w:tc>
        <w:tc>
          <w:tcPr>
            <w:tcW w:w="1559" w:type="dxa"/>
          </w:tcPr>
          <w:p w14:paraId="1AB79988" w14:textId="672ECC4D" w:rsidR="00DF233E" w:rsidRPr="00CA6569" w:rsidDel="007154E3" w:rsidRDefault="00DF233E">
            <w:pPr>
              <w:pStyle w:val="42"/>
              <w:spacing w:after="72"/>
              <w:ind w:left="1133"/>
              <w:rPr>
                <w:del w:id="3518" w:author="阿毛" w:date="2021-05-21T17:49:00Z"/>
                <w:rFonts w:ascii="標楷體" w:hAnsi="標楷體"/>
              </w:rPr>
              <w:pPrChange w:id="3519" w:author="阿毛" w:date="2021-06-02T14:38:00Z">
                <w:pPr/>
              </w:pPrChange>
            </w:pPr>
            <w:del w:id="3520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1089C648" w14:textId="5A38D083" w:rsidR="00DF233E" w:rsidRPr="00CA6569" w:rsidDel="007154E3" w:rsidRDefault="00DF233E">
            <w:pPr>
              <w:pStyle w:val="42"/>
              <w:spacing w:after="72"/>
              <w:ind w:left="1133"/>
              <w:rPr>
                <w:del w:id="3521" w:author="阿毛" w:date="2021-05-21T17:49:00Z"/>
                <w:rFonts w:ascii="標楷體" w:hAnsi="標楷體"/>
              </w:rPr>
              <w:pPrChange w:id="3522" w:author="阿毛" w:date="2021-06-02T14:38:00Z">
                <w:pPr/>
              </w:pPrChange>
            </w:pPr>
            <w:del w:id="3523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08883C3" w14:textId="4259D57C" w:rsidR="00DF233E" w:rsidRPr="00CA6569" w:rsidDel="007154E3" w:rsidRDefault="00DF233E">
            <w:pPr>
              <w:pStyle w:val="42"/>
              <w:spacing w:after="72"/>
              <w:ind w:left="1133"/>
              <w:rPr>
                <w:del w:id="3524" w:author="阿毛" w:date="2021-05-21T17:49:00Z"/>
                <w:rFonts w:ascii="標楷體" w:hAnsi="標楷體"/>
              </w:rPr>
              <w:pPrChange w:id="3525" w:author="阿毛" w:date="2021-06-02T14:38:00Z">
                <w:pPr/>
              </w:pPrChange>
            </w:pPr>
            <w:del w:id="3526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60338DE1" w14:textId="7455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527" w:author="阿毛" w:date="2021-05-21T17:49:00Z"/>
                <w:rFonts w:ascii="標楷體" w:hAnsi="標楷體"/>
              </w:rPr>
              <w:pPrChange w:id="3528" w:author="阿毛" w:date="2021-06-02T14:38:00Z">
                <w:pPr/>
              </w:pPrChange>
            </w:pPr>
            <w:del w:id="3529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4D6D9DD" w14:textId="0E117C8E" w:rsidR="00DF233E" w:rsidRPr="00CA6569" w:rsidDel="007154E3" w:rsidRDefault="00DF233E">
            <w:pPr>
              <w:pStyle w:val="42"/>
              <w:spacing w:after="72"/>
              <w:ind w:left="1133"/>
              <w:rPr>
                <w:del w:id="3530" w:author="阿毛" w:date="2021-05-21T17:49:00Z"/>
                <w:rFonts w:ascii="標楷體" w:hAnsi="標楷體"/>
              </w:rPr>
              <w:pPrChange w:id="3531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170C70E" w14:textId="7CCFA160" w:rsidR="00DF233E" w:rsidRPr="00CA6569" w:rsidDel="007154E3" w:rsidRDefault="00DF233E">
            <w:pPr>
              <w:pStyle w:val="42"/>
              <w:spacing w:after="72"/>
              <w:ind w:left="1133"/>
              <w:rPr>
                <w:del w:id="3532" w:author="阿毛" w:date="2021-05-21T17:49:00Z"/>
                <w:rFonts w:ascii="標楷體" w:hAnsi="標楷體"/>
              </w:rPr>
              <w:pPrChange w:id="3533" w:author="阿毛" w:date="2021-06-02T14:38:00Z">
                <w:pPr/>
              </w:pPrChange>
            </w:pPr>
            <w:del w:id="3534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E9140C6" w14:textId="4231308D" w:rsidR="00DF233E" w:rsidRPr="00CA6569" w:rsidDel="007154E3" w:rsidRDefault="00DF233E">
            <w:pPr>
              <w:pStyle w:val="42"/>
              <w:spacing w:after="72"/>
              <w:ind w:left="1133"/>
              <w:rPr>
                <w:del w:id="3535" w:author="阿毛" w:date="2021-05-21T17:49:00Z"/>
                <w:rFonts w:ascii="標楷體" w:hAnsi="標楷體" w:cs="新細明體"/>
                <w:lang w:val="zh-TW"/>
              </w:rPr>
              <w:pPrChange w:id="3536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37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356EB9DB" w14:textId="6061C259" w:rsidR="00DF233E" w:rsidRPr="00CA6569" w:rsidDel="007154E3" w:rsidRDefault="00DF233E">
            <w:pPr>
              <w:pStyle w:val="42"/>
              <w:spacing w:after="72"/>
              <w:ind w:left="1133"/>
              <w:rPr>
                <w:del w:id="3538" w:author="阿毛" w:date="2021-05-21T17:49:00Z"/>
                <w:rFonts w:ascii="標楷體" w:hAnsi="標楷體" w:cs="新細明體"/>
                <w:lang w:val="zh-TW"/>
              </w:rPr>
              <w:pPrChange w:id="3539" w:author="阿毛" w:date="2021-06-02T14:38:00Z">
                <w:pPr/>
              </w:pPrChange>
            </w:pPr>
            <w:del w:id="3540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匯款支票不印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</w:delText>
              </w:r>
            </w:del>
          </w:p>
          <w:p w14:paraId="73DCDCCC" w14:textId="4F8C743B" w:rsidR="00DF233E" w:rsidRPr="00CA6569" w:rsidDel="007154E3" w:rsidRDefault="00DF233E">
            <w:pPr>
              <w:pStyle w:val="42"/>
              <w:spacing w:after="72"/>
              <w:ind w:left="1133"/>
              <w:rPr>
                <w:del w:id="3541" w:author="阿毛" w:date="2021-05-21T17:49:00Z"/>
                <w:rFonts w:ascii="標楷體" w:hAnsi="標楷體"/>
              </w:rPr>
              <w:pPrChange w:id="3542" w:author="阿毛" w:date="2021-06-02T14:38:00Z">
                <w:pPr/>
              </w:pPrChange>
            </w:pPr>
            <w:del w:id="3543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銀扣不印</w:delText>
              </w:r>
            </w:del>
          </w:p>
        </w:tc>
      </w:tr>
      <w:tr w:rsidR="00DF233E" w:rsidRPr="00CA6569" w:rsidDel="007154E3" w14:paraId="3F897931" w14:textId="50ADCF63" w:rsidTr="001E674F">
        <w:trPr>
          <w:trHeight w:val="291"/>
          <w:jc w:val="center"/>
          <w:del w:id="3544" w:author="阿毛" w:date="2021-05-21T17:49:00Z"/>
        </w:trPr>
        <w:tc>
          <w:tcPr>
            <w:tcW w:w="483" w:type="dxa"/>
          </w:tcPr>
          <w:p w14:paraId="1CD2305C" w14:textId="218DE7E1" w:rsidR="00DF233E" w:rsidRPr="00CA6569" w:rsidDel="007154E3" w:rsidRDefault="00DF233E">
            <w:pPr>
              <w:pStyle w:val="42"/>
              <w:spacing w:after="72"/>
              <w:ind w:left="1133"/>
              <w:rPr>
                <w:del w:id="3545" w:author="阿毛" w:date="2021-05-21T17:49:00Z"/>
                <w:rFonts w:ascii="標楷體" w:hAnsi="標楷體"/>
              </w:rPr>
              <w:pPrChange w:id="3546" w:author="阿毛" w:date="2021-06-02T14:38:00Z">
                <w:pPr/>
              </w:pPrChange>
            </w:pPr>
            <w:del w:id="3547" w:author="阿毛" w:date="2021-05-21T17:49:00Z">
              <w:r w:rsidRPr="00CA6569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468" w:type="dxa"/>
          </w:tcPr>
          <w:p w14:paraId="469603AD" w14:textId="57DF9E94" w:rsidR="00DF233E" w:rsidRPr="00CA6569" w:rsidDel="007154E3" w:rsidRDefault="00DF233E">
            <w:pPr>
              <w:pStyle w:val="42"/>
              <w:spacing w:after="72"/>
              <w:ind w:left="1133"/>
              <w:rPr>
                <w:del w:id="3548" w:author="阿毛" w:date="2021-05-21T17:49:00Z"/>
                <w:rFonts w:ascii="標楷體" w:hAnsi="標楷體"/>
                <w:lang w:eastAsia="zh-HK"/>
              </w:rPr>
              <w:pPrChange w:id="3549" w:author="阿毛" w:date="2021-06-02T14:38:00Z">
                <w:pPr/>
              </w:pPrChange>
            </w:pPr>
            <w:del w:id="3550" w:author="阿毛" w:date="2021-05-21T17:49:00Z">
              <w:r w:rsidRPr="00CA6569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559" w:type="dxa"/>
          </w:tcPr>
          <w:p w14:paraId="0417DDEA" w14:textId="2179EC7C" w:rsidR="00DF233E" w:rsidRPr="00CA6569" w:rsidDel="007154E3" w:rsidRDefault="00DF233E">
            <w:pPr>
              <w:pStyle w:val="42"/>
              <w:spacing w:after="72"/>
              <w:ind w:left="1133"/>
              <w:rPr>
                <w:del w:id="3551" w:author="阿毛" w:date="2021-05-21T17:49:00Z"/>
                <w:rFonts w:ascii="標楷體" w:hAnsi="標楷體"/>
              </w:rPr>
              <w:pPrChange w:id="3552" w:author="阿毛" w:date="2021-06-02T14:38:00Z">
                <w:pPr/>
              </w:pPrChange>
            </w:pPr>
            <w:del w:id="3553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2A91A39" w14:textId="7B664BDD" w:rsidR="00DF233E" w:rsidRPr="00CA6569" w:rsidDel="007154E3" w:rsidRDefault="00DF233E">
            <w:pPr>
              <w:pStyle w:val="42"/>
              <w:spacing w:after="72"/>
              <w:ind w:left="1133"/>
              <w:rPr>
                <w:del w:id="3554" w:author="阿毛" w:date="2021-05-21T17:49:00Z"/>
                <w:rFonts w:ascii="標楷體" w:hAnsi="標楷體"/>
              </w:rPr>
              <w:pPrChange w:id="3555" w:author="阿毛" w:date="2021-06-02T14:38:00Z">
                <w:pPr/>
              </w:pPrChange>
            </w:pPr>
            <w:del w:id="3556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4C5FC9BC" w14:textId="30C51901" w:rsidR="00DF233E" w:rsidRPr="00CA6569" w:rsidDel="007154E3" w:rsidRDefault="00DF233E">
            <w:pPr>
              <w:pStyle w:val="42"/>
              <w:spacing w:after="72"/>
              <w:ind w:left="1133"/>
              <w:rPr>
                <w:del w:id="3557" w:author="阿毛" w:date="2021-05-21T17:49:00Z"/>
                <w:rFonts w:ascii="標楷體" w:hAnsi="標楷體"/>
              </w:rPr>
              <w:pPrChange w:id="3558" w:author="阿毛" w:date="2021-06-02T14:38:00Z">
                <w:pPr/>
              </w:pPrChange>
            </w:pPr>
            <w:del w:id="3559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11CB00A6" w14:textId="4F543C79" w:rsidR="00DF233E" w:rsidRPr="00CA6569" w:rsidDel="007154E3" w:rsidRDefault="00DF233E">
            <w:pPr>
              <w:pStyle w:val="42"/>
              <w:spacing w:after="72"/>
              <w:ind w:left="1133"/>
              <w:rPr>
                <w:del w:id="3560" w:author="阿毛" w:date="2021-05-21T17:49:00Z"/>
                <w:rFonts w:ascii="標楷體" w:hAnsi="標楷體"/>
              </w:rPr>
              <w:pPrChange w:id="3561" w:author="阿毛" w:date="2021-06-02T14:38:00Z">
                <w:pPr/>
              </w:pPrChange>
            </w:pPr>
            <w:del w:id="3562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3E4A17E" w14:textId="6DA0BAD5" w:rsidR="00DF233E" w:rsidRPr="00CA6569" w:rsidDel="007154E3" w:rsidRDefault="00DF233E">
            <w:pPr>
              <w:pStyle w:val="42"/>
              <w:spacing w:after="72"/>
              <w:ind w:left="1133"/>
              <w:rPr>
                <w:del w:id="3563" w:author="阿毛" w:date="2021-05-21T17:49:00Z"/>
                <w:rFonts w:ascii="標楷體" w:hAnsi="標楷體"/>
              </w:rPr>
              <w:pPrChange w:id="3564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651439A9" w14:textId="2431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565" w:author="阿毛" w:date="2021-05-21T17:49:00Z"/>
                <w:rFonts w:ascii="標楷體" w:hAnsi="標楷體"/>
              </w:rPr>
              <w:pPrChange w:id="3566" w:author="阿毛" w:date="2021-06-02T14:38:00Z">
                <w:pPr/>
              </w:pPrChange>
            </w:pPr>
            <w:del w:id="3567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53F4EEE5" w14:textId="397347D1" w:rsidR="00DF233E" w:rsidRPr="00CA6569" w:rsidDel="007154E3" w:rsidRDefault="00DF233E">
            <w:pPr>
              <w:pStyle w:val="42"/>
              <w:spacing w:after="72"/>
              <w:ind w:left="1133"/>
              <w:rPr>
                <w:del w:id="3568" w:author="阿毛" w:date="2021-05-21T17:49:00Z"/>
                <w:rFonts w:ascii="標楷體" w:hAnsi="標楷體"/>
              </w:rPr>
              <w:pPrChange w:id="3569" w:author="阿毛" w:date="2021-06-02T14:38:00Z">
                <w:pPr/>
              </w:pPrChange>
            </w:pPr>
            <w:del w:id="3570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767DB39C" w14:textId="0105A13F" w:rsidR="00DF233E" w:rsidRPr="00CA6569" w:rsidDel="007154E3" w:rsidRDefault="00DF233E">
            <w:pPr>
              <w:pStyle w:val="42"/>
              <w:spacing w:after="72"/>
              <w:ind w:left="1133"/>
              <w:rPr>
                <w:del w:id="3571" w:author="阿毛" w:date="2021-05-21T17:49:00Z"/>
                <w:rFonts w:ascii="標楷體" w:hAnsi="標楷體"/>
              </w:rPr>
              <w:pPrChange w:id="3572" w:author="阿毛" w:date="2021-06-02T14:38:00Z">
                <w:pPr/>
              </w:pPrChange>
            </w:pPr>
            <w:del w:id="3573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F606181" w14:textId="18A01762" w:rsidR="00DF233E" w:rsidRPr="00CA6569" w:rsidDel="007154E3" w:rsidRDefault="00DF233E">
            <w:pPr>
              <w:pStyle w:val="42"/>
              <w:spacing w:after="72"/>
              <w:ind w:left="1133"/>
              <w:rPr>
                <w:del w:id="3574" w:author="阿毛" w:date="2021-05-21T17:49:00Z"/>
                <w:rFonts w:ascii="標楷體" w:hAnsi="標楷體"/>
              </w:rPr>
              <w:pPrChange w:id="3575" w:author="阿毛" w:date="2021-06-02T14:38:00Z">
                <w:pPr/>
              </w:pPrChange>
            </w:pPr>
            <w:del w:id="3576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  <w:tr w:rsidR="00DF233E" w:rsidRPr="00CA6569" w:rsidDel="007154E3" w14:paraId="3D2F6C92" w14:textId="3C24AEC0" w:rsidTr="001E674F">
        <w:trPr>
          <w:trHeight w:val="291"/>
          <w:jc w:val="center"/>
          <w:del w:id="3577" w:author="阿毛" w:date="2021-05-21T17:49:00Z"/>
        </w:trPr>
        <w:tc>
          <w:tcPr>
            <w:tcW w:w="483" w:type="dxa"/>
          </w:tcPr>
          <w:p w14:paraId="17FB12C9" w14:textId="2A091B52" w:rsidR="00DF233E" w:rsidRPr="00CA6569" w:rsidDel="007154E3" w:rsidRDefault="00DF233E">
            <w:pPr>
              <w:pStyle w:val="42"/>
              <w:spacing w:after="72"/>
              <w:ind w:left="1133"/>
              <w:rPr>
                <w:del w:id="3578" w:author="阿毛" w:date="2021-05-21T17:49:00Z"/>
                <w:rFonts w:ascii="標楷體" w:hAnsi="標楷體"/>
              </w:rPr>
              <w:pPrChange w:id="3579" w:author="阿毛" w:date="2021-06-02T14:38:00Z">
                <w:pPr/>
              </w:pPrChange>
            </w:pPr>
            <w:del w:id="3580" w:author="阿毛" w:date="2021-05-21T17:49:00Z">
              <w:r w:rsidRPr="00CA6569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468" w:type="dxa"/>
          </w:tcPr>
          <w:p w14:paraId="160C7586" w14:textId="3FA9FCE9" w:rsidR="00DF233E" w:rsidRPr="00CA6569" w:rsidDel="007154E3" w:rsidRDefault="00DF233E">
            <w:pPr>
              <w:pStyle w:val="42"/>
              <w:spacing w:after="72"/>
              <w:ind w:left="1133"/>
              <w:rPr>
                <w:del w:id="3581" w:author="阿毛" w:date="2021-05-21T17:49:00Z"/>
                <w:rFonts w:ascii="標楷體" w:hAnsi="標楷體"/>
                <w:lang w:eastAsia="zh-HK"/>
              </w:rPr>
              <w:pPrChange w:id="3582" w:author="阿毛" w:date="2021-06-02T14:38:00Z">
                <w:pPr/>
              </w:pPrChange>
            </w:pPr>
            <w:del w:id="3583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別</w:delText>
              </w:r>
            </w:del>
          </w:p>
        </w:tc>
        <w:tc>
          <w:tcPr>
            <w:tcW w:w="1559" w:type="dxa"/>
          </w:tcPr>
          <w:p w14:paraId="77055A9C" w14:textId="0EFDFA49" w:rsidR="00DF233E" w:rsidRPr="00CA6569" w:rsidDel="007154E3" w:rsidRDefault="00DF233E">
            <w:pPr>
              <w:pStyle w:val="42"/>
              <w:spacing w:after="72"/>
              <w:ind w:left="1133"/>
              <w:rPr>
                <w:del w:id="3584" w:author="阿毛" w:date="2021-05-21T17:49:00Z"/>
                <w:rFonts w:ascii="標楷體" w:hAnsi="標楷體"/>
              </w:rPr>
              <w:pPrChange w:id="3585" w:author="阿毛" w:date="2021-06-02T14:38:00Z">
                <w:pPr/>
              </w:pPrChange>
            </w:pPr>
            <w:del w:id="3586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3721712" w14:textId="45046622" w:rsidR="00DF233E" w:rsidRPr="00CA6569" w:rsidDel="007154E3" w:rsidRDefault="00DF233E">
            <w:pPr>
              <w:pStyle w:val="42"/>
              <w:spacing w:after="72"/>
              <w:ind w:left="1133"/>
              <w:rPr>
                <w:del w:id="3587" w:author="阿毛" w:date="2021-05-21T17:49:00Z"/>
                <w:rFonts w:ascii="標楷體" w:hAnsi="標楷體"/>
              </w:rPr>
              <w:pPrChange w:id="3588" w:author="阿毛" w:date="2021-06-02T14:38:00Z">
                <w:pPr/>
              </w:pPrChange>
            </w:pPr>
            <w:del w:id="3589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6AEBE5E1" w14:textId="22F3F8BC" w:rsidR="00DF233E" w:rsidRPr="00CA6569" w:rsidDel="007154E3" w:rsidRDefault="00DF233E">
            <w:pPr>
              <w:pStyle w:val="42"/>
              <w:spacing w:after="72"/>
              <w:ind w:left="1133"/>
              <w:rPr>
                <w:del w:id="3590" w:author="阿毛" w:date="2021-05-21T17:49:00Z"/>
                <w:rFonts w:ascii="標楷體" w:hAnsi="標楷體"/>
              </w:rPr>
              <w:pPrChange w:id="3591" w:author="阿毛" w:date="2021-06-02T14:38:00Z">
                <w:pPr/>
              </w:pPrChange>
            </w:pPr>
            <w:del w:id="3592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76DEC87E" w14:textId="25948CA2" w:rsidR="00DF233E" w:rsidRPr="00CA6569" w:rsidDel="007154E3" w:rsidRDefault="00DF233E">
            <w:pPr>
              <w:pStyle w:val="42"/>
              <w:spacing w:after="72"/>
              <w:ind w:left="1133"/>
              <w:rPr>
                <w:del w:id="3593" w:author="阿毛" w:date="2021-05-21T17:49:00Z"/>
                <w:rFonts w:ascii="標楷體" w:hAnsi="標楷體"/>
              </w:rPr>
              <w:pPrChange w:id="3594" w:author="阿毛" w:date="2021-06-02T14:38:00Z">
                <w:pPr/>
              </w:pPrChange>
            </w:pPr>
            <w:del w:id="3595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5BBE8F5F" w14:textId="4EE3E829" w:rsidR="00DF233E" w:rsidRPr="00CA6569" w:rsidDel="007154E3" w:rsidRDefault="00DF233E">
            <w:pPr>
              <w:pStyle w:val="42"/>
              <w:spacing w:after="72"/>
              <w:ind w:left="1133"/>
              <w:rPr>
                <w:del w:id="3596" w:author="阿毛" w:date="2021-05-21T17:49:00Z"/>
                <w:rFonts w:ascii="標楷體" w:hAnsi="標楷體"/>
              </w:rPr>
              <w:pPrChange w:id="3597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88F0442" w14:textId="0E164ACF" w:rsidR="00DF233E" w:rsidRPr="00CA6569" w:rsidDel="007154E3" w:rsidRDefault="00DF233E">
            <w:pPr>
              <w:pStyle w:val="42"/>
              <w:spacing w:after="72"/>
              <w:ind w:left="1133"/>
              <w:rPr>
                <w:del w:id="3598" w:author="阿毛" w:date="2021-05-21T17:49:00Z"/>
                <w:rFonts w:ascii="標楷體" w:hAnsi="標楷體"/>
              </w:rPr>
              <w:pPrChange w:id="3599" w:author="阿毛" w:date="2021-06-02T14:38:00Z">
                <w:pPr/>
              </w:pPrChange>
            </w:pPr>
            <w:del w:id="3600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1A31C29" w14:textId="3525DB36" w:rsidR="00DF233E" w:rsidRPr="00CA6569" w:rsidDel="007154E3" w:rsidRDefault="00DF233E">
            <w:pPr>
              <w:pStyle w:val="42"/>
              <w:spacing w:after="72"/>
              <w:ind w:left="1133"/>
              <w:rPr>
                <w:del w:id="3601" w:author="阿毛" w:date="2021-05-21T17:49:00Z"/>
                <w:rFonts w:ascii="標楷體" w:hAnsi="標楷體" w:cs="新細明體"/>
                <w:lang w:val="zh-TW"/>
              </w:rPr>
              <w:pPrChange w:id="3602" w:author="阿毛" w:date="2021-06-02T14:38:00Z">
                <w:pPr/>
              </w:pPrChange>
            </w:pPr>
            <w:del w:id="3603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非企金件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     </w:delText>
              </w:r>
            </w:del>
          </w:p>
          <w:p w14:paraId="497C35F9" w14:textId="7993F4D6" w:rsidR="00DF233E" w:rsidRPr="00CA6569" w:rsidDel="007154E3" w:rsidRDefault="00DF233E">
            <w:pPr>
              <w:pStyle w:val="42"/>
              <w:spacing w:after="72"/>
              <w:ind w:left="1133"/>
              <w:rPr>
                <w:del w:id="3604" w:author="阿毛" w:date="2021-05-21T17:49:00Z"/>
                <w:rFonts w:ascii="標楷體" w:hAnsi="標楷體"/>
              </w:rPr>
              <w:pPrChange w:id="3605" w:author="阿毛" w:date="2021-06-02T14:38:00Z">
                <w:pPr/>
              </w:pPrChange>
            </w:pPr>
            <w:del w:id="3606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企金件</w:delText>
              </w:r>
            </w:del>
          </w:p>
        </w:tc>
      </w:tr>
      <w:tr w:rsidR="00DF233E" w:rsidRPr="00CA6569" w:rsidDel="007154E3" w14:paraId="1EFA44E8" w14:textId="11FBC047" w:rsidTr="001E674F">
        <w:trPr>
          <w:trHeight w:val="291"/>
          <w:jc w:val="center"/>
          <w:del w:id="3607" w:author="阿毛" w:date="2021-05-21T17:49:00Z"/>
        </w:trPr>
        <w:tc>
          <w:tcPr>
            <w:tcW w:w="483" w:type="dxa"/>
          </w:tcPr>
          <w:p w14:paraId="5F64F215" w14:textId="48243C40" w:rsidR="00DF233E" w:rsidRPr="00CA6569" w:rsidDel="007154E3" w:rsidRDefault="00DF233E">
            <w:pPr>
              <w:pStyle w:val="42"/>
              <w:spacing w:after="72"/>
              <w:ind w:left="1133"/>
              <w:rPr>
                <w:del w:id="3608" w:author="阿毛" w:date="2021-05-21T17:49:00Z"/>
                <w:rFonts w:ascii="標楷體" w:hAnsi="標楷體"/>
              </w:rPr>
              <w:pPrChange w:id="3609" w:author="阿毛" w:date="2021-06-02T14:38:00Z">
                <w:pPr/>
              </w:pPrChange>
            </w:pPr>
            <w:del w:id="3610" w:author="阿毛" w:date="2021-05-21T17:49:00Z">
              <w:r w:rsidRPr="00CA6569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468" w:type="dxa"/>
          </w:tcPr>
          <w:p w14:paraId="3EA7EFB0" w14:textId="6DBCC40B" w:rsidR="00DF233E" w:rsidRPr="00CA6569" w:rsidDel="007154E3" w:rsidRDefault="00DF233E">
            <w:pPr>
              <w:pStyle w:val="42"/>
              <w:spacing w:after="72"/>
              <w:ind w:left="1133"/>
              <w:rPr>
                <w:del w:id="3611" w:author="阿毛" w:date="2021-05-21T17:49:00Z"/>
                <w:rFonts w:ascii="標楷體" w:hAnsi="標楷體"/>
                <w:lang w:eastAsia="zh-HK"/>
              </w:rPr>
              <w:pPrChange w:id="3612" w:author="阿毛" w:date="2021-06-02T14:38:00Z">
                <w:pPr/>
              </w:pPrChange>
            </w:pPr>
            <w:del w:id="3613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業務科目</w:delText>
              </w:r>
            </w:del>
          </w:p>
        </w:tc>
        <w:tc>
          <w:tcPr>
            <w:tcW w:w="1559" w:type="dxa"/>
          </w:tcPr>
          <w:p w14:paraId="4BA30788" w14:textId="5E95A108" w:rsidR="00DF233E" w:rsidRPr="00CA6569" w:rsidDel="007154E3" w:rsidRDefault="00DF233E">
            <w:pPr>
              <w:pStyle w:val="42"/>
              <w:spacing w:after="72"/>
              <w:ind w:left="1133"/>
              <w:rPr>
                <w:del w:id="3614" w:author="阿毛" w:date="2021-05-21T17:49:00Z"/>
                <w:rFonts w:ascii="標楷體" w:hAnsi="標楷體"/>
              </w:rPr>
              <w:pPrChange w:id="3615" w:author="阿毛" w:date="2021-06-02T14:38:00Z">
                <w:pPr/>
              </w:pPrChange>
            </w:pPr>
            <w:del w:id="3616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864C904" w14:textId="604A2BB6" w:rsidR="00DF233E" w:rsidRPr="00CA6569" w:rsidDel="007154E3" w:rsidRDefault="00DF233E">
            <w:pPr>
              <w:pStyle w:val="42"/>
              <w:spacing w:after="72"/>
              <w:ind w:left="1133"/>
              <w:rPr>
                <w:del w:id="3617" w:author="阿毛" w:date="2021-05-21T17:49:00Z"/>
                <w:rFonts w:ascii="標楷體" w:hAnsi="標楷體"/>
              </w:rPr>
              <w:pPrChange w:id="3618" w:author="阿毛" w:date="2021-06-02T14:38:00Z">
                <w:pPr/>
              </w:pPrChange>
            </w:pPr>
            <w:del w:id="3619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5D808BC6" w14:textId="609E348D" w:rsidR="00DF233E" w:rsidRPr="00CA6569" w:rsidDel="007154E3" w:rsidRDefault="00DF233E">
            <w:pPr>
              <w:pStyle w:val="42"/>
              <w:spacing w:after="72"/>
              <w:ind w:left="1133"/>
              <w:rPr>
                <w:del w:id="3620" w:author="阿毛" w:date="2021-05-21T17:49:00Z"/>
                <w:rFonts w:ascii="標楷體" w:hAnsi="標楷體"/>
              </w:rPr>
              <w:pPrChange w:id="3621" w:author="阿毛" w:date="2021-06-02T14:38:00Z">
                <w:pPr/>
              </w:pPrChange>
            </w:pPr>
            <w:del w:id="3622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277F054C" w14:textId="77EDA757" w:rsidR="00DF233E" w:rsidRPr="00CA6569" w:rsidDel="007154E3" w:rsidRDefault="00DF233E">
            <w:pPr>
              <w:pStyle w:val="42"/>
              <w:spacing w:after="72"/>
              <w:ind w:left="1133"/>
              <w:rPr>
                <w:del w:id="3623" w:author="阿毛" w:date="2021-05-21T17:49:00Z"/>
                <w:rFonts w:ascii="標楷體" w:hAnsi="標楷體"/>
              </w:rPr>
              <w:pPrChange w:id="3624" w:author="阿毛" w:date="2021-06-02T14:38:00Z">
                <w:pPr/>
              </w:pPrChange>
            </w:pPr>
            <w:del w:id="3625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4EFAEA55" w14:textId="7339B840" w:rsidR="00DF233E" w:rsidRPr="00CA6569" w:rsidDel="007154E3" w:rsidRDefault="00DF233E">
            <w:pPr>
              <w:pStyle w:val="42"/>
              <w:spacing w:after="72"/>
              <w:ind w:left="1133"/>
              <w:rPr>
                <w:del w:id="3626" w:author="阿毛" w:date="2021-05-21T17:49:00Z"/>
                <w:rFonts w:ascii="標楷體" w:hAnsi="標楷體"/>
              </w:rPr>
              <w:pPrChange w:id="3627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0AFCA1CA" w14:textId="2ABB3D52" w:rsidR="00DF233E" w:rsidRPr="00CA6569" w:rsidDel="007154E3" w:rsidRDefault="00DF233E">
            <w:pPr>
              <w:pStyle w:val="42"/>
              <w:spacing w:after="72"/>
              <w:ind w:left="1133"/>
              <w:rPr>
                <w:del w:id="3628" w:author="阿毛" w:date="2021-05-21T17:49:00Z"/>
                <w:rFonts w:ascii="標楷體" w:hAnsi="標楷體"/>
              </w:rPr>
              <w:pPrChange w:id="3629" w:author="阿毛" w:date="2021-06-02T14:38:00Z">
                <w:pPr/>
              </w:pPrChange>
            </w:pPr>
            <w:del w:id="3630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18D76CDF" w14:textId="1FAD61CA" w:rsidR="00DF233E" w:rsidRPr="00CA6569" w:rsidDel="007154E3" w:rsidRDefault="00DF233E">
            <w:pPr>
              <w:pStyle w:val="42"/>
              <w:spacing w:after="72"/>
              <w:ind w:left="1133"/>
              <w:rPr>
                <w:del w:id="3631" w:author="阿毛" w:date="2021-05-21T17:49:00Z"/>
                <w:rFonts w:ascii="標楷體" w:hAnsi="標楷體"/>
              </w:rPr>
              <w:pPrChange w:id="3632" w:author="阿毛" w:date="2021-06-02T14:38:00Z">
                <w:pPr/>
              </w:pPrChange>
            </w:pPr>
            <w:del w:id="3633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B785A1E" w14:textId="4438A768" w:rsidR="00DF233E" w:rsidRPr="00CA6569" w:rsidDel="007154E3" w:rsidRDefault="00DF233E">
            <w:pPr>
              <w:pStyle w:val="42"/>
              <w:spacing w:after="72"/>
              <w:ind w:left="1133"/>
              <w:rPr>
                <w:del w:id="3634" w:author="阿毛" w:date="2021-05-21T17:49:00Z"/>
                <w:rFonts w:ascii="標楷體" w:hAnsi="標楷體"/>
              </w:rPr>
              <w:pPrChange w:id="3635" w:author="阿毛" w:date="2021-06-02T14:38:00Z">
                <w:pPr/>
              </w:pPrChange>
            </w:pPr>
            <w:del w:id="3636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310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短期擔保放款</w:delText>
              </w:r>
            </w:del>
          </w:p>
          <w:p w14:paraId="7325DFBA" w14:textId="6551D664" w:rsidR="00DF233E" w:rsidRPr="00CA6569" w:rsidDel="007154E3" w:rsidRDefault="00DF233E">
            <w:pPr>
              <w:pStyle w:val="42"/>
              <w:spacing w:after="72"/>
              <w:ind w:left="1133"/>
              <w:rPr>
                <w:del w:id="3637" w:author="阿毛" w:date="2021-05-21T17:49:00Z"/>
                <w:rFonts w:ascii="標楷體" w:hAnsi="標楷體"/>
              </w:rPr>
              <w:pPrChange w:id="3638" w:author="阿毛" w:date="2021-06-02T14:38:00Z">
                <w:pPr/>
              </w:pPrChange>
            </w:pPr>
            <w:del w:id="3639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320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中期擔保放款</w:delText>
              </w:r>
            </w:del>
          </w:p>
          <w:p w14:paraId="0F04D091" w14:textId="481B11EB" w:rsidR="00DF233E" w:rsidRPr="00CA6569" w:rsidDel="007154E3" w:rsidRDefault="00DF233E">
            <w:pPr>
              <w:pStyle w:val="42"/>
              <w:spacing w:after="72"/>
              <w:ind w:left="1133"/>
              <w:rPr>
                <w:del w:id="3640" w:author="阿毛" w:date="2021-05-21T17:49:00Z"/>
                <w:rFonts w:ascii="標楷體" w:hAnsi="標楷體"/>
              </w:rPr>
              <w:pPrChange w:id="3641" w:author="阿毛" w:date="2021-06-02T14:38:00Z">
                <w:pPr/>
              </w:pPrChange>
            </w:pPr>
            <w:del w:id="3642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330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長期擔保放款</w:delText>
              </w:r>
            </w:del>
          </w:p>
          <w:p w14:paraId="46C21707" w14:textId="303C3CF8" w:rsidR="00DF233E" w:rsidRPr="00CA6569" w:rsidDel="007154E3" w:rsidRDefault="00DF233E">
            <w:pPr>
              <w:pStyle w:val="42"/>
              <w:spacing w:after="72"/>
              <w:ind w:left="1133"/>
              <w:rPr>
                <w:del w:id="3643" w:author="阿毛" w:date="2021-05-21T17:49:00Z"/>
                <w:rFonts w:ascii="標楷體" w:hAnsi="標楷體"/>
              </w:rPr>
              <w:pPrChange w:id="3644" w:author="阿毛" w:date="2021-06-02T14:38:00Z">
                <w:pPr/>
              </w:pPrChange>
            </w:pPr>
            <w:del w:id="3645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340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三十年房貸</w:delText>
              </w:r>
            </w:del>
          </w:p>
        </w:tc>
      </w:tr>
    </w:tbl>
    <w:p w14:paraId="02323833" w14:textId="020C1087" w:rsidR="00C937CE" w:rsidDel="007154E3" w:rsidRDefault="00C937CE">
      <w:pPr>
        <w:pStyle w:val="42"/>
        <w:spacing w:after="72"/>
        <w:ind w:left="1133"/>
        <w:rPr>
          <w:del w:id="3646" w:author="阿毛" w:date="2021-05-21T17:49:00Z"/>
        </w:rPr>
        <w:pPrChange w:id="3647" w:author="阿毛" w:date="2021-06-02T14:38:00Z">
          <w:pPr/>
        </w:pPrChange>
      </w:pPr>
    </w:p>
    <w:p w14:paraId="5BA2ADAE" w14:textId="4407A2BD" w:rsidR="00DF233E" w:rsidDel="007154E3" w:rsidRDefault="00DF233E">
      <w:pPr>
        <w:pStyle w:val="42"/>
        <w:spacing w:after="72"/>
        <w:ind w:left="1133"/>
        <w:rPr>
          <w:del w:id="3648" w:author="阿毛" w:date="2021-05-21T17:49:00Z"/>
          <w:rFonts w:ascii="標楷體" w:hAnsi="標楷體"/>
        </w:rPr>
        <w:pPrChange w:id="3649" w:author="阿毛" w:date="2021-06-02T14:38:00Z">
          <w:pPr>
            <w:pStyle w:val="42"/>
            <w:spacing w:after="72"/>
            <w:ind w:leftChars="0" w:left="0"/>
          </w:pPr>
        </w:pPrChange>
      </w:pPr>
      <w:del w:id="3650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C937CE" w:rsidDel="007154E3">
          <w:rPr>
            <w:rFonts w:ascii="標楷體" w:hAnsi="標楷體" w:hint="eastAsia"/>
            <w:lang w:eastAsia="zh-HK"/>
          </w:rPr>
          <w:delText>放款本息攤還表暨繳息通知單</w:delText>
        </w:r>
      </w:del>
    </w:p>
    <w:p w14:paraId="0AEDCC0D" w14:textId="3512BB57" w:rsidR="00DF233E" w:rsidRPr="00DF233E" w:rsidDel="007154E3" w:rsidRDefault="00DF233E">
      <w:pPr>
        <w:pStyle w:val="42"/>
        <w:spacing w:after="72"/>
        <w:ind w:left="1133"/>
        <w:rPr>
          <w:del w:id="3651" w:author="阿毛" w:date="2021-05-21T17:49:00Z"/>
          <w:rFonts w:ascii="標楷體" w:hAnsi="標楷體"/>
        </w:rPr>
        <w:pPrChange w:id="3652" w:author="阿毛" w:date="2021-06-02T14:38:00Z">
          <w:pPr>
            <w:pStyle w:val="42"/>
            <w:spacing w:after="72"/>
            <w:ind w:leftChars="0" w:left="0"/>
          </w:pPr>
        </w:pPrChange>
      </w:pPr>
      <w:del w:id="3653" w:author="阿毛" w:date="2021-05-21T17:49:00Z">
        <w:r w:rsidDel="007154E3">
          <w:rPr>
            <w:rFonts w:ascii="標楷體" w:hAnsi="標楷體" w:hint="eastAsia"/>
          </w:rPr>
          <w:delText>參考附件：</w:delText>
        </w:r>
      </w:del>
      <w:ins w:id="3654" w:author="ST1" w:date="2020-06-15T13:18:00Z">
        <w:del w:id="3655" w:author="阿毛" w:date="2021-05-21T17:49:00Z">
          <w:r w:rsidR="00C666F8" w:rsidRPr="006F0B88" w:rsidDel="007154E3">
            <w:rPr>
              <w:rFonts w:ascii="標楷體" w:hAnsi="標楷體"/>
            </w:rPr>
            <w:delText xml:space="preserve"> </w:delText>
          </w:r>
        </w:del>
      </w:ins>
      <w:del w:id="3656" w:author="阿毛" w:date="2021-05-21T17:49:00Z">
        <w:r w:rsidR="00E6200A" w:rsidRPr="006F0B88" w:rsidDel="007154E3">
          <w:rPr>
            <w:rFonts w:ascii="標楷體" w:hAnsi="標楷體"/>
            <w:sz w:val="32"/>
            <w:szCs w:val="20"/>
          </w:rPr>
          <w:object w:dxaOrig="1376" w:dyaOrig="844" w14:anchorId="3D31A554">
            <v:shape id="_x0000_i1035" type="#_x0000_t75" style="width:69.6pt;height:42pt" o:ole="">
              <v:imagedata r:id="rId52" o:title=""/>
            </v:shape>
            <o:OLEObject Type="Embed" ProgID="Acrobat.Document.DC" ShapeID="_x0000_i1035" DrawAspect="Icon" ObjectID="_1686578691" r:id="rId53"/>
          </w:object>
        </w:r>
      </w:del>
      <w:ins w:id="3657" w:author="ST1" w:date="2020-06-15T13:17:00Z">
        <w:del w:id="3658" w:author="阿毛" w:date="2021-05-21T17:49:00Z">
          <w:r w:rsidR="007A1A27" w:rsidDel="007154E3">
            <w:rPr>
              <w:sz w:val="32"/>
              <w:szCs w:val="20"/>
            </w:rPr>
            <w:object w:dxaOrig="1287" w:dyaOrig="878" w14:anchorId="1AE9AAF0">
              <v:shape id="_x0000_i1036" type="#_x0000_t75" style="width:64.2pt;height:44.4pt" o:ole="">
                <v:imagedata r:id="rId54" o:title=""/>
              </v:shape>
              <o:OLEObject Type="Embed" ProgID="Acrobat.Document.DC" ShapeID="_x0000_i1036" DrawAspect="Icon" ObjectID="_1686578692" r:id="rId55"/>
            </w:object>
          </w:r>
        </w:del>
      </w:ins>
    </w:p>
    <w:p w14:paraId="5FB9BF0D" w14:textId="5338A300" w:rsidR="00CE30A9" w:rsidRPr="00D545F1" w:rsidDel="007154E3" w:rsidRDefault="00F430ED">
      <w:pPr>
        <w:pStyle w:val="42"/>
        <w:spacing w:after="72"/>
        <w:ind w:left="1133"/>
        <w:rPr>
          <w:del w:id="3659" w:author="阿毛" w:date="2021-05-21T17:49:00Z"/>
          <w:rFonts w:ascii="標楷體" w:hAnsi="標楷體"/>
        </w:rPr>
        <w:pPrChange w:id="3660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661" w:author="阿毛" w:date="2021-05-21T17:49:00Z">
        <w:r w:rsidDel="007154E3">
          <w:br w:type="page"/>
        </w:r>
        <w:r w:rsidR="00CE30A9" w:rsidRPr="00D545F1" w:rsidDel="007154E3">
          <w:rPr>
            <w:rFonts w:ascii="標楷體" w:hAnsi="標楷體"/>
          </w:rPr>
          <w:delText>L9</w:delText>
        </w:r>
        <w:r w:rsidR="00CE30A9" w:rsidDel="007154E3">
          <w:rPr>
            <w:rFonts w:ascii="標楷體" w:hAnsi="標楷體" w:hint="eastAsia"/>
          </w:rPr>
          <w:delText>7</w:delText>
        </w:r>
        <w:r w:rsidR="00CE30A9" w:rsidRPr="00D545F1" w:rsidDel="007154E3">
          <w:rPr>
            <w:rFonts w:ascii="標楷體" w:hAnsi="標楷體" w:hint="eastAsia"/>
          </w:rPr>
          <w:delText>0</w:delText>
        </w:r>
        <w:r w:rsidR="00CE30A9" w:rsidDel="007154E3">
          <w:rPr>
            <w:rFonts w:ascii="標楷體" w:hAnsi="標楷體" w:hint="eastAsia"/>
          </w:rPr>
          <w:delText>6</w:delText>
        </w:r>
        <w:r w:rsidR="00CE30A9" w:rsidRPr="00CE30A9" w:rsidDel="007154E3">
          <w:rPr>
            <w:rFonts w:ascii="標楷體" w:hAnsi="標楷體" w:hint="eastAsia"/>
          </w:rPr>
          <w:delText>貸款餘額證明書</w:delText>
        </w:r>
      </w:del>
    </w:p>
    <w:p w14:paraId="73E335A1" w14:textId="7CC7B761" w:rsidR="00CE30A9" w:rsidRPr="00AB69BA" w:rsidDel="007154E3" w:rsidRDefault="00CE30A9">
      <w:pPr>
        <w:pStyle w:val="42"/>
        <w:spacing w:after="72"/>
        <w:ind w:left="1133"/>
        <w:rPr>
          <w:del w:id="3662" w:author="阿毛" w:date="2021-05-21T17:49:00Z"/>
        </w:rPr>
        <w:pPrChange w:id="3663" w:author="阿毛" w:date="2021-06-02T14:38:00Z">
          <w:pPr>
            <w:pStyle w:val="a"/>
          </w:pPr>
        </w:pPrChange>
      </w:pPr>
      <w:del w:id="3664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30A9" w:rsidRPr="00AB69BA" w:rsidDel="007154E3" w14:paraId="661E81E9" w14:textId="1B601736" w:rsidTr="00EC6070">
        <w:trPr>
          <w:trHeight w:val="277"/>
          <w:del w:id="366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8D4E82" w14:textId="2A2B12F1" w:rsidR="00CE30A9" w:rsidRPr="00AB69BA" w:rsidDel="007154E3" w:rsidRDefault="00CE30A9">
            <w:pPr>
              <w:pStyle w:val="42"/>
              <w:spacing w:after="72"/>
              <w:ind w:left="1133"/>
              <w:rPr>
                <w:del w:id="3666" w:author="阿毛" w:date="2021-05-21T17:49:00Z"/>
                <w:rFonts w:ascii="標楷體" w:hAnsi="標楷體"/>
              </w:rPr>
              <w:pPrChange w:id="3667" w:author="阿毛" w:date="2021-06-02T14:38:00Z">
                <w:pPr/>
              </w:pPrChange>
            </w:pPr>
            <w:del w:id="366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09B628" w14:textId="16882C8E" w:rsidR="00CE30A9" w:rsidDel="007154E3" w:rsidRDefault="00CE30A9">
            <w:pPr>
              <w:pStyle w:val="42"/>
              <w:spacing w:after="72"/>
              <w:ind w:left="1133"/>
              <w:rPr>
                <w:del w:id="3669" w:author="阿毛" w:date="2021-05-21T17:49:00Z"/>
                <w:rFonts w:ascii="標楷體" w:hAnsi="標楷體"/>
              </w:rPr>
              <w:pPrChange w:id="3670" w:author="阿毛" w:date="2021-06-02T14:38:00Z">
                <w:pPr/>
              </w:pPrChange>
            </w:pPr>
            <w:del w:id="3671" w:author="阿毛" w:date="2021-05-21T17:49:00Z">
              <w:r w:rsidRPr="00CE30A9" w:rsidDel="007154E3">
                <w:rPr>
                  <w:rFonts w:ascii="標楷體" w:hAnsi="標楷體" w:hint="eastAsia"/>
                  <w:lang w:eastAsia="zh-HK"/>
                </w:rPr>
                <w:delText>貸款餘額證明書</w:delText>
              </w:r>
            </w:del>
          </w:p>
          <w:p w14:paraId="159DE9C9" w14:textId="1CE514EA" w:rsidR="00CE30A9" w:rsidRPr="003E2496" w:rsidDel="007154E3" w:rsidRDefault="00644FC4">
            <w:pPr>
              <w:pStyle w:val="42"/>
              <w:spacing w:after="72"/>
              <w:ind w:left="1133"/>
              <w:rPr>
                <w:del w:id="3672" w:author="阿毛" w:date="2021-05-21T17:49:00Z"/>
                <w:rFonts w:ascii="標楷體" w:hAnsi="標楷體"/>
              </w:rPr>
              <w:pPrChange w:id="3673" w:author="阿毛" w:date="2021-06-02T14:38:00Z">
                <w:pPr/>
              </w:pPrChange>
            </w:pPr>
            <w:del w:id="3674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日期為</w:delText>
              </w:r>
              <w:r w:rsidRPr="00644FC4" w:rsidDel="007154E3">
                <w:rPr>
                  <w:rFonts w:ascii="標楷體" w:hAnsi="標楷體" w:hint="eastAsia"/>
                </w:rPr>
                <w:delText>截至本日或結清日</w:delText>
              </w:r>
            </w:del>
          </w:p>
        </w:tc>
      </w:tr>
      <w:tr w:rsidR="00CE30A9" w:rsidRPr="00AB69BA" w:rsidDel="007154E3" w14:paraId="5E3D5543" w14:textId="21190002" w:rsidTr="00EC6070">
        <w:trPr>
          <w:trHeight w:val="277"/>
          <w:del w:id="367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6AA2D5" w14:textId="200F09C0" w:rsidR="00CE30A9" w:rsidRPr="00AB69BA" w:rsidDel="007154E3" w:rsidRDefault="00CE30A9">
            <w:pPr>
              <w:pStyle w:val="42"/>
              <w:spacing w:after="72"/>
              <w:ind w:left="1133"/>
              <w:rPr>
                <w:del w:id="3676" w:author="阿毛" w:date="2021-05-21T17:49:00Z"/>
                <w:rFonts w:ascii="標楷體" w:hAnsi="標楷體"/>
              </w:rPr>
              <w:pPrChange w:id="3677" w:author="阿毛" w:date="2021-06-02T14:38:00Z">
                <w:pPr/>
              </w:pPrChange>
            </w:pPr>
            <w:del w:id="3678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F5A165" w14:textId="7BF5D5D3" w:rsidR="00CE30A9" w:rsidRPr="00AB69BA" w:rsidDel="007154E3" w:rsidRDefault="00CE30A9">
            <w:pPr>
              <w:pStyle w:val="42"/>
              <w:spacing w:after="72"/>
              <w:ind w:left="1133"/>
              <w:rPr>
                <w:del w:id="3679" w:author="阿毛" w:date="2021-05-21T17:49:00Z"/>
                <w:rFonts w:ascii="標楷體" w:hAnsi="標楷體"/>
              </w:rPr>
              <w:pPrChange w:id="3680" w:author="阿毛" w:date="2021-06-02T14:38:00Z">
                <w:pPr/>
              </w:pPrChange>
            </w:pPr>
          </w:p>
        </w:tc>
      </w:tr>
      <w:tr w:rsidR="00CE30A9" w:rsidRPr="00AB69BA" w:rsidDel="007154E3" w14:paraId="03233932" w14:textId="76AD03EE" w:rsidTr="00EC6070">
        <w:trPr>
          <w:trHeight w:val="773"/>
          <w:del w:id="368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CE6AB" w14:textId="1DED5D2D" w:rsidR="00CE30A9" w:rsidRPr="00AB69BA" w:rsidDel="007154E3" w:rsidRDefault="00CE30A9">
            <w:pPr>
              <w:pStyle w:val="42"/>
              <w:spacing w:after="72"/>
              <w:ind w:left="1133"/>
              <w:rPr>
                <w:del w:id="3682" w:author="阿毛" w:date="2021-05-21T17:49:00Z"/>
                <w:rFonts w:ascii="標楷體" w:hAnsi="標楷體"/>
              </w:rPr>
              <w:pPrChange w:id="3683" w:author="阿毛" w:date="2021-06-02T14:38:00Z">
                <w:pPr/>
              </w:pPrChange>
            </w:pPr>
            <w:del w:id="368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2A2D94" w14:textId="361C4C6F" w:rsidR="00CE30A9" w:rsidRPr="00AB69BA" w:rsidDel="007154E3" w:rsidRDefault="00CE30A9">
            <w:pPr>
              <w:pStyle w:val="42"/>
              <w:spacing w:after="72"/>
              <w:ind w:left="1133"/>
              <w:rPr>
                <w:del w:id="3685" w:author="阿毛" w:date="2021-05-21T17:49:00Z"/>
                <w:rFonts w:ascii="標楷體" w:hAnsi="標楷體"/>
              </w:rPr>
              <w:pPrChange w:id="3686" w:author="阿毛" w:date="2021-06-02T14:38:00Z">
                <w:pPr/>
              </w:pPrChange>
            </w:pPr>
          </w:p>
        </w:tc>
      </w:tr>
      <w:tr w:rsidR="00CE30A9" w:rsidRPr="00AB69BA" w:rsidDel="007154E3" w14:paraId="264B82FA" w14:textId="34FAC95C" w:rsidTr="00EC6070">
        <w:trPr>
          <w:trHeight w:val="321"/>
          <w:del w:id="368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55F001" w14:textId="59A5D95F" w:rsidR="00CE30A9" w:rsidRPr="00AB69BA" w:rsidDel="007154E3" w:rsidRDefault="00CE30A9">
            <w:pPr>
              <w:pStyle w:val="42"/>
              <w:spacing w:after="72"/>
              <w:ind w:left="1133"/>
              <w:rPr>
                <w:del w:id="3688" w:author="阿毛" w:date="2021-05-21T17:49:00Z"/>
                <w:rFonts w:ascii="標楷體" w:hAnsi="標楷體"/>
              </w:rPr>
              <w:pPrChange w:id="3689" w:author="阿毛" w:date="2021-06-02T14:38:00Z">
                <w:pPr/>
              </w:pPrChange>
            </w:pPr>
            <w:del w:id="3690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E54315" w14:textId="4A90EDAC" w:rsidR="00CE30A9" w:rsidRPr="00AB69BA" w:rsidDel="007154E3" w:rsidRDefault="00CE30A9">
            <w:pPr>
              <w:pStyle w:val="42"/>
              <w:spacing w:after="72"/>
              <w:ind w:left="1133"/>
              <w:rPr>
                <w:del w:id="3691" w:author="阿毛" w:date="2021-05-21T17:49:00Z"/>
                <w:rFonts w:ascii="標楷體" w:hAnsi="標楷體"/>
              </w:rPr>
              <w:pPrChange w:id="3692" w:author="阿毛" w:date="2021-06-02T14:38:00Z">
                <w:pPr/>
              </w:pPrChange>
            </w:pPr>
          </w:p>
        </w:tc>
      </w:tr>
      <w:tr w:rsidR="00CE30A9" w:rsidRPr="00AB69BA" w:rsidDel="007154E3" w14:paraId="6B742E47" w14:textId="67EA096C" w:rsidTr="00EC6070">
        <w:trPr>
          <w:trHeight w:val="1311"/>
          <w:del w:id="369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EC7E86" w14:textId="1C4BDAA5" w:rsidR="00CE30A9" w:rsidRPr="00AB69BA" w:rsidDel="007154E3" w:rsidRDefault="00CE30A9">
            <w:pPr>
              <w:pStyle w:val="42"/>
              <w:spacing w:after="72"/>
              <w:ind w:left="1133"/>
              <w:rPr>
                <w:del w:id="3694" w:author="阿毛" w:date="2021-05-21T17:49:00Z"/>
                <w:rFonts w:ascii="標楷體" w:hAnsi="標楷體"/>
              </w:rPr>
              <w:pPrChange w:id="3695" w:author="阿毛" w:date="2021-06-02T14:38:00Z">
                <w:pPr/>
              </w:pPrChange>
            </w:pPr>
            <w:del w:id="3696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BE9C04" w14:textId="250FBD9D" w:rsidR="00CE30A9" w:rsidRPr="00AB69BA" w:rsidDel="007154E3" w:rsidRDefault="00CE30A9">
            <w:pPr>
              <w:pStyle w:val="42"/>
              <w:spacing w:after="72"/>
              <w:ind w:left="1133"/>
              <w:rPr>
                <w:del w:id="3697" w:author="阿毛" w:date="2021-05-21T17:49:00Z"/>
                <w:rFonts w:ascii="標楷體" w:hAnsi="標楷體"/>
              </w:rPr>
              <w:pPrChange w:id="3698" w:author="阿毛" w:date="2021-06-02T14:38:00Z">
                <w:pPr/>
              </w:pPrChange>
            </w:pPr>
          </w:p>
        </w:tc>
      </w:tr>
      <w:tr w:rsidR="00CE30A9" w:rsidRPr="00AB69BA" w:rsidDel="007154E3" w14:paraId="0A59D85D" w14:textId="542207F1" w:rsidTr="00EC6070">
        <w:trPr>
          <w:trHeight w:val="278"/>
          <w:del w:id="369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20380D" w14:textId="454C8BC2" w:rsidR="00CE30A9" w:rsidRPr="00AB69BA" w:rsidDel="007154E3" w:rsidRDefault="00CE30A9">
            <w:pPr>
              <w:pStyle w:val="42"/>
              <w:spacing w:after="72"/>
              <w:ind w:left="1133"/>
              <w:rPr>
                <w:del w:id="3700" w:author="阿毛" w:date="2021-05-21T17:49:00Z"/>
                <w:rFonts w:ascii="標楷體" w:hAnsi="標楷體"/>
              </w:rPr>
              <w:pPrChange w:id="3701" w:author="阿毛" w:date="2021-06-02T14:38:00Z">
                <w:pPr/>
              </w:pPrChange>
            </w:pPr>
            <w:del w:id="370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13380B" w14:textId="249A725C" w:rsidR="00CE30A9" w:rsidRPr="00AB69BA" w:rsidDel="007154E3" w:rsidRDefault="00CE30A9">
            <w:pPr>
              <w:pStyle w:val="42"/>
              <w:spacing w:after="72"/>
              <w:ind w:left="1133"/>
              <w:rPr>
                <w:del w:id="3703" w:author="阿毛" w:date="2021-05-21T17:49:00Z"/>
                <w:rFonts w:ascii="標楷體" w:hAnsi="標楷體"/>
              </w:rPr>
              <w:pPrChange w:id="3704" w:author="阿毛" w:date="2021-06-02T14:38:00Z">
                <w:pPr/>
              </w:pPrChange>
            </w:pPr>
          </w:p>
        </w:tc>
      </w:tr>
      <w:tr w:rsidR="00CE30A9" w:rsidRPr="00AB69BA" w:rsidDel="007154E3" w14:paraId="3F05D433" w14:textId="3EBB5C33" w:rsidTr="00EC6070">
        <w:trPr>
          <w:trHeight w:val="358"/>
          <w:del w:id="370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CE1D83" w14:textId="26D10F3E" w:rsidR="00CE30A9" w:rsidRPr="00AB69BA" w:rsidDel="007154E3" w:rsidRDefault="00CE30A9">
            <w:pPr>
              <w:pStyle w:val="42"/>
              <w:spacing w:after="72"/>
              <w:ind w:left="1133"/>
              <w:rPr>
                <w:del w:id="3706" w:author="阿毛" w:date="2021-05-21T17:49:00Z"/>
                <w:rFonts w:ascii="標楷體" w:hAnsi="標楷體"/>
              </w:rPr>
              <w:pPrChange w:id="3707" w:author="阿毛" w:date="2021-06-02T14:38:00Z">
                <w:pPr/>
              </w:pPrChange>
            </w:pPr>
            <w:del w:id="3708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EE723" w14:textId="3D429783" w:rsidR="00CE30A9" w:rsidRPr="00AB69BA" w:rsidDel="007154E3" w:rsidRDefault="00CE30A9">
            <w:pPr>
              <w:pStyle w:val="42"/>
              <w:spacing w:after="72"/>
              <w:ind w:left="1133"/>
              <w:rPr>
                <w:del w:id="3709" w:author="阿毛" w:date="2021-05-21T17:49:00Z"/>
                <w:rFonts w:ascii="標楷體" w:hAnsi="標楷體"/>
              </w:rPr>
              <w:pPrChange w:id="3710" w:author="阿毛" w:date="2021-06-02T14:38:00Z">
                <w:pPr/>
              </w:pPrChange>
            </w:pPr>
          </w:p>
        </w:tc>
      </w:tr>
      <w:tr w:rsidR="00CE30A9" w:rsidRPr="00AB69BA" w:rsidDel="007154E3" w14:paraId="35B63D3A" w14:textId="77C9E0A2" w:rsidTr="00EC6070">
        <w:trPr>
          <w:trHeight w:val="278"/>
          <w:del w:id="371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AA81FE" w14:textId="4DF9FB5C" w:rsidR="00CE30A9" w:rsidRPr="00AB69BA" w:rsidDel="007154E3" w:rsidRDefault="00CE30A9">
            <w:pPr>
              <w:pStyle w:val="42"/>
              <w:spacing w:after="72"/>
              <w:ind w:left="1133"/>
              <w:rPr>
                <w:del w:id="3712" w:author="阿毛" w:date="2021-05-21T17:49:00Z"/>
                <w:rFonts w:ascii="標楷體" w:hAnsi="標楷體"/>
              </w:rPr>
              <w:pPrChange w:id="3713" w:author="阿毛" w:date="2021-06-02T14:38:00Z">
                <w:pPr/>
              </w:pPrChange>
            </w:pPr>
            <w:del w:id="371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9C277" w14:textId="0A2CE7EB" w:rsidR="00CE30A9" w:rsidRPr="00AB69BA" w:rsidDel="007154E3" w:rsidRDefault="00CE30A9">
            <w:pPr>
              <w:pStyle w:val="42"/>
              <w:spacing w:after="72"/>
              <w:ind w:left="1133"/>
              <w:rPr>
                <w:del w:id="3715" w:author="阿毛" w:date="2021-05-21T17:49:00Z"/>
                <w:rFonts w:ascii="標楷體" w:hAnsi="標楷體"/>
              </w:rPr>
              <w:pPrChange w:id="3716" w:author="阿毛" w:date="2021-06-02T14:38:00Z">
                <w:pPr/>
              </w:pPrChange>
            </w:pPr>
          </w:p>
        </w:tc>
      </w:tr>
    </w:tbl>
    <w:p w14:paraId="2B57A66D" w14:textId="16BBA4E2" w:rsidR="00CE30A9" w:rsidDel="007154E3" w:rsidRDefault="00CE30A9">
      <w:pPr>
        <w:pStyle w:val="42"/>
        <w:spacing w:after="72"/>
        <w:ind w:left="1133"/>
        <w:rPr>
          <w:del w:id="3717" w:author="阿毛" w:date="2021-05-21T17:49:00Z"/>
          <w:rFonts w:ascii="標楷體" w:hAnsi="標楷體"/>
        </w:rPr>
        <w:pPrChange w:id="3718" w:author="阿毛" w:date="2021-06-02T14:38:00Z">
          <w:pPr/>
        </w:pPrChange>
      </w:pPr>
    </w:p>
    <w:p w14:paraId="5C985A98" w14:textId="24FDCDC8" w:rsidR="00BB5548" w:rsidDel="007154E3" w:rsidRDefault="00BB5548">
      <w:pPr>
        <w:pStyle w:val="42"/>
        <w:spacing w:after="72"/>
        <w:ind w:left="1133"/>
        <w:rPr>
          <w:del w:id="3719" w:author="阿毛" w:date="2021-05-21T17:49:00Z"/>
          <w:rFonts w:ascii="標楷體" w:hAnsi="標楷體"/>
        </w:rPr>
        <w:pPrChange w:id="3720" w:author="阿毛" w:date="2021-06-02T14:38:00Z">
          <w:pPr>
            <w:widowControl/>
          </w:pPr>
        </w:pPrChange>
      </w:pPr>
      <w:del w:id="3721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BD85F7F" w14:textId="37CC2CC7" w:rsidR="00BB5548" w:rsidRPr="00AB69BA" w:rsidDel="007154E3" w:rsidRDefault="00BB5548">
      <w:pPr>
        <w:pStyle w:val="42"/>
        <w:spacing w:after="72"/>
        <w:ind w:left="1133"/>
        <w:rPr>
          <w:del w:id="3722" w:author="阿毛" w:date="2021-05-21T17:49:00Z"/>
          <w:rFonts w:ascii="標楷體" w:hAnsi="標楷體"/>
        </w:rPr>
        <w:pPrChange w:id="3723" w:author="阿毛" w:date="2021-06-02T14:38:00Z">
          <w:pPr/>
        </w:pPrChange>
      </w:pPr>
    </w:p>
    <w:p w14:paraId="16D462A8" w14:textId="6D9A79F2" w:rsidR="00CE30A9" w:rsidRPr="00AB69BA" w:rsidDel="007154E3" w:rsidRDefault="00CE30A9">
      <w:pPr>
        <w:pStyle w:val="42"/>
        <w:spacing w:after="72"/>
        <w:ind w:left="1133"/>
        <w:rPr>
          <w:del w:id="3724" w:author="阿毛" w:date="2021-05-21T17:49:00Z"/>
        </w:rPr>
        <w:pPrChange w:id="3725" w:author="阿毛" w:date="2021-06-02T14:38:00Z">
          <w:pPr>
            <w:pStyle w:val="a"/>
          </w:pPr>
        </w:pPrChange>
      </w:pPr>
      <w:del w:id="3726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CD98080" w14:textId="2879F604" w:rsidR="00CE30A9" w:rsidRPr="00AB69BA" w:rsidDel="007154E3" w:rsidRDefault="00CE30A9">
      <w:pPr>
        <w:pStyle w:val="42"/>
        <w:spacing w:after="72"/>
        <w:ind w:left="1133"/>
        <w:rPr>
          <w:del w:id="3727" w:author="阿毛" w:date="2021-05-21T17:49:00Z"/>
          <w:rFonts w:ascii="標楷體" w:hAnsi="標楷體"/>
        </w:rPr>
        <w:pPrChange w:id="3728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729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F23948D" w14:textId="46AA073E" w:rsidR="00CE30A9" w:rsidDel="007154E3" w:rsidRDefault="00CE30A9">
      <w:pPr>
        <w:pStyle w:val="42"/>
        <w:spacing w:after="72"/>
        <w:ind w:left="1133"/>
        <w:rPr>
          <w:del w:id="3730" w:author="阿毛" w:date="2021-05-21T17:49:00Z"/>
          <w:rFonts w:ascii="新細明體" w:cs="新細明體"/>
          <w:sz w:val="22"/>
          <w:lang w:val="zh-TW"/>
        </w:rPr>
        <w:pPrChange w:id="3731" w:author="阿毛" w:date="2021-06-02T14:38:00Z">
          <w:pPr>
            <w:autoSpaceDE w:val="0"/>
            <w:autoSpaceDN w:val="0"/>
            <w:adjustRightInd w:val="0"/>
          </w:pPr>
        </w:pPrChange>
      </w:pPr>
      <w:del w:id="3732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                                                                            </w:delText>
        </w:r>
      </w:del>
    </w:p>
    <w:p w14:paraId="4306CE59" w14:textId="09DF3452" w:rsidR="00CE30A9" w:rsidDel="007154E3" w:rsidRDefault="00EB300A">
      <w:pPr>
        <w:pStyle w:val="42"/>
        <w:spacing w:after="72"/>
        <w:ind w:left="1133"/>
        <w:rPr>
          <w:del w:id="3733" w:author="阿毛" w:date="2021-05-21T17:49:00Z"/>
          <w:rFonts w:ascii="標楷體" w:hAnsi="標楷體"/>
        </w:rPr>
        <w:pPrChange w:id="3734" w:author="阿毛" w:date="2021-06-02T14:38:00Z">
          <w:pPr>
            <w:autoSpaceDE w:val="0"/>
            <w:autoSpaceDN w:val="0"/>
            <w:adjustRightInd w:val="0"/>
          </w:pPr>
        </w:pPrChange>
      </w:pPr>
      <w:del w:id="3735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4A069F9" wp14:editId="090E42DD">
              <wp:extent cx="6769100" cy="1289050"/>
              <wp:effectExtent l="0" t="0" r="0" b="6350"/>
              <wp:docPr id="1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6910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727002C" w14:textId="01847B0A" w:rsidR="00CE30A9" w:rsidRPr="00AB69BA" w:rsidDel="007154E3" w:rsidRDefault="00D950B2">
      <w:pPr>
        <w:pStyle w:val="42"/>
        <w:spacing w:after="72"/>
        <w:ind w:left="1133"/>
        <w:rPr>
          <w:del w:id="3736" w:author="阿毛" w:date="2021-05-21T17:49:00Z"/>
        </w:rPr>
        <w:pPrChange w:id="3737" w:author="阿毛" w:date="2021-06-02T14:38:00Z">
          <w:pPr>
            <w:pStyle w:val="a"/>
          </w:pPr>
        </w:pPrChange>
      </w:pPr>
      <w:del w:id="3738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1990B3A2" w14:textId="784CC615" w:rsidTr="005C14EF">
        <w:trPr>
          <w:trHeight w:val="388"/>
          <w:jc w:val="center"/>
          <w:del w:id="3739" w:author="阿毛" w:date="2021-05-21T17:49:00Z"/>
        </w:trPr>
        <w:tc>
          <w:tcPr>
            <w:tcW w:w="486" w:type="dxa"/>
            <w:vMerge w:val="restart"/>
          </w:tcPr>
          <w:p w14:paraId="2E3EA201" w14:textId="4E7CCAE8" w:rsidR="00BB5548" w:rsidRPr="00CA6569" w:rsidDel="007154E3" w:rsidRDefault="00BB5548">
            <w:pPr>
              <w:pStyle w:val="42"/>
              <w:spacing w:after="72"/>
              <w:ind w:left="1133"/>
              <w:rPr>
                <w:del w:id="3740" w:author="阿毛" w:date="2021-05-21T17:49:00Z"/>
                <w:rFonts w:ascii="標楷體" w:hAnsi="標楷體"/>
              </w:rPr>
              <w:pPrChange w:id="3741" w:author="阿毛" w:date="2021-06-02T14:38:00Z">
                <w:pPr/>
              </w:pPrChange>
            </w:pPr>
            <w:del w:id="3742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33D9CA52" w14:textId="04B7ADE2" w:rsidR="00BB5548" w:rsidRPr="00CA6569" w:rsidDel="007154E3" w:rsidRDefault="00BB5548">
            <w:pPr>
              <w:pStyle w:val="42"/>
              <w:spacing w:after="72"/>
              <w:ind w:left="1133"/>
              <w:rPr>
                <w:del w:id="3743" w:author="阿毛" w:date="2021-05-21T17:49:00Z"/>
                <w:rFonts w:ascii="標楷體" w:hAnsi="標楷體"/>
              </w:rPr>
              <w:pPrChange w:id="3744" w:author="阿毛" w:date="2021-06-02T14:38:00Z">
                <w:pPr/>
              </w:pPrChange>
            </w:pPr>
            <w:del w:id="3745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453369FB" w14:textId="49356266" w:rsidR="00BB5548" w:rsidRPr="00CA6569" w:rsidDel="007154E3" w:rsidRDefault="00BB5548">
            <w:pPr>
              <w:pStyle w:val="42"/>
              <w:spacing w:after="72"/>
              <w:ind w:left="1133"/>
              <w:rPr>
                <w:del w:id="3746" w:author="阿毛" w:date="2021-05-21T17:49:00Z"/>
                <w:rFonts w:ascii="標楷體" w:hAnsi="標楷體"/>
              </w:rPr>
              <w:pPrChange w:id="3747" w:author="阿毛" w:date="2021-06-02T14:38:00Z">
                <w:pPr>
                  <w:jc w:val="center"/>
                </w:pPr>
              </w:pPrChange>
            </w:pPr>
            <w:del w:id="3748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607592E1" w14:textId="24E82128" w:rsidR="00BB5548" w:rsidRPr="00CA6569" w:rsidDel="007154E3" w:rsidRDefault="00BB5548">
            <w:pPr>
              <w:pStyle w:val="42"/>
              <w:spacing w:after="72"/>
              <w:ind w:left="1133"/>
              <w:rPr>
                <w:del w:id="3749" w:author="阿毛" w:date="2021-05-21T17:49:00Z"/>
                <w:rFonts w:ascii="標楷體" w:hAnsi="標楷體"/>
              </w:rPr>
              <w:pPrChange w:id="3750" w:author="阿毛" w:date="2021-06-02T14:38:00Z">
                <w:pPr/>
              </w:pPrChange>
            </w:pPr>
            <w:del w:id="3751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4F11908C" w14:textId="2562D543" w:rsidTr="00BB5548">
        <w:trPr>
          <w:trHeight w:val="244"/>
          <w:jc w:val="center"/>
          <w:del w:id="3752" w:author="阿毛" w:date="2021-05-21T17:49:00Z"/>
        </w:trPr>
        <w:tc>
          <w:tcPr>
            <w:tcW w:w="486" w:type="dxa"/>
            <w:vMerge/>
          </w:tcPr>
          <w:p w14:paraId="5F4804EC" w14:textId="34580991" w:rsidR="00BB5548" w:rsidRPr="00CA6569" w:rsidDel="007154E3" w:rsidRDefault="00BB5548">
            <w:pPr>
              <w:pStyle w:val="42"/>
              <w:spacing w:after="72"/>
              <w:ind w:left="1133"/>
              <w:rPr>
                <w:del w:id="3753" w:author="阿毛" w:date="2021-05-21T17:49:00Z"/>
                <w:rFonts w:ascii="標楷體" w:hAnsi="標楷體"/>
              </w:rPr>
              <w:pPrChange w:id="3754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68F1BEFA" w14:textId="3073D5EB" w:rsidR="00BB5548" w:rsidRPr="00CA6569" w:rsidDel="007154E3" w:rsidRDefault="00BB5548">
            <w:pPr>
              <w:pStyle w:val="42"/>
              <w:spacing w:after="72"/>
              <w:ind w:left="1133"/>
              <w:rPr>
                <w:del w:id="3755" w:author="阿毛" w:date="2021-05-21T17:49:00Z"/>
                <w:rFonts w:ascii="標楷體" w:hAnsi="標楷體"/>
              </w:rPr>
              <w:pPrChange w:id="3756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1D387695" w14:textId="18A8EEC4" w:rsidR="00BB5548" w:rsidRPr="00CA6569" w:rsidDel="007154E3" w:rsidRDefault="00BB5548">
            <w:pPr>
              <w:pStyle w:val="42"/>
              <w:spacing w:after="72"/>
              <w:ind w:left="1133"/>
              <w:rPr>
                <w:del w:id="3757" w:author="阿毛" w:date="2021-05-21T17:49:00Z"/>
                <w:rFonts w:ascii="標楷體" w:hAnsi="標楷體"/>
              </w:rPr>
              <w:pPrChange w:id="3758" w:author="阿毛" w:date="2021-06-02T14:38:00Z">
                <w:pPr/>
              </w:pPrChange>
            </w:pPr>
            <w:del w:id="3759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1A29EBFA" w14:textId="5FC49DC0" w:rsidR="00BB5548" w:rsidRPr="00CA6569" w:rsidDel="007154E3" w:rsidRDefault="00BB5548">
            <w:pPr>
              <w:pStyle w:val="42"/>
              <w:spacing w:after="72"/>
              <w:ind w:left="1133"/>
              <w:rPr>
                <w:del w:id="3760" w:author="阿毛" w:date="2021-05-21T17:49:00Z"/>
                <w:rFonts w:ascii="標楷體" w:hAnsi="標楷體"/>
              </w:rPr>
              <w:pPrChange w:id="3761" w:author="阿毛" w:date="2021-06-02T14:38:00Z">
                <w:pPr/>
              </w:pPrChange>
            </w:pPr>
            <w:del w:id="3762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54E91FD" w14:textId="258E7EB9" w:rsidR="00BB5548" w:rsidRPr="00CA6569" w:rsidDel="007154E3" w:rsidRDefault="00BB5548">
            <w:pPr>
              <w:pStyle w:val="42"/>
              <w:spacing w:after="72"/>
              <w:ind w:left="1133"/>
              <w:rPr>
                <w:del w:id="3763" w:author="阿毛" w:date="2021-05-21T17:49:00Z"/>
                <w:rFonts w:ascii="標楷體" w:hAnsi="標楷體"/>
              </w:rPr>
              <w:pPrChange w:id="3764" w:author="阿毛" w:date="2021-06-02T14:38:00Z">
                <w:pPr/>
              </w:pPrChange>
            </w:pPr>
            <w:del w:id="3765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42436B48" w14:textId="2FE6DA25" w:rsidR="00BB5548" w:rsidRPr="00CA6569" w:rsidDel="007154E3" w:rsidRDefault="00BB5548">
            <w:pPr>
              <w:pStyle w:val="42"/>
              <w:spacing w:after="72"/>
              <w:ind w:left="1133"/>
              <w:rPr>
                <w:del w:id="3766" w:author="阿毛" w:date="2021-05-21T17:49:00Z"/>
                <w:rFonts w:ascii="標楷體" w:hAnsi="標楷體"/>
              </w:rPr>
              <w:pPrChange w:id="3767" w:author="阿毛" w:date="2021-06-02T14:38:00Z">
                <w:pPr/>
              </w:pPrChange>
            </w:pPr>
            <w:del w:id="3768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2F7770DD" w14:textId="5C5F1DAE" w:rsidR="00BB5548" w:rsidRPr="00CA6569" w:rsidDel="007154E3" w:rsidRDefault="00BB5548">
            <w:pPr>
              <w:pStyle w:val="42"/>
              <w:spacing w:after="72"/>
              <w:ind w:left="1133"/>
              <w:rPr>
                <w:del w:id="3769" w:author="阿毛" w:date="2021-05-21T17:49:00Z"/>
                <w:rFonts w:ascii="標楷體" w:hAnsi="標楷體"/>
              </w:rPr>
              <w:pPrChange w:id="3770" w:author="阿毛" w:date="2021-06-02T14:38:00Z">
                <w:pPr/>
              </w:pPrChange>
            </w:pPr>
            <w:del w:id="3771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1431A19C" w14:textId="48029033" w:rsidR="00BB5548" w:rsidRPr="00CA6569" w:rsidDel="007154E3" w:rsidRDefault="00BB5548">
            <w:pPr>
              <w:pStyle w:val="42"/>
              <w:spacing w:after="72"/>
              <w:ind w:left="1133"/>
              <w:rPr>
                <w:del w:id="3772" w:author="阿毛" w:date="2021-05-21T17:49:00Z"/>
                <w:rFonts w:ascii="標楷體" w:hAnsi="標楷體"/>
              </w:rPr>
              <w:pPrChange w:id="3773" w:author="阿毛" w:date="2021-06-02T14:38:00Z">
                <w:pPr/>
              </w:pPrChange>
            </w:pPr>
          </w:p>
        </w:tc>
      </w:tr>
      <w:tr w:rsidR="00BB5548" w:rsidRPr="00CA6569" w:rsidDel="007154E3" w14:paraId="72431ABA" w14:textId="73509F7A" w:rsidTr="00BB5548">
        <w:trPr>
          <w:trHeight w:val="291"/>
          <w:jc w:val="center"/>
          <w:del w:id="3774" w:author="阿毛" w:date="2021-05-21T17:49:00Z"/>
        </w:trPr>
        <w:tc>
          <w:tcPr>
            <w:tcW w:w="486" w:type="dxa"/>
          </w:tcPr>
          <w:p w14:paraId="6FE33182" w14:textId="1234089F" w:rsidR="00BB5548" w:rsidRPr="00CA6569" w:rsidDel="007154E3" w:rsidRDefault="00BB5548">
            <w:pPr>
              <w:pStyle w:val="42"/>
              <w:spacing w:after="72"/>
              <w:ind w:left="1133"/>
              <w:rPr>
                <w:del w:id="3775" w:author="阿毛" w:date="2021-05-21T17:49:00Z"/>
                <w:rFonts w:ascii="標楷體" w:hAnsi="標楷體"/>
              </w:rPr>
              <w:pPrChange w:id="3776" w:author="阿毛" w:date="2021-06-02T14:38:00Z">
                <w:pPr/>
              </w:pPrChange>
            </w:pPr>
            <w:del w:id="3777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79EF4295" w14:textId="13940164" w:rsidR="00BB5548" w:rsidRPr="00CA6569" w:rsidDel="007154E3" w:rsidRDefault="00BB5548">
            <w:pPr>
              <w:pStyle w:val="42"/>
              <w:spacing w:after="72"/>
              <w:ind w:left="1133"/>
              <w:rPr>
                <w:del w:id="3778" w:author="阿毛" w:date="2021-05-21T17:49:00Z"/>
                <w:rFonts w:ascii="標楷體" w:hAnsi="標楷體"/>
              </w:rPr>
              <w:pPrChange w:id="3779" w:author="阿毛" w:date="2021-06-02T14:38:00Z">
                <w:pPr/>
              </w:pPrChange>
            </w:pPr>
            <w:del w:id="3780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942" w:type="dxa"/>
          </w:tcPr>
          <w:p w14:paraId="6ADA3FCB" w14:textId="74737D81" w:rsidR="00BB5548" w:rsidRPr="00CA6569" w:rsidDel="007154E3" w:rsidRDefault="00BB5548">
            <w:pPr>
              <w:pStyle w:val="42"/>
              <w:spacing w:after="72"/>
              <w:ind w:left="1133"/>
              <w:rPr>
                <w:del w:id="3781" w:author="阿毛" w:date="2021-05-21T17:49:00Z"/>
                <w:rFonts w:ascii="標楷體" w:hAnsi="標楷體" w:cs="新細明體"/>
              </w:rPr>
              <w:pPrChange w:id="3782" w:author="阿毛" w:date="2021-06-02T14:38:00Z">
                <w:pPr/>
              </w:pPrChange>
            </w:pPr>
            <w:del w:id="3783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57" w:type="dxa"/>
          </w:tcPr>
          <w:p w14:paraId="51CE3DB7" w14:textId="34AAC338" w:rsidR="00BB5548" w:rsidRPr="00CA6569" w:rsidDel="007154E3" w:rsidRDefault="00BB5548">
            <w:pPr>
              <w:pStyle w:val="42"/>
              <w:spacing w:after="72"/>
              <w:ind w:left="1133"/>
              <w:rPr>
                <w:del w:id="3784" w:author="阿毛" w:date="2021-05-21T17:49:00Z"/>
                <w:rFonts w:ascii="標楷體" w:hAnsi="標楷體"/>
              </w:rPr>
              <w:pPrChange w:id="3785" w:author="阿毛" w:date="2021-06-02T14:38:00Z">
                <w:pPr/>
              </w:pPrChange>
            </w:pPr>
            <w:del w:id="3786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56" w:type="dxa"/>
          </w:tcPr>
          <w:p w14:paraId="70226FC4" w14:textId="16101B8E" w:rsidR="00BB5548" w:rsidRPr="00CA6569" w:rsidDel="007154E3" w:rsidRDefault="00BB5548">
            <w:pPr>
              <w:pStyle w:val="42"/>
              <w:spacing w:after="72"/>
              <w:ind w:left="1133"/>
              <w:rPr>
                <w:del w:id="3787" w:author="阿毛" w:date="2021-05-21T17:49:00Z"/>
                <w:rFonts w:ascii="標楷體" w:hAnsi="標楷體"/>
              </w:rPr>
              <w:pPrChange w:id="3788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426ADAF" w14:textId="5E8B0A7B" w:rsidR="00BB5548" w:rsidRPr="00CA6569" w:rsidDel="007154E3" w:rsidRDefault="00BB5548">
            <w:pPr>
              <w:pStyle w:val="42"/>
              <w:spacing w:after="72"/>
              <w:ind w:left="1133"/>
              <w:rPr>
                <w:del w:id="3789" w:author="阿毛" w:date="2021-05-21T17:49:00Z"/>
                <w:rFonts w:ascii="標楷體" w:hAnsi="標楷體"/>
              </w:rPr>
              <w:pPrChange w:id="3790" w:author="阿毛" w:date="2021-06-02T14:38:00Z">
                <w:pPr/>
              </w:pPrChange>
            </w:pPr>
            <w:del w:id="3791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AE1F99B" w14:textId="171DFEC2" w:rsidR="00BB5548" w:rsidRPr="00CA6569" w:rsidDel="007154E3" w:rsidRDefault="00BB5548">
            <w:pPr>
              <w:pStyle w:val="42"/>
              <w:spacing w:after="72"/>
              <w:ind w:left="1133"/>
              <w:rPr>
                <w:del w:id="3792" w:author="阿毛" w:date="2021-05-21T17:49:00Z"/>
                <w:rFonts w:ascii="標楷體" w:hAnsi="標楷體"/>
              </w:rPr>
              <w:pPrChange w:id="3793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1A31597F" w14:textId="54A905CE" w:rsidR="00BB5548" w:rsidRPr="00CA6569" w:rsidDel="007154E3" w:rsidRDefault="00BB5548">
            <w:pPr>
              <w:pStyle w:val="42"/>
              <w:spacing w:after="72"/>
              <w:ind w:left="1133"/>
              <w:rPr>
                <w:del w:id="3794" w:author="阿毛" w:date="2021-05-21T17:49:00Z"/>
                <w:rFonts w:ascii="標楷體" w:hAnsi="標楷體"/>
              </w:rPr>
              <w:pPrChange w:id="3795" w:author="阿毛" w:date="2021-06-02T14:38:00Z">
                <w:pPr/>
              </w:pPrChange>
            </w:pPr>
            <w:del w:id="3796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BB5548" w:rsidRPr="00CA6569" w:rsidDel="007154E3" w14:paraId="26D08A97" w14:textId="4DC55FD1" w:rsidTr="00BB5548">
        <w:trPr>
          <w:trHeight w:val="291"/>
          <w:jc w:val="center"/>
          <w:del w:id="3797" w:author="阿毛" w:date="2021-05-21T17:49:00Z"/>
        </w:trPr>
        <w:tc>
          <w:tcPr>
            <w:tcW w:w="486" w:type="dxa"/>
          </w:tcPr>
          <w:p w14:paraId="13653740" w14:textId="48D2BCF7" w:rsidR="00BB5548" w:rsidRPr="00CA6569" w:rsidDel="007154E3" w:rsidRDefault="00BB5548">
            <w:pPr>
              <w:pStyle w:val="42"/>
              <w:spacing w:after="72"/>
              <w:ind w:left="1133"/>
              <w:rPr>
                <w:del w:id="3798" w:author="阿毛" w:date="2021-05-21T17:49:00Z"/>
                <w:rFonts w:ascii="標楷體" w:hAnsi="標楷體"/>
              </w:rPr>
              <w:pPrChange w:id="3799" w:author="阿毛" w:date="2021-06-02T14:38:00Z">
                <w:pPr/>
              </w:pPrChange>
            </w:pPr>
            <w:del w:id="3800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2018" w:type="dxa"/>
          </w:tcPr>
          <w:p w14:paraId="2D055876" w14:textId="67B76A13" w:rsidR="00BB5548" w:rsidRPr="00CA6569" w:rsidDel="007154E3" w:rsidRDefault="00BB5548">
            <w:pPr>
              <w:pStyle w:val="42"/>
              <w:spacing w:after="72"/>
              <w:ind w:left="1133"/>
              <w:rPr>
                <w:del w:id="3801" w:author="阿毛" w:date="2021-05-21T17:49:00Z"/>
                <w:rFonts w:ascii="標楷體" w:hAnsi="標楷體"/>
              </w:rPr>
              <w:pPrChange w:id="3802" w:author="阿毛" w:date="2021-06-02T14:38:00Z">
                <w:pPr/>
              </w:pPrChange>
            </w:pPr>
            <w:del w:id="3803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942" w:type="dxa"/>
          </w:tcPr>
          <w:p w14:paraId="411F61E9" w14:textId="33F19EA9" w:rsidR="00BB5548" w:rsidRPr="00CA6569" w:rsidDel="007154E3" w:rsidRDefault="00BB5548">
            <w:pPr>
              <w:pStyle w:val="42"/>
              <w:spacing w:after="72"/>
              <w:ind w:left="1133"/>
              <w:rPr>
                <w:del w:id="3804" w:author="阿毛" w:date="2021-05-21T17:49:00Z"/>
                <w:rFonts w:ascii="標楷體" w:hAnsi="標楷體" w:cs="新細明體"/>
              </w:rPr>
              <w:pPrChange w:id="3805" w:author="阿毛" w:date="2021-06-02T14:38:00Z">
                <w:pPr/>
              </w:pPrChange>
            </w:pPr>
            <w:del w:id="3806" w:author="阿毛" w:date="2021-05-21T17:49:00Z">
              <w:r w:rsidDel="007154E3">
                <w:rPr>
                  <w:rFonts w:ascii="標楷體" w:hAnsi="標楷體" w:cs="新細明體"/>
                </w:rPr>
                <w:delText>9999999</w:delText>
              </w:r>
            </w:del>
          </w:p>
        </w:tc>
        <w:tc>
          <w:tcPr>
            <w:tcW w:w="957" w:type="dxa"/>
          </w:tcPr>
          <w:p w14:paraId="6BFC0694" w14:textId="5760867F" w:rsidR="00BB5548" w:rsidRPr="00CA6569" w:rsidDel="007154E3" w:rsidRDefault="00BB5548">
            <w:pPr>
              <w:pStyle w:val="42"/>
              <w:spacing w:after="72"/>
              <w:ind w:left="1133"/>
              <w:rPr>
                <w:del w:id="3807" w:author="阿毛" w:date="2021-05-21T17:49:00Z"/>
                <w:rFonts w:ascii="標楷體" w:hAnsi="標楷體" w:cs="新細明體"/>
              </w:rPr>
              <w:pPrChange w:id="3808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3E953AED" w14:textId="2D14A375" w:rsidR="00BB5548" w:rsidRPr="00CA6569" w:rsidDel="007154E3" w:rsidRDefault="00BB5548">
            <w:pPr>
              <w:pStyle w:val="42"/>
              <w:spacing w:after="72"/>
              <w:ind w:left="1133"/>
              <w:rPr>
                <w:del w:id="3809" w:author="阿毛" w:date="2021-05-21T17:49:00Z"/>
                <w:rFonts w:ascii="標楷體" w:hAnsi="標楷體"/>
              </w:rPr>
              <w:pPrChange w:id="3810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E0263F2" w14:textId="364EB5BC" w:rsidR="00BB5548" w:rsidRPr="00CA6569" w:rsidDel="007154E3" w:rsidRDefault="00BB5548">
            <w:pPr>
              <w:pStyle w:val="42"/>
              <w:spacing w:after="72"/>
              <w:ind w:left="1133"/>
              <w:rPr>
                <w:del w:id="3811" w:author="阿毛" w:date="2021-05-21T17:49:00Z"/>
                <w:rFonts w:ascii="標楷體" w:hAnsi="標楷體"/>
              </w:rPr>
              <w:pPrChange w:id="3812" w:author="阿毛" w:date="2021-06-02T14:38:00Z">
                <w:pPr/>
              </w:pPrChange>
            </w:pPr>
            <w:del w:id="3813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3CC1308D" w14:textId="049ED035" w:rsidR="00BB5548" w:rsidRPr="00CA6569" w:rsidDel="007154E3" w:rsidRDefault="00BB5548">
            <w:pPr>
              <w:pStyle w:val="42"/>
              <w:spacing w:after="72"/>
              <w:ind w:left="1133"/>
              <w:rPr>
                <w:del w:id="3814" w:author="阿毛" w:date="2021-05-21T17:49:00Z"/>
                <w:rFonts w:ascii="標楷體" w:hAnsi="標楷體"/>
              </w:rPr>
              <w:pPrChange w:id="3815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7071F4" w14:textId="10E8CB21" w:rsidR="00BB5548" w:rsidRPr="00CA6569" w:rsidDel="007154E3" w:rsidRDefault="00BB5548">
            <w:pPr>
              <w:pStyle w:val="42"/>
              <w:spacing w:after="72"/>
              <w:ind w:left="1133"/>
              <w:rPr>
                <w:del w:id="3816" w:author="阿毛" w:date="2021-05-21T17:49:00Z"/>
                <w:rFonts w:ascii="標楷體" w:hAnsi="標楷體"/>
              </w:rPr>
              <w:pPrChange w:id="3817" w:author="阿毛" w:date="2021-06-02T14:38:00Z">
                <w:pPr/>
              </w:pPrChange>
            </w:pPr>
            <w:del w:id="3818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BB5548" w:rsidRPr="00CA6569" w:rsidDel="007154E3" w14:paraId="4127C9F2" w14:textId="5548854E" w:rsidTr="00BB5548">
        <w:trPr>
          <w:trHeight w:val="291"/>
          <w:jc w:val="center"/>
          <w:del w:id="3819" w:author="阿毛" w:date="2021-05-21T17:49:00Z"/>
        </w:trPr>
        <w:tc>
          <w:tcPr>
            <w:tcW w:w="486" w:type="dxa"/>
          </w:tcPr>
          <w:p w14:paraId="29617A61" w14:textId="27F9C2EC" w:rsidR="00BB5548" w:rsidRPr="00CA6569" w:rsidDel="007154E3" w:rsidRDefault="00BB5548">
            <w:pPr>
              <w:pStyle w:val="42"/>
              <w:spacing w:after="72"/>
              <w:ind w:left="1133"/>
              <w:rPr>
                <w:del w:id="3820" w:author="阿毛" w:date="2021-05-21T17:49:00Z"/>
                <w:rFonts w:ascii="標楷體" w:hAnsi="標楷體"/>
              </w:rPr>
              <w:pPrChange w:id="3821" w:author="阿毛" w:date="2021-06-02T14:38:00Z">
                <w:pPr/>
              </w:pPrChange>
            </w:pPr>
          </w:p>
        </w:tc>
        <w:tc>
          <w:tcPr>
            <w:tcW w:w="2018" w:type="dxa"/>
          </w:tcPr>
          <w:p w14:paraId="1BA0A592" w14:textId="33B7A416" w:rsidR="00BB5548" w:rsidRPr="00CA6569" w:rsidDel="007154E3" w:rsidRDefault="00BB5548">
            <w:pPr>
              <w:pStyle w:val="42"/>
              <w:spacing w:after="72"/>
              <w:ind w:left="1133"/>
              <w:rPr>
                <w:del w:id="3822" w:author="阿毛" w:date="2021-05-21T17:49:00Z"/>
                <w:rFonts w:ascii="標楷體" w:hAnsi="標楷體"/>
              </w:rPr>
              <w:pPrChange w:id="3823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7CFC8CB4" w14:textId="271EBD5B" w:rsidR="00BB5548" w:rsidRPr="00CA6569" w:rsidDel="007154E3" w:rsidRDefault="00BB5548">
            <w:pPr>
              <w:pStyle w:val="42"/>
              <w:spacing w:after="72"/>
              <w:ind w:left="1133"/>
              <w:rPr>
                <w:del w:id="3824" w:author="阿毛" w:date="2021-05-21T17:49:00Z"/>
                <w:rFonts w:ascii="標楷體" w:hAnsi="標楷體"/>
              </w:rPr>
              <w:pPrChange w:id="3825" w:author="阿毛" w:date="2021-06-02T14:38:00Z">
                <w:pPr/>
              </w:pPrChange>
            </w:pPr>
          </w:p>
        </w:tc>
        <w:tc>
          <w:tcPr>
            <w:tcW w:w="957" w:type="dxa"/>
          </w:tcPr>
          <w:p w14:paraId="7FAEDE35" w14:textId="61530BF9" w:rsidR="00BB5548" w:rsidRPr="00CA6569" w:rsidDel="007154E3" w:rsidRDefault="00BB5548">
            <w:pPr>
              <w:pStyle w:val="42"/>
              <w:spacing w:after="72"/>
              <w:ind w:left="1133"/>
              <w:rPr>
                <w:del w:id="3826" w:author="阿毛" w:date="2021-05-21T17:49:00Z"/>
                <w:rFonts w:ascii="標楷體" w:hAnsi="標楷體"/>
              </w:rPr>
              <w:pPrChange w:id="3827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728F8B2A" w14:textId="49FF26F9" w:rsidR="00BB5548" w:rsidRPr="00CA6569" w:rsidDel="007154E3" w:rsidRDefault="00BB5548">
            <w:pPr>
              <w:pStyle w:val="42"/>
              <w:spacing w:after="72"/>
              <w:ind w:left="1133"/>
              <w:rPr>
                <w:del w:id="3828" w:author="阿毛" w:date="2021-05-21T17:49:00Z"/>
                <w:rFonts w:ascii="標楷體" w:hAnsi="標楷體"/>
              </w:rPr>
              <w:pPrChange w:id="3829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07DACA77" w14:textId="5C86FE4A" w:rsidR="00BB5548" w:rsidRPr="00CA6569" w:rsidDel="007154E3" w:rsidRDefault="00BB5548">
            <w:pPr>
              <w:pStyle w:val="42"/>
              <w:spacing w:after="72"/>
              <w:ind w:left="1133"/>
              <w:rPr>
                <w:del w:id="3830" w:author="阿毛" w:date="2021-05-21T17:49:00Z"/>
                <w:rFonts w:ascii="標楷體" w:hAnsi="標楷體"/>
              </w:rPr>
              <w:pPrChange w:id="3831" w:author="阿毛" w:date="2021-06-02T14:38:00Z">
                <w:pPr/>
              </w:pPrChange>
            </w:pPr>
          </w:p>
        </w:tc>
        <w:tc>
          <w:tcPr>
            <w:tcW w:w="700" w:type="dxa"/>
          </w:tcPr>
          <w:p w14:paraId="6F95E29D" w14:textId="41D642EF" w:rsidR="00BB5548" w:rsidRPr="00CA6569" w:rsidDel="007154E3" w:rsidRDefault="00BB5548">
            <w:pPr>
              <w:pStyle w:val="42"/>
              <w:spacing w:after="72"/>
              <w:ind w:left="1133"/>
              <w:rPr>
                <w:del w:id="3832" w:author="阿毛" w:date="2021-05-21T17:49:00Z"/>
                <w:rFonts w:ascii="標楷體" w:hAnsi="標楷體"/>
              </w:rPr>
              <w:pPrChange w:id="3833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64238164" w14:textId="53D2B3CC" w:rsidR="00BB5548" w:rsidRPr="00CA6569" w:rsidDel="007154E3" w:rsidRDefault="00BB5548">
            <w:pPr>
              <w:pStyle w:val="42"/>
              <w:spacing w:after="72"/>
              <w:ind w:left="1133"/>
              <w:rPr>
                <w:del w:id="3834" w:author="阿毛" w:date="2021-05-21T17:49:00Z"/>
                <w:rFonts w:ascii="標楷體" w:hAnsi="標楷體"/>
              </w:rPr>
              <w:pPrChange w:id="3835" w:author="阿毛" w:date="2021-06-02T14:38:00Z">
                <w:pPr/>
              </w:pPrChange>
            </w:pPr>
          </w:p>
        </w:tc>
      </w:tr>
    </w:tbl>
    <w:p w14:paraId="2E7B22FB" w14:textId="5A2EE643" w:rsidR="00CE30A9" w:rsidDel="007154E3" w:rsidRDefault="00CE30A9">
      <w:pPr>
        <w:pStyle w:val="42"/>
        <w:spacing w:after="72"/>
        <w:ind w:left="1133"/>
        <w:rPr>
          <w:del w:id="3836" w:author="阿毛" w:date="2021-05-21T17:49:00Z"/>
        </w:rPr>
        <w:pPrChange w:id="3837" w:author="阿毛" w:date="2021-06-02T14:38:00Z">
          <w:pPr/>
        </w:pPrChange>
      </w:pPr>
    </w:p>
    <w:p w14:paraId="44F9B766" w14:textId="64B71406" w:rsidR="00BB5548" w:rsidRPr="00BB5548" w:rsidDel="007154E3" w:rsidRDefault="00BB5548">
      <w:pPr>
        <w:pStyle w:val="42"/>
        <w:spacing w:after="72"/>
        <w:ind w:left="1133"/>
        <w:rPr>
          <w:del w:id="3838" w:author="阿毛" w:date="2021-05-21T17:49:00Z"/>
          <w:rFonts w:ascii="標楷體" w:hAnsi="標楷體"/>
        </w:rPr>
        <w:pPrChange w:id="3839" w:author="阿毛" w:date="2021-06-02T14:38:00Z">
          <w:pPr>
            <w:pStyle w:val="42"/>
            <w:spacing w:after="72"/>
            <w:ind w:leftChars="0" w:left="0"/>
          </w:pPr>
        </w:pPrChange>
      </w:pPr>
      <w:del w:id="3840" w:author="阿毛" w:date="2021-05-21T17:49:00Z">
        <w:r w:rsidRPr="00BB5548" w:rsidDel="007154E3">
          <w:rPr>
            <w:rFonts w:ascii="標楷體" w:hAnsi="標楷體" w:hint="eastAsia"/>
          </w:rPr>
          <w:delText>輸出報表：貸款餘額證明書</w:delText>
        </w:r>
      </w:del>
    </w:p>
    <w:p w14:paraId="3AFD9115" w14:textId="18340AD0" w:rsidR="00C937CE" w:rsidDel="007154E3" w:rsidRDefault="00BB5548">
      <w:pPr>
        <w:pStyle w:val="42"/>
        <w:spacing w:after="72"/>
        <w:ind w:left="1133"/>
        <w:rPr>
          <w:del w:id="3841" w:author="阿毛" w:date="2021-05-21T17:49:00Z"/>
          <w:rFonts w:ascii="標楷體" w:hAnsi="標楷體"/>
        </w:rPr>
        <w:pPrChange w:id="3842" w:author="阿毛" w:date="2021-06-02T14:38:00Z">
          <w:pPr/>
        </w:pPrChange>
      </w:pPr>
      <w:del w:id="3843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0327BDC1">
            <v:shape id="_x0000_i1037" type="#_x0000_t75" style="width:76.8pt;height:46.2pt" o:ole="">
              <v:imagedata r:id="rId57" o:title=""/>
            </v:shape>
            <o:OLEObject Type="Embed" ProgID="Acrobat.Document.DC" ShapeID="_x0000_i1037" DrawAspect="Icon" ObjectID="_1686578693" r:id="rId58"/>
          </w:object>
        </w:r>
      </w:del>
    </w:p>
    <w:p w14:paraId="2CB3A1FB" w14:textId="1F8F91D3" w:rsidR="00BB5548" w:rsidRPr="00BB5548" w:rsidDel="007154E3" w:rsidRDefault="00BB5548">
      <w:pPr>
        <w:pStyle w:val="42"/>
        <w:spacing w:after="72"/>
        <w:ind w:left="1133"/>
        <w:rPr>
          <w:del w:id="3844" w:author="阿毛" w:date="2021-05-21T17:49:00Z"/>
          <w:rFonts w:ascii="標楷體" w:hAnsi="標楷體"/>
        </w:rPr>
        <w:pPrChange w:id="3845" w:author="阿毛" w:date="2021-06-02T14:38:00Z">
          <w:pPr/>
        </w:pPrChange>
      </w:pPr>
    </w:p>
    <w:p w14:paraId="0259DB60" w14:textId="116605C6" w:rsidR="002D67E7" w:rsidRPr="00D545F1" w:rsidDel="007154E3" w:rsidRDefault="002D67E7">
      <w:pPr>
        <w:pStyle w:val="42"/>
        <w:spacing w:after="72"/>
        <w:ind w:left="1133"/>
        <w:rPr>
          <w:del w:id="3846" w:author="阿毛" w:date="2021-05-21T17:49:00Z"/>
          <w:rFonts w:ascii="標楷體" w:hAnsi="標楷體"/>
        </w:rPr>
        <w:pPrChange w:id="384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848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7</w:delText>
        </w:r>
        <w:r w:rsidRPr="002D67E7" w:rsidDel="007154E3">
          <w:rPr>
            <w:rFonts w:ascii="標楷體" w:hAnsi="標楷體" w:hint="eastAsia"/>
          </w:rPr>
          <w:delText>新增逾放案件明細</w:delText>
        </w:r>
        <w:r w:rsidDel="007154E3">
          <w:rPr>
            <w:rFonts w:ascii="標楷體" w:hAnsi="標楷體" w:hint="eastAsia"/>
            <w:lang w:eastAsia="zh-HK"/>
          </w:rPr>
          <w:delText>資料</w:delText>
        </w:r>
      </w:del>
    </w:p>
    <w:p w14:paraId="4C41A666" w14:textId="5CC80510" w:rsidR="002D67E7" w:rsidRPr="00AB69BA" w:rsidDel="007154E3" w:rsidRDefault="002D67E7">
      <w:pPr>
        <w:pStyle w:val="42"/>
        <w:spacing w:after="72"/>
        <w:ind w:left="1133"/>
        <w:rPr>
          <w:del w:id="3849" w:author="阿毛" w:date="2021-05-21T17:49:00Z"/>
        </w:rPr>
        <w:pPrChange w:id="3850" w:author="阿毛" w:date="2021-06-02T14:38:00Z">
          <w:pPr>
            <w:pStyle w:val="a"/>
          </w:pPr>
        </w:pPrChange>
      </w:pPr>
      <w:del w:id="3851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D67E7" w:rsidRPr="00AB69BA" w:rsidDel="007154E3" w14:paraId="52D7F843" w14:textId="7E3667BD" w:rsidTr="00EC6070">
        <w:trPr>
          <w:trHeight w:val="277"/>
          <w:del w:id="385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997D90" w14:textId="249CA080" w:rsidR="002D67E7" w:rsidRPr="00AB69BA" w:rsidDel="007154E3" w:rsidRDefault="002D67E7">
            <w:pPr>
              <w:pStyle w:val="42"/>
              <w:spacing w:after="72"/>
              <w:ind w:left="1133"/>
              <w:rPr>
                <w:del w:id="3853" w:author="阿毛" w:date="2021-05-21T17:49:00Z"/>
                <w:rFonts w:ascii="標楷體" w:hAnsi="標楷體"/>
              </w:rPr>
              <w:pPrChange w:id="3854" w:author="阿毛" w:date="2021-06-02T14:38:00Z">
                <w:pPr/>
              </w:pPrChange>
            </w:pPr>
            <w:del w:id="385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72B402" w14:textId="5F4E37AE" w:rsidR="002D67E7" w:rsidDel="007154E3" w:rsidRDefault="002D67E7">
            <w:pPr>
              <w:pStyle w:val="42"/>
              <w:spacing w:after="72"/>
              <w:ind w:left="1133"/>
              <w:rPr>
                <w:del w:id="3856" w:author="阿毛" w:date="2021-05-21T17:49:00Z"/>
                <w:rFonts w:ascii="標楷體" w:hAnsi="標楷體"/>
              </w:rPr>
              <w:pPrChange w:id="3857" w:author="阿毛" w:date="2021-06-02T14:38:00Z">
                <w:pPr/>
              </w:pPrChange>
            </w:pPr>
            <w:del w:id="3858" w:author="阿毛" w:date="2021-05-21T17:49:00Z">
              <w:r w:rsidRPr="002D67E7" w:rsidDel="007154E3">
                <w:rPr>
                  <w:rFonts w:ascii="標楷體" w:hAnsi="標楷體" w:hint="eastAsia"/>
                  <w:lang w:eastAsia="zh-HK"/>
                </w:rPr>
                <w:delText>新增逾放案件明細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資料</w:delText>
              </w:r>
            </w:del>
          </w:p>
          <w:p w14:paraId="4F70A17E" w14:textId="02CF8F60" w:rsidR="002D67E7" w:rsidDel="007154E3" w:rsidRDefault="002D67E7">
            <w:pPr>
              <w:pStyle w:val="42"/>
              <w:spacing w:after="72"/>
              <w:ind w:left="1133"/>
              <w:rPr>
                <w:del w:id="3859" w:author="阿毛" w:date="2021-05-21T17:49:00Z"/>
                <w:rFonts w:ascii="標楷體" w:hAnsi="標楷體"/>
              </w:rPr>
              <w:pPrChange w:id="3860" w:author="阿毛" w:date="2021-06-02T14:38:00Z">
                <w:pPr/>
              </w:pPrChange>
            </w:pPr>
            <w:del w:id="3861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</w:delText>
              </w:r>
              <w:r w:rsidRPr="002D67E7" w:rsidDel="007154E3">
                <w:rPr>
                  <w:rFonts w:ascii="標楷體" w:hAnsi="標楷體" w:hint="eastAsia"/>
                  <w:lang w:eastAsia="zh-HK"/>
                </w:rPr>
                <w:delText>三年內，曾經逾期90天之第一次明細資料</w:delText>
              </w:r>
            </w:del>
          </w:p>
          <w:p w14:paraId="2EF046C6" w14:textId="57D0BED9" w:rsidR="002D67E7" w:rsidRPr="002D67E7" w:rsidDel="007154E3" w:rsidRDefault="002D67E7">
            <w:pPr>
              <w:pStyle w:val="42"/>
              <w:spacing w:after="72"/>
              <w:ind w:left="1133"/>
              <w:rPr>
                <w:del w:id="3862" w:author="阿毛" w:date="2021-05-21T17:49:00Z"/>
                <w:rFonts w:ascii="標楷體" w:hAnsi="標楷體"/>
              </w:rPr>
              <w:pPrChange w:id="3863" w:author="阿毛" w:date="2021-06-02T14:38:00Z">
                <w:pPr/>
              </w:pPrChange>
            </w:pPr>
            <w:del w:id="3864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D67E7" w:rsidRPr="00AB69BA" w:rsidDel="007154E3" w14:paraId="1818B29E" w14:textId="16C69B24" w:rsidTr="00EC6070">
        <w:trPr>
          <w:trHeight w:val="277"/>
          <w:del w:id="386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C167B" w14:textId="38778983" w:rsidR="002D67E7" w:rsidRPr="00AB69BA" w:rsidDel="007154E3" w:rsidRDefault="002D67E7">
            <w:pPr>
              <w:pStyle w:val="42"/>
              <w:spacing w:after="72"/>
              <w:ind w:left="1133"/>
              <w:rPr>
                <w:del w:id="3866" w:author="阿毛" w:date="2021-05-21T17:49:00Z"/>
                <w:rFonts w:ascii="標楷體" w:hAnsi="標楷體"/>
              </w:rPr>
              <w:pPrChange w:id="3867" w:author="阿毛" w:date="2021-06-02T14:38:00Z">
                <w:pPr/>
              </w:pPrChange>
            </w:pPr>
            <w:del w:id="3868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734FD" w14:textId="5CE34B24" w:rsidR="002D67E7" w:rsidRPr="00AB69BA" w:rsidDel="007154E3" w:rsidRDefault="002D67E7">
            <w:pPr>
              <w:pStyle w:val="42"/>
              <w:spacing w:after="72"/>
              <w:ind w:left="1133"/>
              <w:rPr>
                <w:del w:id="3869" w:author="阿毛" w:date="2021-05-21T17:49:00Z"/>
                <w:rFonts w:ascii="標楷體" w:hAnsi="標楷體"/>
              </w:rPr>
              <w:pPrChange w:id="3870" w:author="阿毛" w:date="2021-06-02T14:38:00Z">
                <w:pPr/>
              </w:pPrChange>
            </w:pPr>
          </w:p>
        </w:tc>
      </w:tr>
      <w:tr w:rsidR="002D67E7" w:rsidRPr="00AB69BA" w:rsidDel="007154E3" w14:paraId="332FEFC1" w14:textId="441B0913" w:rsidTr="00EC6070">
        <w:trPr>
          <w:trHeight w:val="773"/>
          <w:del w:id="387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90FAC" w14:textId="2D607845" w:rsidR="002D67E7" w:rsidRPr="00AB69BA" w:rsidDel="007154E3" w:rsidRDefault="002D67E7">
            <w:pPr>
              <w:pStyle w:val="42"/>
              <w:spacing w:after="72"/>
              <w:ind w:left="1133"/>
              <w:rPr>
                <w:del w:id="3872" w:author="阿毛" w:date="2021-05-21T17:49:00Z"/>
                <w:rFonts w:ascii="標楷體" w:hAnsi="標楷體"/>
              </w:rPr>
              <w:pPrChange w:id="3873" w:author="阿毛" w:date="2021-06-02T14:38:00Z">
                <w:pPr/>
              </w:pPrChange>
            </w:pPr>
            <w:del w:id="387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2AFCC5" w14:textId="68F2C276" w:rsidR="002D67E7" w:rsidRPr="00AB69BA" w:rsidDel="007154E3" w:rsidRDefault="002D67E7">
            <w:pPr>
              <w:pStyle w:val="42"/>
              <w:spacing w:after="72"/>
              <w:ind w:left="1133"/>
              <w:rPr>
                <w:del w:id="3875" w:author="阿毛" w:date="2021-05-21T17:49:00Z"/>
                <w:rFonts w:ascii="標楷體" w:hAnsi="標楷體"/>
              </w:rPr>
              <w:pPrChange w:id="3876" w:author="阿毛" w:date="2021-06-02T14:38:00Z">
                <w:pPr/>
              </w:pPrChange>
            </w:pPr>
          </w:p>
        </w:tc>
      </w:tr>
      <w:tr w:rsidR="002D67E7" w:rsidRPr="00AB69BA" w:rsidDel="007154E3" w14:paraId="6C084064" w14:textId="74FFD9E7" w:rsidTr="00EC6070">
        <w:trPr>
          <w:trHeight w:val="321"/>
          <w:del w:id="387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0D7EF4" w14:textId="6B7576B1" w:rsidR="002D67E7" w:rsidRPr="00AB69BA" w:rsidDel="007154E3" w:rsidRDefault="002D67E7">
            <w:pPr>
              <w:pStyle w:val="42"/>
              <w:spacing w:after="72"/>
              <w:ind w:left="1133"/>
              <w:rPr>
                <w:del w:id="3878" w:author="阿毛" w:date="2021-05-21T17:49:00Z"/>
                <w:rFonts w:ascii="標楷體" w:hAnsi="標楷體"/>
              </w:rPr>
              <w:pPrChange w:id="3879" w:author="阿毛" w:date="2021-06-02T14:38:00Z">
                <w:pPr/>
              </w:pPrChange>
            </w:pPr>
            <w:del w:id="3880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CC2731" w14:textId="14575260" w:rsidR="002D67E7" w:rsidRPr="00AB69BA" w:rsidDel="007154E3" w:rsidRDefault="002D67E7">
            <w:pPr>
              <w:pStyle w:val="42"/>
              <w:spacing w:after="72"/>
              <w:ind w:left="1133"/>
              <w:rPr>
                <w:del w:id="3881" w:author="阿毛" w:date="2021-05-21T17:49:00Z"/>
                <w:rFonts w:ascii="標楷體" w:hAnsi="標楷體"/>
              </w:rPr>
              <w:pPrChange w:id="3882" w:author="阿毛" w:date="2021-06-02T14:38:00Z">
                <w:pPr/>
              </w:pPrChange>
            </w:pPr>
          </w:p>
        </w:tc>
      </w:tr>
      <w:tr w:rsidR="002D67E7" w:rsidRPr="00AB69BA" w:rsidDel="007154E3" w14:paraId="2A83EE3C" w14:textId="06B65472" w:rsidTr="00EC6070">
        <w:trPr>
          <w:trHeight w:val="1311"/>
          <w:del w:id="388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9B2202" w14:textId="34DC92F1" w:rsidR="002D67E7" w:rsidRPr="00AB69BA" w:rsidDel="007154E3" w:rsidRDefault="002D67E7">
            <w:pPr>
              <w:pStyle w:val="42"/>
              <w:spacing w:after="72"/>
              <w:ind w:left="1133"/>
              <w:rPr>
                <w:del w:id="3884" w:author="阿毛" w:date="2021-05-21T17:49:00Z"/>
                <w:rFonts w:ascii="標楷體" w:hAnsi="標楷體"/>
              </w:rPr>
              <w:pPrChange w:id="3885" w:author="阿毛" w:date="2021-06-02T14:38:00Z">
                <w:pPr/>
              </w:pPrChange>
            </w:pPr>
            <w:del w:id="3886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46CEF" w14:textId="0CFDFBEC" w:rsidR="002D67E7" w:rsidRPr="00AB69BA" w:rsidDel="007154E3" w:rsidRDefault="002D67E7">
            <w:pPr>
              <w:pStyle w:val="42"/>
              <w:spacing w:after="72"/>
              <w:ind w:left="1133"/>
              <w:rPr>
                <w:del w:id="3887" w:author="阿毛" w:date="2021-05-21T17:49:00Z"/>
                <w:rFonts w:ascii="標楷體" w:hAnsi="標楷體"/>
              </w:rPr>
              <w:pPrChange w:id="3888" w:author="阿毛" w:date="2021-06-02T14:38:00Z">
                <w:pPr/>
              </w:pPrChange>
            </w:pPr>
          </w:p>
        </w:tc>
      </w:tr>
      <w:tr w:rsidR="002D67E7" w:rsidRPr="00AB69BA" w:rsidDel="007154E3" w14:paraId="1A2F3167" w14:textId="21D15F7B" w:rsidTr="00EC6070">
        <w:trPr>
          <w:trHeight w:val="278"/>
          <w:del w:id="388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572C5F" w14:textId="48E54367" w:rsidR="002D67E7" w:rsidRPr="00AB69BA" w:rsidDel="007154E3" w:rsidRDefault="002D67E7">
            <w:pPr>
              <w:pStyle w:val="42"/>
              <w:spacing w:after="72"/>
              <w:ind w:left="1133"/>
              <w:rPr>
                <w:del w:id="3890" w:author="阿毛" w:date="2021-05-21T17:49:00Z"/>
                <w:rFonts w:ascii="標楷體" w:hAnsi="標楷體"/>
              </w:rPr>
              <w:pPrChange w:id="3891" w:author="阿毛" w:date="2021-06-02T14:38:00Z">
                <w:pPr/>
              </w:pPrChange>
            </w:pPr>
            <w:del w:id="389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DF150" w14:textId="1E579A91" w:rsidR="002D67E7" w:rsidRPr="00AB69BA" w:rsidDel="007154E3" w:rsidRDefault="002D67E7">
            <w:pPr>
              <w:pStyle w:val="42"/>
              <w:spacing w:after="72"/>
              <w:ind w:left="1133"/>
              <w:rPr>
                <w:del w:id="3893" w:author="阿毛" w:date="2021-05-21T17:49:00Z"/>
                <w:rFonts w:ascii="標楷體" w:hAnsi="標楷體"/>
              </w:rPr>
              <w:pPrChange w:id="3894" w:author="阿毛" w:date="2021-06-02T14:38:00Z">
                <w:pPr/>
              </w:pPrChange>
            </w:pPr>
          </w:p>
        </w:tc>
      </w:tr>
      <w:tr w:rsidR="002D67E7" w:rsidRPr="00AB69BA" w:rsidDel="007154E3" w14:paraId="5BA07E72" w14:textId="7EABED37" w:rsidTr="00EC6070">
        <w:trPr>
          <w:trHeight w:val="358"/>
          <w:del w:id="389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6FDC2" w14:textId="16D51D7B" w:rsidR="002D67E7" w:rsidRPr="00AB69BA" w:rsidDel="007154E3" w:rsidRDefault="002D67E7">
            <w:pPr>
              <w:pStyle w:val="42"/>
              <w:spacing w:after="72"/>
              <w:ind w:left="1133"/>
              <w:rPr>
                <w:del w:id="3896" w:author="阿毛" w:date="2021-05-21T17:49:00Z"/>
                <w:rFonts w:ascii="標楷體" w:hAnsi="標楷體"/>
              </w:rPr>
              <w:pPrChange w:id="3897" w:author="阿毛" w:date="2021-06-02T14:38:00Z">
                <w:pPr/>
              </w:pPrChange>
            </w:pPr>
            <w:del w:id="3898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1BDF1" w14:textId="08D8C28A" w:rsidR="002D67E7" w:rsidRPr="00AB69BA" w:rsidDel="007154E3" w:rsidRDefault="002D67E7">
            <w:pPr>
              <w:pStyle w:val="42"/>
              <w:spacing w:after="72"/>
              <w:ind w:left="1133"/>
              <w:rPr>
                <w:del w:id="3899" w:author="阿毛" w:date="2021-05-21T17:49:00Z"/>
                <w:rFonts w:ascii="標楷體" w:hAnsi="標楷體"/>
              </w:rPr>
              <w:pPrChange w:id="3900" w:author="阿毛" w:date="2021-06-02T14:38:00Z">
                <w:pPr/>
              </w:pPrChange>
            </w:pPr>
          </w:p>
        </w:tc>
      </w:tr>
      <w:tr w:rsidR="002D67E7" w:rsidRPr="00AB69BA" w:rsidDel="007154E3" w14:paraId="2A0091B4" w14:textId="30F08FB8" w:rsidTr="00EC6070">
        <w:trPr>
          <w:trHeight w:val="278"/>
          <w:del w:id="390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FC896" w14:textId="6BBEE52A" w:rsidR="002D67E7" w:rsidRPr="00AB69BA" w:rsidDel="007154E3" w:rsidRDefault="002D67E7">
            <w:pPr>
              <w:pStyle w:val="42"/>
              <w:spacing w:after="72"/>
              <w:ind w:left="1133"/>
              <w:rPr>
                <w:del w:id="3902" w:author="阿毛" w:date="2021-05-21T17:49:00Z"/>
                <w:rFonts w:ascii="標楷體" w:hAnsi="標楷體"/>
              </w:rPr>
              <w:pPrChange w:id="3903" w:author="阿毛" w:date="2021-06-02T14:38:00Z">
                <w:pPr/>
              </w:pPrChange>
            </w:pPr>
            <w:del w:id="390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EEEEB" w14:textId="156A7AAA" w:rsidR="002D67E7" w:rsidRPr="00AB69BA" w:rsidDel="007154E3" w:rsidRDefault="002D67E7">
            <w:pPr>
              <w:pStyle w:val="42"/>
              <w:spacing w:after="72"/>
              <w:ind w:left="1133"/>
              <w:rPr>
                <w:del w:id="3905" w:author="阿毛" w:date="2021-05-21T17:49:00Z"/>
                <w:rFonts w:ascii="標楷體" w:hAnsi="標楷體"/>
              </w:rPr>
              <w:pPrChange w:id="3906" w:author="阿毛" w:date="2021-06-02T14:38:00Z">
                <w:pPr/>
              </w:pPrChange>
            </w:pPr>
          </w:p>
        </w:tc>
      </w:tr>
    </w:tbl>
    <w:p w14:paraId="72E2622E" w14:textId="17C65605" w:rsidR="002D67E7" w:rsidDel="007154E3" w:rsidRDefault="002D67E7">
      <w:pPr>
        <w:pStyle w:val="42"/>
        <w:spacing w:after="72"/>
        <w:ind w:left="1133"/>
        <w:rPr>
          <w:del w:id="3907" w:author="阿毛" w:date="2021-05-21T17:49:00Z"/>
          <w:rFonts w:ascii="標楷體" w:hAnsi="標楷體"/>
        </w:rPr>
        <w:pPrChange w:id="3908" w:author="阿毛" w:date="2021-06-02T14:38:00Z">
          <w:pPr/>
        </w:pPrChange>
      </w:pPr>
    </w:p>
    <w:p w14:paraId="71DD7CF6" w14:textId="324F8462" w:rsidR="000D67DF" w:rsidDel="007154E3" w:rsidRDefault="000D67DF">
      <w:pPr>
        <w:pStyle w:val="42"/>
        <w:spacing w:after="72"/>
        <w:ind w:left="1133"/>
        <w:rPr>
          <w:del w:id="3909" w:author="阿毛" w:date="2021-05-21T17:49:00Z"/>
          <w:rFonts w:ascii="標楷體" w:hAnsi="標楷體"/>
        </w:rPr>
        <w:pPrChange w:id="3910" w:author="阿毛" w:date="2021-06-02T14:38:00Z">
          <w:pPr>
            <w:widowControl/>
          </w:pPr>
        </w:pPrChange>
      </w:pPr>
      <w:del w:id="3911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90FEC1E" w14:textId="2F9667DD" w:rsidR="000D67DF" w:rsidRPr="00AB69BA" w:rsidDel="007154E3" w:rsidRDefault="000D67DF">
      <w:pPr>
        <w:pStyle w:val="42"/>
        <w:spacing w:after="72"/>
        <w:ind w:left="1133"/>
        <w:rPr>
          <w:del w:id="3912" w:author="阿毛" w:date="2021-05-21T17:49:00Z"/>
          <w:rFonts w:ascii="標楷體" w:hAnsi="標楷體"/>
        </w:rPr>
        <w:pPrChange w:id="3913" w:author="阿毛" w:date="2021-06-02T14:38:00Z">
          <w:pPr/>
        </w:pPrChange>
      </w:pPr>
    </w:p>
    <w:p w14:paraId="52E21363" w14:textId="5066BC69" w:rsidR="002D67E7" w:rsidRPr="00AB69BA" w:rsidDel="007154E3" w:rsidRDefault="002D67E7">
      <w:pPr>
        <w:pStyle w:val="42"/>
        <w:spacing w:after="72"/>
        <w:ind w:left="1133"/>
        <w:rPr>
          <w:del w:id="3914" w:author="阿毛" w:date="2021-05-21T17:49:00Z"/>
        </w:rPr>
        <w:pPrChange w:id="3915" w:author="阿毛" w:date="2021-06-02T14:38:00Z">
          <w:pPr>
            <w:pStyle w:val="a"/>
          </w:pPr>
        </w:pPrChange>
      </w:pPr>
      <w:del w:id="3916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460EAAA9" w14:textId="708FCD8F" w:rsidR="002D67E7" w:rsidRPr="00AB69BA" w:rsidDel="007154E3" w:rsidRDefault="002D67E7">
      <w:pPr>
        <w:pStyle w:val="42"/>
        <w:spacing w:after="72"/>
        <w:ind w:left="1133"/>
        <w:rPr>
          <w:del w:id="3917" w:author="阿毛" w:date="2021-05-21T17:49:00Z"/>
          <w:rFonts w:ascii="標楷體" w:hAnsi="標楷體"/>
        </w:rPr>
        <w:pPrChange w:id="3918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919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BB5EC3D" w14:textId="6FA2A3D3" w:rsidR="002D67E7" w:rsidDel="007154E3" w:rsidRDefault="00EB300A">
      <w:pPr>
        <w:pStyle w:val="42"/>
        <w:spacing w:after="72"/>
        <w:ind w:left="1133"/>
        <w:rPr>
          <w:del w:id="3920" w:author="阿毛" w:date="2021-05-21T17:49:00Z"/>
          <w:rFonts w:ascii="標楷體" w:hAnsi="標楷體"/>
        </w:rPr>
        <w:pPrChange w:id="3921" w:author="阿毛" w:date="2021-06-02T14:38:00Z">
          <w:pPr>
            <w:autoSpaceDE w:val="0"/>
            <w:autoSpaceDN w:val="0"/>
            <w:adjustRightInd w:val="0"/>
          </w:pPr>
        </w:pPrChange>
      </w:pPr>
      <w:del w:id="3922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6A741B3" wp14:editId="7990266D">
              <wp:extent cx="6851650" cy="1187450"/>
              <wp:effectExtent l="0" t="0" r="6350" b="0"/>
              <wp:docPr id="1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1650" cy="1187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34A7A4" w14:textId="7016A1EC" w:rsidR="002D67E7" w:rsidRPr="00AB69BA" w:rsidDel="007154E3" w:rsidRDefault="00D950B2">
      <w:pPr>
        <w:pStyle w:val="42"/>
        <w:spacing w:after="72"/>
        <w:ind w:left="1133"/>
        <w:rPr>
          <w:del w:id="3923" w:author="阿毛" w:date="2021-05-21T17:49:00Z"/>
        </w:rPr>
        <w:pPrChange w:id="3924" w:author="阿毛" w:date="2021-06-02T14:38:00Z">
          <w:pPr>
            <w:pStyle w:val="a"/>
          </w:pPr>
        </w:pPrChange>
      </w:pPr>
      <w:del w:id="3925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31E61EEE" w14:textId="739FF662" w:rsidTr="00BB5548">
        <w:trPr>
          <w:trHeight w:val="388"/>
          <w:jc w:val="center"/>
          <w:del w:id="3926" w:author="阿毛" w:date="2021-05-21T17:49:00Z"/>
        </w:trPr>
        <w:tc>
          <w:tcPr>
            <w:tcW w:w="484" w:type="dxa"/>
            <w:vMerge w:val="restart"/>
          </w:tcPr>
          <w:p w14:paraId="7810235B" w14:textId="7B3B48A8" w:rsidR="00BB5548" w:rsidRPr="00CA6569" w:rsidDel="007154E3" w:rsidRDefault="00BB5548">
            <w:pPr>
              <w:pStyle w:val="42"/>
              <w:spacing w:after="72"/>
              <w:ind w:left="1133"/>
              <w:rPr>
                <w:del w:id="3927" w:author="阿毛" w:date="2021-05-21T17:49:00Z"/>
                <w:rFonts w:ascii="標楷體" w:hAnsi="標楷體"/>
              </w:rPr>
              <w:pPrChange w:id="3928" w:author="阿毛" w:date="2021-06-02T14:38:00Z">
                <w:pPr/>
              </w:pPrChange>
            </w:pPr>
            <w:del w:id="3929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673" w:type="dxa"/>
            <w:vMerge w:val="restart"/>
          </w:tcPr>
          <w:p w14:paraId="1E293FAA" w14:textId="61E53EA4" w:rsidR="00BB5548" w:rsidRPr="00CA6569" w:rsidDel="007154E3" w:rsidRDefault="00BB5548">
            <w:pPr>
              <w:pStyle w:val="42"/>
              <w:spacing w:after="72"/>
              <w:ind w:left="1133"/>
              <w:rPr>
                <w:del w:id="3930" w:author="阿毛" w:date="2021-05-21T17:49:00Z"/>
                <w:rFonts w:ascii="標楷體" w:hAnsi="標楷體"/>
              </w:rPr>
              <w:pPrChange w:id="3931" w:author="阿毛" w:date="2021-06-02T14:38:00Z">
                <w:pPr/>
              </w:pPrChange>
            </w:pPr>
            <w:del w:id="3932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61" w:type="dxa"/>
            <w:gridSpan w:val="5"/>
          </w:tcPr>
          <w:p w14:paraId="2F7C1BEC" w14:textId="661125BC" w:rsidR="00BB5548" w:rsidRPr="00CA6569" w:rsidDel="007154E3" w:rsidRDefault="00BB5548">
            <w:pPr>
              <w:pStyle w:val="42"/>
              <w:spacing w:after="72"/>
              <w:ind w:left="1133"/>
              <w:rPr>
                <w:del w:id="3933" w:author="阿毛" w:date="2021-05-21T17:49:00Z"/>
                <w:rFonts w:ascii="標楷體" w:hAnsi="標楷體"/>
              </w:rPr>
              <w:pPrChange w:id="3934" w:author="阿毛" w:date="2021-06-02T14:38:00Z">
                <w:pPr>
                  <w:jc w:val="center"/>
                </w:pPr>
              </w:pPrChange>
            </w:pPr>
            <w:del w:id="3935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47480B4B" w14:textId="7BC5F048" w:rsidR="00BB5548" w:rsidRPr="00CA6569" w:rsidDel="007154E3" w:rsidRDefault="00BB5548">
            <w:pPr>
              <w:pStyle w:val="42"/>
              <w:spacing w:after="72"/>
              <w:ind w:left="1133"/>
              <w:rPr>
                <w:del w:id="3936" w:author="阿毛" w:date="2021-05-21T17:49:00Z"/>
                <w:rFonts w:ascii="標楷體" w:hAnsi="標楷體"/>
              </w:rPr>
              <w:pPrChange w:id="3937" w:author="阿毛" w:date="2021-06-02T14:38:00Z">
                <w:pPr/>
              </w:pPrChange>
            </w:pPr>
            <w:del w:id="3938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079CD769" w14:textId="719AFEC5" w:rsidTr="000D67DF">
        <w:trPr>
          <w:trHeight w:val="244"/>
          <w:jc w:val="center"/>
          <w:del w:id="3939" w:author="阿毛" w:date="2021-05-21T17:49:00Z"/>
        </w:trPr>
        <w:tc>
          <w:tcPr>
            <w:tcW w:w="484" w:type="dxa"/>
            <w:vMerge/>
          </w:tcPr>
          <w:p w14:paraId="643D4C67" w14:textId="5ABC1419" w:rsidR="00BB5548" w:rsidRPr="00CA6569" w:rsidDel="007154E3" w:rsidRDefault="00BB5548">
            <w:pPr>
              <w:pStyle w:val="42"/>
              <w:spacing w:after="72"/>
              <w:ind w:left="1133"/>
              <w:rPr>
                <w:del w:id="3940" w:author="阿毛" w:date="2021-05-21T17:49:00Z"/>
                <w:rFonts w:ascii="標楷體" w:hAnsi="標楷體"/>
              </w:rPr>
              <w:pPrChange w:id="3941" w:author="阿毛" w:date="2021-06-02T14:38:00Z">
                <w:pPr/>
              </w:pPrChange>
            </w:pPr>
          </w:p>
        </w:tc>
        <w:tc>
          <w:tcPr>
            <w:tcW w:w="1673" w:type="dxa"/>
            <w:vMerge/>
          </w:tcPr>
          <w:p w14:paraId="1EA8F13F" w14:textId="7C5BDEB7" w:rsidR="00BB5548" w:rsidRPr="00CA6569" w:rsidDel="007154E3" w:rsidRDefault="00BB5548">
            <w:pPr>
              <w:pStyle w:val="42"/>
              <w:spacing w:after="72"/>
              <w:ind w:left="1133"/>
              <w:rPr>
                <w:del w:id="3942" w:author="阿毛" w:date="2021-05-21T17:49:00Z"/>
                <w:rFonts w:ascii="標楷體" w:hAnsi="標楷體"/>
              </w:rPr>
              <w:pPrChange w:id="3943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523BD1F5" w14:textId="12BD2BB3" w:rsidR="00BB5548" w:rsidRPr="00CA6569" w:rsidDel="007154E3" w:rsidRDefault="00BB5548">
            <w:pPr>
              <w:pStyle w:val="42"/>
              <w:spacing w:after="72"/>
              <w:ind w:left="1133"/>
              <w:rPr>
                <w:del w:id="3944" w:author="阿毛" w:date="2021-05-21T17:49:00Z"/>
                <w:rFonts w:ascii="標楷體" w:hAnsi="標楷體"/>
              </w:rPr>
              <w:pPrChange w:id="3945" w:author="阿毛" w:date="2021-06-02T14:38:00Z">
                <w:pPr/>
              </w:pPrChange>
            </w:pPr>
            <w:del w:id="3946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5BF27633" w14:textId="4C5A83E1" w:rsidR="00BB5548" w:rsidRPr="00CA6569" w:rsidDel="007154E3" w:rsidRDefault="00BB5548">
            <w:pPr>
              <w:pStyle w:val="42"/>
              <w:spacing w:after="72"/>
              <w:ind w:left="1133"/>
              <w:rPr>
                <w:del w:id="3947" w:author="阿毛" w:date="2021-05-21T17:49:00Z"/>
                <w:rFonts w:ascii="標楷體" w:hAnsi="標楷體"/>
              </w:rPr>
              <w:pPrChange w:id="3948" w:author="阿毛" w:date="2021-06-02T14:38:00Z">
                <w:pPr/>
              </w:pPrChange>
            </w:pPr>
            <w:del w:id="3949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708" w:type="dxa"/>
          </w:tcPr>
          <w:p w14:paraId="7FAD6654" w14:textId="656D1DAE" w:rsidR="00BB5548" w:rsidRPr="00CA6569" w:rsidDel="007154E3" w:rsidRDefault="00BB5548">
            <w:pPr>
              <w:pStyle w:val="42"/>
              <w:spacing w:after="72"/>
              <w:ind w:left="1133"/>
              <w:rPr>
                <w:del w:id="3950" w:author="阿毛" w:date="2021-05-21T17:49:00Z"/>
                <w:rFonts w:ascii="標楷體" w:hAnsi="標楷體"/>
              </w:rPr>
              <w:pPrChange w:id="3951" w:author="阿毛" w:date="2021-06-02T14:38:00Z">
                <w:pPr/>
              </w:pPrChange>
            </w:pPr>
            <w:del w:id="3952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41" w:type="dxa"/>
          </w:tcPr>
          <w:p w14:paraId="3A3BA29F" w14:textId="1621C39E" w:rsidR="00BB5548" w:rsidRPr="00CA6569" w:rsidDel="007154E3" w:rsidRDefault="00BB5548">
            <w:pPr>
              <w:pStyle w:val="42"/>
              <w:spacing w:after="72"/>
              <w:ind w:left="1133"/>
              <w:rPr>
                <w:del w:id="3953" w:author="阿毛" w:date="2021-05-21T17:49:00Z"/>
                <w:rFonts w:ascii="標楷體" w:hAnsi="標楷體"/>
              </w:rPr>
              <w:pPrChange w:id="3954" w:author="阿毛" w:date="2021-06-02T14:38:00Z">
                <w:pPr/>
              </w:pPrChange>
            </w:pPr>
            <w:del w:id="3955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CDA7C37" w14:textId="2A8B421D" w:rsidR="00BB5548" w:rsidRPr="00CA6569" w:rsidDel="007154E3" w:rsidRDefault="00BB5548">
            <w:pPr>
              <w:pStyle w:val="42"/>
              <w:spacing w:after="72"/>
              <w:ind w:left="1133"/>
              <w:rPr>
                <w:del w:id="3956" w:author="阿毛" w:date="2021-05-21T17:49:00Z"/>
                <w:rFonts w:ascii="標楷體" w:hAnsi="標楷體"/>
              </w:rPr>
              <w:pPrChange w:id="3957" w:author="阿毛" w:date="2021-06-02T14:38:00Z">
                <w:pPr/>
              </w:pPrChange>
            </w:pPr>
            <w:del w:id="3958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04DC0447" w14:textId="3B742422" w:rsidR="00BB5548" w:rsidRPr="00CA6569" w:rsidDel="007154E3" w:rsidRDefault="00BB5548">
            <w:pPr>
              <w:pStyle w:val="42"/>
              <w:spacing w:after="72"/>
              <w:ind w:left="1133"/>
              <w:rPr>
                <w:del w:id="3959" w:author="阿毛" w:date="2021-05-21T17:49:00Z"/>
                <w:rFonts w:ascii="標楷體" w:hAnsi="標楷體"/>
              </w:rPr>
              <w:pPrChange w:id="3960" w:author="阿毛" w:date="2021-06-02T14:38:00Z">
                <w:pPr/>
              </w:pPrChange>
            </w:pPr>
          </w:p>
        </w:tc>
      </w:tr>
      <w:tr w:rsidR="00BB5548" w:rsidRPr="00CA6569" w:rsidDel="007154E3" w14:paraId="6B1398E9" w14:textId="44A2C117" w:rsidTr="000D67DF">
        <w:trPr>
          <w:trHeight w:val="291"/>
          <w:jc w:val="center"/>
          <w:del w:id="3961" w:author="阿毛" w:date="2021-05-21T17:49:00Z"/>
        </w:trPr>
        <w:tc>
          <w:tcPr>
            <w:tcW w:w="484" w:type="dxa"/>
          </w:tcPr>
          <w:p w14:paraId="270092CA" w14:textId="6A72A33E" w:rsidR="00BB5548" w:rsidRPr="00CA6569" w:rsidDel="007154E3" w:rsidRDefault="00BB5548">
            <w:pPr>
              <w:pStyle w:val="42"/>
              <w:spacing w:after="72"/>
              <w:ind w:left="1133"/>
              <w:rPr>
                <w:del w:id="3962" w:author="阿毛" w:date="2021-05-21T17:49:00Z"/>
                <w:rFonts w:ascii="標楷體" w:hAnsi="標楷體"/>
              </w:rPr>
              <w:pPrChange w:id="3963" w:author="阿毛" w:date="2021-06-02T14:38:00Z">
                <w:pPr/>
              </w:pPrChange>
            </w:pPr>
            <w:del w:id="3964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673" w:type="dxa"/>
          </w:tcPr>
          <w:p w14:paraId="5C0C1956" w14:textId="14153411" w:rsidR="00BB5548" w:rsidRPr="00AB69BA" w:rsidDel="007154E3" w:rsidRDefault="00BB5548">
            <w:pPr>
              <w:pStyle w:val="42"/>
              <w:spacing w:after="72"/>
              <w:ind w:left="1133"/>
              <w:rPr>
                <w:del w:id="3965" w:author="阿毛" w:date="2021-05-21T17:49:00Z"/>
                <w:rFonts w:ascii="標楷體" w:hAnsi="標楷體"/>
              </w:rPr>
              <w:pPrChange w:id="3966" w:author="阿毛" w:date="2021-06-02T14:38:00Z">
                <w:pPr/>
              </w:pPrChange>
            </w:pPr>
            <w:del w:id="3967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701" w:type="dxa"/>
          </w:tcPr>
          <w:p w14:paraId="5734DCCB" w14:textId="52F3E369" w:rsidR="00BB5548" w:rsidRPr="00362205" w:rsidDel="007154E3" w:rsidRDefault="00BB5548">
            <w:pPr>
              <w:pStyle w:val="42"/>
              <w:spacing w:after="72"/>
              <w:ind w:left="1133"/>
              <w:rPr>
                <w:del w:id="3968" w:author="阿毛" w:date="2021-05-21T17:49:00Z"/>
                <w:rFonts w:ascii="標楷體" w:hAnsi="標楷體" w:cs="新細明體"/>
              </w:rPr>
              <w:pPrChange w:id="3969" w:author="阿毛" w:date="2021-06-02T14:38:00Z">
                <w:pPr/>
              </w:pPrChange>
            </w:pPr>
            <w:del w:id="3970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22074ECF" w14:textId="10E0D2BE" w:rsidR="00BB5548" w:rsidRPr="00362205" w:rsidDel="007154E3" w:rsidRDefault="00BB5548">
            <w:pPr>
              <w:pStyle w:val="42"/>
              <w:spacing w:after="72"/>
              <w:ind w:left="1133"/>
              <w:rPr>
                <w:del w:id="3971" w:author="阿毛" w:date="2021-05-21T17:49:00Z"/>
                <w:rFonts w:ascii="標楷體" w:hAnsi="標楷體"/>
              </w:rPr>
              <w:pPrChange w:id="3972" w:author="阿毛" w:date="2021-06-02T14:38:00Z">
                <w:pPr/>
              </w:pPrChange>
            </w:pPr>
            <w:del w:id="3973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0D6726BB" w14:textId="0184A326" w:rsidR="00BB5548" w:rsidRPr="00AB69BA" w:rsidDel="007154E3" w:rsidRDefault="00BB5548">
            <w:pPr>
              <w:pStyle w:val="42"/>
              <w:spacing w:after="72"/>
              <w:ind w:left="1133"/>
              <w:rPr>
                <w:del w:id="3974" w:author="阿毛" w:date="2021-05-21T17:49:00Z"/>
                <w:rFonts w:ascii="標楷體" w:hAnsi="標楷體"/>
              </w:rPr>
              <w:pPrChange w:id="3975" w:author="阿毛" w:date="2021-06-02T14:38:00Z">
                <w:pPr/>
              </w:pPrChange>
            </w:pPr>
            <w:del w:id="3976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708" w:type="dxa"/>
          </w:tcPr>
          <w:p w14:paraId="49458B01" w14:textId="58738A85" w:rsidR="00BB5548" w:rsidRPr="00AB69BA" w:rsidDel="007154E3" w:rsidRDefault="00BB5548">
            <w:pPr>
              <w:pStyle w:val="42"/>
              <w:spacing w:after="72"/>
              <w:ind w:left="1133"/>
              <w:rPr>
                <w:del w:id="3977" w:author="阿毛" w:date="2021-05-21T17:49:00Z"/>
                <w:rFonts w:ascii="標楷體" w:hAnsi="標楷體"/>
              </w:rPr>
              <w:pPrChange w:id="3978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0BF2929D" w14:textId="0D836CC9" w:rsidR="00BB5548" w:rsidRPr="00AB69BA" w:rsidDel="007154E3" w:rsidRDefault="00BB5548">
            <w:pPr>
              <w:pStyle w:val="42"/>
              <w:spacing w:after="72"/>
              <w:ind w:left="1133"/>
              <w:rPr>
                <w:del w:id="3979" w:author="阿毛" w:date="2021-05-21T17:49:00Z"/>
                <w:rFonts w:ascii="標楷體" w:hAnsi="標楷體"/>
              </w:rPr>
              <w:pPrChange w:id="3980" w:author="阿毛" w:date="2021-06-02T14:38:00Z">
                <w:pPr/>
              </w:pPrChange>
            </w:pPr>
            <w:del w:id="3981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73EF3E10" w14:textId="05F1152B" w:rsidR="00BB5548" w:rsidRPr="00AB69BA" w:rsidDel="007154E3" w:rsidRDefault="00BB5548">
            <w:pPr>
              <w:pStyle w:val="42"/>
              <w:spacing w:after="72"/>
              <w:ind w:left="1133"/>
              <w:rPr>
                <w:del w:id="3982" w:author="阿毛" w:date="2021-05-21T17:49:00Z"/>
                <w:rFonts w:ascii="標楷體" w:hAnsi="標楷體"/>
              </w:rPr>
              <w:pPrChange w:id="3983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3C2CF262" w14:textId="3C411D39" w:rsidR="00BB5548" w:rsidRPr="00362205" w:rsidDel="007154E3" w:rsidRDefault="00BB5548">
            <w:pPr>
              <w:pStyle w:val="42"/>
              <w:spacing w:after="72"/>
              <w:ind w:left="1133"/>
              <w:rPr>
                <w:del w:id="3984" w:author="阿毛" w:date="2021-05-21T17:49:00Z"/>
                <w:rFonts w:ascii="標楷體" w:hAnsi="標楷體"/>
              </w:rPr>
              <w:pPrChange w:id="3985" w:author="阿毛" w:date="2021-06-02T14:38:00Z">
                <w:pPr/>
              </w:pPrChange>
            </w:pPr>
            <w:del w:id="3986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235B7C22" w14:textId="731B9C8B" w:rsidR="00BB5548" w:rsidRPr="00362205" w:rsidDel="007154E3" w:rsidRDefault="00BB5548">
            <w:pPr>
              <w:pStyle w:val="42"/>
              <w:spacing w:after="72"/>
              <w:ind w:left="1133"/>
              <w:rPr>
                <w:del w:id="3987" w:author="阿毛" w:date="2021-05-21T17:49:00Z"/>
                <w:rFonts w:ascii="標楷體" w:hAnsi="標楷體" w:cs="新細明體"/>
              </w:rPr>
              <w:pPrChange w:id="3988" w:author="阿毛" w:date="2021-06-02T14:38:00Z">
                <w:pPr>
                  <w:ind w:left="240" w:hangingChars="100" w:hanging="240"/>
                </w:pPr>
              </w:pPrChange>
            </w:pPr>
            <w:del w:id="3989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07B5F8B9" w14:textId="2A66CBBC" w:rsidR="00BB5548" w:rsidRPr="00AB69BA" w:rsidDel="007154E3" w:rsidRDefault="00BB5548">
            <w:pPr>
              <w:pStyle w:val="42"/>
              <w:spacing w:after="72"/>
              <w:ind w:left="1133"/>
              <w:rPr>
                <w:del w:id="3990" w:author="阿毛" w:date="2021-05-21T17:49:00Z"/>
                <w:rFonts w:ascii="標楷體" w:hAnsi="標楷體"/>
              </w:rPr>
              <w:pPrChange w:id="3991" w:author="阿毛" w:date="2021-06-02T14:38:00Z">
                <w:pPr>
                  <w:ind w:left="240" w:hangingChars="100" w:hanging="240"/>
                </w:pPr>
              </w:pPrChange>
            </w:pPr>
            <w:del w:id="3992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B5548" w:rsidRPr="00CA6569" w:rsidDel="007154E3" w14:paraId="0D04AE7D" w14:textId="640EFCD5" w:rsidTr="000D67DF">
        <w:trPr>
          <w:trHeight w:val="291"/>
          <w:jc w:val="center"/>
          <w:del w:id="3993" w:author="阿毛" w:date="2021-05-21T17:49:00Z"/>
        </w:trPr>
        <w:tc>
          <w:tcPr>
            <w:tcW w:w="484" w:type="dxa"/>
          </w:tcPr>
          <w:p w14:paraId="69DE1C53" w14:textId="32D6685F" w:rsidR="00BB5548" w:rsidRPr="00CA6569" w:rsidDel="007154E3" w:rsidRDefault="00BB5548">
            <w:pPr>
              <w:pStyle w:val="42"/>
              <w:spacing w:after="72"/>
              <w:ind w:left="1133"/>
              <w:rPr>
                <w:del w:id="3994" w:author="阿毛" w:date="2021-05-21T17:49:00Z"/>
                <w:rFonts w:ascii="標楷體" w:hAnsi="標楷體"/>
              </w:rPr>
              <w:pPrChange w:id="3995" w:author="阿毛" w:date="2021-06-02T14:38:00Z">
                <w:pPr/>
              </w:pPrChange>
            </w:pPr>
          </w:p>
        </w:tc>
        <w:tc>
          <w:tcPr>
            <w:tcW w:w="1673" w:type="dxa"/>
          </w:tcPr>
          <w:p w14:paraId="08F19BC2" w14:textId="666ED642" w:rsidR="00BB5548" w:rsidRPr="00CA6569" w:rsidDel="007154E3" w:rsidRDefault="00BB5548">
            <w:pPr>
              <w:pStyle w:val="42"/>
              <w:spacing w:after="72"/>
              <w:ind w:left="1133"/>
              <w:rPr>
                <w:del w:id="3996" w:author="阿毛" w:date="2021-05-21T17:49:00Z"/>
                <w:rFonts w:ascii="標楷體" w:hAnsi="標楷體"/>
              </w:rPr>
              <w:pPrChange w:id="3997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37F121C4" w14:textId="451E8256" w:rsidR="00BB5548" w:rsidRPr="00CA6569" w:rsidDel="007154E3" w:rsidRDefault="00BB5548">
            <w:pPr>
              <w:pStyle w:val="42"/>
              <w:spacing w:after="72"/>
              <w:ind w:left="1133"/>
              <w:rPr>
                <w:del w:id="3998" w:author="阿毛" w:date="2021-05-21T17:49:00Z"/>
                <w:rFonts w:ascii="標楷體" w:hAnsi="標楷體"/>
              </w:rPr>
              <w:pPrChange w:id="3999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38A93033" w14:textId="3E7AE759" w:rsidR="00BB5548" w:rsidRPr="00CA6569" w:rsidDel="007154E3" w:rsidRDefault="00BB5548">
            <w:pPr>
              <w:pStyle w:val="42"/>
              <w:spacing w:after="72"/>
              <w:ind w:left="1133"/>
              <w:rPr>
                <w:del w:id="4000" w:author="阿毛" w:date="2021-05-21T17:49:00Z"/>
                <w:rFonts w:ascii="標楷體" w:hAnsi="標楷體"/>
              </w:rPr>
              <w:pPrChange w:id="4001" w:author="阿毛" w:date="2021-06-02T14:38:00Z">
                <w:pPr/>
              </w:pPrChange>
            </w:pPr>
          </w:p>
        </w:tc>
        <w:tc>
          <w:tcPr>
            <w:tcW w:w="708" w:type="dxa"/>
          </w:tcPr>
          <w:p w14:paraId="4DAADFC1" w14:textId="0C0A0D76" w:rsidR="00BB5548" w:rsidRPr="00CA6569" w:rsidDel="007154E3" w:rsidRDefault="00BB5548">
            <w:pPr>
              <w:pStyle w:val="42"/>
              <w:spacing w:after="72"/>
              <w:ind w:left="1133"/>
              <w:rPr>
                <w:del w:id="4002" w:author="阿毛" w:date="2021-05-21T17:49:00Z"/>
                <w:rFonts w:ascii="標楷體" w:hAnsi="標楷體"/>
              </w:rPr>
              <w:pPrChange w:id="4003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2F56D70A" w14:textId="78B33052" w:rsidR="00BB5548" w:rsidRPr="00CA6569" w:rsidDel="007154E3" w:rsidRDefault="00BB5548">
            <w:pPr>
              <w:pStyle w:val="42"/>
              <w:spacing w:after="72"/>
              <w:ind w:left="1133"/>
              <w:rPr>
                <w:del w:id="4004" w:author="阿毛" w:date="2021-05-21T17:49:00Z"/>
                <w:rFonts w:ascii="標楷體" w:hAnsi="標楷體"/>
              </w:rPr>
              <w:pPrChange w:id="4005" w:author="阿毛" w:date="2021-06-02T14:38:00Z">
                <w:pPr/>
              </w:pPrChange>
            </w:pPr>
          </w:p>
        </w:tc>
        <w:tc>
          <w:tcPr>
            <w:tcW w:w="693" w:type="dxa"/>
          </w:tcPr>
          <w:p w14:paraId="31847200" w14:textId="0D51AC6F" w:rsidR="00BB5548" w:rsidRPr="00CA6569" w:rsidDel="007154E3" w:rsidRDefault="00BB5548">
            <w:pPr>
              <w:pStyle w:val="42"/>
              <w:spacing w:after="72"/>
              <w:ind w:left="1133"/>
              <w:rPr>
                <w:del w:id="4006" w:author="阿毛" w:date="2021-05-21T17:49:00Z"/>
                <w:rFonts w:ascii="標楷體" w:hAnsi="標楷體"/>
              </w:rPr>
              <w:pPrChange w:id="4007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41163BE6" w14:textId="1150CE82" w:rsidR="00BB5548" w:rsidRPr="00CA6569" w:rsidDel="007154E3" w:rsidRDefault="00BB5548">
            <w:pPr>
              <w:pStyle w:val="42"/>
              <w:spacing w:after="72"/>
              <w:ind w:left="1133"/>
              <w:rPr>
                <w:del w:id="4008" w:author="阿毛" w:date="2021-05-21T17:49:00Z"/>
                <w:rFonts w:ascii="標楷體" w:hAnsi="標楷體"/>
              </w:rPr>
              <w:pPrChange w:id="4009" w:author="阿毛" w:date="2021-06-02T14:38:00Z">
                <w:pPr/>
              </w:pPrChange>
            </w:pPr>
          </w:p>
        </w:tc>
      </w:tr>
    </w:tbl>
    <w:p w14:paraId="07A6B347" w14:textId="2E066CA5" w:rsidR="001D0E4A" w:rsidDel="007154E3" w:rsidRDefault="001D0E4A">
      <w:pPr>
        <w:pStyle w:val="42"/>
        <w:spacing w:after="72"/>
        <w:ind w:left="1133"/>
        <w:rPr>
          <w:del w:id="4010" w:author="阿毛" w:date="2021-05-21T17:49:00Z"/>
        </w:rPr>
        <w:pPrChange w:id="4011" w:author="阿毛" w:date="2021-06-02T14:38:00Z">
          <w:pPr/>
        </w:pPrChange>
      </w:pPr>
    </w:p>
    <w:p w14:paraId="2138514F" w14:textId="4782B3AF" w:rsidR="00BB5548" w:rsidDel="007154E3" w:rsidRDefault="00BB5548">
      <w:pPr>
        <w:pStyle w:val="42"/>
        <w:spacing w:after="72"/>
        <w:ind w:left="1133"/>
        <w:rPr>
          <w:del w:id="4012" w:author="阿毛" w:date="2021-05-21T17:49:00Z"/>
        </w:rPr>
        <w:pPrChange w:id="4013" w:author="阿毛" w:date="2021-06-02T14:38:00Z">
          <w:pPr/>
        </w:pPrChange>
      </w:pPr>
    </w:p>
    <w:p w14:paraId="0894051E" w14:textId="72C0E2E5" w:rsidR="00BB5548" w:rsidRPr="00BB5548" w:rsidDel="007154E3" w:rsidRDefault="00BB5548">
      <w:pPr>
        <w:pStyle w:val="42"/>
        <w:spacing w:after="72"/>
        <w:ind w:left="1133"/>
        <w:rPr>
          <w:del w:id="4014" w:author="阿毛" w:date="2021-05-21T17:49:00Z"/>
          <w:rFonts w:ascii="標楷體" w:hAnsi="標楷體"/>
        </w:rPr>
        <w:pPrChange w:id="4015" w:author="阿毛" w:date="2021-06-02T14:38:00Z">
          <w:pPr>
            <w:pStyle w:val="42"/>
            <w:spacing w:after="72"/>
            <w:ind w:leftChars="0" w:left="0"/>
          </w:pPr>
        </w:pPrChange>
      </w:pPr>
      <w:del w:id="4016" w:author="阿毛" w:date="2021-05-21T17:49:00Z">
        <w:r w:rsidRPr="00BB5548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B5548" w:rsidDel="007154E3">
          <w:rPr>
            <w:rFonts w:ascii="標楷體" w:hAnsi="標楷體" w:hint="eastAsia"/>
          </w:rPr>
          <w:delText>：新增逾放案件明細</w:delText>
        </w:r>
        <w:r w:rsidDel="007154E3">
          <w:rPr>
            <w:rFonts w:ascii="標楷體" w:hAnsi="標楷體" w:hint="eastAsia"/>
            <w:lang w:eastAsia="zh-HK"/>
          </w:rPr>
          <w:delText>檔</w:delText>
        </w:r>
      </w:del>
    </w:p>
    <w:p w14:paraId="3194F2F7" w14:textId="66BA1E64" w:rsidR="00BB5548" w:rsidDel="007154E3" w:rsidRDefault="00BB5548">
      <w:pPr>
        <w:pStyle w:val="42"/>
        <w:spacing w:after="72"/>
        <w:ind w:left="1133"/>
        <w:rPr>
          <w:del w:id="4017" w:author="阿毛" w:date="2021-05-21T17:49:00Z"/>
          <w:rFonts w:ascii="標楷體" w:hAnsi="標楷體"/>
        </w:rPr>
        <w:pPrChange w:id="4018" w:author="阿毛" w:date="2021-06-02T14:38:00Z">
          <w:pPr/>
        </w:pPrChange>
      </w:pPr>
      <w:del w:id="4019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 w:hint="eastAsia"/>
          </w:rPr>
          <w:delText xml:space="preserve"> </w:delText>
        </w:r>
        <w:r w:rsidRPr="00BB5548" w:rsidDel="007154E3">
          <w:rPr>
            <w:rFonts w:ascii="標楷體" w:hAnsi="標楷體" w:hint="eastAsia"/>
          </w:rPr>
          <w:delText>Dashboard_Query_9701212_新增逾放案件明細</w:delText>
        </w:r>
        <w:r w:rsidDel="007154E3">
          <w:rPr>
            <w:rFonts w:ascii="標楷體" w:hAnsi="標楷體" w:hint="eastAsia"/>
          </w:rPr>
          <w:delText>.</w:delText>
        </w:r>
        <w:r w:rsidRPr="00BB5548" w:rsidDel="007154E3">
          <w:rPr>
            <w:rFonts w:ascii="標楷體" w:hAnsi="標楷體"/>
          </w:rPr>
          <w:delText>xlsx</w:delText>
        </w:r>
      </w:del>
    </w:p>
    <w:p w14:paraId="3A39C7DF" w14:textId="0D2CDD37" w:rsidR="00BB5548" w:rsidDel="007154E3" w:rsidRDefault="00BB5548">
      <w:pPr>
        <w:pStyle w:val="42"/>
        <w:spacing w:after="72"/>
        <w:ind w:left="1133"/>
        <w:rPr>
          <w:del w:id="4020" w:author="阿毛" w:date="2021-05-21T17:49:00Z"/>
        </w:rPr>
        <w:pPrChange w:id="4021" w:author="阿毛" w:date="2021-06-02T14:38:00Z">
          <w:pPr/>
        </w:pPrChange>
      </w:pPr>
    </w:p>
    <w:p w14:paraId="55B57D31" w14:textId="2926A439" w:rsidR="001D0E4A" w:rsidRPr="00D545F1" w:rsidDel="007154E3" w:rsidRDefault="001D0E4A">
      <w:pPr>
        <w:pStyle w:val="42"/>
        <w:spacing w:after="72"/>
        <w:ind w:left="1133"/>
        <w:rPr>
          <w:del w:id="4022" w:author="阿毛" w:date="2021-05-21T17:49:00Z"/>
          <w:rFonts w:ascii="標楷體" w:hAnsi="標楷體"/>
        </w:rPr>
        <w:pPrChange w:id="4023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024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8</w:delText>
        </w:r>
        <w:r w:rsidDel="007154E3">
          <w:rPr>
            <w:rFonts w:ascii="標楷體" w:hAnsi="標楷體" w:hint="eastAsia"/>
            <w:lang w:eastAsia="zh-HK"/>
          </w:rPr>
          <w:delText>貸</w:delText>
        </w:r>
        <w:r w:rsidDel="007154E3">
          <w:rPr>
            <w:rFonts w:ascii="標楷體" w:hAnsi="標楷體" w:hint="eastAsia"/>
          </w:rPr>
          <w:delText>款</w:delText>
        </w:r>
        <w:r w:rsidDel="007154E3">
          <w:rPr>
            <w:rFonts w:ascii="標楷體" w:hAnsi="標楷體" w:hint="eastAsia"/>
            <w:lang w:eastAsia="zh-HK"/>
          </w:rPr>
          <w:delText>自動轉帳申請書明細表</w:delText>
        </w:r>
      </w:del>
    </w:p>
    <w:p w14:paraId="2E90B012" w14:textId="5FBE6F7B" w:rsidR="001D0E4A" w:rsidRPr="00AB69BA" w:rsidDel="007154E3" w:rsidRDefault="001D0E4A">
      <w:pPr>
        <w:pStyle w:val="42"/>
        <w:spacing w:after="72"/>
        <w:ind w:left="1133"/>
        <w:rPr>
          <w:del w:id="4025" w:author="阿毛" w:date="2021-05-21T17:49:00Z"/>
        </w:rPr>
        <w:pPrChange w:id="4026" w:author="阿毛" w:date="2021-06-02T14:38:00Z">
          <w:pPr>
            <w:pStyle w:val="a"/>
          </w:pPr>
        </w:pPrChange>
      </w:pPr>
      <w:del w:id="4027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D0E4A" w:rsidRPr="00AB69BA" w:rsidDel="007154E3" w14:paraId="40CE0611" w14:textId="212ECD8A" w:rsidTr="00EC6070">
        <w:trPr>
          <w:trHeight w:val="277"/>
          <w:del w:id="402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BF7242" w14:textId="649D4590" w:rsidR="001D0E4A" w:rsidRPr="00AB69BA" w:rsidDel="007154E3" w:rsidRDefault="001D0E4A">
            <w:pPr>
              <w:pStyle w:val="42"/>
              <w:spacing w:after="72"/>
              <w:ind w:left="1133"/>
              <w:rPr>
                <w:del w:id="4029" w:author="阿毛" w:date="2021-05-21T17:49:00Z"/>
                <w:rFonts w:ascii="標楷體" w:hAnsi="標楷體"/>
              </w:rPr>
              <w:pPrChange w:id="4030" w:author="阿毛" w:date="2021-06-02T14:38:00Z">
                <w:pPr/>
              </w:pPrChange>
            </w:pPr>
            <w:del w:id="403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8F585E" w14:textId="2B4056BA" w:rsidR="001D0E4A" w:rsidDel="007154E3" w:rsidRDefault="001D0E4A">
            <w:pPr>
              <w:pStyle w:val="42"/>
              <w:spacing w:after="72"/>
              <w:ind w:left="1133"/>
              <w:rPr>
                <w:del w:id="4032" w:author="阿毛" w:date="2021-05-21T17:49:00Z"/>
                <w:rFonts w:ascii="標楷體" w:hAnsi="標楷體"/>
              </w:rPr>
              <w:pPrChange w:id="4033" w:author="阿毛" w:date="2021-06-02T14:38:00Z">
                <w:pPr/>
              </w:pPrChange>
            </w:pPr>
            <w:del w:id="4034" w:author="阿毛" w:date="2021-05-21T17:49:00Z">
              <w:r w:rsidRPr="001D0E4A" w:rsidDel="007154E3">
                <w:rPr>
                  <w:rFonts w:ascii="標楷體" w:hAnsi="標楷體" w:hint="eastAsia"/>
                </w:rPr>
                <w:delText>貸款自動轉帳申請書明細表</w:delText>
              </w:r>
            </w:del>
          </w:p>
          <w:p w14:paraId="0C3DFADF" w14:textId="5E4BE8CC" w:rsidR="001D0E4A" w:rsidRPr="003E2496" w:rsidDel="007154E3" w:rsidRDefault="001D0E4A">
            <w:pPr>
              <w:pStyle w:val="42"/>
              <w:spacing w:after="72"/>
              <w:ind w:left="1133"/>
              <w:rPr>
                <w:del w:id="4035" w:author="阿毛" w:date="2021-05-21T17:49:00Z"/>
                <w:rFonts w:ascii="標楷體" w:hAnsi="標楷體"/>
              </w:rPr>
              <w:pPrChange w:id="4036" w:author="阿毛" w:date="2021-06-02T14:38:00Z">
                <w:pPr/>
              </w:pPrChange>
            </w:pPr>
          </w:p>
        </w:tc>
      </w:tr>
      <w:tr w:rsidR="001D0E4A" w:rsidRPr="00AB69BA" w:rsidDel="007154E3" w14:paraId="46F5D070" w14:textId="5AF171B2" w:rsidTr="00EC6070">
        <w:trPr>
          <w:trHeight w:val="277"/>
          <w:del w:id="40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CB97D6" w14:textId="7A96EF43" w:rsidR="001D0E4A" w:rsidRPr="00AB69BA" w:rsidDel="007154E3" w:rsidRDefault="001D0E4A">
            <w:pPr>
              <w:pStyle w:val="42"/>
              <w:spacing w:after="72"/>
              <w:ind w:left="1133"/>
              <w:rPr>
                <w:del w:id="4038" w:author="阿毛" w:date="2021-05-21T17:49:00Z"/>
                <w:rFonts w:ascii="標楷體" w:hAnsi="標楷體"/>
              </w:rPr>
              <w:pPrChange w:id="4039" w:author="阿毛" w:date="2021-06-02T14:38:00Z">
                <w:pPr/>
              </w:pPrChange>
            </w:pPr>
            <w:del w:id="4040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8CC888" w14:textId="0B65C98A" w:rsidR="001D0E4A" w:rsidRPr="00AB69BA" w:rsidDel="007154E3" w:rsidRDefault="001D0E4A">
            <w:pPr>
              <w:pStyle w:val="42"/>
              <w:spacing w:after="72"/>
              <w:ind w:left="1133"/>
              <w:rPr>
                <w:del w:id="4041" w:author="阿毛" w:date="2021-05-21T17:49:00Z"/>
                <w:rFonts w:ascii="標楷體" w:hAnsi="標楷體"/>
              </w:rPr>
              <w:pPrChange w:id="4042" w:author="阿毛" w:date="2021-06-02T14:38:00Z">
                <w:pPr/>
              </w:pPrChange>
            </w:pPr>
          </w:p>
        </w:tc>
      </w:tr>
      <w:tr w:rsidR="001D0E4A" w:rsidRPr="00AB69BA" w:rsidDel="007154E3" w14:paraId="579E40EF" w14:textId="799F9B78" w:rsidTr="00EC6070">
        <w:trPr>
          <w:trHeight w:val="773"/>
          <w:del w:id="40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4A3A05" w14:textId="7FC07ABA" w:rsidR="001D0E4A" w:rsidRPr="00AB69BA" w:rsidDel="007154E3" w:rsidRDefault="001D0E4A">
            <w:pPr>
              <w:pStyle w:val="42"/>
              <w:spacing w:after="72"/>
              <w:ind w:left="1133"/>
              <w:rPr>
                <w:del w:id="4044" w:author="阿毛" w:date="2021-05-21T17:49:00Z"/>
                <w:rFonts w:ascii="標楷體" w:hAnsi="標楷體"/>
              </w:rPr>
              <w:pPrChange w:id="4045" w:author="阿毛" w:date="2021-06-02T14:38:00Z">
                <w:pPr/>
              </w:pPrChange>
            </w:pPr>
            <w:del w:id="404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0A9C8" w14:textId="16313A8B" w:rsidR="001D0E4A" w:rsidRPr="00AB69BA" w:rsidDel="007154E3" w:rsidRDefault="001D0E4A">
            <w:pPr>
              <w:pStyle w:val="42"/>
              <w:spacing w:after="72"/>
              <w:ind w:left="1133"/>
              <w:rPr>
                <w:del w:id="4047" w:author="阿毛" w:date="2021-05-21T17:49:00Z"/>
                <w:rFonts w:ascii="標楷體" w:hAnsi="標楷體"/>
              </w:rPr>
              <w:pPrChange w:id="4048" w:author="阿毛" w:date="2021-06-02T14:38:00Z">
                <w:pPr/>
              </w:pPrChange>
            </w:pPr>
          </w:p>
        </w:tc>
      </w:tr>
      <w:tr w:rsidR="001D0E4A" w:rsidRPr="00AB69BA" w:rsidDel="007154E3" w14:paraId="78DC02B3" w14:textId="1754B905" w:rsidTr="00EC6070">
        <w:trPr>
          <w:trHeight w:val="321"/>
          <w:del w:id="404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0483" w14:textId="04188C58" w:rsidR="001D0E4A" w:rsidRPr="00AB69BA" w:rsidDel="007154E3" w:rsidRDefault="001D0E4A">
            <w:pPr>
              <w:pStyle w:val="42"/>
              <w:spacing w:after="72"/>
              <w:ind w:left="1133"/>
              <w:rPr>
                <w:del w:id="4050" w:author="阿毛" w:date="2021-05-21T17:49:00Z"/>
                <w:rFonts w:ascii="標楷體" w:hAnsi="標楷體"/>
              </w:rPr>
              <w:pPrChange w:id="4051" w:author="阿毛" w:date="2021-06-02T14:38:00Z">
                <w:pPr/>
              </w:pPrChange>
            </w:pPr>
            <w:del w:id="4052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7000D1" w14:textId="3CCCC956" w:rsidR="001D0E4A" w:rsidRPr="00AB69BA" w:rsidDel="007154E3" w:rsidRDefault="001D0E4A">
            <w:pPr>
              <w:pStyle w:val="42"/>
              <w:spacing w:after="72"/>
              <w:ind w:left="1133"/>
              <w:rPr>
                <w:del w:id="4053" w:author="阿毛" w:date="2021-05-21T17:49:00Z"/>
                <w:rFonts w:ascii="標楷體" w:hAnsi="標楷體"/>
              </w:rPr>
              <w:pPrChange w:id="4054" w:author="阿毛" w:date="2021-06-02T14:38:00Z">
                <w:pPr/>
              </w:pPrChange>
            </w:pPr>
          </w:p>
        </w:tc>
      </w:tr>
      <w:tr w:rsidR="001D0E4A" w:rsidRPr="00AB69BA" w:rsidDel="007154E3" w14:paraId="67E1470D" w14:textId="69B76931" w:rsidTr="00EC6070">
        <w:trPr>
          <w:trHeight w:val="1311"/>
          <w:del w:id="405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6096BF" w14:textId="520D6397" w:rsidR="001D0E4A" w:rsidRPr="00AB69BA" w:rsidDel="007154E3" w:rsidRDefault="001D0E4A">
            <w:pPr>
              <w:pStyle w:val="42"/>
              <w:spacing w:after="72"/>
              <w:ind w:left="1133"/>
              <w:rPr>
                <w:del w:id="4056" w:author="阿毛" w:date="2021-05-21T17:49:00Z"/>
                <w:rFonts w:ascii="標楷體" w:hAnsi="標楷體"/>
              </w:rPr>
              <w:pPrChange w:id="4057" w:author="阿毛" w:date="2021-06-02T14:38:00Z">
                <w:pPr/>
              </w:pPrChange>
            </w:pPr>
            <w:del w:id="4058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3F1D5" w14:textId="66B28579" w:rsidR="001D0E4A" w:rsidRPr="00AB69BA" w:rsidDel="007154E3" w:rsidRDefault="001D0E4A">
            <w:pPr>
              <w:pStyle w:val="42"/>
              <w:spacing w:after="72"/>
              <w:ind w:left="1133"/>
              <w:rPr>
                <w:del w:id="4059" w:author="阿毛" w:date="2021-05-21T17:49:00Z"/>
                <w:rFonts w:ascii="標楷體" w:hAnsi="標楷體"/>
              </w:rPr>
              <w:pPrChange w:id="4060" w:author="阿毛" w:date="2021-06-02T14:38:00Z">
                <w:pPr/>
              </w:pPrChange>
            </w:pPr>
          </w:p>
        </w:tc>
      </w:tr>
      <w:tr w:rsidR="001D0E4A" w:rsidRPr="00AB69BA" w:rsidDel="007154E3" w14:paraId="5E8CE87B" w14:textId="0680EB69" w:rsidTr="00EC6070">
        <w:trPr>
          <w:trHeight w:val="278"/>
          <w:del w:id="40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6FB349" w14:textId="58DFD86F" w:rsidR="001D0E4A" w:rsidRPr="00AB69BA" w:rsidDel="007154E3" w:rsidRDefault="001D0E4A">
            <w:pPr>
              <w:pStyle w:val="42"/>
              <w:spacing w:after="72"/>
              <w:ind w:left="1133"/>
              <w:rPr>
                <w:del w:id="4062" w:author="阿毛" w:date="2021-05-21T17:49:00Z"/>
                <w:rFonts w:ascii="標楷體" w:hAnsi="標楷體"/>
              </w:rPr>
              <w:pPrChange w:id="4063" w:author="阿毛" w:date="2021-06-02T14:38:00Z">
                <w:pPr/>
              </w:pPrChange>
            </w:pPr>
            <w:del w:id="406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3DD123" w14:textId="1E7EEE19" w:rsidR="001D0E4A" w:rsidRPr="00AB69BA" w:rsidDel="007154E3" w:rsidRDefault="001D0E4A">
            <w:pPr>
              <w:pStyle w:val="42"/>
              <w:spacing w:after="72"/>
              <w:ind w:left="1133"/>
              <w:rPr>
                <w:del w:id="4065" w:author="阿毛" w:date="2021-05-21T17:49:00Z"/>
                <w:rFonts w:ascii="標楷體" w:hAnsi="標楷體"/>
              </w:rPr>
              <w:pPrChange w:id="4066" w:author="阿毛" w:date="2021-06-02T14:38:00Z">
                <w:pPr/>
              </w:pPrChange>
            </w:pPr>
          </w:p>
        </w:tc>
      </w:tr>
      <w:tr w:rsidR="001D0E4A" w:rsidRPr="00AB69BA" w:rsidDel="007154E3" w14:paraId="19CD9FDF" w14:textId="0A63AC78" w:rsidTr="00EC6070">
        <w:trPr>
          <w:trHeight w:val="358"/>
          <w:del w:id="406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F9C70" w14:textId="48E16FFF" w:rsidR="001D0E4A" w:rsidRPr="00AB69BA" w:rsidDel="007154E3" w:rsidRDefault="001D0E4A">
            <w:pPr>
              <w:pStyle w:val="42"/>
              <w:spacing w:after="72"/>
              <w:ind w:left="1133"/>
              <w:rPr>
                <w:del w:id="4068" w:author="阿毛" w:date="2021-05-21T17:49:00Z"/>
                <w:rFonts w:ascii="標楷體" w:hAnsi="標楷體"/>
              </w:rPr>
              <w:pPrChange w:id="4069" w:author="阿毛" w:date="2021-06-02T14:38:00Z">
                <w:pPr/>
              </w:pPrChange>
            </w:pPr>
            <w:del w:id="4070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1502C" w14:textId="0B92661A" w:rsidR="001D0E4A" w:rsidRPr="00AB69BA" w:rsidDel="007154E3" w:rsidRDefault="001D0E4A">
            <w:pPr>
              <w:pStyle w:val="42"/>
              <w:spacing w:after="72"/>
              <w:ind w:left="1133"/>
              <w:rPr>
                <w:del w:id="4071" w:author="阿毛" w:date="2021-05-21T17:49:00Z"/>
                <w:rFonts w:ascii="標楷體" w:hAnsi="標楷體"/>
              </w:rPr>
              <w:pPrChange w:id="4072" w:author="阿毛" w:date="2021-06-02T14:38:00Z">
                <w:pPr/>
              </w:pPrChange>
            </w:pPr>
          </w:p>
        </w:tc>
      </w:tr>
      <w:tr w:rsidR="001D0E4A" w:rsidRPr="00AB69BA" w:rsidDel="007154E3" w14:paraId="74103E07" w14:textId="782A24A3" w:rsidTr="00EC6070">
        <w:trPr>
          <w:trHeight w:val="278"/>
          <w:del w:id="407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7AF978" w14:textId="7D1B0D36" w:rsidR="001D0E4A" w:rsidRPr="00AB69BA" w:rsidDel="007154E3" w:rsidRDefault="001D0E4A">
            <w:pPr>
              <w:pStyle w:val="42"/>
              <w:spacing w:after="72"/>
              <w:ind w:left="1133"/>
              <w:rPr>
                <w:del w:id="4074" w:author="阿毛" w:date="2021-05-21T17:49:00Z"/>
                <w:rFonts w:ascii="標楷體" w:hAnsi="標楷體"/>
              </w:rPr>
              <w:pPrChange w:id="4075" w:author="阿毛" w:date="2021-06-02T14:38:00Z">
                <w:pPr/>
              </w:pPrChange>
            </w:pPr>
            <w:del w:id="407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C120B4" w14:textId="11D6CAAE" w:rsidR="001D0E4A" w:rsidRPr="00AB69BA" w:rsidDel="007154E3" w:rsidRDefault="001D0E4A">
            <w:pPr>
              <w:pStyle w:val="42"/>
              <w:spacing w:after="72"/>
              <w:ind w:left="1133"/>
              <w:rPr>
                <w:del w:id="4077" w:author="阿毛" w:date="2021-05-21T17:49:00Z"/>
                <w:rFonts w:ascii="標楷體" w:hAnsi="標楷體"/>
              </w:rPr>
              <w:pPrChange w:id="4078" w:author="阿毛" w:date="2021-06-02T14:38:00Z">
                <w:pPr/>
              </w:pPrChange>
            </w:pPr>
          </w:p>
        </w:tc>
      </w:tr>
    </w:tbl>
    <w:p w14:paraId="2E28976E" w14:textId="03CC8099" w:rsidR="001D0E4A" w:rsidDel="007154E3" w:rsidRDefault="001D0E4A">
      <w:pPr>
        <w:pStyle w:val="42"/>
        <w:spacing w:after="72"/>
        <w:ind w:left="1133"/>
        <w:rPr>
          <w:del w:id="4079" w:author="阿毛" w:date="2021-05-21T17:49:00Z"/>
          <w:rFonts w:ascii="標楷體" w:hAnsi="標楷體"/>
        </w:rPr>
        <w:pPrChange w:id="4080" w:author="阿毛" w:date="2021-06-02T14:38:00Z">
          <w:pPr/>
        </w:pPrChange>
      </w:pPr>
    </w:p>
    <w:p w14:paraId="66462303" w14:textId="35C09C17" w:rsidR="00BE3738" w:rsidDel="007154E3" w:rsidRDefault="00BE3738">
      <w:pPr>
        <w:pStyle w:val="42"/>
        <w:spacing w:after="72"/>
        <w:ind w:left="1133"/>
        <w:rPr>
          <w:del w:id="4081" w:author="阿毛" w:date="2021-05-21T17:49:00Z"/>
          <w:rFonts w:ascii="標楷體" w:hAnsi="標楷體"/>
        </w:rPr>
        <w:pPrChange w:id="4082" w:author="阿毛" w:date="2021-06-02T14:38:00Z">
          <w:pPr>
            <w:widowControl/>
          </w:pPr>
        </w:pPrChange>
      </w:pPr>
      <w:del w:id="4083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2BBA11F1" w14:textId="3930E876" w:rsidR="00BE3738" w:rsidRPr="00AB69BA" w:rsidDel="007154E3" w:rsidRDefault="00BE3738">
      <w:pPr>
        <w:pStyle w:val="42"/>
        <w:spacing w:after="72"/>
        <w:ind w:left="1133"/>
        <w:rPr>
          <w:del w:id="4084" w:author="阿毛" w:date="2021-05-21T17:49:00Z"/>
          <w:rFonts w:ascii="標楷體" w:hAnsi="標楷體"/>
        </w:rPr>
        <w:pPrChange w:id="4085" w:author="阿毛" w:date="2021-06-02T14:38:00Z">
          <w:pPr/>
        </w:pPrChange>
      </w:pPr>
    </w:p>
    <w:p w14:paraId="1C4F1AF4" w14:textId="6AA559FE" w:rsidR="001D0E4A" w:rsidRPr="00AB69BA" w:rsidDel="007154E3" w:rsidRDefault="001D0E4A">
      <w:pPr>
        <w:pStyle w:val="42"/>
        <w:spacing w:after="72"/>
        <w:ind w:left="1133"/>
        <w:rPr>
          <w:del w:id="4086" w:author="阿毛" w:date="2021-05-21T17:49:00Z"/>
        </w:rPr>
        <w:pPrChange w:id="4087" w:author="阿毛" w:date="2021-06-02T14:38:00Z">
          <w:pPr>
            <w:pStyle w:val="a"/>
          </w:pPr>
        </w:pPrChange>
      </w:pPr>
      <w:del w:id="4088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1C9B24C" w14:textId="460F90F1" w:rsidR="001D0E4A" w:rsidRPr="00AB69BA" w:rsidDel="007154E3" w:rsidRDefault="001D0E4A">
      <w:pPr>
        <w:pStyle w:val="42"/>
        <w:spacing w:after="72"/>
        <w:ind w:left="1133"/>
        <w:rPr>
          <w:del w:id="4089" w:author="阿毛" w:date="2021-05-21T17:49:00Z"/>
          <w:rFonts w:ascii="標楷體" w:hAnsi="標楷體"/>
        </w:rPr>
        <w:pPrChange w:id="4090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091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51C9D52A" w14:textId="277A13F4" w:rsidR="001D0E4A" w:rsidDel="007154E3" w:rsidRDefault="00EB300A">
      <w:pPr>
        <w:pStyle w:val="42"/>
        <w:spacing w:after="72"/>
        <w:ind w:left="1133"/>
        <w:rPr>
          <w:del w:id="4092" w:author="阿毛" w:date="2021-05-21T17:49:00Z"/>
          <w:rFonts w:ascii="標楷體" w:hAnsi="標楷體"/>
        </w:rPr>
        <w:pPrChange w:id="4093" w:author="阿毛" w:date="2021-06-02T14:38:00Z">
          <w:pPr>
            <w:autoSpaceDE w:val="0"/>
            <w:autoSpaceDN w:val="0"/>
            <w:adjustRightInd w:val="0"/>
          </w:pPr>
        </w:pPrChange>
      </w:pPr>
      <w:del w:id="4094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A1F0F7F" wp14:editId="04A24432">
              <wp:extent cx="6775450" cy="1289050"/>
              <wp:effectExtent l="0" t="0" r="6350" b="6350"/>
              <wp:docPr id="1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7039801" w14:textId="1A619361" w:rsidR="001D0E4A" w:rsidRPr="00AB69BA" w:rsidDel="007154E3" w:rsidRDefault="00D950B2">
      <w:pPr>
        <w:pStyle w:val="42"/>
        <w:spacing w:after="72"/>
        <w:ind w:left="1133"/>
        <w:rPr>
          <w:del w:id="4095" w:author="阿毛" w:date="2021-05-21T17:49:00Z"/>
        </w:rPr>
        <w:pPrChange w:id="4096" w:author="阿毛" w:date="2021-06-02T14:38:00Z">
          <w:pPr>
            <w:pStyle w:val="a"/>
          </w:pPr>
        </w:pPrChange>
      </w:pPr>
      <w:del w:id="4097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478FECCA" w14:textId="2E544234" w:rsidTr="00BE3738">
        <w:trPr>
          <w:trHeight w:val="388"/>
          <w:jc w:val="center"/>
          <w:del w:id="4098" w:author="阿毛" w:date="2021-05-21T17:49:00Z"/>
        </w:trPr>
        <w:tc>
          <w:tcPr>
            <w:tcW w:w="484" w:type="dxa"/>
            <w:vMerge w:val="restart"/>
          </w:tcPr>
          <w:p w14:paraId="6FEB3FD8" w14:textId="6F5FCF63" w:rsidR="00BE3738" w:rsidRPr="00CA6569" w:rsidDel="007154E3" w:rsidRDefault="00BE3738">
            <w:pPr>
              <w:pStyle w:val="42"/>
              <w:spacing w:after="72"/>
              <w:ind w:left="1133"/>
              <w:rPr>
                <w:del w:id="4099" w:author="阿毛" w:date="2021-05-21T17:49:00Z"/>
                <w:rFonts w:ascii="標楷體" w:hAnsi="標楷體"/>
              </w:rPr>
              <w:pPrChange w:id="4100" w:author="阿毛" w:date="2021-06-02T14:38:00Z">
                <w:pPr/>
              </w:pPrChange>
            </w:pPr>
            <w:del w:id="4101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2EFD275F" w14:textId="32D2E175" w:rsidR="00BE3738" w:rsidRPr="00CA6569" w:rsidDel="007154E3" w:rsidRDefault="00BE3738">
            <w:pPr>
              <w:pStyle w:val="42"/>
              <w:spacing w:after="72"/>
              <w:ind w:left="1133"/>
              <w:rPr>
                <w:del w:id="4102" w:author="阿毛" w:date="2021-05-21T17:49:00Z"/>
                <w:rFonts w:ascii="標楷體" w:hAnsi="標楷體"/>
              </w:rPr>
              <w:pPrChange w:id="4103" w:author="阿毛" w:date="2021-06-02T14:38:00Z">
                <w:pPr/>
              </w:pPrChange>
            </w:pPr>
            <w:del w:id="4104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0DC428D" w14:textId="6E6DA3FE" w:rsidR="00BE3738" w:rsidRPr="00CA6569" w:rsidDel="007154E3" w:rsidRDefault="00BE3738">
            <w:pPr>
              <w:pStyle w:val="42"/>
              <w:spacing w:after="72"/>
              <w:ind w:left="1133"/>
              <w:rPr>
                <w:del w:id="4105" w:author="阿毛" w:date="2021-05-21T17:49:00Z"/>
                <w:rFonts w:ascii="標楷體" w:hAnsi="標楷體"/>
              </w:rPr>
              <w:pPrChange w:id="4106" w:author="阿毛" w:date="2021-06-02T14:38:00Z">
                <w:pPr>
                  <w:jc w:val="center"/>
                </w:pPr>
              </w:pPrChange>
            </w:pPr>
            <w:del w:id="4107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5CF1E94C" w14:textId="5050297B" w:rsidR="00BE3738" w:rsidRPr="00CA6569" w:rsidDel="007154E3" w:rsidRDefault="00BE3738">
            <w:pPr>
              <w:pStyle w:val="42"/>
              <w:spacing w:after="72"/>
              <w:ind w:left="1133"/>
              <w:rPr>
                <w:del w:id="4108" w:author="阿毛" w:date="2021-05-21T17:49:00Z"/>
                <w:rFonts w:ascii="標楷體" w:hAnsi="標楷體"/>
              </w:rPr>
              <w:pPrChange w:id="4109" w:author="阿毛" w:date="2021-06-02T14:38:00Z">
                <w:pPr/>
              </w:pPrChange>
            </w:pPr>
            <w:del w:id="4110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16D7D755" w14:textId="04D1DCB9" w:rsidTr="00BE3738">
        <w:trPr>
          <w:trHeight w:val="244"/>
          <w:jc w:val="center"/>
          <w:del w:id="4111" w:author="阿毛" w:date="2021-05-21T17:49:00Z"/>
        </w:trPr>
        <w:tc>
          <w:tcPr>
            <w:tcW w:w="484" w:type="dxa"/>
            <w:vMerge/>
          </w:tcPr>
          <w:p w14:paraId="777BD599" w14:textId="717C9BA8" w:rsidR="00BE3738" w:rsidRPr="00CA6569" w:rsidDel="007154E3" w:rsidRDefault="00BE3738">
            <w:pPr>
              <w:pStyle w:val="42"/>
              <w:spacing w:after="72"/>
              <w:ind w:left="1133"/>
              <w:rPr>
                <w:del w:id="4112" w:author="阿毛" w:date="2021-05-21T17:49:00Z"/>
                <w:rFonts w:ascii="標楷體" w:hAnsi="標楷體"/>
              </w:rPr>
              <w:pPrChange w:id="4113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64BE5514" w14:textId="546C62E8" w:rsidR="00BE3738" w:rsidRPr="00CA6569" w:rsidDel="007154E3" w:rsidRDefault="00BE3738">
            <w:pPr>
              <w:pStyle w:val="42"/>
              <w:spacing w:after="72"/>
              <w:ind w:left="1133"/>
              <w:rPr>
                <w:del w:id="4114" w:author="阿毛" w:date="2021-05-21T17:49:00Z"/>
                <w:rFonts w:ascii="標楷體" w:hAnsi="標楷體"/>
              </w:rPr>
              <w:pPrChange w:id="4115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74D2BBE6" w14:textId="7A8974CE" w:rsidR="00BE3738" w:rsidRPr="00CA6569" w:rsidDel="007154E3" w:rsidRDefault="00BE3738">
            <w:pPr>
              <w:pStyle w:val="42"/>
              <w:spacing w:after="72"/>
              <w:ind w:left="1133"/>
              <w:rPr>
                <w:del w:id="4116" w:author="阿毛" w:date="2021-05-21T17:49:00Z"/>
                <w:rFonts w:ascii="標楷體" w:hAnsi="標楷體"/>
              </w:rPr>
              <w:pPrChange w:id="4117" w:author="阿毛" w:date="2021-06-02T14:38:00Z">
                <w:pPr/>
              </w:pPrChange>
            </w:pPr>
            <w:del w:id="4118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537F6C60" w14:textId="3B51D53D" w:rsidR="00BE3738" w:rsidRPr="00CA6569" w:rsidDel="007154E3" w:rsidRDefault="00BE3738">
            <w:pPr>
              <w:pStyle w:val="42"/>
              <w:spacing w:after="72"/>
              <w:ind w:left="1133"/>
              <w:rPr>
                <w:del w:id="4119" w:author="阿毛" w:date="2021-05-21T17:49:00Z"/>
                <w:rFonts w:ascii="標楷體" w:hAnsi="標楷體"/>
              </w:rPr>
              <w:pPrChange w:id="4120" w:author="阿毛" w:date="2021-06-02T14:38:00Z">
                <w:pPr/>
              </w:pPrChange>
            </w:pPr>
            <w:del w:id="4121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A6D8899" w14:textId="1FCEE2B3" w:rsidR="00BE3738" w:rsidRPr="00CA6569" w:rsidDel="007154E3" w:rsidRDefault="00BE3738">
            <w:pPr>
              <w:pStyle w:val="42"/>
              <w:spacing w:after="72"/>
              <w:ind w:left="1133"/>
              <w:rPr>
                <w:del w:id="4122" w:author="阿毛" w:date="2021-05-21T17:49:00Z"/>
                <w:rFonts w:ascii="標楷體" w:hAnsi="標楷體"/>
              </w:rPr>
              <w:pPrChange w:id="4123" w:author="阿毛" w:date="2021-06-02T14:38:00Z">
                <w:pPr/>
              </w:pPrChange>
            </w:pPr>
            <w:del w:id="4124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371E3ABC" w14:textId="2AFCA2C9" w:rsidR="00BE3738" w:rsidRPr="00CA6569" w:rsidDel="007154E3" w:rsidRDefault="00BE3738">
            <w:pPr>
              <w:pStyle w:val="42"/>
              <w:spacing w:after="72"/>
              <w:ind w:left="1133"/>
              <w:rPr>
                <w:del w:id="4125" w:author="阿毛" w:date="2021-05-21T17:49:00Z"/>
                <w:rFonts w:ascii="標楷體" w:hAnsi="標楷體"/>
              </w:rPr>
              <w:pPrChange w:id="4126" w:author="阿毛" w:date="2021-06-02T14:38:00Z">
                <w:pPr/>
              </w:pPrChange>
            </w:pPr>
            <w:del w:id="4127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DC02061" w14:textId="7BD43BFF" w:rsidR="00BE3738" w:rsidRPr="00CA6569" w:rsidDel="007154E3" w:rsidRDefault="00BE3738">
            <w:pPr>
              <w:pStyle w:val="42"/>
              <w:spacing w:after="72"/>
              <w:ind w:left="1133"/>
              <w:rPr>
                <w:del w:id="4128" w:author="阿毛" w:date="2021-05-21T17:49:00Z"/>
                <w:rFonts w:ascii="標楷體" w:hAnsi="標楷體"/>
              </w:rPr>
              <w:pPrChange w:id="4129" w:author="阿毛" w:date="2021-06-02T14:38:00Z">
                <w:pPr/>
              </w:pPrChange>
            </w:pPr>
            <w:del w:id="4130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EA6FA29" w14:textId="180EA4B8" w:rsidR="00BE3738" w:rsidRPr="00CA6569" w:rsidDel="007154E3" w:rsidRDefault="00BE3738">
            <w:pPr>
              <w:pStyle w:val="42"/>
              <w:spacing w:after="72"/>
              <w:ind w:left="1133"/>
              <w:rPr>
                <w:del w:id="4131" w:author="阿毛" w:date="2021-05-21T17:49:00Z"/>
                <w:rFonts w:ascii="標楷體" w:hAnsi="標楷體"/>
              </w:rPr>
              <w:pPrChange w:id="4132" w:author="阿毛" w:date="2021-06-02T14:38:00Z">
                <w:pPr/>
              </w:pPrChange>
            </w:pPr>
          </w:p>
        </w:tc>
      </w:tr>
      <w:tr w:rsidR="00BE3738" w:rsidRPr="00CA6569" w:rsidDel="007154E3" w14:paraId="0B9673BB" w14:textId="4F9E954E" w:rsidTr="00BE3738">
        <w:trPr>
          <w:trHeight w:val="291"/>
          <w:jc w:val="center"/>
          <w:del w:id="4133" w:author="阿毛" w:date="2021-05-21T17:49:00Z"/>
        </w:trPr>
        <w:tc>
          <w:tcPr>
            <w:tcW w:w="484" w:type="dxa"/>
          </w:tcPr>
          <w:p w14:paraId="716C82A9" w14:textId="52C2BDC2" w:rsidR="00BE3738" w:rsidRPr="00CA6569" w:rsidDel="007154E3" w:rsidRDefault="00BE3738">
            <w:pPr>
              <w:pStyle w:val="42"/>
              <w:spacing w:after="72"/>
              <w:ind w:left="1133"/>
              <w:rPr>
                <w:del w:id="4134" w:author="阿毛" w:date="2021-05-21T17:49:00Z"/>
                <w:rFonts w:ascii="標楷體" w:hAnsi="標楷體"/>
              </w:rPr>
              <w:pPrChange w:id="4135" w:author="阿毛" w:date="2021-06-02T14:38:00Z">
                <w:pPr/>
              </w:pPrChange>
            </w:pPr>
            <w:del w:id="4136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6ADD82BB" w14:textId="75D98C73" w:rsidR="00BE3738" w:rsidRPr="00CA6569" w:rsidDel="007154E3" w:rsidRDefault="00BE3738">
            <w:pPr>
              <w:pStyle w:val="42"/>
              <w:spacing w:after="72"/>
              <w:ind w:left="1133"/>
              <w:rPr>
                <w:del w:id="4137" w:author="阿毛" w:date="2021-05-21T17:49:00Z"/>
                <w:rFonts w:ascii="標楷體" w:hAnsi="標楷體"/>
              </w:rPr>
              <w:pPrChange w:id="4138" w:author="阿毛" w:date="2021-06-02T14:38:00Z">
                <w:pPr/>
              </w:pPrChange>
            </w:pPr>
            <w:del w:id="4139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4EED2B28" w14:textId="0B56FBB5" w:rsidR="00BE3738" w:rsidRPr="00CA6569" w:rsidDel="007154E3" w:rsidRDefault="00BE3738">
            <w:pPr>
              <w:pStyle w:val="42"/>
              <w:spacing w:after="72"/>
              <w:ind w:left="1133"/>
              <w:rPr>
                <w:del w:id="4140" w:author="阿毛" w:date="2021-05-21T17:49:00Z"/>
                <w:rFonts w:ascii="標楷體" w:hAnsi="標楷體" w:cs="新細明體"/>
              </w:rPr>
              <w:pPrChange w:id="4141" w:author="阿毛" w:date="2021-06-02T14:38:00Z">
                <w:pPr/>
              </w:pPrChange>
            </w:pPr>
            <w:del w:id="4142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7B9D74AB" w14:textId="4781ABB3" w:rsidR="00BE3738" w:rsidRPr="00CA6569" w:rsidDel="007154E3" w:rsidRDefault="00BE3738">
            <w:pPr>
              <w:pStyle w:val="42"/>
              <w:spacing w:after="72"/>
              <w:ind w:left="1133"/>
              <w:rPr>
                <w:del w:id="4143" w:author="阿毛" w:date="2021-05-21T17:49:00Z"/>
                <w:rFonts w:ascii="標楷體" w:hAnsi="標楷體"/>
              </w:rPr>
              <w:pPrChange w:id="4144" w:author="阿毛" w:date="2021-06-02T14:38:00Z">
                <w:pPr/>
              </w:pPrChange>
            </w:pPr>
            <w:del w:id="4145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6291CDD6" w14:textId="54A4BA68" w:rsidR="00BE3738" w:rsidRPr="00CA6569" w:rsidDel="007154E3" w:rsidRDefault="00BE3738">
            <w:pPr>
              <w:pStyle w:val="42"/>
              <w:spacing w:after="72"/>
              <w:ind w:left="1133"/>
              <w:rPr>
                <w:del w:id="4146" w:author="阿毛" w:date="2021-05-21T17:49:00Z"/>
                <w:rFonts w:ascii="標楷體" w:hAnsi="標楷體"/>
              </w:rPr>
              <w:pPrChange w:id="4147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0E92858E" w14:textId="084723A8" w:rsidR="00BE3738" w:rsidRPr="00CA6569" w:rsidDel="007154E3" w:rsidRDefault="00BE3738">
            <w:pPr>
              <w:pStyle w:val="42"/>
              <w:spacing w:after="72"/>
              <w:ind w:left="1133"/>
              <w:rPr>
                <w:del w:id="4148" w:author="阿毛" w:date="2021-05-21T17:49:00Z"/>
                <w:rFonts w:ascii="標楷體" w:hAnsi="標楷體"/>
              </w:rPr>
              <w:pPrChange w:id="4149" w:author="阿毛" w:date="2021-06-02T14:38:00Z">
                <w:pPr/>
              </w:pPrChange>
            </w:pPr>
            <w:del w:id="4150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261A40E6" w14:textId="2C2FA7B1" w:rsidR="00BE3738" w:rsidRPr="00CA6569" w:rsidDel="007154E3" w:rsidRDefault="00BE3738">
            <w:pPr>
              <w:pStyle w:val="42"/>
              <w:spacing w:after="72"/>
              <w:ind w:left="1133"/>
              <w:rPr>
                <w:del w:id="4151" w:author="阿毛" w:date="2021-05-21T17:49:00Z"/>
                <w:rFonts w:ascii="標楷體" w:hAnsi="標楷體"/>
              </w:rPr>
              <w:pPrChange w:id="4152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83886C1" w14:textId="4B532426" w:rsidR="00BE3738" w:rsidRPr="00CA6569" w:rsidDel="007154E3" w:rsidRDefault="00BE3738">
            <w:pPr>
              <w:pStyle w:val="42"/>
              <w:spacing w:after="72"/>
              <w:ind w:left="1133"/>
              <w:rPr>
                <w:del w:id="4153" w:author="阿毛" w:date="2021-05-21T17:49:00Z"/>
                <w:rFonts w:ascii="標楷體" w:hAnsi="標楷體"/>
              </w:rPr>
              <w:pPrChange w:id="4154" w:author="阿毛" w:date="2021-06-02T14:38:00Z">
                <w:pPr/>
              </w:pPrChange>
            </w:pPr>
            <w:del w:id="4155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25E289B4" w14:textId="11D2A077" w:rsidR="00BE3738" w:rsidRPr="00BE3738" w:rsidDel="007154E3" w:rsidRDefault="00BE3738">
      <w:pPr>
        <w:pStyle w:val="42"/>
        <w:spacing w:after="72"/>
        <w:ind w:left="1133"/>
        <w:rPr>
          <w:del w:id="4156" w:author="阿毛" w:date="2021-05-21T17:49:00Z"/>
        </w:rPr>
        <w:pPrChange w:id="4157" w:author="阿毛" w:date="2021-06-02T14:38:00Z">
          <w:pPr/>
        </w:pPrChange>
      </w:pPr>
    </w:p>
    <w:p w14:paraId="7EC97DC7" w14:textId="5862A183" w:rsidR="00BE3738" w:rsidDel="007154E3" w:rsidRDefault="00BE3738">
      <w:pPr>
        <w:pStyle w:val="42"/>
        <w:spacing w:after="72"/>
        <w:ind w:left="1133"/>
        <w:rPr>
          <w:del w:id="4158" w:author="阿毛" w:date="2021-05-21T17:49:00Z"/>
        </w:rPr>
        <w:pPrChange w:id="4159" w:author="阿毛" w:date="2021-06-02T14:38:00Z">
          <w:pPr/>
        </w:pPrChange>
      </w:pPr>
    </w:p>
    <w:p w14:paraId="12EB2EC3" w14:textId="1E43F9A1" w:rsidR="00BE3738" w:rsidDel="007154E3" w:rsidRDefault="00BE3738">
      <w:pPr>
        <w:pStyle w:val="42"/>
        <w:spacing w:after="72"/>
        <w:ind w:left="1133"/>
        <w:rPr>
          <w:del w:id="4160" w:author="阿毛" w:date="2021-05-21T17:49:00Z"/>
          <w:rFonts w:ascii="標楷體" w:hAnsi="標楷體"/>
        </w:rPr>
        <w:pPrChange w:id="4161" w:author="阿毛" w:date="2021-06-02T14:38:00Z">
          <w:pPr>
            <w:pStyle w:val="42"/>
            <w:spacing w:after="72"/>
            <w:ind w:leftChars="0" w:left="0"/>
          </w:pPr>
        </w:pPrChange>
      </w:pPr>
      <w:del w:id="4162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D0E4A" w:rsidDel="007154E3">
          <w:rPr>
            <w:rFonts w:ascii="標楷體" w:hAnsi="標楷體" w:hint="eastAsia"/>
          </w:rPr>
          <w:delText>貸款自動轉帳申請書明細表</w:delText>
        </w:r>
      </w:del>
    </w:p>
    <w:p w14:paraId="636D9EDE" w14:textId="44B95234" w:rsidR="00BE3738" w:rsidRPr="00DF233E" w:rsidDel="007154E3" w:rsidRDefault="00BE3738">
      <w:pPr>
        <w:pStyle w:val="42"/>
        <w:spacing w:after="72"/>
        <w:ind w:left="1133"/>
        <w:rPr>
          <w:del w:id="4163" w:author="阿毛" w:date="2021-05-21T17:49:00Z"/>
          <w:rFonts w:ascii="標楷體" w:hAnsi="標楷體"/>
        </w:rPr>
        <w:pPrChange w:id="4164" w:author="阿毛" w:date="2021-06-02T14:38:00Z">
          <w:pPr>
            <w:pStyle w:val="42"/>
            <w:spacing w:after="72"/>
            <w:ind w:leftChars="0" w:left="0"/>
          </w:pPr>
        </w:pPrChange>
      </w:pPr>
      <w:del w:id="4165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601EE976">
            <v:shape id="_x0000_i1038" type="#_x0000_t75" style="width:76.8pt;height:46.2pt" o:ole="">
              <v:imagedata r:id="rId61" o:title=""/>
            </v:shape>
            <o:OLEObject Type="Embed" ProgID="Acrobat.Document.DC" ShapeID="_x0000_i1038" DrawAspect="Icon" ObjectID="_1686578694" r:id="rId62"/>
          </w:object>
        </w:r>
      </w:del>
    </w:p>
    <w:p w14:paraId="7F74950B" w14:textId="14936F55" w:rsidR="002D67E7" w:rsidDel="007154E3" w:rsidRDefault="002D67E7">
      <w:pPr>
        <w:pStyle w:val="42"/>
        <w:spacing w:after="72"/>
        <w:ind w:left="1133"/>
        <w:rPr>
          <w:del w:id="4166" w:author="阿毛" w:date="2021-05-21T17:49:00Z"/>
        </w:rPr>
        <w:pPrChange w:id="4167" w:author="阿毛" w:date="2021-06-02T14:38:00Z">
          <w:pPr/>
        </w:pPrChange>
      </w:pPr>
    </w:p>
    <w:p w14:paraId="3686C480" w14:textId="0EA82C55" w:rsidR="005F0CEC" w:rsidRPr="00D545F1" w:rsidDel="007154E3" w:rsidRDefault="005F0CEC">
      <w:pPr>
        <w:pStyle w:val="42"/>
        <w:spacing w:after="72"/>
        <w:ind w:left="1133"/>
        <w:rPr>
          <w:del w:id="4168" w:author="阿毛" w:date="2021-05-21T17:49:00Z"/>
          <w:rFonts w:ascii="標楷體" w:hAnsi="標楷體"/>
        </w:rPr>
        <w:pPrChange w:id="4169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170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R="00C93E4D" w:rsidDel="007154E3">
          <w:rPr>
            <w:rFonts w:ascii="標楷體" w:hAnsi="標楷體" w:hint="eastAsia"/>
          </w:rPr>
          <w:delText>9</w:delText>
        </w:r>
        <w:r w:rsidR="00C93E4D" w:rsidRPr="00C93E4D" w:rsidDel="007154E3">
          <w:rPr>
            <w:rFonts w:ascii="標楷體" w:hAnsi="標楷體" w:hint="eastAsia"/>
            <w:lang w:eastAsia="zh-HK"/>
          </w:rPr>
          <w:delText>暫收放貸核心傳票檔資料</w:delText>
        </w:r>
      </w:del>
    </w:p>
    <w:p w14:paraId="6B2D45ED" w14:textId="3DB19AE9" w:rsidR="005F0CEC" w:rsidRPr="00AB69BA" w:rsidDel="007154E3" w:rsidRDefault="005F0CEC">
      <w:pPr>
        <w:pStyle w:val="42"/>
        <w:spacing w:after="72"/>
        <w:ind w:left="1133"/>
        <w:rPr>
          <w:del w:id="4171" w:author="阿毛" w:date="2021-05-21T17:49:00Z"/>
        </w:rPr>
        <w:pPrChange w:id="4172" w:author="阿毛" w:date="2021-06-02T14:38:00Z">
          <w:pPr>
            <w:pStyle w:val="a"/>
          </w:pPr>
        </w:pPrChange>
      </w:pPr>
      <w:del w:id="4173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F0CEC" w:rsidRPr="00AB69BA" w:rsidDel="007154E3" w14:paraId="5EE215BD" w14:textId="3142CB6A" w:rsidTr="00EC6070">
        <w:trPr>
          <w:trHeight w:val="277"/>
          <w:del w:id="417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E096B9" w14:textId="0355AD13" w:rsidR="005F0CEC" w:rsidRPr="00AB69BA" w:rsidDel="007154E3" w:rsidRDefault="005F0CEC">
            <w:pPr>
              <w:pStyle w:val="42"/>
              <w:spacing w:after="72"/>
              <w:ind w:left="1133"/>
              <w:rPr>
                <w:del w:id="4175" w:author="阿毛" w:date="2021-05-21T17:49:00Z"/>
                <w:rFonts w:ascii="標楷體" w:hAnsi="標楷體"/>
              </w:rPr>
              <w:pPrChange w:id="4176" w:author="阿毛" w:date="2021-06-02T14:38:00Z">
                <w:pPr/>
              </w:pPrChange>
            </w:pPr>
            <w:del w:id="417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031A56" w14:textId="31A39F1C" w:rsidR="005F0CEC" w:rsidDel="007154E3" w:rsidRDefault="00C93E4D">
            <w:pPr>
              <w:pStyle w:val="42"/>
              <w:spacing w:after="72"/>
              <w:ind w:left="1133"/>
              <w:rPr>
                <w:del w:id="4178" w:author="阿毛" w:date="2021-05-21T17:49:00Z"/>
                <w:rFonts w:ascii="標楷體" w:hAnsi="標楷體"/>
              </w:rPr>
              <w:pPrChange w:id="4179" w:author="阿毛" w:date="2021-06-02T14:38:00Z">
                <w:pPr/>
              </w:pPrChange>
            </w:pPr>
            <w:del w:id="4180" w:author="阿毛" w:date="2021-05-21T17:49:00Z">
              <w:r w:rsidRPr="00C93E4D" w:rsidDel="007154E3">
                <w:rPr>
                  <w:rFonts w:ascii="標楷體" w:hAnsi="標楷體" w:hint="eastAsia"/>
                </w:rPr>
                <w:delText>暫收放貸核心傳票檔資料</w:delText>
              </w:r>
            </w:del>
          </w:p>
          <w:p w14:paraId="3B163AFF" w14:textId="75B1637E" w:rsidR="005F0CEC" w:rsidRPr="003E2496" w:rsidDel="007154E3" w:rsidRDefault="00C93E4D">
            <w:pPr>
              <w:pStyle w:val="42"/>
              <w:spacing w:after="72"/>
              <w:ind w:left="1133"/>
              <w:rPr>
                <w:del w:id="4181" w:author="阿毛" w:date="2021-05-21T17:49:00Z"/>
                <w:rFonts w:ascii="標楷體" w:hAnsi="標楷體"/>
              </w:rPr>
              <w:pPrChange w:id="4182" w:author="阿毛" w:date="2021-06-02T14:38:00Z">
                <w:pPr/>
              </w:pPrChange>
            </w:pPr>
            <w:del w:id="4183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1.限月底日執行</w:delText>
              </w:r>
            </w:del>
          </w:p>
        </w:tc>
      </w:tr>
      <w:tr w:rsidR="005F0CEC" w:rsidRPr="00AB69BA" w:rsidDel="007154E3" w14:paraId="4D67F583" w14:textId="2054636B" w:rsidTr="00EC6070">
        <w:trPr>
          <w:trHeight w:val="277"/>
          <w:del w:id="418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68C9FB" w14:textId="2A445CB2" w:rsidR="005F0CEC" w:rsidRPr="00AB69BA" w:rsidDel="007154E3" w:rsidRDefault="005F0CEC">
            <w:pPr>
              <w:pStyle w:val="42"/>
              <w:spacing w:after="72"/>
              <w:ind w:left="1133"/>
              <w:rPr>
                <w:del w:id="4185" w:author="阿毛" w:date="2021-05-21T17:49:00Z"/>
                <w:rFonts w:ascii="標楷體" w:hAnsi="標楷體"/>
              </w:rPr>
              <w:pPrChange w:id="4186" w:author="阿毛" w:date="2021-06-02T14:38:00Z">
                <w:pPr/>
              </w:pPrChange>
            </w:pPr>
            <w:del w:id="4187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95F40" w14:textId="1BA4E791" w:rsidR="005F0CEC" w:rsidRPr="00AB69BA" w:rsidDel="007154E3" w:rsidRDefault="005F0CEC">
            <w:pPr>
              <w:pStyle w:val="42"/>
              <w:spacing w:after="72"/>
              <w:ind w:left="1133"/>
              <w:rPr>
                <w:del w:id="4188" w:author="阿毛" w:date="2021-05-21T17:49:00Z"/>
                <w:rFonts w:ascii="標楷體" w:hAnsi="標楷體"/>
              </w:rPr>
              <w:pPrChange w:id="4189" w:author="阿毛" w:date="2021-06-02T14:38:00Z">
                <w:pPr/>
              </w:pPrChange>
            </w:pPr>
          </w:p>
        </w:tc>
      </w:tr>
      <w:tr w:rsidR="005F0CEC" w:rsidRPr="00AB69BA" w:rsidDel="007154E3" w14:paraId="1185EBE8" w14:textId="7B26F04A" w:rsidTr="00EC6070">
        <w:trPr>
          <w:trHeight w:val="773"/>
          <w:del w:id="41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28592" w14:textId="70755D23" w:rsidR="005F0CEC" w:rsidRPr="00AB69BA" w:rsidDel="007154E3" w:rsidRDefault="005F0CEC">
            <w:pPr>
              <w:pStyle w:val="42"/>
              <w:spacing w:after="72"/>
              <w:ind w:left="1133"/>
              <w:rPr>
                <w:del w:id="4191" w:author="阿毛" w:date="2021-05-21T17:49:00Z"/>
                <w:rFonts w:ascii="標楷體" w:hAnsi="標楷體"/>
              </w:rPr>
              <w:pPrChange w:id="4192" w:author="阿毛" w:date="2021-06-02T14:38:00Z">
                <w:pPr/>
              </w:pPrChange>
            </w:pPr>
            <w:del w:id="419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0B09DC" w14:textId="61830A17" w:rsidR="005F0CEC" w:rsidRPr="00AB69BA" w:rsidDel="007154E3" w:rsidRDefault="005F0CEC">
            <w:pPr>
              <w:pStyle w:val="42"/>
              <w:spacing w:after="72"/>
              <w:ind w:left="1133"/>
              <w:rPr>
                <w:del w:id="4194" w:author="阿毛" w:date="2021-05-21T17:49:00Z"/>
                <w:rFonts w:ascii="標楷體" w:hAnsi="標楷體"/>
              </w:rPr>
              <w:pPrChange w:id="4195" w:author="阿毛" w:date="2021-06-02T14:38:00Z">
                <w:pPr/>
              </w:pPrChange>
            </w:pPr>
          </w:p>
        </w:tc>
      </w:tr>
      <w:tr w:rsidR="005F0CEC" w:rsidRPr="00AB69BA" w:rsidDel="007154E3" w14:paraId="77C9D16C" w14:textId="7A5745A1" w:rsidTr="00EC6070">
        <w:trPr>
          <w:trHeight w:val="321"/>
          <w:del w:id="41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B7D27C" w14:textId="06421139" w:rsidR="005F0CEC" w:rsidRPr="00AB69BA" w:rsidDel="007154E3" w:rsidRDefault="005F0CEC">
            <w:pPr>
              <w:pStyle w:val="42"/>
              <w:spacing w:after="72"/>
              <w:ind w:left="1133"/>
              <w:rPr>
                <w:del w:id="4197" w:author="阿毛" w:date="2021-05-21T17:49:00Z"/>
                <w:rFonts w:ascii="標楷體" w:hAnsi="標楷體"/>
              </w:rPr>
              <w:pPrChange w:id="4198" w:author="阿毛" w:date="2021-06-02T14:38:00Z">
                <w:pPr/>
              </w:pPrChange>
            </w:pPr>
            <w:del w:id="4199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12C984" w14:textId="2F9B77FF" w:rsidR="005F0CEC" w:rsidRPr="00AB69BA" w:rsidDel="007154E3" w:rsidRDefault="005F0CEC">
            <w:pPr>
              <w:pStyle w:val="42"/>
              <w:spacing w:after="72"/>
              <w:ind w:left="1133"/>
              <w:rPr>
                <w:del w:id="4200" w:author="阿毛" w:date="2021-05-21T17:49:00Z"/>
                <w:rFonts w:ascii="標楷體" w:hAnsi="標楷體"/>
              </w:rPr>
              <w:pPrChange w:id="4201" w:author="阿毛" w:date="2021-06-02T14:38:00Z">
                <w:pPr/>
              </w:pPrChange>
            </w:pPr>
          </w:p>
        </w:tc>
      </w:tr>
      <w:tr w:rsidR="005F0CEC" w:rsidRPr="00AB69BA" w:rsidDel="007154E3" w14:paraId="095E38D0" w14:textId="3835700F" w:rsidTr="00EC6070">
        <w:trPr>
          <w:trHeight w:val="1311"/>
          <w:del w:id="420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7421D6" w14:textId="6FA99E30" w:rsidR="005F0CEC" w:rsidRPr="00AB69BA" w:rsidDel="007154E3" w:rsidRDefault="005F0CEC">
            <w:pPr>
              <w:pStyle w:val="42"/>
              <w:spacing w:after="72"/>
              <w:ind w:left="1133"/>
              <w:rPr>
                <w:del w:id="4203" w:author="阿毛" w:date="2021-05-21T17:49:00Z"/>
                <w:rFonts w:ascii="標楷體" w:hAnsi="標楷體"/>
              </w:rPr>
              <w:pPrChange w:id="4204" w:author="阿毛" w:date="2021-06-02T14:38:00Z">
                <w:pPr/>
              </w:pPrChange>
            </w:pPr>
            <w:del w:id="4205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2BD1F" w14:textId="5926952B" w:rsidR="005F0CEC" w:rsidRPr="00AB69BA" w:rsidDel="007154E3" w:rsidRDefault="005F0CEC">
            <w:pPr>
              <w:pStyle w:val="42"/>
              <w:spacing w:after="72"/>
              <w:ind w:left="1133"/>
              <w:rPr>
                <w:del w:id="4206" w:author="阿毛" w:date="2021-05-21T17:49:00Z"/>
                <w:rFonts w:ascii="標楷體" w:hAnsi="標楷體"/>
              </w:rPr>
              <w:pPrChange w:id="4207" w:author="阿毛" w:date="2021-06-02T14:38:00Z">
                <w:pPr/>
              </w:pPrChange>
            </w:pPr>
          </w:p>
        </w:tc>
      </w:tr>
      <w:tr w:rsidR="005F0CEC" w:rsidRPr="00AB69BA" w:rsidDel="007154E3" w14:paraId="39403153" w14:textId="521EFBA5" w:rsidTr="00EC6070">
        <w:trPr>
          <w:trHeight w:val="278"/>
          <w:del w:id="42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64246" w14:textId="378593B7" w:rsidR="005F0CEC" w:rsidRPr="00AB69BA" w:rsidDel="007154E3" w:rsidRDefault="005F0CEC">
            <w:pPr>
              <w:pStyle w:val="42"/>
              <w:spacing w:after="72"/>
              <w:ind w:left="1133"/>
              <w:rPr>
                <w:del w:id="4209" w:author="阿毛" w:date="2021-05-21T17:49:00Z"/>
                <w:rFonts w:ascii="標楷體" w:hAnsi="標楷體"/>
              </w:rPr>
              <w:pPrChange w:id="4210" w:author="阿毛" w:date="2021-06-02T14:38:00Z">
                <w:pPr/>
              </w:pPrChange>
            </w:pPr>
            <w:del w:id="421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978E8" w14:textId="1A80969E" w:rsidR="005F0CEC" w:rsidRPr="00AB69BA" w:rsidDel="007154E3" w:rsidRDefault="005F0CEC">
            <w:pPr>
              <w:pStyle w:val="42"/>
              <w:spacing w:after="72"/>
              <w:ind w:left="1133"/>
              <w:rPr>
                <w:del w:id="4212" w:author="阿毛" w:date="2021-05-21T17:49:00Z"/>
                <w:rFonts w:ascii="標楷體" w:hAnsi="標楷體"/>
              </w:rPr>
              <w:pPrChange w:id="4213" w:author="阿毛" w:date="2021-06-02T14:38:00Z">
                <w:pPr/>
              </w:pPrChange>
            </w:pPr>
          </w:p>
        </w:tc>
      </w:tr>
      <w:tr w:rsidR="005F0CEC" w:rsidRPr="00AB69BA" w:rsidDel="007154E3" w14:paraId="5B2F754D" w14:textId="54777144" w:rsidTr="00EC6070">
        <w:trPr>
          <w:trHeight w:val="358"/>
          <w:del w:id="421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B11D35" w14:textId="2D5BC0C4" w:rsidR="005F0CEC" w:rsidRPr="00AB69BA" w:rsidDel="007154E3" w:rsidRDefault="005F0CEC">
            <w:pPr>
              <w:pStyle w:val="42"/>
              <w:spacing w:after="72"/>
              <w:ind w:left="1133"/>
              <w:rPr>
                <w:del w:id="4215" w:author="阿毛" w:date="2021-05-21T17:49:00Z"/>
                <w:rFonts w:ascii="標楷體" w:hAnsi="標楷體"/>
              </w:rPr>
              <w:pPrChange w:id="4216" w:author="阿毛" w:date="2021-06-02T14:38:00Z">
                <w:pPr/>
              </w:pPrChange>
            </w:pPr>
            <w:del w:id="4217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A7537" w14:textId="33FEE3D7" w:rsidR="005F0CEC" w:rsidRPr="00AB69BA" w:rsidDel="007154E3" w:rsidRDefault="005F0CEC">
            <w:pPr>
              <w:pStyle w:val="42"/>
              <w:spacing w:after="72"/>
              <w:ind w:left="1133"/>
              <w:rPr>
                <w:del w:id="4218" w:author="阿毛" w:date="2021-05-21T17:49:00Z"/>
                <w:rFonts w:ascii="標楷體" w:hAnsi="標楷體"/>
              </w:rPr>
              <w:pPrChange w:id="4219" w:author="阿毛" w:date="2021-06-02T14:38:00Z">
                <w:pPr/>
              </w:pPrChange>
            </w:pPr>
          </w:p>
        </w:tc>
      </w:tr>
      <w:tr w:rsidR="005F0CEC" w:rsidRPr="00AB69BA" w:rsidDel="007154E3" w14:paraId="7F48C796" w14:textId="00D8DE9D" w:rsidTr="00EC6070">
        <w:trPr>
          <w:trHeight w:val="278"/>
          <w:del w:id="422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B3FF43" w14:textId="04C2F842" w:rsidR="005F0CEC" w:rsidRPr="00AB69BA" w:rsidDel="007154E3" w:rsidRDefault="005F0CEC">
            <w:pPr>
              <w:pStyle w:val="42"/>
              <w:spacing w:after="72"/>
              <w:ind w:left="1133"/>
              <w:rPr>
                <w:del w:id="4221" w:author="阿毛" w:date="2021-05-21T17:49:00Z"/>
                <w:rFonts w:ascii="標楷體" w:hAnsi="標楷體"/>
              </w:rPr>
              <w:pPrChange w:id="4222" w:author="阿毛" w:date="2021-06-02T14:38:00Z">
                <w:pPr/>
              </w:pPrChange>
            </w:pPr>
            <w:del w:id="422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548396" w14:textId="46BAA1AA" w:rsidR="005F0CEC" w:rsidRPr="00AB69BA" w:rsidDel="007154E3" w:rsidRDefault="005F0CEC">
            <w:pPr>
              <w:pStyle w:val="42"/>
              <w:spacing w:after="72"/>
              <w:ind w:left="1133"/>
              <w:rPr>
                <w:del w:id="4224" w:author="阿毛" w:date="2021-05-21T17:49:00Z"/>
                <w:rFonts w:ascii="標楷體" w:hAnsi="標楷體"/>
              </w:rPr>
              <w:pPrChange w:id="4225" w:author="阿毛" w:date="2021-06-02T14:38:00Z">
                <w:pPr/>
              </w:pPrChange>
            </w:pPr>
          </w:p>
        </w:tc>
      </w:tr>
    </w:tbl>
    <w:p w14:paraId="261DCB3E" w14:textId="1AE0D713" w:rsidR="005F0CEC" w:rsidDel="007154E3" w:rsidRDefault="005F0CEC">
      <w:pPr>
        <w:pStyle w:val="42"/>
        <w:spacing w:after="72"/>
        <w:ind w:left="1133"/>
        <w:rPr>
          <w:del w:id="4226" w:author="阿毛" w:date="2021-05-21T17:49:00Z"/>
          <w:rFonts w:ascii="標楷體" w:hAnsi="標楷體"/>
        </w:rPr>
        <w:pPrChange w:id="4227" w:author="阿毛" w:date="2021-06-02T14:38:00Z">
          <w:pPr/>
        </w:pPrChange>
      </w:pPr>
    </w:p>
    <w:p w14:paraId="600ADCC4" w14:textId="403A7802" w:rsidR="00BE3738" w:rsidDel="007154E3" w:rsidRDefault="00BE3738">
      <w:pPr>
        <w:pStyle w:val="42"/>
        <w:spacing w:after="72"/>
        <w:ind w:left="1133"/>
        <w:rPr>
          <w:del w:id="4228" w:author="阿毛" w:date="2021-05-21T17:49:00Z"/>
          <w:rFonts w:ascii="標楷體" w:hAnsi="標楷體"/>
        </w:rPr>
        <w:pPrChange w:id="4229" w:author="阿毛" w:date="2021-06-02T14:38:00Z">
          <w:pPr>
            <w:widowControl/>
          </w:pPr>
        </w:pPrChange>
      </w:pPr>
      <w:del w:id="423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BC443D7" w14:textId="1E1AB8CC" w:rsidR="00BE3738" w:rsidRPr="00AB69BA" w:rsidDel="007154E3" w:rsidRDefault="00BE3738">
      <w:pPr>
        <w:pStyle w:val="42"/>
        <w:spacing w:after="72"/>
        <w:ind w:left="1133"/>
        <w:rPr>
          <w:del w:id="4231" w:author="阿毛" w:date="2021-05-21T17:49:00Z"/>
          <w:rFonts w:ascii="標楷體" w:hAnsi="標楷體"/>
        </w:rPr>
        <w:pPrChange w:id="4232" w:author="阿毛" w:date="2021-06-02T14:38:00Z">
          <w:pPr/>
        </w:pPrChange>
      </w:pPr>
    </w:p>
    <w:p w14:paraId="536B5384" w14:textId="31231CD3" w:rsidR="005F0CEC" w:rsidRPr="00AB69BA" w:rsidDel="007154E3" w:rsidRDefault="005F0CEC">
      <w:pPr>
        <w:pStyle w:val="42"/>
        <w:spacing w:after="72"/>
        <w:ind w:left="1133"/>
        <w:rPr>
          <w:del w:id="4233" w:author="阿毛" w:date="2021-05-21T17:49:00Z"/>
        </w:rPr>
        <w:pPrChange w:id="4234" w:author="阿毛" w:date="2021-06-02T14:38:00Z">
          <w:pPr>
            <w:pStyle w:val="a"/>
          </w:pPr>
        </w:pPrChange>
      </w:pPr>
      <w:del w:id="4235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576FC292" w14:textId="744F35BE" w:rsidR="005F0CEC" w:rsidRPr="00AB69BA" w:rsidDel="007154E3" w:rsidRDefault="005F0CEC">
      <w:pPr>
        <w:pStyle w:val="42"/>
        <w:spacing w:after="72"/>
        <w:ind w:left="1133"/>
        <w:rPr>
          <w:del w:id="4236" w:author="阿毛" w:date="2021-05-21T17:49:00Z"/>
          <w:rFonts w:ascii="標楷體" w:hAnsi="標楷體"/>
        </w:rPr>
        <w:pPrChange w:id="4237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238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5885026" w14:textId="68BB666B" w:rsidR="005F0CEC" w:rsidDel="007154E3" w:rsidRDefault="00EB300A">
      <w:pPr>
        <w:pStyle w:val="42"/>
        <w:spacing w:after="72"/>
        <w:ind w:left="1133"/>
        <w:rPr>
          <w:del w:id="4239" w:author="阿毛" w:date="2021-05-21T17:49:00Z"/>
          <w:rFonts w:ascii="標楷體" w:hAnsi="標楷體"/>
        </w:rPr>
        <w:pPrChange w:id="4240" w:author="阿毛" w:date="2021-06-02T14:38:00Z">
          <w:pPr>
            <w:autoSpaceDE w:val="0"/>
            <w:autoSpaceDN w:val="0"/>
            <w:adjustRightInd w:val="0"/>
          </w:pPr>
        </w:pPrChange>
      </w:pPr>
      <w:del w:id="4241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1CEF2FA8" wp14:editId="1F040711">
              <wp:extent cx="6819900" cy="1250950"/>
              <wp:effectExtent l="0" t="0" r="0" b="6350"/>
              <wp:docPr id="1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19900" cy="1250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977BE57" w14:textId="723AF2E4" w:rsidR="005F0CEC" w:rsidRPr="00AB69BA" w:rsidDel="007154E3" w:rsidRDefault="00D950B2">
      <w:pPr>
        <w:pStyle w:val="42"/>
        <w:spacing w:after="72"/>
        <w:ind w:left="1133"/>
        <w:rPr>
          <w:del w:id="4242" w:author="阿毛" w:date="2021-05-21T17:49:00Z"/>
        </w:rPr>
        <w:pPrChange w:id="4243" w:author="阿毛" w:date="2021-06-02T14:38:00Z">
          <w:pPr>
            <w:pStyle w:val="a"/>
          </w:pPr>
        </w:pPrChange>
      </w:pPr>
      <w:del w:id="4244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24BEE92E" w14:textId="627C8DB7" w:rsidTr="005C14EF">
        <w:trPr>
          <w:trHeight w:val="388"/>
          <w:jc w:val="center"/>
          <w:del w:id="4245" w:author="阿毛" w:date="2021-05-21T17:49:00Z"/>
        </w:trPr>
        <w:tc>
          <w:tcPr>
            <w:tcW w:w="484" w:type="dxa"/>
            <w:vMerge w:val="restart"/>
          </w:tcPr>
          <w:p w14:paraId="51CDBEE2" w14:textId="3ED52208" w:rsidR="00BE3738" w:rsidRPr="00CA6569" w:rsidDel="007154E3" w:rsidRDefault="00BE3738">
            <w:pPr>
              <w:pStyle w:val="42"/>
              <w:spacing w:after="72"/>
              <w:ind w:left="1133"/>
              <w:rPr>
                <w:del w:id="4246" w:author="阿毛" w:date="2021-05-21T17:49:00Z"/>
                <w:rFonts w:ascii="標楷體" w:hAnsi="標楷體"/>
              </w:rPr>
              <w:pPrChange w:id="4247" w:author="阿毛" w:date="2021-06-02T14:38:00Z">
                <w:pPr/>
              </w:pPrChange>
            </w:pPr>
            <w:del w:id="4248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5D20D58B" w14:textId="136C1454" w:rsidR="00BE3738" w:rsidRPr="00CA6569" w:rsidDel="007154E3" w:rsidRDefault="00BE3738">
            <w:pPr>
              <w:pStyle w:val="42"/>
              <w:spacing w:after="72"/>
              <w:ind w:left="1133"/>
              <w:rPr>
                <w:del w:id="4249" w:author="阿毛" w:date="2021-05-21T17:49:00Z"/>
                <w:rFonts w:ascii="標楷體" w:hAnsi="標楷體"/>
              </w:rPr>
              <w:pPrChange w:id="4250" w:author="阿毛" w:date="2021-06-02T14:38:00Z">
                <w:pPr/>
              </w:pPrChange>
            </w:pPr>
            <w:del w:id="4251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FAD0F7C" w14:textId="2B427629" w:rsidR="00BE3738" w:rsidRPr="00CA6569" w:rsidDel="007154E3" w:rsidRDefault="00BE3738">
            <w:pPr>
              <w:pStyle w:val="42"/>
              <w:spacing w:after="72"/>
              <w:ind w:left="1133"/>
              <w:rPr>
                <w:del w:id="4252" w:author="阿毛" w:date="2021-05-21T17:49:00Z"/>
                <w:rFonts w:ascii="標楷體" w:hAnsi="標楷體"/>
              </w:rPr>
              <w:pPrChange w:id="4253" w:author="阿毛" w:date="2021-06-02T14:38:00Z">
                <w:pPr>
                  <w:jc w:val="center"/>
                </w:pPr>
              </w:pPrChange>
            </w:pPr>
            <w:del w:id="4254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3D37E7A8" w14:textId="55240910" w:rsidR="00BE3738" w:rsidRPr="00CA6569" w:rsidDel="007154E3" w:rsidRDefault="00BE3738">
            <w:pPr>
              <w:pStyle w:val="42"/>
              <w:spacing w:after="72"/>
              <w:ind w:left="1133"/>
              <w:rPr>
                <w:del w:id="4255" w:author="阿毛" w:date="2021-05-21T17:49:00Z"/>
                <w:rFonts w:ascii="標楷體" w:hAnsi="標楷體"/>
              </w:rPr>
              <w:pPrChange w:id="4256" w:author="阿毛" w:date="2021-06-02T14:38:00Z">
                <w:pPr/>
              </w:pPrChange>
            </w:pPr>
            <w:del w:id="4257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62C795E0" w14:textId="582A782E" w:rsidTr="005C14EF">
        <w:trPr>
          <w:trHeight w:val="244"/>
          <w:jc w:val="center"/>
          <w:del w:id="4258" w:author="阿毛" w:date="2021-05-21T17:49:00Z"/>
        </w:trPr>
        <w:tc>
          <w:tcPr>
            <w:tcW w:w="484" w:type="dxa"/>
            <w:vMerge/>
          </w:tcPr>
          <w:p w14:paraId="4B0458AF" w14:textId="5F559CB1" w:rsidR="00BE3738" w:rsidRPr="00CA6569" w:rsidDel="007154E3" w:rsidRDefault="00BE3738">
            <w:pPr>
              <w:pStyle w:val="42"/>
              <w:spacing w:after="72"/>
              <w:ind w:left="1133"/>
              <w:rPr>
                <w:del w:id="4259" w:author="阿毛" w:date="2021-05-21T17:49:00Z"/>
                <w:rFonts w:ascii="標楷體" w:hAnsi="標楷體"/>
              </w:rPr>
              <w:pPrChange w:id="4260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00CB1CA7" w14:textId="72690BC3" w:rsidR="00BE3738" w:rsidRPr="00CA6569" w:rsidDel="007154E3" w:rsidRDefault="00BE3738">
            <w:pPr>
              <w:pStyle w:val="42"/>
              <w:spacing w:after="72"/>
              <w:ind w:left="1133"/>
              <w:rPr>
                <w:del w:id="4261" w:author="阿毛" w:date="2021-05-21T17:49:00Z"/>
                <w:rFonts w:ascii="標楷體" w:hAnsi="標楷體"/>
              </w:rPr>
              <w:pPrChange w:id="4262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0B16D570" w14:textId="53C197C3" w:rsidR="00BE3738" w:rsidRPr="00CA6569" w:rsidDel="007154E3" w:rsidRDefault="00BE3738">
            <w:pPr>
              <w:pStyle w:val="42"/>
              <w:spacing w:after="72"/>
              <w:ind w:left="1133"/>
              <w:rPr>
                <w:del w:id="4263" w:author="阿毛" w:date="2021-05-21T17:49:00Z"/>
                <w:rFonts w:ascii="標楷體" w:hAnsi="標楷體"/>
              </w:rPr>
              <w:pPrChange w:id="4264" w:author="阿毛" w:date="2021-06-02T14:38:00Z">
                <w:pPr/>
              </w:pPrChange>
            </w:pPr>
            <w:del w:id="426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0606E7F5" w14:textId="0F9BE923" w:rsidR="00BE3738" w:rsidRPr="00CA6569" w:rsidDel="007154E3" w:rsidRDefault="00BE3738">
            <w:pPr>
              <w:pStyle w:val="42"/>
              <w:spacing w:after="72"/>
              <w:ind w:left="1133"/>
              <w:rPr>
                <w:del w:id="4266" w:author="阿毛" w:date="2021-05-21T17:49:00Z"/>
                <w:rFonts w:ascii="標楷體" w:hAnsi="標楷體"/>
              </w:rPr>
              <w:pPrChange w:id="4267" w:author="阿毛" w:date="2021-06-02T14:38:00Z">
                <w:pPr/>
              </w:pPrChange>
            </w:pPr>
            <w:del w:id="4268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1FD5ECF" w14:textId="4FDF8E5B" w:rsidR="00BE3738" w:rsidRPr="00CA6569" w:rsidDel="007154E3" w:rsidRDefault="00BE3738">
            <w:pPr>
              <w:pStyle w:val="42"/>
              <w:spacing w:after="72"/>
              <w:ind w:left="1133"/>
              <w:rPr>
                <w:del w:id="4269" w:author="阿毛" w:date="2021-05-21T17:49:00Z"/>
                <w:rFonts w:ascii="標楷體" w:hAnsi="標楷體"/>
              </w:rPr>
              <w:pPrChange w:id="4270" w:author="阿毛" w:date="2021-06-02T14:38:00Z">
                <w:pPr/>
              </w:pPrChange>
            </w:pPr>
            <w:del w:id="4271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002B0142" w14:textId="1A24EA1B" w:rsidR="00BE3738" w:rsidRPr="00CA6569" w:rsidDel="007154E3" w:rsidRDefault="00BE3738">
            <w:pPr>
              <w:pStyle w:val="42"/>
              <w:spacing w:after="72"/>
              <w:ind w:left="1133"/>
              <w:rPr>
                <w:del w:id="4272" w:author="阿毛" w:date="2021-05-21T17:49:00Z"/>
                <w:rFonts w:ascii="標楷體" w:hAnsi="標楷體"/>
              </w:rPr>
              <w:pPrChange w:id="4273" w:author="阿毛" w:date="2021-06-02T14:38:00Z">
                <w:pPr/>
              </w:pPrChange>
            </w:pPr>
            <w:del w:id="4274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0CDBF8E0" w14:textId="4947EA92" w:rsidR="00BE3738" w:rsidRPr="00CA6569" w:rsidDel="007154E3" w:rsidRDefault="00BE3738">
            <w:pPr>
              <w:pStyle w:val="42"/>
              <w:spacing w:after="72"/>
              <w:ind w:left="1133"/>
              <w:rPr>
                <w:del w:id="4275" w:author="阿毛" w:date="2021-05-21T17:49:00Z"/>
                <w:rFonts w:ascii="標楷體" w:hAnsi="標楷體"/>
              </w:rPr>
              <w:pPrChange w:id="4276" w:author="阿毛" w:date="2021-06-02T14:38:00Z">
                <w:pPr/>
              </w:pPrChange>
            </w:pPr>
            <w:del w:id="4277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DE7702E" w14:textId="66FECDCF" w:rsidR="00BE3738" w:rsidRPr="00CA6569" w:rsidDel="007154E3" w:rsidRDefault="00BE3738">
            <w:pPr>
              <w:pStyle w:val="42"/>
              <w:spacing w:after="72"/>
              <w:ind w:left="1133"/>
              <w:rPr>
                <w:del w:id="4278" w:author="阿毛" w:date="2021-05-21T17:49:00Z"/>
                <w:rFonts w:ascii="標楷體" w:hAnsi="標楷體"/>
              </w:rPr>
              <w:pPrChange w:id="4279" w:author="阿毛" w:date="2021-06-02T14:38:00Z">
                <w:pPr/>
              </w:pPrChange>
            </w:pPr>
          </w:p>
        </w:tc>
      </w:tr>
      <w:tr w:rsidR="00BE3738" w:rsidRPr="00CA6569" w:rsidDel="007154E3" w14:paraId="6A63C708" w14:textId="20C8E63B" w:rsidTr="005C14EF">
        <w:trPr>
          <w:trHeight w:val="291"/>
          <w:jc w:val="center"/>
          <w:del w:id="4280" w:author="阿毛" w:date="2021-05-21T17:49:00Z"/>
        </w:trPr>
        <w:tc>
          <w:tcPr>
            <w:tcW w:w="484" w:type="dxa"/>
          </w:tcPr>
          <w:p w14:paraId="1DCDA924" w14:textId="7F8881D1" w:rsidR="00BE3738" w:rsidRPr="00CA6569" w:rsidDel="007154E3" w:rsidRDefault="00BE3738">
            <w:pPr>
              <w:pStyle w:val="42"/>
              <w:spacing w:after="72"/>
              <w:ind w:left="1133"/>
              <w:rPr>
                <w:del w:id="4281" w:author="阿毛" w:date="2021-05-21T17:49:00Z"/>
                <w:rFonts w:ascii="標楷體" w:hAnsi="標楷體"/>
              </w:rPr>
              <w:pPrChange w:id="4282" w:author="阿毛" w:date="2021-06-02T14:38:00Z">
                <w:pPr/>
              </w:pPrChange>
            </w:pPr>
            <w:del w:id="4283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75DE79BB" w14:textId="3620DDFA" w:rsidR="00BE3738" w:rsidRPr="00CA6569" w:rsidDel="007154E3" w:rsidRDefault="00BE3738">
            <w:pPr>
              <w:pStyle w:val="42"/>
              <w:spacing w:after="72"/>
              <w:ind w:left="1133"/>
              <w:rPr>
                <w:del w:id="4284" w:author="阿毛" w:date="2021-05-21T17:49:00Z"/>
                <w:rFonts w:ascii="標楷體" w:hAnsi="標楷體"/>
              </w:rPr>
              <w:pPrChange w:id="4285" w:author="阿毛" w:date="2021-06-02T14:38:00Z">
                <w:pPr/>
              </w:pPrChange>
            </w:pPr>
            <w:del w:id="4286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72F0E8DA" w14:textId="1B54CDC8" w:rsidR="00BE3738" w:rsidRPr="00CA6569" w:rsidDel="007154E3" w:rsidRDefault="00BE3738">
            <w:pPr>
              <w:pStyle w:val="42"/>
              <w:spacing w:after="72"/>
              <w:ind w:left="1133"/>
              <w:rPr>
                <w:del w:id="4287" w:author="阿毛" w:date="2021-05-21T17:49:00Z"/>
                <w:rFonts w:ascii="標楷體" w:hAnsi="標楷體" w:cs="新細明體"/>
              </w:rPr>
              <w:pPrChange w:id="4288" w:author="阿毛" w:date="2021-06-02T14:38:00Z">
                <w:pPr/>
              </w:pPrChange>
            </w:pPr>
            <w:del w:id="4289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1F21DF05" w14:textId="5789072A" w:rsidR="00BE3738" w:rsidRPr="00CA6569" w:rsidDel="007154E3" w:rsidRDefault="00BE3738">
            <w:pPr>
              <w:pStyle w:val="42"/>
              <w:spacing w:after="72"/>
              <w:ind w:left="1133"/>
              <w:rPr>
                <w:del w:id="4290" w:author="阿毛" w:date="2021-05-21T17:49:00Z"/>
                <w:rFonts w:ascii="標楷體" w:hAnsi="標楷體"/>
              </w:rPr>
              <w:pPrChange w:id="4291" w:author="阿毛" w:date="2021-06-02T14:38:00Z">
                <w:pPr/>
              </w:pPrChange>
            </w:pPr>
            <w:del w:id="4292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717584FA" w14:textId="3EE4ACBA" w:rsidR="00BE3738" w:rsidRPr="00CA6569" w:rsidDel="007154E3" w:rsidRDefault="00BE3738">
            <w:pPr>
              <w:pStyle w:val="42"/>
              <w:spacing w:after="72"/>
              <w:ind w:left="1133"/>
              <w:rPr>
                <w:del w:id="4293" w:author="阿毛" w:date="2021-05-21T17:49:00Z"/>
                <w:rFonts w:ascii="標楷體" w:hAnsi="標楷體"/>
              </w:rPr>
              <w:pPrChange w:id="4294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447B5392" w14:textId="0AABA86D" w:rsidR="00BE3738" w:rsidRPr="00CA6569" w:rsidDel="007154E3" w:rsidRDefault="00BE3738">
            <w:pPr>
              <w:pStyle w:val="42"/>
              <w:spacing w:after="72"/>
              <w:ind w:left="1133"/>
              <w:rPr>
                <w:del w:id="4295" w:author="阿毛" w:date="2021-05-21T17:49:00Z"/>
                <w:rFonts w:ascii="標楷體" w:hAnsi="標楷體"/>
              </w:rPr>
              <w:pPrChange w:id="4296" w:author="阿毛" w:date="2021-06-02T14:38:00Z">
                <w:pPr/>
              </w:pPrChange>
            </w:pPr>
            <w:del w:id="4297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4A41DF7B" w14:textId="76691AF6" w:rsidR="00BE3738" w:rsidRPr="00CA6569" w:rsidDel="007154E3" w:rsidRDefault="00BE3738">
            <w:pPr>
              <w:pStyle w:val="42"/>
              <w:spacing w:after="72"/>
              <w:ind w:left="1133"/>
              <w:rPr>
                <w:del w:id="4298" w:author="阿毛" w:date="2021-05-21T17:49:00Z"/>
                <w:rFonts w:ascii="標楷體" w:hAnsi="標楷體"/>
              </w:rPr>
              <w:pPrChange w:id="4299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C274A8C" w14:textId="6E67D7A6" w:rsidR="00BE3738" w:rsidRPr="00CA6569" w:rsidDel="007154E3" w:rsidRDefault="00BE3738">
            <w:pPr>
              <w:pStyle w:val="42"/>
              <w:spacing w:after="72"/>
              <w:ind w:left="1133"/>
              <w:rPr>
                <w:del w:id="4300" w:author="阿毛" w:date="2021-05-21T17:49:00Z"/>
                <w:rFonts w:ascii="標楷體" w:hAnsi="標楷體"/>
              </w:rPr>
              <w:pPrChange w:id="4301" w:author="阿毛" w:date="2021-06-02T14:38:00Z">
                <w:pPr/>
              </w:pPrChange>
            </w:pPr>
            <w:del w:id="4302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10D76682" w14:textId="563520B3" w:rsidR="00BE3738" w:rsidRPr="00BE3738" w:rsidDel="007154E3" w:rsidRDefault="00BE3738">
      <w:pPr>
        <w:pStyle w:val="42"/>
        <w:spacing w:after="72"/>
        <w:ind w:left="1133"/>
        <w:rPr>
          <w:del w:id="4303" w:author="阿毛" w:date="2021-05-21T17:49:00Z"/>
        </w:rPr>
        <w:pPrChange w:id="4304" w:author="阿毛" w:date="2021-06-02T14:38:00Z">
          <w:pPr/>
        </w:pPrChange>
      </w:pPr>
    </w:p>
    <w:p w14:paraId="32845295" w14:textId="2BB84EFC" w:rsidR="0003749E" w:rsidDel="007154E3" w:rsidRDefault="0003749E">
      <w:pPr>
        <w:pStyle w:val="42"/>
        <w:spacing w:after="72"/>
        <w:ind w:left="1133"/>
        <w:rPr>
          <w:del w:id="4305" w:author="阿毛" w:date="2021-05-21T17:49:00Z"/>
          <w:rFonts w:ascii="標楷體" w:hAnsi="標楷體"/>
        </w:rPr>
        <w:pPrChange w:id="4306" w:author="阿毛" w:date="2021-06-02T14:38:00Z">
          <w:pPr>
            <w:pStyle w:val="42"/>
            <w:spacing w:after="72"/>
            <w:ind w:leftChars="0" w:left="0"/>
          </w:pPr>
        </w:pPrChange>
      </w:pPr>
      <w:del w:id="4307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03749E" w:rsidDel="007154E3">
          <w:rPr>
            <w:rFonts w:ascii="標楷體" w:hAnsi="標楷體" w:hint="eastAsia"/>
          </w:rPr>
          <w:delText>暫收放貸核心傳票檔資料</w:delText>
        </w:r>
      </w:del>
    </w:p>
    <w:p w14:paraId="1960F14D" w14:textId="682F41AA" w:rsidR="0003749E" w:rsidRPr="00DF233E" w:rsidDel="007154E3" w:rsidRDefault="0003749E">
      <w:pPr>
        <w:pStyle w:val="42"/>
        <w:spacing w:after="72"/>
        <w:ind w:left="1133"/>
        <w:rPr>
          <w:del w:id="4308" w:author="阿毛" w:date="2021-05-21T17:49:00Z"/>
          <w:rFonts w:ascii="標楷體" w:hAnsi="標楷體"/>
        </w:rPr>
        <w:pPrChange w:id="4309" w:author="阿毛" w:date="2021-06-02T14:38:00Z">
          <w:pPr>
            <w:pStyle w:val="42"/>
            <w:spacing w:after="72"/>
            <w:ind w:leftChars="0" w:left="0"/>
          </w:pPr>
        </w:pPrChange>
      </w:pPr>
      <w:del w:id="4310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788FD224">
            <v:shape id="_x0000_i1039" type="#_x0000_t75" style="width:76.8pt;height:46.2pt" o:ole="">
              <v:imagedata r:id="rId64" o:title=""/>
            </v:shape>
            <o:OLEObject Type="Embed" ProgID="Acrobat.Document.DC" ShapeID="_x0000_i1039" DrawAspect="Icon" ObjectID="_1686578695" r:id="rId65"/>
          </w:object>
        </w:r>
      </w:del>
    </w:p>
    <w:p w14:paraId="3715E247" w14:textId="77F70BDE" w:rsidR="005F0CEC" w:rsidRPr="00BE3738" w:rsidDel="007154E3" w:rsidRDefault="005F0CEC">
      <w:pPr>
        <w:pStyle w:val="42"/>
        <w:spacing w:after="72"/>
        <w:ind w:left="1133"/>
        <w:rPr>
          <w:del w:id="4311" w:author="阿毛" w:date="2021-05-21T17:49:00Z"/>
        </w:rPr>
        <w:pPrChange w:id="4312" w:author="阿毛" w:date="2021-06-02T14:38:00Z">
          <w:pPr/>
        </w:pPrChange>
      </w:pPr>
    </w:p>
    <w:p w14:paraId="5D968652" w14:textId="5F8B01C8" w:rsidR="007A1EC8" w:rsidDel="008D3BBA" w:rsidRDefault="007A1EC8">
      <w:pPr>
        <w:pStyle w:val="42"/>
        <w:spacing w:after="72"/>
        <w:ind w:left="1133"/>
        <w:rPr>
          <w:ins w:id="4313" w:author="ST1" w:date="2020-05-19T16:16:00Z"/>
          <w:del w:id="4314" w:author="阿毛" w:date="2021-06-02T14:40:00Z"/>
        </w:rPr>
        <w:pPrChange w:id="4315" w:author="阿毛" w:date="2021-06-02T14:38:00Z">
          <w:pPr>
            <w:widowControl/>
          </w:pPr>
        </w:pPrChange>
      </w:pPr>
      <w:ins w:id="4316" w:author="ST1" w:date="2020-05-19T16:16:00Z">
        <w:del w:id="4317" w:author="阿毛" w:date="2021-05-21T17:49:00Z">
          <w:r w:rsidDel="007154E3">
            <w:br w:type="page"/>
          </w:r>
        </w:del>
      </w:ins>
    </w:p>
    <w:p w14:paraId="3C3F445F" w14:textId="6283AE8C" w:rsidR="007A1EC8" w:rsidRPr="00D545F1" w:rsidDel="007154E3" w:rsidRDefault="007A1EC8" w:rsidP="007A1EC8">
      <w:pPr>
        <w:pStyle w:val="3"/>
        <w:numPr>
          <w:ilvl w:val="2"/>
          <w:numId w:val="6"/>
        </w:numPr>
        <w:rPr>
          <w:ins w:id="4318" w:author="ST1" w:date="2020-05-19T16:16:00Z"/>
          <w:del w:id="4319" w:author="阿毛" w:date="2021-05-21T17:49:00Z"/>
          <w:rFonts w:ascii="標楷體" w:hAnsi="標楷體"/>
        </w:rPr>
      </w:pPr>
      <w:ins w:id="4320" w:author="ST1" w:date="2020-05-19T16:16:00Z">
        <w:del w:id="4321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</w:delText>
          </w:r>
        </w:del>
      </w:ins>
      <w:ins w:id="4322" w:author="ST1" w:date="2020-05-19T16:17:00Z">
        <w:del w:id="4323" w:author="阿毛" w:date="2021-05-21T17:49:00Z">
          <w:r w:rsidR="00CF3046" w:rsidDel="007154E3">
            <w:rPr>
              <w:rFonts w:ascii="標楷體" w:hAnsi="標楷體" w:hint="eastAsia"/>
            </w:rPr>
            <w:delText>10</w:delText>
          </w:r>
          <w:r w:rsidR="00CF3046" w:rsidRPr="00CF3046" w:rsidDel="007154E3">
            <w:rPr>
              <w:rFonts w:ascii="標楷體" w:hAnsi="標楷體" w:hint="eastAsia"/>
            </w:rPr>
            <w:delText>寬限到期明細表</w:delText>
          </w:r>
        </w:del>
      </w:ins>
    </w:p>
    <w:p w14:paraId="622ECB9F" w14:textId="63860FDD" w:rsidR="007A1EC8" w:rsidRPr="00AB69BA" w:rsidDel="007154E3" w:rsidRDefault="007A1EC8" w:rsidP="007A1EC8">
      <w:pPr>
        <w:pStyle w:val="a"/>
        <w:rPr>
          <w:ins w:id="4324" w:author="ST1" w:date="2020-05-19T16:16:00Z"/>
          <w:del w:id="4325" w:author="阿毛" w:date="2021-05-21T17:49:00Z"/>
        </w:rPr>
      </w:pPr>
      <w:ins w:id="4326" w:author="ST1" w:date="2020-05-19T16:16:00Z">
        <w:del w:id="4327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A1EC8" w:rsidRPr="00AB69BA" w:rsidDel="007154E3" w14:paraId="74E00572" w14:textId="35495532" w:rsidTr="007A1EC8">
        <w:trPr>
          <w:trHeight w:val="277"/>
          <w:ins w:id="4328" w:author="ST1" w:date="2020-05-19T16:16:00Z"/>
          <w:del w:id="43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68E2B" w14:textId="4ABEC175" w:rsidR="007A1EC8" w:rsidRPr="00AB69BA" w:rsidDel="007154E3" w:rsidRDefault="007A1EC8" w:rsidP="007A1EC8">
            <w:pPr>
              <w:rPr>
                <w:ins w:id="4330" w:author="ST1" w:date="2020-05-19T16:16:00Z"/>
                <w:del w:id="4331" w:author="阿毛" w:date="2021-05-21T17:49:00Z"/>
                <w:rFonts w:ascii="標楷體" w:eastAsia="標楷體" w:hAnsi="標楷體"/>
              </w:rPr>
            </w:pPr>
            <w:ins w:id="4332" w:author="ST1" w:date="2020-05-19T16:16:00Z">
              <w:del w:id="433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8E7AF" w14:textId="793D384C" w:rsidR="007A1EC8" w:rsidDel="007154E3" w:rsidRDefault="00CF3046" w:rsidP="007A1EC8">
            <w:pPr>
              <w:rPr>
                <w:ins w:id="4334" w:author="ST1" w:date="2020-05-19T16:16:00Z"/>
                <w:del w:id="4335" w:author="阿毛" w:date="2021-05-21T17:49:00Z"/>
                <w:rFonts w:ascii="標楷體" w:eastAsia="標楷體" w:hAnsi="標楷體"/>
              </w:rPr>
            </w:pPr>
            <w:ins w:id="4336" w:author="ST1" w:date="2020-05-19T16:17:00Z">
              <w:del w:id="4337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寬限到期明細表</w:delText>
                </w:r>
              </w:del>
            </w:ins>
          </w:p>
          <w:p w14:paraId="3F9B069D" w14:textId="66B38253" w:rsidR="00CF3046" w:rsidRPr="00CF3046" w:rsidDel="007154E3" w:rsidRDefault="00CF3046" w:rsidP="00CF3046">
            <w:pPr>
              <w:rPr>
                <w:ins w:id="4338" w:author="ST1" w:date="2020-05-19T16:18:00Z"/>
                <w:del w:id="4339" w:author="阿毛" w:date="2021-05-21T17:49:00Z"/>
                <w:rFonts w:ascii="標楷體" w:eastAsia="標楷體" w:hAnsi="標楷體"/>
                <w:lang w:eastAsia="zh-HK"/>
              </w:rPr>
            </w:pPr>
            <w:ins w:id="4340" w:author="ST1" w:date="2020-05-19T16:18:00Z">
              <w:del w:id="4341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1.每月第2營業日印後2個月 , 必印</w:delText>
                </w:r>
              </w:del>
            </w:ins>
          </w:p>
          <w:p w14:paraId="395995B2" w14:textId="2EA62327" w:rsidR="00CF3046" w:rsidRPr="00CF3046" w:rsidDel="007154E3" w:rsidRDefault="00CF3046" w:rsidP="00CF3046">
            <w:pPr>
              <w:rPr>
                <w:ins w:id="4342" w:author="ST1" w:date="2020-05-19T16:18:00Z"/>
                <w:del w:id="4343" w:author="阿毛" w:date="2021-05-21T17:49:00Z"/>
                <w:rFonts w:ascii="標楷體" w:eastAsia="標楷體" w:hAnsi="標楷體"/>
                <w:lang w:eastAsia="zh-HK"/>
              </w:rPr>
            </w:pPr>
            <w:ins w:id="4344" w:author="ST1" w:date="2020-05-19T16:18:00Z">
              <w:del w:id="4345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2.繳息通知單列印最近6期或列印到下次調整日之前一期</w:delText>
                </w:r>
              </w:del>
            </w:ins>
          </w:p>
          <w:p w14:paraId="5B4C886D" w14:textId="5DBC0F8D" w:rsidR="00CF3046" w:rsidRPr="00CF3046" w:rsidDel="007154E3" w:rsidRDefault="00CF3046" w:rsidP="00CF3046">
            <w:pPr>
              <w:rPr>
                <w:ins w:id="4346" w:author="ST1" w:date="2020-05-19T16:18:00Z"/>
                <w:del w:id="4347" w:author="阿毛" w:date="2021-05-21T17:49:00Z"/>
                <w:rFonts w:ascii="標楷體" w:eastAsia="標楷體" w:hAnsi="標楷體"/>
                <w:lang w:eastAsia="zh-HK"/>
              </w:rPr>
            </w:pPr>
            <w:ins w:id="4348" w:author="ST1" w:date="2020-05-19T16:18:00Z">
              <w:del w:id="4349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3.輸入日期區間及戶號為鍵值列印</w:delText>
                </w:r>
              </w:del>
            </w:ins>
          </w:p>
          <w:p w14:paraId="076CD2CF" w14:textId="34AEE9BA" w:rsidR="007A1EC8" w:rsidRPr="003E2496" w:rsidDel="007154E3" w:rsidRDefault="00CF3046" w:rsidP="00CF3046">
            <w:pPr>
              <w:rPr>
                <w:ins w:id="4350" w:author="ST1" w:date="2020-05-19T16:16:00Z"/>
                <w:del w:id="4351" w:author="阿毛" w:date="2021-05-21T17:49:00Z"/>
                <w:rFonts w:ascii="標楷體" w:eastAsia="標楷體" w:hAnsi="標楷體"/>
              </w:rPr>
            </w:pPr>
            <w:ins w:id="4352" w:author="ST1" w:date="2020-05-19T16:19:00Z">
              <w:del w:id="4353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354" w:author="ST1" w:date="2020-05-19T16:18:00Z">
              <w:del w:id="4355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.加入[應注意事項清單]提醒此份報表為必印</w:delText>
                </w:r>
              </w:del>
            </w:ins>
          </w:p>
        </w:tc>
      </w:tr>
      <w:tr w:rsidR="007A1EC8" w:rsidRPr="00AB69BA" w:rsidDel="007154E3" w14:paraId="6B45E85A" w14:textId="508F2709" w:rsidTr="007A1EC8">
        <w:trPr>
          <w:trHeight w:val="277"/>
          <w:ins w:id="4356" w:author="ST1" w:date="2020-05-19T16:16:00Z"/>
          <w:del w:id="435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DD3BC" w14:textId="58A551C3" w:rsidR="007A1EC8" w:rsidRPr="00AB69BA" w:rsidDel="007154E3" w:rsidRDefault="007A1EC8" w:rsidP="007A1EC8">
            <w:pPr>
              <w:rPr>
                <w:ins w:id="4358" w:author="ST1" w:date="2020-05-19T16:16:00Z"/>
                <w:del w:id="4359" w:author="阿毛" w:date="2021-05-21T17:49:00Z"/>
                <w:rFonts w:ascii="標楷體" w:eastAsia="標楷體" w:hAnsi="標楷體"/>
              </w:rPr>
            </w:pPr>
            <w:ins w:id="4360" w:author="ST1" w:date="2020-05-19T16:16:00Z">
              <w:del w:id="436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F0ADBC" w14:textId="593E92B6" w:rsidR="007A1EC8" w:rsidRPr="00AB69BA" w:rsidDel="007154E3" w:rsidRDefault="007A1EC8" w:rsidP="007A1EC8">
            <w:pPr>
              <w:rPr>
                <w:ins w:id="4362" w:author="ST1" w:date="2020-05-19T16:16:00Z"/>
                <w:del w:id="4363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2864582C" w14:textId="46A78778" w:rsidTr="007A1EC8">
        <w:trPr>
          <w:trHeight w:val="773"/>
          <w:ins w:id="4364" w:author="ST1" w:date="2020-05-19T16:16:00Z"/>
          <w:del w:id="436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EFA37A" w14:textId="520F3D7A" w:rsidR="007A1EC8" w:rsidRPr="00AB69BA" w:rsidDel="007154E3" w:rsidRDefault="007A1EC8" w:rsidP="007A1EC8">
            <w:pPr>
              <w:rPr>
                <w:ins w:id="4366" w:author="ST1" w:date="2020-05-19T16:16:00Z"/>
                <w:del w:id="4367" w:author="阿毛" w:date="2021-05-21T17:49:00Z"/>
                <w:rFonts w:ascii="標楷體" w:eastAsia="標楷體" w:hAnsi="標楷體"/>
              </w:rPr>
            </w:pPr>
            <w:ins w:id="4368" w:author="ST1" w:date="2020-05-19T16:16:00Z">
              <w:del w:id="436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F76FB" w14:textId="2DB65354" w:rsidR="007A1EC8" w:rsidRPr="00AB69BA" w:rsidDel="007154E3" w:rsidRDefault="007A1EC8" w:rsidP="007A1EC8">
            <w:pPr>
              <w:rPr>
                <w:ins w:id="4370" w:author="ST1" w:date="2020-05-19T16:16:00Z"/>
                <w:del w:id="4371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906BD3B" w14:textId="60BA22C3" w:rsidTr="007A1EC8">
        <w:trPr>
          <w:trHeight w:val="321"/>
          <w:ins w:id="4372" w:author="ST1" w:date="2020-05-19T16:16:00Z"/>
          <w:del w:id="437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97536C" w14:textId="6BBDE180" w:rsidR="007A1EC8" w:rsidRPr="00AB69BA" w:rsidDel="007154E3" w:rsidRDefault="007A1EC8" w:rsidP="007A1EC8">
            <w:pPr>
              <w:rPr>
                <w:ins w:id="4374" w:author="ST1" w:date="2020-05-19T16:16:00Z"/>
                <w:del w:id="4375" w:author="阿毛" w:date="2021-05-21T17:49:00Z"/>
                <w:rFonts w:ascii="標楷體" w:eastAsia="標楷體" w:hAnsi="標楷體"/>
              </w:rPr>
            </w:pPr>
            <w:ins w:id="4376" w:author="ST1" w:date="2020-05-19T16:16:00Z">
              <w:del w:id="437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681BFE" w14:textId="6E80DD63" w:rsidR="007A1EC8" w:rsidRPr="00AB69BA" w:rsidDel="007154E3" w:rsidRDefault="007A1EC8" w:rsidP="007A1EC8">
            <w:pPr>
              <w:rPr>
                <w:ins w:id="4378" w:author="ST1" w:date="2020-05-19T16:16:00Z"/>
                <w:del w:id="4379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4839BC52" w14:textId="3F26BFCB" w:rsidTr="007A1EC8">
        <w:trPr>
          <w:trHeight w:val="1311"/>
          <w:ins w:id="4380" w:author="ST1" w:date="2020-05-19T16:16:00Z"/>
          <w:del w:id="438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67818" w14:textId="76457F41" w:rsidR="007A1EC8" w:rsidRPr="00AB69BA" w:rsidDel="007154E3" w:rsidRDefault="007A1EC8" w:rsidP="007A1EC8">
            <w:pPr>
              <w:rPr>
                <w:ins w:id="4382" w:author="ST1" w:date="2020-05-19T16:16:00Z"/>
                <w:del w:id="4383" w:author="阿毛" w:date="2021-05-21T17:49:00Z"/>
                <w:rFonts w:ascii="標楷體" w:eastAsia="標楷體" w:hAnsi="標楷體"/>
              </w:rPr>
            </w:pPr>
            <w:ins w:id="4384" w:author="ST1" w:date="2020-05-19T16:16:00Z">
              <w:del w:id="438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8A0DA2" w14:textId="632FE310" w:rsidR="007A1EC8" w:rsidRPr="00AB69BA" w:rsidDel="007154E3" w:rsidRDefault="007A1EC8" w:rsidP="007A1EC8">
            <w:pPr>
              <w:rPr>
                <w:ins w:id="4386" w:author="ST1" w:date="2020-05-19T16:16:00Z"/>
                <w:del w:id="4387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1D68F493" w14:textId="4F939432" w:rsidTr="007A1EC8">
        <w:trPr>
          <w:trHeight w:val="278"/>
          <w:ins w:id="4388" w:author="ST1" w:date="2020-05-19T16:16:00Z"/>
          <w:del w:id="438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FA5FAB" w14:textId="42A47D99" w:rsidR="007A1EC8" w:rsidRPr="00AB69BA" w:rsidDel="007154E3" w:rsidRDefault="007A1EC8" w:rsidP="007A1EC8">
            <w:pPr>
              <w:rPr>
                <w:ins w:id="4390" w:author="ST1" w:date="2020-05-19T16:16:00Z"/>
                <w:del w:id="4391" w:author="阿毛" w:date="2021-05-21T17:49:00Z"/>
                <w:rFonts w:ascii="標楷體" w:eastAsia="標楷體" w:hAnsi="標楷體"/>
              </w:rPr>
            </w:pPr>
            <w:ins w:id="4392" w:author="ST1" w:date="2020-05-19T16:16:00Z">
              <w:del w:id="439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3500B5" w14:textId="3B73410E" w:rsidR="007A1EC8" w:rsidRPr="00AB69BA" w:rsidDel="007154E3" w:rsidRDefault="007A1EC8" w:rsidP="007A1EC8">
            <w:pPr>
              <w:rPr>
                <w:ins w:id="4394" w:author="ST1" w:date="2020-05-19T16:16:00Z"/>
                <w:del w:id="4395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787DDFB" w14:textId="1CAADDF6" w:rsidTr="007A1EC8">
        <w:trPr>
          <w:trHeight w:val="358"/>
          <w:ins w:id="4396" w:author="ST1" w:date="2020-05-19T16:16:00Z"/>
          <w:del w:id="439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B768E" w14:textId="52731AB9" w:rsidR="007A1EC8" w:rsidRPr="00AB69BA" w:rsidDel="007154E3" w:rsidRDefault="007A1EC8" w:rsidP="007A1EC8">
            <w:pPr>
              <w:rPr>
                <w:ins w:id="4398" w:author="ST1" w:date="2020-05-19T16:16:00Z"/>
                <w:del w:id="4399" w:author="阿毛" w:date="2021-05-21T17:49:00Z"/>
                <w:rFonts w:ascii="標楷體" w:eastAsia="標楷體" w:hAnsi="標楷體"/>
              </w:rPr>
            </w:pPr>
            <w:ins w:id="4400" w:author="ST1" w:date="2020-05-19T16:16:00Z">
              <w:del w:id="440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80068B" w14:textId="24D50EF0" w:rsidR="007A1EC8" w:rsidRPr="00AB69BA" w:rsidDel="007154E3" w:rsidRDefault="007A1EC8" w:rsidP="007A1EC8">
            <w:pPr>
              <w:rPr>
                <w:ins w:id="4402" w:author="ST1" w:date="2020-05-19T16:16:00Z"/>
                <w:del w:id="4403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B689DBD" w14:textId="7EA95ACD" w:rsidTr="007A1EC8">
        <w:trPr>
          <w:trHeight w:val="278"/>
          <w:ins w:id="4404" w:author="ST1" w:date="2020-05-19T16:16:00Z"/>
          <w:del w:id="440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5BDE11" w14:textId="19B44E34" w:rsidR="007A1EC8" w:rsidRPr="00AB69BA" w:rsidDel="007154E3" w:rsidRDefault="007A1EC8" w:rsidP="007A1EC8">
            <w:pPr>
              <w:rPr>
                <w:ins w:id="4406" w:author="ST1" w:date="2020-05-19T16:16:00Z"/>
                <w:del w:id="4407" w:author="阿毛" w:date="2021-05-21T17:49:00Z"/>
                <w:rFonts w:ascii="標楷體" w:eastAsia="標楷體" w:hAnsi="標楷體"/>
              </w:rPr>
            </w:pPr>
            <w:ins w:id="4408" w:author="ST1" w:date="2020-05-19T16:16:00Z">
              <w:del w:id="440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6323FD" w14:textId="3528F0C4" w:rsidR="007A1EC8" w:rsidRPr="00AB69BA" w:rsidDel="007154E3" w:rsidRDefault="007A1EC8" w:rsidP="007A1EC8">
            <w:pPr>
              <w:rPr>
                <w:ins w:id="4410" w:author="ST1" w:date="2020-05-19T16:16:00Z"/>
                <w:del w:id="4411" w:author="阿毛" w:date="2021-05-21T17:49:00Z"/>
                <w:rFonts w:ascii="標楷體" w:eastAsia="標楷體" w:hAnsi="標楷體"/>
              </w:rPr>
            </w:pPr>
          </w:p>
        </w:tc>
      </w:tr>
    </w:tbl>
    <w:p w14:paraId="27784D2E" w14:textId="420D753D" w:rsidR="007A1EC8" w:rsidDel="007154E3" w:rsidRDefault="007A1EC8" w:rsidP="007A1EC8">
      <w:pPr>
        <w:rPr>
          <w:ins w:id="4412" w:author="ST1" w:date="2020-05-19T16:16:00Z"/>
          <w:del w:id="4413" w:author="阿毛" w:date="2021-05-21T17:49:00Z"/>
          <w:rFonts w:ascii="標楷體" w:eastAsia="標楷體" w:hAnsi="標楷體"/>
        </w:rPr>
      </w:pPr>
    </w:p>
    <w:p w14:paraId="4D359861" w14:textId="4EFA5A4A" w:rsidR="007A1EC8" w:rsidDel="007154E3" w:rsidRDefault="007A1EC8" w:rsidP="007A1EC8">
      <w:pPr>
        <w:widowControl/>
        <w:rPr>
          <w:ins w:id="4414" w:author="ST1" w:date="2020-05-19T16:16:00Z"/>
          <w:del w:id="4415" w:author="阿毛" w:date="2021-05-21T17:49:00Z"/>
          <w:rFonts w:ascii="標楷體" w:eastAsia="標楷體" w:hAnsi="標楷體"/>
        </w:rPr>
      </w:pPr>
      <w:ins w:id="4416" w:author="ST1" w:date="2020-05-19T16:16:00Z">
        <w:del w:id="4417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1C23A3B2" w14:textId="7566A591" w:rsidR="007A1EC8" w:rsidRPr="00AB69BA" w:rsidDel="007154E3" w:rsidRDefault="007A1EC8" w:rsidP="007A1EC8">
      <w:pPr>
        <w:rPr>
          <w:ins w:id="4418" w:author="ST1" w:date="2020-05-19T16:16:00Z"/>
          <w:del w:id="4419" w:author="阿毛" w:date="2021-05-21T17:49:00Z"/>
          <w:rFonts w:ascii="標楷體" w:eastAsia="標楷體" w:hAnsi="標楷體"/>
        </w:rPr>
      </w:pPr>
    </w:p>
    <w:p w14:paraId="1E4BB111" w14:textId="181DD8FF" w:rsidR="007A1EC8" w:rsidRPr="00AB69BA" w:rsidDel="007154E3" w:rsidRDefault="007A1EC8" w:rsidP="007A1EC8">
      <w:pPr>
        <w:pStyle w:val="a"/>
        <w:rPr>
          <w:ins w:id="4420" w:author="ST1" w:date="2020-05-19T16:16:00Z"/>
          <w:del w:id="4421" w:author="阿毛" w:date="2021-05-21T17:49:00Z"/>
        </w:rPr>
      </w:pPr>
      <w:ins w:id="4422" w:author="ST1" w:date="2020-05-19T16:16:00Z">
        <w:del w:id="4423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8D4A501" w14:textId="2D12CE9C" w:rsidR="007A1EC8" w:rsidDel="007154E3" w:rsidRDefault="007A1EC8" w:rsidP="007A1EC8">
      <w:pPr>
        <w:adjustRightInd w:val="0"/>
        <w:spacing w:afterLines="20" w:after="72"/>
        <w:ind w:leftChars="472" w:left="1133" w:firstLineChars="200" w:firstLine="480"/>
        <w:rPr>
          <w:ins w:id="4424" w:author="ST1" w:date="2020-05-19T16:19:00Z"/>
          <w:del w:id="4425" w:author="阿毛" w:date="2021-05-21T17:49:00Z"/>
          <w:rFonts w:ascii="標楷體" w:eastAsia="標楷體" w:hAnsi="標楷體" w:cs="標楷體"/>
          <w:kern w:val="0"/>
          <w:szCs w:val="28"/>
        </w:rPr>
      </w:pPr>
      <w:ins w:id="4426" w:author="ST1" w:date="2020-05-19T16:16:00Z">
        <w:del w:id="4427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58C2D535" w14:textId="69B886DF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28" w:author="ST1" w:date="2020-05-19T16:21:00Z"/>
          <w:del w:id="4429" w:author="阿毛" w:date="2021-05-21T17:49:00Z"/>
          <w:rFonts w:ascii="標楷體" w:eastAsia="標楷體" w:hAnsi="標楷體"/>
        </w:rPr>
      </w:pPr>
      <w:ins w:id="4430" w:author="ST1" w:date="2020-05-19T16:21:00Z">
        <w:del w:id="4431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L9710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CF3046" w:rsidDel="007154E3">
            <w:rPr>
              <w:rFonts w:ascii="標楷體" w:eastAsia="標楷體" w:hAnsi="標楷體" w:hint="eastAsia"/>
              <w:lang w:eastAsia="zh-HK"/>
            </w:rPr>
            <w:delText>寬限到期明細表</w:delText>
          </w:r>
        </w:del>
      </w:ins>
    </w:p>
    <w:p w14:paraId="457A41AC" w14:textId="671AFAF1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32" w:author="ST1" w:date="2020-05-19T16:21:00Z"/>
          <w:del w:id="4433" w:author="阿毛" w:date="2021-05-21T17:49:00Z"/>
          <w:rFonts w:ascii="標楷體" w:eastAsia="標楷體" w:hAnsi="標楷體"/>
        </w:rPr>
      </w:pPr>
    </w:p>
    <w:p w14:paraId="026E043C" w14:textId="1C45C920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34" w:author="ST1" w:date="2020-05-19T16:21:00Z"/>
          <w:del w:id="4435" w:author="阿毛" w:date="2021-05-21T17:49:00Z"/>
          <w:rFonts w:ascii="標楷體" w:eastAsia="標楷體" w:hAnsi="標楷體"/>
        </w:rPr>
      </w:pPr>
      <w:ins w:id="4436" w:author="ST1" w:date="2020-05-19T16:21:00Z">
        <w:del w:id="443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438" w:author="ST1" w:date="2020-05-19T16:22:00Z">
        <w:del w:id="4439" w:author="阿毛" w:date="2021-05-21T17:49:00Z">
          <w:r w:rsidRPr="00CF3046" w:rsidDel="007154E3">
            <w:rPr>
              <w:rFonts w:ascii="標楷體" w:eastAsia="標楷體" w:hAnsi="標楷體" w:hint="eastAsia"/>
              <w:rPrChange w:id="4440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寬限到期起</w:delText>
          </w:r>
        </w:del>
      </w:ins>
      <w:ins w:id="4441" w:author="ST1" w:date="2020-05-19T18:15:00Z">
        <w:del w:id="4442" w:author="阿毛" w:date="2021-05-21T17:49:00Z">
          <w:r w:rsidR="007173B3" w:rsidRPr="00E058D3" w:rsidDel="007154E3">
            <w:rPr>
              <w:rFonts w:ascii="標楷體" w:eastAsia="標楷體" w:hAnsi="標楷體" w:hint="eastAsia"/>
            </w:rPr>
            <w:delText>訖</w:delText>
          </w:r>
        </w:del>
      </w:ins>
      <w:ins w:id="4443" w:author="ST1" w:date="2020-05-19T16:22:00Z">
        <w:del w:id="4444" w:author="阿毛" w:date="2021-05-21T17:49:00Z">
          <w:r w:rsidRPr="00CF3046" w:rsidDel="007154E3">
            <w:rPr>
              <w:rFonts w:ascii="標楷體" w:eastAsia="標楷體" w:hAnsi="標楷體" w:hint="eastAsia"/>
              <w:rPrChange w:id="4445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日</w:delText>
          </w:r>
        </w:del>
      </w:ins>
      <w:ins w:id="4446" w:author="ST1" w:date="2020-05-19T16:21:00Z">
        <w:del w:id="444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448" w:author="ST1" w:date="2020-05-19T16:22:00Z">
        <w:del w:id="4449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  <w:ins w:id="4450" w:author="ST1" w:date="2020-05-19T18:15:00Z">
        <w:del w:id="4451" w:author="阿毛" w:date="2021-05-21T17:49:00Z">
          <w:r w:rsidR="007173B3" w:rsidDel="007154E3">
            <w:rPr>
              <w:rFonts w:ascii="標楷體" w:eastAsia="標楷體" w:hAnsi="標楷體"/>
            </w:rPr>
            <w:delText xml:space="preserve"> </w:delText>
          </w:r>
          <w:r w:rsidR="007173B3" w:rsidDel="007154E3">
            <w:rPr>
              <w:rFonts w:ascii="標楷體" w:eastAsia="標楷體" w:hAnsi="標楷體" w:hint="eastAsia"/>
            </w:rPr>
            <w:delText>~</w:delText>
          </w:r>
        </w:del>
      </w:ins>
      <w:ins w:id="4452" w:author="ST1" w:date="2020-05-19T16:21:00Z">
        <w:del w:id="445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</w:del>
      </w:ins>
      <w:ins w:id="4454" w:author="ST1" w:date="2020-05-19T16:22:00Z">
        <w:del w:id="4455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3F23CB93" w14:textId="0FEBA16C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56" w:author="ST1" w:date="2020-05-19T16:23:00Z"/>
          <w:del w:id="4457" w:author="阿毛" w:date="2021-05-21T17:49:00Z"/>
          <w:rFonts w:ascii="標楷體" w:eastAsia="標楷體" w:hAnsi="標楷體"/>
        </w:rPr>
      </w:pPr>
      <w:ins w:id="4458" w:author="ST1" w:date="2020-05-19T16:21:00Z">
        <w:del w:id="4459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460" w:author="ST1" w:date="2020-05-19T16:23:00Z">
        <w:del w:id="4461" w:author="阿毛" w:date="2021-05-21T17:49:00Z">
          <w:r w:rsidDel="007154E3">
            <w:rPr>
              <w:rFonts w:ascii="標楷體" w:eastAsia="標楷體" w:hAnsi="標楷體" w:hint="eastAsia"/>
            </w:rPr>
            <w:delText>戶</w:delText>
          </w:r>
        </w:del>
      </w:ins>
      <w:ins w:id="4462" w:author="ST1" w:date="2020-05-19T18:15:00Z">
        <w:del w:id="4463" w:author="阿毛" w:date="2021-05-21T17:49:00Z">
          <w:r w:rsidR="007173B3" w:rsidDel="007154E3">
            <w:rPr>
              <w:rFonts w:ascii="標楷體" w:eastAsia="標楷體" w:hAnsi="標楷體" w:hint="eastAsia"/>
            </w:rPr>
            <w:delText xml:space="preserve"> </w:delText>
          </w:r>
          <w:r w:rsidR="007173B3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464" w:author="ST1" w:date="2020-05-19T16:23:00Z">
        <w:del w:id="4465" w:author="阿毛" w:date="2021-05-21T17:49:00Z">
          <w:r w:rsidDel="007154E3">
            <w:rPr>
              <w:rFonts w:ascii="標楷體" w:eastAsia="標楷體" w:hAnsi="標楷體" w:hint="eastAsia"/>
            </w:rPr>
            <w:delText>號</w:delText>
          </w:r>
        </w:del>
      </w:ins>
      <w:ins w:id="4466" w:author="ST1" w:date="2020-05-19T16:21:00Z">
        <w:del w:id="446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 xml:space="preserve">   </w:delText>
          </w:r>
        </w:del>
      </w:ins>
      <w:ins w:id="4468" w:author="ST1" w:date="2020-05-19T16:23:00Z">
        <w:del w:id="4469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470" w:author="ST1" w:date="2020-05-19T16:21:00Z">
        <w:del w:id="4471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472" w:author="ST1" w:date="2020-05-19T16:23:00Z">
        <w:del w:id="4473" w:author="阿毛" w:date="2021-05-21T17:49:00Z"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62DA606A" w14:textId="5D9C5418" w:rsidR="00CF3046" w:rsidRPr="00904DBC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74" w:author="ST1" w:date="2020-05-19T16:21:00Z"/>
          <w:del w:id="4475" w:author="阿毛" w:date="2021-05-21T17:49:00Z"/>
          <w:rFonts w:ascii="標楷體" w:eastAsia="標楷體" w:hAnsi="標楷體"/>
        </w:rPr>
      </w:pPr>
    </w:p>
    <w:p w14:paraId="338BB576" w14:textId="51530ED5" w:rsidR="007A1EC8" w:rsidDel="007154E3" w:rsidRDefault="007A1EC8" w:rsidP="007A1EC8">
      <w:pPr>
        <w:autoSpaceDE w:val="0"/>
        <w:autoSpaceDN w:val="0"/>
        <w:adjustRightInd w:val="0"/>
        <w:rPr>
          <w:ins w:id="4476" w:author="ST1" w:date="2020-05-19T16:16:00Z"/>
          <w:del w:id="4477" w:author="阿毛" w:date="2021-05-21T17:49:00Z"/>
          <w:rFonts w:ascii="標楷體" w:hAnsi="標楷體"/>
        </w:rPr>
      </w:pPr>
    </w:p>
    <w:p w14:paraId="11BD44EA" w14:textId="40CEBABA" w:rsidR="007A1EC8" w:rsidRPr="00AB69BA" w:rsidDel="007154E3" w:rsidRDefault="007A1EC8" w:rsidP="007A1EC8">
      <w:pPr>
        <w:pStyle w:val="a"/>
        <w:rPr>
          <w:ins w:id="4478" w:author="ST1" w:date="2020-05-19T16:16:00Z"/>
          <w:del w:id="4479" w:author="阿毛" w:date="2021-05-21T17:49:00Z"/>
        </w:rPr>
      </w:pPr>
      <w:ins w:id="4480" w:author="ST1" w:date="2020-05-19T16:16:00Z">
        <w:del w:id="4481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7A1EC8" w:rsidRPr="00CA6569" w:rsidDel="007154E3" w14:paraId="402F63A2" w14:textId="4392F39D" w:rsidTr="00D33943">
        <w:trPr>
          <w:trHeight w:val="388"/>
          <w:jc w:val="center"/>
          <w:ins w:id="4482" w:author="ST1" w:date="2020-05-19T16:16:00Z"/>
          <w:del w:id="4483" w:author="阿毛" w:date="2021-05-21T17:49:00Z"/>
        </w:trPr>
        <w:tc>
          <w:tcPr>
            <w:tcW w:w="482" w:type="dxa"/>
            <w:vMerge w:val="restart"/>
          </w:tcPr>
          <w:p w14:paraId="25097EB4" w14:textId="4B3695DE" w:rsidR="007A1EC8" w:rsidRPr="00CA6569" w:rsidDel="007154E3" w:rsidRDefault="007A1EC8" w:rsidP="007A1EC8">
            <w:pPr>
              <w:rPr>
                <w:ins w:id="4484" w:author="ST1" w:date="2020-05-19T16:16:00Z"/>
                <w:del w:id="4485" w:author="阿毛" w:date="2021-05-21T17:49:00Z"/>
                <w:rFonts w:ascii="標楷體" w:eastAsia="標楷體" w:hAnsi="標楷體"/>
              </w:rPr>
            </w:pPr>
            <w:ins w:id="4486" w:author="ST1" w:date="2020-05-19T16:16:00Z">
              <w:del w:id="448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784E93FB" w14:textId="5B1BCE75" w:rsidR="007A1EC8" w:rsidRPr="00CA6569" w:rsidDel="007154E3" w:rsidRDefault="007A1EC8" w:rsidP="007A1EC8">
            <w:pPr>
              <w:rPr>
                <w:ins w:id="4488" w:author="ST1" w:date="2020-05-19T16:16:00Z"/>
                <w:del w:id="4489" w:author="阿毛" w:date="2021-05-21T17:49:00Z"/>
                <w:rFonts w:ascii="標楷體" w:eastAsia="標楷體" w:hAnsi="標楷體"/>
              </w:rPr>
            </w:pPr>
            <w:ins w:id="4490" w:author="ST1" w:date="2020-05-19T16:16:00Z">
              <w:del w:id="449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79900728" w14:textId="39F095C3" w:rsidR="007A1EC8" w:rsidRPr="00CA6569" w:rsidDel="007154E3" w:rsidRDefault="007A1EC8" w:rsidP="007A1EC8">
            <w:pPr>
              <w:jc w:val="center"/>
              <w:rPr>
                <w:ins w:id="4492" w:author="ST1" w:date="2020-05-19T16:16:00Z"/>
                <w:del w:id="4493" w:author="阿毛" w:date="2021-05-21T17:49:00Z"/>
                <w:rFonts w:ascii="標楷體" w:eastAsia="標楷體" w:hAnsi="標楷體"/>
              </w:rPr>
            </w:pPr>
            <w:ins w:id="4494" w:author="ST1" w:date="2020-05-19T16:16:00Z">
              <w:del w:id="449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56F76DB" w14:textId="7DA87B66" w:rsidR="007A1EC8" w:rsidRPr="00CA6569" w:rsidDel="007154E3" w:rsidRDefault="007A1EC8" w:rsidP="007A1EC8">
            <w:pPr>
              <w:rPr>
                <w:ins w:id="4496" w:author="ST1" w:date="2020-05-19T16:16:00Z"/>
                <w:del w:id="4497" w:author="阿毛" w:date="2021-05-21T17:49:00Z"/>
                <w:rFonts w:ascii="標楷體" w:eastAsia="標楷體" w:hAnsi="標楷體"/>
              </w:rPr>
            </w:pPr>
            <w:ins w:id="4498" w:author="ST1" w:date="2020-05-19T16:16:00Z">
              <w:del w:id="449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7A1EC8" w:rsidRPr="00CA6569" w:rsidDel="007154E3" w14:paraId="4B280BE6" w14:textId="396C3DBB" w:rsidTr="00D33943">
        <w:trPr>
          <w:trHeight w:val="244"/>
          <w:jc w:val="center"/>
          <w:ins w:id="4500" w:author="ST1" w:date="2020-05-19T16:16:00Z"/>
          <w:del w:id="4501" w:author="阿毛" w:date="2021-05-21T17:49:00Z"/>
        </w:trPr>
        <w:tc>
          <w:tcPr>
            <w:tcW w:w="482" w:type="dxa"/>
            <w:vMerge/>
          </w:tcPr>
          <w:p w14:paraId="750E20E7" w14:textId="779895BD" w:rsidR="007A1EC8" w:rsidRPr="00CA6569" w:rsidDel="007154E3" w:rsidRDefault="007A1EC8" w:rsidP="007A1EC8">
            <w:pPr>
              <w:rPr>
                <w:ins w:id="4502" w:author="ST1" w:date="2020-05-19T16:16:00Z"/>
                <w:del w:id="4503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A114311" w14:textId="33B56D58" w:rsidR="007A1EC8" w:rsidRPr="00CA6569" w:rsidDel="007154E3" w:rsidRDefault="007A1EC8" w:rsidP="007A1EC8">
            <w:pPr>
              <w:rPr>
                <w:ins w:id="4504" w:author="ST1" w:date="2020-05-19T16:16:00Z"/>
                <w:del w:id="4505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346B479" w14:textId="2ECBB1E8" w:rsidR="007A1EC8" w:rsidRPr="00CA6569" w:rsidDel="007154E3" w:rsidRDefault="007A1EC8" w:rsidP="007A1EC8">
            <w:pPr>
              <w:rPr>
                <w:ins w:id="4506" w:author="ST1" w:date="2020-05-19T16:16:00Z"/>
                <w:del w:id="4507" w:author="阿毛" w:date="2021-05-21T17:49:00Z"/>
                <w:rFonts w:ascii="標楷體" w:eastAsia="標楷體" w:hAnsi="標楷體"/>
              </w:rPr>
            </w:pPr>
            <w:ins w:id="4508" w:author="ST1" w:date="2020-05-19T16:16:00Z">
              <w:del w:id="4509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A8662DF" w14:textId="3A8CA006" w:rsidR="007A1EC8" w:rsidRPr="00CA6569" w:rsidDel="007154E3" w:rsidRDefault="007A1EC8" w:rsidP="007A1EC8">
            <w:pPr>
              <w:rPr>
                <w:ins w:id="4510" w:author="ST1" w:date="2020-05-19T16:16:00Z"/>
                <w:del w:id="4511" w:author="阿毛" w:date="2021-05-21T17:49:00Z"/>
                <w:rFonts w:ascii="標楷體" w:eastAsia="標楷體" w:hAnsi="標楷體"/>
              </w:rPr>
            </w:pPr>
            <w:ins w:id="4512" w:author="ST1" w:date="2020-05-19T16:16:00Z">
              <w:del w:id="451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08BC17A" w14:textId="20729B64" w:rsidR="007A1EC8" w:rsidRPr="00CA6569" w:rsidDel="007154E3" w:rsidRDefault="007A1EC8" w:rsidP="007A1EC8">
            <w:pPr>
              <w:rPr>
                <w:ins w:id="4514" w:author="ST1" w:date="2020-05-19T16:16:00Z"/>
                <w:del w:id="4515" w:author="阿毛" w:date="2021-05-21T17:49:00Z"/>
                <w:rFonts w:ascii="標楷體" w:eastAsia="標楷體" w:hAnsi="標楷體"/>
              </w:rPr>
            </w:pPr>
            <w:ins w:id="4516" w:author="ST1" w:date="2020-05-19T16:16:00Z">
              <w:del w:id="451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6C8A558F" w14:textId="502E0200" w:rsidR="007A1EC8" w:rsidRPr="00CA6569" w:rsidDel="007154E3" w:rsidRDefault="007A1EC8" w:rsidP="007A1EC8">
            <w:pPr>
              <w:rPr>
                <w:ins w:id="4518" w:author="ST1" w:date="2020-05-19T16:16:00Z"/>
                <w:del w:id="4519" w:author="阿毛" w:date="2021-05-21T17:49:00Z"/>
                <w:rFonts w:ascii="標楷體" w:eastAsia="標楷體" w:hAnsi="標楷體"/>
              </w:rPr>
            </w:pPr>
            <w:ins w:id="4520" w:author="ST1" w:date="2020-05-19T16:16:00Z">
              <w:del w:id="452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120152E7" w14:textId="42CF57F2" w:rsidR="007A1EC8" w:rsidRPr="00CA6569" w:rsidDel="007154E3" w:rsidRDefault="007A1EC8" w:rsidP="007A1EC8">
            <w:pPr>
              <w:rPr>
                <w:ins w:id="4522" w:author="ST1" w:date="2020-05-19T16:16:00Z"/>
                <w:del w:id="4523" w:author="阿毛" w:date="2021-05-21T17:49:00Z"/>
                <w:rFonts w:ascii="標楷體" w:eastAsia="標楷體" w:hAnsi="標楷體"/>
              </w:rPr>
            </w:pPr>
            <w:ins w:id="4524" w:author="ST1" w:date="2020-05-19T16:16:00Z">
              <w:del w:id="452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7D61673" w14:textId="276DC6B1" w:rsidR="007A1EC8" w:rsidRPr="00CA6569" w:rsidDel="007154E3" w:rsidRDefault="007A1EC8" w:rsidP="007A1EC8">
            <w:pPr>
              <w:rPr>
                <w:ins w:id="4526" w:author="ST1" w:date="2020-05-19T16:16:00Z"/>
                <w:del w:id="4527" w:author="阿毛" w:date="2021-05-21T17:49:00Z"/>
                <w:rFonts w:ascii="標楷體" w:eastAsia="標楷體" w:hAnsi="標楷體"/>
              </w:rPr>
            </w:pPr>
          </w:p>
        </w:tc>
      </w:tr>
      <w:tr w:rsidR="007A1EC8" w:rsidRPr="00CA6569" w:rsidDel="007154E3" w14:paraId="7B3073DB" w14:textId="00C8D2E1" w:rsidTr="00D33943">
        <w:trPr>
          <w:trHeight w:val="291"/>
          <w:jc w:val="center"/>
          <w:ins w:id="4528" w:author="ST1" w:date="2020-05-19T16:16:00Z"/>
          <w:del w:id="4529" w:author="阿毛" w:date="2021-05-21T17:49:00Z"/>
        </w:trPr>
        <w:tc>
          <w:tcPr>
            <w:tcW w:w="482" w:type="dxa"/>
          </w:tcPr>
          <w:p w14:paraId="5A5D5364" w14:textId="0C2DE516" w:rsidR="007A1EC8" w:rsidRPr="00CA6569" w:rsidDel="007154E3" w:rsidRDefault="007A1EC8" w:rsidP="007A1EC8">
            <w:pPr>
              <w:rPr>
                <w:ins w:id="4530" w:author="ST1" w:date="2020-05-19T16:16:00Z"/>
                <w:del w:id="4531" w:author="阿毛" w:date="2021-05-21T17:49:00Z"/>
                <w:rFonts w:ascii="標楷體" w:eastAsia="標楷體" w:hAnsi="標楷體"/>
              </w:rPr>
            </w:pPr>
            <w:ins w:id="4532" w:author="ST1" w:date="2020-05-19T16:16:00Z">
              <w:del w:id="453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954FF31" w14:textId="20185848" w:rsidR="007A1EC8" w:rsidRPr="00CA6569" w:rsidDel="007154E3" w:rsidRDefault="00CF3046" w:rsidP="007A1EC8">
            <w:pPr>
              <w:rPr>
                <w:ins w:id="4534" w:author="ST1" w:date="2020-05-19T16:16:00Z"/>
                <w:del w:id="4535" w:author="阿毛" w:date="2021-05-21T17:49:00Z"/>
                <w:rFonts w:ascii="標楷體" w:eastAsia="標楷體" w:hAnsi="標楷體"/>
              </w:rPr>
            </w:pPr>
            <w:ins w:id="4536" w:author="ST1" w:date="2020-05-19T16:24:00Z">
              <w:del w:id="4537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  <w:tc>
          <w:tcPr>
            <w:tcW w:w="1296" w:type="dxa"/>
          </w:tcPr>
          <w:p w14:paraId="5CCEC8CD" w14:textId="44D787EF" w:rsidR="007A1EC8" w:rsidRPr="00CA6569" w:rsidDel="007154E3" w:rsidRDefault="007A1EC8" w:rsidP="007A1EC8">
            <w:pPr>
              <w:rPr>
                <w:ins w:id="4538" w:author="ST1" w:date="2020-05-19T16:16:00Z"/>
                <w:del w:id="4539" w:author="阿毛" w:date="2021-05-21T17:49:00Z"/>
                <w:rFonts w:ascii="標楷體" w:eastAsia="標楷體" w:hAnsi="標楷體" w:cs="新細明體"/>
              </w:rPr>
            </w:pPr>
            <w:ins w:id="4540" w:author="ST1" w:date="2020-05-19T16:16:00Z">
              <w:del w:id="4541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FA3DB0" w14:textId="1C21B358" w:rsidR="007A1EC8" w:rsidRPr="00CA6569" w:rsidDel="007154E3" w:rsidRDefault="007A1EC8" w:rsidP="007A1EC8">
            <w:pPr>
              <w:rPr>
                <w:ins w:id="4542" w:author="ST1" w:date="2020-05-19T16:16:00Z"/>
                <w:del w:id="4543" w:author="阿毛" w:date="2021-05-21T17:49:00Z"/>
                <w:rFonts w:ascii="標楷體" w:eastAsia="標楷體" w:hAnsi="標楷體"/>
              </w:rPr>
            </w:pPr>
            <w:ins w:id="4544" w:author="ST1" w:date="2020-05-19T16:16:00Z">
              <w:del w:id="4545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21D3AEA" w14:textId="53E9F023" w:rsidR="007A1EC8" w:rsidRPr="00CA6569" w:rsidDel="007154E3" w:rsidRDefault="007A1EC8" w:rsidP="007A1EC8">
            <w:pPr>
              <w:rPr>
                <w:ins w:id="4546" w:author="ST1" w:date="2020-05-19T16:16:00Z"/>
                <w:del w:id="4547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66A02C5" w14:textId="4C893A12" w:rsidR="007A1EC8" w:rsidRPr="00CA6569" w:rsidDel="007154E3" w:rsidRDefault="007A1EC8" w:rsidP="007A1EC8">
            <w:pPr>
              <w:rPr>
                <w:ins w:id="4548" w:author="ST1" w:date="2020-05-19T16:16:00Z"/>
                <w:del w:id="4549" w:author="阿毛" w:date="2021-05-21T17:49:00Z"/>
                <w:rFonts w:ascii="標楷體" w:eastAsia="標楷體" w:hAnsi="標楷體"/>
              </w:rPr>
            </w:pPr>
            <w:ins w:id="4550" w:author="ST1" w:date="2020-05-19T16:16:00Z">
              <w:del w:id="455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F8F849" w14:textId="4785AF3D" w:rsidR="007A1EC8" w:rsidRPr="00CA6569" w:rsidDel="007154E3" w:rsidRDefault="007A1EC8" w:rsidP="007A1EC8">
            <w:pPr>
              <w:rPr>
                <w:ins w:id="4552" w:author="ST1" w:date="2020-05-19T16:16:00Z"/>
                <w:del w:id="4553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959F59E" w14:textId="79BA7288" w:rsidR="007A1EC8" w:rsidRPr="00CA6569" w:rsidDel="007154E3" w:rsidRDefault="007A1EC8" w:rsidP="007A1EC8">
            <w:pPr>
              <w:rPr>
                <w:ins w:id="4554" w:author="ST1" w:date="2020-05-19T16:16:00Z"/>
                <w:del w:id="4555" w:author="阿毛" w:date="2021-05-21T17:49:00Z"/>
                <w:rFonts w:ascii="標楷體" w:eastAsia="標楷體" w:hAnsi="標楷體"/>
              </w:rPr>
            </w:pPr>
            <w:ins w:id="4556" w:author="ST1" w:date="2020-05-19T16:16:00Z">
              <w:del w:id="455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D33943" w:rsidRPr="00D33943" w:rsidDel="007154E3" w14:paraId="3FAA2AFF" w14:textId="1DA5744A" w:rsidTr="00D33943">
        <w:trPr>
          <w:trHeight w:val="291"/>
          <w:jc w:val="center"/>
          <w:ins w:id="4558" w:author="ST1" w:date="2020-05-19T16:16:00Z"/>
          <w:del w:id="4559" w:author="阿毛" w:date="2021-05-21T17:49:00Z"/>
        </w:trPr>
        <w:tc>
          <w:tcPr>
            <w:tcW w:w="482" w:type="dxa"/>
          </w:tcPr>
          <w:p w14:paraId="0CD98103" w14:textId="6FE0B5C0" w:rsidR="00D33943" w:rsidRPr="00CA6569" w:rsidDel="007154E3" w:rsidRDefault="00D33943" w:rsidP="00D33943">
            <w:pPr>
              <w:rPr>
                <w:ins w:id="4560" w:author="ST1" w:date="2020-05-19T16:16:00Z"/>
                <w:del w:id="4561" w:author="阿毛" w:date="2021-05-21T17:49:00Z"/>
                <w:rFonts w:ascii="標楷體" w:eastAsia="標楷體" w:hAnsi="標楷體"/>
              </w:rPr>
            </w:pPr>
            <w:ins w:id="4562" w:author="ST1" w:date="2020-05-19T16:16:00Z">
              <w:del w:id="456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F370BA9" w14:textId="7459241C" w:rsidR="00D33943" w:rsidRPr="00CA6569" w:rsidDel="007154E3" w:rsidRDefault="00D33943" w:rsidP="00D33943">
            <w:pPr>
              <w:rPr>
                <w:ins w:id="4564" w:author="ST1" w:date="2020-05-19T16:16:00Z"/>
                <w:del w:id="4565" w:author="阿毛" w:date="2021-05-21T17:49:00Z"/>
                <w:rFonts w:ascii="標楷體" w:eastAsia="標楷體" w:hAnsi="標楷體"/>
              </w:rPr>
            </w:pPr>
            <w:ins w:id="4566" w:author="ST1" w:date="2020-05-19T16:40:00Z">
              <w:del w:id="4567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寬限到期訖日</w:delText>
                </w:r>
              </w:del>
            </w:ins>
          </w:p>
        </w:tc>
        <w:tc>
          <w:tcPr>
            <w:tcW w:w="1296" w:type="dxa"/>
          </w:tcPr>
          <w:p w14:paraId="4DC71561" w14:textId="7F722F6B" w:rsidR="00D33943" w:rsidRPr="00CA6569" w:rsidDel="007154E3" w:rsidRDefault="00D33943" w:rsidP="00D33943">
            <w:pPr>
              <w:rPr>
                <w:ins w:id="4568" w:author="ST1" w:date="2020-05-19T16:16:00Z"/>
                <w:del w:id="4569" w:author="阿毛" w:date="2021-05-21T17:49:00Z"/>
                <w:rFonts w:ascii="標楷體" w:eastAsia="標楷體" w:hAnsi="標楷體" w:cs="新細明體"/>
              </w:rPr>
            </w:pPr>
            <w:ins w:id="4570" w:author="ST1" w:date="2020-05-19T16:40:00Z">
              <w:del w:id="4571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98C12E9" w14:textId="33CFE544" w:rsidR="00D33943" w:rsidRPr="00CA6569" w:rsidDel="007154E3" w:rsidRDefault="00D33943" w:rsidP="00D33943">
            <w:pPr>
              <w:rPr>
                <w:ins w:id="4572" w:author="ST1" w:date="2020-05-19T16:16:00Z"/>
                <w:del w:id="4573" w:author="阿毛" w:date="2021-05-21T17:49:00Z"/>
                <w:rFonts w:ascii="標楷體" w:eastAsia="標楷體" w:hAnsi="標楷體" w:cs="新細明體"/>
              </w:rPr>
            </w:pPr>
            <w:ins w:id="4574" w:author="ST1" w:date="2020-05-19T16:40:00Z">
              <w:del w:id="4575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DBE6B55" w14:textId="499B35C6" w:rsidR="00D33943" w:rsidRPr="00CA6569" w:rsidDel="007154E3" w:rsidRDefault="00D33943" w:rsidP="00D33943">
            <w:pPr>
              <w:rPr>
                <w:ins w:id="4576" w:author="ST1" w:date="2020-05-19T16:16:00Z"/>
                <w:del w:id="4577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D286AEE" w14:textId="3433126E" w:rsidR="00D33943" w:rsidRPr="00CA6569" w:rsidDel="007154E3" w:rsidRDefault="00D33943" w:rsidP="00D33943">
            <w:pPr>
              <w:rPr>
                <w:ins w:id="4578" w:author="ST1" w:date="2020-05-19T16:16:00Z"/>
                <w:del w:id="4579" w:author="阿毛" w:date="2021-05-21T17:49:00Z"/>
                <w:rFonts w:ascii="標楷體" w:eastAsia="標楷體" w:hAnsi="標楷體"/>
              </w:rPr>
            </w:pPr>
            <w:ins w:id="4580" w:author="ST1" w:date="2020-05-19T16:40:00Z">
              <w:del w:id="458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9AF824" w14:textId="2656DDB4" w:rsidR="00D33943" w:rsidRPr="00CA6569" w:rsidDel="007154E3" w:rsidRDefault="00D33943" w:rsidP="00D33943">
            <w:pPr>
              <w:rPr>
                <w:ins w:id="4582" w:author="ST1" w:date="2020-05-19T16:16:00Z"/>
                <w:del w:id="4583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E2E4217" w14:textId="5DD709F2" w:rsidR="00D33943" w:rsidRPr="00CA6569" w:rsidDel="007154E3" w:rsidRDefault="00D33943" w:rsidP="00D33943">
            <w:pPr>
              <w:rPr>
                <w:ins w:id="4584" w:author="ST1" w:date="2020-05-19T16:16:00Z"/>
                <w:del w:id="4585" w:author="阿毛" w:date="2021-05-21T17:49:00Z"/>
                <w:rFonts w:ascii="標楷體" w:eastAsia="標楷體" w:hAnsi="標楷體"/>
              </w:rPr>
            </w:pPr>
            <w:ins w:id="4586" w:author="ST1" w:date="2020-05-19T16:40:00Z">
              <w:del w:id="458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</w:del>
            </w:ins>
            <w:ins w:id="4588" w:author="ST1" w:date="2020-05-19T16:41:00Z">
              <w:del w:id="4589" w:author="阿毛" w:date="2021-05-21T17:49:00Z"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</w:tr>
      <w:tr w:rsidR="00D33943" w:rsidRPr="00CA6569" w:rsidDel="007154E3" w14:paraId="4714DAD3" w14:textId="5F9F001B" w:rsidTr="00D33943">
        <w:trPr>
          <w:trHeight w:val="291"/>
          <w:jc w:val="center"/>
          <w:ins w:id="4590" w:author="ST1" w:date="2020-05-19T16:16:00Z"/>
          <w:del w:id="4591" w:author="阿毛" w:date="2021-05-21T17:49:00Z"/>
        </w:trPr>
        <w:tc>
          <w:tcPr>
            <w:tcW w:w="482" w:type="dxa"/>
          </w:tcPr>
          <w:p w14:paraId="7E404CC7" w14:textId="75F35DD2" w:rsidR="00D33943" w:rsidRPr="00CA6569" w:rsidDel="007154E3" w:rsidRDefault="00D33943" w:rsidP="00D33943">
            <w:pPr>
              <w:rPr>
                <w:ins w:id="4592" w:author="ST1" w:date="2020-05-19T16:16:00Z"/>
                <w:del w:id="4593" w:author="阿毛" w:date="2021-05-21T17:49:00Z"/>
                <w:rFonts w:ascii="標楷體" w:eastAsia="標楷體" w:hAnsi="標楷體"/>
              </w:rPr>
            </w:pPr>
            <w:ins w:id="4594" w:author="ST1" w:date="2020-05-19T16:40:00Z">
              <w:del w:id="4595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3CE6DD3" w14:textId="3EBD518E" w:rsidR="00D33943" w:rsidRPr="00CA6569" w:rsidDel="007154E3" w:rsidRDefault="00D33943" w:rsidP="00D33943">
            <w:pPr>
              <w:rPr>
                <w:ins w:id="4596" w:author="ST1" w:date="2020-05-19T16:16:00Z"/>
                <w:del w:id="4597" w:author="阿毛" w:date="2021-05-21T17:49:00Z"/>
                <w:rFonts w:ascii="標楷體" w:eastAsia="標楷體" w:hAnsi="標楷體"/>
              </w:rPr>
            </w:pPr>
            <w:ins w:id="4598" w:author="ST1" w:date="2020-05-19T16:40:00Z">
              <w:del w:id="4599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2157F120" w14:textId="7E05DB53" w:rsidR="00D33943" w:rsidRPr="00CA6569" w:rsidDel="007154E3" w:rsidRDefault="00D33943" w:rsidP="00D33943">
            <w:pPr>
              <w:rPr>
                <w:ins w:id="4600" w:author="ST1" w:date="2020-05-19T16:16:00Z"/>
                <w:del w:id="4601" w:author="阿毛" w:date="2021-05-21T17:49:00Z"/>
                <w:rFonts w:ascii="標楷體" w:eastAsia="標楷體" w:hAnsi="標楷體"/>
              </w:rPr>
            </w:pPr>
            <w:ins w:id="4602" w:author="ST1" w:date="2020-05-19T16:40:00Z">
              <w:del w:id="4603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45CA1850" w14:textId="41BC0DE4" w:rsidR="00D33943" w:rsidRPr="00CA6569" w:rsidDel="007154E3" w:rsidRDefault="00D33943" w:rsidP="00D33943">
            <w:pPr>
              <w:rPr>
                <w:ins w:id="4604" w:author="ST1" w:date="2020-05-19T16:16:00Z"/>
                <w:del w:id="4605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75139E09" w14:textId="666DBEB7" w:rsidR="00D33943" w:rsidRPr="00CA6569" w:rsidDel="007154E3" w:rsidRDefault="00D33943" w:rsidP="00D33943">
            <w:pPr>
              <w:rPr>
                <w:ins w:id="4606" w:author="ST1" w:date="2020-05-19T16:16:00Z"/>
                <w:del w:id="4607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CA2AB78" w14:textId="2874819B" w:rsidR="00D33943" w:rsidRPr="00CA6569" w:rsidDel="007154E3" w:rsidRDefault="00D33943" w:rsidP="00D33943">
            <w:pPr>
              <w:rPr>
                <w:ins w:id="4608" w:author="ST1" w:date="2020-05-19T16:16:00Z"/>
                <w:del w:id="4609" w:author="阿毛" w:date="2021-05-21T17:49:00Z"/>
                <w:rFonts w:ascii="標楷體" w:eastAsia="標楷體" w:hAnsi="標楷體"/>
              </w:rPr>
            </w:pPr>
            <w:ins w:id="4610" w:author="ST1" w:date="2020-05-19T16:40:00Z">
              <w:del w:id="461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98D928" w14:textId="189CEAC8" w:rsidR="00D33943" w:rsidRPr="00CA6569" w:rsidDel="007154E3" w:rsidRDefault="00D33943" w:rsidP="00D33943">
            <w:pPr>
              <w:rPr>
                <w:ins w:id="4612" w:author="ST1" w:date="2020-05-19T16:16:00Z"/>
                <w:del w:id="4613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DCFC713" w14:textId="130FC902" w:rsidR="00D33943" w:rsidRPr="00CA6569" w:rsidDel="007154E3" w:rsidRDefault="00D33943" w:rsidP="00D33943">
            <w:pPr>
              <w:rPr>
                <w:ins w:id="4614" w:author="ST1" w:date="2020-05-19T16:16:00Z"/>
                <w:del w:id="4615" w:author="阿毛" w:date="2021-05-21T17:49:00Z"/>
                <w:rFonts w:ascii="標楷體" w:eastAsia="標楷體" w:hAnsi="標楷體"/>
              </w:rPr>
            </w:pPr>
            <w:ins w:id="4616" w:author="ST1" w:date="2020-05-19T16:40:00Z">
              <w:del w:id="461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061BAFF7" w14:textId="71D3F65B" w:rsidR="007A1EC8" w:rsidDel="007154E3" w:rsidRDefault="007A1EC8" w:rsidP="007A1EC8">
      <w:pPr>
        <w:rPr>
          <w:ins w:id="4618" w:author="ST1" w:date="2020-05-19T16:16:00Z"/>
          <w:del w:id="4619" w:author="阿毛" w:date="2021-05-21T17:49:00Z"/>
        </w:rPr>
      </w:pPr>
    </w:p>
    <w:p w14:paraId="6F3A4C00" w14:textId="0A092502" w:rsidR="007A1EC8" w:rsidRPr="00BB5548" w:rsidDel="007154E3" w:rsidRDefault="007A1EC8" w:rsidP="007A1EC8">
      <w:pPr>
        <w:pStyle w:val="42"/>
        <w:spacing w:after="72"/>
        <w:ind w:leftChars="0" w:left="0"/>
        <w:rPr>
          <w:ins w:id="4620" w:author="ST1" w:date="2020-05-19T16:16:00Z"/>
          <w:del w:id="4621" w:author="阿毛" w:date="2021-05-21T17:49:00Z"/>
          <w:rFonts w:ascii="標楷體" w:hAnsi="標楷體"/>
        </w:rPr>
      </w:pPr>
      <w:ins w:id="4622" w:author="ST1" w:date="2020-05-19T16:16:00Z">
        <w:del w:id="4623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4624" w:author="ST1" w:date="2020-05-19T16:42:00Z">
        <w:del w:id="4625" w:author="阿毛" w:date="2021-05-21T17:49:00Z">
          <w:r w:rsidR="00D33943" w:rsidRPr="00CF3046" w:rsidDel="007154E3">
            <w:rPr>
              <w:rFonts w:ascii="標楷體" w:hAnsi="標楷體" w:hint="eastAsia"/>
              <w:lang w:eastAsia="zh-HK"/>
            </w:rPr>
            <w:delText>寬限到期明細表</w:delText>
          </w:r>
        </w:del>
      </w:ins>
    </w:p>
    <w:p w14:paraId="2A82A1D3" w14:textId="0F952098" w:rsidR="007A1EC8" w:rsidDel="007154E3" w:rsidRDefault="007A1EC8" w:rsidP="007A1EC8">
      <w:pPr>
        <w:rPr>
          <w:ins w:id="4626" w:author="ST1" w:date="2020-05-19T16:16:00Z"/>
          <w:del w:id="4627" w:author="阿毛" w:date="2021-05-21T17:49:00Z"/>
          <w:rFonts w:ascii="標楷體" w:eastAsia="標楷體" w:hAnsi="標楷體"/>
        </w:rPr>
      </w:pPr>
      <w:ins w:id="4628" w:author="ST1" w:date="2020-05-19T16:16:00Z">
        <w:del w:id="4629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4630" w:author="ST1" w:date="2020-05-19T16:44:00Z">
        <w:del w:id="4631" w:author="阿毛" w:date="2021-05-21T17:49:00Z">
          <w:r w:rsidR="00D33943" w:rsidDel="007154E3">
            <w:rPr>
              <w:rFonts w:ascii="標楷體" w:eastAsia="標楷體" w:hAnsi="標楷體"/>
            </w:rPr>
            <w:object w:dxaOrig="1508" w:dyaOrig="1024" w14:anchorId="43806212">
              <v:shape id="_x0000_i1040" type="#_x0000_t75" style="width:75pt;height:51.6pt" o:ole="">
                <v:imagedata r:id="rId66" o:title=""/>
              </v:shape>
              <o:OLEObject Type="Embed" ProgID="Acrobat.Document.DC" ShapeID="_x0000_i1040" DrawAspect="Icon" ObjectID="_1686578696" r:id="rId67"/>
            </w:object>
          </w:r>
        </w:del>
      </w:ins>
      <w:ins w:id="4632" w:author="ST1" w:date="2020-05-19T16:42:00Z">
        <w:del w:id="4633" w:author="阿毛" w:date="2021-05-21T17:49:00Z">
          <w:r w:rsidR="00D33943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7086DF03" w14:textId="671026FB" w:rsidR="007A1EC8" w:rsidRPr="00BB5548" w:rsidDel="007154E3" w:rsidRDefault="007A1EC8" w:rsidP="007A1EC8">
      <w:pPr>
        <w:rPr>
          <w:ins w:id="4634" w:author="ST1" w:date="2020-05-19T16:16:00Z"/>
          <w:del w:id="4635" w:author="阿毛" w:date="2021-05-21T17:49:00Z"/>
          <w:rFonts w:ascii="標楷體" w:eastAsia="標楷體" w:hAnsi="標楷體"/>
        </w:rPr>
      </w:pPr>
    </w:p>
    <w:p w14:paraId="56D02BF2" w14:textId="71B45B20" w:rsidR="00076CB4" w:rsidDel="007154E3" w:rsidRDefault="00076CB4" w:rsidP="00076CB4">
      <w:pPr>
        <w:rPr>
          <w:ins w:id="4636" w:author="ST1" w:date="2020-05-19T16:16:00Z"/>
          <w:del w:id="4637" w:author="阿毛" w:date="2021-05-21T17:49:00Z"/>
        </w:rPr>
      </w:pPr>
    </w:p>
    <w:p w14:paraId="2481D175" w14:textId="2F18C2B4" w:rsidR="007A1EC8" w:rsidDel="007154E3" w:rsidRDefault="007A1EC8" w:rsidP="00076CB4">
      <w:pPr>
        <w:rPr>
          <w:ins w:id="4638" w:author="ST1" w:date="2020-05-19T16:16:00Z"/>
          <w:del w:id="4639" w:author="阿毛" w:date="2021-05-21T17:49:00Z"/>
        </w:rPr>
      </w:pPr>
    </w:p>
    <w:p w14:paraId="2D18B65C" w14:textId="63F23267" w:rsidR="007A1EC8" w:rsidDel="007154E3" w:rsidRDefault="007A1EC8" w:rsidP="00076CB4">
      <w:pPr>
        <w:rPr>
          <w:ins w:id="4640" w:author="ST1" w:date="2020-05-19T16:16:00Z"/>
          <w:del w:id="4641" w:author="阿毛" w:date="2021-05-21T17:49:00Z"/>
        </w:rPr>
      </w:pPr>
    </w:p>
    <w:p w14:paraId="206F41DC" w14:textId="5D849067" w:rsidR="007A1EC8" w:rsidDel="007154E3" w:rsidRDefault="007A1EC8" w:rsidP="00076CB4">
      <w:pPr>
        <w:rPr>
          <w:ins w:id="4642" w:author="ST1" w:date="2020-05-19T16:16:00Z"/>
          <w:del w:id="4643" w:author="阿毛" w:date="2021-05-21T17:49:00Z"/>
        </w:rPr>
      </w:pPr>
    </w:p>
    <w:p w14:paraId="66FEA872" w14:textId="41A4AA57" w:rsidR="007A1EC8" w:rsidDel="007154E3" w:rsidRDefault="007A1EC8" w:rsidP="00076CB4">
      <w:pPr>
        <w:rPr>
          <w:ins w:id="4644" w:author="ST1" w:date="2020-05-19T16:16:00Z"/>
          <w:del w:id="4645" w:author="阿毛" w:date="2021-05-21T17:49:00Z"/>
        </w:rPr>
      </w:pPr>
    </w:p>
    <w:p w14:paraId="5C818EAF" w14:textId="3E2AEAC4" w:rsidR="007A1EC8" w:rsidDel="007154E3" w:rsidRDefault="007A1EC8">
      <w:pPr>
        <w:widowControl/>
        <w:rPr>
          <w:ins w:id="4646" w:author="ST1" w:date="2020-05-19T16:16:00Z"/>
          <w:del w:id="4647" w:author="阿毛" w:date="2021-05-21T17:49:00Z"/>
        </w:rPr>
      </w:pPr>
      <w:ins w:id="4648" w:author="ST1" w:date="2020-05-19T16:16:00Z">
        <w:del w:id="4649" w:author="阿毛" w:date="2021-05-21T17:49:00Z">
          <w:r w:rsidDel="007154E3">
            <w:br w:type="page"/>
          </w:r>
        </w:del>
      </w:ins>
    </w:p>
    <w:p w14:paraId="10E43B92" w14:textId="32723FD9" w:rsidR="00F655ED" w:rsidRPr="00D545F1" w:rsidDel="007154E3" w:rsidRDefault="00F655ED" w:rsidP="00F655ED">
      <w:pPr>
        <w:pStyle w:val="3"/>
        <w:numPr>
          <w:ilvl w:val="2"/>
          <w:numId w:val="6"/>
        </w:numPr>
        <w:rPr>
          <w:ins w:id="4650" w:author="ST1" w:date="2020-05-19T18:16:00Z"/>
          <w:del w:id="4651" w:author="阿毛" w:date="2021-05-21T17:49:00Z"/>
          <w:rFonts w:ascii="標楷體" w:hAnsi="標楷體"/>
        </w:rPr>
      </w:pPr>
      <w:ins w:id="4652" w:author="ST1" w:date="2020-05-19T18:16:00Z">
        <w:del w:id="4653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711</w:delText>
          </w:r>
        </w:del>
      </w:ins>
      <w:ins w:id="4654" w:author="ST1" w:date="2020-05-19T18:18:00Z">
        <w:del w:id="4655" w:author="阿毛" w:date="2021-05-21T17:49:00Z">
          <w:r w:rsidRPr="00F655ED" w:rsidDel="007154E3">
            <w:rPr>
              <w:rFonts w:ascii="標楷體" w:hAnsi="標楷體" w:hint="eastAsia"/>
            </w:rPr>
            <w:delText>放款到期明細表及通知單</w:delText>
          </w:r>
        </w:del>
      </w:ins>
    </w:p>
    <w:p w14:paraId="1ECE199F" w14:textId="27C163B7" w:rsidR="00F655ED" w:rsidRPr="00AB69BA" w:rsidDel="007154E3" w:rsidRDefault="00F655ED" w:rsidP="00F655ED">
      <w:pPr>
        <w:pStyle w:val="a"/>
        <w:rPr>
          <w:ins w:id="4656" w:author="ST1" w:date="2020-05-19T18:16:00Z"/>
          <w:del w:id="4657" w:author="阿毛" w:date="2021-05-21T17:49:00Z"/>
        </w:rPr>
      </w:pPr>
      <w:ins w:id="4658" w:author="ST1" w:date="2020-05-19T18:16:00Z">
        <w:del w:id="4659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655ED" w:rsidRPr="00AB69BA" w:rsidDel="007154E3" w14:paraId="58FC778D" w14:textId="692502FA" w:rsidTr="00BD0166">
        <w:trPr>
          <w:trHeight w:val="277"/>
          <w:ins w:id="4660" w:author="ST1" w:date="2020-05-19T18:16:00Z"/>
          <w:del w:id="46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B9AA79" w14:textId="76CF4347" w:rsidR="00F655ED" w:rsidRPr="00AB69BA" w:rsidDel="007154E3" w:rsidRDefault="00F655ED" w:rsidP="00BD0166">
            <w:pPr>
              <w:rPr>
                <w:ins w:id="4662" w:author="ST1" w:date="2020-05-19T18:16:00Z"/>
                <w:del w:id="4663" w:author="阿毛" w:date="2021-05-21T17:49:00Z"/>
                <w:rFonts w:ascii="標楷體" w:eastAsia="標楷體" w:hAnsi="標楷體"/>
              </w:rPr>
            </w:pPr>
            <w:ins w:id="4664" w:author="ST1" w:date="2020-05-19T18:16:00Z">
              <w:del w:id="466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CDC942" w14:textId="3F2AFA97" w:rsidR="00F655ED" w:rsidDel="007154E3" w:rsidRDefault="00F655ED" w:rsidP="00BD0166">
            <w:pPr>
              <w:rPr>
                <w:ins w:id="4666" w:author="ST1" w:date="2020-05-19T18:16:00Z"/>
                <w:del w:id="4667" w:author="阿毛" w:date="2021-05-21T17:49:00Z"/>
                <w:rFonts w:ascii="標楷體" w:eastAsia="標楷體" w:hAnsi="標楷體"/>
              </w:rPr>
            </w:pPr>
            <w:ins w:id="4668" w:author="ST1" w:date="2020-05-19T18:18:00Z">
              <w:del w:id="4669" w:author="阿毛" w:date="2021-05-21T17:49:00Z">
                <w:r w:rsidRPr="00F655ED" w:rsidDel="007154E3">
                  <w:rPr>
                    <w:rFonts w:ascii="標楷體" w:eastAsia="標楷體" w:hAnsi="標楷體" w:hint="eastAsia"/>
                    <w:lang w:eastAsia="zh-HK"/>
                  </w:rPr>
                  <w:delText>放款到期明細表及通知單</w:delText>
                </w:r>
              </w:del>
            </w:ins>
          </w:p>
          <w:p w14:paraId="038E88CC" w14:textId="115ADE2A" w:rsidR="00F655ED" w:rsidRPr="00F655ED" w:rsidDel="007154E3" w:rsidRDefault="00F655ED" w:rsidP="00F655ED">
            <w:pPr>
              <w:rPr>
                <w:ins w:id="4670" w:author="ST1" w:date="2020-05-19T18:19:00Z"/>
                <w:del w:id="4671" w:author="阿毛" w:date="2021-05-21T17:49:00Z"/>
                <w:rFonts w:ascii="標楷體" w:eastAsia="標楷體" w:hAnsi="標楷體"/>
              </w:rPr>
            </w:pPr>
            <w:ins w:id="4672" w:author="ST1" w:date="2020-05-19T18:19:00Z">
              <w:del w:id="4673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全部歸戶結束時列印</w:delText>
                </w:r>
              </w:del>
            </w:ins>
          </w:p>
          <w:p w14:paraId="0E22996F" w14:textId="67494CF0" w:rsidR="00F655ED" w:rsidRPr="00F655ED" w:rsidDel="007154E3" w:rsidRDefault="00F655ED" w:rsidP="00F655ED">
            <w:pPr>
              <w:rPr>
                <w:ins w:id="4674" w:author="ST1" w:date="2020-05-19T18:19:00Z"/>
                <w:del w:id="4675" w:author="阿毛" w:date="2021-05-21T17:49:00Z"/>
                <w:rFonts w:ascii="標楷體" w:eastAsia="標楷體" w:hAnsi="標楷體"/>
              </w:rPr>
            </w:pPr>
            <w:ins w:id="4676" w:author="ST1" w:date="2020-05-19T18:19:00Z">
              <w:del w:id="4677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1.每月第2營業日印後4個月 , 必印</w:delText>
                </w:r>
              </w:del>
            </w:ins>
          </w:p>
          <w:p w14:paraId="6064E7F3" w14:textId="01E05765" w:rsidR="00F655ED" w:rsidRPr="00F655ED" w:rsidDel="007154E3" w:rsidRDefault="00F655ED" w:rsidP="00F655ED">
            <w:pPr>
              <w:rPr>
                <w:ins w:id="4678" w:author="ST1" w:date="2020-05-19T18:19:00Z"/>
                <w:del w:id="4679" w:author="阿毛" w:date="2021-05-21T17:49:00Z"/>
                <w:rFonts w:ascii="標楷體" w:eastAsia="標楷體" w:hAnsi="標楷體"/>
              </w:rPr>
            </w:pPr>
            <w:ins w:id="4680" w:author="ST1" w:date="2020-05-19T18:19:00Z">
              <w:del w:id="4681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2.繳息通知單列印最近6期或列印到下次調整日之前一期</w:delText>
                </w:r>
              </w:del>
            </w:ins>
          </w:p>
          <w:p w14:paraId="353911E6" w14:textId="1A8BEFBE" w:rsidR="00F655ED" w:rsidRPr="00F655ED" w:rsidDel="007154E3" w:rsidRDefault="00F655ED" w:rsidP="00F655ED">
            <w:pPr>
              <w:rPr>
                <w:ins w:id="4682" w:author="ST1" w:date="2020-05-19T18:19:00Z"/>
                <w:del w:id="4683" w:author="阿毛" w:date="2021-05-21T17:49:00Z"/>
                <w:rFonts w:ascii="標楷體" w:eastAsia="標楷體" w:hAnsi="標楷體"/>
              </w:rPr>
            </w:pPr>
            <w:ins w:id="4684" w:author="ST1" w:date="2020-05-19T18:19:00Z">
              <w:del w:id="4685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3.輸入日期區間及戶號為鍵值列印</w:delText>
                </w:r>
              </w:del>
            </w:ins>
          </w:p>
          <w:p w14:paraId="694A0DB3" w14:textId="0F2DBFD5" w:rsidR="00F655ED" w:rsidRPr="003E2496" w:rsidDel="007154E3" w:rsidRDefault="00F655ED">
            <w:pPr>
              <w:rPr>
                <w:ins w:id="4686" w:author="ST1" w:date="2020-05-19T18:16:00Z"/>
                <w:del w:id="4687" w:author="阿毛" w:date="2021-05-21T17:49:00Z"/>
                <w:rFonts w:ascii="標楷體" w:eastAsia="標楷體" w:hAnsi="標楷體"/>
              </w:rPr>
            </w:pPr>
            <w:ins w:id="4688" w:author="ST1" w:date="2020-05-19T18:21:00Z">
              <w:del w:id="4689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690" w:author="ST1" w:date="2020-05-19T18:19:00Z">
              <w:del w:id="4691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.加入[應注意事項清單]提醒此份報表為必印</w:delText>
                </w:r>
              </w:del>
            </w:ins>
          </w:p>
        </w:tc>
      </w:tr>
      <w:tr w:rsidR="00F655ED" w:rsidRPr="00AB69BA" w:rsidDel="007154E3" w14:paraId="69759538" w14:textId="6F968E06" w:rsidTr="00BD0166">
        <w:trPr>
          <w:trHeight w:val="277"/>
          <w:ins w:id="4692" w:author="ST1" w:date="2020-05-19T18:16:00Z"/>
          <w:del w:id="469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833FCD" w14:textId="55C6E52F" w:rsidR="00F655ED" w:rsidRPr="00AB69BA" w:rsidDel="007154E3" w:rsidRDefault="00F655ED" w:rsidP="00BD0166">
            <w:pPr>
              <w:rPr>
                <w:ins w:id="4694" w:author="ST1" w:date="2020-05-19T18:16:00Z"/>
                <w:del w:id="4695" w:author="阿毛" w:date="2021-05-21T17:49:00Z"/>
                <w:rFonts w:ascii="標楷體" w:eastAsia="標楷體" w:hAnsi="標楷體"/>
              </w:rPr>
            </w:pPr>
            <w:ins w:id="4696" w:author="ST1" w:date="2020-05-19T18:16:00Z">
              <w:del w:id="469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3384AD" w14:textId="4A530FEB" w:rsidR="00F655ED" w:rsidRPr="00AB69BA" w:rsidDel="007154E3" w:rsidRDefault="00F655ED" w:rsidP="00BD0166">
            <w:pPr>
              <w:rPr>
                <w:ins w:id="4698" w:author="ST1" w:date="2020-05-19T18:16:00Z"/>
                <w:del w:id="4699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D56BBA8" w14:textId="4566F9D5" w:rsidTr="00BD0166">
        <w:trPr>
          <w:trHeight w:val="773"/>
          <w:ins w:id="4700" w:author="ST1" w:date="2020-05-19T18:16:00Z"/>
          <w:del w:id="470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EA8445" w14:textId="4BF9EB2A" w:rsidR="00F655ED" w:rsidRPr="00AB69BA" w:rsidDel="007154E3" w:rsidRDefault="00F655ED" w:rsidP="00BD0166">
            <w:pPr>
              <w:rPr>
                <w:ins w:id="4702" w:author="ST1" w:date="2020-05-19T18:16:00Z"/>
                <w:del w:id="4703" w:author="阿毛" w:date="2021-05-21T17:49:00Z"/>
                <w:rFonts w:ascii="標楷體" w:eastAsia="標楷體" w:hAnsi="標楷體"/>
              </w:rPr>
            </w:pPr>
            <w:ins w:id="4704" w:author="ST1" w:date="2020-05-19T18:16:00Z">
              <w:del w:id="470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E13FBA" w14:textId="4DBF77E2" w:rsidR="00F655ED" w:rsidRPr="00AB69BA" w:rsidDel="007154E3" w:rsidRDefault="00F655ED" w:rsidP="00BD0166">
            <w:pPr>
              <w:rPr>
                <w:ins w:id="4706" w:author="ST1" w:date="2020-05-19T18:16:00Z"/>
                <w:del w:id="4707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78E9F634" w14:textId="058D0267" w:rsidTr="00BD0166">
        <w:trPr>
          <w:trHeight w:val="321"/>
          <w:ins w:id="4708" w:author="ST1" w:date="2020-05-19T18:16:00Z"/>
          <w:del w:id="470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69E3E3" w14:textId="6D224709" w:rsidR="00F655ED" w:rsidRPr="00AB69BA" w:rsidDel="007154E3" w:rsidRDefault="00F655ED" w:rsidP="00BD0166">
            <w:pPr>
              <w:rPr>
                <w:ins w:id="4710" w:author="ST1" w:date="2020-05-19T18:16:00Z"/>
                <w:del w:id="4711" w:author="阿毛" w:date="2021-05-21T17:49:00Z"/>
                <w:rFonts w:ascii="標楷體" w:eastAsia="標楷體" w:hAnsi="標楷體"/>
              </w:rPr>
            </w:pPr>
            <w:ins w:id="4712" w:author="ST1" w:date="2020-05-19T18:16:00Z">
              <w:del w:id="471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585CB9" w14:textId="570C14F6" w:rsidR="00F655ED" w:rsidRPr="00AB69BA" w:rsidDel="007154E3" w:rsidRDefault="00F655ED" w:rsidP="00BD0166">
            <w:pPr>
              <w:rPr>
                <w:ins w:id="4714" w:author="ST1" w:date="2020-05-19T18:16:00Z"/>
                <w:del w:id="4715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43B79EE8" w14:textId="56F07B64" w:rsidTr="00BD0166">
        <w:trPr>
          <w:trHeight w:val="1311"/>
          <w:ins w:id="4716" w:author="ST1" w:date="2020-05-19T18:16:00Z"/>
          <w:del w:id="471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7104B" w14:textId="16EE9FFE" w:rsidR="00F655ED" w:rsidRPr="00AB69BA" w:rsidDel="007154E3" w:rsidRDefault="00F655ED" w:rsidP="00BD0166">
            <w:pPr>
              <w:rPr>
                <w:ins w:id="4718" w:author="ST1" w:date="2020-05-19T18:16:00Z"/>
                <w:del w:id="4719" w:author="阿毛" w:date="2021-05-21T17:49:00Z"/>
                <w:rFonts w:ascii="標楷體" w:eastAsia="標楷體" w:hAnsi="標楷體"/>
              </w:rPr>
            </w:pPr>
            <w:ins w:id="4720" w:author="ST1" w:date="2020-05-19T18:16:00Z">
              <w:del w:id="472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58DA33" w14:textId="5B7C9F19" w:rsidR="00F655ED" w:rsidRPr="00AB69BA" w:rsidDel="007154E3" w:rsidRDefault="00F655ED" w:rsidP="00BD0166">
            <w:pPr>
              <w:rPr>
                <w:ins w:id="4722" w:author="ST1" w:date="2020-05-19T18:16:00Z"/>
                <w:del w:id="4723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6F921E30" w14:textId="0B902333" w:rsidTr="00BD0166">
        <w:trPr>
          <w:trHeight w:val="278"/>
          <w:ins w:id="4724" w:author="ST1" w:date="2020-05-19T18:16:00Z"/>
          <w:del w:id="47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815F3" w14:textId="0D66FC60" w:rsidR="00F655ED" w:rsidRPr="00AB69BA" w:rsidDel="007154E3" w:rsidRDefault="00F655ED" w:rsidP="00BD0166">
            <w:pPr>
              <w:rPr>
                <w:ins w:id="4726" w:author="ST1" w:date="2020-05-19T18:16:00Z"/>
                <w:del w:id="4727" w:author="阿毛" w:date="2021-05-21T17:49:00Z"/>
                <w:rFonts w:ascii="標楷體" w:eastAsia="標楷體" w:hAnsi="標楷體"/>
              </w:rPr>
            </w:pPr>
            <w:ins w:id="4728" w:author="ST1" w:date="2020-05-19T18:16:00Z">
              <w:del w:id="472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4F0C28" w14:textId="42ECA559" w:rsidR="00F655ED" w:rsidRPr="00AB69BA" w:rsidDel="007154E3" w:rsidRDefault="00F655ED" w:rsidP="00BD0166">
            <w:pPr>
              <w:rPr>
                <w:ins w:id="4730" w:author="ST1" w:date="2020-05-19T18:16:00Z"/>
                <w:del w:id="4731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B087D2F" w14:textId="1CCECE96" w:rsidTr="00BD0166">
        <w:trPr>
          <w:trHeight w:val="358"/>
          <w:ins w:id="4732" w:author="ST1" w:date="2020-05-19T18:16:00Z"/>
          <w:del w:id="473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9D1877" w14:textId="0FBD3F79" w:rsidR="00F655ED" w:rsidRPr="00AB69BA" w:rsidDel="007154E3" w:rsidRDefault="00F655ED" w:rsidP="00BD0166">
            <w:pPr>
              <w:rPr>
                <w:ins w:id="4734" w:author="ST1" w:date="2020-05-19T18:16:00Z"/>
                <w:del w:id="4735" w:author="阿毛" w:date="2021-05-21T17:49:00Z"/>
                <w:rFonts w:ascii="標楷體" w:eastAsia="標楷體" w:hAnsi="標楷體"/>
              </w:rPr>
            </w:pPr>
            <w:ins w:id="4736" w:author="ST1" w:date="2020-05-19T18:16:00Z">
              <w:del w:id="473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C05EFA" w14:textId="6A38B6EF" w:rsidR="00F655ED" w:rsidRPr="00AB69BA" w:rsidDel="007154E3" w:rsidRDefault="00F655ED" w:rsidP="00BD0166">
            <w:pPr>
              <w:rPr>
                <w:ins w:id="4738" w:author="ST1" w:date="2020-05-19T18:16:00Z"/>
                <w:del w:id="4739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245D68C" w14:textId="494337FF" w:rsidTr="00BD0166">
        <w:trPr>
          <w:trHeight w:val="278"/>
          <w:ins w:id="4740" w:author="ST1" w:date="2020-05-19T18:16:00Z"/>
          <w:del w:id="474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B717D0" w14:textId="53A6B6F0" w:rsidR="00F655ED" w:rsidRPr="00AB69BA" w:rsidDel="007154E3" w:rsidRDefault="00F655ED" w:rsidP="00BD0166">
            <w:pPr>
              <w:rPr>
                <w:ins w:id="4742" w:author="ST1" w:date="2020-05-19T18:16:00Z"/>
                <w:del w:id="4743" w:author="阿毛" w:date="2021-05-21T17:49:00Z"/>
                <w:rFonts w:ascii="標楷體" w:eastAsia="標楷體" w:hAnsi="標楷體"/>
              </w:rPr>
            </w:pPr>
            <w:ins w:id="4744" w:author="ST1" w:date="2020-05-19T18:16:00Z">
              <w:del w:id="474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9790E" w14:textId="3DC4FDA3" w:rsidR="00F655ED" w:rsidRPr="00AB69BA" w:rsidDel="007154E3" w:rsidRDefault="00F655ED" w:rsidP="00BD0166">
            <w:pPr>
              <w:rPr>
                <w:ins w:id="4746" w:author="ST1" w:date="2020-05-19T18:16:00Z"/>
                <w:del w:id="4747" w:author="阿毛" w:date="2021-05-21T17:49:00Z"/>
                <w:rFonts w:ascii="標楷體" w:eastAsia="標楷體" w:hAnsi="標楷體"/>
              </w:rPr>
            </w:pPr>
          </w:p>
        </w:tc>
      </w:tr>
    </w:tbl>
    <w:p w14:paraId="4C445EC6" w14:textId="32C80D0D" w:rsidR="00F655ED" w:rsidDel="007154E3" w:rsidRDefault="00F655ED" w:rsidP="00F655ED">
      <w:pPr>
        <w:rPr>
          <w:ins w:id="4748" w:author="ST1" w:date="2020-05-19T18:16:00Z"/>
          <w:del w:id="4749" w:author="阿毛" w:date="2021-05-21T17:49:00Z"/>
          <w:rFonts w:ascii="標楷體" w:eastAsia="標楷體" w:hAnsi="標楷體"/>
        </w:rPr>
      </w:pPr>
    </w:p>
    <w:p w14:paraId="75F4A852" w14:textId="632B515D" w:rsidR="00F655ED" w:rsidDel="007154E3" w:rsidRDefault="00F655ED" w:rsidP="00F655ED">
      <w:pPr>
        <w:widowControl/>
        <w:rPr>
          <w:ins w:id="4750" w:author="ST1" w:date="2020-05-19T18:16:00Z"/>
          <w:del w:id="4751" w:author="阿毛" w:date="2021-05-21T17:49:00Z"/>
          <w:rFonts w:ascii="標楷體" w:eastAsia="標楷體" w:hAnsi="標楷體"/>
        </w:rPr>
      </w:pPr>
      <w:ins w:id="4752" w:author="ST1" w:date="2020-05-19T18:16:00Z">
        <w:del w:id="4753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5EA5331" w14:textId="0FDD593F" w:rsidR="00F655ED" w:rsidRPr="00AB69BA" w:rsidDel="007154E3" w:rsidRDefault="00F655ED" w:rsidP="00F655ED">
      <w:pPr>
        <w:rPr>
          <w:ins w:id="4754" w:author="ST1" w:date="2020-05-19T18:16:00Z"/>
          <w:del w:id="4755" w:author="阿毛" w:date="2021-05-21T17:49:00Z"/>
          <w:rFonts w:ascii="標楷體" w:eastAsia="標楷體" w:hAnsi="標楷體"/>
        </w:rPr>
      </w:pPr>
    </w:p>
    <w:p w14:paraId="49864CF3" w14:textId="71C50A67" w:rsidR="00F655ED" w:rsidRPr="00AB69BA" w:rsidDel="007154E3" w:rsidRDefault="00F655ED" w:rsidP="00F655ED">
      <w:pPr>
        <w:pStyle w:val="a"/>
        <w:rPr>
          <w:ins w:id="4756" w:author="ST1" w:date="2020-05-19T18:16:00Z"/>
          <w:del w:id="4757" w:author="阿毛" w:date="2021-05-21T17:49:00Z"/>
        </w:rPr>
      </w:pPr>
      <w:ins w:id="4758" w:author="ST1" w:date="2020-05-19T18:16:00Z">
        <w:del w:id="4759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4042F16D" w14:textId="6A91D45D" w:rsidR="00F655ED" w:rsidDel="007154E3" w:rsidRDefault="00F655ED" w:rsidP="00F655ED">
      <w:pPr>
        <w:adjustRightInd w:val="0"/>
        <w:spacing w:afterLines="20" w:after="72"/>
        <w:ind w:leftChars="472" w:left="1133" w:firstLineChars="200" w:firstLine="480"/>
        <w:rPr>
          <w:ins w:id="4760" w:author="ST1" w:date="2020-05-19T18:16:00Z"/>
          <w:del w:id="4761" w:author="阿毛" w:date="2021-05-21T17:49:00Z"/>
          <w:rFonts w:ascii="標楷體" w:eastAsia="標楷體" w:hAnsi="標楷體" w:cs="標楷體"/>
          <w:kern w:val="0"/>
          <w:szCs w:val="28"/>
        </w:rPr>
      </w:pPr>
      <w:ins w:id="4762" w:author="ST1" w:date="2020-05-19T18:16:00Z">
        <w:del w:id="4763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6334B2B2" w14:textId="716B711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64" w:author="ST1" w:date="2020-05-19T18:16:00Z"/>
          <w:del w:id="4765" w:author="阿毛" w:date="2021-05-21T17:49:00Z"/>
          <w:rFonts w:ascii="標楷體" w:eastAsia="標楷體" w:hAnsi="標楷體"/>
        </w:rPr>
      </w:pPr>
      <w:ins w:id="4766" w:author="ST1" w:date="2020-05-19T18:16:00Z">
        <w:del w:id="476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4768" w:author="ST1" w:date="2020-05-19T18:19:00Z">
        <w:del w:id="4769" w:author="阿毛" w:date="2021-05-21T17:49:00Z">
          <w:r w:rsidDel="007154E3">
            <w:rPr>
              <w:rFonts w:ascii="標楷體" w:eastAsia="標楷體" w:hAnsi="標楷體" w:hint="eastAsia"/>
            </w:rPr>
            <w:delText>1</w:delText>
          </w:r>
        </w:del>
      </w:ins>
      <w:ins w:id="4770" w:author="ST1" w:date="2020-05-19T18:16:00Z">
        <w:del w:id="4771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4772" w:author="ST1" w:date="2020-05-19T18:19:00Z">
        <w:del w:id="4773" w:author="阿毛" w:date="2021-05-21T17:49:00Z">
          <w:r w:rsidRPr="00F655ED" w:rsidDel="007154E3">
            <w:rPr>
              <w:rFonts w:ascii="標楷體" w:eastAsia="標楷體" w:hAnsi="標楷體" w:hint="eastAsia"/>
              <w:lang w:eastAsia="zh-HK"/>
            </w:rPr>
            <w:delText>放款到期明細表及通知單</w:delText>
          </w:r>
        </w:del>
      </w:ins>
    </w:p>
    <w:p w14:paraId="77B8372B" w14:textId="41DF035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74" w:author="ST1" w:date="2020-05-19T18:16:00Z"/>
          <w:del w:id="4775" w:author="阿毛" w:date="2021-05-21T17:49:00Z"/>
          <w:rFonts w:ascii="標楷體" w:eastAsia="標楷體" w:hAnsi="標楷體"/>
        </w:rPr>
      </w:pPr>
    </w:p>
    <w:p w14:paraId="71296B06" w14:textId="4D468C4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76" w:author="ST1" w:date="2020-05-19T18:16:00Z"/>
          <w:del w:id="4777" w:author="阿毛" w:date="2021-05-21T17:49:00Z"/>
          <w:rFonts w:ascii="標楷體" w:eastAsia="標楷體" w:hAnsi="標楷體"/>
        </w:rPr>
      </w:pPr>
      <w:ins w:id="4778" w:author="ST1" w:date="2020-05-19T18:16:00Z">
        <w:del w:id="4779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E058D3" w:rsidDel="007154E3">
            <w:rPr>
              <w:rFonts w:ascii="標楷體" w:eastAsia="標楷體" w:hAnsi="標楷體" w:hint="eastAsia"/>
            </w:rPr>
            <w:delText>到期起訖日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~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CFBAF80" w14:textId="29C0806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80" w:author="ST1" w:date="2020-05-19T18:16:00Z"/>
          <w:del w:id="4781" w:author="阿毛" w:date="2021-05-21T17:49:00Z"/>
          <w:rFonts w:ascii="標楷體" w:eastAsia="標楷體" w:hAnsi="標楷體"/>
        </w:rPr>
      </w:pPr>
      <w:ins w:id="4782" w:author="ST1" w:date="2020-05-19T18:16:00Z">
        <w:del w:id="4783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戶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 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3E88B81D" w14:textId="590999DF" w:rsidR="00F655ED" w:rsidRPr="00904DBC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84" w:author="ST1" w:date="2020-05-19T18:16:00Z"/>
          <w:del w:id="4785" w:author="阿毛" w:date="2021-05-21T17:49:00Z"/>
          <w:rFonts w:ascii="標楷體" w:eastAsia="標楷體" w:hAnsi="標楷體"/>
        </w:rPr>
      </w:pPr>
    </w:p>
    <w:p w14:paraId="1E0BF89E" w14:textId="6060E64A" w:rsidR="00F655ED" w:rsidDel="007154E3" w:rsidRDefault="00F655ED" w:rsidP="00F655ED">
      <w:pPr>
        <w:autoSpaceDE w:val="0"/>
        <w:autoSpaceDN w:val="0"/>
        <w:adjustRightInd w:val="0"/>
        <w:rPr>
          <w:ins w:id="4786" w:author="ST1" w:date="2020-05-19T18:16:00Z"/>
          <w:del w:id="4787" w:author="阿毛" w:date="2021-05-21T17:49:00Z"/>
          <w:rFonts w:ascii="標楷體" w:hAnsi="標楷體"/>
        </w:rPr>
      </w:pPr>
    </w:p>
    <w:p w14:paraId="4C4D9532" w14:textId="500434E3" w:rsidR="00F655ED" w:rsidRPr="00AB69BA" w:rsidDel="007154E3" w:rsidRDefault="00F655ED" w:rsidP="00F655ED">
      <w:pPr>
        <w:pStyle w:val="a"/>
        <w:rPr>
          <w:ins w:id="4788" w:author="ST1" w:date="2020-05-19T18:16:00Z"/>
          <w:del w:id="4789" w:author="阿毛" w:date="2021-05-21T17:49:00Z"/>
        </w:rPr>
      </w:pPr>
      <w:ins w:id="4790" w:author="ST1" w:date="2020-05-19T18:16:00Z">
        <w:del w:id="4791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655ED" w:rsidRPr="00CA6569" w:rsidDel="007154E3" w14:paraId="55182703" w14:textId="79A671C2" w:rsidTr="00BD0166">
        <w:trPr>
          <w:trHeight w:val="388"/>
          <w:jc w:val="center"/>
          <w:ins w:id="4792" w:author="ST1" w:date="2020-05-19T18:16:00Z"/>
          <w:del w:id="4793" w:author="阿毛" w:date="2021-05-21T17:49:00Z"/>
        </w:trPr>
        <w:tc>
          <w:tcPr>
            <w:tcW w:w="482" w:type="dxa"/>
            <w:vMerge w:val="restart"/>
          </w:tcPr>
          <w:p w14:paraId="57618A29" w14:textId="2B989265" w:rsidR="00F655ED" w:rsidRPr="00CA6569" w:rsidDel="007154E3" w:rsidRDefault="00F655ED" w:rsidP="00BD0166">
            <w:pPr>
              <w:rPr>
                <w:ins w:id="4794" w:author="ST1" w:date="2020-05-19T18:16:00Z"/>
                <w:del w:id="4795" w:author="阿毛" w:date="2021-05-21T17:49:00Z"/>
                <w:rFonts w:ascii="標楷體" w:eastAsia="標楷體" w:hAnsi="標楷體"/>
              </w:rPr>
            </w:pPr>
            <w:ins w:id="4796" w:author="ST1" w:date="2020-05-19T18:16:00Z">
              <w:del w:id="479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3FE2F6B" w14:textId="64155172" w:rsidR="00F655ED" w:rsidRPr="00CA6569" w:rsidDel="007154E3" w:rsidRDefault="00F655ED" w:rsidP="00BD0166">
            <w:pPr>
              <w:rPr>
                <w:ins w:id="4798" w:author="ST1" w:date="2020-05-19T18:16:00Z"/>
                <w:del w:id="4799" w:author="阿毛" w:date="2021-05-21T17:49:00Z"/>
                <w:rFonts w:ascii="標楷體" w:eastAsia="標楷體" w:hAnsi="標楷體"/>
              </w:rPr>
            </w:pPr>
            <w:ins w:id="4800" w:author="ST1" w:date="2020-05-19T18:16:00Z">
              <w:del w:id="480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96E049F" w14:textId="27EB706C" w:rsidR="00F655ED" w:rsidRPr="00CA6569" w:rsidDel="007154E3" w:rsidRDefault="00F655ED" w:rsidP="00BD0166">
            <w:pPr>
              <w:jc w:val="center"/>
              <w:rPr>
                <w:ins w:id="4802" w:author="ST1" w:date="2020-05-19T18:16:00Z"/>
                <w:del w:id="4803" w:author="阿毛" w:date="2021-05-21T17:49:00Z"/>
                <w:rFonts w:ascii="標楷體" w:eastAsia="標楷體" w:hAnsi="標楷體"/>
              </w:rPr>
            </w:pPr>
            <w:ins w:id="4804" w:author="ST1" w:date="2020-05-19T18:16:00Z">
              <w:del w:id="480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6CB41F0D" w14:textId="7D4921E6" w:rsidR="00F655ED" w:rsidRPr="00CA6569" w:rsidDel="007154E3" w:rsidRDefault="00F655ED" w:rsidP="00BD0166">
            <w:pPr>
              <w:rPr>
                <w:ins w:id="4806" w:author="ST1" w:date="2020-05-19T18:16:00Z"/>
                <w:del w:id="4807" w:author="阿毛" w:date="2021-05-21T17:49:00Z"/>
                <w:rFonts w:ascii="標楷體" w:eastAsia="標楷體" w:hAnsi="標楷體"/>
              </w:rPr>
            </w:pPr>
            <w:ins w:id="4808" w:author="ST1" w:date="2020-05-19T18:16:00Z">
              <w:del w:id="480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655ED" w:rsidRPr="00CA6569" w:rsidDel="007154E3" w14:paraId="1F954293" w14:textId="0A542CCF" w:rsidTr="00BD0166">
        <w:trPr>
          <w:trHeight w:val="244"/>
          <w:jc w:val="center"/>
          <w:ins w:id="4810" w:author="ST1" w:date="2020-05-19T18:16:00Z"/>
          <w:del w:id="4811" w:author="阿毛" w:date="2021-05-21T17:49:00Z"/>
        </w:trPr>
        <w:tc>
          <w:tcPr>
            <w:tcW w:w="482" w:type="dxa"/>
            <w:vMerge/>
          </w:tcPr>
          <w:p w14:paraId="1A9D9082" w14:textId="01670D67" w:rsidR="00F655ED" w:rsidRPr="00CA6569" w:rsidDel="007154E3" w:rsidRDefault="00F655ED" w:rsidP="00BD0166">
            <w:pPr>
              <w:rPr>
                <w:ins w:id="4812" w:author="ST1" w:date="2020-05-19T18:16:00Z"/>
                <w:del w:id="4813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9BD8CB7" w14:textId="6979C783" w:rsidR="00F655ED" w:rsidRPr="00CA6569" w:rsidDel="007154E3" w:rsidRDefault="00F655ED" w:rsidP="00BD0166">
            <w:pPr>
              <w:rPr>
                <w:ins w:id="4814" w:author="ST1" w:date="2020-05-19T18:16:00Z"/>
                <w:del w:id="4815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7CC18E0" w14:textId="7BE4CDE0" w:rsidR="00F655ED" w:rsidRPr="00CA6569" w:rsidDel="007154E3" w:rsidRDefault="00F655ED" w:rsidP="00BD0166">
            <w:pPr>
              <w:rPr>
                <w:ins w:id="4816" w:author="ST1" w:date="2020-05-19T18:16:00Z"/>
                <w:del w:id="4817" w:author="阿毛" w:date="2021-05-21T17:49:00Z"/>
                <w:rFonts w:ascii="標楷體" w:eastAsia="標楷體" w:hAnsi="標楷體"/>
              </w:rPr>
            </w:pPr>
            <w:ins w:id="4818" w:author="ST1" w:date="2020-05-19T18:16:00Z">
              <w:del w:id="4819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BE345C2" w14:textId="08A02C61" w:rsidR="00F655ED" w:rsidRPr="00CA6569" w:rsidDel="007154E3" w:rsidRDefault="00F655ED" w:rsidP="00BD0166">
            <w:pPr>
              <w:rPr>
                <w:ins w:id="4820" w:author="ST1" w:date="2020-05-19T18:16:00Z"/>
                <w:del w:id="4821" w:author="阿毛" w:date="2021-05-21T17:49:00Z"/>
                <w:rFonts w:ascii="標楷體" w:eastAsia="標楷體" w:hAnsi="標楷體"/>
              </w:rPr>
            </w:pPr>
            <w:ins w:id="4822" w:author="ST1" w:date="2020-05-19T18:16:00Z">
              <w:del w:id="482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78F7EB08" w14:textId="5A502959" w:rsidR="00F655ED" w:rsidRPr="00CA6569" w:rsidDel="007154E3" w:rsidRDefault="00F655ED" w:rsidP="00BD0166">
            <w:pPr>
              <w:rPr>
                <w:ins w:id="4824" w:author="ST1" w:date="2020-05-19T18:16:00Z"/>
                <w:del w:id="4825" w:author="阿毛" w:date="2021-05-21T17:49:00Z"/>
                <w:rFonts w:ascii="標楷體" w:eastAsia="標楷體" w:hAnsi="標楷體"/>
              </w:rPr>
            </w:pPr>
            <w:ins w:id="4826" w:author="ST1" w:date="2020-05-19T18:16:00Z">
              <w:del w:id="482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5A007DA7" w14:textId="06F45341" w:rsidR="00F655ED" w:rsidRPr="00CA6569" w:rsidDel="007154E3" w:rsidRDefault="00F655ED" w:rsidP="00BD0166">
            <w:pPr>
              <w:rPr>
                <w:ins w:id="4828" w:author="ST1" w:date="2020-05-19T18:16:00Z"/>
                <w:del w:id="4829" w:author="阿毛" w:date="2021-05-21T17:49:00Z"/>
                <w:rFonts w:ascii="標楷體" w:eastAsia="標楷體" w:hAnsi="標楷體"/>
              </w:rPr>
            </w:pPr>
            <w:ins w:id="4830" w:author="ST1" w:date="2020-05-19T18:16:00Z">
              <w:del w:id="483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FE1514C" w14:textId="087BBA2A" w:rsidR="00F655ED" w:rsidRPr="00CA6569" w:rsidDel="007154E3" w:rsidRDefault="00F655ED" w:rsidP="00BD0166">
            <w:pPr>
              <w:rPr>
                <w:ins w:id="4832" w:author="ST1" w:date="2020-05-19T18:16:00Z"/>
                <w:del w:id="4833" w:author="阿毛" w:date="2021-05-21T17:49:00Z"/>
                <w:rFonts w:ascii="標楷體" w:eastAsia="標楷體" w:hAnsi="標楷體"/>
              </w:rPr>
            </w:pPr>
            <w:ins w:id="4834" w:author="ST1" w:date="2020-05-19T18:16:00Z">
              <w:del w:id="483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F8C472" w14:textId="0DA19169" w:rsidR="00F655ED" w:rsidRPr="00CA6569" w:rsidDel="007154E3" w:rsidRDefault="00F655ED" w:rsidP="00BD0166">
            <w:pPr>
              <w:rPr>
                <w:ins w:id="4836" w:author="ST1" w:date="2020-05-19T18:16:00Z"/>
                <w:del w:id="4837" w:author="阿毛" w:date="2021-05-21T17:49:00Z"/>
                <w:rFonts w:ascii="標楷體" w:eastAsia="標楷體" w:hAnsi="標楷體"/>
              </w:rPr>
            </w:pPr>
          </w:p>
        </w:tc>
      </w:tr>
      <w:tr w:rsidR="00F655ED" w:rsidRPr="00CA6569" w:rsidDel="007154E3" w14:paraId="27EEF096" w14:textId="53FDE13E" w:rsidTr="00BD0166">
        <w:trPr>
          <w:trHeight w:val="291"/>
          <w:jc w:val="center"/>
          <w:ins w:id="4838" w:author="ST1" w:date="2020-05-19T18:16:00Z"/>
          <w:del w:id="4839" w:author="阿毛" w:date="2021-05-21T17:49:00Z"/>
        </w:trPr>
        <w:tc>
          <w:tcPr>
            <w:tcW w:w="482" w:type="dxa"/>
          </w:tcPr>
          <w:p w14:paraId="3C27D03A" w14:textId="0C0AC11A" w:rsidR="00F655ED" w:rsidRPr="00CA6569" w:rsidDel="007154E3" w:rsidRDefault="00F655ED" w:rsidP="00BD0166">
            <w:pPr>
              <w:rPr>
                <w:ins w:id="4840" w:author="ST1" w:date="2020-05-19T18:16:00Z"/>
                <w:del w:id="4841" w:author="阿毛" w:date="2021-05-21T17:49:00Z"/>
                <w:rFonts w:ascii="標楷體" w:eastAsia="標楷體" w:hAnsi="標楷體"/>
              </w:rPr>
            </w:pPr>
            <w:ins w:id="4842" w:author="ST1" w:date="2020-05-19T18:16:00Z">
              <w:del w:id="484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5E6C1E34" w14:textId="49995D36" w:rsidR="00F655ED" w:rsidRPr="00CA6569" w:rsidDel="007154E3" w:rsidRDefault="00F655ED" w:rsidP="00BD0166">
            <w:pPr>
              <w:rPr>
                <w:ins w:id="4844" w:author="ST1" w:date="2020-05-19T18:16:00Z"/>
                <w:del w:id="4845" w:author="阿毛" w:date="2021-05-21T17:49:00Z"/>
                <w:rFonts w:ascii="標楷體" w:eastAsia="標楷體" w:hAnsi="標楷體"/>
              </w:rPr>
            </w:pPr>
            <w:ins w:id="4846" w:author="ST1" w:date="2020-05-19T18:16:00Z">
              <w:del w:id="4847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  <w:tc>
          <w:tcPr>
            <w:tcW w:w="1296" w:type="dxa"/>
          </w:tcPr>
          <w:p w14:paraId="74CFA8A0" w14:textId="71682522" w:rsidR="00F655ED" w:rsidRPr="00CA6569" w:rsidDel="007154E3" w:rsidRDefault="00F655ED" w:rsidP="00BD0166">
            <w:pPr>
              <w:rPr>
                <w:ins w:id="4848" w:author="ST1" w:date="2020-05-19T18:16:00Z"/>
                <w:del w:id="4849" w:author="阿毛" w:date="2021-05-21T17:49:00Z"/>
                <w:rFonts w:ascii="標楷體" w:eastAsia="標楷體" w:hAnsi="標楷體" w:cs="新細明體"/>
              </w:rPr>
            </w:pPr>
            <w:ins w:id="4850" w:author="ST1" w:date="2020-05-19T18:16:00Z">
              <w:del w:id="4851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D84E601" w14:textId="27BFD0C1" w:rsidR="00F655ED" w:rsidRPr="00CA6569" w:rsidDel="007154E3" w:rsidRDefault="00F655ED" w:rsidP="00BD0166">
            <w:pPr>
              <w:rPr>
                <w:ins w:id="4852" w:author="ST1" w:date="2020-05-19T18:16:00Z"/>
                <w:del w:id="4853" w:author="阿毛" w:date="2021-05-21T17:49:00Z"/>
                <w:rFonts w:ascii="標楷體" w:eastAsia="標楷體" w:hAnsi="標楷體"/>
              </w:rPr>
            </w:pPr>
            <w:ins w:id="4854" w:author="ST1" w:date="2020-05-19T18:16:00Z">
              <w:del w:id="4855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E789326" w14:textId="04B83D01" w:rsidR="00F655ED" w:rsidRPr="00CA6569" w:rsidDel="007154E3" w:rsidRDefault="00F655ED" w:rsidP="00BD0166">
            <w:pPr>
              <w:rPr>
                <w:ins w:id="4856" w:author="ST1" w:date="2020-05-19T18:16:00Z"/>
                <w:del w:id="4857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B1EA08" w14:textId="15796FDD" w:rsidR="00F655ED" w:rsidRPr="00CA6569" w:rsidDel="007154E3" w:rsidRDefault="00F655ED" w:rsidP="00BD0166">
            <w:pPr>
              <w:rPr>
                <w:ins w:id="4858" w:author="ST1" w:date="2020-05-19T18:16:00Z"/>
                <w:del w:id="4859" w:author="阿毛" w:date="2021-05-21T17:49:00Z"/>
                <w:rFonts w:ascii="標楷體" w:eastAsia="標楷體" w:hAnsi="標楷體"/>
              </w:rPr>
            </w:pPr>
            <w:ins w:id="4860" w:author="ST1" w:date="2020-05-19T18:16:00Z">
              <w:del w:id="486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E6BE47B" w14:textId="6EC535D8" w:rsidR="00F655ED" w:rsidRPr="00CA6569" w:rsidDel="007154E3" w:rsidRDefault="00F655ED" w:rsidP="00BD0166">
            <w:pPr>
              <w:rPr>
                <w:ins w:id="4862" w:author="ST1" w:date="2020-05-19T18:16:00Z"/>
                <w:del w:id="4863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C295001" w14:textId="3214689B" w:rsidR="00F655ED" w:rsidRPr="00CA6569" w:rsidDel="007154E3" w:rsidRDefault="00F655ED" w:rsidP="00BD0166">
            <w:pPr>
              <w:rPr>
                <w:ins w:id="4864" w:author="ST1" w:date="2020-05-19T18:16:00Z"/>
                <w:del w:id="4865" w:author="阿毛" w:date="2021-05-21T17:49:00Z"/>
                <w:rFonts w:ascii="標楷體" w:eastAsia="標楷體" w:hAnsi="標楷體"/>
              </w:rPr>
            </w:pPr>
            <w:ins w:id="4866" w:author="ST1" w:date="2020-05-19T18:16:00Z">
              <w:del w:id="486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F655ED" w:rsidRPr="00E058D3" w:rsidDel="007154E3" w14:paraId="668FA3ED" w14:textId="42C5DBD2" w:rsidTr="00BD0166">
        <w:trPr>
          <w:trHeight w:val="291"/>
          <w:jc w:val="center"/>
          <w:ins w:id="4868" w:author="ST1" w:date="2020-05-19T18:16:00Z"/>
          <w:del w:id="4869" w:author="阿毛" w:date="2021-05-21T17:49:00Z"/>
        </w:trPr>
        <w:tc>
          <w:tcPr>
            <w:tcW w:w="482" w:type="dxa"/>
          </w:tcPr>
          <w:p w14:paraId="14906324" w14:textId="7CBC9545" w:rsidR="00F655ED" w:rsidRPr="00CA6569" w:rsidDel="007154E3" w:rsidRDefault="00F655ED" w:rsidP="00BD0166">
            <w:pPr>
              <w:rPr>
                <w:ins w:id="4870" w:author="ST1" w:date="2020-05-19T18:16:00Z"/>
                <w:del w:id="4871" w:author="阿毛" w:date="2021-05-21T17:49:00Z"/>
                <w:rFonts w:ascii="標楷體" w:eastAsia="標楷體" w:hAnsi="標楷體"/>
              </w:rPr>
            </w:pPr>
            <w:ins w:id="4872" w:author="ST1" w:date="2020-05-19T18:16:00Z">
              <w:del w:id="487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2381BD9" w14:textId="40A188D0" w:rsidR="00F655ED" w:rsidRPr="00CA6569" w:rsidDel="007154E3" w:rsidRDefault="00F655ED" w:rsidP="00BD0166">
            <w:pPr>
              <w:rPr>
                <w:ins w:id="4874" w:author="ST1" w:date="2020-05-19T18:16:00Z"/>
                <w:del w:id="4875" w:author="阿毛" w:date="2021-05-21T17:49:00Z"/>
                <w:rFonts w:ascii="標楷體" w:eastAsia="標楷體" w:hAnsi="標楷體"/>
              </w:rPr>
            </w:pPr>
            <w:ins w:id="4876" w:author="ST1" w:date="2020-05-19T18:16:00Z">
              <w:del w:id="4877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到期訖日</w:delText>
                </w:r>
              </w:del>
            </w:ins>
          </w:p>
        </w:tc>
        <w:tc>
          <w:tcPr>
            <w:tcW w:w="1296" w:type="dxa"/>
          </w:tcPr>
          <w:p w14:paraId="3D90F70C" w14:textId="7BBD7275" w:rsidR="00F655ED" w:rsidRPr="00CA6569" w:rsidDel="007154E3" w:rsidRDefault="00F655ED" w:rsidP="00BD0166">
            <w:pPr>
              <w:rPr>
                <w:ins w:id="4878" w:author="ST1" w:date="2020-05-19T18:16:00Z"/>
                <w:del w:id="4879" w:author="阿毛" w:date="2021-05-21T17:49:00Z"/>
                <w:rFonts w:ascii="標楷體" w:eastAsia="標楷體" w:hAnsi="標楷體" w:cs="新細明體"/>
              </w:rPr>
            </w:pPr>
            <w:ins w:id="4880" w:author="ST1" w:date="2020-05-19T18:16:00Z">
              <w:del w:id="4881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7D626F6F" w14:textId="0E555294" w:rsidR="00F655ED" w:rsidRPr="00CA6569" w:rsidDel="007154E3" w:rsidRDefault="00F655ED" w:rsidP="00BD0166">
            <w:pPr>
              <w:rPr>
                <w:ins w:id="4882" w:author="ST1" w:date="2020-05-19T18:16:00Z"/>
                <w:del w:id="4883" w:author="阿毛" w:date="2021-05-21T17:49:00Z"/>
                <w:rFonts w:ascii="標楷體" w:eastAsia="標楷體" w:hAnsi="標楷體" w:cs="新細明體"/>
              </w:rPr>
            </w:pPr>
            <w:ins w:id="4884" w:author="ST1" w:date="2020-05-19T18:16:00Z">
              <w:del w:id="4885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459F1A1" w14:textId="7A4DB38E" w:rsidR="00F655ED" w:rsidRPr="00CA6569" w:rsidDel="007154E3" w:rsidRDefault="00F655ED" w:rsidP="00BD0166">
            <w:pPr>
              <w:rPr>
                <w:ins w:id="4886" w:author="ST1" w:date="2020-05-19T18:16:00Z"/>
                <w:del w:id="4887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9979484" w14:textId="7E06B07D" w:rsidR="00F655ED" w:rsidRPr="00CA6569" w:rsidDel="007154E3" w:rsidRDefault="00F655ED" w:rsidP="00BD0166">
            <w:pPr>
              <w:rPr>
                <w:ins w:id="4888" w:author="ST1" w:date="2020-05-19T18:16:00Z"/>
                <w:del w:id="4889" w:author="阿毛" w:date="2021-05-21T17:49:00Z"/>
                <w:rFonts w:ascii="標楷體" w:eastAsia="標楷體" w:hAnsi="標楷體"/>
              </w:rPr>
            </w:pPr>
            <w:ins w:id="4890" w:author="ST1" w:date="2020-05-19T18:16:00Z">
              <w:del w:id="489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295C6D" w14:textId="61ADAA30" w:rsidR="00F655ED" w:rsidRPr="00CA6569" w:rsidDel="007154E3" w:rsidRDefault="00F655ED" w:rsidP="00BD0166">
            <w:pPr>
              <w:rPr>
                <w:ins w:id="4892" w:author="ST1" w:date="2020-05-19T18:16:00Z"/>
                <w:del w:id="4893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8CB9E95" w14:textId="567ADEE5" w:rsidR="00F655ED" w:rsidRPr="00CA6569" w:rsidDel="007154E3" w:rsidRDefault="00F655ED" w:rsidP="00BD0166">
            <w:pPr>
              <w:rPr>
                <w:ins w:id="4894" w:author="ST1" w:date="2020-05-19T18:16:00Z"/>
                <w:del w:id="4895" w:author="阿毛" w:date="2021-05-21T17:49:00Z"/>
                <w:rFonts w:ascii="標楷體" w:eastAsia="標楷體" w:hAnsi="標楷體"/>
              </w:rPr>
            </w:pPr>
            <w:ins w:id="4896" w:author="ST1" w:date="2020-05-19T18:16:00Z">
              <w:del w:id="489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</w:tr>
      <w:tr w:rsidR="00F655ED" w:rsidRPr="00CA6569" w:rsidDel="007154E3" w14:paraId="659DF608" w14:textId="6DE5BEDD" w:rsidTr="00BD0166">
        <w:trPr>
          <w:trHeight w:val="291"/>
          <w:jc w:val="center"/>
          <w:ins w:id="4898" w:author="ST1" w:date="2020-05-19T18:16:00Z"/>
          <w:del w:id="4899" w:author="阿毛" w:date="2021-05-21T17:49:00Z"/>
        </w:trPr>
        <w:tc>
          <w:tcPr>
            <w:tcW w:w="482" w:type="dxa"/>
          </w:tcPr>
          <w:p w14:paraId="2F90A738" w14:textId="730C2468" w:rsidR="00F655ED" w:rsidRPr="00CA6569" w:rsidDel="007154E3" w:rsidRDefault="00F655ED" w:rsidP="00BD0166">
            <w:pPr>
              <w:rPr>
                <w:ins w:id="4900" w:author="ST1" w:date="2020-05-19T18:16:00Z"/>
                <w:del w:id="4901" w:author="阿毛" w:date="2021-05-21T17:49:00Z"/>
                <w:rFonts w:ascii="標楷體" w:eastAsia="標楷體" w:hAnsi="標楷體"/>
              </w:rPr>
            </w:pPr>
            <w:ins w:id="4902" w:author="ST1" w:date="2020-05-19T18:16:00Z">
              <w:del w:id="4903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5B6BED4D" w14:textId="5A67535D" w:rsidR="00F655ED" w:rsidRPr="00CA6569" w:rsidDel="007154E3" w:rsidRDefault="00F655ED" w:rsidP="00BD0166">
            <w:pPr>
              <w:rPr>
                <w:ins w:id="4904" w:author="ST1" w:date="2020-05-19T18:16:00Z"/>
                <w:del w:id="4905" w:author="阿毛" w:date="2021-05-21T17:49:00Z"/>
                <w:rFonts w:ascii="標楷體" w:eastAsia="標楷體" w:hAnsi="標楷體"/>
              </w:rPr>
            </w:pPr>
            <w:ins w:id="4906" w:author="ST1" w:date="2020-05-19T18:16:00Z">
              <w:del w:id="4907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567B9AA2" w14:textId="1FCF0845" w:rsidR="00F655ED" w:rsidRPr="00CA6569" w:rsidDel="007154E3" w:rsidRDefault="00F655ED" w:rsidP="00BD0166">
            <w:pPr>
              <w:rPr>
                <w:ins w:id="4908" w:author="ST1" w:date="2020-05-19T18:16:00Z"/>
                <w:del w:id="4909" w:author="阿毛" w:date="2021-05-21T17:49:00Z"/>
                <w:rFonts w:ascii="標楷體" w:eastAsia="標楷體" w:hAnsi="標楷體"/>
              </w:rPr>
            </w:pPr>
            <w:ins w:id="4910" w:author="ST1" w:date="2020-05-19T18:16:00Z">
              <w:del w:id="4911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EE815C3" w14:textId="647D0FFD" w:rsidR="00F655ED" w:rsidRPr="00CA6569" w:rsidDel="007154E3" w:rsidRDefault="00F655ED" w:rsidP="00BD0166">
            <w:pPr>
              <w:rPr>
                <w:ins w:id="4912" w:author="ST1" w:date="2020-05-19T18:16:00Z"/>
                <w:del w:id="4913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0897BCAD" w14:textId="2CDB3D58" w:rsidR="00F655ED" w:rsidRPr="00CA6569" w:rsidDel="007154E3" w:rsidRDefault="00F655ED" w:rsidP="00BD0166">
            <w:pPr>
              <w:rPr>
                <w:ins w:id="4914" w:author="ST1" w:date="2020-05-19T18:16:00Z"/>
                <w:del w:id="4915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02DDC5D" w14:textId="66D2B000" w:rsidR="00F655ED" w:rsidRPr="00CA6569" w:rsidDel="007154E3" w:rsidRDefault="00F655ED" w:rsidP="00BD0166">
            <w:pPr>
              <w:rPr>
                <w:ins w:id="4916" w:author="ST1" w:date="2020-05-19T18:16:00Z"/>
                <w:del w:id="4917" w:author="阿毛" w:date="2021-05-21T17:49:00Z"/>
                <w:rFonts w:ascii="標楷體" w:eastAsia="標楷體" w:hAnsi="標楷體"/>
              </w:rPr>
            </w:pPr>
            <w:ins w:id="4918" w:author="ST1" w:date="2020-05-19T18:16:00Z">
              <w:del w:id="491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A6BB95F" w14:textId="3BB6DF45" w:rsidR="00F655ED" w:rsidRPr="00CA6569" w:rsidDel="007154E3" w:rsidRDefault="00F655ED" w:rsidP="00BD0166">
            <w:pPr>
              <w:rPr>
                <w:ins w:id="4920" w:author="ST1" w:date="2020-05-19T18:16:00Z"/>
                <w:del w:id="4921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1B34654" w14:textId="28700E6A" w:rsidR="00F655ED" w:rsidRPr="00CA6569" w:rsidDel="007154E3" w:rsidRDefault="00F655ED" w:rsidP="00BD0166">
            <w:pPr>
              <w:rPr>
                <w:ins w:id="4922" w:author="ST1" w:date="2020-05-19T18:16:00Z"/>
                <w:del w:id="4923" w:author="阿毛" w:date="2021-05-21T17:49:00Z"/>
                <w:rFonts w:ascii="標楷體" w:eastAsia="標楷體" w:hAnsi="標楷體"/>
              </w:rPr>
            </w:pPr>
            <w:ins w:id="4924" w:author="ST1" w:date="2020-05-19T18:16:00Z">
              <w:del w:id="4925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77F471DC" w14:textId="21D813A1" w:rsidR="00F655ED" w:rsidDel="007154E3" w:rsidRDefault="00F655ED" w:rsidP="00F655ED">
      <w:pPr>
        <w:rPr>
          <w:ins w:id="4926" w:author="ST1" w:date="2020-05-19T18:16:00Z"/>
          <w:del w:id="4927" w:author="阿毛" w:date="2021-05-21T17:49:00Z"/>
        </w:rPr>
      </w:pPr>
    </w:p>
    <w:p w14:paraId="77C106C5" w14:textId="4168F05A" w:rsidR="00F655ED" w:rsidRPr="00BB5548" w:rsidDel="007154E3" w:rsidRDefault="00F655ED" w:rsidP="00F655ED">
      <w:pPr>
        <w:pStyle w:val="42"/>
        <w:spacing w:after="72"/>
        <w:ind w:leftChars="0" w:left="0"/>
        <w:rPr>
          <w:ins w:id="4928" w:author="ST1" w:date="2020-05-19T18:16:00Z"/>
          <w:del w:id="4929" w:author="阿毛" w:date="2021-05-21T17:49:00Z"/>
          <w:rFonts w:ascii="標楷體" w:hAnsi="標楷體"/>
        </w:rPr>
      </w:pPr>
      <w:ins w:id="4930" w:author="ST1" w:date="2020-05-19T18:16:00Z">
        <w:del w:id="4931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4932" w:author="ST1" w:date="2020-05-19T18:22:00Z">
        <w:del w:id="4933" w:author="阿毛" w:date="2021-05-21T17:49:00Z">
          <w:r w:rsidRPr="00F655ED" w:rsidDel="007154E3">
            <w:rPr>
              <w:rFonts w:ascii="標楷體" w:hAnsi="標楷體" w:hint="eastAsia"/>
              <w:lang w:eastAsia="zh-HK"/>
            </w:rPr>
            <w:delText>放款到期明細表及通知單</w:delText>
          </w:r>
        </w:del>
      </w:ins>
    </w:p>
    <w:p w14:paraId="432DAB87" w14:textId="2A15780B" w:rsidR="00F655ED" w:rsidDel="007154E3" w:rsidRDefault="00F655ED" w:rsidP="00F655ED">
      <w:pPr>
        <w:rPr>
          <w:ins w:id="4934" w:author="ST1" w:date="2020-05-19T18:16:00Z"/>
          <w:del w:id="4935" w:author="阿毛" w:date="2021-05-21T17:49:00Z"/>
          <w:rFonts w:ascii="標楷體" w:eastAsia="標楷體" w:hAnsi="標楷體"/>
        </w:rPr>
      </w:pPr>
      <w:ins w:id="4936" w:author="ST1" w:date="2020-05-19T18:16:00Z">
        <w:del w:id="4937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4938" w:author="ST1" w:date="2020-05-19T18:23:00Z">
        <w:del w:id="4939" w:author="阿毛" w:date="2021-05-21T17:49:00Z">
          <w:r w:rsidR="00C002BF" w:rsidDel="007154E3">
            <w:rPr>
              <w:rFonts w:ascii="標楷體" w:eastAsia="標楷體" w:hAnsi="標楷體"/>
            </w:rPr>
            <w:object w:dxaOrig="1508" w:dyaOrig="1024" w14:anchorId="62D3C4EF">
              <v:shape id="_x0000_i1041" type="#_x0000_t75" style="width:75pt;height:51.6pt" o:ole="">
                <v:imagedata r:id="rId68" o:title=""/>
              </v:shape>
              <o:OLEObject Type="Embed" ProgID="Acrobat.Document.DC" ShapeID="_x0000_i1041" DrawAspect="Icon" ObjectID="_1686578697" r:id="rId69"/>
            </w:object>
          </w:r>
        </w:del>
      </w:ins>
      <w:ins w:id="4940" w:author="ST1" w:date="2020-05-19T18:16:00Z">
        <w:del w:id="4941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A1A2C8A" w14:textId="14AAF7FE" w:rsidR="00F655ED" w:rsidRPr="00BB5548" w:rsidDel="007154E3" w:rsidRDefault="00F655ED" w:rsidP="00F655ED">
      <w:pPr>
        <w:rPr>
          <w:ins w:id="4942" w:author="ST1" w:date="2020-05-19T18:16:00Z"/>
          <w:del w:id="4943" w:author="阿毛" w:date="2021-05-21T17:49:00Z"/>
          <w:rFonts w:ascii="標楷體" w:eastAsia="標楷體" w:hAnsi="標楷體"/>
        </w:rPr>
      </w:pPr>
    </w:p>
    <w:p w14:paraId="692B8372" w14:textId="7DF89560" w:rsidR="00F655ED" w:rsidDel="007154E3" w:rsidRDefault="00F655ED" w:rsidP="00F655ED">
      <w:pPr>
        <w:rPr>
          <w:ins w:id="4944" w:author="ST1" w:date="2020-05-19T18:16:00Z"/>
          <w:del w:id="4945" w:author="阿毛" w:date="2021-05-21T17:49:00Z"/>
        </w:rPr>
      </w:pPr>
    </w:p>
    <w:p w14:paraId="455E9A09" w14:textId="4487765E" w:rsidR="00F655ED" w:rsidDel="007154E3" w:rsidRDefault="00F655ED" w:rsidP="00F655ED">
      <w:pPr>
        <w:rPr>
          <w:ins w:id="4946" w:author="ST1" w:date="2020-05-19T18:16:00Z"/>
          <w:del w:id="4947" w:author="阿毛" w:date="2021-05-21T17:49:00Z"/>
        </w:rPr>
      </w:pPr>
    </w:p>
    <w:p w14:paraId="59481B24" w14:textId="4B545296" w:rsidR="0086715A" w:rsidDel="007154E3" w:rsidRDefault="0086715A">
      <w:pPr>
        <w:widowControl/>
        <w:rPr>
          <w:ins w:id="4948" w:author="ST1" w:date="2020-05-20T18:49:00Z"/>
          <w:del w:id="4949" w:author="阿毛" w:date="2021-05-21T17:49:00Z"/>
        </w:rPr>
      </w:pPr>
      <w:ins w:id="4950" w:author="ST1" w:date="2020-05-20T18:49:00Z">
        <w:del w:id="4951" w:author="阿毛" w:date="2021-05-21T17:49:00Z">
          <w:r w:rsidDel="007154E3">
            <w:br w:type="page"/>
          </w:r>
        </w:del>
      </w:ins>
    </w:p>
    <w:p w14:paraId="6CFBA8EC" w14:textId="2A074409" w:rsidR="0086715A" w:rsidRPr="00D545F1" w:rsidDel="007154E3" w:rsidRDefault="0086715A" w:rsidP="0086715A">
      <w:pPr>
        <w:pStyle w:val="3"/>
        <w:numPr>
          <w:ilvl w:val="2"/>
          <w:numId w:val="6"/>
        </w:numPr>
        <w:rPr>
          <w:ins w:id="4952" w:author="ST1" w:date="2020-05-20T18:49:00Z"/>
          <w:del w:id="4953" w:author="阿毛" w:date="2021-05-21T17:49:00Z"/>
          <w:rFonts w:ascii="標楷體" w:hAnsi="標楷體"/>
        </w:rPr>
      </w:pPr>
      <w:ins w:id="4954" w:author="ST1" w:date="2020-05-20T18:49:00Z">
        <w:del w:id="4955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2</w:delText>
          </w:r>
          <w:r w:rsidRPr="0086715A" w:rsidDel="007154E3">
            <w:rPr>
              <w:rFonts w:ascii="標楷體" w:hAnsi="標楷體" w:hint="eastAsia"/>
            </w:rPr>
            <w:delText>利息違約金減免明細表</w:delText>
          </w:r>
        </w:del>
      </w:ins>
    </w:p>
    <w:p w14:paraId="0D8C4C9D" w14:textId="232FB4CB" w:rsidR="0086715A" w:rsidRPr="00AB69BA" w:rsidDel="007154E3" w:rsidRDefault="0086715A" w:rsidP="0086715A">
      <w:pPr>
        <w:pStyle w:val="a"/>
        <w:rPr>
          <w:ins w:id="4956" w:author="ST1" w:date="2020-05-20T18:49:00Z"/>
          <w:del w:id="4957" w:author="阿毛" w:date="2021-05-21T17:49:00Z"/>
        </w:rPr>
      </w:pPr>
      <w:ins w:id="4958" w:author="ST1" w:date="2020-05-20T18:49:00Z">
        <w:del w:id="4959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6715A" w:rsidRPr="00AB69BA" w:rsidDel="007154E3" w14:paraId="0A31A59F" w14:textId="04512113" w:rsidTr="00BD0166">
        <w:trPr>
          <w:trHeight w:val="277"/>
          <w:ins w:id="4960" w:author="ST1" w:date="2020-05-20T18:49:00Z"/>
          <w:del w:id="49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3E5A5" w14:textId="44BF8DBC" w:rsidR="0086715A" w:rsidRPr="00AB69BA" w:rsidDel="007154E3" w:rsidRDefault="0086715A" w:rsidP="00BD0166">
            <w:pPr>
              <w:rPr>
                <w:ins w:id="4962" w:author="ST1" w:date="2020-05-20T18:49:00Z"/>
                <w:del w:id="4963" w:author="阿毛" w:date="2021-05-21T17:49:00Z"/>
                <w:rFonts w:ascii="標楷體" w:eastAsia="標楷體" w:hAnsi="標楷體"/>
              </w:rPr>
            </w:pPr>
            <w:ins w:id="4964" w:author="ST1" w:date="2020-05-20T18:49:00Z">
              <w:del w:id="496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6DD723" w14:textId="26AFA6A8" w:rsidR="0086715A" w:rsidDel="007154E3" w:rsidRDefault="0086715A" w:rsidP="00BD0166">
            <w:pPr>
              <w:rPr>
                <w:ins w:id="4966" w:author="ST1" w:date="2020-05-20T18:49:00Z"/>
                <w:del w:id="4967" w:author="阿毛" w:date="2021-05-21T17:49:00Z"/>
                <w:rFonts w:ascii="標楷體" w:eastAsia="標楷體" w:hAnsi="標楷體"/>
              </w:rPr>
            </w:pPr>
            <w:ins w:id="4968" w:author="ST1" w:date="2020-05-20T18:49:00Z">
              <w:del w:id="4969" w:author="阿毛" w:date="2021-05-21T17:49:00Z">
                <w:r w:rsidRPr="0086715A" w:rsidDel="007154E3">
                  <w:rPr>
                    <w:rFonts w:ascii="標楷體" w:eastAsia="標楷體" w:hAnsi="標楷體" w:hint="eastAsia"/>
                    <w:lang w:eastAsia="zh-HK"/>
                  </w:rPr>
                  <w:delText>利息違約金減免明細表</w:delText>
                </w:r>
              </w:del>
            </w:ins>
          </w:p>
          <w:p w14:paraId="124C0A3E" w14:textId="3B9954A5" w:rsidR="0086715A" w:rsidRPr="003E2496" w:rsidDel="007154E3" w:rsidRDefault="0086715A" w:rsidP="00BD0166">
            <w:pPr>
              <w:rPr>
                <w:ins w:id="4970" w:author="ST1" w:date="2020-05-20T18:49:00Z"/>
                <w:del w:id="4971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580DACF" w14:textId="1A0282BD" w:rsidTr="00BD0166">
        <w:trPr>
          <w:trHeight w:val="277"/>
          <w:ins w:id="4972" w:author="ST1" w:date="2020-05-20T18:49:00Z"/>
          <w:del w:id="497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B87F9" w14:textId="28622B59" w:rsidR="0086715A" w:rsidRPr="00AB69BA" w:rsidDel="007154E3" w:rsidRDefault="0086715A" w:rsidP="00BD0166">
            <w:pPr>
              <w:rPr>
                <w:ins w:id="4974" w:author="ST1" w:date="2020-05-20T18:49:00Z"/>
                <w:del w:id="4975" w:author="阿毛" w:date="2021-05-21T17:49:00Z"/>
                <w:rFonts w:ascii="標楷體" w:eastAsia="標楷體" w:hAnsi="標楷體"/>
              </w:rPr>
            </w:pPr>
            <w:ins w:id="4976" w:author="ST1" w:date="2020-05-20T18:49:00Z">
              <w:del w:id="497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8C32AD" w14:textId="5925CBA6" w:rsidR="0086715A" w:rsidRPr="00AB69BA" w:rsidDel="007154E3" w:rsidRDefault="0086715A" w:rsidP="00BD0166">
            <w:pPr>
              <w:rPr>
                <w:ins w:id="4978" w:author="ST1" w:date="2020-05-20T18:49:00Z"/>
                <w:del w:id="4979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BBFF3D5" w14:textId="202B262E" w:rsidTr="00BD0166">
        <w:trPr>
          <w:trHeight w:val="773"/>
          <w:ins w:id="4980" w:author="ST1" w:date="2020-05-20T18:49:00Z"/>
          <w:del w:id="498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7075F" w14:textId="02859B5B" w:rsidR="0086715A" w:rsidRPr="00AB69BA" w:rsidDel="007154E3" w:rsidRDefault="0086715A" w:rsidP="00BD0166">
            <w:pPr>
              <w:rPr>
                <w:ins w:id="4982" w:author="ST1" w:date="2020-05-20T18:49:00Z"/>
                <w:del w:id="4983" w:author="阿毛" w:date="2021-05-21T17:49:00Z"/>
                <w:rFonts w:ascii="標楷體" w:eastAsia="標楷體" w:hAnsi="標楷體"/>
              </w:rPr>
            </w:pPr>
            <w:ins w:id="4984" w:author="ST1" w:date="2020-05-20T18:49:00Z">
              <w:del w:id="498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C2AEFD" w14:textId="5AA5A801" w:rsidR="0086715A" w:rsidRPr="00AB69BA" w:rsidDel="007154E3" w:rsidRDefault="0086715A" w:rsidP="00BD0166">
            <w:pPr>
              <w:rPr>
                <w:ins w:id="4986" w:author="ST1" w:date="2020-05-20T18:49:00Z"/>
                <w:del w:id="4987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00BE5C7C" w14:textId="04179F01" w:rsidTr="00BD0166">
        <w:trPr>
          <w:trHeight w:val="321"/>
          <w:ins w:id="4988" w:author="ST1" w:date="2020-05-20T18:49:00Z"/>
          <w:del w:id="498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9F6A3" w14:textId="50F04E43" w:rsidR="0086715A" w:rsidRPr="00AB69BA" w:rsidDel="007154E3" w:rsidRDefault="0086715A" w:rsidP="00BD0166">
            <w:pPr>
              <w:rPr>
                <w:ins w:id="4990" w:author="ST1" w:date="2020-05-20T18:49:00Z"/>
                <w:del w:id="4991" w:author="阿毛" w:date="2021-05-21T17:49:00Z"/>
                <w:rFonts w:ascii="標楷體" w:eastAsia="標楷體" w:hAnsi="標楷體"/>
              </w:rPr>
            </w:pPr>
            <w:ins w:id="4992" w:author="ST1" w:date="2020-05-20T18:49:00Z">
              <w:del w:id="499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7B742" w14:textId="2DF75228" w:rsidR="0086715A" w:rsidRPr="00AB69BA" w:rsidDel="007154E3" w:rsidRDefault="0086715A" w:rsidP="00BD0166">
            <w:pPr>
              <w:rPr>
                <w:ins w:id="4994" w:author="ST1" w:date="2020-05-20T18:49:00Z"/>
                <w:del w:id="4995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6B63598" w14:textId="330E3BA7" w:rsidTr="00BD0166">
        <w:trPr>
          <w:trHeight w:val="1311"/>
          <w:ins w:id="4996" w:author="ST1" w:date="2020-05-20T18:49:00Z"/>
          <w:del w:id="499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EEBE1E" w14:textId="1CC38F63" w:rsidR="0086715A" w:rsidRPr="00AB69BA" w:rsidDel="007154E3" w:rsidRDefault="0086715A" w:rsidP="00BD0166">
            <w:pPr>
              <w:rPr>
                <w:ins w:id="4998" w:author="ST1" w:date="2020-05-20T18:49:00Z"/>
                <w:del w:id="4999" w:author="阿毛" w:date="2021-05-21T17:49:00Z"/>
                <w:rFonts w:ascii="標楷體" w:eastAsia="標楷體" w:hAnsi="標楷體"/>
              </w:rPr>
            </w:pPr>
            <w:ins w:id="5000" w:author="ST1" w:date="2020-05-20T18:49:00Z">
              <w:del w:id="500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039CC" w14:textId="15608656" w:rsidR="0086715A" w:rsidRPr="00AB69BA" w:rsidDel="007154E3" w:rsidRDefault="0086715A" w:rsidP="00BD0166">
            <w:pPr>
              <w:rPr>
                <w:ins w:id="5002" w:author="ST1" w:date="2020-05-20T18:49:00Z"/>
                <w:del w:id="5003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71863D27" w14:textId="50C313AB" w:rsidTr="00BD0166">
        <w:trPr>
          <w:trHeight w:val="278"/>
          <w:ins w:id="5004" w:author="ST1" w:date="2020-05-20T18:49:00Z"/>
          <w:del w:id="500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32C85C" w14:textId="2FBA6AA9" w:rsidR="0086715A" w:rsidRPr="00AB69BA" w:rsidDel="007154E3" w:rsidRDefault="0086715A" w:rsidP="00BD0166">
            <w:pPr>
              <w:rPr>
                <w:ins w:id="5006" w:author="ST1" w:date="2020-05-20T18:49:00Z"/>
                <w:del w:id="5007" w:author="阿毛" w:date="2021-05-21T17:49:00Z"/>
                <w:rFonts w:ascii="標楷體" w:eastAsia="標楷體" w:hAnsi="標楷體"/>
              </w:rPr>
            </w:pPr>
            <w:ins w:id="5008" w:author="ST1" w:date="2020-05-20T18:49:00Z">
              <w:del w:id="500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D377B" w14:textId="1D9AA545" w:rsidR="0086715A" w:rsidRPr="00AB69BA" w:rsidDel="007154E3" w:rsidRDefault="0086715A" w:rsidP="00BD0166">
            <w:pPr>
              <w:rPr>
                <w:ins w:id="5010" w:author="ST1" w:date="2020-05-20T18:49:00Z"/>
                <w:del w:id="5011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49AB7BDA" w14:textId="17E77CFF" w:rsidTr="00BD0166">
        <w:trPr>
          <w:trHeight w:val="358"/>
          <w:ins w:id="5012" w:author="ST1" w:date="2020-05-20T18:49:00Z"/>
          <w:del w:id="50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4E858" w14:textId="4AE7DCCE" w:rsidR="0086715A" w:rsidRPr="00AB69BA" w:rsidDel="007154E3" w:rsidRDefault="0086715A" w:rsidP="00BD0166">
            <w:pPr>
              <w:rPr>
                <w:ins w:id="5014" w:author="ST1" w:date="2020-05-20T18:49:00Z"/>
                <w:del w:id="5015" w:author="阿毛" w:date="2021-05-21T17:49:00Z"/>
                <w:rFonts w:ascii="標楷體" w:eastAsia="標楷體" w:hAnsi="標楷體"/>
              </w:rPr>
            </w:pPr>
            <w:ins w:id="5016" w:author="ST1" w:date="2020-05-20T18:49:00Z">
              <w:del w:id="501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B25673" w14:textId="3C0E9E9B" w:rsidR="0086715A" w:rsidRPr="00AB69BA" w:rsidDel="007154E3" w:rsidRDefault="0086715A" w:rsidP="00BD0166">
            <w:pPr>
              <w:rPr>
                <w:ins w:id="5018" w:author="ST1" w:date="2020-05-20T18:49:00Z"/>
                <w:del w:id="5019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5E278A92" w14:textId="675DE0A1" w:rsidTr="00BD0166">
        <w:trPr>
          <w:trHeight w:val="278"/>
          <w:ins w:id="5020" w:author="ST1" w:date="2020-05-20T18:49:00Z"/>
          <w:del w:id="502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B409F" w14:textId="17C6360D" w:rsidR="0086715A" w:rsidRPr="00AB69BA" w:rsidDel="007154E3" w:rsidRDefault="0086715A" w:rsidP="00BD0166">
            <w:pPr>
              <w:rPr>
                <w:ins w:id="5022" w:author="ST1" w:date="2020-05-20T18:49:00Z"/>
                <w:del w:id="5023" w:author="阿毛" w:date="2021-05-21T17:49:00Z"/>
                <w:rFonts w:ascii="標楷體" w:eastAsia="標楷體" w:hAnsi="標楷體"/>
              </w:rPr>
            </w:pPr>
            <w:ins w:id="5024" w:author="ST1" w:date="2020-05-20T18:49:00Z">
              <w:del w:id="502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AAF936" w14:textId="2A1449BF" w:rsidR="0086715A" w:rsidRPr="00AB69BA" w:rsidDel="007154E3" w:rsidRDefault="0086715A" w:rsidP="00BD0166">
            <w:pPr>
              <w:rPr>
                <w:ins w:id="5026" w:author="ST1" w:date="2020-05-20T18:49:00Z"/>
                <w:del w:id="5027" w:author="阿毛" w:date="2021-05-21T17:49:00Z"/>
                <w:rFonts w:ascii="標楷體" w:eastAsia="標楷體" w:hAnsi="標楷體"/>
              </w:rPr>
            </w:pPr>
          </w:p>
        </w:tc>
      </w:tr>
    </w:tbl>
    <w:p w14:paraId="2DFBE9EB" w14:textId="177F5BD4" w:rsidR="0086715A" w:rsidDel="007154E3" w:rsidRDefault="0086715A" w:rsidP="0086715A">
      <w:pPr>
        <w:rPr>
          <w:ins w:id="5028" w:author="ST1" w:date="2020-05-20T18:49:00Z"/>
          <w:del w:id="5029" w:author="阿毛" w:date="2021-05-21T17:49:00Z"/>
          <w:rFonts w:ascii="標楷體" w:eastAsia="標楷體" w:hAnsi="標楷體"/>
        </w:rPr>
      </w:pPr>
    </w:p>
    <w:p w14:paraId="34499EE9" w14:textId="74AEC2A3" w:rsidR="0086715A" w:rsidDel="007154E3" w:rsidRDefault="0086715A" w:rsidP="0086715A">
      <w:pPr>
        <w:widowControl/>
        <w:rPr>
          <w:ins w:id="5030" w:author="ST1" w:date="2020-05-20T18:49:00Z"/>
          <w:del w:id="5031" w:author="阿毛" w:date="2021-05-21T17:49:00Z"/>
          <w:rFonts w:ascii="標楷體" w:eastAsia="標楷體" w:hAnsi="標楷體"/>
        </w:rPr>
      </w:pPr>
      <w:ins w:id="5032" w:author="ST1" w:date="2020-05-20T18:49:00Z">
        <w:del w:id="5033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7620F83" w14:textId="6F6DE34B" w:rsidR="0086715A" w:rsidRPr="00AB69BA" w:rsidDel="007154E3" w:rsidRDefault="0086715A" w:rsidP="0086715A">
      <w:pPr>
        <w:rPr>
          <w:ins w:id="5034" w:author="ST1" w:date="2020-05-20T18:49:00Z"/>
          <w:del w:id="5035" w:author="阿毛" w:date="2021-05-21T17:49:00Z"/>
          <w:rFonts w:ascii="標楷體" w:eastAsia="標楷體" w:hAnsi="標楷體"/>
        </w:rPr>
      </w:pPr>
    </w:p>
    <w:p w14:paraId="57F9D746" w14:textId="6BECFD68" w:rsidR="0086715A" w:rsidRPr="00AB69BA" w:rsidDel="007154E3" w:rsidRDefault="0086715A" w:rsidP="0086715A">
      <w:pPr>
        <w:pStyle w:val="a"/>
        <w:rPr>
          <w:ins w:id="5036" w:author="ST1" w:date="2020-05-20T18:49:00Z"/>
          <w:del w:id="5037" w:author="阿毛" w:date="2021-05-21T17:49:00Z"/>
        </w:rPr>
      </w:pPr>
      <w:ins w:id="5038" w:author="ST1" w:date="2020-05-20T18:49:00Z">
        <w:del w:id="5039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26C48B99" w14:textId="271BB77D" w:rsidR="0086715A" w:rsidDel="007154E3" w:rsidRDefault="0086715A" w:rsidP="0086715A">
      <w:pPr>
        <w:adjustRightInd w:val="0"/>
        <w:spacing w:afterLines="20" w:after="72"/>
        <w:ind w:leftChars="472" w:left="1133" w:firstLineChars="200" w:firstLine="480"/>
        <w:rPr>
          <w:ins w:id="5040" w:author="ST1" w:date="2020-05-20T18:49:00Z"/>
          <w:del w:id="5041" w:author="阿毛" w:date="2021-05-21T17:49:00Z"/>
          <w:rFonts w:ascii="標楷體" w:eastAsia="標楷體" w:hAnsi="標楷體" w:cs="標楷體"/>
          <w:kern w:val="0"/>
          <w:szCs w:val="28"/>
        </w:rPr>
      </w:pPr>
      <w:ins w:id="5042" w:author="ST1" w:date="2020-05-20T18:49:00Z">
        <w:del w:id="5043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9C31125" w14:textId="572F941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44" w:author="ST1" w:date="2020-05-20T18:50:00Z"/>
          <w:del w:id="5045" w:author="阿毛" w:date="2021-05-21T17:49:00Z"/>
          <w:rFonts w:ascii="標楷體" w:eastAsia="標楷體" w:hAnsi="標楷體"/>
        </w:rPr>
      </w:pPr>
      <w:ins w:id="5046" w:author="ST1" w:date="2020-05-20T18:49:00Z">
        <w:del w:id="504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D2C2706" w14:textId="399068CE" w:rsidR="0086715A" w:rsidRPr="006E3B5B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048" w:author="ST1" w:date="2020-05-20T18:49:00Z"/>
          <w:del w:id="5049" w:author="阿毛" w:date="2021-05-21T17:49:00Z"/>
          <w:rFonts w:ascii="標楷體" w:eastAsia="標楷體" w:hAnsi="標楷體"/>
        </w:rPr>
        <w:pPrChange w:id="5050" w:author="ST1" w:date="2020-05-20T18:50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051" w:author="ST1" w:date="2020-05-20T18:49:00Z">
        <w:del w:id="5052" w:author="阿毛" w:date="2021-05-21T17:49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5053" w:author="ST1" w:date="2020-05-20T18:50:00Z">
        <w:del w:id="5054" w:author="阿毛" w:date="2021-05-21T17:49:00Z">
          <w:r w:rsidDel="007154E3">
            <w:rPr>
              <w:rFonts w:ascii="標楷體" w:eastAsia="標楷體" w:hAnsi="標楷體"/>
            </w:rPr>
            <w:delText>2</w:delText>
          </w:r>
        </w:del>
      </w:ins>
      <w:ins w:id="5055" w:author="ST1" w:date="2020-05-20T18:49:00Z">
        <w:del w:id="505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057" w:author="ST1" w:date="2020-05-20T18:50:00Z">
        <w:del w:id="5058" w:author="阿毛" w:date="2021-05-21T17:49:00Z">
          <w:r w:rsidRPr="0086715A" w:rsidDel="007154E3">
            <w:rPr>
              <w:rFonts w:ascii="標楷體" w:eastAsia="標楷體" w:hAnsi="標楷體" w:hint="eastAsia"/>
              <w:lang w:eastAsia="zh-HK"/>
            </w:rPr>
            <w:delText>利息違約金減免明細表</w:delText>
          </w:r>
        </w:del>
      </w:ins>
    </w:p>
    <w:p w14:paraId="01E20519" w14:textId="74117B21" w:rsidR="0086715A" w:rsidRPr="006E3B5B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59" w:author="ST1" w:date="2020-05-20T18:49:00Z"/>
          <w:del w:id="5060" w:author="阿毛" w:date="2021-05-21T17:49:00Z"/>
          <w:rFonts w:ascii="標楷體" w:eastAsia="標楷體" w:hAnsi="標楷體"/>
        </w:rPr>
      </w:pPr>
    </w:p>
    <w:p w14:paraId="4C0ED843" w14:textId="5BF97D9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61" w:author="ST1" w:date="2020-05-20T18:51:00Z"/>
          <w:del w:id="5062" w:author="阿毛" w:date="2021-05-21T17:49:00Z"/>
          <w:rFonts w:ascii="標楷體" w:eastAsia="標楷體" w:hAnsi="標楷體"/>
        </w:rPr>
      </w:pPr>
      <w:ins w:id="5063" w:author="ST1" w:date="2020-05-20T18:49:00Z">
        <w:del w:id="5064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5065" w:author="ST1" w:date="2020-05-20T18:51:00Z">
        <w:del w:id="5066" w:author="阿毛" w:date="2021-05-21T17:49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</w:del>
      </w:ins>
      <w:ins w:id="5067" w:author="ST1" w:date="2020-05-20T18:49:00Z">
        <w:del w:id="5068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3D0E76B8" w14:textId="0D538C2F" w:rsidR="0086715A" w:rsidRPr="00904DBC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69" w:author="ST1" w:date="2020-05-20T18:49:00Z"/>
          <w:del w:id="5070" w:author="阿毛" w:date="2021-05-21T17:49:00Z"/>
          <w:rFonts w:ascii="標楷體" w:eastAsia="標楷體" w:hAnsi="標楷體"/>
        </w:rPr>
      </w:pPr>
    </w:p>
    <w:p w14:paraId="708B6D8F" w14:textId="59358C63" w:rsidR="0086715A" w:rsidDel="007154E3" w:rsidRDefault="0086715A" w:rsidP="0086715A">
      <w:pPr>
        <w:autoSpaceDE w:val="0"/>
        <w:autoSpaceDN w:val="0"/>
        <w:adjustRightInd w:val="0"/>
        <w:rPr>
          <w:ins w:id="5071" w:author="ST1" w:date="2020-05-20T18:49:00Z"/>
          <w:del w:id="5072" w:author="阿毛" w:date="2021-05-21T17:49:00Z"/>
          <w:rFonts w:ascii="標楷體" w:hAnsi="標楷體"/>
        </w:rPr>
      </w:pPr>
    </w:p>
    <w:p w14:paraId="2FF70461" w14:textId="1A3BD140" w:rsidR="0086715A" w:rsidRPr="00AB69BA" w:rsidDel="007154E3" w:rsidRDefault="0086715A" w:rsidP="0086715A">
      <w:pPr>
        <w:pStyle w:val="a"/>
        <w:rPr>
          <w:ins w:id="5073" w:author="ST1" w:date="2020-05-20T18:49:00Z"/>
          <w:del w:id="5074" w:author="阿毛" w:date="2021-05-21T17:49:00Z"/>
        </w:rPr>
      </w:pPr>
      <w:ins w:id="5075" w:author="ST1" w:date="2020-05-20T18:49:00Z">
        <w:del w:id="5076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6715A" w:rsidRPr="00CA6569" w:rsidDel="007154E3" w14:paraId="084A3B50" w14:textId="61E5E1AC" w:rsidTr="00BD0166">
        <w:trPr>
          <w:trHeight w:val="388"/>
          <w:jc w:val="center"/>
          <w:ins w:id="5077" w:author="ST1" w:date="2020-05-20T18:49:00Z"/>
          <w:del w:id="5078" w:author="阿毛" w:date="2021-05-21T17:49:00Z"/>
        </w:trPr>
        <w:tc>
          <w:tcPr>
            <w:tcW w:w="482" w:type="dxa"/>
            <w:vMerge w:val="restart"/>
          </w:tcPr>
          <w:p w14:paraId="326FD9C7" w14:textId="71A73611" w:rsidR="0086715A" w:rsidRPr="00CA6569" w:rsidDel="007154E3" w:rsidRDefault="0086715A" w:rsidP="00BD0166">
            <w:pPr>
              <w:rPr>
                <w:ins w:id="5079" w:author="ST1" w:date="2020-05-20T18:49:00Z"/>
                <w:del w:id="5080" w:author="阿毛" w:date="2021-05-21T17:49:00Z"/>
                <w:rFonts w:ascii="標楷體" w:eastAsia="標楷體" w:hAnsi="標楷體"/>
              </w:rPr>
            </w:pPr>
            <w:ins w:id="5081" w:author="ST1" w:date="2020-05-20T18:49:00Z">
              <w:del w:id="508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8026749" w14:textId="3890D2E6" w:rsidR="0086715A" w:rsidRPr="00CA6569" w:rsidDel="007154E3" w:rsidRDefault="0086715A" w:rsidP="00BD0166">
            <w:pPr>
              <w:rPr>
                <w:ins w:id="5083" w:author="ST1" w:date="2020-05-20T18:49:00Z"/>
                <w:del w:id="5084" w:author="阿毛" w:date="2021-05-21T17:49:00Z"/>
                <w:rFonts w:ascii="標楷體" w:eastAsia="標楷體" w:hAnsi="標楷體"/>
              </w:rPr>
            </w:pPr>
            <w:ins w:id="5085" w:author="ST1" w:date="2020-05-20T18:49:00Z">
              <w:del w:id="508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F4113A4" w14:textId="02DDB135" w:rsidR="0086715A" w:rsidRPr="00CA6569" w:rsidDel="007154E3" w:rsidRDefault="0086715A" w:rsidP="00BD0166">
            <w:pPr>
              <w:jc w:val="center"/>
              <w:rPr>
                <w:ins w:id="5087" w:author="ST1" w:date="2020-05-20T18:49:00Z"/>
                <w:del w:id="5088" w:author="阿毛" w:date="2021-05-21T17:49:00Z"/>
                <w:rFonts w:ascii="標楷體" w:eastAsia="標楷體" w:hAnsi="標楷體"/>
              </w:rPr>
            </w:pPr>
            <w:ins w:id="5089" w:author="ST1" w:date="2020-05-20T18:49:00Z">
              <w:del w:id="509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5E9B564A" w14:textId="79C3A6E0" w:rsidR="0086715A" w:rsidRPr="00CA6569" w:rsidDel="007154E3" w:rsidRDefault="0086715A" w:rsidP="00BD0166">
            <w:pPr>
              <w:rPr>
                <w:ins w:id="5091" w:author="ST1" w:date="2020-05-20T18:49:00Z"/>
                <w:del w:id="5092" w:author="阿毛" w:date="2021-05-21T17:49:00Z"/>
                <w:rFonts w:ascii="標楷體" w:eastAsia="標楷體" w:hAnsi="標楷體"/>
              </w:rPr>
            </w:pPr>
            <w:ins w:id="5093" w:author="ST1" w:date="2020-05-20T18:49:00Z">
              <w:del w:id="509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6715A" w:rsidRPr="00CA6569" w:rsidDel="007154E3" w14:paraId="0C062CE1" w14:textId="231BED75" w:rsidTr="00BD0166">
        <w:trPr>
          <w:trHeight w:val="244"/>
          <w:jc w:val="center"/>
          <w:ins w:id="5095" w:author="ST1" w:date="2020-05-20T18:49:00Z"/>
          <w:del w:id="5096" w:author="阿毛" w:date="2021-05-21T17:49:00Z"/>
        </w:trPr>
        <w:tc>
          <w:tcPr>
            <w:tcW w:w="482" w:type="dxa"/>
            <w:vMerge/>
          </w:tcPr>
          <w:p w14:paraId="22D22B27" w14:textId="4B0F7EE4" w:rsidR="0086715A" w:rsidRPr="00CA6569" w:rsidDel="007154E3" w:rsidRDefault="0086715A" w:rsidP="00BD0166">
            <w:pPr>
              <w:rPr>
                <w:ins w:id="5097" w:author="ST1" w:date="2020-05-20T18:49:00Z"/>
                <w:del w:id="5098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73CE4EC2" w14:textId="2C83D0E3" w:rsidR="0086715A" w:rsidRPr="00CA6569" w:rsidDel="007154E3" w:rsidRDefault="0086715A" w:rsidP="00BD0166">
            <w:pPr>
              <w:rPr>
                <w:ins w:id="5099" w:author="ST1" w:date="2020-05-20T18:49:00Z"/>
                <w:del w:id="5100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CB04F47" w14:textId="6358410F" w:rsidR="0086715A" w:rsidRPr="00CA6569" w:rsidDel="007154E3" w:rsidRDefault="0086715A" w:rsidP="00BD0166">
            <w:pPr>
              <w:rPr>
                <w:ins w:id="5101" w:author="ST1" w:date="2020-05-20T18:49:00Z"/>
                <w:del w:id="5102" w:author="阿毛" w:date="2021-05-21T17:49:00Z"/>
                <w:rFonts w:ascii="標楷體" w:eastAsia="標楷體" w:hAnsi="標楷體"/>
              </w:rPr>
            </w:pPr>
            <w:ins w:id="5103" w:author="ST1" w:date="2020-05-20T18:49:00Z">
              <w:del w:id="5104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22DE38BA" w14:textId="577D64EE" w:rsidR="0086715A" w:rsidRPr="00CA6569" w:rsidDel="007154E3" w:rsidRDefault="0086715A" w:rsidP="00BD0166">
            <w:pPr>
              <w:rPr>
                <w:ins w:id="5105" w:author="ST1" w:date="2020-05-20T18:49:00Z"/>
                <w:del w:id="5106" w:author="阿毛" w:date="2021-05-21T17:49:00Z"/>
                <w:rFonts w:ascii="標楷體" w:eastAsia="標楷體" w:hAnsi="標楷體"/>
              </w:rPr>
            </w:pPr>
            <w:ins w:id="5107" w:author="ST1" w:date="2020-05-20T18:49:00Z">
              <w:del w:id="510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232FA8E" w14:textId="0FEE0FC5" w:rsidR="0086715A" w:rsidRPr="00CA6569" w:rsidDel="007154E3" w:rsidRDefault="0086715A" w:rsidP="00BD0166">
            <w:pPr>
              <w:rPr>
                <w:ins w:id="5109" w:author="ST1" w:date="2020-05-20T18:49:00Z"/>
                <w:del w:id="5110" w:author="阿毛" w:date="2021-05-21T17:49:00Z"/>
                <w:rFonts w:ascii="標楷體" w:eastAsia="標楷體" w:hAnsi="標楷體"/>
              </w:rPr>
            </w:pPr>
            <w:ins w:id="5111" w:author="ST1" w:date="2020-05-20T18:49:00Z">
              <w:del w:id="511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38C30243" w14:textId="307F0EB1" w:rsidR="0086715A" w:rsidRPr="00CA6569" w:rsidDel="007154E3" w:rsidRDefault="0086715A" w:rsidP="00BD0166">
            <w:pPr>
              <w:rPr>
                <w:ins w:id="5113" w:author="ST1" w:date="2020-05-20T18:49:00Z"/>
                <w:del w:id="5114" w:author="阿毛" w:date="2021-05-21T17:49:00Z"/>
                <w:rFonts w:ascii="標楷體" w:eastAsia="標楷體" w:hAnsi="標楷體"/>
              </w:rPr>
            </w:pPr>
            <w:ins w:id="5115" w:author="ST1" w:date="2020-05-20T18:49:00Z">
              <w:del w:id="511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C3A94AA" w14:textId="1F76A5C4" w:rsidR="0086715A" w:rsidRPr="00CA6569" w:rsidDel="007154E3" w:rsidRDefault="0086715A" w:rsidP="00BD0166">
            <w:pPr>
              <w:rPr>
                <w:ins w:id="5117" w:author="ST1" w:date="2020-05-20T18:49:00Z"/>
                <w:del w:id="5118" w:author="阿毛" w:date="2021-05-21T17:49:00Z"/>
                <w:rFonts w:ascii="標楷體" w:eastAsia="標楷體" w:hAnsi="標楷體"/>
              </w:rPr>
            </w:pPr>
            <w:ins w:id="5119" w:author="ST1" w:date="2020-05-20T18:49:00Z">
              <w:del w:id="512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E660CCE" w14:textId="25C21E94" w:rsidR="0086715A" w:rsidRPr="00CA6569" w:rsidDel="007154E3" w:rsidRDefault="0086715A" w:rsidP="00BD0166">
            <w:pPr>
              <w:rPr>
                <w:ins w:id="5121" w:author="ST1" w:date="2020-05-20T18:49:00Z"/>
                <w:del w:id="5122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51DF22DB" w14:textId="4B07002B" w:rsidTr="00BD0166">
        <w:trPr>
          <w:trHeight w:val="291"/>
          <w:jc w:val="center"/>
          <w:ins w:id="5123" w:author="ST1" w:date="2020-05-20T18:49:00Z"/>
          <w:del w:id="5124" w:author="阿毛" w:date="2021-05-21T17:49:00Z"/>
        </w:trPr>
        <w:tc>
          <w:tcPr>
            <w:tcW w:w="482" w:type="dxa"/>
          </w:tcPr>
          <w:p w14:paraId="63F478BF" w14:textId="7645B6CA" w:rsidR="0086715A" w:rsidRPr="00CA6569" w:rsidDel="007154E3" w:rsidRDefault="0086715A" w:rsidP="0086715A">
            <w:pPr>
              <w:rPr>
                <w:ins w:id="5125" w:author="ST1" w:date="2020-05-20T18:49:00Z"/>
                <w:del w:id="5126" w:author="阿毛" w:date="2021-05-21T17:49:00Z"/>
                <w:rFonts w:ascii="標楷體" w:eastAsia="標楷體" w:hAnsi="標楷體"/>
              </w:rPr>
            </w:pPr>
            <w:ins w:id="5127" w:author="ST1" w:date="2020-05-20T18:49:00Z">
              <w:del w:id="512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4C91C64" w14:textId="0259040C" w:rsidR="0086715A" w:rsidRPr="00CA6569" w:rsidDel="007154E3" w:rsidRDefault="0086715A" w:rsidP="0086715A">
            <w:pPr>
              <w:rPr>
                <w:ins w:id="5129" w:author="ST1" w:date="2020-05-20T18:49:00Z"/>
                <w:del w:id="5130" w:author="阿毛" w:date="2021-05-21T17:49:00Z"/>
                <w:rFonts w:ascii="標楷體" w:eastAsia="標楷體" w:hAnsi="標楷體"/>
              </w:rPr>
            </w:pPr>
            <w:ins w:id="5131" w:author="ST1" w:date="2020-05-20T18:50:00Z">
              <w:del w:id="513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252FC7A" w14:textId="20573F1C" w:rsidR="0086715A" w:rsidRPr="00CA6569" w:rsidDel="007154E3" w:rsidRDefault="0086715A" w:rsidP="0086715A">
            <w:pPr>
              <w:rPr>
                <w:ins w:id="5133" w:author="ST1" w:date="2020-05-20T18:49:00Z"/>
                <w:del w:id="5134" w:author="阿毛" w:date="2021-05-21T17:49:00Z"/>
                <w:rFonts w:ascii="標楷體" w:eastAsia="標楷體" w:hAnsi="標楷體" w:cs="新細明體"/>
              </w:rPr>
            </w:pPr>
            <w:ins w:id="5135" w:author="ST1" w:date="2020-05-20T18:50:00Z">
              <w:del w:id="5136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4AC871F" w14:textId="45BF86A2" w:rsidR="0086715A" w:rsidRPr="00CA6569" w:rsidDel="007154E3" w:rsidRDefault="0086715A" w:rsidP="0086715A">
            <w:pPr>
              <w:rPr>
                <w:ins w:id="5137" w:author="ST1" w:date="2020-05-20T18:49:00Z"/>
                <w:del w:id="5138" w:author="阿毛" w:date="2021-05-21T17:49:00Z"/>
                <w:rFonts w:ascii="標楷體" w:eastAsia="標楷體" w:hAnsi="標楷體"/>
              </w:rPr>
            </w:pPr>
            <w:ins w:id="5139" w:author="ST1" w:date="2020-05-20T18:50:00Z">
              <w:del w:id="5140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9C88FF2" w14:textId="5F9CDBCD" w:rsidR="0086715A" w:rsidRPr="00CA6569" w:rsidDel="007154E3" w:rsidRDefault="0086715A" w:rsidP="0086715A">
            <w:pPr>
              <w:rPr>
                <w:ins w:id="5141" w:author="ST1" w:date="2020-05-20T18:49:00Z"/>
                <w:del w:id="5142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E470F08" w14:textId="39BCE5B7" w:rsidR="0086715A" w:rsidRPr="00CA6569" w:rsidDel="007154E3" w:rsidRDefault="0086715A" w:rsidP="0086715A">
            <w:pPr>
              <w:rPr>
                <w:ins w:id="5143" w:author="ST1" w:date="2020-05-20T18:49:00Z"/>
                <w:del w:id="5144" w:author="阿毛" w:date="2021-05-21T17:49:00Z"/>
                <w:rFonts w:ascii="標楷體" w:eastAsia="標楷體" w:hAnsi="標楷體"/>
              </w:rPr>
            </w:pPr>
            <w:ins w:id="5145" w:author="ST1" w:date="2020-05-20T18:50:00Z">
              <w:del w:id="514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1870C2" w14:textId="1EC5608B" w:rsidR="0086715A" w:rsidRPr="00CA6569" w:rsidDel="007154E3" w:rsidRDefault="0086715A" w:rsidP="0086715A">
            <w:pPr>
              <w:rPr>
                <w:ins w:id="5147" w:author="ST1" w:date="2020-05-20T18:49:00Z"/>
                <w:del w:id="5148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AAADEC" w14:textId="5018306F" w:rsidR="0086715A" w:rsidRPr="00CA6569" w:rsidDel="007154E3" w:rsidRDefault="0086715A" w:rsidP="0086715A">
            <w:pPr>
              <w:rPr>
                <w:ins w:id="5149" w:author="ST1" w:date="2020-05-20T18:49:00Z"/>
                <w:del w:id="5150" w:author="阿毛" w:date="2021-05-21T17:49:00Z"/>
                <w:rFonts w:ascii="標楷體" w:eastAsia="標楷體" w:hAnsi="標楷體"/>
              </w:rPr>
            </w:pPr>
            <w:ins w:id="5151" w:author="ST1" w:date="2020-05-20T18:50:00Z">
              <w:del w:id="515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86715A" w:rsidRPr="00E058D3" w:rsidDel="007154E3" w14:paraId="3576FE90" w14:textId="5623DAB4" w:rsidTr="00BD0166">
        <w:trPr>
          <w:trHeight w:val="291"/>
          <w:jc w:val="center"/>
          <w:ins w:id="5153" w:author="ST1" w:date="2020-05-20T18:49:00Z"/>
          <w:del w:id="5154" w:author="阿毛" w:date="2021-05-21T17:49:00Z"/>
        </w:trPr>
        <w:tc>
          <w:tcPr>
            <w:tcW w:w="482" w:type="dxa"/>
          </w:tcPr>
          <w:p w14:paraId="78490997" w14:textId="63656CA8" w:rsidR="0086715A" w:rsidRPr="00CA6569" w:rsidDel="007154E3" w:rsidRDefault="0086715A" w:rsidP="00BD0166">
            <w:pPr>
              <w:rPr>
                <w:ins w:id="5155" w:author="ST1" w:date="2020-05-20T18:49:00Z"/>
                <w:del w:id="5156" w:author="阿毛" w:date="2021-05-21T17:49:00Z"/>
                <w:rFonts w:ascii="標楷體" w:eastAsia="標楷體" w:hAnsi="標楷體"/>
              </w:rPr>
            </w:pPr>
            <w:ins w:id="5157" w:author="ST1" w:date="2020-05-20T18:49:00Z">
              <w:del w:id="515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501E47C" w14:textId="45064E8F" w:rsidR="0086715A" w:rsidRPr="00CA6569" w:rsidDel="007154E3" w:rsidRDefault="0086715A" w:rsidP="00BD0166">
            <w:pPr>
              <w:rPr>
                <w:ins w:id="5159" w:author="ST1" w:date="2020-05-20T18:49:00Z"/>
                <w:del w:id="5160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54A741FC" w14:textId="1E00A283" w:rsidR="0086715A" w:rsidRPr="00CA6569" w:rsidDel="007154E3" w:rsidRDefault="0086715A" w:rsidP="00BD0166">
            <w:pPr>
              <w:rPr>
                <w:ins w:id="5161" w:author="ST1" w:date="2020-05-20T18:49:00Z"/>
                <w:del w:id="5162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2F9B51B1" w14:textId="196737E9" w:rsidR="0086715A" w:rsidRPr="00CA6569" w:rsidDel="007154E3" w:rsidRDefault="0086715A" w:rsidP="00BD0166">
            <w:pPr>
              <w:rPr>
                <w:ins w:id="5163" w:author="ST1" w:date="2020-05-20T18:49:00Z"/>
                <w:del w:id="5164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499B16A" w14:textId="27D8A197" w:rsidR="0086715A" w:rsidRPr="00CA6569" w:rsidDel="007154E3" w:rsidRDefault="0086715A" w:rsidP="00BD0166">
            <w:pPr>
              <w:rPr>
                <w:ins w:id="5165" w:author="ST1" w:date="2020-05-20T18:49:00Z"/>
                <w:del w:id="516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381F9A" w14:textId="3CBBDD52" w:rsidR="0086715A" w:rsidRPr="00CA6569" w:rsidDel="007154E3" w:rsidRDefault="0086715A" w:rsidP="00BD0166">
            <w:pPr>
              <w:rPr>
                <w:ins w:id="5167" w:author="ST1" w:date="2020-05-20T18:49:00Z"/>
                <w:del w:id="5168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F212698" w14:textId="0E2666DD" w:rsidR="0086715A" w:rsidRPr="00CA6569" w:rsidDel="007154E3" w:rsidRDefault="0086715A" w:rsidP="00BD0166">
            <w:pPr>
              <w:rPr>
                <w:ins w:id="5169" w:author="ST1" w:date="2020-05-20T18:49:00Z"/>
                <w:del w:id="5170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5D27248" w14:textId="7244D81E" w:rsidR="0086715A" w:rsidRPr="00CA6569" w:rsidDel="007154E3" w:rsidRDefault="0086715A" w:rsidP="00BD0166">
            <w:pPr>
              <w:rPr>
                <w:ins w:id="5171" w:author="ST1" w:date="2020-05-20T18:49:00Z"/>
                <w:del w:id="5172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7EE60840" w14:textId="1FFD648B" w:rsidTr="00BD0166">
        <w:trPr>
          <w:trHeight w:val="291"/>
          <w:jc w:val="center"/>
          <w:ins w:id="5173" w:author="ST1" w:date="2020-05-20T18:49:00Z"/>
          <w:del w:id="5174" w:author="阿毛" w:date="2021-05-21T17:49:00Z"/>
        </w:trPr>
        <w:tc>
          <w:tcPr>
            <w:tcW w:w="482" w:type="dxa"/>
          </w:tcPr>
          <w:p w14:paraId="31109BF3" w14:textId="21A6FDBB" w:rsidR="0086715A" w:rsidRPr="00CA6569" w:rsidDel="007154E3" w:rsidRDefault="0086715A" w:rsidP="00BD0166">
            <w:pPr>
              <w:rPr>
                <w:ins w:id="5175" w:author="ST1" w:date="2020-05-20T18:49:00Z"/>
                <w:del w:id="5176" w:author="阿毛" w:date="2021-05-21T17:49:00Z"/>
                <w:rFonts w:ascii="標楷體" w:eastAsia="標楷體" w:hAnsi="標楷體"/>
              </w:rPr>
            </w:pPr>
            <w:ins w:id="5177" w:author="ST1" w:date="2020-05-20T18:49:00Z">
              <w:del w:id="5178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3B979C" w14:textId="1E60A243" w:rsidR="0086715A" w:rsidRPr="00CA6569" w:rsidDel="007154E3" w:rsidRDefault="0086715A" w:rsidP="00BD0166">
            <w:pPr>
              <w:rPr>
                <w:ins w:id="5179" w:author="ST1" w:date="2020-05-20T18:49:00Z"/>
                <w:del w:id="5180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A342FD0" w14:textId="7C3DA812" w:rsidR="0086715A" w:rsidRPr="00CA6569" w:rsidDel="007154E3" w:rsidRDefault="0086715A" w:rsidP="00BD0166">
            <w:pPr>
              <w:rPr>
                <w:ins w:id="5181" w:author="ST1" w:date="2020-05-20T18:49:00Z"/>
                <w:del w:id="5182" w:author="阿毛" w:date="2021-05-21T17:49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7F1B06DD" w14:textId="6465C288" w:rsidR="0086715A" w:rsidRPr="00CA6569" w:rsidDel="007154E3" w:rsidRDefault="0086715A" w:rsidP="00BD0166">
            <w:pPr>
              <w:rPr>
                <w:ins w:id="5183" w:author="ST1" w:date="2020-05-20T18:49:00Z"/>
                <w:del w:id="5184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AE3575A" w14:textId="2EE4CF52" w:rsidR="0086715A" w:rsidRPr="00CA6569" w:rsidDel="007154E3" w:rsidRDefault="0086715A" w:rsidP="00BD0166">
            <w:pPr>
              <w:rPr>
                <w:ins w:id="5185" w:author="ST1" w:date="2020-05-20T18:49:00Z"/>
                <w:del w:id="518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E9AF655" w14:textId="1AF2568E" w:rsidR="0086715A" w:rsidRPr="00CA6569" w:rsidDel="007154E3" w:rsidRDefault="0086715A" w:rsidP="00BD0166">
            <w:pPr>
              <w:rPr>
                <w:ins w:id="5187" w:author="ST1" w:date="2020-05-20T18:49:00Z"/>
                <w:del w:id="5188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9E8DE2A" w14:textId="5DEF504A" w:rsidR="0086715A" w:rsidRPr="00CA6569" w:rsidDel="007154E3" w:rsidRDefault="0086715A" w:rsidP="00BD0166">
            <w:pPr>
              <w:rPr>
                <w:ins w:id="5189" w:author="ST1" w:date="2020-05-20T18:49:00Z"/>
                <w:del w:id="5190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59FCF72" w14:textId="40E80465" w:rsidR="0086715A" w:rsidRPr="00CA6569" w:rsidDel="007154E3" w:rsidRDefault="0086715A" w:rsidP="00BD0166">
            <w:pPr>
              <w:rPr>
                <w:ins w:id="5191" w:author="ST1" w:date="2020-05-20T18:49:00Z"/>
                <w:del w:id="5192" w:author="阿毛" w:date="2021-05-21T17:49:00Z"/>
                <w:rFonts w:ascii="標楷體" w:eastAsia="標楷體" w:hAnsi="標楷體"/>
              </w:rPr>
            </w:pPr>
          </w:p>
        </w:tc>
      </w:tr>
    </w:tbl>
    <w:p w14:paraId="59D77629" w14:textId="5706F7C5" w:rsidR="0086715A" w:rsidDel="007154E3" w:rsidRDefault="0086715A" w:rsidP="0086715A">
      <w:pPr>
        <w:rPr>
          <w:ins w:id="5193" w:author="ST1" w:date="2020-05-20T18:49:00Z"/>
          <w:del w:id="5194" w:author="阿毛" w:date="2021-05-21T17:49:00Z"/>
        </w:rPr>
      </w:pPr>
    </w:p>
    <w:p w14:paraId="39DCE6ED" w14:textId="26FD4AB1" w:rsidR="0086715A" w:rsidRPr="00BB5548" w:rsidDel="007154E3" w:rsidRDefault="0086715A" w:rsidP="0086715A">
      <w:pPr>
        <w:pStyle w:val="42"/>
        <w:spacing w:after="72"/>
        <w:ind w:leftChars="0" w:left="0"/>
        <w:rPr>
          <w:ins w:id="5195" w:author="ST1" w:date="2020-05-20T18:49:00Z"/>
          <w:del w:id="5196" w:author="阿毛" w:date="2021-05-21T17:49:00Z"/>
          <w:rFonts w:ascii="標楷體" w:hAnsi="標楷體"/>
        </w:rPr>
      </w:pPr>
      <w:ins w:id="5197" w:author="ST1" w:date="2020-05-20T18:49:00Z">
        <w:del w:id="5198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199" w:author="ST1" w:date="2020-05-20T18:51:00Z">
        <w:del w:id="5200" w:author="阿毛" w:date="2021-05-21T17:49:00Z">
          <w:r w:rsidRPr="0086715A" w:rsidDel="007154E3">
            <w:rPr>
              <w:rFonts w:ascii="標楷體" w:hAnsi="標楷體" w:hint="eastAsia"/>
              <w:lang w:eastAsia="zh-HK"/>
            </w:rPr>
            <w:delText>利息違約金減免明細表</w:delText>
          </w:r>
        </w:del>
      </w:ins>
    </w:p>
    <w:p w14:paraId="6A93D861" w14:textId="07CD8CF7" w:rsidR="0086715A" w:rsidDel="007154E3" w:rsidRDefault="0086715A" w:rsidP="0086715A">
      <w:pPr>
        <w:rPr>
          <w:ins w:id="5201" w:author="ST1" w:date="2020-05-20T18:49:00Z"/>
          <w:del w:id="5202" w:author="阿毛" w:date="2021-05-21T17:49:00Z"/>
          <w:rFonts w:ascii="標楷體" w:eastAsia="標楷體" w:hAnsi="標楷體"/>
        </w:rPr>
      </w:pPr>
      <w:ins w:id="5203" w:author="ST1" w:date="2020-05-20T18:49:00Z">
        <w:del w:id="5204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205" w:author="ST1" w:date="2020-05-20T18:53:00Z">
        <w:del w:id="5206" w:author="阿毛" w:date="2021-05-21T17:49:00Z">
          <w:r w:rsidDel="007154E3">
            <w:rPr>
              <w:rFonts w:ascii="標楷體" w:eastAsia="標楷體" w:hAnsi="標楷體"/>
            </w:rPr>
            <w:object w:dxaOrig="1508" w:dyaOrig="1024" w14:anchorId="243B82CF">
              <v:shape id="_x0000_i1042" type="#_x0000_t75" style="width:75.6pt;height:51pt" o:ole="">
                <v:imagedata r:id="rId70" o:title=""/>
              </v:shape>
              <o:OLEObject Type="Embed" ProgID="Acrobat.Document.DC" ShapeID="_x0000_i1042" DrawAspect="Icon" ObjectID="_1686578698" r:id="rId71"/>
            </w:object>
          </w:r>
        </w:del>
      </w:ins>
      <w:ins w:id="5207" w:author="ST1" w:date="2020-05-20T18:49:00Z">
        <w:del w:id="5208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4E0E99D" w14:textId="73A58F4F" w:rsidR="0086715A" w:rsidRPr="00BB5548" w:rsidDel="007154E3" w:rsidRDefault="0086715A" w:rsidP="0086715A">
      <w:pPr>
        <w:rPr>
          <w:ins w:id="5209" w:author="ST1" w:date="2020-05-20T18:49:00Z"/>
          <w:del w:id="5210" w:author="阿毛" w:date="2021-05-21T17:49:00Z"/>
          <w:rFonts w:ascii="標楷體" w:eastAsia="標楷體" w:hAnsi="標楷體"/>
        </w:rPr>
      </w:pPr>
    </w:p>
    <w:p w14:paraId="036F06DA" w14:textId="3177B0A7" w:rsidR="0086715A" w:rsidDel="007154E3" w:rsidRDefault="0086715A" w:rsidP="0086715A">
      <w:pPr>
        <w:rPr>
          <w:ins w:id="5211" w:author="ST1" w:date="2020-05-20T18:49:00Z"/>
          <w:del w:id="5212" w:author="阿毛" w:date="2021-05-21T17:49:00Z"/>
        </w:rPr>
      </w:pPr>
    </w:p>
    <w:p w14:paraId="32D1EC3A" w14:textId="57C0C052" w:rsidR="00F655ED" w:rsidDel="007154E3" w:rsidRDefault="00F655ED" w:rsidP="00F655ED">
      <w:pPr>
        <w:rPr>
          <w:ins w:id="5213" w:author="ST1" w:date="2020-05-19T18:16:00Z"/>
          <w:del w:id="5214" w:author="阿毛" w:date="2021-05-21T17:49:00Z"/>
        </w:rPr>
      </w:pPr>
    </w:p>
    <w:p w14:paraId="3E46260B" w14:textId="189EF8D6" w:rsidR="00F655ED" w:rsidDel="007154E3" w:rsidRDefault="00F655ED" w:rsidP="00F655ED">
      <w:pPr>
        <w:rPr>
          <w:ins w:id="5215" w:author="ST1" w:date="2020-05-25T12:05:00Z"/>
          <w:del w:id="5216" w:author="阿毛" w:date="2021-05-21T17:49:00Z"/>
        </w:rPr>
      </w:pPr>
    </w:p>
    <w:p w14:paraId="40270BFC" w14:textId="5A993257" w:rsidR="00FB52FE" w:rsidDel="007154E3" w:rsidRDefault="00FB52FE">
      <w:pPr>
        <w:widowControl/>
        <w:rPr>
          <w:ins w:id="5217" w:author="ST1" w:date="2020-05-25T12:05:00Z"/>
          <w:del w:id="5218" w:author="阿毛" w:date="2021-05-21T17:49:00Z"/>
        </w:rPr>
      </w:pPr>
      <w:ins w:id="5219" w:author="ST1" w:date="2020-05-25T12:05:00Z">
        <w:del w:id="5220" w:author="阿毛" w:date="2021-05-21T17:49:00Z">
          <w:r w:rsidDel="007154E3">
            <w:br w:type="page"/>
          </w:r>
        </w:del>
      </w:ins>
    </w:p>
    <w:p w14:paraId="299058F9" w14:textId="07E2D373" w:rsidR="00FB52FE" w:rsidRPr="00D545F1" w:rsidDel="007154E3" w:rsidRDefault="00FB52FE" w:rsidP="00FB52FE">
      <w:pPr>
        <w:pStyle w:val="3"/>
        <w:numPr>
          <w:ilvl w:val="2"/>
          <w:numId w:val="6"/>
        </w:numPr>
        <w:rPr>
          <w:ins w:id="5221" w:author="ST1" w:date="2020-05-25T12:05:00Z"/>
          <w:del w:id="5222" w:author="阿毛" w:date="2021-05-21T17:50:00Z"/>
          <w:rFonts w:ascii="標楷體" w:hAnsi="標楷體"/>
        </w:rPr>
      </w:pPr>
      <w:ins w:id="5223" w:author="ST1" w:date="2020-05-25T12:05:00Z">
        <w:del w:id="5224" w:author="阿毛" w:date="2021-05-21T17:50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3</w:delText>
          </w:r>
        </w:del>
      </w:ins>
      <w:ins w:id="5225" w:author="ST1" w:date="2020-05-25T12:06:00Z">
        <w:del w:id="5226" w:author="阿毛" w:date="2021-05-21T17:50:00Z">
          <w:r w:rsidRPr="00FB52FE" w:rsidDel="007154E3">
            <w:rPr>
              <w:rFonts w:ascii="標楷體" w:hAnsi="標楷體" w:hint="eastAsia"/>
            </w:rPr>
            <w:delText>應收票據之帳齡分析表</w:delText>
          </w:r>
        </w:del>
      </w:ins>
    </w:p>
    <w:p w14:paraId="21B20719" w14:textId="7A99C9EB" w:rsidR="00FB52FE" w:rsidRPr="00AB69BA" w:rsidDel="007154E3" w:rsidRDefault="00FB52FE" w:rsidP="00FB52FE">
      <w:pPr>
        <w:pStyle w:val="a"/>
        <w:rPr>
          <w:ins w:id="5227" w:author="ST1" w:date="2020-05-25T12:05:00Z"/>
          <w:del w:id="5228" w:author="阿毛" w:date="2021-05-21T17:50:00Z"/>
        </w:rPr>
      </w:pPr>
      <w:ins w:id="5229" w:author="ST1" w:date="2020-05-25T12:05:00Z">
        <w:del w:id="5230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B52FE" w:rsidRPr="00AB69BA" w:rsidDel="007154E3" w14:paraId="77FD7FCC" w14:textId="6AD58C52" w:rsidTr="00BD0166">
        <w:trPr>
          <w:trHeight w:val="277"/>
          <w:ins w:id="5231" w:author="ST1" w:date="2020-05-25T12:05:00Z"/>
          <w:del w:id="523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71E3A" w14:textId="65F1E04D" w:rsidR="00FB52FE" w:rsidRPr="00AB69BA" w:rsidDel="007154E3" w:rsidRDefault="00FB52FE" w:rsidP="00BD0166">
            <w:pPr>
              <w:rPr>
                <w:ins w:id="5233" w:author="ST1" w:date="2020-05-25T12:05:00Z"/>
                <w:del w:id="5234" w:author="阿毛" w:date="2021-05-21T17:50:00Z"/>
                <w:rFonts w:ascii="標楷體" w:eastAsia="標楷體" w:hAnsi="標楷體"/>
              </w:rPr>
            </w:pPr>
            <w:ins w:id="5235" w:author="ST1" w:date="2020-05-25T12:05:00Z">
              <w:del w:id="523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F703D" w14:textId="534FC2B4" w:rsidR="00FB52FE" w:rsidDel="007154E3" w:rsidRDefault="00FB52FE" w:rsidP="00BD0166">
            <w:pPr>
              <w:rPr>
                <w:ins w:id="5237" w:author="ST1" w:date="2020-05-25T12:05:00Z"/>
                <w:del w:id="5238" w:author="阿毛" w:date="2021-05-21T17:50:00Z"/>
                <w:rFonts w:ascii="標楷體" w:eastAsia="標楷體" w:hAnsi="標楷體"/>
              </w:rPr>
            </w:pPr>
            <w:ins w:id="5239" w:author="ST1" w:date="2020-05-25T12:06:00Z">
              <w:del w:id="5240" w:author="阿毛" w:date="2021-05-21T17:50:00Z">
                <w:r w:rsidRPr="00FB52FE" w:rsidDel="007154E3">
                  <w:rPr>
                    <w:rFonts w:ascii="標楷體" w:eastAsia="標楷體" w:hAnsi="標楷體" w:hint="eastAsia"/>
                    <w:lang w:eastAsia="zh-HK"/>
                  </w:rPr>
                  <w:delText>應收票據之帳齡分析表</w:delText>
                </w:r>
              </w:del>
            </w:ins>
          </w:p>
          <w:p w14:paraId="50E18D7B" w14:textId="35ED4750" w:rsidR="00FB52FE" w:rsidRPr="003E2496" w:rsidDel="007154E3" w:rsidRDefault="00FB52FE" w:rsidP="00BD0166">
            <w:pPr>
              <w:rPr>
                <w:ins w:id="5241" w:author="ST1" w:date="2020-05-25T12:05:00Z"/>
                <w:del w:id="5242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75EFABB" w14:textId="0CDBF6CD" w:rsidTr="00BD0166">
        <w:trPr>
          <w:trHeight w:val="277"/>
          <w:ins w:id="5243" w:author="ST1" w:date="2020-05-25T12:05:00Z"/>
          <w:del w:id="524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CBD54" w14:textId="2F3A15E3" w:rsidR="00FB52FE" w:rsidRPr="00AB69BA" w:rsidDel="007154E3" w:rsidRDefault="00FB52FE" w:rsidP="00BD0166">
            <w:pPr>
              <w:rPr>
                <w:ins w:id="5245" w:author="ST1" w:date="2020-05-25T12:05:00Z"/>
                <w:del w:id="5246" w:author="阿毛" w:date="2021-05-21T17:50:00Z"/>
                <w:rFonts w:ascii="標楷體" w:eastAsia="標楷體" w:hAnsi="標楷體"/>
              </w:rPr>
            </w:pPr>
            <w:ins w:id="5247" w:author="ST1" w:date="2020-05-25T12:05:00Z">
              <w:del w:id="524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98220D" w14:textId="62666274" w:rsidR="00FB52FE" w:rsidRPr="00AB69BA" w:rsidDel="007154E3" w:rsidRDefault="00FB52FE" w:rsidP="00BD0166">
            <w:pPr>
              <w:rPr>
                <w:ins w:id="5249" w:author="ST1" w:date="2020-05-25T12:05:00Z"/>
                <w:del w:id="5250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407635CB" w14:textId="2EDF2529" w:rsidTr="00BD0166">
        <w:trPr>
          <w:trHeight w:val="773"/>
          <w:ins w:id="5251" w:author="ST1" w:date="2020-05-25T12:05:00Z"/>
          <w:del w:id="525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C59FA4" w14:textId="1C16BA64" w:rsidR="00FB52FE" w:rsidRPr="00AB69BA" w:rsidDel="007154E3" w:rsidRDefault="00FB52FE" w:rsidP="00BD0166">
            <w:pPr>
              <w:rPr>
                <w:ins w:id="5253" w:author="ST1" w:date="2020-05-25T12:05:00Z"/>
                <w:del w:id="5254" w:author="阿毛" w:date="2021-05-21T17:50:00Z"/>
                <w:rFonts w:ascii="標楷體" w:eastAsia="標楷體" w:hAnsi="標楷體"/>
              </w:rPr>
            </w:pPr>
            <w:ins w:id="5255" w:author="ST1" w:date="2020-05-25T12:05:00Z">
              <w:del w:id="525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8A29E6" w14:textId="2EF9592F" w:rsidR="00FB52FE" w:rsidRPr="00AB69BA" w:rsidDel="007154E3" w:rsidRDefault="00FB52FE" w:rsidP="00BD0166">
            <w:pPr>
              <w:rPr>
                <w:ins w:id="5257" w:author="ST1" w:date="2020-05-25T12:05:00Z"/>
                <w:del w:id="5258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D7B1F3" w14:textId="2B16B387" w:rsidTr="00BD0166">
        <w:trPr>
          <w:trHeight w:val="321"/>
          <w:ins w:id="5259" w:author="ST1" w:date="2020-05-25T12:05:00Z"/>
          <w:del w:id="526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A9367" w14:textId="664033E2" w:rsidR="00FB52FE" w:rsidRPr="00AB69BA" w:rsidDel="007154E3" w:rsidRDefault="00FB52FE" w:rsidP="00BD0166">
            <w:pPr>
              <w:rPr>
                <w:ins w:id="5261" w:author="ST1" w:date="2020-05-25T12:05:00Z"/>
                <w:del w:id="5262" w:author="阿毛" w:date="2021-05-21T17:50:00Z"/>
                <w:rFonts w:ascii="標楷體" w:eastAsia="標楷體" w:hAnsi="標楷體"/>
              </w:rPr>
            </w:pPr>
            <w:ins w:id="5263" w:author="ST1" w:date="2020-05-25T12:05:00Z">
              <w:del w:id="526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5840C" w14:textId="48136501" w:rsidR="00FB52FE" w:rsidRPr="00AB69BA" w:rsidDel="007154E3" w:rsidRDefault="00FB52FE" w:rsidP="00BD0166">
            <w:pPr>
              <w:rPr>
                <w:ins w:id="5265" w:author="ST1" w:date="2020-05-25T12:05:00Z"/>
                <w:del w:id="5266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6366DF" w14:textId="5D20FAAA" w:rsidTr="00BD0166">
        <w:trPr>
          <w:trHeight w:val="1311"/>
          <w:ins w:id="5267" w:author="ST1" w:date="2020-05-25T12:05:00Z"/>
          <w:del w:id="526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D29F35" w14:textId="7FCBE54F" w:rsidR="00FB52FE" w:rsidRPr="00AB69BA" w:rsidDel="007154E3" w:rsidRDefault="00FB52FE" w:rsidP="00BD0166">
            <w:pPr>
              <w:rPr>
                <w:ins w:id="5269" w:author="ST1" w:date="2020-05-25T12:05:00Z"/>
                <w:del w:id="5270" w:author="阿毛" w:date="2021-05-21T17:50:00Z"/>
                <w:rFonts w:ascii="標楷體" w:eastAsia="標楷體" w:hAnsi="標楷體"/>
              </w:rPr>
            </w:pPr>
            <w:ins w:id="5271" w:author="ST1" w:date="2020-05-25T12:05:00Z">
              <w:del w:id="527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326542" w14:textId="4C2907E7" w:rsidR="00FB52FE" w:rsidRPr="00AB69BA" w:rsidDel="007154E3" w:rsidRDefault="00FB52FE" w:rsidP="00BD0166">
            <w:pPr>
              <w:rPr>
                <w:ins w:id="5273" w:author="ST1" w:date="2020-05-25T12:05:00Z"/>
                <w:del w:id="5274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585B7830" w14:textId="69A9C0C9" w:rsidTr="00BD0166">
        <w:trPr>
          <w:trHeight w:val="278"/>
          <w:ins w:id="5275" w:author="ST1" w:date="2020-05-25T12:05:00Z"/>
          <w:del w:id="527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E674F" w14:textId="6BAE037D" w:rsidR="00FB52FE" w:rsidRPr="00AB69BA" w:rsidDel="007154E3" w:rsidRDefault="00FB52FE" w:rsidP="00BD0166">
            <w:pPr>
              <w:rPr>
                <w:ins w:id="5277" w:author="ST1" w:date="2020-05-25T12:05:00Z"/>
                <w:del w:id="5278" w:author="阿毛" w:date="2021-05-21T17:50:00Z"/>
                <w:rFonts w:ascii="標楷體" w:eastAsia="標楷體" w:hAnsi="標楷體"/>
              </w:rPr>
            </w:pPr>
            <w:ins w:id="5279" w:author="ST1" w:date="2020-05-25T12:05:00Z">
              <w:del w:id="528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7E0390" w14:textId="0DC8C13C" w:rsidR="00FB52FE" w:rsidRPr="00AB69BA" w:rsidDel="007154E3" w:rsidRDefault="00FB52FE" w:rsidP="00BD0166">
            <w:pPr>
              <w:rPr>
                <w:ins w:id="5281" w:author="ST1" w:date="2020-05-25T12:05:00Z"/>
                <w:del w:id="5282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8901A48" w14:textId="089C716E" w:rsidTr="00BD0166">
        <w:trPr>
          <w:trHeight w:val="358"/>
          <w:ins w:id="5283" w:author="ST1" w:date="2020-05-25T12:05:00Z"/>
          <w:del w:id="528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1EB137" w14:textId="6428BB83" w:rsidR="00FB52FE" w:rsidRPr="00AB69BA" w:rsidDel="007154E3" w:rsidRDefault="00FB52FE" w:rsidP="00BD0166">
            <w:pPr>
              <w:rPr>
                <w:ins w:id="5285" w:author="ST1" w:date="2020-05-25T12:05:00Z"/>
                <w:del w:id="5286" w:author="阿毛" w:date="2021-05-21T17:50:00Z"/>
                <w:rFonts w:ascii="標楷體" w:eastAsia="標楷體" w:hAnsi="標楷體"/>
              </w:rPr>
            </w:pPr>
            <w:ins w:id="5287" w:author="ST1" w:date="2020-05-25T12:05:00Z">
              <w:del w:id="528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815469" w14:textId="09AE8E79" w:rsidR="00FB52FE" w:rsidRPr="00AB69BA" w:rsidDel="007154E3" w:rsidRDefault="00FB52FE" w:rsidP="00BD0166">
            <w:pPr>
              <w:rPr>
                <w:ins w:id="5289" w:author="ST1" w:date="2020-05-25T12:05:00Z"/>
                <w:del w:id="5290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D2FDE69" w14:textId="77BE412B" w:rsidTr="00BD0166">
        <w:trPr>
          <w:trHeight w:val="278"/>
          <w:ins w:id="5291" w:author="ST1" w:date="2020-05-25T12:05:00Z"/>
          <w:del w:id="529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D29B3" w14:textId="7D801D10" w:rsidR="00FB52FE" w:rsidRPr="00AB69BA" w:rsidDel="007154E3" w:rsidRDefault="00FB52FE" w:rsidP="00BD0166">
            <w:pPr>
              <w:rPr>
                <w:ins w:id="5293" w:author="ST1" w:date="2020-05-25T12:05:00Z"/>
                <w:del w:id="5294" w:author="阿毛" w:date="2021-05-21T17:50:00Z"/>
                <w:rFonts w:ascii="標楷體" w:eastAsia="標楷體" w:hAnsi="標楷體"/>
              </w:rPr>
            </w:pPr>
            <w:ins w:id="5295" w:author="ST1" w:date="2020-05-25T12:05:00Z">
              <w:del w:id="529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45A74B" w14:textId="36E7DAB6" w:rsidR="00FB52FE" w:rsidRPr="00AB69BA" w:rsidDel="007154E3" w:rsidRDefault="00FB52FE" w:rsidP="00BD0166">
            <w:pPr>
              <w:rPr>
                <w:ins w:id="5297" w:author="ST1" w:date="2020-05-25T12:05:00Z"/>
                <w:del w:id="5298" w:author="阿毛" w:date="2021-05-21T17:50:00Z"/>
                <w:rFonts w:ascii="標楷體" w:eastAsia="標楷體" w:hAnsi="標楷體"/>
              </w:rPr>
            </w:pPr>
          </w:p>
        </w:tc>
      </w:tr>
    </w:tbl>
    <w:p w14:paraId="707426C7" w14:textId="58D712A5" w:rsidR="00FB52FE" w:rsidDel="007154E3" w:rsidRDefault="00FB52FE" w:rsidP="00FB52FE">
      <w:pPr>
        <w:rPr>
          <w:ins w:id="5299" w:author="ST1" w:date="2020-05-25T12:05:00Z"/>
          <w:del w:id="5300" w:author="阿毛" w:date="2021-05-21T17:50:00Z"/>
          <w:rFonts w:ascii="標楷體" w:eastAsia="標楷體" w:hAnsi="標楷體"/>
        </w:rPr>
      </w:pPr>
    </w:p>
    <w:p w14:paraId="330088D2" w14:textId="031ACFB6" w:rsidR="00FB52FE" w:rsidDel="007154E3" w:rsidRDefault="00FB52FE" w:rsidP="00FB52FE">
      <w:pPr>
        <w:widowControl/>
        <w:rPr>
          <w:ins w:id="5301" w:author="ST1" w:date="2020-05-25T12:05:00Z"/>
          <w:del w:id="5302" w:author="阿毛" w:date="2021-05-21T17:50:00Z"/>
          <w:rFonts w:ascii="標楷體" w:eastAsia="標楷體" w:hAnsi="標楷體"/>
        </w:rPr>
      </w:pPr>
      <w:ins w:id="5303" w:author="ST1" w:date="2020-05-25T12:05:00Z">
        <w:del w:id="5304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368DA2C0" w14:textId="369F2BD8" w:rsidR="00FB52FE" w:rsidRPr="00AB69BA" w:rsidDel="007154E3" w:rsidRDefault="00FB52FE" w:rsidP="00FB52FE">
      <w:pPr>
        <w:rPr>
          <w:ins w:id="5305" w:author="ST1" w:date="2020-05-25T12:05:00Z"/>
          <w:del w:id="5306" w:author="阿毛" w:date="2021-05-21T17:50:00Z"/>
          <w:rFonts w:ascii="標楷體" w:eastAsia="標楷體" w:hAnsi="標楷體"/>
        </w:rPr>
      </w:pPr>
    </w:p>
    <w:p w14:paraId="72A97E02" w14:textId="05DF30D8" w:rsidR="00FB52FE" w:rsidRPr="00AB69BA" w:rsidDel="007154E3" w:rsidRDefault="00FB52FE" w:rsidP="00FB52FE">
      <w:pPr>
        <w:pStyle w:val="a"/>
        <w:rPr>
          <w:ins w:id="5307" w:author="ST1" w:date="2020-05-25T12:05:00Z"/>
          <w:del w:id="5308" w:author="阿毛" w:date="2021-05-21T17:50:00Z"/>
        </w:rPr>
      </w:pPr>
      <w:ins w:id="5309" w:author="ST1" w:date="2020-05-25T12:05:00Z">
        <w:del w:id="5310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B53FFE5" w14:textId="5B4D6EE8" w:rsidR="00FB52FE" w:rsidDel="007154E3" w:rsidRDefault="00FB52FE" w:rsidP="00FB52FE">
      <w:pPr>
        <w:adjustRightInd w:val="0"/>
        <w:spacing w:afterLines="20" w:after="72"/>
        <w:ind w:leftChars="472" w:left="1133" w:firstLineChars="200" w:firstLine="480"/>
        <w:rPr>
          <w:ins w:id="5311" w:author="ST1" w:date="2020-05-25T12:05:00Z"/>
          <w:del w:id="5312" w:author="阿毛" w:date="2021-05-21T17:50:00Z"/>
          <w:rFonts w:ascii="標楷體" w:eastAsia="標楷體" w:hAnsi="標楷體" w:cs="標楷體"/>
          <w:kern w:val="0"/>
          <w:szCs w:val="28"/>
        </w:rPr>
      </w:pPr>
      <w:ins w:id="5313" w:author="ST1" w:date="2020-05-25T12:05:00Z">
        <w:del w:id="5314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08CE70F" w14:textId="7BC738EB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15" w:author="ST1" w:date="2020-05-25T12:05:00Z"/>
          <w:del w:id="5316" w:author="阿毛" w:date="2021-05-21T17:50:00Z"/>
          <w:rFonts w:ascii="標楷體" w:eastAsia="標楷體" w:hAnsi="標楷體"/>
        </w:rPr>
      </w:pPr>
      <w:ins w:id="5317" w:author="ST1" w:date="2020-05-25T12:05:00Z">
        <w:del w:id="5318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0888EF76" w14:textId="68C08BB9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319" w:author="ST1" w:date="2020-05-25T12:05:00Z"/>
          <w:del w:id="5320" w:author="阿毛" w:date="2021-05-21T17:50:00Z"/>
          <w:rFonts w:ascii="標楷體" w:eastAsia="標楷體" w:hAnsi="標楷體"/>
        </w:rPr>
      </w:pPr>
      <w:ins w:id="5321" w:author="ST1" w:date="2020-05-25T12:05:00Z">
        <w:del w:id="5322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  <w:r w:rsidDel="007154E3">
            <w:rPr>
              <w:rFonts w:ascii="標楷體" w:eastAsia="標楷體" w:hAnsi="標楷體"/>
            </w:rPr>
            <w:delText>3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323" w:author="ST1" w:date="2020-05-25T12:06:00Z">
        <w:del w:id="5324" w:author="阿毛" w:date="2021-05-21T17:50:00Z">
          <w:r w:rsidRPr="00FB52FE" w:rsidDel="007154E3">
            <w:rPr>
              <w:rFonts w:ascii="標楷體" w:eastAsia="標楷體" w:hAnsi="標楷體" w:hint="eastAsia"/>
              <w:lang w:eastAsia="zh-HK"/>
            </w:rPr>
            <w:delText>應收票據之帳齡分析表</w:delText>
          </w:r>
        </w:del>
      </w:ins>
    </w:p>
    <w:p w14:paraId="08574083" w14:textId="3DBD28C0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25" w:author="ST1" w:date="2020-05-25T12:05:00Z"/>
          <w:del w:id="5326" w:author="阿毛" w:date="2021-05-21T17:50:00Z"/>
          <w:rFonts w:ascii="標楷體" w:eastAsia="標楷體" w:hAnsi="標楷體"/>
        </w:rPr>
      </w:pPr>
    </w:p>
    <w:p w14:paraId="16528F60" w14:textId="6FBEFA37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27" w:author="ST1" w:date="2020-05-25T12:18:00Z"/>
          <w:del w:id="5328" w:author="阿毛" w:date="2021-05-21T17:50:00Z"/>
          <w:rFonts w:ascii="標楷體" w:eastAsia="標楷體" w:hAnsi="標楷體"/>
        </w:rPr>
      </w:pPr>
      <w:ins w:id="5329" w:author="ST1" w:date="2020-05-25T12:05:00Z">
        <w:del w:id="5330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5AC8678F" w14:textId="41D60C5C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31" w:author="ST1" w:date="2020-05-25T12:19:00Z"/>
          <w:del w:id="5332" w:author="阿毛" w:date="2021-05-21T17:50:00Z"/>
          <w:rFonts w:ascii="標楷體" w:eastAsia="標楷體" w:hAnsi="標楷體"/>
        </w:rPr>
      </w:pPr>
      <w:ins w:id="5333" w:author="ST1" w:date="2020-05-25T12:18:00Z">
        <w:del w:id="5334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上傳目錄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</w:delText>
          </w:r>
        </w:del>
      </w:ins>
      <w:ins w:id="5335" w:author="ST1" w:date="2020-05-25T12:19:00Z">
        <w:del w:id="5336" w:author="阿毛" w:date="2021-05-21T17:50:00Z">
          <w:r w:rsidDel="007154E3">
            <w:rPr>
              <w:rFonts w:ascii="標楷體" w:eastAsia="標楷體" w:hAnsi="標楷體" w:hint="eastAsia"/>
            </w:rPr>
            <w:delText>__</w:delText>
          </w:r>
          <w:r w:rsidDel="007154E3">
            <w:rPr>
              <w:rFonts w:ascii="標楷體" w:eastAsia="標楷體" w:hAnsi="標楷體"/>
            </w:rPr>
            <w:delText xml:space="preserve">  </w:delText>
          </w:r>
          <w:r w:rsidRPr="00BD0166" w:rsidDel="007154E3">
            <w:rPr>
              <w:rFonts w:ascii="標楷體" w:eastAsia="標楷體" w:hAnsi="標楷體" w:hint="eastAsia"/>
              <w:bdr w:val="single" w:sz="4" w:space="0" w:color="auto"/>
              <w:rPrChange w:id="5337" w:author="ST1" w:date="2020-05-25T12:19:00Z">
                <w:rPr>
                  <w:rFonts w:ascii="標楷體" w:eastAsia="標楷體" w:hAnsi="標楷體" w:hint="eastAsia"/>
                </w:rPr>
              </w:rPrChange>
            </w:rPr>
            <w:delText>瀏覽</w:delText>
          </w:r>
        </w:del>
      </w:ins>
    </w:p>
    <w:p w14:paraId="1DDCA8BD" w14:textId="7349C9F1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38" w:author="ST1" w:date="2020-05-25T12:05:00Z"/>
          <w:del w:id="5339" w:author="阿毛" w:date="2021-05-21T17:50:00Z"/>
          <w:rFonts w:ascii="標楷體" w:eastAsia="標楷體" w:hAnsi="標楷體"/>
        </w:rPr>
      </w:pPr>
      <w:ins w:id="5340" w:author="ST1" w:date="2020-05-25T12:19:00Z">
        <w:del w:id="5341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上傳檔案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_________________</w:delText>
          </w:r>
        </w:del>
      </w:ins>
    </w:p>
    <w:p w14:paraId="785308AC" w14:textId="70D50527" w:rsidR="00FB52FE" w:rsidRPr="00904DBC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42" w:author="ST1" w:date="2020-05-25T12:05:00Z"/>
          <w:del w:id="5343" w:author="阿毛" w:date="2021-05-21T17:50:00Z"/>
          <w:rFonts w:ascii="標楷體" w:eastAsia="標楷體" w:hAnsi="標楷體"/>
        </w:rPr>
      </w:pPr>
    </w:p>
    <w:p w14:paraId="2480B488" w14:textId="3733AADF" w:rsidR="00FB52FE" w:rsidDel="007154E3" w:rsidRDefault="00FB52FE" w:rsidP="00FB52FE">
      <w:pPr>
        <w:autoSpaceDE w:val="0"/>
        <w:autoSpaceDN w:val="0"/>
        <w:adjustRightInd w:val="0"/>
        <w:rPr>
          <w:ins w:id="5344" w:author="ST1" w:date="2020-05-25T12:05:00Z"/>
          <w:del w:id="5345" w:author="阿毛" w:date="2021-05-21T17:50:00Z"/>
          <w:rFonts w:ascii="標楷體" w:hAnsi="標楷體"/>
        </w:rPr>
      </w:pPr>
    </w:p>
    <w:p w14:paraId="789A9D98" w14:textId="27D3D126" w:rsidR="00FB52FE" w:rsidRPr="00AB69BA" w:rsidDel="007154E3" w:rsidRDefault="00FB52FE" w:rsidP="00FB52FE">
      <w:pPr>
        <w:pStyle w:val="a"/>
        <w:rPr>
          <w:ins w:id="5346" w:author="ST1" w:date="2020-05-25T12:05:00Z"/>
          <w:del w:id="5347" w:author="阿毛" w:date="2021-05-21T17:50:00Z"/>
        </w:rPr>
      </w:pPr>
      <w:ins w:id="5348" w:author="ST1" w:date="2020-05-25T12:05:00Z">
        <w:del w:id="5349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B52FE" w:rsidRPr="00CA6569" w:rsidDel="007154E3" w14:paraId="147BE664" w14:textId="1B7F1E6F" w:rsidTr="00BD0166">
        <w:trPr>
          <w:trHeight w:val="388"/>
          <w:jc w:val="center"/>
          <w:ins w:id="5350" w:author="ST1" w:date="2020-05-25T12:05:00Z"/>
          <w:del w:id="5351" w:author="阿毛" w:date="2021-05-21T17:50:00Z"/>
        </w:trPr>
        <w:tc>
          <w:tcPr>
            <w:tcW w:w="482" w:type="dxa"/>
            <w:vMerge w:val="restart"/>
          </w:tcPr>
          <w:p w14:paraId="5E9CC867" w14:textId="45E3F1D7" w:rsidR="00FB52FE" w:rsidRPr="00CA6569" w:rsidDel="007154E3" w:rsidRDefault="00FB52FE" w:rsidP="00BD0166">
            <w:pPr>
              <w:rPr>
                <w:ins w:id="5352" w:author="ST1" w:date="2020-05-25T12:05:00Z"/>
                <w:del w:id="5353" w:author="阿毛" w:date="2021-05-21T17:50:00Z"/>
                <w:rFonts w:ascii="標楷體" w:eastAsia="標楷體" w:hAnsi="標楷體"/>
              </w:rPr>
            </w:pPr>
            <w:ins w:id="5354" w:author="ST1" w:date="2020-05-25T12:05:00Z">
              <w:del w:id="535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3FC0FEBF" w14:textId="21DC0885" w:rsidR="00FB52FE" w:rsidRPr="00CA6569" w:rsidDel="007154E3" w:rsidRDefault="00FB52FE" w:rsidP="00BD0166">
            <w:pPr>
              <w:rPr>
                <w:ins w:id="5356" w:author="ST1" w:date="2020-05-25T12:05:00Z"/>
                <w:del w:id="5357" w:author="阿毛" w:date="2021-05-21T17:50:00Z"/>
                <w:rFonts w:ascii="標楷體" w:eastAsia="標楷體" w:hAnsi="標楷體"/>
              </w:rPr>
            </w:pPr>
            <w:ins w:id="5358" w:author="ST1" w:date="2020-05-25T12:05:00Z">
              <w:del w:id="535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69F9AB5E" w14:textId="51C9120D" w:rsidR="00FB52FE" w:rsidRPr="00CA6569" w:rsidDel="007154E3" w:rsidRDefault="00FB52FE" w:rsidP="00BD0166">
            <w:pPr>
              <w:jc w:val="center"/>
              <w:rPr>
                <w:ins w:id="5360" w:author="ST1" w:date="2020-05-25T12:05:00Z"/>
                <w:del w:id="5361" w:author="阿毛" w:date="2021-05-21T17:50:00Z"/>
                <w:rFonts w:ascii="標楷體" w:eastAsia="標楷體" w:hAnsi="標楷體"/>
              </w:rPr>
            </w:pPr>
            <w:ins w:id="5362" w:author="ST1" w:date="2020-05-25T12:05:00Z">
              <w:del w:id="536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A302804" w14:textId="37DFB067" w:rsidR="00FB52FE" w:rsidRPr="00CA6569" w:rsidDel="007154E3" w:rsidRDefault="00FB52FE" w:rsidP="00BD0166">
            <w:pPr>
              <w:rPr>
                <w:ins w:id="5364" w:author="ST1" w:date="2020-05-25T12:05:00Z"/>
                <w:del w:id="5365" w:author="阿毛" w:date="2021-05-21T17:50:00Z"/>
                <w:rFonts w:ascii="標楷體" w:eastAsia="標楷體" w:hAnsi="標楷體"/>
              </w:rPr>
            </w:pPr>
            <w:ins w:id="5366" w:author="ST1" w:date="2020-05-25T12:05:00Z">
              <w:del w:id="536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B52FE" w:rsidRPr="00CA6569" w:rsidDel="007154E3" w14:paraId="24F337F8" w14:textId="5156D7E0" w:rsidTr="00BD0166">
        <w:trPr>
          <w:trHeight w:val="244"/>
          <w:jc w:val="center"/>
          <w:ins w:id="5368" w:author="ST1" w:date="2020-05-25T12:05:00Z"/>
          <w:del w:id="5369" w:author="阿毛" w:date="2021-05-21T17:50:00Z"/>
        </w:trPr>
        <w:tc>
          <w:tcPr>
            <w:tcW w:w="482" w:type="dxa"/>
            <w:vMerge/>
          </w:tcPr>
          <w:p w14:paraId="704241FF" w14:textId="76BF58F2" w:rsidR="00FB52FE" w:rsidRPr="00CA6569" w:rsidDel="007154E3" w:rsidRDefault="00FB52FE" w:rsidP="00BD0166">
            <w:pPr>
              <w:rPr>
                <w:ins w:id="5370" w:author="ST1" w:date="2020-05-25T12:05:00Z"/>
                <w:del w:id="537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8EAD244" w14:textId="25C426D7" w:rsidR="00FB52FE" w:rsidRPr="00CA6569" w:rsidDel="007154E3" w:rsidRDefault="00FB52FE" w:rsidP="00BD0166">
            <w:pPr>
              <w:rPr>
                <w:ins w:id="5372" w:author="ST1" w:date="2020-05-25T12:05:00Z"/>
                <w:del w:id="537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39153A5" w14:textId="77914D59" w:rsidR="00FB52FE" w:rsidRPr="00CA6569" w:rsidDel="007154E3" w:rsidRDefault="00FB52FE" w:rsidP="00BD0166">
            <w:pPr>
              <w:rPr>
                <w:ins w:id="5374" w:author="ST1" w:date="2020-05-25T12:05:00Z"/>
                <w:del w:id="5375" w:author="阿毛" w:date="2021-05-21T17:50:00Z"/>
                <w:rFonts w:ascii="標楷體" w:eastAsia="標楷體" w:hAnsi="標楷體"/>
              </w:rPr>
            </w:pPr>
            <w:ins w:id="5376" w:author="ST1" w:date="2020-05-25T12:05:00Z">
              <w:del w:id="5377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942ABB9" w14:textId="755C9869" w:rsidR="00FB52FE" w:rsidRPr="00CA6569" w:rsidDel="007154E3" w:rsidRDefault="00FB52FE" w:rsidP="00BD0166">
            <w:pPr>
              <w:rPr>
                <w:ins w:id="5378" w:author="ST1" w:date="2020-05-25T12:05:00Z"/>
                <w:del w:id="5379" w:author="阿毛" w:date="2021-05-21T17:50:00Z"/>
                <w:rFonts w:ascii="標楷體" w:eastAsia="標楷體" w:hAnsi="標楷體"/>
              </w:rPr>
            </w:pPr>
            <w:ins w:id="5380" w:author="ST1" w:date="2020-05-25T12:05:00Z">
              <w:del w:id="538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DC29653" w14:textId="22AB68AA" w:rsidR="00FB52FE" w:rsidRPr="00CA6569" w:rsidDel="007154E3" w:rsidRDefault="00FB52FE" w:rsidP="00BD0166">
            <w:pPr>
              <w:rPr>
                <w:ins w:id="5382" w:author="ST1" w:date="2020-05-25T12:05:00Z"/>
                <w:del w:id="5383" w:author="阿毛" w:date="2021-05-21T17:50:00Z"/>
                <w:rFonts w:ascii="標楷體" w:eastAsia="標楷體" w:hAnsi="標楷體"/>
              </w:rPr>
            </w:pPr>
            <w:ins w:id="5384" w:author="ST1" w:date="2020-05-25T12:05:00Z">
              <w:del w:id="538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1D0DB7E2" w14:textId="0199B278" w:rsidR="00FB52FE" w:rsidRPr="00CA6569" w:rsidDel="007154E3" w:rsidRDefault="00FB52FE" w:rsidP="00BD0166">
            <w:pPr>
              <w:rPr>
                <w:ins w:id="5386" w:author="ST1" w:date="2020-05-25T12:05:00Z"/>
                <w:del w:id="5387" w:author="阿毛" w:date="2021-05-21T17:50:00Z"/>
                <w:rFonts w:ascii="標楷體" w:eastAsia="標楷體" w:hAnsi="標楷體"/>
              </w:rPr>
            </w:pPr>
            <w:ins w:id="5388" w:author="ST1" w:date="2020-05-25T12:05:00Z">
              <w:del w:id="538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25428C0" w14:textId="0BA794D2" w:rsidR="00FB52FE" w:rsidRPr="00CA6569" w:rsidDel="007154E3" w:rsidRDefault="00FB52FE" w:rsidP="00BD0166">
            <w:pPr>
              <w:rPr>
                <w:ins w:id="5390" w:author="ST1" w:date="2020-05-25T12:05:00Z"/>
                <w:del w:id="5391" w:author="阿毛" w:date="2021-05-21T17:50:00Z"/>
                <w:rFonts w:ascii="標楷體" w:eastAsia="標楷體" w:hAnsi="標楷體"/>
              </w:rPr>
            </w:pPr>
            <w:ins w:id="5392" w:author="ST1" w:date="2020-05-25T12:05:00Z">
              <w:del w:id="539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AC2ACF" w14:textId="3704E1CA" w:rsidR="00FB52FE" w:rsidRPr="00CA6569" w:rsidDel="007154E3" w:rsidRDefault="00FB52FE" w:rsidP="00BD0166">
            <w:pPr>
              <w:rPr>
                <w:ins w:id="5394" w:author="ST1" w:date="2020-05-25T12:05:00Z"/>
                <w:del w:id="5395" w:author="阿毛" w:date="2021-05-21T17:50:00Z"/>
                <w:rFonts w:ascii="標楷體" w:eastAsia="標楷體" w:hAnsi="標楷體"/>
              </w:rPr>
            </w:pPr>
          </w:p>
        </w:tc>
      </w:tr>
      <w:tr w:rsidR="00FB52FE" w:rsidRPr="00CA6569" w:rsidDel="007154E3" w14:paraId="578CF336" w14:textId="0830AE05" w:rsidTr="00BD0166">
        <w:trPr>
          <w:trHeight w:val="291"/>
          <w:jc w:val="center"/>
          <w:ins w:id="5396" w:author="ST1" w:date="2020-05-25T12:05:00Z"/>
          <w:del w:id="5397" w:author="阿毛" w:date="2021-05-21T17:50:00Z"/>
        </w:trPr>
        <w:tc>
          <w:tcPr>
            <w:tcW w:w="482" w:type="dxa"/>
          </w:tcPr>
          <w:p w14:paraId="21B6E6BC" w14:textId="43308CF8" w:rsidR="00FB52FE" w:rsidRPr="00CA6569" w:rsidDel="007154E3" w:rsidRDefault="00FB52FE" w:rsidP="00BD0166">
            <w:pPr>
              <w:rPr>
                <w:ins w:id="5398" w:author="ST1" w:date="2020-05-25T12:05:00Z"/>
                <w:del w:id="5399" w:author="阿毛" w:date="2021-05-21T17:50:00Z"/>
                <w:rFonts w:ascii="標楷體" w:eastAsia="標楷體" w:hAnsi="標楷體"/>
              </w:rPr>
            </w:pPr>
            <w:ins w:id="5400" w:author="ST1" w:date="2020-05-25T12:05:00Z">
              <w:del w:id="540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00BE7246" w14:textId="76083CD4" w:rsidR="00FB52FE" w:rsidRPr="00CA6569" w:rsidDel="007154E3" w:rsidRDefault="00FB52FE" w:rsidP="00BD0166">
            <w:pPr>
              <w:rPr>
                <w:ins w:id="5402" w:author="ST1" w:date="2020-05-25T12:05:00Z"/>
                <w:del w:id="5403" w:author="阿毛" w:date="2021-05-21T17:50:00Z"/>
                <w:rFonts w:ascii="標楷體" w:eastAsia="標楷體" w:hAnsi="標楷體"/>
              </w:rPr>
            </w:pPr>
            <w:ins w:id="5404" w:author="ST1" w:date="2020-05-25T12:05:00Z">
              <w:del w:id="540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5328ED8" w14:textId="232650DB" w:rsidR="00FB52FE" w:rsidRPr="00CA6569" w:rsidDel="007154E3" w:rsidRDefault="00FB52FE" w:rsidP="00BD0166">
            <w:pPr>
              <w:rPr>
                <w:ins w:id="5406" w:author="ST1" w:date="2020-05-25T12:05:00Z"/>
                <w:del w:id="5407" w:author="阿毛" w:date="2021-05-21T17:50:00Z"/>
                <w:rFonts w:ascii="標楷體" w:eastAsia="標楷體" w:hAnsi="標楷體" w:cs="新細明體"/>
              </w:rPr>
            </w:pPr>
            <w:ins w:id="5408" w:author="ST1" w:date="2020-05-25T12:05:00Z">
              <w:del w:id="5409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F9EBCC7" w14:textId="51404BFF" w:rsidR="00FB52FE" w:rsidRPr="00CA6569" w:rsidDel="007154E3" w:rsidRDefault="00FB52FE" w:rsidP="00BD0166">
            <w:pPr>
              <w:rPr>
                <w:ins w:id="5410" w:author="ST1" w:date="2020-05-25T12:05:00Z"/>
                <w:del w:id="5411" w:author="阿毛" w:date="2021-05-21T17:50:00Z"/>
                <w:rFonts w:ascii="標楷體" w:eastAsia="標楷體" w:hAnsi="標楷體"/>
              </w:rPr>
            </w:pPr>
            <w:ins w:id="5412" w:author="ST1" w:date="2020-05-25T12:05:00Z">
              <w:del w:id="5413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7BCE823" w14:textId="2AB060F0" w:rsidR="00FB52FE" w:rsidRPr="00CA6569" w:rsidDel="007154E3" w:rsidRDefault="00FB52FE" w:rsidP="00BD0166">
            <w:pPr>
              <w:rPr>
                <w:ins w:id="5414" w:author="ST1" w:date="2020-05-25T12:05:00Z"/>
                <w:del w:id="541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24DA3" w14:textId="110C6631" w:rsidR="00FB52FE" w:rsidRPr="00CA6569" w:rsidDel="007154E3" w:rsidRDefault="00FB52FE" w:rsidP="00BD0166">
            <w:pPr>
              <w:rPr>
                <w:ins w:id="5416" w:author="ST1" w:date="2020-05-25T12:05:00Z"/>
                <w:del w:id="5417" w:author="阿毛" w:date="2021-05-21T17:50:00Z"/>
                <w:rFonts w:ascii="標楷體" w:eastAsia="標楷體" w:hAnsi="標楷體"/>
              </w:rPr>
            </w:pPr>
            <w:ins w:id="5418" w:author="ST1" w:date="2020-05-25T12:05:00Z">
              <w:del w:id="541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600929E9" w14:textId="23B9183B" w:rsidR="00FB52FE" w:rsidRPr="00CA6569" w:rsidDel="007154E3" w:rsidRDefault="00FB52FE" w:rsidP="00BD0166">
            <w:pPr>
              <w:rPr>
                <w:ins w:id="5420" w:author="ST1" w:date="2020-05-25T12:05:00Z"/>
                <w:del w:id="542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A99C0F9" w14:textId="1DF2D70C" w:rsidR="00FB52FE" w:rsidRPr="00CA6569" w:rsidDel="007154E3" w:rsidRDefault="00FB52FE" w:rsidP="00BD0166">
            <w:pPr>
              <w:rPr>
                <w:ins w:id="5422" w:author="ST1" w:date="2020-05-25T12:05:00Z"/>
                <w:del w:id="5423" w:author="阿毛" w:date="2021-05-21T17:50:00Z"/>
                <w:rFonts w:ascii="標楷體" w:eastAsia="標楷體" w:hAnsi="標楷體"/>
              </w:rPr>
            </w:pPr>
            <w:ins w:id="5424" w:author="ST1" w:date="2020-05-25T12:05:00Z">
              <w:del w:id="542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E058D3" w:rsidDel="007154E3" w14:paraId="7DC6388F" w14:textId="51AB49B1" w:rsidTr="00BD0166">
        <w:trPr>
          <w:trHeight w:val="291"/>
          <w:jc w:val="center"/>
          <w:ins w:id="5426" w:author="ST1" w:date="2020-05-25T12:05:00Z"/>
          <w:del w:id="5427" w:author="阿毛" w:date="2021-05-21T17:50:00Z"/>
        </w:trPr>
        <w:tc>
          <w:tcPr>
            <w:tcW w:w="482" w:type="dxa"/>
          </w:tcPr>
          <w:p w14:paraId="555B47E4" w14:textId="206200E9" w:rsidR="00FB52FE" w:rsidRPr="00CA6569" w:rsidDel="007154E3" w:rsidRDefault="00FB52FE" w:rsidP="00BD0166">
            <w:pPr>
              <w:rPr>
                <w:ins w:id="5428" w:author="ST1" w:date="2020-05-25T12:05:00Z"/>
                <w:del w:id="5429" w:author="阿毛" w:date="2021-05-21T17:50:00Z"/>
                <w:rFonts w:ascii="標楷體" w:eastAsia="標楷體" w:hAnsi="標楷體"/>
              </w:rPr>
            </w:pPr>
            <w:ins w:id="5430" w:author="ST1" w:date="2020-05-25T12:05:00Z">
              <w:del w:id="543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9E1D789" w14:textId="54E62FDF" w:rsidR="00FB52FE" w:rsidRPr="00CA6569" w:rsidDel="007154E3" w:rsidRDefault="00BD0166" w:rsidP="00BD0166">
            <w:pPr>
              <w:rPr>
                <w:ins w:id="5432" w:author="ST1" w:date="2020-05-25T12:05:00Z"/>
                <w:del w:id="5433" w:author="阿毛" w:date="2021-05-21T17:50:00Z"/>
                <w:rFonts w:ascii="標楷體" w:eastAsia="標楷體" w:hAnsi="標楷體"/>
              </w:rPr>
            </w:pPr>
            <w:ins w:id="5434" w:author="ST1" w:date="2020-05-25T12:19:00Z">
              <w:del w:id="543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上傳目錄</w:delText>
                </w:r>
              </w:del>
            </w:ins>
          </w:p>
        </w:tc>
        <w:tc>
          <w:tcPr>
            <w:tcW w:w="1296" w:type="dxa"/>
          </w:tcPr>
          <w:p w14:paraId="58167736" w14:textId="1DC75D3F" w:rsidR="00FB52FE" w:rsidRPr="00CA6569" w:rsidDel="007154E3" w:rsidRDefault="00FB52FE" w:rsidP="00BD0166">
            <w:pPr>
              <w:rPr>
                <w:ins w:id="5436" w:author="ST1" w:date="2020-05-25T12:05:00Z"/>
                <w:del w:id="5437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70E847A7" w14:textId="04510E8F" w:rsidR="00FB52FE" w:rsidRPr="00CA6569" w:rsidDel="007154E3" w:rsidRDefault="00FB52FE" w:rsidP="00BD0166">
            <w:pPr>
              <w:rPr>
                <w:ins w:id="5438" w:author="ST1" w:date="2020-05-25T12:05:00Z"/>
                <w:del w:id="5439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1A11C73C" w14:textId="34A8412B" w:rsidR="00FB52FE" w:rsidRPr="00CA6569" w:rsidDel="007154E3" w:rsidRDefault="00FB52FE" w:rsidP="00BD0166">
            <w:pPr>
              <w:rPr>
                <w:ins w:id="5440" w:author="ST1" w:date="2020-05-25T12:05:00Z"/>
                <w:del w:id="544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714FC20" w14:textId="35D8D175" w:rsidR="00FB52FE" w:rsidRPr="00CA6569" w:rsidDel="007154E3" w:rsidRDefault="00FB52FE" w:rsidP="00BD0166">
            <w:pPr>
              <w:rPr>
                <w:ins w:id="5442" w:author="ST1" w:date="2020-05-25T12:05:00Z"/>
                <w:del w:id="544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B191B5C" w14:textId="59E8503E" w:rsidR="00FB52FE" w:rsidRPr="00CA6569" w:rsidDel="007154E3" w:rsidRDefault="00FB52FE" w:rsidP="00BD0166">
            <w:pPr>
              <w:rPr>
                <w:ins w:id="5444" w:author="ST1" w:date="2020-05-25T12:05:00Z"/>
                <w:del w:id="544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D3B7A0E" w14:textId="5E4D2C59" w:rsidR="00FB52FE" w:rsidRPr="00CA6569" w:rsidDel="007154E3" w:rsidRDefault="002A615C" w:rsidP="00BD0166">
            <w:pPr>
              <w:rPr>
                <w:ins w:id="5446" w:author="ST1" w:date="2020-05-25T12:05:00Z"/>
                <w:del w:id="5447" w:author="阿毛" w:date="2021-05-21T17:50:00Z"/>
                <w:rFonts w:ascii="標楷體" w:eastAsia="標楷體" w:hAnsi="標楷體"/>
              </w:rPr>
            </w:pPr>
            <w:ins w:id="5448" w:author="ST1" w:date="2020-05-25T12:20:00Z">
              <w:del w:id="5449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450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點選</w:delText>
                </w:r>
              </w:del>
            </w:ins>
            <w:ins w:id="5451" w:author="ST1" w:date="2020-05-25T12:19:00Z">
              <w:del w:id="5452" w:author="阿毛" w:date="2021-05-21T17:50:00Z">
                <w:r w:rsidR="00BD0166"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</w:del>
            </w:ins>
            <w:ins w:id="5453" w:author="ST1" w:date="2020-05-25T12:20:00Z">
              <w:del w:id="5454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455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CA6569" w:rsidDel="007154E3" w14:paraId="72CF6E3F" w14:textId="242F5945" w:rsidTr="00BD0166">
        <w:trPr>
          <w:trHeight w:val="291"/>
          <w:jc w:val="center"/>
          <w:ins w:id="5456" w:author="ST1" w:date="2020-05-25T12:05:00Z"/>
          <w:del w:id="5457" w:author="阿毛" w:date="2021-05-21T17:50:00Z"/>
        </w:trPr>
        <w:tc>
          <w:tcPr>
            <w:tcW w:w="482" w:type="dxa"/>
          </w:tcPr>
          <w:p w14:paraId="3874BF1C" w14:textId="5E09B057" w:rsidR="00FB52FE" w:rsidRPr="00CA6569" w:rsidDel="007154E3" w:rsidRDefault="00FB52FE" w:rsidP="00BD0166">
            <w:pPr>
              <w:rPr>
                <w:ins w:id="5458" w:author="ST1" w:date="2020-05-25T12:05:00Z"/>
                <w:del w:id="5459" w:author="阿毛" w:date="2021-05-21T17:50:00Z"/>
                <w:rFonts w:ascii="標楷體" w:eastAsia="標楷體" w:hAnsi="標楷體"/>
              </w:rPr>
            </w:pPr>
            <w:ins w:id="5460" w:author="ST1" w:date="2020-05-25T12:05:00Z">
              <w:del w:id="546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1D46412" w14:textId="1AE48A02" w:rsidR="00FB52FE" w:rsidRPr="00CA6569" w:rsidDel="007154E3" w:rsidRDefault="00BD0166" w:rsidP="00BD0166">
            <w:pPr>
              <w:rPr>
                <w:ins w:id="5462" w:author="ST1" w:date="2020-05-25T12:05:00Z"/>
                <w:del w:id="5463" w:author="阿毛" w:date="2021-05-21T17:50:00Z"/>
                <w:rFonts w:ascii="標楷體" w:eastAsia="標楷體" w:hAnsi="標楷體"/>
              </w:rPr>
            </w:pPr>
            <w:ins w:id="5464" w:author="ST1" w:date="2020-05-25T12:19:00Z">
              <w:del w:id="546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上傳檔案</w:delText>
                </w:r>
              </w:del>
            </w:ins>
          </w:p>
        </w:tc>
        <w:tc>
          <w:tcPr>
            <w:tcW w:w="1296" w:type="dxa"/>
          </w:tcPr>
          <w:p w14:paraId="7C0FEAA4" w14:textId="4C8F22E0" w:rsidR="00FB52FE" w:rsidRPr="00CA6569" w:rsidDel="007154E3" w:rsidRDefault="00FB52FE" w:rsidP="00BD0166">
            <w:pPr>
              <w:rPr>
                <w:ins w:id="5466" w:author="ST1" w:date="2020-05-25T12:05:00Z"/>
                <w:del w:id="5467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9A98932" w14:textId="2A39D566" w:rsidR="00FB52FE" w:rsidRPr="00CA6569" w:rsidDel="007154E3" w:rsidRDefault="00FB52FE" w:rsidP="00BD0166">
            <w:pPr>
              <w:rPr>
                <w:ins w:id="5468" w:author="ST1" w:date="2020-05-25T12:05:00Z"/>
                <w:del w:id="546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8010121" w14:textId="07BC84B9" w:rsidR="00FB52FE" w:rsidRPr="00CA6569" w:rsidDel="007154E3" w:rsidRDefault="00FB52FE" w:rsidP="00BD0166">
            <w:pPr>
              <w:rPr>
                <w:ins w:id="5470" w:author="ST1" w:date="2020-05-25T12:05:00Z"/>
                <w:del w:id="547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9953124" w14:textId="663C5870" w:rsidR="00FB52FE" w:rsidRPr="00CA6569" w:rsidDel="007154E3" w:rsidRDefault="00FB52FE" w:rsidP="00BD0166">
            <w:pPr>
              <w:rPr>
                <w:ins w:id="5472" w:author="ST1" w:date="2020-05-25T12:05:00Z"/>
                <w:del w:id="547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B8B3056" w14:textId="3419B979" w:rsidR="00FB52FE" w:rsidRPr="00CA6569" w:rsidDel="007154E3" w:rsidRDefault="00FB52FE" w:rsidP="00BD0166">
            <w:pPr>
              <w:rPr>
                <w:ins w:id="5474" w:author="ST1" w:date="2020-05-25T12:05:00Z"/>
                <w:del w:id="547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99531F1" w14:textId="0249F838" w:rsidR="00FB52FE" w:rsidDel="007154E3" w:rsidRDefault="002A615C" w:rsidP="00BD0166">
            <w:pPr>
              <w:rPr>
                <w:ins w:id="5476" w:author="ST1" w:date="2020-05-25T12:21:00Z"/>
                <w:del w:id="5477" w:author="阿毛" w:date="2021-05-21T17:50:00Z"/>
                <w:rFonts w:ascii="標楷體" w:eastAsia="標楷體" w:hAnsi="標楷體" w:cs="新細明體"/>
              </w:rPr>
            </w:pPr>
            <w:ins w:id="5478" w:author="ST1" w:date="2020-05-25T12:21:00Z">
              <w:del w:id="5479" w:author="阿毛" w:date="2021-05-21T17:50:00Z">
                <w:r w:rsidRPr="00E50E44" w:rsidDel="007154E3">
                  <w:rPr>
                    <w:rFonts w:ascii="標楷體" w:eastAsia="標楷體" w:hAnsi="標楷體" w:hint="eastAsia"/>
                  </w:rPr>
                  <w:delText>點選</w:delText>
                </w:r>
                <w:r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  <w:r w:rsidRPr="00E50E44" w:rsidDel="007154E3">
                  <w:rPr>
                    <w:rFonts w:ascii="標楷體" w:eastAsia="標楷體" w:hAnsi="標楷體" w:hint="eastAsia"/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  <w:p w14:paraId="45CA0931" w14:textId="2F9C8F39" w:rsidR="002A615C" w:rsidRPr="00CA6569" w:rsidDel="007154E3" w:rsidRDefault="002A615C" w:rsidP="00BD0166">
            <w:pPr>
              <w:rPr>
                <w:ins w:id="5480" w:author="ST1" w:date="2020-05-25T12:05:00Z"/>
                <w:del w:id="5481" w:author="阿毛" w:date="2021-05-21T17:50:00Z"/>
                <w:rFonts w:ascii="標楷體" w:eastAsia="標楷體" w:hAnsi="標楷體"/>
              </w:rPr>
            </w:pPr>
            <w:ins w:id="5482" w:author="ST1" w:date="2020-05-25T12:21:00Z">
              <w:del w:id="5483" w:author="阿毛" w:date="2021-05-21T17:50:00Z">
                <w:r w:rsidDel="007154E3">
                  <w:rPr>
                    <w:rFonts w:ascii="標楷體" w:eastAsia="標楷體" w:hAnsi="標楷體" w:cs="新細明體" w:hint="eastAsia"/>
                  </w:rPr>
                  <w:delText>例:</w:delText>
                </w:r>
                <w:r w:rsidDel="007154E3">
                  <w:delText xml:space="preserve"> </w:delText>
                </w:r>
                <w:r w:rsidRPr="002A615C" w:rsidDel="007154E3">
                  <w:rPr>
                    <w:rFonts w:ascii="標楷體" w:eastAsia="標楷體" w:hAnsi="標楷體" w:cs="新細明體"/>
                  </w:rPr>
                  <w:delText>20200430_mortgage.csv</w:delText>
                </w:r>
              </w:del>
            </w:ins>
          </w:p>
        </w:tc>
      </w:tr>
    </w:tbl>
    <w:p w14:paraId="1AC551BD" w14:textId="4780848E" w:rsidR="00FB52FE" w:rsidDel="007154E3" w:rsidRDefault="00FB52FE" w:rsidP="00FB52FE">
      <w:pPr>
        <w:rPr>
          <w:ins w:id="5484" w:author="ST1" w:date="2020-05-25T12:05:00Z"/>
          <w:del w:id="5485" w:author="阿毛" w:date="2021-05-21T17:50:00Z"/>
        </w:rPr>
      </w:pPr>
    </w:p>
    <w:p w14:paraId="1EDD740A" w14:textId="2727757C" w:rsidR="00FB52FE" w:rsidRPr="00BB5548" w:rsidDel="007154E3" w:rsidRDefault="00FB52FE" w:rsidP="00FB52FE">
      <w:pPr>
        <w:pStyle w:val="42"/>
        <w:spacing w:after="72"/>
        <w:ind w:leftChars="0" w:left="0"/>
        <w:rPr>
          <w:ins w:id="5486" w:author="ST1" w:date="2020-05-25T12:05:00Z"/>
          <w:del w:id="5487" w:author="阿毛" w:date="2021-05-21T17:50:00Z"/>
          <w:rFonts w:ascii="標楷體" w:hAnsi="標楷體"/>
        </w:rPr>
      </w:pPr>
      <w:ins w:id="5488" w:author="ST1" w:date="2020-05-25T12:05:00Z">
        <w:del w:id="5489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490" w:author="ST1" w:date="2020-05-25T12:06:00Z">
        <w:del w:id="5491" w:author="阿毛" w:date="2021-05-21T17:50:00Z">
          <w:r w:rsidRPr="00FB52FE" w:rsidDel="007154E3">
            <w:rPr>
              <w:rFonts w:ascii="標楷體" w:hAnsi="標楷體" w:hint="eastAsia"/>
              <w:lang w:eastAsia="zh-HK"/>
            </w:rPr>
            <w:delText>應收票據之帳齡分析表</w:delText>
          </w:r>
        </w:del>
      </w:ins>
    </w:p>
    <w:p w14:paraId="30B955D6" w14:textId="4BB41636" w:rsidR="00FB52FE" w:rsidDel="007154E3" w:rsidRDefault="00FB52FE" w:rsidP="00FB52FE">
      <w:pPr>
        <w:rPr>
          <w:ins w:id="5492" w:author="ST1" w:date="2020-05-25T12:05:00Z"/>
          <w:del w:id="5493" w:author="阿毛" w:date="2021-05-21T17:50:00Z"/>
          <w:rFonts w:ascii="標楷體" w:eastAsia="標楷體" w:hAnsi="標楷體"/>
        </w:rPr>
      </w:pPr>
      <w:ins w:id="5494" w:author="ST1" w:date="2020-05-25T12:05:00Z">
        <w:del w:id="5495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496" w:author="ST1" w:date="2020-05-25T12:09:00Z">
        <w:del w:id="5497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2A97888A">
              <v:shape id="_x0000_i1043" type="#_x0000_t75" style="width:75.6pt;height:51pt" o:ole="">
                <v:imagedata r:id="rId72" o:title=""/>
              </v:shape>
              <o:OLEObject Type="Embed" ProgID="Acrobat.Document.DC" ShapeID="_x0000_i1043" DrawAspect="Icon" ObjectID="_1686578699" r:id="rId73"/>
            </w:object>
          </w:r>
        </w:del>
      </w:ins>
      <w:ins w:id="5498" w:author="ST1" w:date="2020-05-25T12:05:00Z">
        <w:del w:id="5499" w:author="阿毛" w:date="2021-05-21T17:50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500" w:author="ST1" w:date="2020-05-25T12:10:00Z">
        <w:del w:id="5501" w:author="阿毛" w:date="2021-05-21T17:50:00Z">
          <w:r w:rsidR="00BD0166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502" w:author="ST1" w:date="2020-05-25T12:11:00Z">
        <w:del w:id="5503" w:author="阿毛" w:date="2021-05-21T17:50:00Z">
          <w:r w:rsidR="00BD0166" w:rsidDel="007154E3">
            <w:rPr>
              <w:rFonts w:ascii="標楷體" w:eastAsia="標楷體" w:hAnsi="標楷體"/>
            </w:rPr>
            <w:object w:dxaOrig="1508" w:dyaOrig="1024" w14:anchorId="038366D0">
              <v:shape id="_x0000_i1044" type="#_x0000_t75" style="width:75.6pt;height:51pt" o:ole="">
                <v:imagedata r:id="rId74" o:title=""/>
              </v:shape>
              <o:OLEObject Type="Embed" ProgID="Excel.SheetMacroEnabled.12" ShapeID="_x0000_i1044" DrawAspect="Icon" ObjectID="_1686578700" r:id="rId75"/>
            </w:object>
          </w:r>
        </w:del>
      </w:ins>
    </w:p>
    <w:p w14:paraId="511EC10B" w14:textId="56C4F2C1" w:rsidR="00FB52FE" w:rsidRPr="00BB5548" w:rsidDel="007154E3" w:rsidRDefault="00FB52FE" w:rsidP="00FB52FE">
      <w:pPr>
        <w:rPr>
          <w:ins w:id="5504" w:author="ST1" w:date="2020-05-25T12:05:00Z"/>
          <w:del w:id="5505" w:author="阿毛" w:date="2021-05-21T17:50:00Z"/>
          <w:rFonts w:ascii="標楷體" w:eastAsia="標楷體" w:hAnsi="標楷體"/>
        </w:rPr>
      </w:pPr>
    </w:p>
    <w:p w14:paraId="35305854" w14:textId="5CA1A77C" w:rsidR="00FB52FE" w:rsidDel="007154E3" w:rsidRDefault="00FB52FE" w:rsidP="00F655ED">
      <w:pPr>
        <w:rPr>
          <w:ins w:id="5506" w:author="ST1" w:date="2020-05-19T18:16:00Z"/>
          <w:del w:id="5507" w:author="阿毛" w:date="2021-05-21T17:50:00Z"/>
        </w:rPr>
      </w:pPr>
    </w:p>
    <w:p w14:paraId="242E5867" w14:textId="4DA619CE" w:rsidR="00542689" w:rsidDel="007154E3" w:rsidRDefault="00542689">
      <w:pPr>
        <w:widowControl/>
        <w:rPr>
          <w:ins w:id="5508" w:author="ST1" w:date="2020-05-27T14:32:00Z"/>
          <w:del w:id="5509" w:author="阿毛" w:date="2021-05-21T17:50:00Z"/>
        </w:rPr>
      </w:pPr>
      <w:ins w:id="5510" w:author="ST1" w:date="2020-05-27T14:32:00Z">
        <w:del w:id="5511" w:author="阿毛" w:date="2021-05-21T17:50:00Z">
          <w:r w:rsidDel="007154E3">
            <w:br w:type="page"/>
          </w:r>
        </w:del>
      </w:ins>
    </w:p>
    <w:p w14:paraId="1E1106AE" w14:textId="1D90EA0F" w:rsidR="00542689" w:rsidRPr="00D545F1" w:rsidDel="007154E3" w:rsidRDefault="005E4D4E" w:rsidP="00542689">
      <w:pPr>
        <w:pStyle w:val="3"/>
        <w:numPr>
          <w:ilvl w:val="2"/>
          <w:numId w:val="6"/>
        </w:numPr>
        <w:rPr>
          <w:ins w:id="5512" w:author="ST1" w:date="2020-05-27T14:32:00Z"/>
          <w:del w:id="5513" w:author="阿毛" w:date="2021-05-21T17:50:00Z"/>
          <w:rFonts w:ascii="標楷體" w:hAnsi="標楷體"/>
        </w:rPr>
      </w:pPr>
      <w:ins w:id="5514" w:author="ST1" w:date="2020-06-09T18:41:00Z">
        <w:del w:id="5515" w:author="阿毛" w:date="2021-05-21T17:50:00Z">
          <w:r w:rsidDel="007154E3">
            <w:rPr>
              <w:rFonts w:ascii="標楷體" w:hAnsi="標楷體"/>
            </w:rPr>
            <w:delText>L971</w:delText>
          </w:r>
        </w:del>
      </w:ins>
      <w:ins w:id="5516" w:author="ST1" w:date="2020-06-09T18:48:00Z">
        <w:del w:id="5517" w:author="阿毛" w:date="2021-05-21T17:50:00Z">
          <w:r w:rsidDel="007154E3">
            <w:rPr>
              <w:rFonts w:ascii="標楷體" w:hAnsi="標楷體"/>
            </w:rPr>
            <w:delText>4</w:delText>
          </w:r>
          <w:r w:rsidRPr="005E4D4E" w:rsidDel="007154E3">
            <w:rPr>
              <w:rFonts w:ascii="標楷體" w:hAnsi="標楷體" w:hint="eastAsia"/>
              <w:rPrChange w:id="5518" w:author="ST1" w:date="2020-06-09T18:49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</w:p>
    <w:p w14:paraId="0E3A118A" w14:textId="71F9EF6C" w:rsidR="00542689" w:rsidRPr="00AB69BA" w:rsidDel="007154E3" w:rsidRDefault="00542689" w:rsidP="00542689">
      <w:pPr>
        <w:pStyle w:val="a"/>
        <w:rPr>
          <w:ins w:id="5519" w:author="ST1" w:date="2020-05-27T14:32:00Z"/>
          <w:del w:id="5520" w:author="阿毛" w:date="2021-05-21T17:50:00Z"/>
        </w:rPr>
      </w:pPr>
      <w:ins w:id="5521" w:author="ST1" w:date="2020-05-27T14:32:00Z">
        <w:del w:id="5522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42689" w:rsidRPr="00AB69BA" w:rsidDel="007154E3" w14:paraId="74FBC772" w14:textId="24F497F3" w:rsidTr="00542689">
        <w:trPr>
          <w:trHeight w:val="277"/>
          <w:ins w:id="5523" w:author="ST1" w:date="2020-05-27T14:32:00Z"/>
          <w:del w:id="55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BF83D1" w14:textId="30ACCC94" w:rsidR="00542689" w:rsidRPr="00AB69BA" w:rsidDel="007154E3" w:rsidRDefault="00542689" w:rsidP="00542689">
            <w:pPr>
              <w:rPr>
                <w:ins w:id="5525" w:author="ST1" w:date="2020-05-27T14:32:00Z"/>
                <w:del w:id="5526" w:author="阿毛" w:date="2021-05-21T17:50:00Z"/>
                <w:rFonts w:ascii="標楷體" w:eastAsia="標楷體" w:hAnsi="標楷體"/>
              </w:rPr>
            </w:pPr>
            <w:ins w:id="5527" w:author="ST1" w:date="2020-05-27T14:32:00Z">
              <w:del w:id="552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0DAF8" w14:textId="25ABDFF4" w:rsidR="00542689" w:rsidRPr="005E4D4E" w:rsidDel="007154E3" w:rsidRDefault="005E4D4E" w:rsidP="00542689">
            <w:pPr>
              <w:rPr>
                <w:ins w:id="5529" w:author="ST1" w:date="2020-05-27T14:32:00Z"/>
                <w:del w:id="5530" w:author="阿毛" w:date="2021-05-21T17:50:00Z"/>
                <w:rFonts w:ascii="標楷體" w:eastAsia="標楷體" w:hAnsi="標楷體"/>
              </w:rPr>
            </w:pPr>
            <w:ins w:id="5531" w:author="ST1" w:date="2020-06-09T18:49:00Z">
              <w:del w:id="5532" w:author="阿毛" w:date="2021-05-21T17:50:00Z">
                <w:r w:rsidRPr="005E4D4E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  <w:rPrChange w:id="5533" w:author="ST1" w:date="2020-06-09T18:49:00Z">
                      <w:rPr>
                        <w:rFonts w:ascii="新細明體" w:cs="新細明體" w:hint="eastAsia"/>
                        <w:kern w:val="0"/>
                        <w:sz w:val="22"/>
                        <w:lang w:val="zh-TW"/>
                      </w:rPr>
                    </w:rPrChange>
                  </w:rPr>
                  <w:delText>繳息證明單</w:delText>
                </w:r>
              </w:del>
            </w:ins>
          </w:p>
          <w:p w14:paraId="474D211A" w14:textId="4DBB4937" w:rsidR="00542689" w:rsidRPr="005E4D4E" w:rsidDel="007154E3" w:rsidRDefault="00542689" w:rsidP="00542689">
            <w:pPr>
              <w:rPr>
                <w:ins w:id="5534" w:author="ST1" w:date="2020-05-27T14:32:00Z"/>
                <w:del w:id="5535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51C97F2F" w14:textId="3B8A2529" w:rsidTr="00542689">
        <w:trPr>
          <w:trHeight w:val="277"/>
          <w:ins w:id="5536" w:author="ST1" w:date="2020-05-27T14:32:00Z"/>
          <w:del w:id="553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1F5AEB" w14:textId="0C77D4DE" w:rsidR="00542689" w:rsidRPr="00AB69BA" w:rsidDel="007154E3" w:rsidRDefault="00542689" w:rsidP="00542689">
            <w:pPr>
              <w:rPr>
                <w:ins w:id="5538" w:author="ST1" w:date="2020-05-27T14:32:00Z"/>
                <w:del w:id="5539" w:author="阿毛" w:date="2021-05-21T17:50:00Z"/>
                <w:rFonts w:ascii="標楷體" w:eastAsia="標楷體" w:hAnsi="標楷體"/>
              </w:rPr>
            </w:pPr>
            <w:ins w:id="5540" w:author="ST1" w:date="2020-05-27T14:32:00Z">
              <w:del w:id="554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FE8FA" w14:textId="6C2DFE85" w:rsidR="00542689" w:rsidRPr="00AB69BA" w:rsidDel="007154E3" w:rsidRDefault="00542689" w:rsidP="00542689">
            <w:pPr>
              <w:rPr>
                <w:ins w:id="5542" w:author="ST1" w:date="2020-05-27T14:32:00Z"/>
                <w:del w:id="5543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C51B9F6" w14:textId="05A45B0E" w:rsidTr="00542689">
        <w:trPr>
          <w:trHeight w:val="773"/>
          <w:ins w:id="5544" w:author="ST1" w:date="2020-05-27T14:32:00Z"/>
          <w:del w:id="554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1090A" w14:textId="36F7C46A" w:rsidR="00542689" w:rsidRPr="00AB69BA" w:rsidDel="007154E3" w:rsidRDefault="00542689" w:rsidP="00542689">
            <w:pPr>
              <w:rPr>
                <w:ins w:id="5546" w:author="ST1" w:date="2020-05-27T14:32:00Z"/>
                <w:del w:id="5547" w:author="阿毛" w:date="2021-05-21T17:50:00Z"/>
                <w:rFonts w:ascii="標楷體" w:eastAsia="標楷體" w:hAnsi="標楷體"/>
              </w:rPr>
            </w:pPr>
            <w:ins w:id="5548" w:author="ST1" w:date="2020-05-27T14:32:00Z">
              <w:del w:id="554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648BBE" w14:textId="5A36DC0A" w:rsidR="00542689" w:rsidRPr="00AB69BA" w:rsidDel="007154E3" w:rsidRDefault="00542689" w:rsidP="00542689">
            <w:pPr>
              <w:rPr>
                <w:ins w:id="5550" w:author="ST1" w:date="2020-05-27T14:32:00Z"/>
                <w:del w:id="5551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8CA0C61" w14:textId="0BF6FFC2" w:rsidTr="00542689">
        <w:trPr>
          <w:trHeight w:val="321"/>
          <w:ins w:id="5552" w:author="ST1" w:date="2020-05-27T14:32:00Z"/>
          <w:del w:id="555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7E635" w14:textId="4C978E63" w:rsidR="00542689" w:rsidRPr="00AB69BA" w:rsidDel="007154E3" w:rsidRDefault="00542689" w:rsidP="00542689">
            <w:pPr>
              <w:rPr>
                <w:ins w:id="5554" w:author="ST1" w:date="2020-05-27T14:32:00Z"/>
                <w:del w:id="5555" w:author="阿毛" w:date="2021-05-21T17:50:00Z"/>
                <w:rFonts w:ascii="標楷體" w:eastAsia="標楷體" w:hAnsi="標楷體"/>
              </w:rPr>
            </w:pPr>
            <w:ins w:id="5556" w:author="ST1" w:date="2020-05-27T14:32:00Z">
              <w:del w:id="555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278946" w14:textId="6D3E595C" w:rsidR="00542689" w:rsidRPr="00AB69BA" w:rsidDel="007154E3" w:rsidRDefault="00542689" w:rsidP="00542689">
            <w:pPr>
              <w:rPr>
                <w:ins w:id="5558" w:author="ST1" w:date="2020-05-27T14:32:00Z"/>
                <w:del w:id="5559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65E805C7" w14:textId="4ED86380" w:rsidTr="00542689">
        <w:trPr>
          <w:trHeight w:val="1311"/>
          <w:ins w:id="5560" w:author="ST1" w:date="2020-05-27T14:32:00Z"/>
          <w:del w:id="556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9F027" w14:textId="2C882D6B" w:rsidR="00542689" w:rsidRPr="00AB69BA" w:rsidDel="007154E3" w:rsidRDefault="00542689" w:rsidP="00542689">
            <w:pPr>
              <w:rPr>
                <w:ins w:id="5562" w:author="ST1" w:date="2020-05-27T14:32:00Z"/>
                <w:del w:id="5563" w:author="阿毛" w:date="2021-05-21T17:50:00Z"/>
                <w:rFonts w:ascii="標楷體" w:eastAsia="標楷體" w:hAnsi="標楷體"/>
              </w:rPr>
            </w:pPr>
            <w:ins w:id="5564" w:author="ST1" w:date="2020-05-27T14:32:00Z">
              <w:del w:id="556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8EFF62" w14:textId="7F432B13" w:rsidR="00542689" w:rsidRPr="00AB69BA" w:rsidDel="007154E3" w:rsidRDefault="00542689" w:rsidP="00542689">
            <w:pPr>
              <w:rPr>
                <w:ins w:id="5566" w:author="ST1" w:date="2020-05-27T14:32:00Z"/>
                <w:del w:id="5567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F778564" w14:textId="0B771ABC" w:rsidTr="00542689">
        <w:trPr>
          <w:trHeight w:val="278"/>
          <w:ins w:id="5568" w:author="ST1" w:date="2020-05-27T14:32:00Z"/>
          <w:del w:id="556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327F76" w14:textId="3583845E" w:rsidR="00542689" w:rsidRPr="00AB69BA" w:rsidDel="007154E3" w:rsidRDefault="00542689" w:rsidP="00542689">
            <w:pPr>
              <w:rPr>
                <w:ins w:id="5570" w:author="ST1" w:date="2020-05-27T14:32:00Z"/>
                <w:del w:id="5571" w:author="阿毛" w:date="2021-05-21T17:50:00Z"/>
                <w:rFonts w:ascii="標楷體" w:eastAsia="標楷體" w:hAnsi="標楷體"/>
              </w:rPr>
            </w:pPr>
            <w:ins w:id="5572" w:author="ST1" w:date="2020-05-27T14:32:00Z">
              <w:del w:id="557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07A7A" w14:textId="1179DF45" w:rsidR="00542689" w:rsidRPr="00AB69BA" w:rsidDel="007154E3" w:rsidRDefault="00542689" w:rsidP="00542689">
            <w:pPr>
              <w:rPr>
                <w:ins w:id="5574" w:author="ST1" w:date="2020-05-27T14:32:00Z"/>
                <w:del w:id="5575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9D970A" w14:textId="70703AFD" w:rsidTr="00542689">
        <w:trPr>
          <w:trHeight w:val="358"/>
          <w:ins w:id="5576" w:author="ST1" w:date="2020-05-27T14:32:00Z"/>
          <w:del w:id="557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53CD3" w14:textId="5D6B9AC4" w:rsidR="00542689" w:rsidRPr="00AB69BA" w:rsidDel="007154E3" w:rsidRDefault="00542689" w:rsidP="00542689">
            <w:pPr>
              <w:rPr>
                <w:ins w:id="5578" w:author="ST1" w:date="2020-05-27T14:32:00Z"/>
                <w:del w:id="5579" w:author="阿毛" w:date="2021-05-21T17:50:00Z"/>
                <w:rFonts w:ascii="標楷體" w:eastAsia="標楷體" w:hAnsi="標楷體"/>
              </w:rPr>
            </w:pPr>
            <w:ins w:id="5580" w:author="ST1" w:date="2020-05-27T14:32:00Z">
              <w:del w:id="558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B28EB" w14:textId="041D3B15" w:rsidR="00542689" w:rsidRPr="00AB69BA" w:rsidDel="007154E3" w:rsidRDefault="00542689" w:rsidP="00542689">
            <w:pPr>
              <w:rPr>
                <w:ins w:id="5582" w:author="ST1" w:date="2020-05-27T14:32:00Z"/>
                <w:del w:id="5583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D053C6" w14:textId="4D06DD51" w:rsidTr="00542689">
        <w:trPr>
          <w:trHeight w:val="278"/>
          <w:ins w:id="5584" w:author="ST1" w:date="2020-05-27T14:32:00Z"/>
          <w:del w:id="558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B8220B" w14:textId="31CCC884" w:rsidR="00542689" w:rsidRPr="00AB69BA" w:rsidDel="007154E3" w:rsidRDefault="00542689" w:rsidP="00542689">
            <w:pPr>
              <w:rPr>
                <w:ins w:id="5586" w:author="ST1" w:date="2020-05-27T14:32:00Z"/>
                <w:del w:id="5587" w:author="阿毛" w:date="2021-05-21T17:50:00Z"/>
                <w:rFonts w:ascii="標楷體" w:eastAsia="標楷體" w:hAnsi="標楷體"/>
              </w:rPr>
            </w:pPr>
            <w:ins w:id="5588" w:author="ST1" w:date="2020-05-27T14:32:00Z">
              <w:del w:id="558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EB772" w14:textId="18353A36" w:rsidR="00542689" w:rsidRPr="00AB69BA" w:rsidDel="007154E3" w:rsidRDefault="00542689" w:rsidP="00542689">
            <w:pPr>
              <w:rPr>
                <w:ins w:id="5590" w:author="ST1" w:date="2020-05-27T14:32:00Z"/>
                <w:del w:id="5591" w:author="阿毛" w:date="2021-05-21T17:50:00Z"/>
                <w:rFonts w:ascii="標楷體" w:eastAsia="標楷體" w:hAnsi="標楷體"/>
              </w:rPr>
            </w:pPr>
          </w:p>
        </w:tc>
      </w:tr>
    </w:tbl>
    <w:p w14:paraId="412AB816" w14:textId="1B655301" w:rsidR="00542689" w:rsidDel="007154E3" w:rsidRDefault="00542689" w:rsidP="00542689">
      <w:pPr>
        <w:rPr>
          <w:ins w:id="5592" w:author="ST1" w:date="2020-05-27T14:32:00Z"/>
          <w:del w:id="5593" w:author="阿毛" w:date="2021-05-21T17:50:00Z"/>
          <w:rFonts w:ascii="標楷體" w:eastAsia="標楷體" w:hAnsi="標楷體"/>
        </w:rPr>
      </w:pPr>
    </w:p>
    <w:p w14:paraId="1EE4EB2D" w14:textId="18B73DAE" w:rsidR="00542689" w:rsidDel="007154E3" w:rsidRDefault="00542689" w:rsidP="00542689">
      <w:pPr>
        <w:widowControl/>
        <w:rPr>
          <w:ins w:id="5594" w:author="ST1" w:date="2020-05-27T14:32:00Z"/>
          <w:del w:id="5595" w:author="阿毛" w:date="2021-05-21T17:50:00Z"/>
          <w:rFonts w:ascii="標楷體" w:eastAsia="標楷體" w:hAnsi="標楷體"/>
        </w:rPr>
      </w:pPr>
      <w:ins w:id="5596" w:author="ST1" w:date="2020-05-27T14:32:00Z">
        <w:del w:id="5597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F1EE641" w14:textId="48C5FD66" w:rsidR="00542689" w:rsidRPr="00AB69BA" w:rsidDel="007154E3" w:rsidRDefault="00542689" w:rsidP="00542689">
      <w:pPr>
        <w:rPr>
          <w:ins w:id="5598" w:author="ST1" w:date="2020-05-27T14:32:00Z"/>
          <w:del w:id="5599" w:author="阿毛" w:date="2021-05-21T17:50:00Z"/>
          <w:rFonts w:ascii="標楷體" w:eastAsia="標楷體" w:hAnsi="標楷體"/>
        </w:rPr>
      </w:pPr>
    </w:p>
    <w:p w14:paraId="6F741B56" w14:textId="0EE9BF26" w:rsidR="00542689" w:rsidRPr="00AB69BA" w:rsidDel="007154E3" w:rsidRDefault="00542689" w:rsidP="00542689">
      <w:pPr>
        <w:pStyle w:val="a"/>
        <w:rPr>
          <w:ins w:id="5600" w:author="ST1" w:date="2020-05-27T14:32:00Z"/>
          <w:del w:id="5601" w:author="阿毛" w:date="2021-05-21T17:50:00Z"/>
        </w:rPr>
      </w:pPr>
      <w:ins w:id="5602" w:author="ST1" w:date="2020-05-27T14:32:00Z">
        <w:del w:id="5603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4499645" w14:textId="7359EED1" w:rsidR="00542689" w:rsidDel="007154E3" w:rsidRDefault="00542689" w:rsidP="00542689">
      <w:pPr>
        <w:adjustRightInd w:val="0"/>
        <w:spacing w:afterLines="20" w:after="72"/>
        <w:ind w:leftChars="472" w:left="1133" w:firstLineChars="200" w:firstLine="480"/>
        <w:rPr>
          <w:ins w:id="5604" w:author="ST1" w:date="2020-05-27T14:32:00Z"/>
          <w:del w:id="5605" w:author="阿毛" w:date="2021-05-21T17:50:00Z"/>
          <w:rFonts w:ascii="標楷體" w:eastAsia="標楷體" w:hAnsi="標楷體" w:cs="標楷體"/>
          <w:kern w:val="0"/>
          <w:szCs w:val="28"/>
        </w:rPr>
      </w:pPr>
      <w:ins w:id="5606" w:author="ST1" w:date="2020-05-27T14:32:00Z">
        <w:del w:id="5607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2616C1CA" w14:textId="1758C3C6" w:rsidR="00542689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608" w:author="ST1" w:date="2020-05-27T14:32:00Z"/>
          <w:del w:id="5609" w:author="阿毛" w:date="2021-05-21T17:50:00Z"/>
          <w:rFonts w:ascii="標楷體" w:eastAsia="標楷體" w:hAnsi="標楷體"/>
        </w:rPr>
      </w:pPr>
      <w:ins w:id="5610" w:author="ST1" w:date="2020-05-27T14:32:00Z">
        <w:del w:id="5611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2152B5D" w14:textId="2885FB6D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612" w:author="ST1" w:date="2020-05-27T14:32:00Z"/>
          <w:del w:id="5613" w:author="阿毛" w:date="2021-05-21T17:50:00Z"/>
          <w:rFonts w:ascii="標楷體" w:eastAsia="標楷體" w:hAnsi="標楷體"/>
        </w:rPr>
      </w:pPr>
      <w:ins w:id="5614" w:author="ST1" w:date="2020-05-27T14:32:00Z">
        <w:del w:id="5615" w:author="阿毛" w:date="2021-05-21T17:50:00Z">
          <w:r w:rsidRPr="00D30A8F" w:rsidDel="007154E3">
            <w:rPr>
              <w:rFonts w:ascii="標楷體" w:eastAsia="標楷體" w:hAnsi="標楷體"/>
            </w:rPr>
            <w:delText>[</w:delText>
          </w:r>
        </w:del>
      </w:ins>
      <w:ins w:id="5616" w:author="ST1" w:date="2020-06-09T18:41:00Z">
        <w:del w:id="5617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L971</w:delText>
          </w:r>
        </w:del>
      </w:ins>
      <w:ins w:id="5618" w:author="ST1" w:date="2020-06-09T18:49:00Z">
        <w:del w:id="5619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4</w:delText>
          </w:r>
        </w:del>
      </w:ins>
      <w:ins w:id="5620" w:author="ST1" w:date="2020-05-27T14:32:00Z">
        <w:del w:id="5621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]          </w:delText>
          </w:r>
        </w:del>
      </w:ins>
      <w:ins w:id="5622" w:author="ST1" w:date="2020-06-09T18:49:00Z">
        <w:del w:id="5623" w:author="阿毛" w:date="2021-05-21T17:50:00Z">
          <w:r w:rsidR="005E4D4E" w:rsidRPr="00D30A8F" w:rsidDel="007154E3">
            <w:rPr>
              <w:rFonts w:ascii="標楷體" w:eastAsia="標楷體" w:hAnsi="標楷體" w:cs="新細明體" w:hint="eastAsia"/>
              <w:kern w:val="0"/>
              <w:lang w:val="zh-TW"/>
              <w:rPrChange w:id="5624" w:author="ST1" w:date="2020-06-09T19:0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</w:p>
    <w:p w14:paraId="112D657B" w14:textId="370B4650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625" w:author="ST1" w:date="2020-05-27T14:32:00Z"/>
          <w:del w:id="5626" w:author="阿毛" w:date="2021-05-21T17:50:00Z"/>
          <w:rFonts w:ascii="標楷體" w:eastAsia="標楷體" w:hAnsi="標楷體"/>
        </w:rPr>
      </w:pPr>
    </w:p>
    <w:p w14:paraId="007C5872" w14:textId="63F69DF6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27" w:author="ST1" w:date="2020-05-27T14:39:00Z"/>
          <w:del w:id="5628" w:author="阿毛" w:date="2021-05-21T17:50:00Z"/>
          <w:rFonts w:ascii="標楷體" w:eastAsia="標楷體" w:hAnsi="標楷體"/>
          <w:rPrChange w:id="5629" w:author="ST1" w:date="2020-06-09T19:03:00Z">
            <w:rPr>
              <w:ins w:id="5630" w:author="ST1" w:date="2020-05-27T14:39:00Z"/>
              <w:del w:id="5631" w:author="阿毛" w:date="2021-05-21T17:50:00Z"/>
              <w:rFonts w:ascii="新細明體" w:cs="新細明體"/>
              <w:kern w:val="0"/>
              <w:sz w:val="22"/>
              <w:u w:val="single"/>
              <w:lang w:val="zh-TW"/>
            </w:rPr>
          </w:rPrChange>
        </w:rPr>
        <w:pPrChange w:id="5632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633" w:author="ST1" w:date="2020-06-09T18:51:00Z">
        <w:del w:id="5634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</w:del>
      </w:ins>
      <w:ins w:id="5635" w:author="ST1" w:date="2020-06-09T19:02:00Z">
        <w:del w:id="5636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37" w:author="ST1" w:date="2020-06-09T19:03:00Z">
        <w:del w:id="5638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639" w:author="ST1" w:date="2020-06-09T19:02:00Z">
        <w:del w:id="5640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41" w:author="ST1" w:date="2020-06-09T18:51:00Z">
        <w:del w:id="5642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號</w:delText>
          </w:r>
        </w:del>
      </w:ins>
      <w:ins w:id="5643" w:author="ST1" w:date="2020-05-27T14:39:00Z">
        <w:del w:id="5644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</w:del>
      </w:ins>
      <w:ins w:id="5645" w:author="ST1" w:date="2020-06-09T18:56:00Z">
        <w:del w:id="5646" w:author="阿毛" w:date="2021-05-21T17:50:00Z"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27AD15A1" w14:textId="03FF14FB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47" w:author="ST1" w:date="2020-05-27T14:37:00Z"/>
          <w:del w:id="5648" w:author="阿毛" w:date="2021-05-21T17:50:00Z"/>
          <w:rFonts w:ascii="標楷體" w:eastAsia="標楷體" w:hAnsi="標楷體"/>
        </w:rPr>
        <w:pPrChange w:id="5649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650" w:author="ST1" w:date="2020-06-09T18:52:00Z">
        <w:del w:id="5651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額</w:delText>
          </w:r>
        </w:del>
      </w:ins>
      <w:ins w:id="5652" w:author="ST1" w:date="2020-06-09T19:03:00Z">
        <w:del w:id="5653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  </w:delText>
          </w:r>
        </w:del>
      </w:ins>
      <w:ins w:id="5654" w:author="ST1" w:date="2020-06-09T18:52:00Z">
        <w:del w:id="5655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度</w:delText>
          </w:r>
        </w:del>
      </w:ins>
      <w:ins w:id="5656" w:author="ST1" w:date="2020-05-27T14:39:00Z">
        <w:del w:id="5657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  <w:r w:rsidR="00542689" w:rsidRPr="00D30A8F" w:rsidDel="007154E3">
            <w:rPr>
              <w:rFonts w:ascii="標楷體" w:eastAsia="標楷體" w:hAnsi="標楷體"/>
              <w:rPrChange w:id="5658" w:author="ST1" w:date="2020-06-09T19:03:00Z">
                <w:rPr>
                  <w:rFonts w:ascii="新細明體" w:cs="新細明體"/>
                  <w:kern w:val="0"/>
                  <w:sz w:val="22"/>
                  <w:u w:val="single"/>
                  <w:lang w:val="zh-TW"/>
                </w:rPr>
              </w:rPrChange>
            </w:rPr>
            <w:delText>999</w:delText>
          </w:r>
        </w:del>
      </w:ins>
    </w:p>
    <w:p w14:paraId="159AD93B" w14:textId="602AD72F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59" w:author="ST1" w:date="2020-05-27T14:40:00Z"/>
          <w:del w:id="5660" w:author="阿毛" w:date="2021-05-21T17:50:00Z"/>
          <w:rFonts w:ascii="標楷體" w:eastAsia="標楷體" w:hAnsi="標楷體"/>
        </w:rPr>
      </w:pPr>
      <w:ins w:id="5661" w:author="ST1" w:date="2020-06-09T18:59:00Z">
        <w:del w:id="5662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用</w:delText>
          </w:r>
        </w:del>
      </w:ins>
      <w:ins w:id="5663" w:author="ST1" w:date="2020-06-09T19:03:00Z">
        <w:del w:id="5664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65" w:author="ST1" w:date="2020-06-09T18:59:00Z">
        <w:del w:id="5666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途</w:delText>
          </w:r>
        </w:del>
      </w:ins>
      <w:ins w:id="5667" w:author="ST1" w:date="2020-06-09T19:03:00Z">
        <w:del w:id="5668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69" w:author="ST1" w:date="2020-06-09T18:59:00Z">
        <w:del w:id="5670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別</w:delText>
          </w:r>
        </w:del>
      </w:ins>
      <w:ins w:id="5671" w:author="ST1" w:date="2020-05-27T14:32:00Z">
        <w:del w:id="5672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99</w:delText>
          </w:r>
        </w:del>
      </w:ins>
      <w:ins w:id="5673" w:author="ST1" w:date="2020-06-09T18:59:00Z">
        <w:del w:id="5674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DED3B63" w14:textId="4491D3B6" w:rsidR="00542689" w:rsidRPr="00D30A8F" w:rsidDel="007154E3" w:rsidRDefault="00D30A8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75" w:author="ST1" w:date="2020-05-27T14:40:00Z"/>
          <w:del w:id="5676" w:author="阿毛" w:date="2021-05-21T17:50:00Z"/>
          <w:rFonts w:ascii="標楷體" w:eastAsia="標楷體" w:hAnsi="標楷體"/>
        </w:rPr>
      </w:pPr>
      <w:ins w:id="5677" w:author="ST1" w:date="2020-06-09T19:02:00Z">
        <w:del w:id="5678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繳息期間</w:delText>
          </w:r>
        </w:del>
      </w:ins>
      <w:ins w:id="5679" w:author="ST1" w:date="2020-06-09T19:01:00Z">
        <w:del w:id="5680" w:author="阿毛" w:date="2021-05-21T17:50:00Z">
          <w:r w:rsidR="005336A6" w:rsidRPr="00D30A8F" w:rsidDel="007154E3">
            <w:rPr>
              <w:rFonts w:ascii="標楷體" w:eastAsia="標楷體" w:hAnsi="標楷體"/>
            </w:rPr>
            <w:delText xml:space="preserve"> : 999/99/99 ~ 999/99/99</w:delText>
          </w:r>
        </w:del>
      </w:ins>
    </w:p>
    <w:p w14:paraId="1CF4FF50" w14:textId="2973BAF8" w:rsidR="005E4D4E" w:rsidRPr="00D30A8F" w:rsidDel="007154E3" w:rsidRDefault="005E4D4E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681" w:author="ST1" w:date="2020-05-27T14:32:00Z"/>
          <w:del w:id="5682" w:author="阿毛" w:date="2021-05-21T17:50:00Z"/>
          <w:rFonts w:ascii="標楷體" w:eastAsia="標楷體" w:hAnsi="標楷體"/>
        </w:rPr>
      </w:pPr>
    </w:p>
    <w:p w14:paraId="793A16CC" w14:textId="57D88B5E" w:rsidR="00542689" w:rsidDel="007154E3" w:rsidRDefault="00542689" w:rsidP="00542689">
      <w:pPr>
        <w:autoSpaceDE w:val="0"/>
        <w:autoSpaceDN w:val="0"/>
        <w:adjustRightInd w:val="0"/>
        <w:rPr>
          <w:ins w:id="5683" w:author="ST1" w:date="2020-05-27T14:36:00Z"/>
          <w:del w:id="5684" w:author="阿毛" w:date="2021-05-21T17:50:00Z"/>
          <w:rFonts w:ascii="標楷體" w:hAnsi="標楷體"/>
        </w:rPr>
      </w:pPr>
    </w:p>
    <w:p w14:paraId="44898D2A" w14:textId="011C65F2" w:rsidR="00542689" w:rsidRPr="00AB69BA" w:rsidDel="007154E3" w:rsidRDefault="00542689" w:rsidP="00542689">
      <w:pPr>
        <w:pStyle w:val="a"/>
        <w:rPr>
          <w:ins w:id="5685" w:author="ST1" w:date="2020-05-27T14:32:00Z"/>
          <w:del w:id="5686" w:author="阿毛" w:date="2021-05-21T17:50:00Z"/>
        </w:rPr>
      </w:pPr>
      <w:ins w:id="5687" w:author="ST1" w:date="2020-05-27T14:32:00Z">
        <w:del w:id="5688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42689" w:rsidRPr="00CA6569" w:rsidDel="007154E3" w14:paraId="62EB2C5D" w14:textId="368376F9" w:rsidTr="00542689">
        <w:trPr>
          <w:trHeight w:val="388"/>
          <w:jc w:val="center"/>
          <w:ins w:id="5689" w:author="ST1" w:date="2020-05-27T14:32:00Z"/>
          <w:del w:id="5690" w:author="阿毛" w:date="2021-05-21T17:50:00Z"/>
        </w:trPr>
        <w:tc>
          <w:tcPr>
            <w:tcW w:w="482" w:type="dxa"/>
            <w:vMerge w:val="restart"/>
          </w:tcPr>
          <w:p w14:paraId="6BF9643D" w14:textId="734340CA" w:rsidR="00542689" w:rsidRPr="00CA6569" w:rsidDel="007154E3" w:rsidRDefault="00542689" w:rsidP="00542689">
            <w:pPr>
              <w:rPr>
                <w:ins w:id="5691" w:author="ST1" w:date="2020-05-27T14:32:00Z"/>
                <w:del w:id="5692" w:author="阿毛" w:date="2021-05-21T17:50:00Z"/>
                <w:rFonts w:ascii="標楷體" w:eastAsia="標楷體" w:hAnsi="標楷體"/>
              </w:rPr>
            </w:pPr>
            <w:ins w:id="5693" w:author="ST1" w:date="2020-05-27T14:32:00Z">
              <w:del w:id="569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9876C26" w14:textId="4A40D32B" w:rsidR="00542689" w:rsidRPr="00CA6569" w:rsidDel="007154E3" w:rsidRDefault="00542689" w:rsidP="00542689">
            <w:pPr>
              <w:rPr>
                <w:ins w:id="5695" w:author="ST1" w:date="2020-05-27T14:32:00Z"/>
                <w:del w:id="5696" w:author="阿毛" w:date="2021-05-21T17:50:00Z"/>
                <w:rFonts w:ascii="標楷體" w:eastAsia="標楷體" w:hAnsi="標楷體"/>
              </w:rPr>
            </w:pPr>
            <w:ins w:id="5697" w:author="ST1" w:date="2020-05-27T14:32:00Z">
              <w:del w:id="569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3B4CCE8A" w14:textId="66DAC8EA" w:rsidR="00542689" w:rsidRPr="00CA6569" w:rsidDel="007154E3" w:rsidRDefault="00542689" w:rsidP="00542689">
            <w:pPr>
              <w:jc w:val="center"/>
              <w:rPr>
                <w:ins w:id="5699" w:author="ST1" w:date="2020-05-27T14:32:00Z"/>
                <w:del w:id="5700" w:author="阿毛" w:date="2021-05-21T17:50:00Z"/>
                <w:rFonts w:ascii="標楷體" w:eastAsia="標楷體" w:hAnsi="標楷體"/>
              </w:rPr>
            </w:pPr>
            <w:ins w:id="5701" w:author="ST1" w:date="2020-05-27T14:32:00Z">
              <w:del w:id="570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C9C4AB8" w14:textId="18169CA0" w:rsidR="00542689" w:rsidRPr="00CA6569" w:rsidDel="007154E3" w:rsidRDefault="00542689" w:rsidP="00542689">
            <w:pPr>
              <w:rPr>
                <w:ins w:id="5703" w:author="ST1" w:date="2020-05-27T14:32:00Z"/>
                <w:del w:id="5704" w:author="阿毛" w:date="2021-05-21T17:50:00Z"/>
                <w:rFonts w:ascii="標楷體" w:eastAsia="標楷體" w:hAnsi="標楷體"/>
              </w:rPr>
            </w:pPr>
            <w:ins w:id="5705" w:author="ST1" w:date="2020-05-27T14:32:00Z">
              <w:del w:id="570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42689" w:rsidRPr="00CA6569" w:rsidDel="007154E3" w14:paraId="6159968A" w14:textId="73447BC9" w:rsidTr="00542689">
        <w:trPr>
          <w:trHeight w:val="244"/>
          <w:jc w:val="center"/>
          <w:ins w:id="5707" w:author="ST1" w:date="2020-05-27T14:32:00Z"/>
          <w:del w:id="5708" w:author="阿毛" w:date="2021-05-21T17:50:00Z"/>
        </w:trPr>
        <w:tc>
          <w:tcPr>
            <w:tcW w:w="482" w:type="dxa"/>
            <w:vMerge/>
          </w:tcPr>
          <w:p w14:paraId="7311DC79" w14:textId="6C7807EB" w:rsidR="00542689" w:rsidRPr="00CA6569" w:rsidDel="007154E3" w:rsidRDefault="00542689" w:rsidP="00542689">
            <w:pPr>
              <w:rPr>
                <w:ins w:id="5709" w:author="ST1" w:date="2020-05-27T14:32:00Z"/>
                <w:del w:id="571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0F44155B" w14:textId="53D4BDED" w:rsidR="00542689" w:rsidRPr="00CA6569" w:rsidDel="007154E3" w:rsidRDefault="00542689" w:rsidP="00542689">
            <w:pPr>
              <w:rPr>
                <w:ins w:id="5711" w:author="ST1" w:date="2020-05-27T14:32:00Z"/>
                <w:del w:id="571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1F4003A" w14:textId="112A13F2" w:rsidR="00542689" w:rsidRPr="00CA6569" w:rsidDel="007154E3" w:rsidRDefault="00542689" w:rsidP="00542689">
            <w:pPr>
              <w:rPr>
                <w:ins w:id="5713" w:author="ST1" w:date="2020-05-27T14:32:00Z"/>
                <w:del w:id="5714" w:author="阿毛" w:date="2021-05-21T17:50:00Z"/>
                <w:rFonts w:ascii="標楷體" w:eastAsia="標楷體" w:hAnsi="標楷體"/>
              </w:rPr>
            </w:pPr>
            <w:ins w:id="5715" w:author="ST1" w:date="2020-05-27T14:32:00Z">
              <w:del w:id="5716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48B98570" w14:textId="77887508" w:rsidR="00542689" w:rsidRPr="00CA6569" w:rsidDel="007154E3" w:rsidRDefault="00542689" w:rsidP="00542689">
            <w:pPr>
              <w:rPr>
                <w:ins w:id="5717" w:author="ST1" w:date="2020-05-27T14:32:00Z"/>
                <w:del w:id="5718" w:author="阿毛" w:date="2021-05-21T17:50:00Z"/>
                <w:rFonts w:ascii="標楷體" w:eastAsia="標楷體" w:hAnsi="標楷體"/>
              </w:rPr>
            </w:pPr>
            <w:ins w:id="5719" w:author="ST1" w:date="2020-05-27T14:32:00Z">
              <w:del w:id="572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104107C3" w14:textId="6D703201" w:rsidR="00542689" w:rsidRPr="00CA6569" w:rsidDel="007154E3" w:rsidRDefault="00542689" w:rsidP="00542689">
            <w:pPr>
              <w:rPr>
                <w:ins w:id="5721" w:author="ST1" w:date="2020-05-27T14:32:00Z"/>
                <w:del w:id="5722" w:author="阿毛" w:date="2021-05-21T17:50:00Z"/>
                <w:rFonts w:ascii="標楷體" w:eastAsia="標楷體" w:hAnsi="標楷體"/>
              </w:rPr>
            </w:pPr>
            <w:ins w:id="5723" w:author="ST1" w:date="2020-05-27T14:32:00Z">
              <w:del w:id="572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29D370CC" w14:textId="6FF69A38" w:rsidR="00542689" w:rsidRPr="00CA6569" w:rsidDel="007154E3" w:rsidRDefault="00542689" w:rsidP="00542689">
            <w:pPr>
              <w:rPr>
                <w:ins w:id="5725" w:author="ST1" w:date="2020-05-27T14:32:00Z"/>
                <w:del w:id="5726" w:author="阿毛" w:date="2021-05-21T17:50:00Z"/>
                <w:rFonts w:ascii="標楷體" w:eastAsia="標楷體" w:hAnsi="標楷體"/>
              </w:rPr>
            </w:pPr>
            <w:ins w:id="5727" w:author="ST1" w:date="2020-05-27T14:32:00Z">
              <w:del w:id="572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F9B1B5A" w14:textId="7BEDB7BD" w:rsidR="00542689" w:rsidRPr="00CA6569" w:rsidDel="007154E3" w:rsidRDefault="00542689" w:rsidP="00542689">
            <w:pPr>
              <w:rPr>
                <w:ins w:id="5729" w:author="ST1" w:date="2020-05-27T14:32:00Z"/>
                <w:del w:id="5730" w:author="阿毛" w:date="2021-05-21T17:50:00Z"/>
                <w:rFonts w:ascii="標楷體" w:eastAsia="標楷體" w:hAnsi="標楷體"/>
              </w:rPr>
            </w:pPr>
            <w:ins w:id="5731" w:author="ST1" w:date="2020-05-27T14:32:00Z">
              <w:del w:id="573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C750BFB" w14:textId="69AED594" w:rsidR="00542689" w:rsidRPr="00CA6569" w:rsidDel="007154E3" w:rsidRDefault="00542689" w:rsidP="00542689">
            <w:pPr>
              <w:rPr>
                <w:ins w:id="5733" w:author="ST1" w:date="2020-05-27T14:32:00Z"/>
                <w:del w:id="5734" w:author="阿毛" w:date="2021-05-21T17:50:00Z"/>
                <w:rFonts w:ascii="標楷體" w:eastAsia="標楷體" w:hAnsi="標楷體"/>
              </w:rPr>
            </w:pPr>
          </w:p>
        </w:tc>
      </w:tr>
      <w:tr w:rsidR="005336A6" w:rsidRPr="00CA6569" w:rsidDel="007154E3" w14:paraId="6D0654A3" w14:textId="058E6E78" w:rsidTr="00542689">
        <w:trPr>
          <w:trHeight w:val="291"/>
          <w:jc w:val="center"/>
          <w:ins w:id="5735" w:author="ST1" w:date="2020-05-27T14:32:00Z"/>
          <w:del w:id="5736" w:author="阿毛" w:date="2021-05-21T17:50:00Z"/>
        </w:trPr>
        <w:tc>
          <w:tcPr>
            <w:tcW w:w="482" w:type="dxa"/>
          </w:tcPr>
          <w:p w14:paraId="44F11DCD" w14:textId="30D401BC" w:rsidR="005336A6" w:rsidRPr="00CA6569" w:rsidDel="007154E3" w:rsidRDefault="005336A6" w:rsidP="005336A6">
            <w:pPr>
              <w:rPr>
                <w:ins w:id="5737" w:author="ST1" w:date="2020-05-27T14:32:00Z"/>
                <w:del w:id="5738" w:author="阿毛" w:date="2021-05-21T17:50:00Z"/>
                <w:rFonts w:ascii="標楷體" w:eastAsia="標楷體" w:hAnsi="標楷體"/>
              </w:rPr>
            </w:pPr>
            <w:ins w:id="5739" w:author="ST1" w:date="2020-05-27T14:32:00Z">
              <w:del w:id="574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71110A00" w14:textId="2788447D" w:rsidR="005336A6" w:rsidRPr="00CA6569" w:rsidDel="007154E3" w:rsidRDefault="005336A6" w:rsidP="005336A6">
            <w:pPr>
              <w:rPr>
                <w:ins w:id="5741" w:author="ST1" w:date="2020-05-27T14:32:00Z"/>
                <w:del w:id="5742" w:author="阿毛" w:date="2021-05-21T17:50:00Z"/>
                <w:rFonts w:ascii="標楷體" w:eastAsia="標楷體" w:hAnsi="標楷體"/>
              </w:rPr>
            </w:pPr>
            <w:ins w:id="5743" w:author="ST1" w:date="2020-06-09T18:54:00Z">
              <w:del w:id="5744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35B99B9C" w14:textId="010805AA" w:rsidR="005336A6" w:rsidRPr="00CA6569" w:rsidDel="007154E3" w:rsidRDefault="005336A6" w:rsidP="005336A6">
            <w:pPr>
              <w:rPr>
                <w:ins w:id="5745" w:author="ST1" w:date="2020-05-27T14:32:00Z"/>
                <w:del w:id="5746" w:author="阿毛" w:date="2021-05-21T17:50:00Z"/>
                <w:rFonts w:ascii="標楷體" w:eastAsia="標楷體" w:hAnsi="標楷體" w:cs="新細明體"/>
              </w:rPr>
            </w:pPr>
            <w:ins w:id="5747" w:author="ST1" w:date="2020-06-09T18:54:00Z">
              <w:del w:id="5748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2C938205" w14:textId="2BCE0940" w:rsidR="005336A6" w:rsidRPr="00CA6569" w:rsidDel="007154E3" w:rsidRDefault="005336A6" w:rsidP="005336A6">
            <w:pPr>
              <w:rPr>
                <w:ins w:id="5749" w:author="ST1" w:date="2020-05-27T14:32:00Z"/>
                <w:del w:id="575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31EFC532" w14:textId="1A45A276" w:rsidR="005336A6" w:rsidRPr="00CA6569" w:rsidDel="007154E3" w:rsidRDefault="005336A6" w:rsidP="005336A6">
            <w:pPr>
              <w:rPr>
                <w:ins w:id="5751" w:author="ST1" w:date="2020-05-27T14:32:00Z"/>
                <w:del w:id="575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66CDEA9" w14:textId="61D15CBA" w:rsidR="005336A6" w:rsidRPr="00CA6569" w:rsidDel="007154E3" w:rsidRDefault="005336A6" w:rsidP="005336A6">
            <w:pPr>
              <w:rPr>
                <w:ins w:id="5753" w:author="ST1" w:date="2020-05-27T14:32:00Z"/>
                <w:del w:id="5754" w:author="阿毛" w:date="2021-05-21T17:50:00Z"/>
                <w:rFonts w:ascii="標楷體" w:eastAsia="標楷體" w:hAnsi="標楷體"/>
              </w:rPr>
            </w:pPr>
            <w:ins w:id="5755" w:author="ST1" w:date="2020-06-09T18:54:00Z">
              <w:del w:id="575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9A6EEE2" w14:textId="37DF2B41" w:rsidR="005336A6" w:rsidRPr="00CA6569" w:rsidDel="007154E3" w:rsidRDefault="005336A6" w:rsidP="005336A6">
            <w:pPr>
              <w:rPr>
                <w:ins w:id="5757" w:author="ST1" w:date="2020-05-27T14:32:00Z"/>
                <w:del w:id="575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42726C0" w14:textId="0272B4CB" w:rsidR="005336A6" w:rsidRPr="00CA6569" w:rsidDel="007154E3" w:rsidRDefault="005336A6" w:rsidP="005336A6">
            <w:pPr>
              <w:rPr>
                <w:ins w:id="5759" w:author="ST1" w:date="2020-05-27T14:32:00Z"/>
                <w:del w:id="5760" w:author="阿毛" w:date="2021-05-21T17:50:00Z"/>
                <w:rFonts w:ascii="標楷體" w:eastAsia="標楷體" w:hAnsi="標楷體"/>
              </w:rPr>
            </w:pPr>
            <w:ins w:id="5761" w:author="ST1" w:date="2020-06-09T18:54:00Z">
              <w:del w:id="576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  <w:tr w:rsidR="005336A6" w:rsidRPr="00E058D3" w:rsidDel="007154E3" w14:paraId="67373204" w14:textId="23BC6B8F" w:rsidTr="00542689">
        <w:trPr>
          <w:trHeight w:val="291"/>
          <w:jc w:val="center"/>
          <w:ins w:id="5763" w:author="ST1" w:date="2020-05-27T14:32:00Z"/>
          <w:del w:id="5764" w:author="阿毛" w:date="2021-05-21T17:50:00Z"/>
        </w:trPr>
        <w:tc>
          <w:tcPr>
            <w:tcW w:w="482" w:type="dxa"/>
          </w:tcPr>
          <w:p w14:paraId="26E9D698" w14:textId="1BF12CE9" w:rsidR="005336A6" w:rsidRPr="00CA6569" w:rsidDel="007154E3" w:rsidRDefault="005336A6" w:rsidP="005336A6">
            <w:pPr>
              <w:rPr>
                <w:ins w:id="5765" w:author="ST1" w:date="2020-05-27T14:32:00Z"/>
                <w:del w:id="5766" w:author="阿毛" w:date="2021-05-21T17:50:00Z"/>
                <w:rFonts w:ascii="標楷體" w:eastAsia="標楷體" w:hAnsi="標楷體"/>
              </w:rPr>
            </w:pPr>
            <w:ins w:id="5767" w:author="ST1" w:date="2020-05-27T14:32:00Z">
              <w:del w:id="576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73DA55EA" w14:textId="60B77144" w:rsidR="005336A6" w:rsidRPr="00CA6569" w:rsidDel="007154E3" w:rsidRDefault="005336A6" w:rsidP="005336A6">
            <w:pPr>
              <w:rPr>
                <w:ins w:id="5769" w:author="ST1" w:date="2020-05-27T14:32:00Z"/>
                <w:del w:id="5770" w:author="阿毛" w:date="2021-05-21T17:50:00Z"/>
                <w:rFonts w:ascii="標楷體" w:eastAsia="標楷體" w:hAnsi="標楷體"/>
              </w:rPr>
            </w:pPr>
            <w:ins w:id="5771" w:author="ST1" w:date="2020-06-09T18:56:00Z">
              <w:del w:id="5772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額度</w:delText>
                </w:r>
              </w:del>
            </w:ins>
          </w:p>
        </w:tc>
        <w:tc>
          <w:tcPr>
            <w:tcW w:w="1296" w:type="dxa"/>
          </w:tcPr>
          <w:p w14:paraId="1A1EE3E7" w14:textId="55C28F9B" w:rsidR="005336A6" w:rsidRPr="00CA6569" w:rsidDel="007154E3" w:rsidRDefault="005336A6" w:rsidP="005336A6">
            <w:pPr>
              <w:rPr>
                <w:ins w:id="5773" w:author="ST1" w:date="2020-05-27T14:32:00Z"/>
                <w:del w:id="5774" w:author="阿毛" w:date="2021-05-21T17:50:00Z"/>
                <w:rFonts w:ascii="標楷體" w:eastAsia="標楷體" w:hAnsi="標楷體" w:cs="新細明體"/>
              </w:rPr>
            </w:pPr>
            <w:ins w:id="5775" w:author="ST1" w:date="2020-05-27T14:40:00Z">
              <w:del w:id="5776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  <w:ins w:id="5777" w:author="ST1" w:date="2020-06-09T18:56:00Z">
              <w:del w:id="5778" w:author="阿毛" w:date="2021-05-21T17:50:00Z">
                <w:r w:rsidDel="007154E3">
                  <w:rPr>
                    <w:rFonts w:ascii="標楷體" w:eastAsia="標楷體" w:hAnsi="標楷體"/>
                  </w:rPr>
                  <w:delText>9</w:delText>
                </w:r>
              </w:del>
            </w:ins>
          </w:p>
        </w:tc>
        <w:tc>
          <w:tcPr>
            <w:tcW w:w="897" w:type="dxa"/>
          </w:tcPr>
          <w:p w14:paraId="2E19CBFE" w14:textId="240C1B75" w:rsidR="005336A6" w:rsidRPr="00CA6569" w:rsidDel="007154E3" w:rsidRDefault="005336A6" w:rsidP="005336A6">
            <w:pPr>
              <w:rPr>
                <w:ins w:id="5779" w:author="ST1" w:date="2020-05-27T14:32:00Z"/>
                <w:del w:id="5780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2EB39628" w14:textId="7F860B6D" w:rsidR="005336A6" w:rsidRPr="00CA6569" w:rsidDel="007154E3" w:rsidRDefault="005336A6" w:rsidP="005336A6">
            <w:pPr>
              <w:rPr>
                <w:ins w:id="5781" w:author="ST1" w:date="2020-05-27T14:32:00Z"/>
                <w:del w:id="578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A944FED" w14:textId="54715014" w:rsidR="005336A6" w:rsidRPr="00CA6569" w:rsidDel="007154E3" w:rsidRDefault="005336A6" w:rsidP="005336A6">
            <w:pPr>
              <w:rPr>
                <w:ins w:id="5783" w:author="ST1" w:date="2020-05-27T14:32:00Z"/>
                <w:del w:id="578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6CB174E" w14:textId="1A19F64B" w:rsidR="005336A6" w:rsidRPr="00CA6569" w:rsidDel="007154E3" w:rsidRDefault="005336A6" w:rsidP="005336A6">
            <w:pPr>
              <w:rPr>
                <w:ins w:id="5785" w:author="ST1" w:date="2020-05-27T14:32:00Z"/>
                <w:del w:id="578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849EDDF" w14:textId="408404E4" w:rsidR="005336A6" w:rsidRPr="00CA6569" w:rsidDel="007154E3" w:rsidRDefault="005336A6" w:rsidP="005336A6">
            <w:pPr>
              <w:rPr>
                <w:ins w:id="5787" w:author="ST1" w:date="2020-05-27T14:32:00Z"/>
                <w:del w:id="5788" w:author="阿毛" w:date="2021-05-21T17:50:00Z"/>
                <w:rFonts w:ascii="標楷體" w:eastAsia="標楷體" w:hAnsi="標楷體"/>
              </w:rPr>
            </w:pPr>
            <w:ins w:id="5789" w:author="ST1" w:date="2020-06-09T18:56:00Z">
              <w:del w:id="5790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0F6CE828" w14:textId="4130BBA5" w:rsidTr="00542689">
        <w:trPr>
          <w:trHeight w:val="291"/>
          <w:jc w:val="center"/>
          <w:ins w:id="5791" w:author="ST1" w:date="2020-05-27T14:42:00Z"/>
          <w:del w:id="5792" w:author="阿毛" w:date="2021-05-21T17:50:00Z"/>
        </w:trPr>
        <w:tc>
          <w:tcPr>
            <w:tcW w:w="482" w:type="dxa"/>
          </w:tcPr>
          <w:p w14:paraId="0CFD20E8" w14:textId="06582746" w:rsidR="005336A6" w:rsidRPr="00CA6569" w:rsidDel="007154E3" w:rsidRDefault="005336A6" w:rsidP="005336A6">
            <w:pPr>
              <w:rPr>
                <w:ins w:id="5793" w:author="ST1" w:date="2020-05-27T14:42:00Z"/>
                <w:del w:id="5794" w:author="阿毛" w:date="2021-05-21T17:50:00Z"/>
                <w:rFonts w:ascii="標楷體" w:eastAsia="標楷體" w:hAnsi="標楷體"/>
              </w:rPr>
            </w:pPr>
            <w:ins w:id="5795" w:author="ST1" w:date="2020-05-27T14:42:00Z">
              <w:del w:id="579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E41B34" w14:textId="0CAC65BC" w:rsidR="005336A6" w:rsidRPr="00502E05" w:rsidDel="007154E3" w:rsidRDefault="005336A6" w:rsidP="005336A6">
            <w:pPr>
              <w:rPr>
                <w:ins w:id="5797" w:author="ST1" w:date="2020-05-27T14:42:00Z"/>
                <w:del w:id="5798" w:author="阿毛" w:date="2021-05-21T17:50:00Z"/>
                <w:rFonts w:ascii="標楷體" w:eastAsia="標楷體" w:hAnsi="標楷體"/>
              </w:rPr>
            </w:pPr>
            <w:ins w:id="5799" w:author="ST1" w:date="2020-06-09T18:59:00Z">
              <w:del w:id="5800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用途別</w:delText>
                </w:r>
              </w:del>
            </w:ins>
          </w:p>
        </w:tc>
        <w:tc>
          <w:tcPr>
            <w:tcW w:w="1296" w:type="dxa"/>
          </w:tcPr>
          <w:p w14:paraId="7AF47932" w14:textId="1CED65EB" w:rsidR="005336A6" w:rsidRPr="00362205" w:rsidDel="007154E3" w:rsidRDefault="005336A6" w:rsidP="005336A6">
            <w:pPr>
              <w:rPr>
                <w:ins w:id="5801" w:author="ST1" w:date="2020-05-27T14:42:00Z"/>
                <w:del w:id="5802" w:author="阿毛" w:date="2021-05-21T17:50:00Z"/>
                <w:rFonts w:ascii="標楷體" w:eastAsia="標楷體" w:hAnsi="標楷體"/>
              </w:rPr>
            </w:pPr>
            <w:ins w:id="5803" w:author="ST1" w:date="2020-05-27T14:43:00Z">
              <w:del w:id="5804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0FDA752B" w14:textId="5A6BA2E4" w:rsidR="005336A6" w:rsidRPr="00CA6569" w:rsidDel="007154E3" w:rsidRDefault="005336A6" w:rsidP="005336A6">
            <w:pPr>
              <w:rPr>
                <w:ins w:id="5805" w:author="ST1" w:date="2020-05-27T14:42:00Z"/>
                <w:del w:id="580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ACDABCB" w14:textId="6E54D958" w:rsidR="005336A6" w:rsidRPr="00CA6569" w:rsidDel="007154E3" w:rsidRDefault="005336A6" w:rsidP="005336A6">
            <w:pPr>
              <w:rPr>
                <w:ins w:id="5807" w:author="ST1" w:date="2020-05-27T14:42:00Z"/>
                <w:del w:id="580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F4454ED" w14:textId="482300FA" w:rsidR="005336A6" w:rsidRPr="00CA6569" w:rsidDel="007154E3" w:rsidRDefault="005336A6" w:rsidP="005336A6">
            <w:pPr>
              <w:rPr>
                <w:ins w:id="5809" w:author="ST1" w:date="2020-05-27T14:42:00Z"/>
                <w:del w:id="581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B7ADB32" w14:textId="01E941FA" w:rsidR="005336A6" w:rsidRPr="00CA6569" w:rsidDel="007154E3" w:rsidRDefault="005336A6" w:rsidP="005336A6">
            <w:pPr>
              <w:rPr>
                <w:ins w:id="5811" w:author="ST1" w:date="2020-05-27T14:42:00Z"/>
                <w:del w:id="581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337D181" w14:textId="079D862A" w:rsidR="005336A6" w:rsidRPr="00CA6569" w:rsidDel="007154E3" w:rsidRDefault="005336A6" w:rsidP="005336A6">
            <w:pPr>
              <w:rPr>
                <w:ins w:id="5813" w:author="ST1" w:date="2020-05-27T14:42:00Z"/>
                <w:del w:id="5814" w:author="阿毛" w:date="2021-05-21T17:50:00Z"/>
                <w:rFonts w:ascii="標楷體" w:eastAsia="標楷體" w:hAnsi="標楷體"/>
              </w:rPr>
            </w:pPr>
            <w:ins w:id="5815" w:author="ST1" w:date="2020-06-09T18:59:00Z">
              <w:del w:id="5816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6B54C551" w14:textId="3192ACED" w:rsidTr="00542689">
        <w:trPr>
          <w:trHeight w:val="291"/>
          <w:jc w:val="center"/>
          <w:ins w:id="5817" w:author="ST1" w:date="2020-05-27T14:42:00Z"/>
          <w:del w:id="5818" w:author="阿毛" w:date="2021-05-21T17:50:00Z"/>
        </w:trPr>
        <w:tc>
          <w:tcPr>
            <w:tcW w:w="482" w:type="dxa"/>
          </w:tcPr>
          <w:p w14:paraId="0065C0C9" w14:textId="399348BA" w:rsidR="005336A6" w:rsidRPr="00CA6569" w:rsidDel="007154E3" w:rsidRDefault="005336A6" w:rsidP="005336A6">
            <w:pPr>
              <w:rPr>
                <w:ins w:id="5819" w:author="ST1" w:date="2020-05-27T14:42:00Z"/>
                <w:del w:id="5820" w:author="阿毛" w:date="2021-05-21T17:50:00Z"/>
                <w:rFonts w:ascii="標楷體" w:eastAsia="標楷體" w:hAnsi="標楷體"/>
              </w:rPr>
            </w:pPr>
            <w:ins w:id="5821" w:author="ST1" w:date="2020-05-27T14:42:00Z">
              <w:del w:id="582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5AA19711" w14:textId="50BA0557" w:rsidR="005336A6" w:rsidRPr="00502E05" w:rsidDel="007154E3" w:rsidRDefault="00D30A8F" w:rsidP="005336A6">
            <w:pPr>
              <w:rPr>
                <w:ins w:id="5823" w:author="ST1" w:date="2020-05-27T14:42:00Z"/>
                <w:del w:id="5824" w:author="阿毛" w:date="2021-05-21T17:50:00Z"/>
                <w:rFonts w:ascii="標楷體" w:eastAsia="標楷體" w:hAnsi="標楷體"/>
              </w:rPr>
            </w:pPr>
            <w:ins w:id="5825" w:author="ST1" w:date="2020-06-09T19:02:00Z">
              <w:del w:id="5826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</w:del>
            </w:ins>
          </w:p>
        </w:tc>
        <w:tc>
          <w:tcPr>
            <w:tcW w:w="1296" w:type="dxa"/>
          </w:tcPr>
          <w:p w14:paraId="042D3BED" w14:textId="40F8A86D" w:rsidR="005336A6" w:rsidRPr="00362205" w:rsidDel="007154E3" w:rsidRDefault="005336A6" w:rsidP="005336A6">
            <w:pPr>
              <w:rPr>
                <w:ins w:id="5827" w:author="ST1" w:date="2020-05-27T14:42:00Z"/>
                <w:del w:id="5828" w:author="阿毛" w:date="2021-05-21T17:50:00Z"/>
                <w:rFonts w:ascii="標楷體" w:eastAsia="標楷體" w:hAnsi="標楷體"/>
              </w:rPr>
            </w:pPr>
            <w:ins w:id="5829" w:author="ST1" w:date="2020-06-09T19:02:00Z">
              <w:del w:id="5830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6609F4E" w14:textId="3A1AC82B" w:rsidR="005336A6" w:rsidRPr="00CA6569" w:rsidDel="007154E3" w:rsidRDefault="005336A6" w:rsidP="005336A6">
            <w:pPr>
              <w:rPr>
                <w:ins w:id="5831" w:author="ST1" w:date="2020-05-27T14:42:00Z"/>
                <w:del w:id="5832" w:author="阿毛" w:date="2021-05-21T17:50:00Z"/>
                <w:rFonts w:ascii="標楷體" w:eastAsia="標楷體" w:hAnsi="標楷體" w:cs="新細明體"/>
              </w:rPr>
            </w:pPr>
            <w:ins w:id="5833" w:author="ST1" w:date="2020-06-09T19:02:00Z">
              <w:del w:id="5834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CC539E" w14:textId="307DF4A9" w:rsidR="005336A6" w:rsidRPr="00CA6569" w:rsidDel="007154E3" w:rsidRDefault="005336A6" w:rsidP="005336A6">
            <w:pPr>
              <w:rPr>
                <w:ins w:id="5835" w:author="ST1" w:date="2020-05-27T14:42:00Z"/>
                <w:del w:id="583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0B0BDE5" w14:textId="3CE770C6" w:rsidR="005336A6" w:rsidRPr="00CA6569" w:rsidDel="007154E3" w:rsidRDefault="005336A6" w:rsidP="005336A6">
            <w:pPr>
              <w:rPr>
                <w:ins w:id="5837" w:author="ST1" w:date="2020-05-27T14:42:00Z"/>
                <w:del w:id="5838" w:author="阿毛" w:date="2021-05-21T17:50:00Z"/>
                <w:rFonts w:ascii="標楷體" w:eastAsia="標楷體" w:hAnsi="標楷體"/>
              </w:rPr>
            </w:pPr>
            <w:ins w:id="5839" w:author="ST1" w:date="2020-06-09T19:02:00Z">
              <w:del w:id="584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71F0CD" w14:textId="15DE303A" w:rsidR="005336A6" w:rsidRPr="00CA6569" w:rsidDel="007154E3" w:rsidRDefault="005336A6" w:rsidP="005336A6">
            <w:pPr>
              <w:rPr>
                <w:ins w:id="5841" w:author="ST1" w:date="2020-05-27T14:42:00Z"/>
                <w:del w:id="584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92FD6EA" w14:textId="6EE71161" w:rsidR="005336A6" w:rsidRPr="00CA6569" w:rsidDel="007154E3" w:rsidRDefault="005336A6" w:rsidP="005336A6">
            <w:pPr>
              <w:rPr>
                <w:ins w:id="5843" w:author="ST1" w:date="2020-05-27T14:42:00Z"/>
                <w:del w:id="5844" w:author="阿毛" w:date="2021-05-21T17:50:00Z"/>
                <w:rFonts w:ascii="標楷體" w:eastAsia="標楷體" w:hAnsi="標楷體"/>
              </w:rPr>
            </w:pPr>
            <w:ins w:id="5845" w:author="ST1" w:date="2020-06-09T19:02:00Z">
              <w:del w:id="584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29CEBC8D" w14:textId="6A4AF180" w:rsidTr="00542689">
        <w:trPr>
          <w:trHeight w:val="291"/>
          <w:jc w:val="center"/>
          <w:ins w:id="5847" w:author="ST1" w:date="2020-05-27T14:32:00Z"/>
          <w:del w:id="5848" w:author="阿毛" w:date="2021-05-21T17:50:00Z"/>
        </w:trPr>
        <w:tc>
          <w:tcPr>
            <w:tcW w:w="482" w:type="dxa"/>
          </w:tcPr>
          <w:p w14:paraId="4B86B186" w14:textId="3117B07C" w:rsidR="005336A6" w:rsidRPr="00CA6569" w:rsidDel="007154E3" w:rsidRDefault="005336A6" w:rsidP="005336A6">
            <w:pPr>
              <w:rPr>
                <w:ins w:id="5849" w:author="ST1" w:date="2020-05-27T14:32:00Z"/>
                <w:del w:id="5850" w:author="阿毛" w:date="2021-05-21T17:50:00Z"/>
                <w:rFonts w:ascii="標楷體" w:eastAsia="標楷體" w:hAnsi="標楷體"/>
              </w:rPr>
            </w:pPr>
            <w:ins w:id="5851" w:author="ST1" w:date="2020-05-27T14:42:00Z">
              <w:del w:id="585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09553501" w14:textId="7CCC55BC" w:rsidR="005336A6" w:rsidRPr="00CA6569" w:rsidDel="007154E3" w:rsidRDefault="00D30A8F" w:rsidP="005336A6">
            <w:pPr>
              <w:rPr>
                <w:ins w:id="5853" w:author="ST1" w:date="2020-05-27T14:32:00Z"/>
                <w:del w:id="5854" w:author="阿毛" w:date="2021-05-21T17:50:00Z"/>
                <w:rFonts w:ascii="標楷體" w:eastAsia="標楷體" w:hAnsi="標楷體"/>
              </w:rPr>
            </w:pPr>
            <w:ins w:id="5855" w:author="ST1" w:date="2020-06-09T19:02:00Z">
              <w:del w:id="5856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訖日</w:delText>
                </w:r>
              </w:del>
            </w:ins>
          </w:p>
        </w:tc>
        <w:tc>
          <w:tcPr>
            <w:tcW w:w="1296" w:type="dxa"/>
          </w:tcPr>
          <w:p w14:paraId="24DF1A3E" w14:textId="59B84335" w:rsidR="005336A6" w:rsidRPr="00CA6569" w:rsidDel="007154E3" w:rsidRDefault="005336A6" w:rsidP="005336A6">
            <w:pPr>
              <w:rPr>
                <w:ins w:id="5857" w:author="ST1" w:date="2020-05-27T14:32:00Z"/>
                <w:del w:id="5858" w:author="阿毛" w:date="2021-05-21T17:50:00Z"/>
                <w:rFonts w:ascii="標楷體" w:eastAsia="標楷體" w:hAnsi="標楷體"/>
              </w:rPr>
            </w:pPr>
            <w:ins w:id="5859" w:author="ST1" w:date="2020-06-09T19:02:00Z">
              <w:del w:id="5860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DFE7CD0" w14:textId="7FC9E58D" w:rsidR="005336A6" w:rsidRPr="00CA6569" w:rsidDel="007154E3" w:rsidRDefault="005336A6" w:rsidP="005336A6">
            <w:pPr>
              <w:rPr>
                <w:ins w:id="5861" w:author="ST1" w:date="2020-05-27T14:32:00Z"/>
                <w:del w:id="5862" w:author="阿毛" w:date="2021-05-21T17:50:00Z"/>
                <w:rFonts w:ascii="標楷體" w:eastAsia="標楷體" w:hAnsi="標楷體"/>
              </w:rPr>
            </w:pPr>
            <w:ins w:id="5863" w:author="ST1" w:date="2020-06-09T19:02:00Z">
              <w:del w:id="5864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7070B8F" w14:textId="7F7850B3" w:rsidR="005336A6" w:rsidRPr="00CA6569" w:rsidDel="007154E3" w:rsidRDefault="005336A6" w:rsidP="005336A6">
            <w:pPr>
              <w:rPr>
                <w:ins w:id="5865" w:author="ST1" w:date="2020-05-27T14:32:00Z"/>
                <w:del w:id="586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453382D" w14:textId="78273A0B" w:rsidR="005336A6" w:rsidRPr="00CA6569" w:rsidDel="007154E3" w:rsidRDefault="005336A6" w:rsidP="005336A6">
            <w:pPr>
              <w:rPr>
                <w:ins w:id="5867" w:author="ST1" w:date="2020-05-27T14:32:00Z"/>
                <w:del w:id="5868" w:author="阿毛" w:date="2021-05-21T17:50:00Z"/>
                <w:rFonts w:ascii="標楷體" w:eastAsia="標楷體" w:hAnsi="標楷體"/>
              </w:rPr>
            </w:pPr>
            <w:ins w:id="5869" w:author="ST1" w:date="2020-06-09T19:02:00Z">
              <w:del w:id="587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79EFE46" w14:textId="13EAAAF0" w:rsidR="005336A6" w:rsidRPr="00CA6569" w:rsidDel="007154E3" w:rsidRDefault="005336A6" w:rsidP="005336A6">
            <w:pPr>
              <w:rPr>
                <w:ins w:id="5871" w:author="ST1" w:date="2020-05-27T14:32:00Z"/>
                <w:del w:id="587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87B35E0" w14:textId="50550FC6" w:rsidR="005336A6" w:rsidRPr="00CA6569" w:rsidDel="007154E3" w:rsidRDefault="005336A6" w:rsidP="005336A6">
            <w:pPr>
              <w:rPr>
                <w:ins w:id="5873" w:author="ST1" w:date="2020-05-27T14:32:00Z"/>
                <w:del w:id="5874" w:author="阿毛" w:date="2021-05-21T17:50:00Z"/>
                <w:rFonts w:ascii="標楷體" w:eastAsia="標楷體" w:hAnsi="標楷體"/>
              </w:rPr>
            </w:pPr>
            <w:ins w:id="5875" w:author="ST1" w:date="2020-06-09T19:02:00Z">
              <w:del w:id="587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</w:del>
            </w:ins>
            <w:ins w:id="5877" w:author="ST1" w:date="2020-06-09T19:04:00Z">
              <w:del w:id="5878" w:author="阿毛" w:date="2021-05-21T17:50:00Z">
                <w:r w:rsidR="00D30A8F"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R="00D30A8F"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D30A8F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  <w:r w:rsidR="00D30A8F"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7055B30D" w14:textId="5A2FD307" w:rsidTr="00542689">
        <w:trPr>
          <w:trHeight w:val="291"/>
          <w:jc w:val="center"/>
          <w:ins w:id="5879" w:author="ST1" w:date="2020-05-27T14:41:00Z"/>
          <w:del w:id="5880" w:author="阿毛" w:date="2021-05-21T17:50:00Z"/>
        </w:trPr>
        <w:tc>
          <w:tcPr>
            <w:tcW w:w="482" w:type="dxa"/>
          </w:tcPr>
          <w:p w14:paraId="788B9CED" w14:textId="4FA83128" w:rsidR="005336A6" w:rsidDel="007154E3" w:rsidRDefault="005336A6" w:rsidP="005336A6">
            <w:pPr>
              <w:rPr>
                <w:ins w:id="5881" w:author="ST1" w:date="2020-05-27T14:41:00Z"/>
                <w:del w:id="5882" w:author="阿毛" w:date="2021-05-21T17:50:00Z"/>
                <w:rFonts w:ascii="標楷體" w:eastAsia="標楷體" w:hAnsi="標楷體"/>
              </w:rPr>
            </w:pPr>
            <w:ins w:id="5883" w:author="ST1" w:date="2020-05-27T14:42:00Z">
              <w:del w:id="588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1F102C1B" w14:textId="02729BC9" w:rsidR="005336A6" w:rsidRPr="00CA6569" w:rsidDel="007154E3" w:rsidRDefault="005336A6" w:rsidP="005336A6">
            <w:pPr>
              <w:rPr>
                <w:ins w:id="5885" w:author="ST1" w:date="2020-05-27T14:41:00Z"/>
                <w:del w:id="588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A78D2F6" w14:textId="01CF0FBE" w:rsidR="005336A6" w:rsidRPr="00362205" w:rsidDel="007154E3" w:rsidRDefault="005336A6" w:rsidP="005336A6">
            <w:pPr>
              <w:rPr>
                <w:ins w:id="5887" w:author="ST1" w:date="2020-05-27T14:41:00Z"/>
                <w:del w:id="5888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18420854" w14:textId="7F9B9575" w:rsidR="005336A6" w:rsidRPr="00CA6569" w:rsidDel="007154E3" w:rsidRDefault="005336A6" w:rsidP="005336A6">
            <w:pPr>
              <w:rPr>
                <w:ins w:id="5889" w:author="ST1" w:date="2020-05-27T14:41:00Z"/>
                <w:del w:id="5890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84633A4" w14:textId="0EC1AB81" w:rsidR="005336A6" w:rsidRPr="00CA6569" w:rsidDel="007154E3" w:rsidRDefault="005336A6" w:rsidP="005336A6">
            <w:pPr>
              <w:rPr>
                <w:ins w:id="5891" w:author="ST1" w:date="2020-05-27T14:41:00Z"/>
                <w:del w:id="589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837EC19" w14:textId="36DD2564" w:rsidR="005336A6" w:rsidRPr="00CA6569" w:rsidDel="007154E3" w:rsidRDefault="005336A6" w:rsidP="005336A6">
            <w:pPr>
              <w:rPr>
                <w:ins w:id="5893" w:author="ST1" w:date="2020-05-27T14:41:00Z"/>
                <w:del w:id="589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4696CE7" w14:textId="5CF049A3" w:rsidR="005336A6" w:rsidRPr="00CA6569" w:rsidDel="007154E3" w:rsidRDefault="005336A6" w:rsidP="005336A6">
            <w:pPr>
              <w:rPr>
                <w:ins w:id="5895" w:author="ST1" w:date="2020-05-27T14:41:00Z"/>
                <w:del w:id="589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B838A19" w14:textId="0945EA07" w:rsidR="005336A6" w:rsidRPr="00CA6569" w:rsidDel="007154E3" w:rsidRDefault="005336A6" w:rsidP="005336A6">
            <w:pPr>
              <w:rPr>
                <w:ins w:id="5897" w:author="ST1" w:date="2020-05-27T14:41:00Z"/>
                <w:del w:id="5898" w:author="阿毛" w:date="2021-05-21T17:50:00Z"/>
                <w:rFonts w:ascii="標楷體" w:eastAsia="標楷體" w:hAnsi="標楷體"/>
              </w:rPr>
            </w:pPr>
          </w:p>
        </w:tc>
      </w:tr>
    </w:tbl>
    <w:p w14:paraId="7B242F88" w14:textId="77BF8E21" w:rsidR="00542689" w:rsidDel="007154E3" w:rsidRDefault="00542689" w:rsidP="00542689">
      <w:pPr>
        <w:rPr>
          <w:ins w:id="5899" w:author="ST1" w:date="2020-05-27T14:32:00Z"/>
          <w:del w:id="5900" w:author="阿毛" w:date="2021-05-21T17:50:00Z"/>
        </w:rPr>
      </w:pPr>
    </w:p>
    <w:p w14:paraId="36406B18" w14:textId="4521938C" w:rsidR="00542689" w:rsidRPr="00BB5548" w:rsidDel="007154E3" w:rsidRDefault="00542689" w:rsidP="00542689">
      <w:pPr>
        <w:pStyle w:val="42"/>
        <w:spacing w:after="72"/>
        <w:ind w:leftChars="0" w:left="0"/>
        <w:rPr>
          <w:ins w:id="5901" w:author="ST1" w:date="2020-05-27T14:32:00Z"/>
          <w:del w:id="5902" w:author="阿毛" w:date="2021-05-21T17:50:00Z"/>
          <w:rFonts w:ascii="標楷體" w:hAnsi="標楷體"/>
        </w:rPr>
      </w:pPr>
      <w:ins w:id="5903" w:author="ST1" w:date="2020-05-27T14:32:00Z">
        <w:del w:id="5904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905" w:author="ST1" w:date="2020-06-09T19:05:00Z">
        <w:del w:id="5906" w:author="阿毛" w:date="2021-05-21T17:50:00Z">
          <w:r w:rsidR="00D30A8F" w:rsidRPr="00D30A8F" w:rsidDel="007154E3">
            <w:rPr>
              <w:rFonts w:ascii="標楷體" w:hAnsi="標楷體" w:hint="eastAsia"/>
              <w:rPrChange w:id="5907" w:author="ST1" w:date="2020-06-09T19:05:00Z">
                <w:rPr>
                  <w:rFonts w:ascii="新細明體" w:cs="新細明體" w:hint="eastAsia"/>
                  <w:sz w:val="22"/>
                  <w:lang w:val="zh-TW"/>
                </w:rPr>
              </w:rPrChange>
            </w:rPr>
            <w:delText>房屋擔保借款繳息</w:delText>
          </w:r>
          <w:r w:rsidR="00D30A8F" w:rsidRPr="00D30A8F" w:rsidDel="007154E3">
            <w:rPr>
              <w:rFonts w:ascii="標楷體" w:hAnsi="標楷體" w:hint="eastAsia"/>
              <w:rPrChange w:id="5908" w:author="ST1" w:date="2020-06-09T19:05:00Z">
                <w:rPr>
                  <w:rFonts w:ascii="新細明體" w:cs="新細明體" w:hint="eastAsia"/>
                  <w:color w:val="FF0000"/>
                  <w:sz w:val="22"/>
                  <w:lang w:val="zh-TW"/>
                </w:rPr>
              </w:rPrChange>
            </w:rPr>
            <w:delText>證明</w:delText>
          </w:r>
        </w:del>
      </w:ins>
    </w:p>
    <w:p w14:paraId="605946C4" w14:textId="40992421" w:rsidR="00542689" w:rsidDel="007154E3" w:rsidRDefault="00542689" w:rsidP="00542689">
      <w:pPr>
        <w:rPr>
          <w:ins w:id="5909" w:author="ST1" w:date="2020-05-27T14:32:00Z"/>
          <w:del w:id="5910" w:author="阿毛" w:date="2021-05-21T17:50:00Z"/>
          <w:rFonts w:ascii="標楷體" w:eastAsia="標楷體" w:hAnsi="標楷體"/>
        </w:rPr>
      </w:pPr>
      <w:ins w:id="5911" w:author="ST1" w:date="2020-05-27T14:32:00Z">
        <w:del w:id="5912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del w:id="5913" w:author="阿毛" w:date="2021-05-21T17:50:00Z">
        <w:r w:rsidDel="007154E3">
          <w:rPr>
            <w:rFonts w:ascii="標楷體" w:eastAsia="標楷體" w:hAnsi="標楷體"/>
          </w:rPr>
          <w:fldChar w:fldCharType="begin"/>
        </w:r>
        <w:r w:rsidDel="007154E3">
          <w:rPr>
            <w:rFonts w:ascii="標楷體" w:eastAsia="標楷體" w:hAnsi="標楷體"/>
          </w:rPr>
          <w:fldChar w:fldCharType="end"/>
        </w:r>
      </w:del>
      <w:ins w:id="5914" w:author="ST1" w:date="2020-06-09T19:06:00Z">
        <w:del w:id="5915" w:author="阿毛" w:date="2021-05-21T17:50:00Z">
          <w:r w:rsidR="007A1A27" w:rsidDel="007154E3">
            <w:rPr>
              <w:rFonts w:ascii="標楷體" w:eastAsia="標楷體" w:hAnsi="標楷體"/>
            </w:rPr>
            <w:object w:dxaOrig="1534" w:dyaOrig="1057" w14:anchorId="0FEC9A7B">
              <v:shape id="_x0000_i1045" type="#_x0000_t75" style="width:76.2pt;height:52.2pt" o:ole="">
                <v:imagedata r:id="rId76" o:title=""/>
              </v:shape>
              <o:OLEObject Type="Embed" ProgID="Acrobat.Document.DC" ShapeID="_x0000_i1045" DrawAspect="Icon" ObjectID="_1686578701" r:id="rId77"/>
            </w:object>
          </w:r>
        </w:del>
      </w:ins>
    </w:p>
    <w:p w14:paraId="5BFCBF3E" w14:textId="4E0BDE08" w:rsidR="00542689" w:rsidRPr="00BB5548" w:rsidDel="007154E3" w:rsidRDefault="00542689" w:rsidP="00542689">
      <w:pPr>
        <w:rPr>
          <w:ins w:id="5916" w:author="ST1" w:date="2020-05-27T14:32:00Z"/>
          <w:del w:id="5917" w:author="阿毛" w:date="2021-05-21T17:50:00Z"/>
          <w:rFonts w:ascii="標楷體" w:eastAsia="標楷體" w:hAnsi="標楷體"/>
        </w:rPr>
      </w:pPr>
    </w:p>
    <w:p w14:paraId="0A4198E6" w14:textId="2FB0AD2A" w:rsidR="005E4D4E" w:rsidDel="007154E3" w:rsidRDefault="005E4D4E">
      <w:pPr>
        <w:widowControl/>
        <w:rPr>
          <w:ins w:id="5918" w:author="ST1" w:date="2020-06-09T18:48:00Z"/>
          <w:del w:id="5919" w:author="阿毛" w:date="2021-05-21T17:50:00Z"/>
        </w:rPr>
      </w:pPr>
      <w:ins w:id="5920" w:author="ST1" w:date="2020-06-09T18:48:00Z">
        <w:del w:id="5921" w:author="阿毛" w:date="2021-05-21T17:50:00Z">
          <w:r w:rsidDel="007154E3">
            <w:br w:type="page"/>
          </w:r>
        </w:del>
      </w:ins>
    </w:p>
    <w:p w14:paraId="72D973EC" w14:textId="27EFFF26" w:rsidR="00542689" w:rsidDel="007154E3" w:rsidRDefault="00542689" w:rsidP="00542689">
      <w:pPr>
        <w:rPr>
          <w:ins w:id="5922" w:author="ST1" w:date="2020-05-27T14:32:00Z"/>
          <w:del w:id="5923" w:author="阿毛" w:date="2021-05-21T17:50:00Z"/>
        </w:rPr>
      </w:pPr>
    </w:p>
    <w:p w14:paraId="060F4909" w14:textId="01B6CB0F" w:rsidR="005E4D4E" w:rsidRPr="00D545F1" w:rsidDel="007154E3" w:rsidRDefault="005E4D4E" w:rsidP="005E4D4E">
      <w:pPr>
        <w:pStyle w:val="3"/>
        <w:numPr>
          <w:ilvl w:val="2"/>
          <w:numId w:val="6"/>
        </w:numPr>
        <w:rPr>
          <w:ins w:id="5924" w:author="ST1" w:date="2020-06-09T18:48:00Z"/>
          <w:del w:id="5925" w:author="阿毛" w:date="2021-05-21T17:50:00Z"/>
          <w:rFonts w:ascii="標楷體" w:hAnsi="標楷體"/>
        </w:rPr>
      </w:pPr>
      <w:ins w:id="5926" w:author="ST1" w:date="2020-06-09T18:48:00Z">
        <w:del w:id="5927" w:author="阿毛" w:date="2021-05-21T17:50:00Z">
          <w:r w:rsidDel="007154E3">
            <w:rPr>
              <w:rFonts w:ascii="標楷體" w:hAnsi="標楷體"/>
            </w:rPr>
            <w:delText>L9715</w:delText>
          </w:r>
          <w:r w:rsidRPr="00542689" w:rsidDel="007154E3">
            <w:rPr>
              <w:rFonts w:ascii="標楷體" w:hAnsi="標楷體" w:hint="eastAsia"/>
            </w:rPr>
            <w:delText>業務專辦照顧十八個月明細表</w:delText>
          </w:r>
        </w:del>
      </w:ins>
    </w:p>
    <w:p w14:paraId="137193EC" w14:textId="6A27F4AC" w:rsidR="005E4D4E" w:rsidRPr="00AB69BA" w:rsidDel="007154E3" w:rsidRDefault="005E4D4E" w:rsidP="005E4D4E">
      <w:pPr>
        <w:pStyle w:val="a"/>
        <w:rPr>
          <w:ins w:id="5928" w:author="ST1" w:date="2020-06-09T18:48:00Z"/>
          <w:del w:id="5929" w:author="阿毛" w:date="2021-05-21T17:50:00Z"/>
        </w:rPr>
      </w:pPr>
      <w:ins w:id="5930" w:author="ST1" w:date="2020-06-09T18:48:00Z">
        <w:del w:id="5931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E4D4E" w:rsidRPr="00AB69BA" w:rsidDel="007154E3" w14:paraId="71488A54" w14:textId="0807E9DC" w:rsidTr="005E4D4E">
        <w:trPr>
          <w:trHeight w:val="277"/>
          <w:ins w:id="5932" w:author="ST1" w:date="2020-06-09T18:48:00Z"/>
          <w:del w:id="593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447A50" w14:textId="25A09BD8" w:rsidR="005E4D4E" w:rsidRPr="00AB69BA" w:rsidDel="007154E3" w:rsidRDefault="005E4D4E" w:rsidP="005E4D4E">
            <w:pPr>
              <w:rPr>
                <w:ins w:id="5934" w:author="ST1" w:date="2020-06-09T18:48:00Z"/>
                <w:del w:id="5935" w:author="阿毛" w:date="2021-05-21T17:50:00Z"/>
                <w:rFonts w:ascii="標楷體" w:eastAsia="標楷體" w:hAnsi="標楷體"/>
              </w:rPr>
            </w:pPr>
            <w:ins w:id="5936" w:author="ST1" w:date="2020-06-09T18:48:00Z">
              <w:del w:id="593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4FDAA" w14:textId="6E260F81" w:rsidR="005E4D4E" w:rsidDel="007154E3" w:rsidRDefault="005E4D4E" w:rsidP="005E4D4E">
            <w:pPr>
              <w:rPr>
                <w:ins w:id="5938" w:author="ST1" w:date="2020-06-09T18:48:00Z"/>
                <w:del w:id="5939" w:author="阿毛" w:date="2021-05-21T17:50:00Z"/>
                <w:rFonts w:ascii="標楷體" w:eastAsia="標楷體" w:hAnsi="標楷體"/>
              </w:rPr>
            </w:pPr>
            <w:ins w:id="5940" w:author="ST1" w:date="2020-06-09T18:48:00Z">
              <w:del w:id="5941" w:author="阿毛" w:date="2021-05-21T17:50:00Z">
                <w:r w:rsidRPr="00542689" w:rsidDel="007154E3">
                  <w:rPr>
                    <w:rFonts w:ascii="標楷體" w:eastAsia="標楷體" w:hAnsi="標楷體" w:hint="eastAsia"/>
                    <w:lang w:eastAsia="zh-HK"/>
                  </w:rPr>
                  <w:delText>業務專辦照顧十八個月明細表</w:delText>
                </w:r>
              </w:del>
            </w:ins>
          </w:p>
          <w:p w14:paraId="65546235" w14:textId="452DC5BE" w:rsidR="005E4D4E" w:rsidRPr="003E2496" w:rsidDel="007154E3" w:rsidRDefault="005E4D4E" w:rsidP="005E4D4E">
            <w:pPr>
              <w:rPr>
                <w:ins w:id="5942" w:author="ST1" w:date="2020-06-09T18:48:00Z"/>
                <w:del w:id="5943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758489B6" w14:textId="0FD68EA6" w:rsidTr="005E4D4E">
        <w:trPr>
          <w:trHeight w:val="277"/>
          <w:ins w:id="5944" w:author="ST1" w:date="2020-06-09T18:48:00Z"/>
          <w:del w:id="594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FBB1F" w14:textId="4024B5A6" w:rsidR="005E4D4E" w:rsidRPr="00AB69BA" w:rsidDel="007154E3" w:rsidRDefault="005E4D4E" w:rsidP="005E4D4E">
            <w:pPr>
              <w:rPr>
                <w:ins w:id="5946" w:author="ST1" w:date="2020-06-09T18:48:00Z"/>
                <w:del w:id="5947" w:author="阿毛" w:date="2021-05-21T17:50:00Z"/>
                <w:rFonts w:ascii="標楷體" w:eastAsia="標楷體" w:hAnsi="標楷體"/>
              </w:rPr>
            </w:pPr>
            <w:ins w:id="5948" w:author="ST1" w:date="2020-06-09T18:48:00Z">
              <w:del w:id="594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A3874" w14:textId="5B596723" w:rsidR="005E4D4E" w:rsidRPr="00AB69BA" w:rsidDel="007154E3" w:rsidRDefault="005E4D4E" w:rsidP="005E4D4E">
            <w:pPr>
              <w:rPr>
                <w:ins w:id="5950" w:author="ST1" w:date="2020-06-09T18:48:00Z"/>
                <w:del w:id="5951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2D6D2BAC" w14:textId="6332B59E" w:rsidTr="005E4D4E">
        <w:trPr>
          <w:trHeight w:val="773"/>
          <w:ins w:id="5952" w:author="ST1" w:date="2020-06-09T18:48:00Z"/>
          <w:del w:id="595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A40792" w14:textId="3A4D1B62" w:rsidR="005E4D4E" w:rsidRPr="00AB69BA" w:rsidDel="007154E3" w:rsidRDefault="005E4D4E" w:rsidP="005E4D4E">
            <w:pPr>
              <w:rPr>
                <w:ins w:id="5954" w:author="ST1" w:date="2020-06-09T18:48:00Z"/>
                <w:del w:id="5955" w:author="阿毛" w:date="2021-05-21T17:50:00Z"/>
                <w:rFonts w:ascii="標楷體" w:eastAsia="標楷體" w:hAnsi="標楷體"/>
              </w:rPr>
            </w:pPr>
            <w:ins w:id="5956" w:author="ST1" w:date="2020-06-09T18:48:00Z">
              <w:del w:id="595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36101" w14:textId="3B205A3D" w:rsidR="005E4D4E" w:rsidRPr="00AB69BA" w:rsidDel="007154E3" w:rsidRDefault="005E4D4E" w:rsidP="005E4D4E">
            <w:pPr>
              <w:rPr>
                <w:ins w:id="5958" w:author="ST1" w:date="2020-06-09T18:48:00Z"/>
                <w:del w:id="5959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6F3ABE2A" w14:textId="72A5175F" w:rsidTr="005E4D4E">
        <w:trPr>
          <w:trHeight w:val="321"/>
          <w:ins w:id="5960" w:author="ST1" w:date="2020-06-09T18:48:00Z"/>
          <w:del w:id="596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3123D3" w14:textId="4331C2AC" w:rsidR="005E4D4E" w:rsidRPr="00AB69BA" w:rsidDel="007154E3" w:rsidRDefault="005E4D4E" w:rsidP="005E4D4E">
            <w:pPr>
              <w:rPr>
                <w:ins w:id="5962" w:author="ST1" w:date="2020-06-09T18:48:00Z"/>
                <w:del w:id="5963" w:author="阿毛" w:date="2021-05-21T17:50:00Z"/>
                <w:rFonts w:ascii="標楷體" w:eastAsia="標楷體" w:hAnsi="標楷體"/>
              </w:rPr>
            </w:pPr>
            <w:ins w:id="5964" w:author="ST1" w:date="2020-06-09T18:48:00Z">
              <w:del w:id="596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38344A" w14:textId="67062ACE" w:rsidR="005E4D4E" w:rsidRPr="00AB69BA" w:rsidDel="007154E3" w:rsidRDefault="005E4D4E" w:rsidP="005E4D4E">
            <w:pPr>
              <w:rPr>
                <w:ins w:id="5966" w:author="ST1" w:date="2020-06-09T18:48:00Z"/>
                <w:del w:id="5967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8477E0E" w14:textId="56E93127" w:rsidTr="005E4D4E">
        <w:trPr>
          <w:trHeight w:val="1311"/>
          <w:ins w:id="5968" w:author="ST1" w:date="2020-06-09T18:48:00Z"/>
          <w:del w:id="596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9E55CE" w14:textId="09DA83E9" w:rsidR="005E4D4E" w:rsidRPr="00AB69BA" w:rsidDel="007154E3" w:rsidRDefault="005E4D4E" w:rsidP="005E4D4E">
            <w:pPr>
              <w:rPr>
                <w:ins w:id="5970" w:author="ST1" w:date="2020-06-09T18:48:00Z"/>
                <w:del w:id="5971" w:author="阿毛" w:date="2021-05-21T17:50:00Z"/>
                <w:rFonts w:ascii="標楷體" w:eastAsia="標楷體" w:hAnsi="標楷體"/>
              </w:rPr>
            </w:pPr>
            <w:ins w:id="5972" w:author="ST1" w:date="2020-06-09T18:48:00Z">
              <w:del w:id="597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EA61D" w14:textId="1F032683" w:rsidR="005E4D4E" w:rsidRPr="00AB69BA" w:rsidDel="007154E3" w:rsidRDefault="005E4D4E" w:rsidP="005E4D4E">
            <w:pPr>
              <w:rPr>
                <w:ins w:id="5974" w:author="ST1" w:date="2020-06-09T18:48:00Z"/>
                <w:del w:id="5975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4C00731" w14:textId="5A990A27" w:rsidTr="005E4D4E">
        <w:trPr>
          <w:trHeight w:val="278"/>
          <w:ins w:id="5976" w:author="ST1" w:date="2020-06-09T18:48:00Z"/>
          <w:del w:id="597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B988F" w14:textId="4B2E190D" w:rsidR="005E4D4E" w:rsidRPr="00AB69BA" w:rsidDel="007154E3" w:rsidRDefault="005E4D4E" w:rsidP="005E4D4E">
            <w:pPr>
              <w:rPr>
                <w:ins w:id="5978" w:author="ST1" w:date="2020-06-09T18:48:00Z"/>
                <w:del w:id="5979" w:author="阿毛" w:date="2021-05-21T17:50:00Z"/>
                <w:rFonts w:ascii="標楷體" w:eastAsia="標楷體" w:hAnsi="標楷體"/>
              </w:rPr>
            </w:pPr>
            <w:ins w:id="5980" w:author="ST1" w:date="2020-06-09T18:48:00Z">
              <w:del w:id="598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D865A3" w14:textId="4283EFF3" w:rsidR="005E4D4E" w:rsidRPr="00AB69BA" w:rsidDel="007154E3" w:rsidRDefault="005E4D4E" w:rsidP="005E4D4E">
            <w:pPr>
              <w:rPr>
                <w:ins w:id="5982" w:author="ST1" w:date="2020-06-09T18:48:00Z"/>
                <w:del w:id="5983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5BBFB6B9" w14:textId="77ABB55A" w:rsidTr="005E4D4E">
        <w:trPr>
          <w:trHeight w:val="358"/>
          <w:ins w:id="5984" w:author="ST1" w:date="2020-06-09T18:48:00Z"/>
          <w:del w:id="598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0A8B6" w14:textId="4DE54A58" w:rsidR="005E4D4E" w:rsidRPr="00AB69BA" w:rsidDel="007154E3" w:rsidRDefault="005E4D4E" w:rsidP="005E4D4E">
            <w:pPr>
              <w:rPr>
                <w:ins w:id="5986" w:author="ST1" w:date="2020-06-09T18:48:00Z"/>
                <w:del w:id="5987" w:author="阿毛" w:date="2021-05-21T17:50:00Z"/>
                <w:rFonts w:ascii="標楷體" w:eastAsia="標楷體" w:hAnsi="標楷體"/>
              </w:rPr>
            </w:pPr>
            <w:ins w:id="5988" w:author="ST1" w:date="2020-06-09T18:48:00Z">
              <w:del w:id="598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513A7" w14:textId="7061EC1B" w:rsidR="005E4D4E" w:rsidRPr="00AB69BA" w:rsidDel="007154E3" w:rsidRDefault="005E4D4E" w:rsidP="005E4D4E">
            <w:pPr>
              <w:rPr>
                <w:ins w:id="5990" w:author="ST1" w:date="2020-06-09T18:48:00Z"/>
                <w:del w:id="5991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A2983B9" w14:textId="28673F05" w:rsidTr="005E4D4E">
        <w:trPr>
          <w:trHeight w:val="278"/>
          <w:ins w:id="5992" w:author="ST1" w:date="2020-06-09T18:48:00Z"/>
          <w:del w:id="599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D1B4DE" w14:textId="06992CD3" w:rsidR="005E4D4E" w:rsidRPr="00AB69BA" w:rsidDel="007154E3" w:rsidRDefault="005E4D4E" w:rsidP="005E4D4E">
            <w:pPr>
              <w:rPr>
                <w:ins w:id="5994" w:author="ST1" w:date="2020-06-09T18:48:00Z"/>
                <w:del w:id="5995" w:author="阿毛" w:date="2021-05-21T17:50:00Z"/>
                <w:rFonts w:ascii="標楷體" w:eastAsia="標楷體" w:hAnsi="標楷體"/>
              </w:rPr>
            </w:pPr>
            <w:ins w:id="5996" w:author="ST1" w:date="2020-06-09T18:48:00Z">
              <w:del w:id="599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4846F" w14:textId="3D595D90" w:rsidR="005E4D4E" w:rsidRPr="00AB69BA" w:rsidDel="007154E3" w:rsidRDefault="005E4D4E" w:rsidP="005E4D4E">
            <w:pPr>
              <w:rPr>
                <w:ins w:id="5998" w:author="ST1" w:date="2020-06-09T18:48:00Z"/>
                <w:del w:id="5999" w:author="阿毛" w:date="2021-05-21T17:50:00Z"/>
                <w:rFonts w:ascii="標楷體" w:eastAsia="標楷體" w:hAnsi="標楷體"/>
              </w:rPr>
            </w:pPr>
          </w:p>
        </w:tc>
      </w:tr>
    </w:tbl>
    <w:p w14:paraId="45AF0B2D" w14:textId="1BE97743" w:rsidR="005E4D4E" w:rsidDel="007154E3" w:rsidRDefault="005E4D4E" w:rsidP="005E4D4E">
      <w:pPr>
        <w:rPr>
          <w:ins w:id="6000" w:author="ST1" w:date="2020-06-09T18:48:00Z"/>
          <w:del w:id="6001" w:author="阿毛" w:date="2021-05-21T17:50:00Z"/>
          <w:rFonts w:ascii="標楷體" w:eastAsia="標楷體" w:hAnsi="標楷體"/>
        </w:rPr>
      </w:pPr>
    </w:p>
    <w:p w14:paraId="674C9550" w14:textId="66B9ACA6" w:rsidR="005E4D4E" w:rsidDel="007154E3" w:rsidRDefault="005E4D4E" w:rsidP="005E4D4E">
      <w:pPr>
        <w:widowControl/>
        <w:rPr>
          <w:ins w:id="6002" w:author="ST1" w:date="2020-06-09T18:48:00Z"/>
          <w:del w:id="6003" w:author="阿毛" w:date="2021-05-21T17:50:00Z"/>
          <w:rFonts w:ascii="標楷體" w:eastAsia="標楷體" w:hAnsi="標楷體"/>
        </w:rPr>
      </w:pPr>
      <w:ins w:id="6004" w:author="ST1" w:date="2020-06-09T18:48:00Z">
        <w:del w:id="6005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0090159" w14:textId="7C215C47" w:rsidR="005E4D4E" w:rsidRPr="00AB69BA" w:rsidDel="007154E3" w:rsidRDefault="005E4D4E" w:rsidP="005E4D4E">
      <w:pPr>
        <w:rPr>
          <w:ins w:id="6006" w:author="ST1" w:date="2020-06-09T18:48:00Z"/>
          <w:del w:id="6007" w:author="阿毛" w:date="2021-05-21T17:50:00Z"/>
          <w:rFonts w:ascii="標楷體" w:eastAsia="標楷體" w:hAnsi="標楷體"/>
        </w:rPr>
      </w:pPr>
    </w:p>
    <w:p w14:paraId="74855A4B" w14:textId="205D8967" w:rsidR="005E4D4E" w:rsidRPr="00AB69BA" w:rsidDel="007154E3" w:rsidRDefault="005E4D4E" w:rsidP="005E4D4E">
      <w:pPr>
        <w:pStyle w:val="a"/>
        <w:rPr>
          <w:ins w:id="6008" w:author="ST1" w:date="2020-06-09T18:48:00Z"/>
          <w:del w:id="6009" w:author="阿毛" w:date="2021-05-21T17:50:00Z"/>
        </w:rPr>
      </w:pPr>
      <w:ins w:id="6010" w:author="ST1" w:date="2020-06-09T18:48:00Z">
        <w:del w:id="6011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AE5DA78" w14:textId="54A398D7" w:rsidR="005E4D4E" w:rsidDel="007154E3" w:rsidRDefault="005E4D4E" w:rsidP="005E4D4E">
      <w:pPr>
        <w:adjustRightInd w:val="0"/>
        <w:spacing w:afterLines="20" w:after="72"/>
        <w:ind w:leftChars="472" w:left="1133" w:firstLineChars="200" w:firstLine="480"/>
        <w:rPr>
          <w:ins w:id="6012" w:author="ST1" w:date="2020-06-09T18:48:00Z"/>
          <w:del w:id="6013" w:author="阿毛" w:date="2021-05-21T17:50:00Z"/>
          <w:rFonts w:ascii="標楷體" w:eastAsia="標楷體" w:hAnsi="標楷體" w:cs="標楷體"/>
          <w:kern w:val="0"/>
          <w:szCs w:val="28"/>
        </w:rPr>
      </w:pPr>
      <w:ins w:id="6014" w:author="ST1" w:date="2020-06-09T18:48:00Z">
        <w:del w:id="6015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EFB1260" w14:textId="4E701E35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016" w:author="ST1" w:date="2020-06-09T18:48:00Z"/>
          <w:del w:id="6017" w:author="阿毛" w:date="2021-05-21T17:50:00Z"/>
          <w:rFonts w:ascii="標楷體" w:eastAsia="標楷體" w:hAnsi="標楷體"/>
        </w:rPr>
      </w:pPr>
      <w:ins w:id="6018" w:author="ST1" w:date="2020-06-09T18:48:00Z">
        <w:del w:id="601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20FCAC1E" w14:textId="1396DCB5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020" w:author="ST1" w:date="2020-06-09T18:48:00Z"/>
          <w:del w:id="6021" w:author="阿毛" w:date="2021-05-21T17:50:00Z"/>
          <w:rFonts w:ascii="標楷體" w:eastAsia="標楷體" w:hAnsi="標楷體"/>
        </w:rPr>
      </w:pPr>
      <w:ins w:id="6022" w:author="ST1" w:date="2020-06-09T18:48:00Z">
        <w:del w:id="6023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L9715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542689" w:rsidDel="007154E3">
            <w:rPr>
              <w:rFonts w:ascii="標楷體" w:eastAsia="標楷體" w:hAnsi="標楷體" w:hint="eastAsia"/>
              <w:lang w:eastAsia="zh-HK"/>
            </w:rPr>
            <w:delText>業務專辦照顧十八個月明細表</w:delText>
          </w:r>
        </w:del>
      </w:ins>
    </w:p>
    <w:p w14:paraId="1863BA11" w14:textId="1D9DC228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024" w:author="ST1" w:date="2020-06-09T18:48:00Z"/>
          <w:del w:id="6025" w:author="阿毛" w:date="2021-05-21T17:50:00Z"/>
          <w:rFonts w:ascii="標楷體" w:eastAsia="標楷體" w:hAnsi="標楷體"/>
        </w:rPr>
      </w:pPr>
    </w:p>
    <w:p w14:paraId="44E5D65F" w14:textId="74B1C2EC" w:rsidR="005E4D4E" w:rsidRPr="0090056F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26" w:author="ST1" w:date="2020-06-09T18:48:00Z"/>
          <w:del w:id="6027" w:author="阿毛" w:date="2021-05-21T17:50:00Z"/>
          <w:rFonts w:ascii="標楷體" w:eastAsia="標楷體" w:hAnsi="標楷體"/>
        </w:rPr>
      </w:pPr>
      <w:ins w:id="6028" w:author="ST1" w:date="2020-06-09T18:48:00Z">
        <w:del w:id="6029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滯繳期數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 ~ 99</w:delText>
          </w:r>
        </w:del>
      </w:ins>
    </w:p>
    <w:p w14:paraId="405DDD31" w14:textId="2845DF6E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30" w:author="ST1" w:date="2020-06-09T18:48:00Z"/>
          <w:del w:id="6031" w:author="阿毛" w:date="2021-05-21T17:50:00Z"/>
          <w:rFonts w:ascii="標楷體" w:eastAsia="標楷體" w:hAnsi="標楷體"/>
        </w:rPr>
      </w:pPr>
      <w:ins w:id="6032" w:author="ST1" w:date="2020-06-09T18:48:00Z">
        <w:del w:id="6033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滯繳日數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  <w:r w:rsidRPr="00502E05" w:rsidDel="007154E3">
            <w:rPr>
              <w:rFonts w:ascii="標楷體" w:eastAsia="標楷體" w:hAnsi="標楷體"/>
            </w:rPr>
            <w:delText xml:space="preserve"> ~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</w:del>
      </w:ins>
    </w:p>
    <w:p w14:paraId="6BFB831B" w14:textId="7CE50FBF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34" w:author="ST1" w:date="2020-06-09T18:48:00Z"/>
          <w:del w:id="6035" w:author="阿毛" w:date="2021-05-21T17:50:00Z"/>
          <w:rFonts w:ascii="標楷體" w:eastAsia="標楷體" w:hAnsi="標楷體"/>
        </w:rPr>
      </w:pPr>
      <w:ins w:id="6036" w:author="ST1" w:date="2020-06-09T18:48:00Z">
        <w:del w:id="6037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撥款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90056F" w:rsidDel="007154E3">
            <w:rPr>
              <w:rFonts w:ascii="標楷體" w:eastAsia="標楷體" w:hAnsi="標楷體" w:hint="eastAsia"/>
            </w:rPr>
            <w:delText>起</w:delText>
          </w:r>
        </w:del>
      </w:ins>
    </w:p>
    <w:p w14:paraId="2AE188A3" w14:textId="5AD99A52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38" w:author="ST1" w:date="2020-06-09T18:48:00Z"/>
          <w:del w:id="6039" w:author="阿毛" w:date="2021-05-21T17:50:00Z"/>
          <w:rFonts w:ascii="標楷體" w:eastAsia="標楷體" w:hAnsi="標楷體"/>
        </w:rPr>
      </w:pPr>
      <w:ins w:id="6040" w:author="ST1" w:date="2020-06-09T18:48:00Z">
        <w:del w:id="6041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基礎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943A95C" w14:textId="69021627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42" w:author="ST1" w:date="2020-06-09T18:48:00Z"/>
          <w:del w:id="6043" w:author="阿毛" w:date="2021-05-21T17:50:00Z"/>
          <w:rFonts w:ascii="標楷體" w:eastAsia="標楷體" w:hAnsi="標楷體"/>
        </w:rPr>
      </w:pPr>
    </w:p>
    <w:p w14:paraId="23C50797" w14:textId="1018B242" w:rsidR="005E4D4E" w:rsidRPr="00904DBC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044" w:author="ST1" w:date="2020-06-09T18:48:00Z"/>
          <w:del w:id="6045" w:author="阿毛" w:date="2021-05-21T17:50:00Z"/>
          <w:rFonts w:ascii="標楷體" w:eastAsia="標楷體" w:hAnsi="標楷體"/>
        </w:rPr>
      </w:pPr>
    </w:p>
    <w:p w14:paraId="58C0E52D" w14:textId="1E7B4A85" w:rsidR="005E4D4E" w:rsidDel="007154E3" w:rsidRDefault="005E4D4E" w:rsidP="005E4D4E">
      <w:pPr>
        <w:autoSpaceDE w:val="0"/>
        <w:autoSpaceDN w:val="0"/>
        <w:adjustRightInd w:val="0"/>
        <w:rPr>
          <w:ins w:id="6046" w:author="ST1" w:date="2020-06-09T18:48:00Z"/>
          <w:del w:id="6047" w:author="阿毛" w:date="2021-05-21T17:50:00Z"/>
          <w:rFonts w:ascii="標楷體" w:hAnsi="標楷體"/>
        </w:rPr>
      </w:pPr>
    </w:p>
    <w:p w14:paraId="7B24C776" w14:textId="7CC1A1B8" w:rsidR="005E4D4E" w:rsidRPr="00AB69BA" w:rsidDel="007154E3" w:rsidRDefault="005E4D4E" w:rsidP="005E4D4E">
      <w:pPr>
        <w:pStyle w:val="a"/>
        <w:rPr>
          <w:ins w:id="6048" w:author="ST1" w:date="2020-06-09T18:48:00Z"/>
          <w:del w:id="6049" w:author="阿毛" w:date="2021-05-21T17:50:00Z"/>
        </w:rPr>
      </w:pPr>
      <w:ins w:id="6050" w:author="ST1" w:date="2020-06-09T18:48:00Z">
        <w:del w:id="6051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E4D4E" w:rsidRPr="00CA6569" w:rsidDel="007154E3" w14:paraId="52E5C3CC" w14:textId="743AD886" w:rsidTr="005E4D4E">
        <w:trPr>
          <w:trHeight w:val="388"/>
          <w:jc w:val="center"/>
          <w:ins w:id="6052" w:author="ST1" w:date="2020-06-09T18:48:00Z"/>
          <w:del w:id="6053" w:author="阿毛" w:date="2021-05-21T17:50:00Z"/>
        </w:trPr>
        <w:tc>
          <w:tcPr>
            <w:tcW w:w="482" w:type="dxa"/>
            <w:vMerge w:val="restart"/>
          </w:tcPr>
          <w:p w14:paraId="4D04EB15" w14:textId="04D5F5DF" w:rsidR="005E4D4E" w:rsidRPr="00CA6569" w:rsidDel="007154E3" w:rsidRDefault="005E4D4E" w:rsidP="005E4D4E">
            <w:pPr>
              <w:rPr>
                <w:ins w:id="6054" w:author="ST1" w:date="2020-06-09T18:48:00Z"/>
                <w:del w:id="6055" w:author="阿毛" w:date="2021-05-21T17:50:00Z"/>
                <w:rFonts w:ascii="標楷體" w:eastAsia="標楷體" w:hAnsi="標楷體"/>
              </w:rPr>
            </w:pPr>
            <w:ins w:id="6056" w:author="ST1" w:date="2020-06-09T18:48:00Z">
              <w:del w:id="605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0BB7026" w14:textId="5DFC898F" w:rsidR="005E4D4E" w:rsidRPr="00CA6569" w:rsidDel="007154E3" w:rsidRDefault="005E4D4E" w:rsidP="005E4D4E">
            <w:pPr>
              <w:rPr>
                <w:ins w:id="6058" w:author="ST1" w:date="2020-06-09T18:48:00Z"/>
                <w:del w:id="6059" w:author="阿毛" w:date="2021-05-21T17:50:00Z"/>
                <w:rFonts w:ascii="標楷體" w:eastAsia="標楷體" w:hAnsi="標楷體"/>
              </w:rPr>
            </w:pPr>
            <w:ins w:id="6060" w:author="ST1" w:date="2020-06-09T18:48:00Z">
              <w:del w:id="606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41CA54BF" w14:textId="0172C91A" w:rsidR="005E4D4E" w:rsidRPr="00CA6569" w:rsidDel="007154E3" w:rsidRDefault="005E4D4E" w:rsidP="005E4D4E">
            <w:pPr>
              <w:jc w:val="center"/>
              <w:rPr>
                <w:ins w:id="6062" w:author="ST1" w:date="2020-06-09T18:48:00Z"/>
                <w:del w:id="6063" w:author="阿毛" w:date="2021-05-21T17:50:00Z"/>
                <w:rFonts w:ascii="標楷體" w:eastAsia="標楷體" w:hAnsi="標楷體"/>
              </w:rPr>
            </w:pPr>
            <w:ins w:id="6064" w:author="ST1" w:date="2020-06-09T18:48:00Z">
              <w:del w:id="606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A21EF4B" w14:textId="3DAB6B29" w:rsidR="005E4D4E" w:rsidRPr="00CA6569" w:rsidDel="007154E3" w:rsidRDefault="005E4D4E" w:rsidP="005E4D4E">
            <w:pPr>
              <w:rPr>
                <w:ins w:id="6066" w:author="ST1" w:date="2020-06-09T18:48:00Z"/>
                <w:del w:id="6067" w:author="阿毛" w:date="2021-05-21T17:50:00Z"/>
                <w:rFonts w:ascii="標楷體" w:eastAsia="標楷體" w:hAnsi="標楷體"/>
              </w:rPr>
            </w:pPr>
            <w:ins w:id="6068" w:author="ST1" w:date="2020-06-09T18:48:00Z">
              <w:del w:id="606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E4D4E" w:rsidRPr="00CA6569" w:rsidDel="007154E3" w14:paraId="205FDAB0" w14:textId="0CC0F8CC" w:rsidTr="005E4D4E">
        <w:trPr>
          <w:trHeight w:val="244"/>
          <w:jc w:val="center"/>
          <w:ins w:id="6070" w:author="ST1" w:date="2020-06-09T18:48:00Z"/>
          <w:del w:id="6071" w:author="阿毛" w:date="2021-05-21T17:50:00Z"/>
        </w:trPr>
        <w:tc>
          <w:tcPr>
            <w:tcW w:w="482" w:type="dxa"/>
            <w:vMerge/>
          </w:tcPr>
          <w:p w14:paraId="539541C0" w14:textId="10917FEC" w:rsidR="005E4D4E" w:rsidRPr="00CA6569" w:rsidDel="007154E3" w:rsidRDefault="005E4D4E" w:rsidP="005E4D4E">
            <w:pPr>
              <w:rPr>
                <w:ins w:id="6072" w:author="ST1" w:date="2020-06-09T18:48:00Z"/>
                <w:del w:id="607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0083805" w14:textId="38E5424C" w:rsidR="005E4D4E" w:rsidRPr="00CA6569" w:rsidDel="007154E3" w:rsidRDefault="005E4D4E" w:rsidP="005E4D4E">
            <w:pPr>
              <w:rPr>
                <w:ins w:id="6074" w:author="ST1" w:date="2020-06-09T18:48:00Z"/>
                <w:del w:id="6075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59E66A" w14:textId="37562CB8" w:rsidR="005E4D4E" w:rsidRPr="00CA6569" w:rsidDel="007154E3" w:rsidRDefault="005E4D4E" w:rsidP="005E4D4E">
            <w:pPr>
              <w:rPr>
                <w:ins w:id="6076" w:author="ST1" w:date="2020-06-09T18:48:00Z"/>
                <w:del w:id="6077" w:author="阿毛" w:date="2021-05-21T17:50:00Z"/>
                <w:rFonts w:ascii="標楷體" w:eastAsia="標楷體" w:hAnsi="標楷體"/>
              </w:rPr>
            </w:pPr>
            <w:ins w:id="6078" w:author="ST1" w:date="2020-06-09T18:48:00Z">
              <w:del w:id="6079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71E95F19" w14:textId="5B53D227" w:rsidR="005E4D4E" w:rsidRPr="00CA6569" w:rsidDel="007154E3" w:rsidRDefault="005E4D4E" w:rsidP="005E4D4E">
            <w:pPr>
              <w:rPr>
                <w:ins w:id="6080" w:author="ST1" w:date="2020-06-09T18:48:00Z"/>
                <w:del w:id="6081" w:author="阿毛" w:date="2021-05-21T17:50:00Z"/>
                <w:rFonts w:ascii="標楷體" w:eastAsia="標楷體" w:hAnsi="標楷體"/>
              </w:rPr>
            </w:pPr>
            <w:ins w:id="6082" w:author="ST1" w:date="2020-06-09T18:48:00Z">
              <w:del w:id="608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0F2462F" w14:textId="7FEEFE6D" w:rsidR="005E4D4E" w:rsidRPr="00CA6569" w:rsidDel="007154E3" w:rsidRDefault="005E4D4E" w:rsidP="005E4D4E">
            <w:pPr>
              <w:rPr>
                <w:ins w:id="6084" w:author="ST1" w:date="2020-06-09T18:48:00Z"/>
                <w:del w:id="6085" w:author="阿毛" w:date="2021-05-21T17:50:00Z"/>
                <w:rFonts w:ascii="標楷體" w:eastAsia="標楷體" w:hAnsi="標楷體"/>
              </w:rPr>
            </w:pPr>
            <w:ins w:id="6086" w:author="ST1" w:date="2020-06-09T18:48:00Z">
              <w:del w:id="608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97B358C" w14:textId="32893CA8" w:rsidR="005E4D4E" w:rsidRPr="00CA6569" w:rsidDel="007154E3" w:rsidRDefault="005E4D4E" w:rsidP="005E4D4E">
            <w:pPr>
              <w:rPr>
                <w:ins w:id="6088" w:author="ST1" w:date="2020-06-09T18:48:00Z"/>
                <w:del w:id="6089" w:author="阿毛" w:date="2021-05-21T17:50:00Z"/>
                <w:rFonts w:ascii="標楷體" w:eastAsia="標楷體" w:hAnsi="標楷體"/>
              </w:rPr>
            </w:pPr>
            <w:ins w:id="6090" w:author="ST1" w:date="2020-06-09T18:48:00Z">
              <w:del w:id="609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6C1DF60" w14:textId="5DA700EF" w:rsidR="005E4D4E" w:rsidRPr="00CA6569" w:rsidDel="007154E3" w:rsidRDefault="005E4D4E" w:rsidP="005E4D4E">
            <w:pPr>
              <w:rPr>
                <w:ins w:id="6092" w:author="ST1" w:date="2020-06-09T18:48:00Z"/>
                <w:del w:id="6093" w:author="阿毛" w:date="2021-05-21T17:50:00Z"/>
                <w:rFonts w:ascii="標楷體" w:eastAsia="標楷體" w:hAnsi="標楷體"/>
              </w:rPr>
            </w:pPr>
            <w:ins w:id="6094" w:author="ST1" w:date="2020-06-09T18:48:00Z">
              <w:del w:id="609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6A34375" w14:textId="6ADBC928" w:rsidR="005E4D4E" w:rsidRPr="00CA6569" w:rsidDel="007154E3" w:rsidRDefault="005E4D4E" w:rsidP="005E4D4E">
            <w:pPr>
              <w:rPr>
                <w:ins w:id="6096" w:author="ST1" w:date="2020-06-09T18:48:00Z"/>
                <w:del w:id="6097" w:author="阿毛" w:date="2021-05-21T17:50:00Z"/>
                <w:rFonts w:ascii="標楷體" w:eastAsia="標楷體" w:hAnsi="標楷體"/>
              </w:rPr>
            </w:pPr>
          </w:p>
        </w:tc>
      </w:tr>
      <w:tr w:rsidR="005E4D4E" w:rsidRPr="00CA6569" w:rsidDel="007154E3" w14:paraId="38C56413" w14:textId="68072B58" w:rsidTr="005E4D4E">
        <w:trPr>
          <w:trHeight w:val="291"/>
          <w:jc w:val="center"/>
          <w:ins w:id="6098" w:author="ST1" w:date="2020-06-09T18:48:00Z"/>
          <w:del w:id="6099" w:author="阿毛" w:date="2021-05-21T17:50:00Z"/>
        </w:trPr>
        <w:tc>
          <w:tcPr>
            <w:tcW w:w="482" w:type="dxa"/>
          </w:tcPr>
          <w:p w14:paraId="18555D18" w14:textId="6A40C351" w:rsidR="005E4D4E" w:rsidRPr="00CA6569" w:rsidDel="007154E3" w:rsidRDefault="005E4D4E" w:rsidP="005E4D4E">
            <w:pPr>
              <w:rPr>
                <w:ins w:id="6100" w:author="ST1" w:date="2020-06-09T18:48:00Z"/>
                <w:del w:id="6101" w:author="阿毛" w:date="2021-05-21T17:50:00Z"/>
                <w:rFonts w:ascii="標楷體" w:eastAsia="標楷體" w:hAnsi="標楷體"/>
              </w:rPr>
            </w:pPr>
            <w:ins w:id="6102" w:author="ST1" w:date="2020-06-09T18:48:00Z">
              <w:del w:id="610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1DE11C51" w14:textId="14F1D1F7" w:rsidR="005E4D4E" w:rsidRPr="00CA6569" w:rsidDel="007154E3" w:rsidRDefault="005E4D4E" w:rsidP="005E4D4E">
            <w:pPr>
              <w:rPr>
                <w:ins w:id="6104" w:author="ST1" w:date="2020-06-09T18:48:00Z"/>
                <w:del w:id="6105" w:author="阿毛" w:date="2021-05-21T17:50:00Z"/>
                <w:rFonts w:ascii="標楷體" w:eastAsia="標楷體" w:hAnsi="標楷體"/>
              </w:rPr>
            </w:pPr>
            <w:ins w:id="6106" w:author="ST1" w:date="2020-06-09T18:48:00Z">
              <w:del w:id="6107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6008048C" w14:textId="45055C19" w:rsidR="005E4D4E" w:rsidRPr="00CA6569" w:rsidDel="007154E3" w:rsidRDefault="005E4D4E" w:rsidP="005E4D4E">
            <w:pPr>
              <w:rPr>
                <w:ins w:id="6108" w:author="ST1" w:date="2020-06-09T18:48:00Z"/>
                <w:del w:id="6109" w:author="阿毛" w:date="2021-05-21T17:50:00Z"/>
                <w:rFonts w:ascii="標楷體" w:eastAsia="標楷體" w:hAnsi="標楷體" w:cs="新細明體"/>
              </w:rPr>
            </w:pPr>
            <w:ins w:id="6110" w:author="ST1" w:date="2020-06-09T18:48:00Z">
              <w:del w:id="6111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2EA366BF" w14:textId="79AB0FDB" w:rsidR="005E4D4E" w:rsidRPr="00CA6569" w:rsidDel="007154E3" w:rsidRDefault="005E4D4E" w:rsidP="005E4D4E">
            <w:pPr>
              <w:rPr>
                <w:ins w:id="6112" w:author="ST1" w:date="2020-06-09T18:48:00Z"/>
                <w:del w:id="611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DA978D7" w14:textId="328C5087" w:rsidR="005E4D4E" w:rsidRPr="00CA6569" w:rsidDel="007154E3" w:rsidRDefault="005E4D4E" w:rsidP="005E4D4E">
            <w:pPr>
              <w:rPr>
                <w:ins w:id="6114" w:author="ST1" w:date="2020-06-09T18:48:00Z"/>
                <w:del w:id="611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98DA692" w14:textId="4BFA0A35" w:rsidR="005E4D4E" w:rsidRPr="00CA6569" w:rsidDel="007154E3" w:rsidRDefault="005E4D4E" w:rsidP="005E4D4E">
            <w:pPr>
              <w:rPr>
                <w:ins w:id="6116" w:author="ST1" w:date="2020-06-09T18:48:00Z"/>
                <w:del w:id="611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3C2068" w14:textId="526671D0" w:rsidR="005E4D4E" w:rsidRPr="00CA6569" w:rsidDel="007154E3" w:rsidRDefault="005E4D4E" w:rsidP="005E4D4E">
            <w:pPr>
              <w:rPr>
                <w:ins w:id="6118" w:author="ST1" w:date="2020-06-09T18:48:00Z"/>
                <w:del w:id="6119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B408E0" w14:textId="00B62DC9" w:rsidR="005E4D4E" w:rsidRPr="00CA6569" w:rsidDel="007154E3" w:rsidRDefault="005E4D4E" w:rsidP="005E4D4E">
            <w:pPr>
              <w:rPr>
                <w:ins w:id="6120" w:author="ST1" w:date="2020-06-09T18:48:00Z"/>
                <w:del w:id="6121" w:author="阿毛" w:date="2021-05-21T17:50:00Z"/>
                <w:rFonts w:ascii="標楷體" w:eastAsia="標楷體" w:hAnsi="標楷體"/>
              </w:rPr>
            </w:pPr>
            <w:ins w:id="6122" w:author="ST1" w:date="2020-06-09T18:48:00Z">
              <w:del w:id="612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C392948" w14:textId="2D1BAA9B" w:rsidTr="005E4D4E">
        <w:trPr>
          <w:trHeight w:val="291"/>
          <w:jc w:val="center"/>
          <w:ins w:id="6124" w:author="ST1" w:date="2020-06-09T18:48:00Z"/>
          <w:del w:id="6125" w:author="阿毛" w:date="2021-05-21T17:50:00Z"/>
        </w:trPr>
        <w:tc>
          <w:tcPr>
            <w:tcW w:w="482" w:type="dxa"/>
          </w:tcPr>
          <w:p w14:paraId="079CF98F" w14:textId="60C6AE45" w:rsidR="005E4D4E" w:rsidRPr="00CA6569" w:rsidDel="007154E3" w:rsidRDefault="005E4D4E" w:rsidP="005E4D4E">
            <w:pPr>
              <w:rPr>
                <w:ins w:id="6126" w:author="ST1" w:date="2020-06-09T18:48:00Z"/>
                <w:del w:id="6127" w:author="阿毛" w:date="2021-05-21T17:50:00Z"/>
                <w:rFonts w:ascii="標楷體" w:eastAsia="標楷體" w:hAnsi="標楷體"/>
              </w:rPr>
            </w:pPr>
            <w:ins w:id="6128" w:author="ST1" w:date="2020-06-09T18:48:00Z">
              <w:del w:id="612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C1E8F75" w14:textId="74CFAECB" w:rsidR="005E4D4E" w:rsidRPr="00CA6569" w:rsidDel="007154E3" w:rsidRDefault="005E4D4E" w:rsidP="005E4D4E">
            <w:pPr>
              <w:rPr>
                <w:ins w:id="6130" w:author="ST1" w:date="2020-06-09T18:48:00Z"/>
                <w:del w:id="6131" w:author="阿毛" w:date="2021-05-21T17:50:00Z"/>
                <w:rFonts w:ascii="標楷體" w:eastAsia="標楷體" w:hAnsi="標楷體"/>
              </w:rPr>
            </w:pPr>
            <w:ins w:id="6132" w:author="ST1" w:date="2020-06-09T18:48:00Z">
              <w:del w:id="6133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2B72514C" w14:textId="46145368" w:rsidR="005E4D4E" w:rsidRPr="00CA6569" w:rsidDel="007154E3" w:rsidRDefault="005E4D4E" w:rsidP="005E4D4E">
            <w:pPr>
              <w:rPr>
                <w:ins w:id="6134" w:author="ST1" w:date="2020-06-09T18:48:00Z"/>
                <w:del w:id="6135" w:author="阿毛" w:date="2021-05-21T17:50:00Z"/>
                <w:rFonts w:ascii="標楷體" w:eastAsia="標楷體" w:hAnsi="標楷體" w:cs="新細明體"/>
              </w:rPr>
            </w:pPr>
            <w:ins w:id="6136" w:author="ST1" w:date="2020-06-09T18:48:00Z">
              <w:del w:id="6137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5BA5A99F" w14:textId="14D099D8" w:rsidR="005E4D4E" w:rsidRPr="00CA6569" w:rsidDel="007154E3" w:rsidRDefault="005E4D4E" w:rsidP="005E4D4E">
            <w:pPr>
              <w:rPr>
                <w:ins w:id="6138" w:author="ST1" w:date="2020-06-09T18:48:00Z"/>
                <w:del w:id="6139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D6930DE" w14:textId="21AABDE0" w:rsidR="005E4D4E" w:rsidRPr="00CA6569" w:rsidDel="007154E3" w:rsidRDefault="005E4D4E" w:rsidP="005E4D4E">
            <w:pPr>
              <w:rPr>
                <w:ins w:id="6140" w:author="ST1" w:date="2020-06-09T18:48:00Z"/>
                <w:del w:id="614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84BB5F" w14:textId="2E42FC03" w:rsidR="005E4D4E" w:rsidRPr="00CA6569" w:rsidDel="007154E3" w:rsidRDefault="005E4D4E" w:rsidP="005E4D4E">
            <w:pPr>
              <w:rPr>
                <w:ins w:id="6142" w:author="ST1" w:date="2020-06-09T18:48:00Z"/>
                <w:del w:id="614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14F5C4" w14:textId="5ACADD6C" w:rsidR="005E4D4E" w:rsidRPr="00CA6569" w:rsidDel="007154E3" w:rsidRDefault="005E4D4E" w:rsidP="005E4D4E">
            <w:pPr>
              <w:rPr>
                <w:ins w:id="6144" w:author="ST1" w:date="2020-06-09T18:48:00Z"/>
                <w:del w:id="614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1253A45" w14:textId="39AC96A2" w:rsidR="005E4D4E" w:rsidRPr="00CA6569" w:rsidDel="007154E3" w:rsidRDefault="005E4D4E" w:rsidP="005E4D4E">
            <w:pPr>
              <w:rPr>
                <w:ins w:id="6146" w:author="ST1" w:date="2020-06-09T18:48:00Z"/>
                <w:del w:id="6147" w:author="阿毛" w:date="2021-05-21T17:50:00Z"/>
                <w:rFonts w:ascii="標楷體" w:eastAsia="標楷體" w:hAnsi="標楷體"/>
              </w:rPr>
            </w:pPr>
            <w:ins w:id="6148" w:author="ST1" w:date="2020-06-09T18:48:00Z">
              <w:del w:id="614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E058D3" w:rsidDel="007154E3" w14:paraId="2B87BB97" w14:textId="095D11EE" w:rsidTr="005E4D4E">
        <w:trPr>
          <w:trHeight w:val="291"/>
          <w:jc w:val="center"/>
          <w:ins w:id="6150" w:author="ST1" w:date="2020-06-09T18:48:00Z"/>
          <w:del w:id="6151" w:author="阿毛" w:date="2021-05-21T17:50:00Z"/>
        </w:trPr>
        <w:tc>
          <w:tcPr>
            <w:tcW w:w="482" w:type="dxa"/>
          </w:tcPr>
          <w:p w14:paraId="27F17C2F" w14:textId="7D779775" w:rsidR="005E4D4E" w:rsidRPr="00CA6569" w:rsidDel="007154E3" w:rsidRDefault="005E4D4E" w:rsidP="005E4D4E">
            <w:pPr>
              <w:rPr>
                <w:ins w:id="6152" w:author="ST1" w:date="2020-06-09T18:48:00Z"/>
                <w:del w:id="6153" w:author="阿毛" w:date="2021-05-21T17:50:00Z"/>
                <w:rFonts w:ascii="標楷體" w:eastAsia="標楷體" w:hAnsi="標楷體"/>
              </w:rPr>
            </w:pPr>
            <w:ins w:id="6154" w:author="ST1" w:date="2020-06-09T18:48:00Z">
              <w:del w:id="615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635E66C" w14:textId="6296F9ED" w:rsidR="005E4D4E" w:rsidRPr="00502E05" w:rsidDel="007154E3" w:rsidRDefault="005E4D4E" w:rsidP="005E4D4E">
            <w:pPr>
              <w:rPr>
                <w:ins w:id="6156" w:author="ST1" w:date="2020-06-09T18:48:00Z"/>
                <w:del w:id="6157" w:author="阿毛" w:date="2021-05-21T17:50:00Z"/>
                <w:rFonts w:ascii="標楷體" w:eastAsia="標楷體" w:hAnsi="標楷體"/>
              </w:rPr>
            </w:pPr>
            <w:ins w:id="6158" w:author="ST1" w:date="2020-06-09T18:48:00Z">
              <w:del w:id="6159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0CD5A4CA" w14:textId="4EBE350F" w:rsidR="005E4D4E" w:rsidRPr="00362205" w:rsidDel="007154E3" w:rsidRDefault="005E4D4E" w:rsidP="005E4D4E">
            <w:pPr>
              <w:rPr>
                <w:ins w:id="6160" w:author="ST1" w:date="2020-06-09T18:48:00Z"/>
                <w:del w:id="6161" w:author="阿毛" w:date="2021-05-21T17:50:00Z"/>
                <w:rFonts w:ascii="標楷體" w:eastAsia="標楷體" w:hAnsi="標楷體"/>
              </w:rPr>
            </w:pPr>
            <w:ins w:id="6162" w:author="ST1" w:date="2020-06-09T18:48:00Z">
              <w:del w:id="6163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B1F8E0E" w14:textId="7206532B" w:rsidR="005E4D4E" w:rsidRPr="00CA6569" w:rsidDel="007154E3" w:rsidRDefault="005E4D4E" w:rsidP="005E4D4E">
            <w:pPr>
              <w:rPr>
                <w:ins w:id="6164" w:author="ST1" w:date="2020-06-09T18:48:00Z"/>
                <w:del w:id="6165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0499A387" w14:textId="77B186D6" w:rsidR="005E4D4E" w:rsidRPr="00CA6569" w:rsidDel="007154E3" w:rsidRDefault="005E4D4E" w:rsidP="005E4D4E">
            <w:pPr>
              <w:rPr>
                <w:ins w:id="6166" w:author="ST1" w:date="2020-06-09T18:48:00Z"/>
                <w:del w:id="616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33003" w14:textId="708EC76F" w:rsidR="005E4D4E" w:rsidRPr="00CA6569" w:rsidDel="007154E3" w:rsidRDefault="005E4D4E" w:rsidP="005E4D4E">
            <w:pPr>
              <w:rPr>
                <w:ins w:id="6168" w:author="ST1" w:date="2020-06-09T18:48:00Z"/>
                <w:del w:id="616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1F59EE3" w14:textId="3085EBBB" w:rsidR="005E4D4E" w:rsidRPr="00CA6569" w:rsidDel="007154E3" w:rsidRDefault="005E4D4E" w:rsidP="005E4D4E">
            <w:pPr>
              <w:rPr>
                <w:ins w:id="6170" w:author="ST1" w:date="2020-06-09T18:48:00Z"/>
                <w:del w:id="617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6DD1BFE" w14:textId="61F8302D" w:rsidR="005E4D4E" w:rsidRPr="00CA6569" w:rsidDel="007154E3" w:rsidRDefault="005E4D4E" w:rsidP="005E4D4E">
            <w:pPr>
              <w:rPr>
                <w:ins w:id="6172" w:author="ST1" w:date="2020-06-09T18:48:00Z"/>
                <w:del w:id="6173" w:author="阿毛" w:date="2021-05-21T17:50:00Z"/>
                <w:rFonts w:ascii="標楷體" w:eastAsia="標楷體" w:hAnsi="標楷體"/>
              </w:rPr>
            </w:pPr>
            <w:ins w:id="6174" w:author="ST1" w:date="2020-06-09T18:48:00Z">
              <w:del w:id="617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1A17FDE" w14:textId="7CA416A6" w:rsidTr="005E4D4E">
        <w:trPr>
          <w:trHeight w:val="291"/>
          <w:jc w:val="center"/>
          <w:ins w:id="6176" w:author="ST1" w:date="2020-06-09T18:48:00Z"/>
          <w:del w:id="6177" w:author="阿毛" w:date="2021-05-21T17:50:00Z"/>
        </w:trPr>
        <w:tc>
          <w:tcPr>
            <w:tcW w:w="482" w:type="dxa"/>
          </w:tcPr>
          <w:p w14:paraId="113451F2" w14:textId="6A7D3058" w:rsidR="005E4D4E" w:rsidRPr="00CA6569" w:rsidDel="007154E3" w:rsidRDefault="005E4D4E" w:rsidP="005E4D4E">
            <w:pPr>
              <w:rPr>
                <w:ins w:id="6178" w:author="ST1" w:date="2020-06-09T18:48:00Z"/>
                <w:del w:id="6179" w:author="阿毛" w:date="2021-05-21T17:50:00Z"/>
                <w:rFonts w:ascii="標楷體" w:eastAsia="標楷體" w:hAnsi="標楷體"/>
              </w:rPr>
            </w:pPr>
            <w:ins w:id="6180" w:author="ST1" w:date="2020-06-09T18:48:00Z">
              <w:del w:id="618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1F386C56" w14:textId="2E096904" w:rsidR="005E4D4E" w:rsidRPr="00502E05" w:rsidDel="007154E3" w:rsidRDefault="005E4D4E" w:rsidP="005E4D4E">
            <w:pPr>
              <w:rPr>
                <w:ins w:id="6182" w:author="ST1" w:date="2020-06-09T18:48:00Z"/>
                <w:del w:id="6183" w:author="阿毛" w:date="2021-05-21T17:50:00Z"/>
                <w:rFonts w:ascii="標楷體" w:eastAsia="標楷體" w:hAnsi="標楷體"/>
              </w:rPr>
            </w:pPr>
            <w:ins w:id="6184" w:author="ST1" w:date="2020-06-09T18:48:00Z">
              <w:del w:id="6185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52A0D44A" w14:textId="58521C54" w:rsidR="005E4D4E" w:rsidRPr="00362205" w:rsidDel="007154E3" w:rsidRDefault="005E4D4E" w:rsidP="005E4D4E">
            <w:pPr>
              <w:rPr>
                <w:ins w:id="6186" w:author="ST1" w:date="2020-06-09T18:48:00Z"/>
                <w:del w:id="6187" w:author="阿毛" w:date="2021-05-21T17:50:00Z"/>
                <w:rFonts w:ascii="標楷體" w:eastAsia="標楷體" w:hAnsi="標楷體"/>
              </w:rPr>
            </w:pPr>
            <w:ins w:id="6188" w:author="ST1" w:date="2020-06-09T18:48:00Z">
              <w:del w:id="6189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EFD0BCC" w14:textId="6115A9EA" w:rsidR="005E4D4E" w:rsidRPr="00CA6569" w:rsidDel="007154E3" w:rsidRDefault="005E4D4E" w:rsidP="005E4D4E">
            <w:pPr>
              <w:rPr>
                <w:ins w:id="6190" w:author="ST1" w:date="2020-06-09T18:48:00Z"/>
                <w:del w:id="6191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CBA870C" w14:textId="17246953" w:rsidR="005E4D4E" w:rsidRPr="00CA6569" w:rsidDel="007154E3" w:rsidRDefault="005E4D4E" w:rsidP="005E4D4E">
            <w:pPr>
              <w:rPr>
                <w:ins w:id="6192" w:author="ST1" w:date="2020-06-09T18:48:00Z"/>
                <w:del w:id="619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ADBAD9A" w14:textId="6AE95D88" w:rsidR="005E4D4E" w:rsidRPr="00CA6569" w:rsidDel="007154E3" w:rsidRDefault="005E4D4E" w:rsidP="005E4D4E">
            <w:pPr>
              <w:rPr>
                <w:ins w:id="6194" w:author="ST1" w:date="2020-06-09T18:48:00Z"/>
                <w:del w:id="619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89FC968" w14:textId="15B61615" w:rsidR="005E4D4E" w:rsidRPr="00CA6569" w:rsidDel="007154E3" w:rsidRDefault="005E4D4E" w:rsidP="005E4D4E">
            <w:pPr>
              <w:rPr>
                <w:ins w:id="6196" w:author="ST1" w:date="2020-06-09T18:48:00Z"/>
                <w:del w:id="619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FE7A2A" w14:textId="362676B0" w:rsidR="005E4D4E" w:rsidRPr="00CA6569" w:rsidDel="007154E3" w:rsidRDefault="005E4D4E" w:rsidP="005E4D4E">
            <w:pPr>
              <w:rPr>
                <w:ins w:id="6198" w:author="ST1" w:date="2020-06-09T18:48:00Z"/>
                <w:del w:id="6199" w:author="阿毛" w:date="2021-05-21T17:50:00Z"/>
                <w:rFonts w:ascii="標楷體" w:eastAsia="標楷體" w:hAnsi="標楷體"/>
              </w:rPr>
            </w:pPr>
            <w:ins w:id="6200" w:author="ST1" w:date="2020-06-09T18:48:00Z">
              <w:del w:id="620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3A809B4A" w14:textId="0633B522" w:rsidTr="005E4D4E">
        <w:trPr>
          <w:trHeight w:val="291"/>
          <w:jc w:val="center"/>
          <w:ins w:id="6202" w:author="ST1" w:date="2020-06-09T18:48:00Z"/>
          <w:del w:id="6203" w:author="阿毛" w:date="2021-05-21T17:50:00Z"/>
        </w:trPr>
        <w:tc>
          <w:tcPr>
            <w:tcW w:w="482" w:type="dxa"/>
          </w:tcPr>
          <w:p w14:paraId="4BB31C9F" w14:textId="0291EED7" w:rsidR="005E4D4E" w:rsidRPr="00CA6569" w:rsidDel="007154E3" w:rsidRDefault="005E4D4E" w:rsidP="005E4D4E">
            <w:pPr>
              <w:rPr>
                <w:ins w:id="6204" w:author="ST1" w:date="2020-06-09T18:48:00Z"/>
                <w:del w:id="6205" w:author="阿毛" w:date="2021-05-21T17:50:00Z"/>
                <w:rFonts w:ascii="標楷體" w:eastAsia="標楷體" w:hAnsi="標楷體"/>
              </w:rPr>
            </w:pPr>
            <w:ins w:id="6206" w:author="ST1" w:date="2020-06-09T18:48:00Z">
              <w:del w:id="620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315DE9B6" w14:textId="384C97D8" w:rsidR="005E4D4E" w:rsidRPr="00CA6569" w:rsidDel="007154E3" w:rsidRDefault="005E4D4E" w:rsidP="005E4D4E">
            <w:pPr>
              <w:rPr>
                <w:ins w:id="6208" w:author="ST1" w:date="2020-06-09T18:48:00Z"/>
                <w:del w:id="6209" w:author="阿毛" w:date="2021-05-21T17:50:00Z"/>
                <w:rFonts w:ascii="標楷體" w:eastAsia="標楷體" w:hAnsi="標楷體"/>
              </w:rPr>
            </w:pPr>
            <w:ins w:id="6210" w:author="ST1" w:date="2020-06-09T18:48:00Z">
              <w:del w:id="6211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撥款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ADBBECF" w14:textId="1A2B8719" w:rsidR="005E4D4E" w:rsidRPr="00CA6569" w:rsidDel="007154E3" w:rsidRDefault="005E4D4E" w:rsidP="005E4D4E">
            <w:pPr>
              <w:rPr>
                <w:ins w:id="6212" w:author="ST1" w:date="2020-06-09T18:48:00Z"/>
                <w:del w:id="6213" w:author="阿毛" w:date="2021-05-21T17:50:00Z"/>
                <w:rFonts w:ascii="標楷體" w:eastAsia="標楷體" w:hAnsi="標楷體"/>
              </w:rPr>
            </w:pPr>
            <w:ins w:id="6214" w:author="ST1" w:date="2020-06-09T18:48:00Z">
              <w:del w:id="6215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B340747" w14:textId="498C20DC" w:rsidR="005E4D4E" w:rsidRPr="00CA6569" w:rsidDel="007154E3" w:rsidRDefault="005E4D4E" w:rsidP="005E4D4E">
            <w:pPr>
              <w:rPr>
                <w:ins w:id="6216" w:author="ST1" w:date="2020-06-09T18:48:00Z"/>
                <w:del w:id="6217" w:author="阿毛" w:date="2021-05-21T17:50:00Z"/>
                <w:rFonts w:ascii="標楷體" w:eastAsia="標楷體" w:hAnsi="標楷體"/>
              </w:rPr>
            </w:pPr>
            <w:ins w:id="6218" w:author="ST1" w:date="2020-06-09T18:48:00Z">
              <w:del w:id="6219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6082733" w14:textId="1FD58698" w:rsidR="005E4D4E" w:rsidRPr="00CA6569" w:rsidDel="007154E3" w:rsidRDefault="005E4D4E" w:rsidP="005E4D4E">
            <w:pPr>
              <w:rPr>
                <w:ins w:id="6220" w:author="ST1" w:date="2020-06-09T18:48:00Z"/>
                <w:del w:id="622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1D4CBC2" w14:textId="595BD395" w:rsidR="005E4D4E" w:rsidRPr="00CA6569" w:rsidDel="007154E3" w:rsidRDefault="005E4D4E" w:rsidP="005E4D4E">
            <w:pPr>
              <w:rPr>
                <w:ins w:id="6222" w:author="ST1" w:date="2020-06-09T18:48:00Z"/>
                <w:del w:id="6223" w:author="阿毛" w:date="2021-05-21T17:50:00Z"/>
                <w:rFonts w:ascii="標楷體" w:eastAsia="標楷體" w:hAnsi="標楷體"/>
              </w:rPr>
            </w:pPr>
            <w:ins w:id="6224" w:author="ST1" w:date="2020-06-09T18:48:00Z">
              <w:del w:id="622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99B19C" w14:textId="32D0E4C7" w:rsidR="005E4D4E" w:rsidRPr="00CA6569" w:rsidDel="007154E3" w:rsidRDefault="005E4D4E" w:rsidP="005E4D4E">
            <w:pPr>
              <w:rPr>
                <w:ins w:id="6226" w:author="ST1" w:date="2020-06-09T18:48:00Z"/>
                <w:del w:id="622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23F893C" w14:textId="29F063DC" w:rsidR="005E4D4E" w:rsidRPr="00CA6569" w:rsidDel="007154E3" w:rsidRDefault="005E4D4E" w:rsidP="005E4D4E">
            <w:pPr>
              <w:rPr>
                <w:ins w:id="6228" w:author="ST1" w:date="2020-06-09T18:48:00Z"/>
                <w:del w:id="6229" w:author="阿毛" w:date="2021-05-21T17:50:00Z"/>
                <w:rFonts w:ascii="標楷體" w:eastAsia="標楷體" w:hAnsi="標楷體"/>
              </w:rPr>
            </w:pPr>
            <w:ins w:id="6230" w:author="ST1" w:date="2020-06-09T18:48:00Z">
              <w:del w:id="623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1F0EBD9B" w14:textId="17A3D5C0" w:rsidTr="005E4D4E">
        <w:trPr>
          <w:trHeight w:val="291"/>
          <w:jc w:val="center"/>
          <w:ins w:id="6232" w:author="ST1" w:date="2020-06-09T18:48:00Z"/>
          <w:del w:id="6233" w:author="阿毛" w:date="2021-05-21T17:50:00Z"/>
        </w:trPr>
        <w:tc>
          <w:tcPr>
            <w:tcW w:w="482" w:type="dxa"/>
          </w:tcPr>
          <w:p w14:paraId="72D22D36" w14:textId="2C21C5A1" w:rsidR="005E4D4E" w:rsidDel="007154E3" w:rsidRDefault="005E4D4E" w:rsidP="005E4D4E">
            <w:pPr>
              <w:rPr>
                <w:ins w:id="6234" w:author="ST1" w:date="2020-06-09T18:48:00Z"/>
                <w:del w:id="6235" w:author="阿毛" w:date="2021-05-21T17:50:00Z"/>
                <w:rFonts w:ascii="標楷體" w:eastAsia="標楷體" w:hAnsi="標楷體"/>
              </w:rPr>
            </w:pPr>
            <w:ins w:id="6236" w:author="ST1" w:date="2020-06-09T18:48:00Z">
              <w:del w:id="623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041D6DD4" w14:textId="019D8C0C" w:rsidR="005E4D4E" w:rsidRPr="00CA6569" w:rsidDel="007154E3" w:rsidRDefault="005E4D4E" w:rsidP="005E4D4E">
            <w:pPr>
              <w:rPr>
                <w:ins w:id="6238" w:author="ST1" w:date="2020-06-09T18:48:00Z"/>
                <w:del w:id="6239" w:author="阿毛" w:date="2021-05-21T17:50:00Z"/>
                <w:rFonts w:ascii="標楷體" w:eastAsia="標楷體" w:hAnsi="標楷體"/>
              </w:rPr>
            </w:pPr>
            <w:ins w:id="6240" w:author="ST1" w:date="2020-06-09T18:48:00Z">
              <w:del w:id="6241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基礎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80AFF35" w14:textId="2198D88D" w:rsidR="005E4D4E" w:rsidRPr="00362205" w:rsidDel="007154E3" w:rsidRDefault="005E4D4E" w:rsidP="005E4D4E">
            <w:pPr>
              <w:rPr>
                <w:ins w:id="6242" w:author="ST1" w:date="2020-06-09T18:48:00Z"/>
                <w:del w:id="6243" w:author="阿毛" w:date="2021-05-21T17:50:00Z"/>
                <w:rFonts w:ascii="標楷體" w:eastAsia="標楷體" w:hAnsi="標楷體"/>
              </w:rPr>
            </w:pPr>
            <w:ins w:id="6244" w:author="ST1" w:date="2020-06-09T18:48:00Z">
              <w:del w:id="6245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8ED8000" w14:textId="61021B7B" w:rsidR="005E4D4E" w:rsidRPr="00CA6569" w:rsidDel="007154E3" w:rsidRDefault="005E4D4E" w:rsidP="005E4D4E">
            <w:pPr>
              <w:rPr>
                <w:ins w:id="6246" w:author="ST1" w:date="2020-06-09T18:48:00Z"/>
                <w:del w:id="6247" w:author="阿毛" w:date="2021-05-21T17:50:00Z"/>
                <w:rFonts w:ascii="標楷體" w:eastAsia="標楷體" w:hAnsi="標楷體" w:cs="新細明體"/>
              </w:rPr>
            </w:pPr>
            <w:ins w:id="6248" w:author="ST1" w:date="2020-06-09T18:48:00Z">
              <w:del w:id="6249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A5461A2" w14:textId="28E52277" w:rsidR="005E4D4E" w:rsidRPr="00CA6569" w:rsidDel="007154E3" w:rsidRDefault="005E4D4E" w:rsidP="005E4D4E">
            <w:pPr>
              <w:rPr>
                <w:ins w:id="6250" w:author="ST1" w:date="2020-06-09T18:48:00Z"/>
                <w:del w:id="625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325155" w14:textId="23345720" w:rsidR="005E4D4E" w:rsidRPr="00CA6569" w:rsidDel="007154E3" w:rsidRDefault="005E4D4E" w:rsidP="005E4D4E">
            <w:pPr>
              <w:rPr>
                <w:ins w:id="6252" w:author="ST1" w:date="2020-06-09T18:48:00Z"/>
                <w:del w:id="6253" w:author="阿毛" w:date="2021-05-21T17:50:00Z"/>
                <w:rFonts w:ascii="標楷體" w:eastAsia="標楷體" w:hAnsi="標楷體"/>
              </w:rPr>
            </w:pPr>
            <w:ins w:id="6254" w:author="ST1" w:date="2020-06-09T18:48:00Z">
              <w:del w:id="625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F66D64F" w14:textId="29FF1EE6" w:rsidR="005E4D4E" w:rsidRPr="00CA6569" w:rsidDel="007154E3" w:rsidRDefault="005E4D4E" w:rsidP="005E4D4E">
            <w:pPr>
              <w:rPr>
                <w:ins w:id="6256" w:author="ST1" w:date="2020-06-09T18:48:00Z"/>
                <w:del w:id="625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73889E5" w14:textId="06EEF118" w:rsidR="005E4D4E" w:rsidRPr="00CA6569" w:rsidDel="007154E3" w:rsidRDefault="005E4D4E" w:rsidP="005E4D4E">
            <w:pPr>
              <w:rPr>
                <w:ins w:id="6258" w:author="ST1" w:date="2020-06-09T18:48:00Z"/>
                <w:del w:id="6259" w:author="阿毛" w:date="2021-05-21T17:50:00Z"/>
                <w:rFonts w:ascii="標楷體" w:eastAsia="標楷體" w:hAnsi="標楷體"/>
              </w:rPr>
            </w:pPr>
            <w:ins w:id="6260" w:author="ST1" w:date="2020-06-09T18:48:00Z">
              <w:del w:id="626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</w:tbl>
    <w:p w14:paraId="138CAB9E" w14:textId="034BEACA" w:rsidR="005E4D4E" w:rsidDel="007154E3" w:rsidRDefault="005E4D4E" w:rsidP="005E4D4E">
      <w:pPr>
        <w:rPr>
          <w:ins w:id="6262" w:author="ST1" w:date="2020-06-09T18:48:00Z"/>
          <w:del w:id="6263" w:author="阿毛" w:date="2021-05-21T17:50:00Z"/>
        </w:rPr>
      </w:pPr>
    </w:p>
    <w:p w14:paraId="16A08ABE" w14:textId="17D5228D" w:rsidR="005E4D4E" w:rsidRPr="00BB5548" w:rsidDel="007154E3" w:rsidRDefault="005E4D4E" w:rsidP="005E4D4E">
      <w:pPr>
        <w:pStyle w:val="42"/>
        <w:spacing w:after="72"/>
        <w:ind w:leftChars="0" w:left="0"/>
        <w:rPr>
          <w:ins w:id="6264" w:author="ST1" w:date="2020-06-09T18:48:00Z"/>
          <w:del w:id="6265" w:author="阿毛" w:date="2021-05-21T17:50:00Z"/>
          <w:rFonts w:ascii="標楷體" w:hAnsi="標楷體"/>
        </w:rPr>
      </w:pPr>
      <w:ins w:id="6266" w:author="ST1" w:date="2020-06-09T18:48:00Z">
        <w:del w:id="6267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  <w:r w:rsidRPr="00542689" w:rsidDel="007154E3">
            <w:rPr>
              <w:rFonts w:ascii="標楷體" w:hAnsi="標楷體" w:hint="eastAsia"/>
              <w:lang w:eastAsia="zh-HK"/>
            </w:rPr>
            <w:delText>業務專辦照顧十八個月明細表</w:delText>
          </w:r>
        </w:del>
      </w:ins>
    </w:p>
    <w:p w14:paraId="27F7534C" w14:textId="6A1F27C3" w:rsidR="005E4D4E" w:rsidDel="007154E3" w:rsidRDefault="005E4D4E" w:rsidP="005E4D4E">
      <w:pPr>
        <w:rPr>
          <w:ins w:id="6268" w:author="ST1" w:date="2020-06-09T18:48:00Z"/>
          <w:del w:id="6269" w:author="阿毛" w:date="2021-05-21T17:50:00Z"/>
          <w:rFonts w:ascii="標楷體" w:eastAsia="標楷體" w:hAnsi="標楷體"/>
        </w:rPr>
      </w:pPr>
      <w:ins w:id="6270" w:author="ST1" w:date="2020-06-09T18:48:00Z">
        <w:del w:id="6271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ins w:id="6272" w:author="ST1" w:date="2020-06-09T18:48:00Z">
        <w:del w:id="6273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14FE97B9">
              <v:shape id="_x0000_i1046" type="#_x0000_t75" style="width:75.6pt;height:51pt" o:ole="">
                <v:imagedata r:id="rId78" o:title=""/>
              </v:shape>
              <o:OLEObject Type="Embed" ProgID="Acrobat.Document.DC" ShapeID="_x0000_i1046" DrawAspect="Icon" ObjectID="_1686578702" r:id="rId79"/>
            </w:object>
          </w:r>
        </w:del>
      </w:ins>
    </w:p>
    <w:p w14:paraId="56434DE5" w14:textId="484540AD" w:rsidR="005E4D4E" w:rsidRPr="00BB5548" w:rsidDel="007154E3" w:rsidRDefault="005E4D4E" w:rsidP="005E4D4E">
      <w:pPr>
        <w:rPr>
          <w:ins w:id="6274" w:author="ST1" w:date="2020-06-09T18:48:00Z"/>
          <w:del w:id="6275" w:author="阿毛" w:date="2021-05-21T17:50:00Z"/>
          <w:rFonts w:ascii="標楷體" w:eastAsia="標楷體" w:hAnsi="標楷體"/>
        </w:rPr>
      </w:pPr>
    </w:p>
    <w:p w14:paraId="6F102860" w14:textId="23CF08B6" w:rsidR="005E4D4E" w:rsidDel="007154E3" w:rsidRDefault="005E4D4E" w:rsidP="005E4D4E">
      <w:pPr>
        <w:rPr>
          <w:ins w:id="6276" w:author="ST1" w:date="2020-06-09T18:48:00Z"/>
          <w:del w:id="6277" w:author="阿毛" w:date="2021-05-21T17:50:00Z"/>
        </w:rPr>
      </w:pPr>
    </w:p>
    <w:p w14:paraId="15654DB8" w14:textId="588DFC1E" w:rsidR="00F655ED" w:rsidDel="007154E3" w:rsidRDefault="00F655ED" w:rsidP="00F655ED">
      <w:pPr>
        <w:rPr>
          <w:ins w:id="6278" w:author="ST1" w:date="2020-05-19T18:16:00Z"/>
          <w:del w:id="6279" w:author="阿毛" w:date="2021-05-21T17:50:00Z"/>
        </w:rPr>
      </w:pPr>
    </w:p>
    <w:p w14:paraId="05577435" w14:textId="628E5283" w:rsidR="00A60685" w:rsidDel="007154E3" w:rsidRDefault="00A60685">
      <w:pPr>
        <w:widowControl/>
        <w:rPr>
          <w:ins w:id="6280" w:author="ST1" w:date="2020-09-23T15:24:00Z"/>
          <w:del w:id="6281" w:author="阿毛" w:date="2021-05-21T17:50:00Z"/>
        </w:rPr>
      </w:pPr>
      <w:ins w:id="6282" w:author="ST1" w:date="2020-09-23T15:24:00Z">
        <w:del w:id="6283" w:author="阿毛" w:date="2021-05-21T17:50:00Z">
          <w:r w:rsidDel="007154E3">
            <w:br w:type="page"/>
          </w:r>
        </w:del>
      </w:ins>
    </w:p>
    <w:p w14:paraId="6C6DB526" w14:textId="270E3B47" w:rsidR="00A60685" w:rsidRPr="00D545F1" w:rsidDel="007154E3" w:rsidRDefault="00A60685" w:rsidP="00A60685">
      <w:pPr>
        <w:pStyle w:val="3"/>
        <w:numPr>
          <w:ilvl w:val="2"/>
          <w:numId w:val="6"/>
        </w:numPr>
        <w:rPr>
          <w:ins w:id="6284" w:author="ST1" w:date="2020-09-23T15:24:00Z"/>
          <w:del w:id="6285" w:author="阿毛" w:date="2021-05-21T17:50:00Z"/>
          <w:rFonts w:ascii="標楷體" w:hAnsi="標楷體"/>
        </w:rPr>
      </w:pPr>
      <w:ins w:id="6286" w:author="ST1" w:date="2020-09-23T15:24:00Z">
        <w:del w:id="6287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6放款本息對帳單暨繳息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</w:del>
      </w:ins>
    </w:p>
    <w:p w14:paraId="47CB53C3" w14:textId="1FC8D698" w:rsidR="00A60685" w:rsidRPr="00AB69BA" w:rsidDel="007154E3" w:rsidRDefault="00A60685" w:rsidP="00A60685">
      <w:pPr>
        <w:pStyle w:val="a"/>
        <w:rPr>
          <w:ins w:id="6288" w:author="ST1" w:date="2020-09-23T15:24:00Z"/>
          <w:del w:id="6289" w:author="阿毛" w:date="2021-05-21T17:50:00Z"/>
        </w:rPr>
      </w:pPr>
      <w:ins w:id="6290" w:author="ST1" w:date="2020-09-23T15:24:00Z">
        <w:del w:id="6291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60685" w:rsidRPr="00AB69BA" w:rsidDel="007154E3" w14:paraId="648CD0DD" w14:textId="4804958B" w:rsidTr="008277A7">
        <w:trPr>
          <w:trHeight w:val="277"/>
          <w:ins w:id="6292" w:author="ST1" w:date="2020-09-23T15:24:00Z"/>
          <w:del w:id="629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593B7A" w14:textId="32C1370E" w:rsidR="00A60685" w:rsidRPr="00AB69BA" w:rsidDel="007154E3" w:rsidRDefault="00A60685" w:rsidP="008277A7">
            <w:pPr>
              <w:rPr>
                <w:ins w:id="6294" w:author="ST1" w:date="2020-09-23T15:24:00Z"/>
                <w:del w:id="6295" w:author="阿毛" w:date="2021-05-21T17:50:00Z"/>
                <w:rFonts w:ascii="標楷體" w:eastAsia="標楷體" w:hAnsi="標楷體"/>
              </w:rPr>
            </w:pPr>
            <w:ins w:id="6296" w:author="ST1" w:date="2020-09-23T15:24:00Z">
              <w:del w:id="629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B96C8" w14:textId="5D4FE98A" w:rsidR="00A60685" w:rsidDel="007154E3" w:rsidRDefault="00A60685" w:rsidP="008277A7">
            <w:pPr>
              <w:rPr>
                <w:ins w:id="6298" w:author="ST1" w:date="2020-09-23T15:24:00Z"/>
                <w:del w:id="6299" w:author="阿毛" w:date="2021-05-21T17:50:00Z"/>
                <w:rFonts w:ascii="標楷體" w:eastAsia="標楷體" w:hAnsi="標楷體"/>
              </w:rPr>
            </w:pPr>
            <w:ins w:id="6300" w:author="ST1" w:date="2020-09-23T15:25:00Z">
              <w:del w:id="630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放款本息對帳單暨繳息</w:delText>
                </w:r>
                <w:r w:rsidRPr="00C76A83" w:rsidDel="007154E3">
                  <w:rPr>
                    <w:rFonts w:ascii="標楷體" w:eastAsia="標楷體" w:hAnsi="標楷體" w:hint="eastAsia"/>
                    <w:color w:val="000000"/>
                  </w:rPr>
                  <w:delText>通知</w:delText>
                </w:r>
                <w:r w:rsidDel="007154E3">
                  <w:rPr>
                    <w:rFonts w:ascii="標楷體" w:eastAsia="標楷體" w:hAnsi="標楷體" w:hint="eastAsia"/>
                  </w:rPr>
                  <w:delText>單</w:delText>
                </w:r>
              </w:del>
            </w:ins>
          </w:p>
          <w:p w14:paraId="0EE439DF" w14:textId="74D26F4B" w:rsidR="00A60685" w:rsidRPr="003E2496" w:rsidDel="007154E3" w:rsidRDefault="00A60685" w:rsidP="008277A7">
            <w:pPr>
              <w:rPr>
                <w:ins w:id="6302" w:author="ST1" w:date="2020-09-23T15:24:00Z"/>
                <w:del w:id="6303" w:author="阿毛" w:date="2021-05-21T17:50:00Z"/>
                <w:rFonts w:ascii="標楷體" w:eastAsia="標楷體" w:hAnsi="標楷體"/>
              </w:rPr>
            </w:pPr>
            <w:ins w:id="6304" w:author="ST1" w:date="2020-09-23T15:26:00Z">
              <w:del w:id="630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(配合利率</w:delText>
                </w:r>
              </w:del>
            </w:ins>
            <w:ins w:id="6306" w:author="ST1" w:date="2020-09-23T15:27:00Z">
              <w:del w:id="630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變更作業</w:delText>
                </w:r>
              </w:del>
            </w:ins>
            <w:ins w:id="6308" w:author="ST1" w:date="2020-09-23T15:26:00Z">
              <w:del w:id="630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</w:tr>
      <w:tr w:rsidR="00A60685" w:rsidRPr="00AB69BA" w:rsidDel="007154E3" w14:paraId="0ABF0DF3" w14:textId="1817C6A0" w:rsidTr="008277A7">
        <w:trPr>
          <w:trHeight w:val="277"/>
          <w:ins w:id="6310" w:author="ST1" w:date="2020-09-23T15:24:00Z"/>
          <w:del w:id="631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5989D" w14:textId="0F92DE9B" w:rsidR="00A60685" w:rsidRPr="00AB69BA" w:rsidDel="007154E3" w:rsidRDefault="00A60685" w:rsidP="008277A7">
            <w:pPr>
              <w:rPr>
                <w:ins w:id="6312" w:author="ST1" w:date="2020-09-23T15:24:00Z"/>
                <w:del w:id="6313" w:author="阿毛" w:date="2021-05-21T17:50:00Z"/>
                <w:rFonts w:ascii="標楷體" w:eastAsia="標楷體" w:hAnsi="標楷體"/>
              </w:rPr>
            </w:pPr>
            <w:ins w:id="6314" w:author="ST1" w:date="2020-09-23T15:24:00Z">
              <w:del w:id="631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2C68D8" w14:textId="10729DAE" w:rsidR="00A60685" w:rsidRPr="00AB69BA" w:rsidDel="007154E3" w:rsidRDefault="00A60685" w:rsidP="008277A7">
            <w:pPr>
              <w:rPr>
                <w:ins w:id="6316" w:author="ST1" w:date="2020-09-23T15:24:00Z"/>
                <w:del w:id="6317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183FA0D" w14:textId="4936DB43" w:rsidTr="008277A7">
        <w:trPr>
          <w:trHeight w:val="773"/>
          <w:ins w:id="6318" w:author="ST1" w:date="2020-09-23T15:24:00Z"/>
          <w:del w:id="631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86D0D5" w14:textId="47E3E181" w:rsidR="00A60685" w:rsidRPr="00AB69BA" w:rsidDel="007154E3" w:rsidRDefault="00A60685" w:rsidP="008277A7">
            <w:pPr>
              <w:rPr>
                <w:ins w:id="6320" w:author="ST1" w:date="2020-09-23T15:24:00Z"/>
                <w:del w:id="6321" w:author="阿毛" w:date="2021-05-21T17:50:00Z"/>
                <w:rFonts w:ascii="標楷體" w:eastAsia="標楷體" w:hAnsi="標楷體"/>
              </w:rPr>
            </w:pPr>
            <w:ins w:id="6322" w:author="ST1" w:date="2020-09-23T15:24:00Z">
              <w:del w:id="632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066600" w14:textId="0C4EE1BE" w:rsidR="00A60685" w:rsidRPr="00AB69BA" w:rsidDel="007154E3" w:rsidRDefault="00A60685" w:rsidP="008277A7">
            <w:pPr>
              <w:rPr>
                <w:ins w:id="6324" w:author="ST1" w:date="2020-09-23T15:24:00Z"/>
                <w:del w:id="6325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6312AFDA" w14:textId="02BB9818" w:rsidTr="008277A7">
        <w:trPr>
          <w:trHeight w:val="321"/>
          <w:ins w:id="6326" w:author="ST1" w:date="2020-09-23T15:24:00Z"/>
          <w:del w:id="632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1C7581" w14:textId="3A92CB26" w:rsidR="00A60685" w:rsidRPr="00AB69BA" w:rsidDel="007154E3" w:rsidRDefault="00A60685" w:rsidP="008277A7">
            <w:pPr>
              <w:rPr>
                <w:ins w:id="6328" w:author="ST1" w:date="2020-09-23T15:24:00Z"/>
                <w:del w:id="6329" w:author="阿毛" w:date="2021-05-21T17:50:00Z"/>
                <w:rFonts w:ascii="標楷體" w:eastAsia="標楷體" w:hAnsi="標楷體"/>
              </w:rPr>
            </w:pPr>
            <w:ins w:id="6330" w:author="ST1" w:date="2020-09-23T15:24:00Z">
              <w:del w:id="633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D492DB" w14:textId="2C884493" w:rsidR="00A60685" w:rsidRPr="00AB69BA" w:rsidDel="007154E3" w:rsidRDefault="00A60685" w:rsidP="008277A7">
            <w:pPr>
              <w:rPr>
                <w:ins w:id="6332" w:author="ST1" w:date="2020-09-23T15:24:00Z"/>
                <w:del w:id="6333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3A454797" w14:textId="6A9788A2" w:rsidTr="008277A7">
        <w:trPr>
          <w:trHeight w:val="1311"/>
          <w:ins w:id="6334" w:author="ST1" w:date="2020-09-23T15:24:00Z"/>
          <w:del w:id="633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F1254C" w14:textId="66013866" w:rsidR="00A60685" w:rsidRPr="00AB69BA" w:rsidDel="007154E3" w:rsidRDefault="00A60685" w:rsidP="008277A7">
            <w:pPr>
              <w:rPr>
                <w:ins w:id="6336" w:author="ST1" w:date="2020-09-23T15:24:00Z"/>
                <w:del w:id="6337" w:author="阿毛" w:date="2021-05-21T17:50:00Z"/>
                <w:rFonts w:ascii="標楷體" w:eastAsia="標楷體" w:hAnsi="標楷體"/>
              </w:rPr>
            </w:pPr>
            <w:ins w:id="6338" w:author="ST1" w:date="2020-09-23T15:24:00Z">
              <w:del w:id="633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30AC0C" w14:textId="57DD9485" w:rsidR="00A60685" w:rsidRPr="00AB69BA" w:rsidDel="007154E3" w:rsidRDefault="00A60685" w:rsidP="008277A7">
            <w:pPr>
              <w:rPr>
                <w:ins w:id="6340" w:author="ST1" w:date="2020-09-23T15:24:00Z"/>
                <w:del w:id="6341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7E0813C6" w14:textId="76FFCD6E" w:rsidTr="008277A7">
        <w:trPr>
          <w:trHeight w:val="278"/>
          <w:ins w:id="6342" w:author="ST1" w:date="2020-09-23T15:24:00Z"/>
          <w:del w:id="634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D82FAB" w14:textId="1A977EDB" w:rsidR="00A60685" w:rsidRPr="00AB69BA" w:rsidDel="007154E3" w:rsidRDefault="00A60685" w:rsidP="008277A7">
            <w:pPr>
              <w:rPr>
                <w:ins w:id="6344" w:author="ST1" w:date="2020-09-23T15:24:00Z"/>
                <w:del w:id="6345" w:author="阿毛" w:date="2021-05-21T17:50:00Z"/>
                <w:rFonts w:ascii="標楷體" w:eastAsia="標楷體" w:hAnsi="標楷體"/>
              </w:rPr>
            </w:pPr>
            <w:ins w:id="6346" w:author="ST1" w:date="2020-09-23T15:24:00Z">
              <w:del w:id="634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9755C" w14:textId="40EA4903" w:rsidR="00A60685" w:rsidRPr="00AB69BA" w:rsidDel="007154E3" w:rsidRDefault="00A60685" w:rsidP="008277A7">
            <w:pPr>
              <w:rPr>
                <w:ins w:id="6348" w:author="ST1" w:date="2020-09-23T15:24:00Z"/>
                <w:del w:id="6349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5A541C0A" w14:textId="083FCDA6" w:rsidTr="008277A7">
        <w:trPr>
          <w:trHeight w:val="358"/>
          <w:ins w:id="6350" w:author="ST1" w:date="2020-09-23T15:24:00Z"/>
          <w:del w:id="635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EB8C77" w14:textId="10BE4574" w:rsidR="00A60685" w:rsidRPr="00AB69BA" w:rsidDel="007154E3" w:rsidRDefault="00A60685" w:rsidP="008277A7">
            <w:pPr>
              <w:rPr>
                <w:ins w:id="6352" w:author="ST1" w:date="2020-09-23T15:24:00Z"/>
                <w:del w:id="6353" w:author="阿毛" w:date="2021-05-21T17:50:00Z"/>
                <w:rFonts w:ascii="標楷體" w:eastAsia="標楷體" w:hAnsi="標楷體"/>
              </w:rPr>
            </w:pPr>
            <w:ins w:id="6354" w:author="ST1" w:date="2020-09-23T15:24:00Z">
              <w:del w:id="635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787CAE" w14:textId="6E7B38D2" w:rsidR="00A60685" w:rsidRPr="00AB69BA" w:rsidDel="007154E3" w:rsidRDefault="00A60685" w:rsidP="008277A7">
            <w:pPr>
              <w:rPr>
                <w:ins w:id="6356" w:author="ST1" w:date="2020-09-23T15:24:00Z"/>
                <w:del w:id="6357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A508F8C" w14:textId="58A36A93" w:rsidTr="008277A7">
        <w:trPr>
          <w:trHeight w:val="278"/>
          <w:ins w:id="6358" w:author="ST1" w:date="2020-09-23T15:24:00Z"/>
          <w:del w:id="635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49CFF" w14:textId="0B1B4040" w:rsidR="00A60685" w:rsidRPr="00AB69BA" w:rsidDel="007154E3" w:rsidRDefault="00A60685" w:rsidP="008277A7">
            <w:pPr>
              <w:rPr>
                <w:ins w:id="6360" w:author="ST1" w:date="2020-09-23T15:24:00Z"/>
                <w:del w:id="6361" w:author="阿毛" w:date="2021-05-21T17:50:00Z"/>
                <w:rFonts w:ascii="標楷體" w:eastAsia="標楷體" w:hAnsi="標楷體"/>
              </w:rPr>
            </w:pPr>
            <w:ins w:id="6362" w:author="ST1" w:date="2020-09-23T15:24:00Z">
              <w:del w:id="636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C7DC04" w14:textId="2F7C8FBF" w:rsidR="00A60685" w:rsidRPr="00AB69BA" w:rsidDel="007154E3" w:rsidRDefault="00A60685" w:rsidP="008277A7">
            <w:pPr>
              <w:rPr>
                <w:ins w:id="6364" w:author="ST1" w:date="2020-09-23T15:24:00Z"/>
                <w:del w:id="6365" w:author="阿毛" w:date="2021-05-21T17:50:00Z"/>
                <w:rFonts w:ascii="標楷體" w:eastAsia="標楷體" w:hAnsi="標楷體"/>
              </w:rPr>
            </w:pPr>
          </w:p>
        </w:tc>
      </w:tr>
    </w:tbl>
    <w:p w14:paraId="1F9FBEB6" w14:textId="103C8197" w:rsidR="00A60685" w:rsidDel="007154E3" w:rsidRDefault="00A60685" w:rsidP="00A60685">
      <w:pPr>
        <w:rPr>
          <w:ins w:id="6366" w:author="ST1" w:date="2020-09-23T15:24:00Z"/>
          <w:del w:id="6367" w:author="阿毛" w:date="2021-05-21T17:50:00Z"/>
          <w:rFonts w:ascii="標楷體" w:eastAsia="標楷體" w:hAnsi="標楷體"/>
        </w:rPr>
      </w:pPr>
    </w:p>
    <w:p w14:paraId="4E63FF38" w14:textId="612AC445" w:rsidR="00A60685" w:rsidDel="007154E3" w:rsidRDefault="00A60685" w:rsidP="00A60685">
      <w:pPr>
        <w:widowControl/>
        <w:rPr>
          <w:ins w:id="6368" w:author="ST1" w:date="2020-09-23T15:24:00Z"/>
          <w:del w:id="6369" w:author="阿毛" w:date="2021-05-21T17:50:00Z"/>
          <w:rFonts w:ascii="標楷體" w:eastAsia="標楷體" w:hAnsi="標楷體"/>
        </w:rPr>
      </w:pPr>
      <w:ins w:id="6370" w:author="ST1" w:date="2020-09-23T15:24:00Z">
        <w:del w:id="6371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D42DC89" w14:textId="40B87E15" w:rsidR="00A60685" w:rsidRPr="00AB69BA" w:rsidDel="007154E3" w:rsidRDefault="00A60685" w:rsidP="00A60685">
      <w:pPr>
        <w:rPr>
          <w:ins w:id="6372" w:author="ST1" w:date="2020-09-23T15:24:00Z"/>
          <w:del w:id="6373" w:author="阿毛" w:date="2021-05-21T17:50:00Z"/>
          <w:rFonts w:ascii="標楷體" w:eastAsia="標楷體" w:hAnsi="標楷體"/>
        </w:rPr>
      </w:pPr>
    </w:p>
    <w:p w14:paraId="391361C4" w14:textId="07FDB844" w:rsidR="00A60685" w:rsidRPr="00AB69BA" w:rsidDel="007154E3" w:rsidRDefault="00A60685" w:rsidP="00A60685">
      <w:pPr>
        <w:pStyle w:val="a"/>
        <w:rPr>
          <w:ins w:id="6374" w:author="ST1" w:date="2020-09-23T15:24:00Z"/>
          <w:del w:id="6375" w:author="阿毛" w:date="2021-05-21T17:50:00Z"/>
        </w:rPr>
      </w:pPr>
      <w:ins w:id="6376" w:author="ST1" w:date="2020-09-23T15:24:00Z">
        <w:del w:id="6377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79A688E" w14:textId="37CB5C90" w:rsidR="00A60685" w:rsidDel="007154E3" w:rsidRDefault="00A60685" w:rsidP="00A60685">
      <w:pPr>
        <w:adjustRightInd w:val="0"/>
        <w:spacing w:afterLines="20" w:after="72"/>
        <w:ind w:leftChars="472" w:left="1133" w:firstLineChars="200" w:firstLine="480"/>
        <w:rPr>
          <w:ins w:id="6378" w:author="ST1" w:date="2020-09-23T15:24:00Z"/>
          <w:del w:id="6379" w:author="阿毛" w:date="2021-05-21T17:50:00Z"/>
          <w:rFonts w:ascii="標楷體" w:eastAsia="標楷體" w:hAnsi="標楷體" w:cs="標楷體"/>
          <w:kern w:val="0"/>
          <w:szCs w:val="28"/>
        </w:rPr>
      </w:pPr>
      <w:ins w:id="6380" w:author="ST1" w:date="2020-09-23T15:24:00Z">
        <w:del w:id="6381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39A9ECF3" w14:textId="2962F1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382" w:author="ST1" w:date="2020-09-23T15:24:00Z"/>
          <w:del w:id="6383" w:author="阿毛" w:date="2021-05-21T17:50:00Z"/>
          <w:rFonts w:ascii="標楷體" w:eastAsia="標楷體" w:hAnsi="標楷體"/>
        </w:rPr>
      </w:pPr>
      <w:ins w:id="6384" w:author="ST1" w:date="2020-09-23T15:24:00Z">
        <w:del w:id="6385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6F3E631" w14:textId="02D31B48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386" w:author="ST1" w:date="2020-09-23T15:24:00Z"/>
          <w:del w:id="6387" w:author="阿毛" w:date="2021-05-21T17:50:00Z"/>
          <w:rFonts w:ascii="標楷體" w:eastAsia="標楷體" w:hAnsi="標楷體"/>
        </w:rPr>
      </w:pPr>
      <w:ins w:id="6388" w:author="ST1" w:date="2020-09-23T15:24:00Z">
        <w:del w:id="638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390" w:author="ST1" w:date="2020-09-23T15:25:00Z">
        <w:del w:id="6391" w:author="阿毛" w:date="2021-05-21T17:50:00Z">
          <w:r w:rsidDel="007154E3">
            <w:rPr>
              <w:rFonts w:ascii="標楷體" w:eastAsia="標楷體" w:hAnsi="標楷體" w:hint="eastAsia"/>
            </w:rPr>
            <w:delText>6</w:delText>
          </w:r>
        </w:del>
      </w:ins>
      <w:ins w:id="6392" w:author="ST1" w:date="2020-09-23T15:24:00Z">
        <w:del w:id="6393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394" w:author="ST1" w:date="2020-09-23T15:25:00Z">
        <w:del w:id="6395" w:author="阿毛" w:date="2021-05-21T17:50:00Z">
          <w:r w:rsidDel="007154E3">
            <w:rPr>
              <w:rFonts w:ascii="標楷體" w:eastAsia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eastAsia="標楷體" w:hAnsi="標楷體" w:hint="eastAsia"/>
              <w:color w:val="000000"/>
            </w:rPr>
            <w:delText>通知</w:delText>
          </w:r>
          <w:r w:rsidDel="007154E3">
            <w:rPr>
              <w:rFonts w:ascii="標楷體" w:eastAsia="標楷體" w:hAnsi="標楷體" w:hint="eastAsia"/>
            </w:rPr>
            <w:delText>單</w:delText>
          </w:r>
        </w:del>
      </w:ins>
    </w:p>
    <w:p w14:paraId="15D2BD52" w14:textId="77CA4151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396" w:author="ST1" w:date="2020-09-23T15:24:00Z"/>
          <w:del w:id="6397" w:author="阿毛" w:date="2021-05-21T17:50:00Z"/>
          <w:rFonts w:ascii="標楷體" w:eastAsia="標楷體" w:hAnsi="標楷體"/>
        </w:rPr>
      </w:pPr>
    </w:p>
    <w:p w14:paraId="50B5AC42" w14:textId="3C2400AC" w:rsidR="00A60685" w:rsidRPr="0090056F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398" w:author="ST1" w:date="2020-09-23T15:24:00Z"/>
          <w:del w:id="6399" w:author="阿毛" w:date="2021-05-21T17:50:00Z"/>
          <w:rFonts w:ascii="標楷體" w:eastAsia="標楷體" w:hAnsi="標楷體"/>
        </w:rPr>
      </w:pPr>
      <w:ins w:id="6400" w:author="ST1" w:date="2020-09-23T15:28:00Z">
        <w:del w:id="6401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1583AB27" w14:textId="6BA8936F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402" w:author="ST1" w:date="2020-09-23T15:24:00Z"/>
          <w:del w:id="6403" w:author="阿毛" w:date="2021-05-21T17:50:00Z"/>
          <w:rFonts w:ascii="標楷體" w:eastAsia="標楷體" w:hAnsi="標楷體"/>
        </w:rPr>
      </w:pPr>
      <w:ins w:id="6404" w:author="ST1" w:date="2020-09-23T15:28:00Z">
        <w:del w:id="6405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7749B5BB" w14:textId="3D2D0B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406" w:author="ST1" w:date="2020-09-23T15:24:00Z"/>
          <w:del w:id="6407" w:author="阿毛" w:date="2021-05-21T17:50:00Z"/>
          <w:rFonts w:ascii="標楷體" w:eastAsia="標楷體" w:hAnsi="標楷體"/>
        </w:rPr>
      </w:pPr>
    </w:p>
    <w:p w14:paraId="61CDBA79" w14:textId="0423CE2C" w:rsidR="00A60685" w:rsidRPr="00904DBC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408" w:author="ST1" w:date="2020-09-23T15:24:00Z"/>
          <w:del w:id="6409" w:author="阿毛" w:date="2021-05-21T17:50:00Z"/>
          <w:rFonts w:ascii="標楷體" w:eastAsia="標楷體" w:hAnsi="標楷體"/>
        </w:rPr>
      </w:pPr>
    </w:p>
    <w:p w14:paraId="2C779165" w14:textId="6CA927AD" w:rsidR="00A60685" w:rsidDel="007154E3" w:rsidRDefault="00A60685" w:rsidP="00A60685">
      <w:pPr>
        <w:autoSpaceDE w:val="0"/>
        <w:autoSpaceDN w:val="0"/>
        <w:adjustRightInd w:val="0"/>
        <w:rPr>
          <w:ins w:id="6410" w:author="ST1" w:date="2020-09-23T15:24:00Z"/>
          <w:del w:id="6411" w:author="阿毛" w:date="2021-05-21T17:50:00Z"/>
          <w:rFonts w:ascii="標楷體" w:hAnsi="標楷體"/>
        </w:rPr>
      </w:pPr>
    </w:p>
    <w:p w14:paraId="02119694" w14:textId="0A324587" w:rsidR="00A60685" w:rsidRPr="00AB69BA" w:rsidDel="007154E3" w:rsidRDefault="00A60685" w:rsidP="00A60685">
      <w:pPr>
        <w:pStyle w:val="a"/>
        <w:rPr>
          <w:ins w:id="6412" w:author="ST1" w:date="2020-09-23T15:24:00Z"/>
          <w:del w:id="6413" w:author="阿毛" w:date="2021-05-21T17:50:00Z"/>
        </w:rPr>
      </w:pPr>
      <w:ins w:id="6414" w:author="ST1" w:date="2020-09-23T15:24:00Z">
        <w:del w:id="6415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A60685" w:rsidRPr="00CA6569" w:rsidDel="007154E3" w14:paraId="224D0EE8" w14:textId="47DB7B07" w:rsidTr="008277A7">
        <w:trPr>
          <w:trHeight w:val="388"/>
          <w:jc w:val="center"/>
          <w:ins w:id="6416" w:author="ST1" w:date="2020-09-23T15:24:00Z"/>
          <w:del w:id="6417" w:author="阿毛" w:date="2021-05-21T17:50:00Z"/>
        </w:trPr>
        <w:tc>
          <w:tcPr>
            <w:tcW w:w="482" w:type="dxa"/>
            <w:vMerge w:val="restart"/>
          </w:tcPr>
          <w:p w14:paraId="77CA58CB" w14:textId="710B578C" w:rsidR="00A60685" w:rsidRPr="00CA6569" w:rsidDel="007154E3" w:rsidRDefault="00A60685" w:rsidP="008277A7">
            <w:pPr>
              <w:rPr>
                <w:ins w:id="6418" w:author="ST1" w:date="2020-09-23T15:24:00Z"/>
                <w:del w:id="6419" w:author="阿毛" w:date="2021-05-21T17:50:00Z"/>
                <w:rFonts w:ascii="標楷體" w:eastAsia="標楷體" w:hAnsi="標楷體"/>
              </w:rPr>
            </w:pPr>
            <w:ins w:id="6420" w:author="ST1" w:date="2020-09-23T15:24:00Z">
              <w:del w:id="642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28BD6A52" w14:textId="0C30511C" w:rsidR="00A60685" w:rsidRPr="00CA6569" w:rsidDel="007154E3" w:rsidRDefault="00A60685" w:rsidP="008277A7">
            <w:pPr>
              <w:rPr>
                <w:ins w:id="6422" w:author="ST1" w:date="2020-09-23T15:24:00Z"/>
                <w:del w:id="6423" w:author="阿毛" w:date="2021-05-21T17:50:00Z"/>
                <w:rFonts w:ascii="標楷體" w:eastAsia="標楷體" w:hAnsi="標楷體"/>
              </w:rPr>
            </w:pPr>
            <w:ins w:id="6424" w:author="ST1" w:date="2020-09-23T15:24:00Z">
              <w:del w:id="642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05A49F0A" w14:textId="226A74CB" w:rsidR="00A60685" w:rsidRPr="00CA6569" w:rsidDel="007154E3" w:rsidRDefault="00A60685" w:rsidP="008277A7">
            <w:pPr>
              <w:jc w:val="center"/>
              <w:rPr>
                <w:ins w:id="6426" w:author="ST1" w:date="2020-09-23T15:24:00Z"/>
                <w:del w:id="6427" w:author="阿毛" w:date="2021-05-21T17:50:00Z"/>
                <w:rFonts w:ascii="標楷體" w:eastAsia="標楷體" w:hAnsi="標楷體"/>
              </w:rPr>
            </w:pPr>
            <w:ins w:id="6428" w:author="ST1" w:date="2020-09-23T15:24:00Z">
              <w:del w:id="642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1775EE8B" w14:textId="0C197649" w:rsidR="00A60685" w:rsidRPr="00CA6569" w:rsidDel="007154E3" w:rsidRDefault="00A60685" w:rsidP="008277A7">
            <w:pPr>
              <w:rPr>
                <w:ins w:id="6430" w:author="ST1" w:date="2020-09-23T15:24:00Z"/>
                <w:del w:id="6431" w:author="阿毛" w:date="2021-05-21T17:50:00Z"/>
                <w:rFonts w:ascii="標楷體" w:eastAsia="標楷體" w:hAnsi="標楷體"/>
              </w:rPr>
            </w:pPr>
            <w:ins w:id="6432" w:author="ST1" w:date="2020-09-23T15:24:00Z">
              <w:del w:id="643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A60685" w:rsidRPr="00CA6569" w:rsidDel="007154E3" w14:paraId="671DC661" w14:textId="7FE02A2E" w:rsidTr="008277A7">
        <w:trPr>
          <w:trHeight w:val="244"/>
          <w:jc w:val="center"/>
          <w:ins w:id="6434" w:author="ST1" w:date="2020-09-23T15:24:00Z"/>
          <w:del w:id="6435" w:author="阿毛" w:date="2021-05-21T17:50:00Z"/>
        </w:trPr>
        <w:tc>
          <w:tcPr>
            <w:tcW w:w="482" w:type="dxa"/>
            <w:vMerge/>
          </w:tcPr>
          <w:p w14:paraId="0141ADE8" w14:textId="4A0B9156" w:rsidR="00A60685" w:rsidRPr="00CA6569" w:rsidDel="007154E3" w:rsidRDefault="00A60685" w:rsidP="008277A7">
            <w:pPr>
              <w:rPr>
                <w:ins w:id="6436" w:author="ST1" w:date="2020-09-23T15:24:00Z"/>
                <w:del w:id="6437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4FB945AB" w14:textId="38D36942" w:rsidR="00A60685" w:rsidRPr="00CA6569" w:rsidDel="007154E3" w:rsidRDefault="00A60685" w:rsidP="008277A7">
            <w:pPr>
              <w:rPr>
                <w:ins w:id="6438" w:author="ST1" w:date="2020-09-23T15:24:00Z"/>
                <w:del w:id="643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1B2874B" w14:textId="5AC8CB90" w:rsidR="00A60685" w:rsidRPr="00CA6569" w:rsidDel="007154E3" w:rsidRDefault="00A60685" w:rsidP="008277A7">
            <w:pPr>
              <w:rPr>
                <w:ins w:id="6440" w:author="ST1" w:date="2020-09-23T15:24:00Z"/>
                <w:del w:id="6441" w:author="阿毛" w:date="2021-05-21T17:50:00Z"/>
                <w:rFonts w:ascii="標楷體" w:eastAsia="標楷體" w:hAnsi="標楷體"/>
              </w:rPr>
            </w:pPr>
            <w:ins w:id="6442" w:author="ST1" w:date="2020-09-23T15:24:00Z">
              <w:del w:id="6443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8FD02D8" w14:textId="10D31BC9" w:rsidR="00A60685" w:rsidRPr="00CA6569" w:rsidDel="007154E3" w:rsidRDefault="00A60685" w:rsidP="008277A7">
            <w:pPr>
              <w:rPr>
                <w:ins w:id="6444" w:author="ST1" w:date="2020-09-23T15:24:00Z"/>
                <w:del w:id="6445" w:author="阿毛" w:date="2021-05-21T17:50:00Z"/>
                <w:rFonts w:ascii="標楷體" w:eastAsia="標楷體" w:hAnsi="標楷體"/>
              </w:rPr>
            </w:pPr>
            <w:ins w:id="6446" w:author="ST1" w:date="2020-09-23T15:24:00Z">
              <w:del w:id="644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D62CD97" w14:textId="0DAE329A" w:rsidR="00A60685" w:rsidRPr="00CA6569" w:rsidDel="007154E3" w:rsidRDefault="00A60685" w:rsidP="008277A7">
            <w:pPr>
              <w:rPr>
                <w:ins w:id="6448" w:author="ST1" w:date="2020-09-23T15:24:00Z"/>
                <w:del w:id="6449" w:author="阿毛" w:date="2021-05-21T17:50:00Z"/>
                <w:rFonts w:ascii="標楷體" w:eastAsia="標楷體" w:hAnsi="標楷體"/>
              </w:rPr>
            </w:pPr>
            <w:ins w:id="6450" w:author="ST1" w:date="2020-09-23T15:24:00Z">
              <w:del w:id="645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27611BF" w14:textId="6CD153DA" w:rsidR="00A60685" w:rsidRPr="00CA6569" w:rsidDel="007154E3" w:rsidRDefault="00A60685" w:rsidP="008277A7">
            <w:pPr>
              <w:rPr>
                <w:ins w:id="6452" w:author="ST1" w:date="2020-09-23T15:24:00Z"/>
                <w:del w:id="6453" w:author="阿毛" w:date="2021-05-21T17:50:00Z"/>
                <w:rFonts w:ascii="標楷體" w:eastAsia="標楷體" w:hAnsi="標楷體"/>
              </w:rPr>
            </w:pPr>
            <w:ins w:id="6454" w:author="ST1" w:date="2020-09-23T15:24:00Z">
              <w:del w:id="645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0693717B" w14:textId="294EE975" w:rsidR="00A60685" w:rsidRPr="00CA6569" w:rsidDel="007154E3" w:rsidRDefault="00A60685" w:rsidP="008277A7">
            <w:pPr>
              <w:rPr>
                <w:ins w:id="6456" w:author="ST1" w:date="2020-09-23T15:24:00Z"/>
                <w:del w:id="6457" w:author="阿毛" w:date="2021-05-21T17:50:00Z"/>
                <w:rFonts w:ascii="標楷體" w:eastAsia="標楷體" w:hAnsi="標楷體"/>
              </w:rPr>
            </w:pPr>
            <w:ins w:id="6458" w:author="ST1" w:date="2020-09-23T15:24:00Z">
              <w:del w:id="645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752BCA" w14:textId="535F08C4" w:rsidR="00A60685" w:rsidRPr="00CA6569" w:rsidDel="007154E3" w:rsidRDefault="00A60685" w:rsidP="008277A7">
            <w:pPr>
              <w:rPr>
                <w:ins w:id="6460" w:author="ST1" w:date="2020-09-23T15:24:00Z"/>
                <w:del w:id="6461" w:author="阿毛" w:date="2021-05-21T17:50:00Z"/>
                <w:rFonts w:ascii="標楷體" w:eastAsia="標楷體" w:hAnsi="標楷體"/>
              </w:rPr>
            </w:pPr>
          </w:p>
        </w:tc>
      </w:tr>
      <w:tr w:rsidR="00A60685" w:rsidRPr="00CA6569" w:rsidDel="007154E3" w14:paraId="619CFA13" w14:textId="0C81F213" w:rsidTr="008277A7">
        <w:trPr>
          <w:trHeight w:val="291"/>
          <w:jc w:val="center"/>
          <w:ins w:id="6462" w:author="ST1" w:date="2020-09-23T15:24:00Z"/>
          <w:del w:id="6463" w:author="阿毛" w:date="2021-05-21T17:50:00Z"/>
        </w:trPr>
        <w:tc>
          <w:tcPr>
            <w:tcW w:w="482" w:type="dxa"/>
          </w:tcPr>
          <w:p w14:paraId="7C505844" w14:textId="20F7142C" w:rsidR="00A60685" w:rsidRPr="00CA6569" w:rsidDel="007154E3" w:rsidRDefault="00A60685" w:rsidP="00A60685">
            <w:pPr>
              <w:rPr>
                <w:ins w:id="6464" w:author="ST1" w:date="2020-09-23T15:24:00Z"/>
                <w:del w:id="6465" w:author="阿毛" w:date="2021-05-21T17:50:00Z"/>
                <w:rFonts w:ascii="標楷體" w:eastAsia="標楷體" w:hAnsi="標楷體"/>
              </w:rPr>
            </w:pPr>
            <w:ins w:id="6466" w:author="ST1" w:date="2020-09-23T15:24:00Z">
              <w:del w:id="646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1573186" w14:textId="0B2158B3" w:rsidR="00A60685" w:rsidRPr="00CA6569" w:rsidDel="007154E3" w:rsidRDefault="00A60685" w:rsidP="00A60685">
            <w:pPr>
              <w:rPr>
                <w:ins w:id="6468" w:author="ST1" w:date="2020-09-23T15:24:00Z"/>
                <w:del w:id="6469" w:author="阿毛" w:date="2021-05-21T17:50:00Z"/>
                <w:rFonts w:ascii="標楷體" w:eastAsia="標楷體" w:hAnsi="標楷體"/>
              </w:rPr>
            </w:pPr>
            <w:ins w:id="6470" w:author="ST1" w:date="2020-09-23T15:28:00Z">
              <w:del w:id="647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7913AF3A" w14:textId="5A29C52A" w:rsidR="00A60685" w:rsidRPr="00CA6569" w:rsidDel="007154E3" w:rsidRDefault="00A60685" w:rsidP="00A60685">
            <w:pPr>
              <w:rPr>
                <w:ins w:id="6472" w:author="ST1" w:date="2020-09-23T15:24:00Z"/>
                <w:del w:id="6473" w:author="阿毛" w:date="2021-05-21T17:50:00Z"/>
                <w:rFonts w:ascii="標楷體" w:eastAsia="標楷體" w:hAnsi="標楷體" w:cs="新細明體"/>
              </w:rPr>
            </w:pPr>
            <w:ins w:id="6474" w:author="ST1" w:date="2020-09-23T15:28:00Z">
              <w:del w:id="6475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364434" w14:textId="63F957AD" w:rsidR="00A60685" w:rsidRPr="00CA6569" w:rsidDel="007154E3" w:rsidRDefault="00A60685" w:rsidP="00A60685">
            <w:pPr>
              <w:rPr>
                <w:ins w:id="6476" w:author="ST1" w:date="2020-09-23T15:24:00Z"/>
                <w:del w:id="6477" w:author="阿毛" w:date="2021-05-21T17:50:00Z"/>
                <w:rFonts w:ascii="標楷體" w:eastAsia="標楷體" w:hAnsi="標楷體"/>
              </w:rPr>
            </w:pPr>
            <w:ins w:id="6478" w:author="ST1" w:date="2020-09-23T15:28:00Z">
              <w:del w:id="6479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E32361" w14:textId="6FA5710B" w:rsidR="00A60685" w:rsidRPr="00CA6569" w:rsidDel="007154E3" w:rsidRDefault="00A60685" w:rsidP="00A60685">
            <w:pPr>
              <w:rPr>
                <w:ins w:id="6480" w:author="ST1" w:date="2020-09-23T15:24:00Z"/>
                <w:del w:id="648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BD12BB0" w14:textId="387FFBB9" w:rsidR="00A60685" w:rsidRPr="00CA6569" w:rsidDel="007154E3" w:rsidRDefault="00A60685" w:rsidP="00A60685">
            <w:pPr>
              <w:rPr>
                <w:ins w:id="6482" w:author="ST1" w:date="2020-09-23T15:24:00Z"/>
                <w:del w:id="6483" w:author="阿毛" w:date="2021-05-21T17:50:00Z"/>
                <w:rFonts w:ascii="標楷體" w:eastAsia="標楷體" w:hAnsi="標楷體"/>
              </w:rPr>
            </w:pPr>
            <w:ins w:id="6484" w:author="ST1" w:date="2020-09-23T15:28:00Z">
              <w:del w:id="648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285DB8D" w14:textId="20E8BD7A" w:rsidR="00A60685" w:rsidRPr="00CA6569" w:rsidDel="007154E3" w:rsidRDefault="00A60685" w:rsidP="00A60685">
            <w:pPr>
              <w:rPr>
                <w:ins w:id="6486" w:author="ST1" w:date="2020-09-23T15:24:00Z"/>
                <w:del w:id="648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444772E" w14:textId="732278D1" w:rsidR="00A60685" w:rsidRPr="00CA6569" w:rsidDel="007154E3" w:rsidRDefault="00A60685" w:rsidP="00A60685">
            <w:pPr>
              <w:rPr>
                <w:ins w:id="6488" w:author="ST1" w:date="2020-09-23T15:24:00Z"/>
                <w:del w:id="6489" w:author="阿毛" w:date="2021-05-21T17:50:00Z"/>
                <w:rFonts w:ascii="標楷體" w:eastAsia="標楷體" w:hAnsi="標楷體"/>
              </w:rPr>
            </w:pPr>
            <w:ins w:id="6490" w:author="ST1" w:date="2020-09-23T15:28:00Z">
              <w:del w:id="649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680D0A" w:rsidRPr="00E058D3" w:rsidDel="007154E3" w14:paraId="4EC17DDA" w14:textId="72DBD736" w:rsidTr="008277A7">
        <w:trPr>
          <w:trHeight w:val="291"/>
          <w:jc w:val="center"/>
          <w:ins w:id="6492" w:author="ST1" w:date="2020-09-23T15:24:00Z"/>
          <w:del w:id="6493" w:author="阿毛" w:date="2021-05-21T17:50:00Z"/>
        </w:trPr>
        <w:tc>
          <w:tcPr>
            <w:tcW w:w="482" w:type="dxa"/>
          </w:tcPr>
          <w:p w14:paraId="5E3286FD" w14:textId="0E797611" w:rsidR="00680D0A" w:rsidRPr="00CA6569" w:rsidDel="007154E3" w:rsidRDefault="00680D0A" w:rsidP="00680D0A">
            <w:pPr>
              <w:rPr>
                <w:ins w:id="6494" w:author="ST1" w:date="2020-09-23T15:24:00Z"/>
                <w:del w:id="6495" w:author="阿毛" w:date="2021-05-21T17:50:00Z"/>
                <w:rFonts w:ascii="標楷體" w:eastAsia="標楷體" w:hAnsi="標楷體"/>
              </w:rPr>
            </w:pPr>
            <w:ins w:id="6496" w:author="ST1" w:date="2020-09-23T15:24:00Z">
              <w:del w:id="649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53717AD1" w14:textId="4A1D37F5" w:rsidR="00680D0A" w:rsidRPr="00CA6569" w:rsidDel="007154E3" w:rsidRDefault="00680D0A" w:rsidP="00680D0A">
            <w:pPr>
              <w:rPr>
                <w:ins w:id="6498" w:author="ST1" w:date="2020-09-23T15:24:00Z"/>
                <w:del w:id="6499" w:author="阿毛" w:date="2021-05-21T17:50:00Z"/>
                <w:rFonts w:ascii="標楷體" w:eastAsia="標楷體" w:hAnsi="標楷體"/>
              </w:rPr>
            </w:pPr>
            <w:ins w:id="6500" w:author="ST1" w:date="2020-09-23T15:29:00Z">
              <w:del w:id="6501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38174C6" w14:textId="20E088C0" w:rsidR="00680D0A" w:rsidRPr="00CA6569" w:rsidDel="007154E3" w:rsidRDefault="00680D0A" w:rsidP="00680D0A">
            <w:pPr>
              <w:rPr>
                <w:ins w:id="6502" w:author="ST1" w:date="2020-09-23T15:24:00Z"/>
                <w:del w:id="6503" w:author="阿毛" w:date="2021-05-21T17:50:00Z"/>
                <w:rFonts w:ascii="標楷體" w:eastAsia="標楷體" w:hAnsi="標楷體" w:cs="新細明體"/>
              </w:rPr>
            </w:pPr>
            <w:ins w:id="6504" w:author="ST1" w:date="2020-09-23T15:29:00Z">
              <w:del w:id="6505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869A965" w14:textId="60EAEB1D" w:rsidR="00680D0A" w:rsidRPr="00CA6569" w:rsidDel="007154E3" w:rsidRDefault="00680D0A" w:rsidP="00680D0A">
            <w:pPr>
              <w:rPr>
                <w:ins w:id="6506" w:author="ST1" w:date="2020-09-23T15:24:00Z"/>
                <w:del w:id="6507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8945CE2" w14:textId="2F4AAEAC" w:rsidR="00680D0A" w:rsidRPr="00CA6569" w:rsidDel="007154E3" w:rsidRDefault="00680D0A" w:rsidP="00680D0A">
            <w:pPr>
              <w:rPr>
                <w:ins w:id="6508" w:author="ST1" w:date="2020-09-23T15:24:00Z"/>
                <w:del w:id="650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EBC3819" w14:textId="5F1BCEFB" w:rsidR="00680D0A" w:rsidRPr="00CA6569" w:rsidDel="007154E3" w:rsidRDefault="00680D0A" w:rsidP="00680D0A">
            <w:pPr>
              <w:rPr>
                <w:ins w:id="6510" w:author="ST1" w:date="2020-09-23T15:24:00Z"/>
                <w:del w:id="651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5C0E36F" w14:textId="48E04C7F" w:rsidR="00680D0A" w:rsidRPr="00CA6569" w:rsidDel="007154E3" w:rsidRDefault="00680D0A" w:rsidP="00680D0A">
            <w:pPr>
              <w:rPr>
                <w:ins w:id="6512" w:author="ST1" w:date="2020-09-23T15:24:00Z"/>
                <w:del w:id="6513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3E1F6AF" w14:textId="63CAB703" w:rsidR="00680D0A" w:rsidRPr="00CA6569" w:rsidDel="007154E3" w:rsidRDefault="00680D0A" w:rsidP="00680D0A">
            <w:pPr>
              <w:rPr>
                <w:ins w:id="6514" w:author="ST1" w:date="2020-09-23T15:24:00Z"/>
                <w:del w:id="6515" w:author="阿毛" w:date="2021-05-21T17:50:00Z"/>
                <w:rFonts w:ascii="標楷體" w:eastAsia="標楷體" w:hAnsi="標楷體"/>
              </w:rPr>
            </w:pPr>
            <w:ins w:id="6516" w:author="ST1" w:date="2020-09-23T16:26:00Z">
              <w:del w:id="651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時表示列印當次全部戶號</w:delText>
                </w:r>
              </w:del>
            </w:ins>
          </w:p>
        </w:tc>
      </w:tr>
      <w:tr w:rsidR="00680D0A" w:rsidRPr="00E058D3" w:rsidDel="007154E3" w14:paraId="4292FC82" w14:textId="22A85B62" w:rsidTr="008277A7">
        <w:trPr>
          <w:trHeight w:val="291"/>
          <w:jc w:val="center"/>
          <w:ins w:id="6518" w:author="ST1" w:date="2020-09-23T15:24:00Z"/>
          <w:del w:id="6519" w:author="阿毛" w:date="2021-05-21T17:50:00Z"/>
        </w:trPr>
        <w:tc>
          <w:tcPr>
            <w:tcW w:w="482" w:type="dxa"/>
          </w:tcPr>
          <w:p w14:paraId="7005EBB5" w14:textId="77AD9E95" w:rsidR="00680D0A" w:rsidRPr="00CA6569" w:rsidDel="007154E3" w:rsidRDefault="00680D0A" w:rsidP="00680D0A">
            <w:pPr>
              <w:rPr>
                <w:ins w:id="6520" w:author="ST1" w:date="2020-09-23T15:24:00Z"/>
                <w:del w:id="6521" w:author="阿毛" w:date="2021-05-21T17:50:00Z"/>
                <w:rFonts w:ascii="標楷體" w:eastAsia="標楷體" w:hAnsi="標楷體"/>
              </w:rPr>
            </w:pPr>
            <w:ins w:id="6522" w:author="ST1" w:date="2020-09-23T15:24:00Z">
              <w:del w:id="652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2E3084F4" w14:textId="5AA9BC6E" w:rsidR="00680D0A" w:rsidRPr="00502E05" w:rsidDel="007154E3" w:rsidRDefault="00680D0A" w:rsidP="00680D0A">
            <w:pPr>
              <w:rPr>
                <w:ins w:id="6524" w:author="ST1" w:date="2020-09-23T15:24:00Z"/>
                <w:del w:id="6525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6694468" w14:textId="3CAE9D01" w:rsidR="00680D0A" w:rsidRPr="00362205" w:rsidDel="007154E3" w:rsidRDefault="00680D0A" w:rsidP="00680D0A">
            <w:pPr>
              <w:rPr>
                <w:ins w:id="6526" w:author="ST1" w:date="2020-09-23T15:24:00Z"/>
                <w:del w:id="6527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5F72135C" w14:textId="11CA0F6D" w:rsidR="00680D0A" w:rsidRPr="00CA6569" w:rsidDel="007154E3" w:rsidRDefault="00680D0A" w:rsidP="00680D0A">
            <w:pPr>
              <w:rPr>
                <w:ins w:id="6528" w:author="ST1" w:date="2020-09-23T15:24:00Z"/>
                <w:del w:id="6529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65D9880" w14:textId="0FBE76D5" w:rsidR="00680D0A" w:rsidRPr="00CA6569" w:rsidDel="007154E3" w:rsidRDefault="00680D0A" w:rsidP="00680D0A">
            <w:pPr>
              <w:rPr>
                <w:ins w:id="6530" w:author="ST1" w:date="2020-09-23T15:24:00Z"/>
                <w:del w:id="653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FB02571" w14:textId="18E17FA1" w:rsidR="00680D0A" w:rsidRPr="00CA6569" w:rsidDel="007154E3" w:rsidRDefault="00680D0A" w:rsidP="00680D0A">
            <w:pPr>
              <w:rPr>
                <w:ins w:id="6532" w:author="ST1" w:date="2020-09-23T15:24:00Z"/>
                <w:del w:id="653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39929B4" w14:textId="1DEA0A73" w:rsidR="00680D0A" w:rsidRPr="00CA6569" w:rsidDel="007154E3" w:rsidRDefault="00680D0A" w:rsidP="00680D0A">
            <w:pPr>
              <w:rPr>
                <w:ins w:id="6534" w:author="ST1" w:date="2020-09-23T15:24:00Z"/>
                <w:del w:id="653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5E1CD70" w14:textId="369F91C7" w:rsidR="00680D0A" w:rsidRPr="00CA6569" w:rsidDel="007154E3" w:rsidRDefault="00680D0A" w:rsidP="00680D0A">
            <w:pPr>
              <w:rPr>
                <w:ins w:id="6536" w:author="ST1" w:date="2020-09-23T15:24:00Z"/>
                <w:del w:id="6537" w:author="阿毛" w:date="2021-05-21T17:50:00Z"/>
                <w:rFonts w:ascii="標楷體" w:eastAsia="標楷體" w:hAnsi="標楷體"/>
              </w:rPr>
            </w:pPr>
          </w:p>
        </w:tc>
      </w:tr>
    </w:tbl>
    <w:p w14:paraId="7BF0CD74" w14:textId="2FC67B25" w:rsidR="00A60685" w:rsidDel="007154E3" w:rsidRDefault="00A60685" w:rsidP="00A60685">
      <w:pPr>
        <w:rPr>
          <w:ins w:id="6538" w:author="ST1" w:date="2020-09-23T15:24:00Z"/>
          <w:del w:id="6539" w:author="阿毛" w:date="2021-05-21T17:50:00Z"/>
        </w:rPr>
      </w:pPr>
    </w:p>
    <w:p w14:paraId="6006E24F" w14:textId="065794DB" w:rsidR="00A60685" w:rsidRPr="00BB5548" w:rsidDel="007154E3" w:rsidRDefault="00A60685" w:rsidP="00A60685">
      <w:pPr>
        <w:pStyle w:val="42"/>
        <w:spacing w:after="72"/>
        <w:ind w:leftChars="0" w:left="0"/>
        <w:rPr>
          <w:ins w:id="6540" w:author="ST1" w:date="2020-09-23T15:24:00Z"/>
          <w:del w:id="6541" w:author="阿毛" w:date="2021-05-21T17:50:00Z"/>
          <w:rFonts w:ascii="標楷體" w:hAnsi="標楷體"/>
        </w:rPr>
      </w:pPr>
      <w:ins w:id="6542" w:author="ST1" w:date="2020-09-23T15:24:00Z">
        <w:del w:id="6543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544" w:author="ST1" w:date="2020-09-23T15:29:00Z">
        <w:del w:id="6545" w:author="阿毛" w:date="2021-05-21T17:50:00Z">
          <w:r w:rsidDel="007154E3">
            <w:rPr>
              <w:rFonts w:ascii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</w:del>
      </w:ins>
    </w:p>
    <w:p w14:paraId="33016C68" w14:textId="5BFBD0C6" w:rsidR="008277A7" w:rsidDel="007154E3" w:rsidRDefault="00A60685" w:rsidP="00A60685">
      <w:pPr>
        <w:rPr>
          <w:ins w:id="6546" w:author="ST1" w:date="2020-09-23T16:21:00Z"/>
          <w:del w:id="6547" w:author="阿毛" w:date="2021-05-21T17:50:00Z"/>
          <w:rFonts w:ascii="標楷體" w:eastAsia="標楷體" w:hAnsi="標楷體"/>
        </w:rPr>
      </w:pPr>
      <w:ins w:id="6548" w:author="ST1" w:date="2020-09-23T15:24:00Z">
        <w:del w:id="6549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550" w:author="ST1" w:date="2020-09-23T16:27:00Z">
        <w:del w:id="6551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EC33418">
              <v:shape id="_x0000_i1047" type="#_x0000_t75" style="width:76.2pt;height:52.2pt" o:ole="">
                <v:imagedata r:id="rId80" o:title=""/>
              </v:shape>
              <o:OLEObject Type="Embed" ProgID="Acrobat.Document.DC" ShapeID="_x0000_i1047" DrawAspect="Icon" ObjectID="_1686578703" r:id="rId81"/>
            </w:object>
          </w:r>
        </w:del>
      </w:ins>
    </w:p>
    <w:p w14:paraId="4CD9B604" w14:textId="1AC376B0" w:rsidR="008277A7" w:rsidDel="007154E3" w:rsidRDefault="008277A7">
      <w:pPr>
        <w:widowControl/>
        <w:rPr>
          <w:ins w:id="6552" w:author="ST1" w:date="2020-09-23T16:21:00Z"/>
          <w:del w:id="6553" w:author="阿毛" w:date="2021-05-21T17:50:00Z"/>
          <w:rFonts w:ascii="標楷體" w:eastAsia="標楷體" w:hAnsi="標楷體"/>
        </w:rPr>
      </w:pPr>
      <w:ins w:id="6554" w:author="ST1" w:date="2020-09-23T16:21:00Z">
        <w:del w:id="6555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B85CB94" w14:textId="22A0EE30" w:rsidR="008277A7" w:rsidRPr="00D545F1" w:rsidDel="007154E3" w:rsidRDefault="008277A7" w:rsidP="008277A7">
      <w:pPr>
        <w:pStyle w:val="3"/>
        <w:numPr>
          <w:ilvl w:val="2"/>
          <w:numId w:val="6"/>
        </w:numPr>
        <w:rPr>
          <w:ins w:id="6556" w:author="ST1" w:date="2020-09-23T16:21:00Z"/>
          <w:del w:id="6557" w:author="阿毛" w:date="2021-05-21T17:50:00Z"/>
          <w:rFonts w:ascii="標楷體" w:hAnsi="標楷體"/>
        </w:rPr>
      </w:pPr>
      <w:ins w:id="6558" w:author="ST1" w:date="2020-09-23T16:21:00Z">
        <w:del w:id="6559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7</w:delText>
          </w:r>
          <w:r w:rsidRPr="008277A7" w:rsidDel="007154E3">
            <w:rPr>
              <w:rFonts w:ascii="標楷體" w:hAnsi="標楷體" w:hint="eastAsia"/>
            </w:rPr>
            <w:delText>火險及地震險保費繳款通知單</w:delText>
          </w:r>
        </w:del>
      </w:ins>
    </w:p>
    <w:p w14:paraId="06DFD67E" w14:textId="776F5362" w:rsidR="008277A7" w:rsidRPr="00AB69BA" w:rsidDel="007154E3" w:rsidRDefault="008277A7" w:rsidP="008277A7">
      <w:pPr>
        <w:pStyle w:val="a"/>
        <w:rPr>
          <w:ins w:id="6560" w:author="ST1" w:date="2020-09-23T16:21:00Z"/>
          <w:del w:id="6561" w:author="阿毛" w:date="2021-05-21T17:50:00Z"/>
        </w:rPr>
      </w:pPr>
      <w:ins w:id="6562" w:author="ST1" w:date="2020-09-23T16:21:00Z">
        <w:del w:id="6563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277A7" w:rsidRPr="00AB69BA" w:rsidDel="007154E3" w14:paraId="6F4C7ABE" w14:textId="69730EBB" w:rsidTr="008277A7">
        <w:trPr>
          <w:trHeight w:val="277"/>
          <w:ins w:id="6564" w:author="ST1" w:date="2020-09-23T16:21:00Z"/>
          <w:del w:id="656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345EA3" w14:textId="02FBF74D" w:rsidR="008277A7" w:rsidRPr="00AB69BA" w:rsidDel="007154E3" w:rsidRDefault="008277A7" w:rsidP="008277A7">
            <w:pPr>
              <w:rPr>
                <w:ins w:id="6566" w:author="ST1" w:date="2020-09-23T16:21:00Z"/>
                <w:del w:id="6567" w:author="阿毛" w:date="2021-05-21T17:50:00Z"/>
                <w:rFonts w:ascii="標楷體" w:eastAsia="標楷體" w:hAnsi="標楷體"/>
              </w:rPr>
            </w:pPr>
            <w:ins w:id="6568" w:author="ST1" w:date="2020-09-23T16:21:00Z">
              <w:del w:id="656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1F7C43" w14:textId="331B9A97" w:rsidR="008277A7" w:rsidDel="007154E3" w:rsidRDefault="008277A7" w:rsidP="008277A7">
            <w:pPr>
              <w:rPr>
                <w:ins w:id="6570" w:author="ST1" w:date="2020-09-23T16:21:00Z"/>
                <w:del w:id="6571" w:author="阿毛" w:date="2021-05-21T17:50:00Z"/>
                <w:rFonts w:ascii="標楷體" w:eastAsia="標楷體" w:hAnsi="標楷體"/>
              </w:rPr>
            </w:pPr>
            <w:ins w:id="6572" w:author="ST1" w:date="2020-09-23T16:21:00Z">
              <w:del w:id="6573" w:author="阿毛" w:date="2021-05-21T17:50:00Z">
                <w:r w:rsidRPr="008277A7" w:rsidDel="007154E3">
                  <w:rPr>
                    <w:rFonts w:ascii="標楷體" w:eastAsia="標楷體" w:hAnsi="標楷體" w:hint="eastAsia"/>
                  </w:rPr>
                  <w:delText>火險及地震險保費繳款通知單</w:delText>
                </w:r>
              </w:del>
            </w:ins>
          </w:p>
          <w:p w14:paraId="6AEF0981" w14:textId="43748DDC" w:rsidR="008277A7" w:rsidRPr="003E2496" w:rsidDel="007154E3" w:rsidRDefault="008277A7" w:rsidP="008277A7">
            <w:pPr>
              <w:rPr>
                <w:ins w:id="6574" w:author="ST1" w:date="2020-09-23T16:21:00Z"/>
                <w:del w:id="6575" w:author="阿毛" w:date="2021-05-21T17:50:00Z"/>
                <w:rFonts w:ascii="標楷體" w:eastAsia="標楷體" w:hAnsi="標楷體"/>
              </w:rPr>
            </w:pPr>
            <w:ins w:id="6576" w:author="ST1" w:date="2020-09-23T16:21:00Z">
              <w:del w:id="657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(配合火險作業)</w:delText>
                </w:r>
              </w:del>
            </w:ins>
          </w:p>
        </w:tc>
      </w:tr>
      <w:tr w:rsidR="008277A7" w:rsidRPr="00AB69BA" w:rsidDel="007154E3" w14:paraId="2EBADAF0" w14:textId="61C6E332" w:rsidTr="008277A7">
        <w:trPr>
          <w:trHeight w:val="277"/>
          <w:ins w:id="6578" w:author="ST1" w:date="2020-09-23T16:21:00Z"/>
          <w:del w:id="657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0DC5FB" w14:textId="3B2AE32F" w:rsidR="008277A7" w:rsidRPr="00AB69BA" w:rsidDel="007154E3" w:rsidRDefault="008277A7" w:rsidP="008277A7">
            <w:pPr>
              <w:rPr>
                <w:ins w:id="6580" w:author="ST1" w:date="2020-09-23T16:21:00Z"/>
                <w:del w:id="6581" w:author="阿毛" w:date="2021-05-21T17:50:00Z"/>
                <w:rFonts w:ascii="標楷體" w:eastAsia="標楷體" w:hAnsi="標楷體"/>
              </w:rPr>
            </w:pPr>
            <w:ins w:id="6582" w:author="ST1" w:date="2020-09-23T16:21:00Z">
              <w:del w:id="658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710ADE" w14:textId="775A644D" w:rsidR="008277A7" w:rsidRPr="00AB69BA" w:rsidDel="007154E3" w:rsidRDefault="008277A7" w:rsidP="008277A7">
            <w:pPr>
              <w:rPr>
                <w:ins w:id="6584" w:author="ST1" w:date="2020-09-23T16:21:00Z"/>
                <w:del w:id="6585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35763D9E" w14:textId="5D3EC201" w:rsidTr="008277A7">
        <w:trPr>
          <w:trHeight w:val="773"/>
          <w:ins w:id="6586" w:author="ST1" w:date="2020-09-23T16:21:00Z"/>
          <w:del w:id="658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DFF6E" w14:textId="113F8BD9" w:rsidR="008277A7" w:rsidRPr="00AB69BA" w:rsidDel="007154E3" w:rsidRDefault="008277A7" w:rsidP="008277A7">
            <w:pPr>
              <w:rPr>
                <w:ins w:id="6588" w:author="ST1" w:date="2020-09-23T16:21:00Z"/>
                <w:del w:id="6589" w:author="阿毛" w:date="2021-05-21T17:50:00Z"/>
                <w:rFonts w:ascii="標楷體" w:eastAsia="標楷體" w:hAnsi="標楷體"/>
              </w:rPr>
            </w:pPr>
            <w:ins w:id="6590" w:author="ST1" w:date="2020-09-23T16:21:00Z">
              <w:del w:id="659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ECFB6D" w14:textId="4DE4CAA4" w:rsidR="008277A7" w:rsidRPr="00AB69BA" w:rsidDel="007154E3" w:rsidRDefault="008277A7" w:rsidP="008277A7">
            <w:pPr>
              <w:rPr>
                <w:ins w:id="6592" w:author="ST1" w:date="2020-09-23T16:21:00Z"/>
                <w:del w:id="6593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D035AFA" w14:textId="0E791B02" w:rsidTr="008277A7">
        <w:trPr>
          <w:trHeight w:val="321"/>
          <w:ins w:id="6594" w:author="ST1" w:date="2020-09-23T16:21:00Z"/>
          <w:del w:id="659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26B902" w14:textId="27E05C75" w:rsidR="008277A7" w:rsidRPr="00AB69BA" w:rsidDel="007154E3" w:rsidRDefault="008277A7" w:rsidP="008277A7">
            <w:pPr>
              <w:rPr>
                <w:ins w:id="6596" w:author="ST1" w:date="2020-09-23T16:21:00Z"/>
                <w:del w:id="6597" w:author="阿毛" w:date="2021-05-21T17:50:00Z"/>
                <w:rFonts w:ascii="標楷體" w:eastAsia="標楷體" w:hAnsi="標楷體"/>
              </w:rPr>
            </w:pPr>
            <w:ins w:id="6598" w:author="ST1" w:date="2020-09-23T16:21:00Z">
              <w:del w:id="659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9436B4" w14:textId="6547CC65" w:rsidR="008277A7" w:rsidRPr="00AB69BA" w:rsidDel="007154E3" w:rsidRDefault="008277A7" w:rsidP="008277A7">
            <w:pPr>
              <w:rPr>
                <w:ins w:id="6600" w:author="ST1" w:date="2020-09-23T16:21:00Z"/>
                <w:del w:id="6601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BCC7D88" w14:textId="19CBD0E9" w:rsidTr="008277A7">
        <w:trPr>
          <w:trHeight w:val="1311"/>
          <w:ins w:id="6602" w:author="ST1" w:date="2020-09-23T16:21:00Z"/>
          <w:del w:id="660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C5FC85" w14:textId="4690DE0C" w:rsidR="008277A7" w:rsidRPr="00AB69BA" w:rsidDel="007154E3" w:rsidRDefault="008277A7" w:rsidP="008277A7">
            <w:pPr>
              <w:rPr>
                <w:ins w:id="6604" w:author="ST1" w:date="2020-09-23T16:21:00Z"/>
                <w:del w:id="6605" w:author="阿毛" w:date="2021-05-21T17:50:00Z"/>
                <w:rFonts w:ascii="標楷體" w:eastAsia="標楷體" w:hAnsi="標楷體"/>
              </w:rPr>
            </w:pPr>
            <w:ins w:id="6606" w:author="ST1" w:date="2020-09-23T16:21:00Z">
              <w:del w:id="660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7529AD" w14:textId="3EA34CF3" w:rsidR="008277A7" w:rsidRPr="00AB69BA" w:rsidDel="007154E3" w:rsidRDefault="008277A7" w:rsidP="008277A7">
            <w:pPr>
              <w:rPr>
                <w:ins w:id="6608" w:author="ST1" w:date="2020-09-23T16:21:00Z"/>
                <w:del w:id="6609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09BD1936" w14:textId="01004AA5" w:rsidTr="008277A7">
        <w:trPr>
          <w:trHeight w:val="278"/>
          <w:ins w:id="6610" w:author="ST1" w:date="2020-09-23T16:21:00Z"/>
          <w:del w:id="661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F8A045" w14:textId="21767307" w:rsidR="008277A7" w:rsidRPr="00AB69BA" w:rsidDel="007154E3" w:rsidRDefault="008277A7" w:rsidP="008277A7">
            <w:pPr>
              <w:rPr>
                <w:ins w:id="6612" w:author="ST1" w:date="2020-09-23T16:21:00Z"/>
                <w:del w:id="6613" w:author="阿毛" w:date="2021-05-21T17:50:00Z"/>
                <w:rFonts w:ascii="標楷體" w:eastAsia="標楷體" w:hAnsi="標楷體"/>
              </w:rPr>
            </w:pPr>
            <w:ins w:id="6614" w:author="ST1" w:date="2020-09-23T16:21:00Z">
              <w:del w:id="661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297D6A" w14:textId="5827915C" w:rsidR="008277A7" w:rsidRPr="00AB69BA" w:rsidDel="007154E3" w:rsidRDefault="008277A7" w:rsidP="008277A7">
            <w:pPr>
              <w:rPr>
                <w:ins w:id="6616" w:author="ST1" w:date="2020-09-23T16:21:00Z"/>
                <w:del w:id="6617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2A1CBD7E" w14:textId="145AD6E9" w:rsidTr="008277A7">
        <w:trPr>
          <w:trHeight w:val="358"/>
          <w:ins w:id="6618" w:author="ST1" w:date="2020-09-23T16:21:00Z"/>
          <w:del w:id="661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CEDF5" w14:textId="3CB102AE" w:rsidR="008277A7" w:rsidRPr="00AB69BA" w:rsidDel="007154E3" w:rsidRDefault="008277A7" w:rsidP="008277A7">
            <w:pPr>
              <w:rPr>
                <w:ins w:id="6620" w:author="ST1" w:date="2020-09-23T16:21:00Z"/>
                <w:del w:id="6621" w:author="阿毛" w:date="2021-05-21T17:50:00Z"/>
                <w:rFonts w:ascii="標楷體" w:eastAsia="標楷體" w:hAnsi="標楷體"/>
              </w:rPr>
            </w:pPr>
            <w:ins w:id="6622" w:author="ST1" w:date="2020-09-23T16:21:00Z">
              <w:del w:id="662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19276" w14:textId="6DC0B133" w:rsidR="008277A7" w:rsidRPr="00AB69BA" w:rsidDel="007154E3" w:rsidRDefault="008277A7" w:rsidP="008277A7">
            <w:pPr>
              <w:rPr>
                <w:ins w:id="6624" w:author="ST1" w:date="2020-09-23T16:21:00Z"/>
                <w:del w:id="6625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1A4C38B3" w14:textId="0ECC59FE" w:rsidTr="008277A7">
        <w:trPr>
          <w:trHeight w:val="278"/>
          <w:ins w:id="6626" w:author="ST1" w:date="2020-09-23T16:21:00Z"/>
          <w:del w:id="662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9E51BB" w14:textId="1B7D4D8E" w:rsidR="008277A7" w:rsidRPr="00AB69BA" w:rsidDel="007154E3" w:rsidRDefault="008277A7" w:rsidP="008277A7">
            <w:pPr>
              <w:rPr>
                <w:ins w:id="6628" w:author="ST1" w:date="2020-09-23T16:21:00Z"/>
                <w:del w:id="6629" w:author="阿毛" w:date="2021-05-21T17:50:00Z"/>
                <w:rFonts w:ascii="標楷體" w:eastAsia="標楷體" w:hAnsi="標楷體"/>
              </w:rPr>
            </w:pPr>
            <w:ins w:id="6630" w:author="ST1" w:date="2020-09-23T16:21:00Z">
              <w:del w:id="663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24D4B" w14:textId="31150778" w:rsidR="008277A7" w:rsidRPr="00AB69BA" w:rsidDel="007154E3" w:rsidRDefault="008277A7" w:rsidP="008277A7">
            <w:pPr>
              <w:rPr>
                <w:ins w:id="6632" w:author="ST1" w:date="2020-09-23T16:21:00Z"/>
                <w:del w:id="6633" w:author="阿毛" w:date="2021-05-21T17:50:00Z"/>
                <w:rFonts w:ascii="標楷體" w:eastAsia="標楷體" w:hAnsi="標楷體"/>
              </w:rPr>
            </w:pPr>
          </w:p>
        </w:tc>
      </w:tr>
    </w:tbl>
    <w:p w14:paraId="7927E7A4" w14:textId="50A51F1E" w:rsidR="008277A7" w:rsidDel="007154E3" w:rsidRDefault="008277A7" w:rsidP="008277A7">
      <w:pPr>
        <w:rPr>
          <w:ins w:id="6634" w:author="ST1" w:date="2020-09-23T16:21:00Z"/>
          <w:del w:id="6635" w:author="阿毛" w:date="2021-05-21T17:50:00Z"/>
          <w:rFonts w:ascii="標楷體" w:eastAsia="標楷體" w:hAnsi="標楷體"/>
        </w:rPr>
      </w:pPr>
    </w:p>
    <w:p w14:paraId="0AEE7CC3" w14:textId="5F5BE454" w:rsidR="008277A7" w:rsidDel="007154E3" w:rsidRDefault="008277A7" w:rsidP="008277A7">
      <w:pPr>
        <w:widowControl/>
        <w:rPr>
          <w:ins w:id="6636" w:author="ST1" w:date="2020-09-23T16:21:00Z"/>
          <w:del w:id="6637" w:author="阿毛" w:date="2021-05-21T17:50:00Z"/>
          <w:rFonts w:ascii="標楷體" w:eastAsia="標楷體" w:hAnsi="標楷體"/>
        </w:rPr>
      </w:pPr>
      <w:ins w:id="6638" w:author="ST1" w:date="2020-09-23T16:21:00Z">
        <w:del w:id="6639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7A34F3D1" w14:textId="63535895" w:rsidR="008277A7" w:rsidRPr="00AB69BA" w:rsidDel="007154E3" w:rsidRDefault="008277A7" w:rsidP="008277A7">
      <w:pPr>
        <w:rPr>
          <w:ins w:id="6640" w:author="ST1" w:date="2020-09-23T16:21:00Z"/>
          <w:del w:id="6641" w:author="阿毛" w:date="2021-05-21T17:50:00Z"/>
          <w:rFonts w:ascii="標楷體" w:eastAsia="標楷體" w:hAnsi="標楷體"/>
        </w:rPr>
      </w:pPr>
    </w:p>
    <w:p w14:paraId="5C7A94DB" w14:textId="69B2401F" w:rsidR="008277A7" w:rsidRPr="00AB69BA" w:rsidDel="007154E3" w:rsidRDefault="008277A7" w:rsidP="008277A7">
      <w:pPr>
        <w:pStyle w:val="a"/>
        <w:rPr>
          <w:ins w:id="6642" w:author="ST1" w:date="2020-09-23T16:21:00Z"/>
          <w:del w:id="6643" w:author="阿毛" w:date="2021-05-21T17:50:00Z"/>
        </w:rPr>
      </w:pPr>
      <w:ins w:id="6644" w:author="ST1" w:date="2020-09-23T16:21:00Z">
        <w:del w:id="6645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5AD802E" w14:textId="6459A1FD" w:rsidR="008277A7" w:rsidDel="007154E3" w:rsidRDefault="008277A7" w:rsidP="008277A7">
      <w:pPr>
        <w:adjustRightInd w:val="0"/>
        <w:spacing w:afterLines="20" w:after="72"/>
        <w:ind w:leftChars="472" w:left="1133" w:firstLineChars="200" w:firstLine="480"/>
        <w:rPr>
          <w:ins w:id="6646" w:author="ST1" w:date="2020-09-23T16:21:00Z"/>
          <w:del w:id="6647" w:author="阿毛" w:date="2021-05-21T17:50:00Z"/>
          <w:rFonts w:ascii="標楷體" w:eastAsia="標楷體" w:hAnsi="標楷體" w:cs="標楷體"/>
          <w:kern w:val="0"/>
          <w:szCs w:val="28"/>
        </w:rPr>
      </w:pPr>
      <w:ins w:id="6648" w:author="ST1" w:date="2020-09-23T16:21:00Z">
        <w:del w:id="6649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4C1B50C2" w14:textId="1CE53F1C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50" w:author="ST1" w:date="2020-09-23T16:21:00Z"/>
          <w:del w:id="6651" w:author="阿毛" w:date="2021-05-21T17:50:00Z"/>
          <w:rFonts w:ascii="標楷體" w:eastAsia="標楷體" w:hAnsi="標楷體"/>
        </w:rPr>
      </w:pPr>
      <w:ins w:id="6652" w:author="ST1" w:date="2020-09-23T16:21:00Z">
        <w:del w:id="6653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EF5F978" w14:textId="343BBAB3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654" w:author="ST1" w:date="2020-09-23T16:21:00Z"/>
          <w:del w:id="6655" w:author="阿毛" w:date="2021-05-21T17:50:00Z"/>
          <w:rFonts w:ascii="標楷體" w:eastAsia="標楷體" w:hAnsi="標楷體"/>
        </w:rPr>
      </w:pPr>
      <w:ins w:id="6656" w:author="ST1" w:date="2020-09-23T16:21:00Z">
        <w:del w:id="6657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658" w:author="ST1" w:date="2020-09-23T16:22:00Z">
        <w:del w:id="6659" w:author="阿毛" w:date="2021-05-21T17:50:00Z">
          <w:r w:rsidDel="007154E3">
            <w:rPr>
              <w:rFonts w:ascii="標楷體" w:eastAsia="標楷體" w:hAnsi="標楷體" w:hint="eastAsia"/>
            </w:rPr>
            <w:delText>7</w:delText>
          </w:r>
        </w:del>
      </w:ins>
      <w:ins w:id="6660" w:author="ST1" w:date="2020-09-23T16:21:00Z">
        <w:del w:id="6661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662" w:author="ST1" w:date="2020-09-23T16:22:00Z">
        <w:del w:id="6663" w:author="阿毛" w:date="2021-05-21T17:50:00Z">
          <w:r w:rsidRPr="008277A7" w:rsidDel="007154E3">
            <w:rPr>
              <w:rFonts w:ascii="標楷體" w:eastAsia="標楷體" w:hAnsi="標楷體" w:hint="eastAsia"/>
            </w:rPr>
            <w:delText>火險及地震險保費繳款通知單</w:delText>
          </w:r>
        </w:del>
      </w:ins>
    </w:p>
    <w:p w14:paraId="4D704603" w14:textId="72763F2A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64" w:author="ST1" w:date="2020-09-23T16:21:00Z"/>
          <w:del w:id="6665" w:author="阿毛" w:date="2021-05-21T17:50:00Z"/>
          <w:rFonts w:ascii="標楷體" w:eastAsia="標楷體" w:hAnsi="標楷體"/>
        </w:rPr>
      </w:pPr>
    </w:p>
    <w:p w14:paraId="673ABDA0" w14:textId="37F92559" w:rsidR="008277A7" w:rsidRPr="0090056F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66" w:author="ST1" w:date="2020-09-23T16:21:00Z"/>
          <w:del w:id="6667" w:author="阿毛" w:date="2021-05-21T17:50:00Z"/>
          <w:rFonts w:ascii="標楷體" w:eastAsia="標楷體" w:hAnsi="標楷體"/>
        </w:rPr>
      </w:pPr>
      <w:ins w:id="6668" w:author="ST1" w:date="2020-09-23T16:21:00Z">
        <w:del w:id="6669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389897A" w14:textId="599CCE06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70" w:author="ST1" w:date="2020-09-23T16:21:00Z"/>
          <w:del w:id="6671" w:author="阿毛" w:date="2021-05-21T17:50:00Z"/>
          <w:rFonts w:ascii="標楷體" w:eastAsia="標楷體" w:hAnsi="標楷體"/>
        </w:rPr>
      </w:pPr>
      <w:ins w:id="6672" w:author="ST1" w:date="2020-09-23T16:21:00Z">
        <w:del w:id="6673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5E6BEBCE" w14:textId="6F9892DF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74" w:author="ST1" w:date="2020-09-23T16:21:00Z"/>
          <w:del w:id="6675" w:author="阿毛" w:date="2021-05-21T17:50:00Z"/>
          <w:rFonts w:ascii="標楷體" w:eastAsia="標楷體" w:hAnsi="標楷體"/>
        </w:rPr>
      </w:pPr>
    </w:p>
    <w:p w14:paraId="6D42198C" w14:textId="4B4754EB" w:rsidR="008277A7" w:rsidRPr="00904DBC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76" w:author="ST1" w:date="2020-09-23T16:21:00Z"/>
          <w:del w:id="6677" w:author="阿毛" w:date="2021-05-21T17:50:00Z"/>
          <w:rFonts w:ascii="標楷體" w:eastAsia="標楷體" w:hAnsi="標楷體"/>
        </w:rPr>
      </w:pPr>
    </w:p>
    <w:p w14:paraId="1BDAF64A" w14:textId="0A91A865" w:rsidR="008277A7" w:rsidDel="007154E3" w:rsidRDefault="008277A7" w:rsidP="008277A7">
      <w:pPr>
        <w:autoSpaceDE w:val="0"/>
        <w:autoSpaceDN w:val="0"/>
        <w:adjustRightInd w:val="0"/>
        <w:rPr>
          <w:ins w:id="6678" w:author="ST1" w:date="2020-09-23T16:21:00Z"/>
          <w:del w:id="6679" w:author="阿毛" w:date="2021-05-21T17:50:00Z"/>
          <w:rFonts w:ascii="標楷體" w:hAnsi="標楷體"/>
        </w:rPr>
      </w:pPr>
    </w:p>
    <w:p w14:paraId="3A27340C" w14:textId="44FF7648" w:rsidR="008277A7" w:rsidRPr="00AB69BA" w:rsidDel="007154E3" w:rsidRDefault="008277A7" w:rsidP="008277A7">
      <w:pPr>
        <w:pStyle w:val="a"/>
        <w:rPr>
          <w:ins w:id="6680" w:author="ST1" w:date="2020-09-23T16:21:00Z"/>
          <w:del w:id="6681" w:author="阿毛" w:date="2021-05-21T17:50:00Z"/>
        </w:rPr>
      </w:pPr>
      <w:ins w:id="6682" w:author="ST1" w:date="2020-09-23T16:21:00Z">
        <w:del w:id="6683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277A7" w:rsidRPr="00CA6569" w:rsidDel="007154E3" w14:paraId="5E18BE95" w14:textId="4AA8C16B" w:rsidTr="008277A7">
        <w:trPr>
          <w:trHeight w:val="388"/>
          <w:jc w:val="center"/>
          <w:ins w:id="6684" w:author="ST1" w:date="2020-09-23T16:21:00Z"/>
          <w:del w:id="6685" w:author="阿毛" w:date="2021-05-21T17:50:00Z"/>
        </w:trPr>
        <w:tc>
          <w:tcPr>
            <w:tcW w:w="482" w:type="dxa"/>
            <w:vMerge w:val="restart"/>
          </w:tcPr>
          <w:p w14:paraId="0D048EEC" w14:textId="46CF383F" w:rsidR="008277A7" w:rsidRPr="00CA6569" w:rsidDel="007154E3" w:rsidRDefault="008277A7" w:rsidP="008277A7">
            <w:pPr>
              <w:rPr>
                <w:ins w:id="6686" w:author="ST1" w:date="2020-09-23T16:21:00Z"/>
                <w:del w:id="6687" w:author="阿毛" w:date="2021-05-21T17:50:00Z"/>
                <w:rFonts w:ascii="標楷體" w:eastAsia="標楷體" w:hAnsi="標楷體"/>
              </w:rPr>
            </w:pPr>
            <w:ins w:id="6688" w:author="ST1" w:date="2020-09-23T16:21:00Z">
              <w:del w:id="668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2EBB00E" w14:textId="1F14A210" w:rsidR="008277A7" w:rsidRPr="00CA6569" w:rsidDel="007154E3" w:rsidRDefault="008277A7" w:rsidP="008277A7">
            <w:pPr>
              <w:rPr>
                <w:ins w:id="6690" w:author="ST1" w:date="2020-09-23T16:21:00Z"/>
                <w:del w:id="6691" w:author="阿毛" w:date="2021-05-21T17:50:00Z"/>
                <w:rFonts w:ascii="標楷體" w:eastAsia="標楷體" w:hAnsi="標楷體"/>
              </w:rPr>
            </w:pPr>
            <w:ins w:id="6692" w:author="ST1" w:date="2020-09-23T16:21:00Z">
              <w:del w:id="669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26CDC508" w14:textId="302AF7A1" w:rsidR="008277A7" w:rsidRPr="00CA6569" w:rsidDel="007154E3" w:rsidRDefault="008277A7" w:rsidP="008277A7">
            <w:pPr>
              <w:jc w:val="center"/>
              <w:rPr>
                <w:ins w:id="6694" w:author="ST1" w:date="2020-09-23T16:21:00Z"/>
                <w:del w:id="6695" w:author="阿毛" w:date="2021-05-21T17:50:00Z"/>
                <w:rFonts w:ascii="標楷體" w:eastAsia="標楷體" w:hAnsi="標楷體"/>
              </w:rPr>
            </w:pPr>
            <w:ins w:id="6696" w:author="ST1" w:date="2020-09-23T16:21:00Z">
              <w:del w:id="669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3F0C8360" w14:textId="4867A16E" w:rsidR="008277A7" w:rsidRPr="00CA6569" w:rsidDel="007154E3" w:rsidRDefault="008277A7" w:rsidP="008277A7">
            <w:pPr>
              <w:rPr>
                <w:ins w:id="6698" w:author="ST1" w:date="2020-09-23T16:21:00Z"/>
                <w:del w:id="6699" w:author="阿毛" w:date="2021-05-21T17:50:00Z"/>
                <w:rFonts w:ascii="標楷體" w:eastAsia="標楷體" w:hAnsi="標楷體"/>
              </w:rPr>
            </w:pPr>
            <w:ins w:id="6700" w:author="ST1" w:date="2020-09-23T16:21:00Z">
              <w:del w:id="670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277A7" w:rsidRPr="00CA6569" w:rsidDel="007154E3" w14:paraId="7A04DF1E" w14:textId="086E7F64" w:rsidTr="008277A7">
        <w:trPr>
          <w:trHeight w:val="244"/>
          <w:jc w:val="center"/>
          <w:ins w:id="6702" w:author="ST1" w:date="2020-09-23T16:21:00Z"/>
          <w:del w:id="6703" w:author="阿毛" w:date="2021-05-21T17:50:00Z"/>
        </w:trPr>
        <w:tc>
          <w:tcPr>
            <w:tcW w:w="482" w:type="dxa"/>
            <w:vMerge/>
          </w:tcPr>
          <w:p w14:paraId="7654499F" w14:textId="4710F226" w:rsidR="008277A7" w:rsidRPr="00CA6569" w:rsidDel="007154E3" w:rsidRDefault="008277A7" w:rsidP="008277A7">
            <w:pPr>
              <w:rPr>
                <w:ins w:id="6704" w:author="ST1" w:date="2020-09-23T16:21:00Z"/>
                <w:del w:id="6705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1A993D65" w14:textId="70267232" w:rsidR="008277A7" w:rsidRPr="00CA6569" w:rsidDel="007154E3" w:rsidRDefault="008277A7" w:rsidP="008277A7">
            <w:pPr>
              <w:rPr>
                <w:ins w:id="6706" w:author="ST1" w:date="2020-09-23T16:21:00Z"/>
                <w:del w:id="6707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3D4FD13" w14:textId="7755B573" w:rsidR="008277A7" w:rsidRPr="00CA6569" w:rsidDel="007154E3" w:rsidRDefault="008277A7" w:rsidP="008277A7">
            <w:pPr>
              <w:rPr>
                <w:ins w:id="6708" w:author="ST1" w:date="2020-09-23T16:21:00Z"/>
                <w:del w:id="6709" w:author="阿毛" w:date="2021-05-21T17:50:00Z"/>
                <w:rFonts w:ascii="標楷體" w:eastAsia="標楷體" w:hAnsi="標楷體"/>
              </w:rPr>
            </w:pPr>
            <w:ins w:id="6710" w:author="ST1" w:date="2020-09-23T16:21:00Z">
              <w:del w:id="6711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CFD69EB" w14:textId="77490A94" w:rsidR="008277A7" w:rsidRPr="00CA6569" w:rsidDel="007154E3" w:rsidRDefault="008277A7" w:rsidP="008277A7">
            <w:pPr>
              <w:rPr>
                <w:ins w:id="6712" w:author="ST1" w:date="2020-09-23T16:21:00Z"/>
                <w:del w:id="6713" w:author="阿毛" w:date="2021-05-21T17:50:00Z"/>
                <w:rFonts w:ascii="標楷體" w:eastAsia="標楷體" w:hAnsi="標楷體"/>
              </w:rPr>
            </w:pPr>
            <w:ins w:id="6714" w:author="ST1" w:date="2020-09-23T16:21:00Z">
              <w:del w:id="671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0D50FB2" w14:textId="38B5E230" w:rsidR="008277A7" w:rsidRPr="00CA6569" w:rsidDel="007154E3" w:rsidRDefault="008277A7" w:rsidP="008277A7">
            <w:pPr>
              <w:rPr>
                <w:ins w:id="6716" w:author="ST1" w:date="2020-09-23T16:21:00Z"/>
                <w:del w:id="6717" w:author="阿毛" w:date="2021-05-21T17:50:00Z"/>
                <w:rFonts w:ascii="標楷體" w:eastAsia="標楷體" w:hAnsi="標楷體"/>
              </w:rPr>
            </w:pPr>
            <w:ins w:id="6718" w:author="ST1" w:date="2020-09-23T16:21:00Z">
              <w:del w:id="671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48C809C3" w14:textId="53F83103" w:rsidR="008277A7" w:rsidRPr="00CA6569" w:rsidDel="007154E3" w:rsidRDefault="008277A7" w:rsidP="008277A7">
            <w:pPr>
              <w:rPr>
                <w:ins w:id="6720" w:author="ST1" w:date="2020-09-23T16:21:00Z"/>
                <w:del w:id="6721" w:author="阿毛" w:date="2021-05-21T17:50:00Z"/>
                <w:rFonts w:ascii="標楷體" w:eastAsia="標楷體" w:hAnsi="標楷體"/>
              </w:rPr>
            </w:pPr>
            <w:ins w:id="6722" w:author="ST1" w:date="2020-09-23T16:21:00Z">
              <w:del w:id="672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D2B5F79" w14:textId="233E5B47" w:rsidR="008277A7" w:rsidRPr="00CA6569" w:rsidDel="007154E3" w:rsidRDefault="008277A7" w:rsidP="008277A7">
            <w:pPr>
              <w:rPr>
                <w:ins w:id="6724" w:author="ST1" w:date="2020-09-23T16:21:00Z"/>
                <w:del w:id="6725" w:author="阿毛" w:date="2021-05-21T17:50:00Z"/>
                <w:rFonts w:ascii="標楷體" w:eastAsia="標楷體" w:hAnsi="標楷體"/>
              </w:rPr>
            </w:pPr>
            <w:ins w:id="6726" w:author="ST1" w:date="2020-09-23T16:21:00Z">
              <w:del w:id="672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43FA726F" w14:textId="2A408657" w:rsidR="008277A7" w:rsidRPr="00CA6569" w:rsidDel="007154E3" w:rsidRDefault="008277A7" w:rsidP="008277A7">
            <w:pPr>
              <w:rPr>
                <w:ins w:id="6728" w:author="ST1" w:date="2020-09-23T16:21:00Z"/>
                <w:del w:id="6729" w:author="阿毛" w:date="2021-05-21T17:50:00Z"/>
                <w:rFonts w:ascii="標楷體" w:eastAsia="標楷體" w:hAnsi="標楷體"/>
              </w:rPr>
            </w:pPr>
          </w:p>
        </w:tc>
      </w:tr>
      <w:tr w:rsidR="008277A7" w:rsidRPr="00CA6569" w:rsidDel="007154E3" w14:paraId="2ED87466" w14:textId="13A70EAE" w:rsidTr="008277A7">
        <w:trPr>
          <w:trHeight w:val="291"/>
          <w:jc w:val="center"/>
          <w:ins w:id="6730" w:author="ST1" w:date="2020-09-23T16:21:00Z"/>
          <w:del w:id="6731" w:author="阿毛" w:date="2021-05-21T17:50:00Z"/>
        </w:trPr>
        <w:tc>
          <w:tcPr>
            <w:tcW w:w="482" w:type="dxa"/>
          </w:tcPr>
          <w:p w14:paraId="27F07717" w14:textId="03CA39BC" w:rsidR="008277A7" w:rsidRPr="00CA6569" w:rsidDel="007154E3" w:rsidRDefault="008277A7" w:rsidP="008277A7">
            <w:pPr>
              <w:rPr>
                <w:ins w:id="6732" w:author="ST1" w:date="2020-09-23T16:21:00Z"/>
                <w:del w:id="6733" w:author="阿毛" w:date="2021-05-21T17:50:00Z"/>
                <w:rFonts w:ascii="標楷體" w:eastAsia="標楷體" w:hAnsi="標楷體"/>
              </w:rPr>
            </w:pPr>
            <w:ins w:id="6734" w:author="ST1" w:date="2020-09-23T16:21:00Z">
              <w:del w:id="673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F156421" w14:textId="58F32AD7" w:rsidR="008277A7" w:rsidRPr="00CA6569" w:rsidDel="007154E3" w:rsidRDefault="008277A7" w:rsidP="008277A7">
            <w:pPr>
              <w:rPr>
                <w:ins w:id="6736" w:author="ST1" w:date="2020-09-23T16:21:00Z"/>
                <w:del w:id="6737" w:author="阿毛" w:date="2021-05-21T17:50:00Z"/>
                <w:rFonts w:ascii="標楷體" w:eastAsia="標楷體" w:hAnsi="標楷體"/>
              </w:rPr>
            </w:pPr>
            <w:ins w:id="6738" w:author="ST1" w:date="2020-09-23T16:21:00Z">
              <w:del w:id="673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02AF175D" w14:textId="5E7D04CA" w:rsidR="008277A7" w:rsidRPr="00CA6569" w:rsidDel="007154E3" w:rsidRDefault="008277A7" w:rsidP="008277A7">
            <w:pPr>
              <w:rPr>
                <w:ins w:id="6740" w:author="ST1" w:date="2020-09-23T16:21:00Z"/>
                <w:del w:id="6741" w:author="阿毛" w:date="2021-05-21T17:50:00Z"/>
                <w:rFonts w:ascii="標楷體" w:eastAsia="標楷體" w:hAnsi="標楷體" w:cs="新細明體"/>
              </w:rPr>
            </w:pPr>
            <w:ins w:id="6742" w:author="ST1" w:date="2020-09-23T16:21:00Z">
              <w:del w:id="6743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220084E" w14:textId="5B895FF1" w:rsidR="008277A7" w:rsidRPr="00CA6569" w:rsidDel="007154E3" w:rsidRDefault="008277A7" w:rsidP="008277A7">
            <w:pPr>
              <w:rPr>
                <w:ins w:id="6744" w:author="ST1" w:date="2020-09-23T16:21:00Z"/>
                <w:del w:id="6745" w:author="阿毛" w:date="2021-05-21T17:50:00Z"/>
                <w:rFonts w:ascii="標楷體" w:eastAsia="標楷體" w:hAnsi="標楷體"/>
              </w:rPr>
            </w:pPr>
            <w:ins w:id="6746" w:author="ST1" w:date="2020-09-23T16:21:00Z">
              <w:del w:id="6747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1EB50AE" w14:textId="40328FAB" w:rsidR="008277A7" w:rsidRPr="00CA6569" w:rsidDel="007154E3" w:rsidRDefault="008277A7" w:rsidP="008277A7">
            <w:pPr>
              <w:rPr>
                <w:ins w:id="6748" w:author="ST1" w:date="2020-09-23T16:21:00Z"/>
                <w:del w:id="674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B832AD4" w14:textId="1C8BF257" w:rsidR="008277A7" w:rsidRPr="00CA6569" w:rsidDel="007154E3" w:rsidRDefault="008277A7" w:rsidP="008277A7">
            <w:pPr>
              <w:rPr>
                <w:ins w:id="6750" w:author="ST1" w:date="2020-09-23T16:21:00Z"/>
                <w:del w:id="6751" w:author="阿毛" w:date="2021-05-21T17:50:00Z"/>
                <w:rFonts w:ascii="標楷體" w:eastAsia="標楷體" w:hAnsi="標楷體"/>
              </w:rPr>
            </w:pPr>
            <w:ins w:id="6752" w:author="ST1" w:date="2020-09-23T16:21:00Z">
              <w:del w:id="675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0EFE87" w14:textId="3FDCB937" w:rsidR="008277A7" w:rsidRPr="00CA6569" w:rsidDel="007154E3" w:rsidRDefault="008277A7" w:rsidP="008277A7">
            <w:pPr>
              <w:rPr>
                <w:ins w:id="6754" w:author="ST1" w:date="2020-09-23T16:21:00Z"/>
                <w:del w:id="675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475018" w14:textId="5D474ECE" w:rsidR="008277A7" w:rsidRPr="00CA6569" w:rsidDel="007154E3" w:rsidRDefault="008277A7" w:rsidP="008277A7">
            <w:pPr>
              <w:rPr>
                <w:ins w:id="6756" w:author="ST1" w:date="2020-09-23T16:21:00Z"/>
                <w:del w:id="6757" w:author="阿毛" w:date="2021-05-21T17:50:00Z"/>
                <w:rFonts w:ascii="標楷體" w:eastAsia="標楷體" w:hAnsi="標楷體"/>
              </w:rPr>
            </w:pPr>
            <w:ins w:id="6758" w:author="ST1" w:date="2020-09-23T16:21:00Z">
              <w:del w:id="675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8277A7" w:rsidRPr="00E058D3" w:rsidDel="007154E3" w14:paraId="007A06A7" w14:textId="30244FFC" w:rsidTr="008277A7">
        <w:trPr>
          <w:trHeight w:val="291"/>
          <w:jc w:val="center"/>
          <w:ins w:id="6760" w:author="ST1" w:date="2020-09-23T16:21:00Z"/>
          <w:del w:id="6761" w:author="阿毛" w:date="2021-05-21T17:50:00Z"/>
        </w:trPr>
        <w:tc>
          <w:tcPr>
            <w:tcW w:w="482" w:type="dxa"/>
          </w:tcPr>
          <w:p w14:paraId="40F63210" w14:textId="6DE7CBB4" w:rsidR="008277A7" w:rsidRPr="00CA6569" w:rsidDel="007154E3" w:rsidRDefault="008277A7" w:rsidP="008277A7">
            <w:pPr>
              <w:rPr>
                <w:ins w:id="6762" w:author="ST1" w:date="2020-09-23T16:21:00Z"/>
                <w:del w:id="6763" w:author="阿毛" w:date="2021-05-21T17:50:00Z"/>
                <w:rFonts w:ascii="標楷體" w:eastAsia="標楷體" w:hAnsi="標楷體"/>
              </w:rPr>
            </w:pPr>
            <w:ins w:id="6764" w:author="ST1" w:date="2020-09-23T16:21:00Z">
              <w:del w:id="676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3FEB74D1" w14:textId="46BEE4F0" w:rsidR="008277A7" w:rsidRPr="00CA6569" w:rsidDel="007154E3" w:rsidRDefault="008277A7" w:rsidP="008277A7">
            <w:pPr>
              <w:rPr>
                <w:ins w:id="6766" w:author="ST1" w:date="2020-09-23T16:21:00Z"/>
                <w:del w:id="6767" w:author="阿毛" w:date="2021-05-21T17:50:00Z"/>
                <w:rFonts w:ascii="標楷體" w:eastAsia="標楷體" w:hAnsi="標楷體"/>
              </w:rPr>
            </w:pPr>
            <w:ins w:id="6768" w:author="ST1" w:date="2020-09-23T16:21:00Z">
              <w:del w:id="6769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6ED4A12" w14:textId="4EF3E703" w:rsidR="008277A7" w:rsidRPr="00CA6569" w:rsidDel="007154E3" w:rsidRDefault="008277A7" w:rsidP="008277A7">
            <w:pPr>
              <w:rPr>
                <w:ins w:id="6770" w:author="ST1" w:date="2020-09-23T16:21:00Z"/>
                <w:del w:id="6771" w:author="阿毛" w:date="2021-05-21T17:50:00Z"/>
                <w:rFonts w:ascii="標楷體" w:eastAsia="標楷體" w:hAnsi="標楷體" w:cs="新細明體"/>
              </w:rPr>
            </w:pPr>
            <w:ins w:id="6772" w:author="ST1" w:date="2020-09-23T16:21:00Z">
              <w:del w:id="6773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183F6DB5" w14:textId="7DF22E7C" w:rsidR="008277A7" w:rsidRPr="00CA6569" w:rsidDel="007154E3" w:rsidRDefault="008277A7" w:rsidP="008277A7">
            <w:pPr>
              <w:rPr>
                <w:ins w:id="6774" w:author="ST1" w:date="2020-09-23T16:21:00Z"/>
                <w:del w:id="6775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54607213" w14:textId="4EEE476D" w:rsidR="008277A7" w:rsidRPr="00CA6569" w:rsidDel="007154E3" w:rsidRDefault="008277A7" w:rsidP="008277A7">
            <w:pPr>
              <w:rPr>
                <w:ins w:id="6776" w:author="ST1" w:date="2020-09-23T16:21:00Z"/>
                <w:del w:id="677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3051B05" w14:textId="26370E85" w:rsidR="008277A7" w:rsidRPr="00CA6569" w:rsidDel="007154E3" w:rsidRDefault="008277A7" w:rsidP="008277A7">
            <w:pPr>
              <w:rPr>
                <w:ins w:id="6778" w:author="ST1" w:date="2020-09-23T16:21:00Z"/>
                <w:del w:id="677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5EA59AB" w14:textId="2934C9B4" w:rsidR="008277A7" w:rsidRPr="00CA6569" w:rsidDel="007154E3" w:rsidRDefault="008277A7" w:rsidP="008277A7">
            <w:pPr>
              <w:rPr>
                <w:ins w:id="6780" w:author="ST1" w:date="2020-09-23T16:21:00Z"/>
                <w:del w:id="678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A7EE091" w14:textId="4895A694" w:rsidR="008277A7" w:rsidRPr="00CA6569" w:rsidDel="007154E3" w:rsidRDefault="00680D0A" w:rsidP="008277A7">
            <w:pPr>
              <w:rPr>
                <w:ins w:id="6782" w:author="ST1" w:date="2020-09-23T16:21:00Z"/>
                <w:del w:id="6783" w:author="阿毛" w:date="2021-05-21T17:50:00Z"/>
                <w:rFonts w:ascii="標楷體" w:eastAsia="標楷體" w:hAnsi="標楷體"/>
              </w:rPr>
            </w:pPr>
            <w:ins w:id="6784" w:author="ST1" w:date="2020-09-23T16:25:00Z">
              <w:del w:id="678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</w:delText>
                </w:r>
              </w:del>
            </w:ins>
            <w:ins w:id="6786" w:author="ST1" w:date="2020-09-23T16:26:00Z">
              <w:del w:id="678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列印當次全部戶號</w:delText>
                </w:r>
              </w:del>
            </w:ins>
          </w:p>
        </w:tc>
      </w:tr>
      <w:tr w:rsidR="008277A7" w:rsidRPr="00E058D3" w:rsidDel="007154E3" w14:paraId="0954C2A9" w14:textId="53E8CECC" w:rsidTr="008277A7">
        <w:trPr>
          <w:trHeight w:val="291"/>
          <w:jc w:val="center"/>
          <w:ins w:id="6788" w:author="ST1" w:date="2020-09-23T16:21:00Z"/>
          <w:del w:id="6789" w:author="阿毛" w:date="2021-05-21T17:50:00Z"/>
        </w:trPr>
        <w:tc>
          <w:tcPr>
            <w:tcW w:w="482" w:type="dxa"/>
          </w:tcPr>
          <w:p w14:paraId="645DDE54" w14:textId="0C932CC7" w:rsidR="008277A7" w:rsidRPr="00CA6569" w:rsidDel="007154E3" w:rsidRDefault="008277A7" w:rsidP="008277A7">
            <w:pPr>
              <w:rPr>
                <w:ins w:id="6790" w:author="ST1" w:date="2020-09-23T16:21:00Z"/>
                <w:del w:id="6791" w:author="阿毛" w:date="2021-05-21T17:50:00Z"/>
                <w:rFonts w:ascii="標楷體" w:eastAsia="標楷體" w:hAnsi="標楷體"/>
              </w:rPr>
            </w:pPr>
            <w:ins w:id="6792" w:author="ST1" w:date="2020-09-23T16:21:00Z">
              <w:del w:id="679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027160F" w14:textId="05298093" w:rsidR="008277A7" w:rsidRPr="00502E05" w:rsidDel="007154E3" w:rsidRDefault="008277A7" w:rsidP="008277A7">
            <w:pPr>
              <w:rPr>
                <w:ins w:id="6794" w:author="ST1" w:date="2020-09-23T16:21:00Z"/>
                <w:del w:id="6795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85FEB5" w14:textId="2436364F" w:rsidR="008277A7" w:rsidRPr="00362205" w:rsidDel="007154E3" w:rsidRDefault="008277A7" w:rsidP="008277A7">
            <w:pPr>
              <w:rPr>
                <w:ins w:id="6796" w:author="ST1" w:date="2020-09-23T16:21:00Z"/>
                <w:del w:id="6797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D896DFA" w14:textId="4ECE434C" w:rsidR="008277A7" w:rsidRPr="00CA6569" w:rsidDel="007154E3" w:rsidRDefault="008277A7" w:rsidP="008277A7">
            <w:pPr>
              <w:rPr>
                <w:ins w:id="6798" w:author="ST1" w:date="2020-09-23T16:21:00Z"/>
                <w:del w:id="6799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C4CDA39" w14:textId="59F8A934" w:rsidR="008277A7" w:rsidRPr="00CA6569" w:rsidDel="007154E3" w:rsidRDefault="008277A7" w:rsidP="008277A7">
            <w:pPr>
              <w:rPr>
                <w:ins w:id="6800" w:author="ST1" w:date="2020-09-23T16:21:00Z"/>
                <w:del w:id="680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B5CA4B5" w14:textId="33800DA1" w:rsidR="008277A7" w:rsidRPr="00CA6569" w:rsidDel="007154E3" w:rsidRDefault="008277A7" w:rsidP="008277A7">
            <w:pPr>
              <w:rPr>
                <w:ins w:id="6802" w:author="ST1" w:date="2020-09-23T16:21:00Z"/>
                <w:del w:id="680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C279218" w14:textId="529795E1" w:rsidR="008277A7" w:rsidRPr="00CA6569" w:rsidDel="007154E3" w:rsidRDefault="008277A7" w:rsidP="008277A7">
            <w:pPr>
              <w:rPr>
                <w:ins w:id="6804" w:author="ST1" w:date="2020-09-23T16:21:00Z"/>
                <w:del w:id="680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51C4A21" w14:textId="1C5DC204" w:rsidR="008277A7" w:rsidRPr="00CA6569" w:rsidDel="007154E3" w:rsidRDefault="008277A7" w:rsidP="008277A7">
            <w:pPr>
              <w:rPr>
                <w:ins w:id="6806" w:author="ST1" w:date="2020-09-23T16:21:00Z"/>
                <w:del w:id="6807" w:author="阿毛" w:date="2021-05-21T17:50:00Z"/>
                <w:rFonts w:ascii="標楷體" w:eastAsia="標楷體" w:hAnsi="標楷體"/>
              </w:rPr>
            </w:pPr>
          </w:p>
        </w:tc>
      </w:tr>
    </w:tbl>
    <w:p w14:paraId="13BC8BBD" w14:textId="25523C8E" w:rsidR="008277A7" w:rsidDel="007154E3" w:rsidRDefault="008277A7" w:rsidP="008277A7">
      <w:pPr>
        <w:rPr>
          <w:ins w:id="6808" w:author="ST1" w:date="2020-09-23T16:21:00Z"/>
          <w:del w:id="6809" w:author="阿毛" w:date="2021-05-21T17:50:00Z"/>
        </w:rPr>
      </w:pPr>
    </w:p>
    <w:p w14:paraId="434989EE" w14:textId="2620CEC0" w:rsidR="008277A7" w:rsidRPr="00BB5548" w:rsidDel="007154E3" w:rsidRDefault="008277A7" w:rsidP="008277A7">
      <w:pPr>
        <w:pStyle w:val="42"/>
        <w:spacing w:after="72"/>
        <w:ind w:leftChars="0" w:left="0"/>
        <w:rPr>
          <w:ins w:id="6810" w:author="ST1" w:date="2020-09-23T16:21:00Z"/>
          <w:del w:id="6811" w:author="阿毛" w:date="2021-05-21T17:50:00Z"/>
          <w:rFonts w:ascii="標楷體" w:hAnsi="標楷體"/>
        </w:rPr>
      </w:pPr>
      <w:ins w:id="6812" w:author="ST1" w:date="2020-09-23T16:21:00Z">
        <w:del w:id="6813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814" w:author="ST1" w:date="2020-09-23T16:22:00Z">
        <w:del w:id="6815" w:author="阿毛" w:date="2021-05-21T17:50:00Z">
          <w:r w:rsidR="00680D0A" w:rsidRPr="00680D0A" w:rsidDel="007154E3">
            <w:rPr>
              <w:rFonts w:ascii="標楷體" w:hAnsi="標楷體" w:hint="eastAsia"/>
            </w:rPr>
            <w:delText>火險及地震險保費繳款通知單</w:delText>
          </w:r>
        </w:del>
      </w:ins>
    </w:p>
    <w:p w14:paraId="773D591B" w14:textId="3AF0D0FA" w:rsidR="008277A7" w:rsidDel="007154E3" w:rsidRDefault="008277A7" w:rsidP="008277A7">
      <w:pPr>
        <w:rPr>
          <w:ins w:id="6816" w:author="ST1" w:date="2020-09-23T16:21:00Z"/>
          <w:del w:id="6817" w:author="阿毛" w:date="2021-05-21T17:50:00Z"/>
        </w:rPr>
      </w:pPr>
      <w:ins w:id="6818" w:author="ST1" w:date="2020-09-23T16:21:00Z">
        <w:del w:id="6819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820" w:author="ST1" w:date="2020-09-23T16:24:00Z">
        <w:del w:id="6821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A54DC15">
              <v:shape id="_x0000_i1048" type="#_x0000_t75" style="width:76.2pt;height:52.2pt" o:ole="">
                <v:imagedata r:id="rId82" o:title=""/>
              </v:shape>
              <o:OLEObject Type="Embed" ProgID="Acrobat.Document.DC" ShapeID="_x0000_i1048" DrawAspect="Icon" ObjectID="_1686578704" r:id="rId83"/>
            </w:object>
          </w:r>
        </w:del>
      </w:ins>
    </w:p>
    <w:p w14:paraId="2FAF4D34" w14:textId="438DEC0C" w:rsidR="007A1EC8" w:rsidDel="007154E3" w:rsidRDefault="007A1EC8" w:rsidP="00A60685">
      <w:pPr>
        <w:rPr>
          <w:del w:id="6822" w:author="阿毛" w:date="2021-05-21T17:50:00Z"/>
        </w:rPr>
      </w:pPr>
    </w:p>
    <w:p w14:paraId="72ABF165" w14:textId="29C64D91" w:rsidR="006F422C" w:rsidRPr="00076CB4" w:rsidDel="007154E3" w:rsidRDefault="00076CB4">
      <w:pPr>
        <w:pStyle w:val="3"/>
        <w:numPr>
          <w:ilvl w:val="2"/>
          <w:numId w:val="6"/>
        </w:numPr>
        <w:rPr>
          <w:del w:id="6823" w:author="阿毛" w:date="2021-05-21T17:50:00Z"/>
          <w:rFonts w:ascii="標楷體" w:hAnsi="標楷體"/>
        </w:rPr>
      </w:pPr>
      <w:del w:id="6824" w:author="阿毛" w:date="2021-05-21T17:50:00Z">
        <w:r w:rsidDel="007154E3">
          <w:br w:type="page"/>
        </w:r>
        <w:r w:rsidR="006F422C" w:rsidRPr="00076CB4" w:rsidDel="007154E3">
          <w:rPr>
            <w:rFonts w:ascii="標楷體" w:hAnsi="標楷體"/>
          </w:rPr>
          <w:delText>L9</w:delText>
        </w:r>
        <w:r w:rsidR="006F422C" w:rsidRPr="00076CB4" w:rsidDel="007154E3">
          <w:rPr>
            <w:rFonts w:ascii="標楷體" w:hAnsi="標楷體" w:hint="eastAsia"/>
          </w:rPr>
          <w:delText>801日報</w:delText>
        </w:r>
      </w:del>
    </w:p>
    <w:p w14:paraId="4958A853" w14:textId="3DAA0458" w:rsidR="006F422C" w:rsidRPr="00AB69BA" w:rsidDel="007154E3" w:rsidRDefault="006F422C">
      <w:pPr>
        <w:pStyle w:val="3"/>
        <w:numPr>
          <w:ilvl w:val="2"/>
          <w:numId w:val="6"/>
        </w:numPr>
        <w:rPr>
          <w:del w:id="6825" w:author="阿毛" w:date="2021-05-21T17:50:00Z"/>
        </w:rPr>
        <w:pPrChange w:id="6826" w:author="阿毛" w:date="2021-05-21T17:50:00Z">
          <w:pPr>
            <w:pStyle w:val="a"/>
          </w:pPr>
        </w:pPrChange>
      </w:pPr>
      <w:del w:id="6827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0C4B3CC" w14:textId="08F2A1F8" w:rsidTr="00F4398B">
        <w:trPr>
          <w:trHeight w:val="277"/>
          <w:del w:id="682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3E6313" w14:textId="7ADEB1E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29" w:author="阿毛" w:date="2021-05-21T17:50:00Z"/>
                <w:rFonts w:ascii="標楷體" w:hAnsi="標楷體"/>
              </w:rPr>
              <w:pPrChange w:id="6830" w:author="阿毛" w:date="2021-05-21T17:50:00Z">
                <w:pPr/>
              </w:pPrChange>
            </w:pPr>
            <w:del w:id="6831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6BB176" w14:textId="045F450E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32" w:author="阿毛" w:date="2021-05-21T17:50:00Z"/>
                <w:rFonts w:ascii="標楷體" w:hAnsi="標楷體"/>
              </w:rPr>
              <w:pPrChange w:id="6833" w:author="阿毛" w:date="2021-05-21T17:50:00Z">
                <w:pPr/>
              </w:pPrChange>
            </w:pPr>
            <w:del w:id="6834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每日例行日報表</w:delText>
              </w:r>
            </w:del>
          </w:p>
          <w:p w14:paraId="5383C260" w14:textId="6C1551D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35" w:author="阿毛" w:date="2021-05-21T17:50:00Z"/>
                <w:rFonts w:ascii="標楷體" w:hAnsi="標楷體"/>
              </w:rPr>
              <w:pPrChange w:id="6836" w:author="阿毛" w:date="2021-05-21T17:50:00Z">
                <w:pPr/>
              </w:pPrChange>
            </w:pPr>
            <w:del w:id="6837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34F898C5" w14:textId="32602DA7" w:rsidTr="00F4398B">
        <w:trPr>
          <w:trHeight w:val="277"/>
          <w:del w:id="683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324133" w14:textId="2B09521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39" w:author="阿毛" w:date="2021-05-21T17:50:00Z"/>
                <w:rFonts w:ascii="標楷體" w:hAnsi="標楷體"/>
              </w:rPr>
              <w:pPrChange w:id="6840" w:author="阿毛" w:date="2021-05-21T17:50:00Z">
                <w:pPr/>
              </w:pPrChange>
            </w:pPr>
            <w:del w:id="6841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FBFBD3" w14:textId="1F9F03C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42" w:author="阿毛" w:date="2021-05-21T17:50:00Z"/>
                <w:rFonts w:ascii="標楷體" w:hAnsi="標楷體"/>
              </w:rPr>
              <w:pPrChange w:id="6843" w:author="阿毛" w:date="2021-05-21T17:50:00Z">
                <w:pPr/>
              </w:pPrChange>
            </w:pPr>
          </w:p>
        </w:tc>
      </w:tr>
      <w:tr w:rsidR="006F422C" w:rsidRPr="00AB69BA" w:rsidDel="007154E3" w14:paraId="05CC962B" w14:textId="1E6E2D22" w:rsidTr="00F4398B">
        <w:trPr>
          <w:trHeight w:val="773"/>
          <w:del w:id="684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0987E5" w14:textId="23D496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45" w:author="阿毛" w:date="2021-05-21T17:50:00Z"/>
                <w:rFonts w:ascii="標楷體" w:hAnsi="標楷體"/>
              </w:rPr>
              <w:pPrChange w:id="6846" w:author="阿毛" w:date="2021-05-21T17:50:00Z">
                <w:pPr/>
              </w:pPrChange>
            </w:pPr>
            <w:del w:id="6847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AF3D39" w14:textId="2DA7EE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48" w:author="阿毛" w:date="2021-05-21T17:50:00Z"/>
                <w:rFonts w:ascii="標楷體" w:hAnsi="標楷體"/>
              </w:rPr>
              <w:pPrChange w:id="6849" w:author="阿毛" w:date="2021-05-21T17:50:00Z">
                <w:pPr/>
              </w:pPrChange>
            </w:pPr>
          </w:p>
        </w:tc>
      </w:tr>
      <w:tr w:rsidR="006F422C" w:rsidRPr="00AB69BA" w:rsidDel="007154E3" w14:paraId="776D66A6" w14:textId="174D53D6" w:rsidTr="00F4398B">
        <w:trPr>
          <w:trHeight w:val="321"/>
          <w:del w:id="685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A996A9" w14:textId="67EF179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51" w:author="阿毛" w:date="2021-05-21T17:50:00Z"/>
                <w:rFonts w:ascii="標楷體" w:hAnsi="標楷體"/>
              </w:rPr>
              <w:pPrChange w:id="6852" w:author="阿毛" w:date="2021-05-21T17:50:00Z">
                <w:pPr/>
              </w:pPrChange>
            </w:pPr>
            <w:del w:id="6853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059D39" w14:textId="5A695E2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54" w:author="阿毛" w:date="2021-05-21T17:50:00Z"/>
                <w:rFonts w:ascii="標楷體" w:hAnsi="標楷體"/>
              </w:rPr>
              <w:pPrChange w:id="6855" w:author="阿毛" w:date="2021-05-21T17:50:00Z">
                <w:pPr/>
              </w:pPrChange>
            </w:pPr>
          </w:p>
        </w:tc>
      </w:tr>
      <w:tr w:rsidR="006F422C" w:rsidRPr="00AB69BA" w:rsidDel="007154E3" w14:paraId="53E2AC6C" w14:textId="7DBE6F6B" w:rsidTr="00F4398B">
        <w:trPr>
          <w:trHeight w:val="1311"/>
          <w:del w:id="685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07F16E" w14:textId="70B8F9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57" w:author="阿毛" w:date="2021-05-21T17:50:00Z"/>
                <w:rFonts w:ascii="標楷體" w:hAnsi="標楷體"/>
              </w:rPr>
              <w:pPrChange w:id="6858" w:author="阿毛" w:date="2021-05-21T17:50:00Z">
                <w:pPr/>
              </w:pPrChange>
            </w:pPr>
            <w:del w:id="6859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C5DE01" w14:textId="03415DF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60" w:author="阿毛" w:date="2021-05-21T17:50:00Z"/>
                <w:rFonts w:ascii="標楷體" w:hAnsi="標楷體"/>
              </w:rPr>
              <w:pPrChange w:id="6861" w:author="阿毛" w:date="2021-05-21T17:50:00Z">
                <w:pPr/>
              </w:pPrChange>
            </w:pPr>
          </w:p>
        </w:tc>
      </w:tr>
      <w:tr w:rsidR="006F422C" w:rsidRPr="00AB69BA" w:rsidDel="007154E3" w14:paraId="0A0D1B73" w14:textId="643B857A" w:rsidTr="00F4398B">
        <w:trPr>
          <w:trHeight w:val="278"/>
          <w:del w:id="686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7FD4" w14:textId="676D4F6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63" w:author="阿毛" w:date="2021-05-21T17:50:00Z"/>
                <w:rFonts w:ascii="標楷體" w:hAnsi="標楷體"/>
              </w:rPr>
              <w:pPrChange w:id="6864" w:author="阿毛" w:date="2021-05-21T17:50:00Z">
                <w:pPr/>
              </w:pPrChange>
            </w:pPr>
            <w:del w:id="6865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1DC4A0" w14:textId="678B40A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66" w:author="阿毛" w:date="2021-05-21T17:50:00Z"/>
                <w:rFonts w:ascii="標楷體" w:hAnsi="標楷體"/>
              </w:rPr>
              <w:pPrChange w:id="6867" w:author="阿毛" w:date="2021-05-21T17:50:00Z">
                <w:pPr/>
              </w:pPrChange>
            </w:pPr>
          </w:p>
        </w:tc>
      </w:tr>
      <w:tr w:rsidR="006F422C" w:rsidRPr="00AB69BA" w:rsidDel="007154E3" w14:paraId="34BDD025" w14:textId="15D28875" w:rsidTr="00F4398B">
        <w:trPr>
          <w:trHeight w:val="358"/>
          <w:del w:id="686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E2BEC7" w14:textId="78F23D2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69" w:author="阿毛" w:date="2021-05-21T17:50:00Z"/>
                <w:rFonts w:ascii="標楷體" w:hAnsi="標楷體"/>
              </w:rPr>
              <w:pPrChange w:id="6870" w:author="阿毛" w:date="2021-05-21T17:50:00Z">
                <w:pPr/>
              </w:pPrChange>
            </w:pPr>
            <w:del w:id="6871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BDB462" w14:textId="00213A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72" w:author="阿毛" w:date="2021-05-21T17:50:00Z"/>
                <w:rFonts w:ascii="標楷體" w:hAnsi="標楷體"/>
              </w:rPr>
              <w:pPrChange w:id="6873" w:author="阿毛" w:date="2021-05-21T17:50:00Z">
                <w:pPr/>
              </w:pPrChange>
            </w:pPr>
          </w:p>
        </w:tc>
      </w:tr>
      <w:tr w:rsidR="006F422C" w:rsidRPr="00AB69BA" w:rsidDel="007154E3" w14:paraId="35F7A7AD" w14:textId="78D5A0A8" w:rsidTr="00F4398B">
        <w:trPr>
          <w:trHeight w:val="278"/>
          <w:del w:id="687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6EC49" w14:textId="13A9E39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75" w:author="阿毛" w:date="2021-05-21T17:50:00Z"/>
                <w:rFonts w:ascii="標楷體" w:hAnsi="標楷體"/>
              </w:rPr>
              <w:pPrChange w:id="6876" w:author="阿毛" w:date="2021-05-21T17:50:00Z">
                <w:pPr/>
              </w:pPrChange>
            </w:pPr>
            <w:del w:id="6877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03AC58" w14:textId="778D0A6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78" w:author="阿毛" w:date="2021-05-21T17:50:00Z"/>
                <w:rFonts w:ascii="標楷體" w:hAnsi="標楷體"/>
              </w:rPr>
              <w:pPrChange w:id="6879" w:author="阿毛" w:date="2021-05-21T17:50:00Z">
                <w:pPr/>
              </w:pPrChange>
            </w:pPr>
          </w:p>
        </w:tc>
      </w:tr>
    </w:tbl>
    <w:p w14:paraId="78E86D6A" w14:textId="36813B8D" w:rsidR="006F422C" w:rsidDel="007154E3" w:rsidRDefault="006F422C">
      <w:pPr>
        <w:pStyle w:val="3"/>
        <w:numPr>
          <w:ilvl w:val="2"/>
          <w:numId w:val="6"/>
        </w:numPr>
        <w:rPr>
          <w:del w:id="6880" w:author="阿毛" w:date="2021-05-21T17:50:00Z"/>
          <w:rFonts w:ascii="標楷體" w:hAnsi="標楷體"/>
        </w:rPr>
        <w:pPrChange w:id="6881" w:author="阿毛" w:date="2021-05-21T17:50:00Z">
          <w:pPr/>
        </w:pPrChange>
      </w:pPr>
    </w:p>
    <w:p w14:paraId="07BA65FC" w14:textId="3A3CBEA8" w:rsidR="0003749E" w:rsidDel="007154E3" w:rsidRDefault="0003749E">
      <w:pPr>
        <w:pStyle w:val="3"/>
        <w:numPr>
          <w:ilvl w:val="2"/>
          <w:numId w:val="6"/>
        </w:numPr>
        <w:rPr>
          <w:del w:id="6882" w:author="阿毛" w:date="2021-05-21T17:50:00Z"/>
          <w:rFonts w:ascii="標楷體" w:hAnsi="標楷體"/>
        </w:rPr>
        <w:pPrChange w:id="6883" w:author="阿毛" w:date="2021-05-21T17:50:00Z">
          <w:pPr>
            <w:widowControl/>
          </w:pPr>
        </w:pPrChange>
      </w:pPr>
      <w:del w:id="6884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14E72C5F" w14:textId="476B17CF" w:rsidR="0003749E" w:rsidRPr="00AB69BA" w:rsidDel="007154E3" w:rsidRDefault="0003749E">
      <w:pPr>
        <w:pStyle w:val="3"/>
        <w:numPr>
          <w:ilvl w:val="2"/>
          <w:numId w:val="6"/>
        </w:numPr>
        <w:rPr>
          <w:del w:id="6885" w:author="阿毛" w:date="2021-05-21T17:50:00Z"/>
          <w:rFonts w:ascii="標楷體" w:hAnsi="標楷體"/>
        </w:rPr>
        <w:pPrChange w:id="6886" w:author="阿毛" w:date="2021-05-21T17:50:00Z">
          <w:pPr/>
        </w:pPrChange>
      </w:pPr>
    </w:p>
    <w:p w14:paraId="039DF85B" w14:textId="4EA571A2" w:rsidR="006F422C" w:rsidRPr="00AB69BA" w:rsidDel="007154E3" w:rsidRDefault="006F422C">
      <w:pPr>
        <w:pStyle w:val="3"/>
        <w:numPr>
          <w:ilvl w:val="2"/>
          <w:numId w:val="6"/>
        </w:numPr>
        <w:rPr>
          <w:del w:id="6887" w:author="阿毛" w:date="2021-05-21T17:50:00Z"/>
        </w:rPr>
        <w:pPrChange w:id="6888" w:author="阿毛" w:date="2021-05-21T17:50:00Z">
          <w:pPr>
            <w:pStyle w:val="a"/>
          </w:pPr>
        </w:pPrChange>
      </w:pPr>
      <w:del w:id="6889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5E4D653E" w14:textId="301535B0" w:rsidR="006F422C" w:rsidRPr="00AB69BA" w:rsidDel="007154E3" w:rsidRDefault="006F422C">
      <w:pPr>
        <w:pStyle w:val="3"/>
        <w:numPr>
          <w:ilvl w:val="2"/>
          <w:numId w:val="6"/>
        </w:numPr>
        <w:rPr>
          <w:del w:id="6890" w:author="阿毛" w:date="2021-05-21T17:50:00Z"/>
          <w:rFonts w:ascii="標楷體" w:hAnsi="標楷體" w:cs="標楷體"/>
          <w:kern w:val="0"/>
          <w:szCs w:val="28"/>
        </w:rPr>
        <w:pPrChange w:id="6891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6892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5A31DF7A" w14:textId="6EE212B3" w:rsidR="0079650A" w:rsidDel="007154E3" w:rsidRDefault="00EB300A">
      <w:pPr>
        <w:pStyle w:val="3"/>
        <w:numPr>
          <w:ilvl w:val="2"/>
          <w:numId w:val="6"/>
        </w:numPr>
        <w:rPr>
          <w:del w:id="6893" w:author="阿毛" w:date="2021-05-21T17:50:00Z"/>
        </w:rPr>
        <w:pPrChange w:id="6894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272" w:left="653" w:firstLine="0"/>
          </w:pPr>
        </w:pPrChange>
      </w:pPr>
      <w:del w:id="6895" w:author="阿毛" w:date="2021-05-21T17:50:00Z">
        <w:r w:rsidDel="007154E3">
          <w:rPr>
            <w:noProof/>
          </w:rPr>
          <w:drawing>
            <wp:inline distT="0" distB="0" distL="0" distR="0" wp14:anchorId="407DAD68" wp14:editId="30725236">
              <wp:extent cx="6076950" cy="2787650"/>
              <wp:effectExtent l="0" t="0" r="0" b="0"/>
              <wp:docPr id="2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076950" cy="278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65730FF" w14:textId="7917587F" w:rsidR="0003749E" w:rsidDel="007154E3" w:rsidRDefault="00937A2A">
      <w:pPr>
        <w:pStyle w:val="3"/>
        <w:numPr>
          <w:ilvl w:val="2"/>
          <w:numId w:val="6"/>
        </w:numPr>
        <w:rPr>
          <w:del w:id="6896" w:author="阿毛" w:date="2021-05-21T17:50:00Z"/>
        </w:rPr>
        <w:pPrChange w:id="6897" w:author="阿毛" w:date="2021-05-21T17:50:00Z">
          <w:pPr/>
        </w:pPrChange>
      </w:pPr>
      <w:ins w:id="6898" w:author="余家興" w:date="2020-01-21T14:06:00Z">
        <w:del w:id="6899" w:author="阿毛" w:date="2021-05-21T17:50:00Z">
          <w:r w:rsidRPr="00937A2A" w:rsidDel="007154E3">
            <w:rPr>
              <w:noProof/>
            </w:rPr>
            <w:drawing>
              <wp:inline distT="0" distB="0" distL="0" distR="0" wp14:anchorId="2CC8BCE2" wp14:editId="2C02E6B8">
                <wp:extent cx="6538197" cy="2628900"/>
                <wp:effectExtent l="0" t="0" r="0" b="0"/>
                <wp:docPr id="3" name="圖片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38197" cy="262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9FF9323" w14:textId="1805B911" w:rsidR="00DD299A" w:rsidDel="007154E3" w:rsidRDefault="002D1BB4">
      <w:pPr>
        <w:pStyle w:val="3"/>
        <w:numPr>
          <w:ilvl w:val="2"/>
          <w:numId w:val="6"/>
        </w:numPr>
        <w:rPr>
          <w:del w:id="6900" w:author="阿毛" w:date="2021-05-21T17:50:00Z"/>
        </w:rPr>
        <w:pPrChange w:id="6901" w:author="阿毛" w:date="2021-05-21T17:50:00Z">
          <w:pPr/>
        </w:pPrChange>
      </w:pPr>
      <w:del w:id="6902" w:author="阿毛" w:date="2021-05-21T17:50:00Z">
        <w:r w:rsidRPr="00360B64" w:rsidDel="007154E3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360B64" w:rsidDel="007154E3">
          <w:rPr>
            <w:rFonts w:ascii="標楷體" w:hAnsi="標楷體"/>
            <w:color w:val="FF0000"/>
            <w:lang w:eastAsia="zh-HK"/>
          </w:rPr>
          <w:delText>: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取消報表[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放款會計科目明細表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r w:rsidRPr="001E674F" w:rsidDel="007154E3">
          <w:rPr>
            <w:rFonts w:ascii="標楷體" w:hAnsi="標楷體"/>
            <w:color w:val="FF0000"/>
            <w:lang w:eastAsia="zh-HK"/>
          </w:rPr>
          <w:delText xml:space="preserve"> &amp;</w:delText>
        </w:r>
        <w:r w:rsidR="00DD299A" w:rsidRPr="001E674F" w:rsidDel="007154E3">
          <w:rPr>
            <w:rFonts w:ascii="標楷體" w:hAnsi="標楷體"/>
            <w:color w:val="FF0000"/>
            <w:lang w:eastAsia="zh-HK"/>
          </w:rPr>
          <w:delText xml:space="preserve"> 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放款交易帳務明細表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r w:rsidDel="007154E3">
          <w:rPr>
            <w:rFonts w:ascii="標楷體" w:hAnsi="標楷體" w:hint="eastAsia"/>
          </w:rPr>
          <w:delText xml:space="preserve"> </w:delText>
        </w:r>
      </w:del>
    </w:p>
    <w:p w14:paraId="7CBC59C9" w14:textId="2E998849" w:rsidR="00DD299A" w:rsidRPr="0003749E" w:rsidDel="007154E3" w:rsidRDefault="00DD299A">
      <w:pPr>
        <w:pStyle w:val="3"/>
        <w:numPr>
          <w:ilvl w:val="2"/>
          <w:numId w:val="6"/>
        </w:numPr>
        <w:rPr>
          <w:del w:id="6903" w:author="阿毛" w:date="2021-05-21T17:50:00Z"/>
        </w:rPr>
        <w:pPrChange w:id="6904" w:author="阿毛" w:date="2021-05-21T17:50:00Z">
          <w:pPr/>
        </w:pPrChange>
      </w:pPr>
    </w:p>
    <w:p w14:paraId="60CD7D70" w14:textId="5F19CE59" w:rsidR="006F422C" w:rsidRPr="00AB69BA" w:rsidDel="007154E3" w:rsidRDefault="00D950B2">
      <w:pPr>
        <w:pStyle w:val="3"/>
        <w:numPr>
          <w:ilvl w:val="2"/>
          <w:numId w:val="6"/>
        </w:numPr>
        <w:rPr>
          <w:del w:id="6905" w:author="阿毛" w:date="2021-05-21T17:50:00Z"/>
        </w:rPr>
        <w:pPrChange w:id="6906" w:author="阿毛" w:date="2021-05-21T17:50:00Z">
          <w:pPr>
            <w:pStyle w:val="a"/>
          </w:pPr>
        </w:pPrChange>
      </w:pPr>
      <w:del w:id="6907" w:author="阿毛" w:date="2021-05-21T17:50:00Z">
        <w:r w:rsidDel="007154E3">
          <w:delText>輸入畫面資料說明</w:delText>
        </w:r>
      </w:del>
    </w:p>
    <w:p w14:paraId="4652109F" w14:textId="7C0E0FFC" w:rsidR="0079650A" w:rsidDel="007154E3" w:rsidRDefault="0079650A">
      <w:pPr>
        <w:pStyle w:val="3"/>
        <w:numPr>
          <w:ilvl w:val="2"/>
          <w:numId w:val="6"/>
        </w:numPr>
        <w:rPr>
          <w:del w:id="6908" w:author="阿毛" w:date="2021-05-21T17:50:00Z"/>
        </w:rPr>
        <w:pPrChange w:id="6909" w:author="阿毛" w:date="2021-05-21T17:50:00Z">
          <w:pPr/>
        </w:pPrChange>
      </w:pP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3749E" w:rsidRPr="00CA6569" w:rsidDel="007154E3" w14:paraId="0FB38AA1" w14:textId="5858111F" w:rsidTr="0003749E">
        <w:trPr>
          <w:trHeight w:val="388"/>
          <w:jc w:val="center"/>
          <w:del w:id="6910" w:author="阿毛" w:date="2021-05-21T17:50:00Z"/>
        </w:trPr>
        <w:tc>
          <w:tcPr>
            <w:tcW w:w="456" w:type="dxa"/>
            <w:vMerge w:val="restart"/>
          </w:tcPr>
          <w:p w14:paraId="555482EB" w14:textId="7C42112B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11" w:author="阿毛" w:date="2021-05-21T17:50:00Z"/>
                <w:rFonts w:ascii="標楷體" w:hAnsi="標楷體"/>
              </w:rPr>
              <w:pPrChange w:id="6912" w:author="阿毛" w:date="2021-05-21T17:50:00Z">
                <w:pPr/>
              </w:pPrChange>
            </w:pPr>
            <w:del w:id="6913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262F6570" w14:textId="5A57ABD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14" w:author="阿毛" w:date="2021-05-21T17:50:00Z"/>
                <w:rFonts w:ascii="標楷體" w:hAnsi="標楷體"/>
              </w:rPr>
              <w:pPrChange w:id="6915" w:author="阿毛" w:date="2021-05-21T17:50:00Z">
                <w:pPr/>
              </w:pPrChange>
            </w:pPr>
            <w:del w:id="6916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03533B07" w14:textId="75508E2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17" w:author="阿毛" w:date="2021-05-21T17:50:00Z"/>
                <w:rFonts w:ascii="標楷體" w:hAnsi="標楷體"/>
              </w:rPr>
              <w:pPrChange w:id="6918" w:author="阿毛" w:date="2021-05-21T17:50:00Z">
                <w:pPr>
                  <w:jc w:val="center"/>
                </w:pPr>
              </w:pPrChange>
            </w:pPr>
            <w:del w:id="6919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2B0C3E02" w14:textId="33FEFDB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20" w:author="阿毛" w:date="2021-05-21T17:50:00Z"/>
                <w:rFonts w:ascii="標楷體" w:hAnsi="標楷體"/>
              </w:rPr>
              <w:pPrChange w:id="6921" w:author="阿毛" w:date="2021-05-21T17:50:00Z">
                <w:pPr/>
              </w:pPrChange>
            </w:pPr>
            <w:del w:id="6922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3749E" w:rsidRPr="00CA6569" w:rsidDel="007154E3" w14:paraId="731ABECF" w14:textId="5D3B1EF1" w:rsidTr="0003749E">
        <w:trPr>
          <w:trHeight w:val="244"/>
          <w:jc w:val="center"/>
          <w:del w:id="6923" w:author="阿毛" w:date="2021-05-21T17:50:00Z"/>
        </w:trPr>
        <w:tc>
          <w:tcPr>
            <w:tcW w:w="456" w:type="dxa"/>
            <w:vMerge/>
          </w:tcPr>
          <w:p w14:paraId="75D9F9EF" w14:textId="4595C29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24" w:author="阿毛" w:date="2021-05-21T17:50:00Z"/>
                <w:rFonts w:ascii="標楷體" w:hAnsi="標楷體"/>
              </w:rPr>
              <w:pPrChange w:id="6925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46562F8C" w14:textId="1D568C5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26" w:author="阿毛" w:date="2021-05-21T17:50:00Z"/>
                <w:rFonts w:ascii="標楷體" w:hAnsi="標楷體"/>
              </w:rPr>
              <w:pPrChange w:id="6927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736AF316" w14:textId="0F69E4F1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28" w:author="阿毛" w:date="2021-05-21T17:50:00Z"/>
                <w:rFonts w:ascii="標楷體" w:hAnsi="標楷體"/>
              </w:rPr>
              <w:pPrChange w:id="6929" w:author="阿毛" w:date="2021-05-21T17:50:00Z">
                <w:pPr/>
              </w:pPrChange>
            </w:pPr>
            <w:del w:id="6930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68FC7C0A" w14:textId="1ED1C90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31" w:author="阿毛" w:date="2021-05-21T17:50:00Z"/>
                <w:rFonts w:ascii="標楷體" w:hAnsi="標楷體"/>
              </w:rPr>
              <w:pPrChange w:id="6932" w:author="阿毛" w:date="2021-05-21T17:50:00Z">
                <w:pPr/>
              </w:pPrChange>
            </w:pPr>
            <w:del w:id="6933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92F7EF3" w14:textId="6CB7B63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34" w:author="阿毛" w:date="2021-05-21T17:50:00Z"/>
                <w:rFonts w:ascii="標楷體" w:hAnsi="標楷體"/>
              </w:rPr>
              <w:pPrChange w:id="6935" w:author="阿毛" w:date="2021-05-21T17:50:00Z">
                <w:pPr/>
              </w:pPrChange>
            </w:pPr>
            <w:del w:id="6936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6E25F8A8" w14:textId="5532CC37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37" w:author="阿毛" w:date="2021-05-21T17:50:00Z"/>
                <w:rFonts w:ascii="標楷體" w:hAnsi="標楷體"/>
              </w:rPr>
              <w:pPrChange w:id="6938" w:author="阿毛" w:date="2021-05-21T17:50:00Z">
                <w:pPr/>
              </w:pPrChange>
            </w:pPr>
            <w:del w:id="6939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41C130B4" w14:textId="2E86DC6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40" w:author="阿毛" w:date="2021-05-21T17:50:00Z"/>
                <w:rFonts w:ascii="標楷體" w:hAnsi="標楷體"/>
              </w:rPr>
              <w:pPrChange w:id="6941" w:author="阿毛" w:date="2021-05-21T17:50:00Z">
                <w:pPr/>
              </w:pPrChange>
            </w:pPr>
            <w:del w:id="6942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2B7643FB" w14:textId="06C20B60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43" w:author="阿毛" w:date="2021-05-21T17:50:00Z"/>
                <w:rFonts w:ascii="標楷體" w:hAnsi="標楷體"/>
              </w:rPr>
              <w:pPrChange w:id="6944" w:author="阿毛" w:date="2021-05-21T17:50:00Z">
                <w:pPr/>
              </w:pPrChange>
            </w:pPr>
          </w:p>
        </w:tc>
      </w:tr>
      <w:tr w:rsidR="0003749E" w:rsidRPr="00CA6569" w:rsidDel="007154E3" w14:paraId="5ABFEC01" w14:textId="2A187309" w:rsidTr="0003749E">
        <w:trPr>
          <w:trHeight w:val="291"/>
          <w:jc w:val="center"/>
          <w:del w:id="6945" w:author="阿毛" w:date="2021-05-21T17:50:00Z"/>
        </w:trPr>
        <w:tc>
          <w:tcPr>
            <w:tcW w:w="456" w:type="dxa"/>
          </w:tcPr>
          <w:p w14:paraId="6417081A" w14:textId="7B56B48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46" w:author="阿毛" w:date="2021-05-21T17:50:00Z"/>
                <w:rFonts w:ascii="標楷體" w:hAnsi="標楷體"/>
              </w:rPr>
              <w:pPrChange w:id="6947" w:author="阿毛" w:date="2021-05-21T17:50:00Z">
                <w:pPr/>
              </w:pPrChange>
            </w:pPr>
            <w:del w:id="6948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629EC5DA" w14:textId="1BD3A26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49" w:author="阿毛" w:date="2021-05-21T17:50:00Z"/>
                <w:rFonts w:ascii="標楷體" w:hAnsi="標楷體"/>
              </w:rPr>
              <w:pPrChange w:id="6950" w:author="阿毛" w:date="2021-05-21T17:50:00Z">
                <w:pPr/>
              </w:pPrChange>
            </w:pPr>
            <w:del w:id="6951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019386E" w14:textId="221351CF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52" w:author="阿毛" w:date="2021-05-21T17:50:00Z"/>
                <w:rFonts w:ascii="標楷體" w:hAnsi="標楷體" w:cs="新細明體"/>
              </w:rPr>
              <w:pPrChange w:id="6953" w:author="阿毛" w:date="2021-05-21T17:50:00Z">
                <w:pPr/>
              </w:pPrChange>
            </w:pPr>
            <w:del w:id="6954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62968D94" w14:textId="6AF4082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55" w:author="阿毛" w:date="2021-05-21T17:50:00Z"/>
                <w:rFonts w:ascii="標楷體" w:hAnsi="標楷體"/>
              </w:rPr>
              <w:pPrChange w:id="6956" w:author="阿毛" w:date="2021-05-21T17:50:00Z">
                <w:pPr/>
              </w:pPrChange>
            </w:pPr>
            <w:del w:id="6957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44C25AC2" w14:textId="2EE96E7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58" w:author="阿毛" w:date="2021-05-21T17:50:00Z"/>
                <w:rFonts w:ascii="標楷體" w:hAnsi="標楷體"/>
              </w:rPr>
              <w:pPrChange w:id="6959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6F208C7B" w14:textId="4C3FFBB0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60" w:author="阿毛" w:date="2021-05-21T17:50:00Z"/>
                <w:rFonts w:ascii="標楷體" w:hAnsi="標楷體"/>
              </w:rPr>
              <w:pPrChange w:id="6961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4EBA39E0" w14:textId="290F9B9D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62" w:author="阿毛" w:date="2021-05-21T17:50:00Z"/>
                <w:rFonts w:ascii="標楷體" w:hAnsi="標楷體"/>
              </w:rPr>
              <w:pPrChange w:id="6963" w:author="阿毛" w:date="2021-05-21T17:50:00Z">
                <w:pPr/>
              </w:pPrChange>
            </w:pPr>
            <w:del w:id="6964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594B357E" w14:textId="3836798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65" w:author="阿毛" w:date="2021-05-21T17:50:00Z"/>
                <w:rFonts w:ascii="標楷體" w:hAnsi="標楷體"/>
              </w:rPr>
              <w:pPrChange w:id="6966" w:author="阿毛" w:date="2021-05-21T17:50:00Z">
                <w:pPr/>
              </w:pPrChange>
            </w:pPr>
            <w:del w:id="6967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35500AED" w14:textId="1CE220F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68" w:author="阿毛" w:date="2021-05-21T17:50:00Z"/>
                <w:rFonts w:ascii="標楷體" w:hAnsi="標楷體"/>
              </w:rPr>
              <w:pPrChange w:id="6969" w:author="阿毛" w:date="2021-05-21T17:50:00Z">
                <w:pPr/>
              </w:pPrChange>
            </w:pPr>
          </w:p>
        </w:tc>
      </w:tr>
    </w:tbl>
    <w:p w14:paraId="0FCDCE43" w14:textId="0701F40B" w:rsidR="0003749E" w:rsidRPr="00BE3738" w:rsidDel="007154E3" w:rsidRDefault="0003749E">
      <w:pPr>
        <w:pStyle w:val="3"/>
        <w:numPr>
          <w:ilvl w:val="2"/>
          <w:numId w:val="6"/>
        </w:numPr>
        <w:rPr>
          <w:del w:id="6970" w:author="阿毛" w:date="2021-05-21T17:50:00Z"/>
        </w:rPr>
        <w:pPrChange w:id="6971" w:author="阿毛" w:date="2021-05-21T17:50:00Z">
          <w:pPr/>
        </w:pPrChange>
      </w:pPr>
    </w:p>
    <w:p w14:paraId="656EA965" w14:textId="70FC0051" w:rsidR="0003749E" w:rsidDel="007154E3" w:rsidRDefault="0003749E">
      <w:pPr>
        <w:pStyle w:val="3"/>
        <w:numPr>
          <w:ilvl w:val="2"/>
          <w:numId w:val="6"/>
        </w:numPr>
        <w:rPr>
          <w:del w:id="6972" w:author="阿毛" w:date="2021-05-21T17:50:00Z"/>
        </w:rPr>
        <w:pPrChange w:id="6973" w:author="阿毛" w:date="2021-05-21T17:50:00Z">
          <w:pPr/>
        </w:pPrChange>
      </w:pPr>
    </w:p>
    <w:p w14:paraId="6165655A" w14:textId="0EA517B8" w:rsidR="0003749E" w:rsidRPr="0003749E" w:rsidDel="007154E3" w:rsidRDefault="0003749E">
      <w:pPr>
        <w:pStyle w:val="3"/>
        <w:numPr>
          <w:ilvl w:val="2"/>
          <w:numId w:val="6"/>
        </w:numPr>
        <w:rPr>
          <w:del w:id="6974" w:author="阿毛" w:date="2021-05-21T17:50:00Z"/>
        </w:rPr>
        <w:pPrChange w:id="6975" w:author="阿毛" w:date="2021-05-21T17:50:00Z">
          <w:pPr/>
        </w:pPrChange>
      </w:pPr>
    </w:p>
    <w:p w14:paraId="09EE097C" w14:textId="6E8B9DB8" w:rsidR="0003749E" w:rsidDel="007154E3" w:rsidRDefault="0003749E">
      <w:pPr>
        <w:pStyle w:val="3"/>
        <w:numPr>
          <w:ilvl w:val="2"/>
          <w:numId w:val="6"/>
        </w:numPr>
        <w:rPr>
          <w:del w:id="6976" w:author="阿毛" w:date="2021-05-21T17:50:00Z"/>
        </w:rPr>
        <w:pPrChange w:id="6977" w:author="阿毛" w:date="2021-05-21T17:50:00Z">
          <w:pPr/>
        </w:pPrChange>
      </w:pPr>
    </w:p>
    <w:p w14:paraId="0BEEA115" w14:textId="2B2295C0" w:rsidR="006F422C" w:rsidRPr="00AB69BA" w:rsidDel="007154E3" w:rsidRDefault="0079650A">
      <w:pPr>
        <w:pStyle w:val="3"/>
        <w:numPr>
          <w:ilvl w:val="2"/>
          <w:numId w:val="6"/>
        </w:numPr>
        <w:rPr>
          <w:del w:id="6978" w:author="阿毛" w:date="2021-05-21T17:50:00Z"/>
          <w:rFonts w:ascii="標楷體" w:hAnsi="標楷體"/>
        </w:rPr>
      </w:pPr>
      <w:del w:id="6979" w:author="阿毛" w:date="2021-05-21T17:50:00Z">
        <w:r w:rsidDel="007154E3">
          <w:br w:type="page"/>
        </w:r>
        <w:r w:rsidR="006F422C" w:rsidRPr="00AB69BA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80</w:delText>
        </w:r>
        <w:r w:rsidR="006F422C" w:rsidRPr="0079650A" w:rsidDel="007154E3">
          <w:rPr>
            <w:rFonts w:ascii="標楷體" w:hAnsi="標楷體" w:hint="eastAsia"/>
          </w:rPr>
          <w:delText>2週報</w:delText>
        </w:r>
      </w:del>
    </w:p>
    <w:p w14:paraId="5CA65D99" w14:textId="2DE4D93A" w:rsidR="006F422C" w:rsidRPr="00AB69BA" w:rsidDel="007154E3" w:rsidRDefault="006F422C">
      <w:pPr>
        <w:pStyle w:val="3"/>
        <w:numPr>
          <w:ilvl w:val="2"/>
          <w:numId w:val="6"/>
        </w:numPr>
        <w:rPr>
          <w:del w:id="6980" w:author="阿毛" w:date="2021-05-21T17:50:00Z"/>
        </w:rPr>
        <w:pPrChange w:id="6981" w:author="阿毛" w:date="2021-05-21T17:50:00Z">
          <w:pPr>
            <w:pStyle w:val="a"/>
          </w:pPr>
        </w:pPrChange>
      </w:pPr>
      <w:del w:id="6982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207C7883" w14:textId="701FF153" w:rsidTr="00F4398B">
        <w:trPr>
          <w:trHeight w:val="277"/>
          <w:del w:id="698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18E8B" w14:textId="056D90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84" w:author="阿毛" w:date="2021-05-21T17:50:00Z"/>
                <w:rFonts w:ascii="標楷體" w:hAnsi="標楷體"/>
              </w:rPr>
              <w:pPrChange w:id="6985" w:author="阿毛" w:date="2021-05-21T17:50:00Z">
                <w:pPr/>
              </w:pPrChange>
            </w:pPr>
            <w:del w:id="6986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A67424" w14:textId="4FA61B22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87" w:author="阿毛" w:date="2021-05-21T17:50:00Z"/>
                <w:rFonts w:ascii="標楷體" w:hAnsi="標楷體"/>
              </w:rPr>
              <w:pPrChange w:id="6988" w:author="阿毛" w:date="2021-05-21T17:50:00Z">
                <w:pPr/>
              </w:pPrChange>
            </w:pPr>
            <w:del w:id="6989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6425C6" w:rsidDel="007154E3">
                <w:rPr>
                  <w:rFonts w:ascii="標楷體" w:hAnsi="標楷體" w:hint="eastAsia"/>
                </w:rPr>
                <w:delText>週報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</w:del>
          </w:p>
          <w:p w14:paraId="1EC2567B" w14:textId="1C5B282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90" w:author="阿毛" w:date="2021-05-21T17:50:00Z"/>
                <w:rFonts w:ascii="標楷體" w:hAnsi="標楷體"/>
              </w:rPr>
              <w:pPrChange w:id="6991" w:author="阿毛" w:date="2021-05-21T17:50:00Z">
                <w:pPr/>
              </w:pPrChange>
            </w:pPr>
            <w:del w:id="6992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0167F64E" w14:textId="75CA6C67" w:rsidTr="00F4398B">
        <w:trPr>
          <w:trHeight w:val="277"/>
          <w:del w:id="699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280C89" w14:textId="24A6588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94" w:author="阿毛" w:date="2021-05-21T17:50:00Z"/>
                <w:rFonts w:ascii="標楷體" w:hAnsi="標楷體"/>
              </w:rPr>
              <w:pPrChange w:id="6995" w:author="阿毛" w:date="2021-05-21T17:50:00Z">
                <w:pPr/>
              </w:pPrChange>
            </w:pPr>
            <w:del w:id="6996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75C088" w14:textId="1C9E08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97" w:author="阿毛" w:date="2021-05-21T17:50:00Z"/>
                <w:rFonts w:ascii="標楷體" w:hAnsi="標楷體"/>
              </w:rPr>
              <w:pPrChange w:id="6998" w:author="阿毛" w:date="2021-05-21T17:50:00Z">
                <w:pPr/>
              </w:pPrChange>
            </w:pPr>
          </w:p>
        </w:tc>
      </w:tr>
      <w:tr w:rsidR="006F422C" w:rsidRPr="00AB69BA" w:rsidDel="007154E3" w14:paraId="48BEB9F3" w14:textId="11537C66" w:rsidTr="00F4398B">
        <w:trPr>
          <w:trHeight w:val="773"/>
          <w:del w:id="699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60BA19" w14:textId="6816563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00" w:author="阿毛" w:date="2021-05-21T17:50:00Z"/>
                <w:rFonts w:ascii="標楷體" w:hAnsi="標楷體"/>
              </w:rPr>
              <w:pPrChange w:id="7001" w:author="阿毛" w:date="2021-05-21T17:50:00Z">
                <w:pPr/>
              </w:pPrChange>
            </w:pPr>
            <w:del w:id="7002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0078E" w14:textId="3BF717A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03" w:author="阿毛" w:date="2021-05-21T17:50:00Z"/>
                <w:rFonts w:ascii="標楷體" w:hAnsi="標楷體"/>
              </w:rPr>
              <w:pPrChange w:id="7004" w:author="阿毛" w:date="2021-05-21T17:50:00Z">
                <w:pPr/>
              </w:pPrChange>
            </w:pPr>
          </w:p>
        </w:tc>
      </w:tr>
      <w:tr w:rsidR="006F422C" w:rsidRPr="00AB69BA" w:rsidDel="007154E3" w14:paraId="3CE48346" w14:textId="0F91BF62" w:rsidTr="00F4398B">
        <w:trPr>
          <w:trHeight w:val="321"/>
          <w:del w:id="700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F07BF6" w14:textId="5D4D754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06" w:author="阿毛" w:date="2021-05-21T17:50:00Z"/>
                <w:rFonts w:ascii="標楷體" w:hAnsi="標楷體"/>
              </w:rPr>
              <w:pPrChange w:id="7007" w:author="阿毛" w:date="2021-05-21T17:50:00Z">
                <w:pPr/>
              </w:pPrChange>
            </w:pPr>
            <w:del w:id="7008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D080A8" w14:textId="7F9844B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09" w:author="阿毛" w:date="2021-05-21T17:50:00Z"/>
                <w:rFonts w:ascii="標楷體" w:hAnsi="標楷體"/>
              </w:rPr>
              <w:pPrChange w:id="7010" w:author="阿毛" w:date="2021-05-21T17:50:00Z">
                <w:pPr/>
              </w:pPrChange>
            </w:pPr>
          </w:p>
        </w:tc>
      </w:tr>
      <w:tr w:rsidR="006F422C" w:rsidRPr="00AB69BA" w:rsidDel="007154E3" w14:paraId="0F800C3A" w14:textId="69588E4D" w:rsidTr="00F4398B">
        <w:trPr>
          <w:trHeight w:val="1311"/>
          <w:del w:id="701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8CF0E5" w14:textId="5C0C5D9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12" w:author="阿毛" w:date="2021-05-21T17:50:00Z"/>
                <w:rFonts w:ascii="標楷體" w:hAnsi="標楷體"/>
              </w:rPr>
              <w:pPrChange w:id="7013" w:author="阿毛" w:date="2021-05-21T17:50:00Z">
                <w:pPr/>
              </w:pPrChange>
            </w:pPr>
            <w:del w:id="7014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023A37" w14:textId="616E8E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15" w:author="阿毛" w:date="2021-05-21T17:50:00Z"/>
                <w:rFonts w:ascii="標楷體" w:hAnsi="標楷體"/>
              </w:rPr>
              <w:pPrChange w:id="7016" w:author="阿毛" w:date="2021-05-21T17:50:00Z">
                <w:pPr/>
              </w:pPrChange>
            </w:pPr>
          </w:p>
        </w:tc>
      </w:tr>
      <w:tr w:rsidR="006F422C" w:rsidRPr="00AB69BA" w:rsidDel="007154E3" w14:paraId="7DB05C9B" w14:textId="1A02CED8" w:rsidTr="00F4398B">
        <w:trPr>
          <w:trHeight w:val="278"/>
          <w:del w:id="701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1C20C" w14:textId="4733480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18" w:author="阿毛" w:date="2021-05-21T17:50:00Z"/>
                <w:rFonts w:ascii="標楷體" w:hAnsi="標楷體"/>
              </w:rPr>
              <w:pPrChange w:id="7019" w:author="阿毛" w:date="2021-05-21T17:50:00Z">
                <w:pPr/>
              </w:pPrChange>
            </w:pPr>
            <w:del w:id="7020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5E09F2" w14:textId="155FDF3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21" w:author="阿毛" w:date="2021-05-21T17:50:00Z"/>
                <w:rFonts w:ascii="標楷體" w:hAnsi="標楷體"/>
              </w:rPr>
              <w:pPrChange w:id="7022" w:author="阿毛" w:date="2021-05-21T17:50:00Z">
                <w:pPr/>
              </w:pPrChange>
            </w:pPr>
          </w:p>
        </w:tc>
      </w:tr>
      <w:tr w:rsidR="006F422C" w:rsidRPr="00AB69BA" w:rsidDel="007154E3" w14:paraId="7A6740D1" w14:textId="4ED581DA" w:rsidTr="00F4398B">
        <w:trPr>
          <w:trHeight w:val="358"/>
          <w:del w:id="702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DDA263" w14:textId="5ED838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24" w:author="阿毛" w:date="2021-05-21T17:50:00Z"/>
                <w:rFonts w:ascii="標楷體" w:hAnsi="標楷體"/>
              </w:rPr>
              <w:pPrChange w:id="7025" w:author="阿毛" w:date="2021-05-21T17:50:00Z">
                <w:pPr/>
              </w:pPrChange>
            </w:pPr>
            <w:del w:id="7026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BA860" w14:textId="2801242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27" w:author="阿毛" w:date="2021-05-21T17:50:00Z"/>
                <w:rFonts w:ascii="標楷體" w:hAnsi="標楷體"/>
              </w:rPr>
              <w:pPrChange w:id="7028" w:author="阿毛" w:date="2021-05-21T17:50:00Z">
                <w:pPr/>
              </w:pPrChange>
            </w:pPr>
          </w:p>
        </w:tc>
      </w:tr>
      <w:tr w:rsidR="006F422C" w:rsidRPr="00AB69BA" w:rsidDel="007154E3" w14:paraId="733B005E" w14:textId="328E0A4F" w:rsidTr="00F4398B">
        <w:trPr>
          <w:trHeight w:val="278"/>
          <w:del w:id="702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E78E0" w14:textId="330215F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30" w:author="阿毛" w:date="2021-05-21T17:50:00Z"/>
                <w:rFonts w:ascii="標楷體" w:hAnsi="標楷體"/>
              </w:rPr>
              <w:pPrChange w:id="7031" w:author="阿毛" w:date="2021-05-21T17:50:00Z">
                <w:pPr/>
              </w:pPrChange>
            </w:pPr>
            <w:del w:id="7032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01965" w14:textId="7211DE6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33" w:author="阿毛" w:date="2021-05-21T17:50:00Z"/>
                <w:rFonts w:ascii="標楷體" w:hAnsi="標楷體"/>
              </w:rPr>
              <w:pPrChange w:id="7034" w:author="阿毛" w:date="2021-05-21T17:50:00Z">
                <w:pPr/>
              </w:pPrChange>
            </w:pPr>
          </w:p>
        </w:tc>
      </w:tr>
    </w:tbl>
    <w:p w14:paraId="398A1DB2" w14:textId="0E2E39F7" w:rsidR="000430C1" w:rsidDel="007154E3" w:rsidRDefault="000430C1">
      <w:pPr>
        <w:pStyle w:val="3"/>
        <w:numPr>
          <w:ilvl w:val="2"/>
          <w:numId w:val="6"/>
        </w:numPr>
        <w:rPr>
          <w:del w:id="7035" w:author="阿毛" w:date="2021-05-21T17:50:00Z"/>
          <w:rFonts w:ascii="標楷體" w:hAnsi="標楷體"/>
        </w:rPr>
        <w:pPrChange w:id="7036" w:author="阿毛" w:date="2021-05-21T17:50:00Z">
          <w:pPr/>
        </w:pPrChange>
      </w:pPr>
    </w:p>
    <w:p w14:paraId="02A1FFC6" w14:textId="27E19117" w:rsidR="000430C1" w:rsidDel="007154E3" w:rsidRDefault="000430C1">
      <w:pPr>
        <w:pStyle w:val="3"/>
        <w:numPr>
          <w:ilvl w:val="2"/>
          <w:numId w:val="6"/>
        </w:numPr>
        <w:rPr>
          <w:del w:id="7037" w:author="阿毛" w:date="2021-05-21T17:50:00Z"/>
        </w:rPr>
        <w:pPrChange w:id="7038" w:author="阿毛" w:date="2021-05-21T17:50:00Z">
          <w:pPr/>
        </w:pPrChange>
      </w:pPr>
      <w:del w:id="7039" w:author="阿毛" w:date="2021-05-21T17:50:00Z">
        <w:r w:rsidDel="007154E3">
          <w:br w:type="page"/>
        </w:r>
      </w:del>
    </w:p>
    <w:p w14:paraId="1BDDF4B2" w14:textId="1387E5CB" w:rsidR="006F422C" w:rsidRPr="00AB69BA" w:rsidDel="007154E3" w:rsidRDefault="006F422C">
      <w:pPr>
        <w:pStyle w:val="3"/>
        <w:numPr>
          <w:ilvl w:val="2"/>
          <w:numId w:val="6"/>
        </w:numPr>
        <w:rPr>
          <w:del w:id="7040" w:author="阿毛" w:date="2021-05-21T17:50:00Z"/>
          <w:rFonts w:ascii="標楷體" w:hAnsi="標楷體"/>
        </w:rPr>
        <w:pPrChange w:id="7041" w:author="阿毛" w:date="2021-05-21T17:50:00Z">
          <w:pPr/>
        </w:pPrChange>
      </w:pPr>
    </w:p>
    <w:p w14:paraId="2D011920" w14:textId="5885050F" w:rsidR="006F422C" w:rsidRPr="00AB69BA" w:rsidDel="007154E3" w:rsidRDefault="006F422C">
      <w:pPr>
        <w:pStyle w:val="3"/>
        <w:numPr>
          <w:ilvl w:val="2"/>
          <w:numId w:val="6"/>
        </w:numPr>
        <w:rPr>
          <w:del w:id="7042" w:author="阿毛" w:date="2021-05-21T17:50:00Z"/>
        </w:rPr>
        <w:pPrChange w:id="7043" w:author="阿毛" w:date="2021-05-21T17:50:00Z">
          <w:pPr>
            <w:pStyle w:val="a"/>
          </w:pPr>
        </w:pPrChange>
      </w:pPr>
      <w:del w:id="7044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1E2D9D8B" w14:textId="1FC4AF87" w:rsidR="006F422C" w:rsidRPr="00AB69BA" w:rsidDel="007154E3" w:rsidRDefault="006F422C">
      <w:pPr>
        <w:pStyle w:val="3"/>
        <w:numPr>
          <w:ilvl w:val="2"/>
          <w:numId w:val="6"/>
        </w:numPr>
        <w:rPr>
          <w:del w:id="7045" w:author="阿毛" w:date="2021-05-21T17:50:00Z"/>
          <w:rFonts w:ascii="標楷體" w:hAnsi="標楷體" w:cs="標楷體"/>
          <w:kern w:val="0"/>
          <w:szCs w:val="28"/>
        </w:rPr>
        <w:pPrChange w:id="7046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047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5701AAD2" w14:textId="198F6E6E" w:rsidR="005A5FCB" w:rsidRPr="00AB69BA" w:rsidDel="007154E3" w:rsidRDefault="00EB300A">
      <w:pPr>
        <w:pStyle w:val="3"/>
        <w:numPr>
          <w:ilvl w:val="2"/>
          <w:numId w:val="6"/>
        </w:numPr>
        <w:rPr>
          <w:del w:id="7048" w:author="阿毛" w:date="2021-05-21T17:50:00Z"/>
          <w:rFonts w:ascii="標楷體" w:hAnsi="標楷體"/>
          <w:sz w:val="20"/>
        </w:rPr>
        <w:pPrChange w:id="7049" w:author="阿毛" w:date="2021-05-21T17:50:00Z">
          <w:pPr>
            <w:tabs>
              <w:tab w:val="left" w:pos="4320"/>
            </w:tabs>
          </w:pPr>
        </w:pPrChange>
      </w:pPr>
      <w:del w:id="7050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659F8AA" wp14:editId="44A540BD">
              <wp:extent cx="6775450" cy="2286000"/>
              <wp:effectExtent l="0" t="0" r="6350" b="0"/>
              <wp:docPr id="2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22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6032582" w14:textId="547069BC" w:rsidR="006F422C" w:rsidRPr="00AB69BA" w:rsidDel="007154E3" w:rsidRDefault="00D950B2">
      <w:pPr>
        <w:pStyle w:val="3"/>
        <w:numPr>
          <w:ilvl w:val="2"/>
          <w:numId w:val="6"/>
        </w:numPr>
        <w:rPr>
          <w:del w:id="7051" w:author="阿毛" w:date="2021-05-21T17:50:00Z"/>
        </w:rPr>
        <w:pPrChange w:id="7052" w:author="阿毛" w:date="2021-05-21T17:50:00Z">
          <w:pPr>
            <w:pStyle w:val="a"/>
          </w:pPr>
        </w:pPrChange>
      </w:pPr>
      <w:del w:id="7053" w:author="阿毛" w:date="2021-05-21T17:50:00Z">
        <w:r w:rsidDel="007154E3">
          <w:delText>輸入畫面資料說明</w:delText>
        </w:r>
      </w:del>
    </w:p>
    <w:p w14:paraId="71C2E9A7" w14:textId="77952D61" w:rsidR="000430C1" w:rsidDel="007154E3" w:rsidRDefault="000430C1">
      <w:pPr>
        <w:pStyle w:val="3"/>
        <w:numPr>
          <w:ilvl w:val="2"/>
          <w:numId w:val="6"/>
        </w:numPr>
        <w:rPr>
          <w:del w:id="7054" w:author="阿毛" w:date="2021-05-21T17:50:00Z"/>
        </w:rPr>
        <w:pPrChange w:id="7055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EFBF23F" w14:textId="57142307" w:rsidTr="005C14EF">
        <w:trPr>
          <w:trHeight w:val="388"/>
          <w:jc w:val="center"/>
          <w:del w:id="7056" w:author="阿毛" w:date="2021-05-21T17:50:00Z"/>
        </w:trPr>
        <w:tc>
          <w:tcPr>
            <w:tcW w:w="456" w:type="dxa"/>
            <w:vMerge w:val="restart"/>
          </w:tcPr>
          <w:p w14:paraId="5D8AAE91" w14:textId="2529AB1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57" w:author="阿毛" w:date="2021-05-21T17:50:00Z"/>
                <w:rFonts w:ascii="標楷體" w:hAnsi="標楷體"/>
              </w:rPr>
              <w:pPrChange w:id="7058" w:author="阿毛" w:date="2021-05-21T17:50:00Z">
                <w:pPr/>
              </w:pPrChange>
            </w:pPr>
            <w:del w:id="7059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2C57D71B" w14:textId="4A30D85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60" w:author="阿毛" w:date="2021-05-21T17:50:00Z"/>
                <w:rFonts w:ascii="標楷體" w:hAnsi="標楷體"/>
              </w:rPr>
              <w:pPrChange w:id="7061" w:author="阿毛" w:date="2021-05-21T17:50:00Z">
                <w:pPr/>
              </w:pPrChange>
            </w:pPr>
            <w:del w:id="7062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40E3E5E6" w14:textId="460E33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63" w:author="阿毛" w:date="2021-05-21T17:50:00Z"/>
                <w:rFonts w:ascii="標楷體" w:hAnsi="標楷體"/>
              </w:rPr>
              <w:pPrChange w:id="7064" w:author="阿毛" w:date="2021-05-21T17:50:00Z">
                <w:pPr>
                  <w:jc w:val="center"/>
                </w:pPr>
              </w:pPrChange>
            </w:pPr>
            <w:del w:id="7065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01F78026" w14:textId="164E5B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66" w:author="阿毛" w:date="2021-05-21T17:50:00Z"/>
                <w:rFonts w:ascii="標楷體" w:hAnsi="標楷體"/>
              </w:rPr>
              <w:pPrChange w:id="7067" w:author="阿毛" w:date="2021-05-21T17:50:00Z">
                <w:pPr/>
              </w:pPrChange>
            </w:pPr>
            <w:del w:id="7068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430C1" w:rsidRPr="00CA6569" w:rsidDel="007154E3" w14:paraId="25146692" w14:textId="3213FA6C" w:rsidTr="005C14EF">
        <w:trPr>
          <w:trHeight w:val="244"/>
          <w:jc w:val="center"/>
          <w:del w:id="7069" w:author="阿毛" w:date="2021-05-21T17:50:00Z"/>
        </w:trPr>
        <w:tc>
          <w:tcPr>
            <w:tcW w:w="456" w:type="dxa"/>
            <w:vMerge/>
          </w:tcPr>
          <w:p w14:paraId="72891674" w14:textId="3A90A3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70" w:author="阿毛" w:date="2021-05-21T17:50:00Z"/>
                <w:rFonts w:ascii="標楷體" w:hAnsi="標楷體"/>
              </w:rPr>
              <w:pPrChange w:id="7071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102F607F" w14:textId="59D87FED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72" w:author="阿毛" w:date="2021-05-21T17:50:00Z"/>
                <w:rFonts w:ascii="標楷體" w:hAnsi="標楷體"/>
              </w:rPr>
              <w:pPrChange w:id="7073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0495A176" w14:textId="4D93EE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74" w:author="阿毛" w:date="2021-05-21T17:50:00Z"/>
                <w:rFonts w:ascii="標楷體" w:hAnsi="標楷體"/>
              </w:rPr>
              <w:pPrChange w:id="7075" w:author="阿毛" w:date="2021-05-21T17:50:00Z">
                <w:pPr/>
              </w:pPrChange>
            </w:pPr>
            <w:del w:id="7076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7B5FDD9E" w14:textId="4362893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77" w:author="阿毛" w:date="2021-05-21T17:50:00Z"/>
                <w:rFonts w:ascii="標楷體" w:hAnsi="標楷體"/>
              </w:rPr>
              <w:pPrChange w:id="7078" w:author="阿毛" w:date="2021-05-21T17:50:00Z">
                <w:pPr/>
              </w:pPrChange>
            </w:pPr>
            <w:del w:id="7079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27C5E79E" w14:textId="20445E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80" w:author="阿毛" w:date="2021-05-21T17:50:00Z"/>
                <w:rFonts w:ascii="標楷體" w:hAnsi="標楷體"/>
              </w:rPr>
              <w:pPrChange w:id="7081" w:author="阿毛" w:date="2021-05-21T17:50:00Z">
                <w:pPr/>
              </w:pPrChange>
            </w:pPr>
            <w:del w:id="7082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6E535D8E" w14:textId="7793438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83" w:author="阿毛" w:date="2021-05-21T17:50:00Z"/>
                <w:rFonts w:ascii="標楷體" w:hAnsi="標楷體"/>
              </w:rPr>
              <w:pPrChange w:id="7084" w:author="阿毛" w:date="2021-05-21T17:50:00Z">
                <w:pPr/>
              </w:pPrChange>
            </w:pPr>
            <w:del w:id="7085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0F390387" w14:textId="27A0E1B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86" w:author="阿毛" w:date="2021-05-21T17:50:00Z"/>
                <w:rFonts w:ascii="標楷體" w:hAnsi="標楷體"/>
              </w:rPr>
              <w:pPrChange w:id="7087" w:author="阿毛" w:date="2021-05-21T17:50:00Z">
                <w:pPr/>
              </w:pPrChange>
            </w:pPr>
            <w:del w:id="7088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19491E19" w14:textId="61FFEC2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89" w:author="阿毛" w:date="2021-05-21T17:50:00Z"/>
                <w:rFonts w:ascii="標楷體" w:hAnsi="標楷體"/>
              </w:rPr>
              <w:pPrChange w:id="7090" w:author="阿毛" w:date="2021-05-21T17:50:00Z">
                <w:pPr/>
              </w:pPrChange>
            </w:pPr>
          </w:p>
        </w:tc>
      </w:tr>
      <w:tr w:rsidR="000430C1" w:rsidRPr="00CA6569" w:rsidDel="007154E3" w14:paraId="52755EA3" w14:textId="13A030C6" w:rsidTr="005C14EF">
        <w:trPr>
          <w:trHeight w:val="291"/>
          <w:jc w:val="center"/>
          <w:del w:id="7091" w:author="阿毛" w:date="2021-05-21T17:50:00Z"/>
        </w:trPr>
        <w:tc>
          <w:tcPr>
            <w:tcW w:w="456" w:type="dxa"/>
          </w:tcPr>
          <w:p w14:paraId="1AAFBF71" w14:textId="5C3E8D8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92" w:author="阿毛" w:date="2021-05-21T17:50:00Z"/>
                <w:rFonts w:ascii="標楷體" w:hAnsi="標楷體"/>
              </w:rPr>
              <w:pPrChange w:id="7093" w:author="阿毛" w:date="2021-05-21T17:50:00Z">
                <w:pPr/>
              </w:pPrChange>
            </w:pPr>
            <w:del w:id="7094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635001B4" w14:textId="4A1C7DD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95" w:author="阿毛" w:date="2021-05-21T17:50:00Z"/>
                <w:rFonts w:ascii="標楷體" w:hAnsi="標楷體"/>
              </w:rPr>
              <w:pPrChange w:id="7096" w:author="阿毛" w:date="2021-05-21T17:50:00Z">
                <w:pPr/>
              </w:pPrChange>
            </w:pPr>
            <w:del w:id="7097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F5E4450" w14:textId="160B07E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98" w:author="阿毛" w:date="2021-05-21T17:50:00Z"/>
                <w:rFonts w:ascii="標楷體" w:hAnsi="標楷體" w:cs="新細明體"/>
              </w:rPr>
              <w:pPrChange w:id="7099" w:author="阿毛" w:date="2021-05-21T17:50:00Z">
                <w:pPr/>
              </w:pPrChange>
            </w:pPr>
            <w:del w:id="7100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2E6F7673" w14:textId="25D0D4D1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01" w:author="阿毛" w:date="2021-05-21T17:50:00Z"/>
                <w:rFonts w:ascii="標楷體" w:hAnsi="標楷體"/>
              </w:rPr>
              <w:pPrChange w:id="7102" w:author="阿毛" w:date="2021-05-21T17:50:00Z">
                <w:pPr/>
              </w:pPrChange>
            </w:pPr>
            <w:del w:id="7103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051FD4E6" w14:textId="57810E9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04" w:author="阿毛" w:date="2021-05-21T17:50:00Z"/>
                <w:rFonts w:ascii="標楷體" w:hAnsi="標楷體"/>
              </w:rPr>
              <w:pPrChange w:id="7105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31373B18" w14:textId="0D18DD2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06" w:author="阿毛" w:date="2021-05-21T17:50:00Z"/>
                <w:rFonts w:ascii="標楷體" w:hAnsi="標楷體"/>
              </w:rPr>
              <w:pPrChange w:id="7107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2EE2E2C2" w14:textId="5281809A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08" w:author="阿毛" w:date="2021-05-21T17:50:00Z"/>
                <w:rFonts w:ascii="標楷體" w:hAnsi="標楷體"/>
              </w:rPr>
              <w:pPrChange w:id="7109" w:author="阿毛" w:date="2021-05-21T17:50:00Z">
                <w:pPr/>
              </w:pPrChange>
            </w:pPr>
            <w:del w:id="7110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5121FA8D" w14:textId="4726578D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11" w:author="阿毛" w:date="2021-05-21T17:50:00Z"/>
                <w:rFonts w:ascii="標楷體" w:hAnsi="標楷體"/>
              </w:rPr>
              <w:pPrChange w:id="7112" w:author="阿毛" w:date="2021-05-21T17:50:00Z">
                <w:pPr/>
              </w:pPrChange>
            </w:pPr>
            <w:del w:id="7113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1F95D767" w14:textId="24F98641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14" w:author="阿毛" w:date="2021-05-21T17:50:00Z"/>
                <w:rFonts w:ascii="標楷體" w:hAnsi="標楷體"/>
              </w:rPr>
              <w:pPrChange w:id="7115" w:author="阿毛" w:date="2021-05-21T17:50:00Z">
                <w:pPr/>
              </w:pPrChange>
            </w:pPr>
          </w:p>
        </w:tc>
      </w:tr>
    </w:tbl>
    <w:p w14:paraId="7BBC7358" w14:textId="037BE883" w:rsidR="000430C1" w:rsidRPr="00BE3738" w:rsidDel="007154E3" w:rsidRDefault="000430C1">
      <w:pPr>
        <w:pStyle w:val="3"/>
        <w:numPr>
          <w:ilvl w:val="2"/>
          <w:numId w:val="6"/>
        </w:numPr>
        <w:rPr>
          <w:del w:id="7116" w:author="阿毛" w:date="2021-05-21T17:50:00Z"/>
        </w:rPr>
        <w:pPrChange w:id="7117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</w:p>
    <w:p w14:paraId="07A1F8E6" w14:textId="44BC8023" w:rsidR="006F422C" w:rsidRPr="006E659F" w:rsidDel="007154E3" w:rsidRDefault="006F422C">
      <w:pPr>
        <w:pStyle w:val="3"/>
        <w:numPr>
          <w:ilvl w:val="2"/>
          <w:numId w:val="6"/>
        </w:numPr>
        <w:rPr>
          <w:del w:id="7118" w:author="阿毛" w:date="2021-05-21T17:50:00Z"/>
          <w:rFonts w:ascii="標楷體" w:hAnsi="標楷體"/>
        </w:rPr>
      </w:pPr>
      <w:del w:id="7119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3</w:delText>
        </w:r>
        <w:r w:rsidRPr="00D47C53" w:rsidDel="007154E3">
          <w:rPr>
            <w:rFonts w:ascii="標楷體" w:hAnsi="標楷體" w:hint="eastAsia"/>
          </w:rPr>
          <w:delText>月</w:delText>
        </w:r>
        <w:r w:rsidRPr="006E659F" w:rsidDel="007154E3">
          <w:rPr>
            <w:rFonts w:ascii="標楷體" w:hAnsi="標楷體" w:hint="eastAsia"/>
          </w:rPr>
          <w:delText>報</w:delText>
        </w:r>
      </w:del>
    </w:p>
    <w:p w14:paraId="6BD641D4" w14:textId="7F8A3604" w:rsidR="006F422C" w:rsidRPr="00AB69BA" w:rsidDel="007154E3" w:rsidRDefault="006F422C">
      <w:pPr>
        <w:pStyle w:val="3"/>
        <w:numPr>
          <w:ilvl w:val="2"/>
          <w:numId w:val="6"/>
        </w:numPr>
        <w:rPr>
          <w:del w:id="7120" w:author="阿毛" w:date="2021-05-21T17:50:00Z"/>
        </w:rPr>
        <w:pPrChange w:id="7121" w:author="阿毛" w:date="2021-05-21T17:50:00Z">
          <w:pPr>
            <w:pStyle w:val="a"/>
          </w:pPr>
        </w:pPrChange>
      </w:pPr>
      <w:del w:id="7122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76B89E41" w14:textId="1A158E40" w:rsidTr="00F4398B">
        <w:trPr>
          <w:trHeight w:val="277"/>
          <w:del w:id="712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A85DA6" w14:textId="0820EC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4" w:author="阿毛" w:date="2021-05-21T17:50:00Z"/>
                <w:rFonts w:ascii="標楷體" w:hAnsi="標楷體"/>
              </w:rPr>
              <w:pPrChange w:id="7125" w:author="阿毛" w:date="2021-05-21T17:50:00Z">
                <w:pPr/>
              </w:pPrChange>
            </w:pPr>
            <w:del w:id="7126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D780D" w14:textId="61EFCAFA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7" w:author="阿毛" w:date="2021-05-21T17:50:00Z"/>
                <w:rFonts w:ascii="標楷體" w:hAnsi="標楷體"/>
              </w:rPr>
              <w:pPrChange w:id="7128" w:author="阿毛" w:date="2021-05-21T17:50:00Z">
                <w:pPr/>
              </w:pPrChange>
            </w:pPr>
            <w:del w:id="7129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報表</w:delText>
              </w:r>
            </w:del>
          </w:p>
          <w:p w14:paraId="40938741" w14:textId="276CF59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0" w:author="阿毛" w:date="2021-05-21T17:50:00Z"/>
                <w:rFonts w:ascii="標楷體" w:hAnsi="標楷體"/>
              </w:rPr>
              <w:pPrChange w:id="7131" w:author="阿毛" w:date="2021-05-21T17:50:00Z">
                <w:pPr/>
              </w:pPrChange>
            </w:pPr>
            <w:del w:id="7132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03A33C42" w14:textId="6AA9E0AB" w:rsidTr="00F4398B">
        <w:trPr>
          <w:trHeight w:val="277"/>
          <w:del w:id="713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9C150F" w14:textId="18F746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4" w:author="阿毛" w:date="2021-05-21T17:50:00Z"/>
                <w:rFonts w:ascii="標楷體" w:hAnsi="標楷體"/>
              </w:rPr>
              <w:pPrChange w:id="7135" w:author="阿毛" w:date="2021-05-21T17:50:00Z">
                <w:pPr/>
              </w:pPrChange>
            </w:pPr>
            <w:del w:id="7136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943A" w14:textId="6149E38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7" w:author="阿毛" w:date="2021-05-21T17:50:00Z"/>
                <w:rFonts w:ascii="標楷體" w:hAnsi="標楷體"/>
              </w:rPr>
              <w:pPrChange w:id="7138" w:author="阿毛" w:date="2021-05-21T17:50:00Z">
                <w:pPr/>
              </w:pPrChange>
            </w:pPr>
          </w:p>
        </w:tc>
      </w:tr>
      <w:tr w:rsidR="006F422C" w:rsidRPr="00AB69BA" w:rsidDel="007154E3" w14:paraId="3ED4CBAA" w14:textId="18D51BE3" w:rsidTr="00F4398B">
        <w:trPr>
          <w:trHeight w:val="773"/>
          <w:del w:id="713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B5285" w14:textId="1BE8A7B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0" w:author="阿毛" w:date="2021-05-21T17:50:00Z"/>
                <w:rFonts w:ascii="標楷體" w:hAnsi="標楷體"/>
              </w:rPr>
              <w:pPrChange w:id="7141" w:author="阿毛" w:date="2021-05-21T17:50:00Z">
                <w:pPr/>
              </w:pPrChange>
            </w:pPr>
            <w:del w:id="7142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9880A" w14:textId="47761A2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3" w:author="阿毛" w:date="2021-05-21T17:50:00Z"/>
                <w:rFonts w:ascii="標楷體" w:hAnsi="標楷體"/>
              </w:rPr>
              <w:pPrChange w:id="7144" w:author="阿毛" w:date="2021-05-21T17:50:00Z">
                <w:pPr/>
              </w:pPrChange>
            </w:pPr>
          </w:p>
        </w:tc>
      </w:tr>
      <w:tr w:rsidR="006F422C" w:rsidRPr="00AB69BA" w:rsidDel="007154E3" w14:paraId="1907906F" w14:textId="7C2EFA9E" w:rsidTr="00F4398B">
        <w:trPr>
          <w:trHeight w:val="321"/>
          <w:del w:id="714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95FF1F" w14:textId="667A3BD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6" w:author="阿毛" w:date="2021-05-21T17:50:00Z"/>
                <w:rFonts w:ascii="標楷體" w:hAnsi="標楷體"/>
              </w:rPr>
              <w:pPrChange w:id="7147" w:author="阿毛" w:date="2021-05-21T17:50:00Z">
                <w:pPr/>
              </w:pPrChange>
            </w:pPr>
            <w:del w:id="7148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68EAE2" w14:textId="7A5724E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9" w:author="阿毛" w:date="2021-05-21T17:50:00Z"/>
                <w:rFonts w:ascii="標楷體" w:hAnsi="標楷體"/>
              </w:rPr>
              <w:pPrChange w:id="7150" w:author="阿毛" w:date="2021-05-21T17:50:00Z">
                <w:pPr/>
              </w:pPrChange>
            </w:pPr>
          </w:p>
        </w:tc>
      </w:tr>
      <w:tr w:rsidR="006F422C" w:rsidRPr="00AB69BA" w:rsidDel="007154E3" w14:paraId="471594F9" w14:textId="7B81EEA1" w:rsidTr="00F4398B">
        <w:trPr>
          <w:trHeight w:val="1311"/>
          <w:del w:id="715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3CABDE" w14:textId="1E540BC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2" w:author="阿毛" w:date="2021-05-21T17:50:00Z"/>
                <w:rFonts w:ascii="標楷體" w:hAnsi="標楷體"/>
              </w:rPr>
              <w:pPrChange w:id="7153" w:author="阿毛" w:date="2021-05-21T17:50:00Z">
                <w:pPr/>
              </w:pPrChange>
            </w:pPr>
            <w:del w:id="7154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9A50AA" w14:textId="1955614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5" w:author="阿毛" w:date="2021-05-21T17:50:00Z"/>
                <w:rFonts w:ascii="標楷體" w:hAnsi="標楷體"/>
              </w:rPr>
              <w:pPrChange w:id="7156" w:author="阿毛" w:date="2021-05-21T17:50:00Z">
                <w:pPr/>
              </w:pPrChange>
            </w:pPr>
          </w:p>
        </w:tc>
      </w:tr>
      <w:tr w:rsidR="006F422C" w:rsidRPr="00AB69BA" w:rsidDel="007154E3" w14:paraId="0C81FEFF" w14:textId="3ADFD5DE" w:rsidTr="00F4398B">
        <w:trPr>
          <w:trHeight w:val="278"/>
          <w:del w:id="715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01012E" w14:textId="75EBDD7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8" w:author="阿毛" w:date="2021-05-21T17:50:00Z"/>
                <w:rFonts w:ascii="標楷體" w:hAnsi="標楷體"/>
              </w:rPr>
              <w:pPrChange w:id="7159" w:author="阿毛" w:date="2021-05-21T17:50:00Z">
                <w:pPr/>
              </w:pPrChange>
            </w:pPr>
            <w:del w:id="7160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70AB2" w14:textId="749CB53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1" w:author="阿毛" w:date="2021-05-21T17:50:00Z"/>
                <w:rFonts w:ascii="標楷體" w:hAnsi="標楷體"/>
              </w:rPr>
              <w:pPrChange w:id="7162" w:author="阿毛" w:date="2021-05-21T17:50:00Z">
                <w:pPr/>
              </w:pPrChange>
            </w:pPr>
          </w:p>
        </w:tc>
      </w:tr>
      <w:tr w:rsidR="006F422C" w:rsidRPr="00AB69BA" w:rsidDel="007154E3" w14:paraId="0F8A3DDE" w14:textId="6452A518" w:rsidTr="00F4398B">
        <w:trPr>
          <w:trHeight w:val="358"/>
          <w:del w:id="716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20362E" w14:textId="388D2D7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4" w:author="阿毛" w:date="2021-05-21T17:50:00Z"/>
                <w:rFonts w:ascii="標楷體" w:hAnsi="標楷體"/>
              </w:rPr>
              <w:pPrChange w:id="7165" w:author="阿毛" w:date="2021-05-21T17:50:00Z">
                <w:pPr/>
              </w:pPrChange>
            </w:pPr>
            <w:del w:id="7166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CB6FBB" w14:textId="1B1734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7" w:author="阿毛" w:date="2021-05-21T17:50:00Z"/>
                <w:rFonts w:ascii="標楷體" w:hAnsi="標楷體"/>
              </w:rPr>
              <w:pPrChange w:id="7168" w:author="阿毛" w:date="2021-05-21T17:50:00Z">
                <w:pPr/>
              </w:pPrChange>
            </w:pPr>
          </w:p>
        </w:tc>
      </w:tr>
      <w:tr w:rsidR="006F422C" w:rsidRPr="00AB69BA" w:rsidDel="007154E3" w14:paraId="24DB477B" w14:textId="203F5DFF" w:rsidTr="00F4398B">
        <w:trPr>
          <w:trHeight w:val="278"/>
          <w:del w:id="716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41476" w14:textId="43C10E8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70" w:author="阿毛" w:date="2021-05-21T17:50:00Z"/>
                <w:rFonts w:ascii="標楷體" w:hAnsi="標楷體"/>
              </w:rPr>
              <w:pPrChange w:id="7171" w:author="阿毛" w:date="2021-05-21T17:50:00Z">
                <w:pPr/>
              </w:pPrChange>
            </w:pPr>
            <w:del w:id="7172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41D028" w14:textId="6057B8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73" w:author="阿毛" w:date="2021-05-21T17:50:00Z"/>
                <w:rFonts w:ascii="標楷體" w:hAnsi="標楷體"/>
              </w:rPr>
              <w:pPrChange w:id="7174" w:author="阿毛" w:date="2021-05-21T17:50:00Z">
                <w:pPr/>
              </w:pPrChange>
            </w:pPr>
          </w:p>
        </w:tc>
      </w:tr>
    </w:tbl>
    <w:p w14:paraId="0B51EEF6" w14:textId="3A05C638" w:rsidR="006F422C" w:rsidDel="007154E3" w:rsidRDefault="006F422C">
      <w:pPr>
        <w:pStyle w:val="3"/>
        <w:numPr>
          <w:ilvl w:val="2"/>
          <w:numId w:val="6"/>
        </w:numPr>
        <w:rPr>
          <w:del w:id="7175" w:author="阿毛" w:date="2021-05-21T17:50:00Z"/>
          <w:rFonts w:ascii="標楷體" w:hAnsi="標楷體"/>
        </w:rPr>
        <w:pPrChange w:id="7176" w:author="阿毛" w:date="2021-05-21T17:50:00Z">
          <w:pPr/>
        </w:pPrChange>
      </w:pPr>
    </w:p>
    <w:p w14:paraId="61490C76" w14:textId="255111C4" w:rsidR="000430C1" w:rsidDel="007154E3" w:rsidRDefault="000430C1">
      <w:pPr>
        <w:pStyle w:val="3"/>
        <w:numPr>
          <w:ilvl w:val="2"/>
          <w:numId w:val="6"/>
        </w:numPr>
        <w:rPr>
          <w:del w:id="7177" w:author="阿毛" w:date="2021-05-21T17:50:00Z"/>
          <w:rFonts w:ascii="標楷體" w:hAnsi="標楷體"/>
        </w:rPr>
        <w:pPrChange w:id="7178" w:author="阿毛" w:date="2021-05-21T17:50:00Z">
          <w:pPr>
            <w:widowControl/>
          </w:pPr>
        </w:pPrChange>
      </w:pPr>
      <w:del w:id="7179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4A6FF471" w14:textId="322346E0" w:rsidR="000430C1" w:rsidRPr="00AB69BA" w:rsidDel="007154E3" w:rsidRDefault="000430C1">
      <w:pPr>
        <w:pStyle w:val="3"/>
        <w:numPr>
          <w:ilvl w:val="2"/>
          <w:numId w:val="6"/>
        </w:numPr>
        <w:rPr>
          <w:del w:id="7180" w:author="阿毛" w:date="2021-05-21T17:50:00Z"/>
          <w:rFonts w:ascii="標楷體" w:hAnsi="標楷體"/>
        </w:rPr>
        <w:pPrChange w:id="7181" w:author="阿毛" w:date="2021-05-21T17:50:00Z">
          <w:pPr/>
        </w:pPrChange>
      </w:pPr>
    </w:p>
    <w:p w14:paraId="44016A44" w14:textId="3BA57D77" w:rsidR="006F422C" w:rsidRPr="00AB69BA" w:rsidDel="007154E3" w:rsidRDefault="006F422C">
      <w:pPr>
        <w:pStyle w:val="3"/>
        <w:numPr>
          <w:ilvl w:val="2"/>
          <w:numId w:val="6"/>
        </w:numPr>
        <w:rPr>
          <w:del w:id="7182" w:author="阿毛" w:date="2021-05-21T17:50:00Z"/>
        </w:rPr>
        <w:pPrChange w:id="7183" w:author="阿毛" w:date="2021-05-21T17:50:00Z">
          <w:pPr>
            <w:pStyle w:val="a"/>
          </w:pPr>
        </w:pPrChange>
      </w:pPr>
      <w:del w:id="7184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05569D08" w14:textId="475EC81C" w:rsidR="006F422C" w:rsidRPr="00AB69BA" w:rsidDel="007154E3" w:rsidRDefault="006F422C">
      <w:pPr>
        <w:pStyle w:val="3"/>
        <w:numPr>
          <w:ilvl w:val="2"/>
          <w:numId w:val="6"/>
        </w:numPr>
        <w:rPr>
          <w:del w:id="7185" w:author="阿毛" w:date="2021-05-21T17:50:00Z"/>
          <w:rFonts w:ascii="標楷體" w:hAnsi="標楷體" w:cs="標楷體"/>
          <w:kern w:val="0"/>
          <w:szCs w:val="28"/>
        </w:rPr>
        <w:pPrChange w:id="7186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187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66D2E5B7" w14:textId="551FCE71" w:rsidR="005A5FCB" w:rsidRPr="00AB69BA" w:rsidDel="007154E3" w:rsidRDefault="00EB300A">
      <w:pPr>
        <w:pStyle w:val="3"/>
        <w:numPr>
          <w:ilvl w:val="2"/>
          <w:numId w:val="6"/>
        </w:numPr>
        <w:rPr>
          <w:del w:id="7188" w:author="阿毛" w:date="2021-05-21T17:50:00Z"/>
          <w:rFonts w:ascii="標楷體" w:hAnsi="標楷體"/>
          <w:sz w:val="20"/>
        </w:rPr>
        <w:pPrChange w:id="7189" w:author="阿毛" w:date="2021-05-21T17:50:00Z">
          <w:pPr>
            <w:tabs>
              <w:tab w:val="left" w:pos="4320"/>
            </w:tabs>
          </w:pPr>
        </w:pPrChange>
      </w:pPr>
      <w:del w:id="7190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2B1683B" wp14:editId="3AF8638B">
              <wp:extent cx="6521450" cy="3117850"/>
              <wp:effectExtent l="0" t="0" r="0" b="6350"/>
              <wp:docPr id="2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21450" cy="3117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60FA99B" wp14:editId="01EA7E8C">
              <wp:extent cx="6565900" cy="2889250"/>
              <wp:effectExtent l="0" t="0" r="6350" b="6350"/>
              <wp:docPr id="2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2889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C056F2B" wp14:editId="178681D8">
              <wp:extent cx="6565900" cy="3289300"/>
              <wp:effectExtent l="0" t="0" r="6350" b="6350"/>
              <wp:docPr id="2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3289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E2FEEF2" wp14:editId="2FEE8B96">
              <wp:extent cx="6604000" cy="2882900"/>
              <wp:effectExtent l="0" t="0" r="6350" b="0"/>
              <wp:docPr id="2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04000" cy="288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D6DD2E1" wp14:editId="293FF654">
              <wp:extent cx="6654800" cy="2730500"/>
              <wp:effectExtent l="0" t="0" r="0" b="0"/>
              <wp:docPr id="2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54800" cy="273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5D9C045" wp14:editId="5DB1E30B">
              <wp:extent cx="6731000" cy="3003550"/>
              <wp:effectExtent l="0" t="0" r="0" b="6350"/>
              <wp:docPr id="2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1000" cy="3003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3C384F5" w14:textId="64E4954F" w:rsidR="006F422C" w:rsidRPr="00AB69BA" w:rsidDel="007154E3" w:rsidRDefault="00D950B2">
      <w:pPr>
        <w:pStyle w:val="3"/>
        <w:numPr>
          <w:ilvl w:val="2"/>
          <w:numId w:val="6"/>
        </w:numPr>
        <w:rPr>
          <w:del w:id="7191" w:author="阿毛" w:date="2021-05-21T17:50:00Z"/>
        </w:rPr>
        <w:pPrChange w:id="7192" w:author="阿毛" w:date="2021-05-21T17:50:00Z">
          <w:pPr>
            <w:pStyle w:val="a"/>
          </w:pPr>
        </w:pPrChange>
      </w:pPr>
      <w:del w:id="7193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96134E5" w14:textId="0C6358FB" w:rsidTr="005C14EF">
        <w:trPr>
          <w:trHeight w:val="388"/>
          <w:jc w:val="center"/>
          <w:del w:id="7194" w:author="阿毛" w:date="2021-05-21T17:50:00Z"/>
        </w:trPr>
        <w:tc>
          <w:tcPr>
            <w:tcW w:w="456" w:type="dxa"/>
            <w:vMerge w:val="restart"/>
          </w:tcPr>
          <w:p w14:paraId="3ED07EED" w14:textId="41E16A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95" w:author="阿毛" w:date="2021-05-21T17:50:00Z"/>
                <w:rFonts w:ascii="標楷體" w:hAnsi="標楷體"/>
              </w:rPr>
              <w:pPrChange w:id="7196" w:author="阿毛" w:date="2021-05-21T17:50:00Z">
                <w:pPr/>
              </w:pPrChange>
            </w:pPr>
            <w:del w:id="7197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5FA20E5B" w14:textId="4CA826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98" w:author="阿毛" w:date="2021-05-21T17:50:00Z"/>
                <w:rFonts w:ascii="標楷體" w:hAnsi="標楷體"/>
              </w:rPr>
              <w:pPrChange w:id="7199" w:author="阿毛" w:date="2021-05-21T17:50:00Z">
                <w:pPr/>
              </w:pPrChange>
            </w:pPr>
            <w:del w:id="7200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670DA51A" w14:textId="1F6F784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01" w:author="阿毛" w:date="2021-05-21T17:50:00Z"/>
                <w:rFonts w:ascii="標楷體" w:hAnsi="標楷體"/>
              </w:rPr>
              <w:pPrChange w:id="7202" w:author="阿毛" w:date="2021-05-21T17:50:00Z">
                <w:pPr>
                  <w:jc w:val="center"/>
                </w:pPr>
              </w:pPrChange>
            </w:pPr>
            <w:del w:id="7203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1183D3CE" w14:textId="5FE5C27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04" w:author="阿毛" w:date="2021-05-21T17:50:00Z"/>
                <w:rFonts w:ascii="標楷體" w:hAnsi="標楷體"/>
              </w:rPr>
              <w:pPrChange w:id="7205" w:author="阿毛" w:date="2021-05-21T17:50:00Z">
                <w:pPr/>
              </w:pPrChange>
            </w:pPr>
            <w:del w:id="7206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430C1" w:rsidRPr="00CA6569" w:rsidDel="007154E3" w14:paraId="719030FF" w14:textId="133B63C9" w:rsidTr="005C14EF">
        <w:trPr>
          <w:trHeight w:val="244"/>
          <w:jc w:val="center"/>
          <w:del w:id="7207" w:author="阿毛" w:date="2021-05-21T17:50:00Z"/>
        </w:trPr>
        <w:tc>
          <w:tcPr>
            <w:tcW w:w="456" w:type="dxa"/>
            <w:vMerge/>
          </w:tcPr>
          <w:p w14:paraId="7136EB5D" w14:textId="5A595CA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08" w:author="阿毛" w:date="2021-05-21T17:50:00Z"/>
                <w:rFonts w:ascii="標楷體" w:hAnsi="標楷體"/>
              </w:rPr>
              <w:pPrChange w:id="7209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62F03523" w14:textId="3144CA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10" w:author="阿毛" w:date="2021-05-21T17:50:00Z"/>
                <w:rFonts w:ascii="標楷體" w:hAnsi="標楷體"/>
              </w:rPr>
              <w:pPrChange w:id="7211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34335E5A" w14:textId="1A92550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12" w:author="阿毛" w:date="2021-05-21T17:50:00Z"/>
                <w:rFonts w:ascii="標楷體" w:hAnsi="標楷體"/>
              </w:rPr>
              <w:pPrChange w:id="7213" w:author="阿毛" w:date="2021-05-21T17:50:00Z">
                <w:pPr/>
              </w:pPrChange>
            </w:pPr>
            <w:del w:id="7214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31B765FB" w14:textId="61E61D7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15" w:author="阿毛" w:date="2021-05-21T17:50:00Z"/>
                <w:rFonts w:ascii="標楷體" w:hAnsi="標楷體"/>
              </w:rPr>
              <w:pPrChange w:id="7216" w:author="阿毛" w:date="2021-05-21T17:50:00Z">
                <w:pPr/>
              </w:pPrChange>
            </w:pPr>
            <w:del w:id="7217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3D02C5E" w14:textId="7F8B849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18" w:author="阿毛" w:date="2021-05-21T17:50:00Z"/>
                <w:rFonts w:ascii="標楷體" w:hAnsi="標楷體"/>
              </w:rPr>
              <w:pPrChange w:id="7219" w:author="阿毛" w:date="2021-05-21T17:50:00Z">
                <w:pPr/>
              </w:pPrChange>
            </w:pPr>
            <w:del w:id="7220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442F85A" w14:textId="7768BA68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21" w:author="阿毛" w:date="2021-05-21T17:50:00Z"/>
                <w:rFonts w:ascii="標楷體" w:hAnsi="標楷體"/>
              </w:rPr>
              <w:pPrChange w:id="7222" w:author="阿毛" w:date="2021-05-21T17:50:00Z">
                <w:pPr/>
              </w:pPrChange>
            </w:pPr>
            <w:del w:id="7223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583E653E" w14:textId="07818B7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24" w:author="阿毛" w:date="2021-05-21T17:50:00Z"/>
                <w:rFonts w:ascii="標楷體" w:hAnsi="標楷體"/>
              </w:rPr>
              <w:pPrChange w:id="7225" w:author="阿毛" w:date="2021-05-21T17:50:00Z">
                <w:pPr/>
              </w:pPrChange>
            </w:pPr>
            <w:del w:id="7226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6CBEDF7A" w14:textId="0FCEFFE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27" w:author="阿毛" w:date="2021-05-21T17:50:00Z"/>
                <w:rFonts w:ascii="標楷體" w:hAnsi="標楷體"/>
              </w:rPr>
              <w:pPrChange w:id="7228" w:author="阿毛" w:date="2021-05-21T17:50:00Z">
                <w:pPr/>
              </w:pPrChange>
            </w:pPr>
          </w:p>
        </w:tc>
      </w:tr>
      <w:tr w:rsidR="000430C1" w:rsidRPr="00CA6569" w:rsidDel="007154E3" w14:paraId="7DEBB5B8" w14:textId="11664C14" w:rsidTr="005C14EF">
        <w:trPr>
          <w:trHeight w:val="291"/>
          <w:jc w:val="center"/>
          <w:del w:id="7229" w:author="阿毛" w:date="2021-05-21T17:50:00Z"/>
        </w:trPr>
        <w:tc>
          <w:tcPr>
            <w:tcW w:w="456" w:type="dxa"/>
          </w:tcPr>
          <w:p w14:paraId="43B49335" w14:textId="24D6B03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0" w:author="阿毛" w:date="2021-05-21T17:50:00Z"/>
                <w:rFonts w:ascii="標楷體" w:hAnsi="標楷體"/>
              </w:rPr>
              <w:pPrChange w:id="7231" w:author="阿毛" w:date="2021-05-21T17:50:00Z">
                <w:pPr/>
              </w:pPrChange>
            </w:pPr>
            <w:del w:id="7232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018039BD" w14:textId="3223C9F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3" w:author="阿毛" w:date="2021-05-21T17:50:00Z"/>
                <w:rFonts w:ascii="標楷體" w:hAnsi="標楷體"/>
              </w:rPr>
              <w:pPrChange w:id="7234" w:author="阿毛" w:date="2021-05-21T17:50:00Z">
                <w:pPr/>
              </w:pPrChange>
            </w:pPr>
            <w:del w:id="7235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2F33C733" w14:textId="4D484C0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6" w:author="阿毛" w:date="2021-05-21T17:50:00Z"/>
                <w:rFonts w:ascii="標楷體" w:hAnsi="標楷體" w:cs="新細明體"/>
              </w:rPr>
              <w:pPrChange w:id="7237" w:author="阿毛" w:date="2021-05-21T17:50:00Z">
                <w:pPr/>
              </w:pPrChange>
            </w:pPr>
            <w:del w:id="7238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706DCA90" w14:textId="22B53A2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9" w:author="阿毛" w:date="2021-05-21T17:50:00Z"/>
                <w:rFonts w:ascii="標楷體" w:hAnsi="標楷體"/>
              </w:rPr>
              <w:pPrChange w:id="7240" w:author="阿毛" w:date="2021-05-21T17:50:00Z">
                <w:pPr/>
              </w:pPrChange>
            </w:pPr>
            <w:del w:id="7241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F00F641" w14:textId="1D84147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2" w:author="阿毛" w:date="2021-05-21T17:50:00Z"/>
                <w:rFonts w:ascii="標楷體" w:hAnsi="標楷體"/>
              </w:rPr>
              <w:pPrChange w:id="7243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22F3E81E" w14:textId="6F116168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4" w:author="阿毛" w:date="2021-05-21T17:50:00Z"/>
                <w:rFonts w:ascii="標楷體" w:hAnsi="標楷體"/>
              </w:rPr>
              <w:pPrChange w:id="7245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021C8BD6" w14:textId="191A94B6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6" w:author="阿毛" w:date="2021-05-21T17:50:00Z"/>
                <w:rFonts w:ascii="標楷體" w:hAnsi="標楷體"/>
              </w:rPr>
              <w:pPrChange w:id="7247" w:author="阿毛" w:date="2021-05-21T17:50:00Z">
                <w:pPr/>
              </w:pPrChange>
            </w:pPr>
            <w:del w:id="7248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1C2D486B" w14:textId="221AE77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9" w:author="阿毛" w:date="2021-05-21T17:50:00Z"/>
                <w:rFonts w:ascii="標楷體" w:hAnsi="標楷體"/>
              </w:rPr>
              <w:pPrChange w:id="7250" w:author="阿毛" w:date="2021-05-21T17:50:00Z">
                <w:pPr/>
              </w:pPrChange>
            </w:pPr>
            <w:del w:id="7251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103FE2C7" w14:textId="7D2F0F2E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52" w:author="阿毛" w:date="2021-05-21T17:50:00Z"/>
                <w:rFonts w:ascii="標楷體" w:hAnsi="標楷體"/>
              </w:rPr>
              <w:pPrChange w:id="7253" w:author="阿毛" w:date="2021-05-21T17:50:00Z">
                <w:pPr/>
              </w:pPrChange>
            </w:pPr>
          </w:p>
        </w:tc>
      </w:tr>
    </w:tbl>
    <w:p w14:paraId="56A75458" w14:textId="1C815231" w:rsidR="006F422C" w:rsidDel="007154E3" w:rsidRDefault="006F422C">
      <w:pPr>
        <w:pStyle w:val="3"/>
        <w:numPr>
          <w:ilvl w:val="2"/>
          <w:numId w:val="6"/>
        </w:numPr>
        <w:rPr>
          <w:del w:id="7254" w:author="阿毛" w:date="2021-05-21T17:50:00Z"/>
        </w:rPr>
        <w:pPrChange w:id="7255" w:author="阿毛" w:date="2021-05-21T17:50:00Z">
          <w:pPr/>
        </w:pPrChange>
      </w:pPr>
    </w:p>
    <w:p w14:paraId="6C5BA196" w14:textId="76A83840" w:rsidR="006F422C" w:rsidRPr="006E659F" w:rsidDel="007154E3" w:rsidRDefault="006F422C">
      <w:pPr>
        <w:pStyle w:val="3"/>
        <w:numPr>
          <w:ilvl w:val="2"/>
          <w:numId w:val="6"/>
        </w:numPr>
        <w:rPr>
          <w:del w:id="7256" w:author="阿毛" w:date="2021-05-21T17:50:00Z"/>
          <w:rFonts w:ascii="標楷體" w:hAnsi="標楷體"/>
        </w:rPr>
      </w:pPr>
      <w:del w:id="7257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804季報</w:delText>
        </w:r>
      </w:del>
    </w:p>
    <w:p w14:paraId="1252EDBB" w14:textId="61E4EF4A" w:rsidR="006F422C" w:rsidRPr="00AB69BA" w:rsidDel="007154E3" w:rsidRDefault="006F422C">
      <w:pPr>
        <w:pStyle w:val="3"/>
        <w:numPr>
          <w:ilvl w:val="2"/>
          <w:numId w:val="6"/>
        </w:numPr>
        <w:rPr>
          <w:del w:id="7258" w:author="阿毛" w:date="2021-05-21T17:50:00Z"/>
        </w:rPr>
        <w:pPrChange w:id="7259" w:author="阿毛" w:date="2021-05-21T17:50:00Z">
          <w:pPr>
            <w:pStyle w:val="a"/>
          </w:pPr>
        </w:pPrChange>
      </w:pPr>
      <w:del w:id="7260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C01E16D" w14:textId="322E1F6F" w:rsidTr="00F4398B">
        <w:trPr>
          <w:trHeight w:val="277"/>
          <w:del w:id="726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6EAB0" w14:textId="5E1113F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62" w:author="阿毛" w:date="2021-05-21T17:50:00Z"/>
                <w:rFonts w:ascii="標楷體" w:hAnsi="標楷體"/>
              </w:rPr>
              <w:pPrChange w:id="7263" w:author="阿毛" w:date="2021-05-21T17:50:00Z">
                <w:pPr/>
              </w:pPrChange>
            </w:pPr>
            <w:del w:id="7264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62DE9" w14:textId="6978FEB8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65" w:author="阿毛" w:date="2021-05-21T17:50:00Z"/>
                <w:rFonts w:ascii="標楷體" w:hAnsi="標楷體"/>
              </w:rPr>
              <w:pPrChange w:id="7266" w:author="阿毛" w:date="2021-05-21T17:50:00Z">
                <w:pPr/>
              </w:pPrChange>
            </w:pPr>
            <w:del w:id="7267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季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hAnsi="標楷體" w:hint="eastAsia"/>
                </w:rPr>
                <w:delText>季報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</w:del>
          </w:p>
          <w:p w14:paraId="28EC4AE4" w14:textId="3C58B54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68" w:author="阿毛" w:date="2021-05-21T17:50:00Z"/>
                <w:rFonts w:ascii="標楷體" w:hAnsi="標楷體"/>
              </w:rPr>
              <w:pPrChange w:id="7269" w:author="阿毛" w:date="2021-05-21T17:50:00Z">
                <w:pPr/>
              </w:pPrChange>
            </w:pPr>
            <w:del w:id="7270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4A7F66BF" w14:textId="2ABCE89F" w:rsidTr="00F4398B">
        <w:trPr>
          <w:trHeight w:val="277"/>
          <w:del w:id="727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31C8D9" w14:textId="6878A9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72" w:author="阿毛" w:date="2021-05-21T17:50:00Z"/>
                <w:rFonts w:ascii="標楷體" w:hAnsi="標楷體"/>
              </w:rPr>
              <w:pPrChange w:id="7273" w:author="阿毛" w:date="2021-05-21T17:50:00Z">
                <w:pPr/>
              </w:pPrChange>
            </w:pPr>
            <w:del w:id="7274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F2F3C9" w14:textId="780674D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75" w:author="阿毛" w:date="2021-05-21T17:50:00Z"/>
                <w:rFonts w:ascii="標楷體" w:hAnsi="標楷體"/>
              </w:rPr>
              <w:pPrChange w:id="7276" w:author="阿毛" w:date="2021-05-21T17:50:00Z">
                <w:pPr/>
              </w:pPrChange>
            </w:pPr>
          </w:p>
        </w:tc>
      </w:tr>
      <w:tr w:rsidR="006F422C" w:rsidRPr="00AB69BA" w:rsidDel="007154E3" w14:paraId="3324C7EA" w14:textId="2903D50C" w:rsidTr="00F4398B">
        <w:trPr>
          <w:trHeight w:val="773"/>
          <w:del w:id="727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589A0" w14:textId="6F1D71F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78" w:author="阿毛" w:date="2021-05-21T17:50:00Z"/>
                <w:rFonts w:ascii="標楷體" w:hAnsi="標楷體"/>
              </w:rPr>
              <w:pPrChange w:id="7279" w:author="阿毛" w:date="2021-05-21T17:50:00Z">
                <w:pPr/>
              </w:pPrChange>
            </w:pPr>
            <w:del w:id="7280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D899B" w14:textId="57A9D2A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81" w:author="阿毛" w:date="2021-05-21T17:50:00Z"/>
                <w:rFonts w:ascii="標楷體" w:hAnsi="標楷體"/>
              </w:rPr>
              <w:pPrChange w:id="7282" w:author="阿毛" w:date="2021-05-21T17:50:00Z">
                <w:pPr/>
              </w:pPrChange>
            </w:pPr>
          </w:p>
        </w:tc>
      </w:tr>
      <w:tr w:rsidR="006F422C" w:rsidRPr="00AB69BA" w:rsidDel="007154E3" w14:paraId="6B4D1AB4" w14:textId="113F14AB" w:rsidTr="00F4398B">
        <w:trPr>
          <w:trHeight w:val="321"/>
          <w:del w:id="728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163639" w14:textId="0AB6561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84" w:author="阿毛" w:date="2021-05-21T17:50:00Z"/>
                <w:rFonts w:ascii="標楷體" w:hAnsi="標楷體"/>
              </w:rPr>
              <w:pPrChange w:id="7285" w:author="阿毛" w:date="2021-05-21T17:50:00Z">
                <w:pPr/>
              </w:pPrChange>
            </w:pPr>
            <w:del w:id="7286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2AF6DB" w14:textId="1011ADA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87" w:author="阿毛" w:date="2021-05-21T17:50:00Z"/>
                <w:rFonts w:ascii="標楷體" w:hAnsi="標楷體"/>
              </w:rPr>
              <w:pPrChange w:id="7288" w:author="阿毛" w:date="2021-05-21T17:50:00Z">
                <w:pPr/>
              </w:pPrChange>
            </w:pPr>
          </w:p>
        </w:tc>
      </w:tr>
      <w:tr w:rsidR="006F422C" w:rsidRPr="00AB69BA" w:rsidDel="007154E3" w14:paraId="1EF7594E" w14:textId="04033C0B" w:rsidTr="00F4398B">
        <w:trPr>
          <w:trHeight w:val="1311"/>
          <w:del w:id="728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61DB" w14:textId="31B22E7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0" w:author="阿毛" w:date="2021-05-21T17:50:00Z"/>
                <w:rFonts w:ascii="標楷體" w:hAnsi="標楷體"/>
              </w:rPr>
              <w:pPrChange w:id="7291" w:author="阿毛" w:date="2021-05-21T17:50:00Z">
                <w:pPr/>
              </w:pPrChange>
            </w:pPr>
            <w:del w:id="7292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4C8C6" w14:textId="1BAE2D0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3" w:author="阿毛" w:date="2021-05-21T17:50:00Z"/>
                <w:rFonts w:ascii="標楷體" w:hAnsi="標楷體"/>
              </w:rPr>
              <w:pPrChange w:id="7294" w:author="阿毛" w:date="2021-05-21T17:50:00Z">
                <w:pPr/>
              </w:pPrChange>
            </w:pPr>
          </w:p>
        </w:tc>
      </w:tr>
      <w:tr w:rsidR="006F422C" w:rsidRPr="00AB69BA" w:rsidDel="007154E3" w14:paraId="7E540E40" w14:textId="5391E353" w:rsidTr="00F4398B">
        <w:trPr>
          <w:trHeight w:val="278"/>
          <w:del w:id="729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9C51A" w14:textId="72B3743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6" w:author="阿毛" w:date="2021-05-21T17:50:00Z"/>
                <w:rFonts w:ascii="標楷體" w:hAnsi="標楷體"/>
              </w:rPr>
              <w:pPrChange w:id="7297" w:author="阿毛" w:date="2021-05-21T17:50:00Z">
                <w:pPr/>
              </w:pPrChange>
            </w:pPr>
            <w:del w:id="7298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7B4006" w14:textId="697F4B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9" w:author="阿毛" w:date="2021-05-21T17:50:00Z"/>
                <w:rFonts w:ascii="標楷體" w:hAnsi="標楷體"/>
              </w:rPr>
              <w:pPrChange w:id="7300" w:author="阿毛" w:date="2021-05-21T17:50:00Z">
                <w:pPr/>
              </w:pPrChange>
            </w:pPr>
          </w:p>
        </w:tc>
      </w:tr>
      <w:tr w:rsidR="006F422C" w:rsidRPr="00AB69BA" w:rsidDel="007154E3" w14:paraId="2097AA4D" w14:textId="6759A1FA" w:rsidTr="00F4398B">
        <w:trPr>
          <w:trHeight w:val="358"/>
          <w:del w:id="730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B3B8EA" w14:textId="636EC10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2" w:author="阿毛" w:date="2021-05-21T17:50:00Z"/>
                <w:rFonts w:ascii="標楷體" w:hAnsi="標楷體"/>
              </w:rPr>
              <w:pPrChange w:id="7303" w:author="阿毛" w:date="2021-05-21T17:50:00Z">
                <w:pPr/>
              </w:pPrChange>
            </w:pPr>
            <w:del w:id="7304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9D906" w14:textId="2AF07F8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5" w:author="阿毛" w:date="2021-05-21T17:50:00Z"/>
                <w:rFonts w:ascii="標楷體" w:hAnsi="標楷體"/>
              </w:rPr>
              <w:pPrChange w:id="7306" w:author="阿毛" w:date="2021-05-21T17:50:00Z">
                <w:pPr/>
              </w:pPrChange>
            </w:pPr>
          </w:p>
        </w:tc>
      </w:tr>
      <w:tr w:rsidR="006F422C" w:rsidRPr="00AB69BA" w:rsidDel="007154E3" w14:paraId="0B9D7054" w14:textId="518326A4" w:rsidTr="00F4398B">
        <w:trPr>
          <w:trHeight w:val="278"/>
          <w:del w:id="730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D0DD5" w14:textId="73F5823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8" w:author="阿毛" w:date="2021-05-21T17:50:00Z"/>
                <w:rFonts w:ascii="標楷體" w:hAnsi="標楷體"/>
              </w:rPr>
              <w:pPrChange w:id="7309" w:author="阿毛" w:date="2021-05-21T17:50:00Z">
                <w:pPr/>
              </w:pPrChange>
            </w:pPr>
            <w:del w:id="7310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8979E" w14:textId="2C90FE9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11" w:author="阿毛" w:date="2021-05-21T17:50:00Z"/>
                <w:rFonts w:ascii="標楷體" w:hAnsi="標楷體"/>
              </w:rPr>
              <w:pPrChange w:id="7312" w:author="阿毛" w:date="2021-05-21T17:50:00Z">
                <w:pPr/>
              </w:pPrChange>
            </w:pPr>
          </w:p>
        </w:tc>
      </w:tr>
    </w:tbl>
    <w:p w14:paraId="31EAF798" w14:textId="2F6E483B" w:rsidR="006F422C" w:rsidDel="007154E3" w:rsidRDefault="006F422C">
      <w:pPr>
        <w:pStyle w:val="3"/>
        <w:numPr>
          <w:ilvl w:val="2"/>
          <w:numId w:val="6"/>
        </w:numPr>
        <w:rPr>
          <w:del w:id="7313" w:author="阿毛" w:date="2021-05-21T17:50:00Z"/>
          <w:rFonts w:ascii="標楷體" w:hAnsi="標楷體"/>
        </w:rPr>
        <w:pPrChange w:id="7314" w:author="阿毛" w:date="2021-05-21T17:50:00Z">
          <w:pPr/>
        </w:pPrChange>
      </w:pPr>
    </w:p>
    <w:p w14:paraId="1E295B16" w14:textId="0A1CEE31" w:rsidR="009F7B7A" w:rsidDel="007154E3" w:rsidRDefault="009F7B7A">
      <w:pPr>
        <w:pStyle w:val="3"/>
        <w:numPr>
          <w:ilvl w:val="2"/>
          <w:numId w:val="6"/>
        </w:numPr>
        <w:rPr>
          <w:del w:id="7315" w:author="阿毛" w:date="2021-05-21T17:50:00Z"/>
          <w:rFonts w:ascii="標楷體" w:hAnsi="標楷體"/>
        </w:rPr>
        <w:pPrChange w:id="7316" w:author="阿毛" w:date="2021-05-21T17:50:00Z">
          <w:pPr>
            <w:widowControl/>
          </w:pPr>
        </w:pPrChange>
      </w:pPr>
      <w:del w:id="7317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33981ECE" w14:textId="12EA8F5E" w:rsidR="009F7B7A" w:rsidRPr="00AB69BA" w:rsidDel="007154E3" w:rsidRDefault="009F7B7A">
      <w:pPr>
        <w:pStyle w:val="3"/>
        <w:numPr>
          <w:ilvl w:val="2"/>
          <w:numId w:val="6"/>
        </w:numPr>
        <w:rPr>
          <w:del w:id="7318" w:author="阿毛" w:date="2021-05-21T17:50:00Z"/>
          <w:rFonts w:ascii="標楷體" w:hAnsi="標楷體"/>
        </w:rPr>
        <w:pPrChange w:id="7319" w:author="阿毛" w:date="2021-05-21T17:50:00Z">
          <w:pPr/>
        </w:pPrChange>
      </w:pPr>
    </w:p>
    <w:p w14:paraId="6DE28712" w14:textId="3751201C" w:rsidR="006F422C" w:rsidRPr="00AB69BA" w:rsidDel="007154E3" w:rsidRDefault="006F422C">
      <w:pPr>
        <w:pStyle w:val="3"/>
        <w:numPr>
          <w:ilvl w:val="2"/>
          <w:numId w:val="6"/>
        </w:numPr>
        <w:rPr>
          <w:del w:id="7320" w:author="阿毛" w:date="2021-05-21T17:50:00Z"/>
        </w:rPr>
        <w:pPrChange w:id="7321" w:author="阿毛" w:date="2021-05-21T17:50:00Z">
          <w:pPr>
            <w:pStyle w:val="a"/>
          </w:pPr>
        </w:pPrChange>
      </w:pPr>
      <w:del w:id="7322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2664AD42" w14:textId="27C0EA26" w:rsidR="006F422C" w:rsidRPr="00AB69BA" w:rsidDel="007154E3" w:rsidRDefault="006F422C">
      <w:pPr>
        <w:pStyle w:val="3"/>
        <w:numPr>
          <w:ilvl w:val="2"/>
          <w:numId w:val="6"/>
        </w:numPr>
        <w:rPr>
          <w:del w:id="7323" w:author="阿毛" w:date="2021-05-21T17:50:00Z"/>
          <w:rFonts w:ascii="標楷體" w:hAnsi="標楷體" w:cs="標楷體"/>
          <w:kern w:val="0"/>
          <w:szCs w:val="28"/>
        </w:rPr>
        <w:pPrChange w:id="7324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325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7F579038" w14:textId="5AF80F42" w:rsidR="005A5FCB" w:rsidRPr="00AB69BA" w:rsidDel="007154E3" w:rsidRDefault="00EB300A">
      <w:pPr>
        <w:pStyle w:val="3"/>
        <w:numPr>
          <w:ilvl w:val="2"/>
          <w:numId w:val="6"/>
        </w:numPr>
        <w:rPr>
          <w:del w:id="7326" w:author="阿毛" w:date="2021-05-21T17:50:00Z"/>
          <w:rFonts w:ascii="標楷體" w:hAnsi="標楷體"/>
          <w:sz w:val="20"/>
        </w:rPr>
        <w:pPrChange w:id="7327" w:author="阿毛" w:date="2021-05-21T17:50:00Z">
          <w:pPr>
            <w:tabs>
              <w:tab w:val="left" w:pos="4320"/>
            </w:tabs>
          </w:pPr>
        </w:pPrChange>
      </w:pPr>
      <w:del w:id="7328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C5FFDE2" wp14:editId="599B7542">
              <wp:extent cx="6724650" cy="2673350"/>
              <wp:effectExtent l="0" t="0" r="0" b="0"/>
              <wp:docPr id="2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267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D44ACFA" w14:textId="14DA8203" w:rsidR="006F422C" w:rsidDel="007154E3" w:rsidRDefault="00D950B2">
      <w:pPr>
        <w:pStyle w:val="3"/>
        <w:numPr>
          <w:ilvl w:val="2"/>
          <w:numId w:val="6"/>
        </w:numPr>
        <w:rPr>
          <w:del w:id="7329" w:author="阿毛" w:date="2021-05-21T17:50:00Z"/>
        </w:rPr>
        <w:pPrChange w:id="7330" w:author="阿毛" w:date="2021-05-21T17:50:00Z">
          <w:pPr>
            <w:pStyle w:val="a"/>
          </w:pPr>
        </w:pPrChange>
      </w:pPr>
      <w:del w:id="7331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9F7B7A" w:rsidRPr="00CA6569" w:rsidDel="007154E3" w14:paraId="6A9F33CD" w14:textId="2D911845" w:rsidTr="005C14EF">
        <w:trPr>
          <w:trHeight w:val="388"/>
          <w:jc w:val="center"/>
          <w:del w:id="7332" w:author="阿毛" w:date="2021-05-21T17:50:00Z"/>
        </w:trPr>
        <w:tc>
          <w:tcPr>
            <w:tcW w:w="456" w:type="dxa"/>
            <w:vMerge w:val="restart"/>
          </w:tcPr>
          <w:p w14:paraId="2EACDDBF" w14:textId="144AD301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33" w:author="阿毛" w:date="2021-05-21T17:50:00Z"/>
                <w:rFonts w:ascii="標楷體" w:hAnsi="標楷體"/>
              </w:rPr>
              <w:pPrChange w:id="7334" w:author="阿毛" w:date="2021-05-21T17:50:00Z">
                <w:pPr/>
              </w:pPrChange>
            </w:pPr>
            <w:del w:id="7335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38C3A395" w14:textId="7032CE2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36" w:author="阿毛" w:date="2021-05-21T17:50:00Z"/>
                <w:rFonts w:ascii="標楷體" w:hAnsi="標楷體"/>
              </w:rPr>
              <w:pPrChange w:id="7337" w:author="阿毛" w:date="2021-05-21T17:50:00Z">
                <w:pPr/>
              </w:pPrChange>
            </w:pPr>
            <w:del w:id="7338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446751A3" w14:textId="23AB10FB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39" w:author="阿毛" w:date="2021-05-21T17:50:00Z"/>
                <w:rFonts w:ascii="標楷體" w:hAnsi="標楷體"/>
              </w:rPr>
              <w:pPrChange w:id="7340" w:author="阿毛" w:date="2021-05-21T17:50:00Z">
                <w:pPr>
                  <w:jc w:val="center"/>
                </w:pPr>
              </w:pPrChange>
            </w:pPr>
            <w:del w:id="7341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4AB3B122" w14:textId="35CDA71F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42" w:author="阿毛" w:date="2021-05-21T17:50:00Z"/>
                <w:rFonts w:ascii="標楷體" w:hAnsi="標楷體"/>
              </w:rPr>
              <w:pPrChange w:id="7343" w:author="阿毛" w:date="2021-05-21T17:50:00Z">
                <w:pPr/>
              </w:pPrChange>
            </w:pPr>
            <w:del w:id="7344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00D39F7F" w14:textId="5E1E585E" w:rsidTr="005C14EF">
        <w:trPr>
          <w:trHeight w:val="244"/>
          <w:jc w:val="center"/>
          <w:del w:id="7345" w:author="阿毛" w:date="2021-05-21T17:50:00Z"/>
        </w:trPr>
        <w:tc>
          <w:tcPr>
            <w:tcW w:w="456" w:type="dxa"/>
            <w:vMerge/>
          </w:tcPr>
          <w:p w14:paraId="78932021" w14:textId="325CD7E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46" w:author="阿毛" w:date="2021-05-21T17:50:00Z"/>
                <w:rFonts w:ascii="標楷體" w:hAnsi="標楷體"/>
              </w:rPr>
              <w:pPrChange w:id="7347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3F4477F7" w14:textId="2ED35B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48" w:author="阿毛" w:date="2021-05-21T17:50:00Z"/>
                <w:rFonts w:ascii="標楷體" w:hAnsi="標楷體"/>
              </w:rPr>
              <w:pPrChange w:id="7349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40BB20D0" w14:textId="527FEA1A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50" w:author="阿毛" w:date="2021-05-21T17:50:00Z"/>
                <w:rFonts w:ascii="標楷體" w:hAnsi="標楷體"/>
              </w:rPr>
              <w:pPrChange w:id="7351" w:author="阿毛" w:date="2021-05-21T17:50:00Z">
                <w:pPr/>
              </w:pPrChange>
            </w:pPr>
            <w:del w:id="7352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65E69C7C" w14:textId="3B6F7FE5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53" w:author="阿毛" w:date="2021-05-21T17:50:00Z"/>
                <w:rFonts w:ascii="標楷體" w:hAnsi="標楷體"/>
              </w:rPr>
              <w:pPrChange w:id="7354" w:author="阿毛" w:date="2021-05-21T17:50:00Z">
                <w:pPr/>
              </w:pPrChange>
            </w:pPr>
            <w:del w:id="7355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5B0E217A" w14:textId="37D4DB1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56" w:author="阿毛" w:date="2021-05-21T17:50:00Z"/>
                <w:rFonts w:ascii="標楷體" w:hAnsi="標楷體"/>
              </w:rPr>
              <w:pPrChange w:id="7357" w:author="阿毛" w:date="2021-05-21T17:50:00Z">
                <w:pPr/>
              </w:pPrChange>
            </w:pPr>
            <w:del w:id="7358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8273CC1" w14:textId="443DC0F2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59" w:author="阿毛" w:date="2021-05-21T17:50:00Z"/>
                <w:rFonts w:ascii="標楷體" w:hAnsi="標楷體"/>
              </w:rPr>
              <w:pPrChange w:id="7360" w:author="阿毛" w:date="2021-05-21T17:50:00Z">
                <w:pPr/>
              </w:pPrChange>
            </w:pPr>
            <w:del w:id="7361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2452A67C" w14:textId="318B06C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62" w:author="阿毛" w:date="2021-05-21T17:50:00Z"/>
                <w:rFonts w:ascii="標楷體" w:hAnsi="標楷體"/>
              </w:rPr>
              <w:pPrChange w:id="7363" w:author="阿毛" w:date="2021-05-21T17:50:00Z">
                <w:pPr/>
              </w:pPrChange>
            </w:pPr>
            <w:del w:id="7364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11C9ABE1" w14:textId="3D90266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65" w:author="阿毛" w:date="2021-05-21T17:50:00Z"/>
                <w:rFonts w:ascii="標楷體" w:hAnsi="標楷體"/>
              </w:rPr>
              <w:pPrChange w:id="7366" w:author="阿毛" w:date="2021-05-21T17:50:00Z">
                <w:pPr/>
              </w:pPrChange>
            </w:pPr>
          </w:p>
        </w:tc>
      </w:tr>
      <w:tr w:rsidR="009F7B7A" w:rsidRPr="00CA6569" w:rsidDel="007154E3" w14:paraId="3A964773" w14:textId="76CA892F" w:rsidTr="005C14EF">
        <w:trPr>
          <w:trHeight w:val="291"/>
          <w:jc w:val="center"/>
          <w:del w:id="7367" w:author="阿毛" w:date="2021-05-21T17:50:00Z"/>
        </w:trPr>
        <w:tc>
          <w:tcPr>
            <w:tcW w:w="456" w:type="dxa"/>
          </w:tcPr>
          <w:p w14:paraId="519A8CEC" w14:textId="6BE3FCA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68" w:author="阿毛" w:date="2021-05-21T17:50:00Z"/>
                <w:rFonts w:ascii="標楷體" w:hAnsi="標楷體"/>
              </w:rPr>
              <w:pPrChange w:id="7369" w:author="阿毛" w:date="2021-05-21T17:50:00Z">
                <w:pPr/>
              </w:pPrChange>
            </w:pPr>
            <w:del w:id="7370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311D2602" w14:textId="4B7BED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71" w:author="阿毛" w:date="2021-05-21T17:50:00Z"/>
                <w:rFonts w:ascii="標楷體" w:hAnsi="標楷體"/>
              </w:rPr>
              <w:pPrChange w:id="7372" w:author="阿毛" w:date="2021-05-21T17:50:00Z">
                <w:pPr/>
              </w:pPrChange>
            </w:pPr>
            <w:del w:id="7373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4647EBB9" w14:textId="38A99DC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74" w:author="阿毛" w:date="2021-05-21T17:50:00Z"/>
                <w:rFonts w:ascii="標楷體" w:hAnsi="標楷體" w:cs="新細明體"/>
              </w:rPr>
              <w:pPrChange w:id="7375" w:author="阿毛" w:date="2021-05-21T17:50:00Z">
                <w:pPr/>
              </w:pPrChange>
            </w:pPr>
            <w:del w:id="7376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502AFF9B" w14:textId="5084DA7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77" w:author="阿毛" w:date="2021-05-21T17:50:00Z"/>
                <w:rFonts w:ascii="標楷體" w:hAnsi="標楷體"/>
              </w:rPr>
              <w:pPrChange w:id="7378" w:author="阿毛" w:date="2021-05-21T17:50:00Z">
                <w:pPr/>
              </w:pPrChange>
            </w:pPr>
            <w:del w:id="7379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1C9CD0A0" w14:textId="13BEA5D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80" w:author="阿毛" w:date="2021-05-21T17:50:00Z"/>
                <w:rFonts w:ascii="標楷體" w:hAnsi="標楷體"/>
              </w:rPr>
              <w:pPrChange w:id="7381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46FC5281" w14:textId="13ECAD9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82" w:author="阿毛" w:date="2021-05-21T17:50:00Z"/>
                <w:rFonts w:ascii="標楷體" w:hAnsi="標楷體"/>
              </w:rPr>
              <w:pPrChange w:id="7383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58F60A89" w14:textId="3F5D656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84" w:author="阿毛" w:date="2021-05-21T17:50:00Z"/>
                <w:rFonts w:ascii="標楷體" w:hAnsi="標楷體"/>
              </w:rPr>
              <w:pPrChange w:id="7385" w:author="阿毛" w:date="2021-05-21T17:50:00Z">
                <w:pPr/>
              </w:pPrChange>
            </w:pPr>
            <w:del w:id="7386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71FF0448" w14:textId="79626218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87" w:author="阿毛" w:date="2021-05-21T17:50:00Z"/>
                <w:rFonts w:ascii="標楷體" w:hAnsi="標楷體"/>
              </w:rPr>
              <w:pPrChange w:id="7388" w:author="阿毛" w:date="2021-05-21T17:50:00Z">
                <w:pPr/>
              </w:pPrChange>
            </w:pPr>
            <w:del w:id="7389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5F54282E" w14:textId="4E5A3C5D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90" w:author="阿毛" w:date="2021-05-21T17:50:00Z"/>
                <w:rFonts w:ascii="標楷體" w:hAnsi="標楷體"/>
              </w:rPr>
              <w:pPrChange w:id="7391" w:author="阿毛" w:date="2021-05-21T17:50:00Z">
                <w:pPr/>
              </w:pPrChange>
            </w:pPr>
          </w:p>
        </w:tc>
      </w:tr>
    </w:tbl>
    <w:p w14:paraId="323FDF58" w14:textId="52FDC244" w:rsidR="009F7B7A" w:rsidDel="007154E3" w:rsidRDefault="009F7B7A">
      <w:pPr>
        <w:pStyle w:val="3"/>
        <w:numPr>
          <w:ilvl w:val="2"/>
          <w:numId w:val="6"/>
        </w:numPr>
        <w:rPr>
          <w:del w:id="7392" w:author="阿毛" w:date="2021-05-21T17:50:00Z"/>
        </w:rPr>
        <w:pPrChange w:id="7393" w:author="阿毛" w:date="2021-05-21T17:50:00Z">
          <w:pPr/>
        </w:pPrChange>
      </w:pPr>
    </w:p>
    <w:p w14:paraId="57680145" w14:textId="6C127DA5" w:rsidR="009F7B7A" w:rsidDel="007154E3" w:rsidRDefault="009F7B7A">
      <w:pPr>
        <w:pStyle w:val="3"/>
        <w:numPr>
          <w:ilvl w:val="2"/>
          <w:numId w:val="6"/>
        </w:numPr>
        <w:rPr>
          <w:del w:id="7394" w:author="阿毛" w:date="2021-05-21T17:50:00Z"/>
        </w:rPr>
        <w:pPrChange w:id="7395" w:author="阿毛" w:date="2021-05-21T17:50:00Z">
          <w:pPr/>
        </w:pPrChange>
      </w:pPr>
    </w:p>
    <w:p w14:paraId="4C0586C9" w14:textId="55A02F38" w:rsidR="009F7B7A" w:rsidDel="007154E3" w:rsidRDefault="009F7B7A">
      <w:pPr>
        <w:pStyle w:val="3"/>
        <w:numPr>
          <w:ilvl w:val="2"/>
          <w:numId w:val="6"/>
        </w:numPr>
        <w:rPr>
          <w:del w:id="7396" w:author="阿毛" w:date="2021-05-21T17:50:00Z"/>
        </w:rPr>
        <w:pPrChange w:id="7397" w:author="阿毛" w:date="2021-05-21T17:50:00Z">
          <w:pPr>
            <w:widowControl/>
          </w:pPr>
        </w:pPrChange>
      </w:pPr>
      <w:del w:id="7398" w:author="阿毛" w:date="2021-05-21T17:50:00Z">
        <w:r w:rsidDel="007154E3">
          <w:br w:type="page"/>
        </w:r>
      </w:del>
    </w:p>
    <w:p w14:paraId="0B10BB3E" w14:textId="5508C18A" w:rsidR="009F7B7A" w:rsidRPr="009F7B7A" w:rsidDel="007154E3" w:rsidRDefault="009F7B7A">
      <w:pPr>
        <w:pStyle w:val="3"/>
        <w:numPr>
          <w:ilvl w:val="2"/>
          <w:numId w:val="6"/>
        </w:numPr>
        <w:rPr>
          <w:del w:id="7399" w:author="阿毛" w:date="2021-05-21T17:50:00Z"/>
        </w:rPr>
        <w:pPrChange w:id="7400" w:author="阿毛" w:date="2021-05-21T17:50:00Z">
          <w:pPr/>
        </w:pPrChange>
      </w:pPr>
    </w:p>
    <w:p w14:paraId="1BEBF46B" w14:textId="74BD46A6" w:rsidR="006F422C" w:rsidRPr="00AB69BA" w:rsidDel="007154E3" w:rsidRDefault="006F422C" w:rsidP="00F81C5F">
      <w:pPr>
        <w:pStyle w:val="3"/>
        <w:numPr>
          <w:ilvl w:val="2"/>
          <w:numId w:val="6"/>
        </w:numPr>
        <w:rPr>
          <w:del w:id="7401" w:author="阿毛" w:date="2021-05-21T17:50:00Z"/>
          <w:rFonts w:ascii="標楷體" w:hAnsi="標楷體"/>
        </w:rPr>
      </w:pPr>
      <w:del w:id="7402" w:author="阿毛" w:date="2021-05-21T17:50:00Z">
        <w:r w:rsidRPr="00AB69BA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805</w:delText>
        </w:r>
        <w:r w:rsidRPr="00F81C5F" w:rsidDel="007154E3">
          <w:rPr>
            <w:rFonts w:ascii="標楷體" w:hAnsi="標楷體" w:hint="eastAsia"/>
          </w:rPr>
          <w:delText>半年報</w:delText>
        </w:r>
      </w:del>
    </w:p>
    <w:p w14:paraId="460C7DDE" w14:textId="34199DAB" w:rsidR="006F422C" w:rsidRPr="00AB69BA" w:rsidDel="007154E3" w:rsidRDefault="006F422C" w:rsidP="00930D5E">
      <w:pPr>
        <w:pStyle w:val="a"/>
        <w:rPr>
          <w:del w:id="7403" w:author="阿毛" w:date="2021-05-21T17:50:00Z"/>
        </w:rPr>
      </w:pPr>
      <w:del w:id="7404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E5E3DBF" w14:textId="1DC4EBFA" w:rsidTr="00F4398B">
        <w:trPr>
          <w:trHeight w:val="277"/>
          <w:del w:id="740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45950C" w14:textId="53688F73" w:rsidR="006F422C" w:rsidRPr="00AB69BA" w:rsidDel="007154E3" w:rsidRDefault="006F422C" w:rsidP="00F4398B">
            <w:pPr>
              <w:rPr>
                <w:del w:id="7406" w:author="阿毛" w:date="2021-05-21T17:50:00Z"/>
                <w:rFonts w:ascii="標楷體" w:eastAsia="標楷體" w:hAnsi="標楷體"/>
              </w:rPr>
            </w:pPr>
            <w:del w:id="740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73E0AC" w14:textId="45B88C5E" w:rsidR="006F422C" w:rsidDel="007154E3" w:rsidRDefault="006F422C" w:rsidP="00F4398B">
            <w:pPr>
              <w:rPr>
                <w:del w:id="7408" w:author="阿毛" w:date="2021-05-21T17:50:00Z"/>
                <w:rFonts w:ascii="標楷體" w:eastAsia="標楷體" w:hAnsi="標楷體"/>
              </w:rPr>
            </w:pPr>
            <w:del w:id="7409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半年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eastAsia="標楷體" w:hAnsi="標楷體" w:hint="eastAsia"/>
                </w:rPr>
                <w:delText>半年報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087F153B" w14:textId="6AC4DFA7" w:rsidR="006F422C" w:rsidRPr="00AB69BA" w:rsidDel="007154E3" w:rsidRDefault="006F422C" w:rsidP="00F4398B">
            <w:pPr>
              <w:rPr>
                <w:del w:id="7410" w:author="阿毛" w:date="2021-05-21T17:50:00Z"/>
                <w:rFonts w:ascii="標楷體" w:eastAsia="標楷體" w:hAnsi="標楷體"/>
              </w:rPr>
            </w:pPr>
            <w:del w:id="7411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5E4FAF68" w14:textId="73DA6A86" w:rsidTr="00F4398B">
        <w:trPr>
          <w:trHeight w:val="277"/>
          <w:del w:id="741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737C89" w14:textId="0674E598" w:rsidR="006F422C" w:rsidRPr="00AB69BA" w:rsidDel="007154E3" w:rsidRDefault="006F422C" w:rsidP="00F4398B">
            <w:pPr>
              <w:rPr>
                <w:del w:id="7413" w:author="阿毛" w:date="2021-05-21T17:50:00Z"/>
                <w:rFonts w:ascii="標楷體" w:eastAsia="標楷體" w:hAnsi="標楷體"/>
              </w:rPr>
            </w:pPr>
            <w:del w:id="741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D7DCA" w14:textId="4D98A40D" w:rsidR="006F422C" w:rsidRPr="00AB69BA" w:rsidDel="007154E3" w:rsidRDefault="006F422C" w:rsidP="00F4398B">
            <w:pPr>
              <w:rPr>
                <w:del w:id="7415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5C971A8A" w14:textId="4FBE2D13" w:rsidTr="00F4398B">
        <w:trPr>
          <w:trHeight w:val="773"/>
          <w:del w:id="741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0920E4" w14:textId="423A2940" w:rsidR="006F422C" w:rsidRPr="00AB69BA" w:rsidDel="007154E3" w:rsidRDefault="006F422C" w:rsidP="00F4398B">
            <w:pPr>
              <w:rPr>
                <w:del w:id="7417" w:author="阿毛" w:date="2021-05-21T17:50:00Z"/>
                <w:rFonts w:ascii="標楷體" w:eastAsia="標楷體" w:hAnsi="標楷體"/>
              </w:rPr>
            </w:pPr>
            <w:del w:id="741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3FAB30" w14:textId="4C4D623A" w:rsidR="006F422C" w:rsidRPr="00AB69BA" w:rsidDel="007154E3" w:rsidRDefault="006F422C" w:rsidP="00F4398B">
            <w:pPr>
              <w:rPr>
                <w:del w:id="7419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3613BC68" w14:textId="7785E323" w:rsidTr="00F4398B">
        <w:trPr>
          <w:trHeight w:val="321"/>
          <w:del w:id="742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212A0" w14:textId="5E31A2E5" w:rsidR="006F422C" w:rsidRPr="00AB69BA" w:rsidDel="007154E3" w:rsidRDefault="006F422C" w:rsidP="00F4398B">
            <w:pPr>
              <w:rPr>
                <w:del w:id="7421" w:author="阿毛" w:date="2021-05-21T17:50:00Z"/>
                <w:rFonts w:ascii="標楷體" w:eastAsia="標楷體" w:hAnsi="標楷體"/>
              </w:rPr>
            </w:pPr>
            <w:del w:id="7422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F14C95" w14:textId="31432241" w:rsidR="006F422C" w:rsidRPr="00AB69BA" w:rsidDel="007154E3" w:rsidRDefault="006F422C" w:rsidP="00F4398B">
            <w:pPr>
              <w:rPr>
                <w:del w:id="7423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CCD38BF" w14:textId="5D99D4D0" w:rsidTr="00F4398B">
        <w:trPr>
          <w:trHeight w:val="1311"/>
          <w:del w:id="74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2FB82D" w14:textId="3444C3E9" w:rsidR="006F422C" w:rsidRPr="00AB69BA" w:rsidDel="007154E3" w:rsidRDefault="006F422C" w:rsidP="00F4398B">
            <w:pPr>
              <w:rPr>
                <w:del w:id="7425" w:author="阿毛" w:date="2021-05-21T17:50:00Z"/>
                <w:rFonts w:ascii="標楷體" w:eastAsia="標楷體" w:hAnsi="標楷體"/>
              </w:rPr>
            </w:pPr>
            <w:del w:id="7426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95A61" w14:textId="4D1C9C02" w:rsidR="006F422C" w:rsidRPr="00AB69BA" w:rsidDel="007154E3" w:rsidRDefault="006F422C" w:rsidP="00F4398B">
            <w:pPr>
              <w:rPr>
                <w:del w:id="7427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E4DCF65" w14:textId="5536A253" w:rsidTr="00F4398B">
        <w:trPr>
          <w:trHeight w:val="278"/>
          <w:del w:id="742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B475" w14:textId="13240698" w:rsidR="006F422C" w:rsidRPr="00AB69BA" w:rsidDel="007154E3" w:rsidRDefault="006F422C" w:rsidP="00F4398B">
            <w:pPr>
              <w:rPr>
                <w:del w:id="7429" w:author="阿毛" w:date="2021-05-21T17:50:00Z"/>
                <w:rFonts w:ascii="標楷體" w:eastAsia="標楷體" w:hAnsi="標楷體"/>
              </w:rPr>
            </w:pPr>
            <w:del w:id="7430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45A168" w14:textId="681DAB04" w:rsidR="006F422C" w:rsidRPr="00AB69BA" w:rsidDel="007154E3" w:rsidRDefault="006F422C" w:rsidP="00F4398B">
            <w:pPr>
              <w:rPr>
                <w:del w:id="7431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359E3A1" w14:textId="2811F3E5" w:rsidTr="00F4398B">
        <w:trPr>
          <w:trHeight w:val="358"/>
          <w:del w:id="743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1A53E0" w14:textId="53804D5D" w:rsidR="006F422C" w:rsidRPr="00AB69BA" w:rsidDel="007154E3" w:rsidRDefault="006F422C" w:rsidP="00F4398B">
            <w:pPr>
              <w:rPr>
                <w:del w:id="7433" w:author="阿毛" w:date="2021-05-21T17:50:00Z"/>
                <w:rFonts w:ascii="標楷體" w:eastAsia="標楷體" w:hAnsi="標楷體"/>
              </w:rPr>
            </w:pPr>
            <w:del w:id="743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10675B" w14:textId="7C24BA74" w:rsidR="006F422C" w:rsidRPr="00AB69BA" w:rsidDel="007154E3" w:rsidRDefault="006F422C" w:rsidP="00F4398B">
            <w:pPr>
              <w:rPr>
                <w:del w:id="7435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AE9788" w14:textId="6579F046" w:rsidTr="00F4398B">
        <w:trPr>
          <w:trHeight w:val="278"/>
          <w:del w:id="743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7E5B99" w14:textId="047049FF" w:rsidR="006F422C" w:rsidRPr="00AB69BA" w:rsidDel="007154E3" w:rsidRDefault="006F422C" w:rsidP="00F4398B">
            <w:pPr>
              <w:rPr>
                <w:del w:id="7437" w:author="阿毛" w:date="2021-05-21T17:50:00Z"/>
                <w:rFonts w:ascii="標楷體" w:eastAsia="標楷體" w:hAnsi="標楷體"/>
              </w:rPr>
            </w:pPr>
            <w:del w:id="743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8CDAB1" w14:textId="62D3769A" w:rsidR="006F422C" w:rsidRPr="00AB69BA" w:rsidDel="007154E3" w:rsidRDefault="006F422C" w:rsidP="00F4398B">
            <w:pPr>
              <w:rPr>
                <w:del w:id="7439" w:author="阿毛" w:date="2021-05-21T17:50:00Z"/>
                <w:rFonts w:ascii="標楷體" w:eastAsia="標楷體" w:hAnsi="標楷體"/>
              </w:rPr>
            </w:pPr>
          </w:p>
        </w:tc>
      </w:tr>
    </w:tbl>
    <w:p w14:paraId="2EF83784" w14:textId="120390B6" w:rsidR="006F422C" w:rsidDel="007154E3" w:rsidRDefault="006F422C" w:rsidP="006F422C">
      <w:pPr>
        <w:rPr>
          <w:del w:id="7440" w:author="阿毛" w:date="2021-05-21T17:50:00Z"/>
          <w:rFonts w:ascii="標楷體" w:eastAsia="標楷體" w:hAnsi="標楷體"/>
        </w:rPr>
      </w:pPr>
    </w:p>
    <w:p w14:paraId="03768738" w14:textId="219AD146" w:rsidR="009F7B7A" w:rsidDel="007154E3" w:rsidRDefault="009F7B7A">
      <w:pPr>
        <w:widowControl/>
        <w:rPr>
          <w:del w:id="7441" w:author="阿毛" w:date="2021-05-21T17:50:00Z"/>
          <w:rFonts w:ascii="標楷體" w:eastAsia="標楷體" w:hAnsi="標楷體"/>
        </w:rPr>
      </w:pPr>
      <w:del w:id="7442" w:author="阿毛" w:date="2021-05-21T17:50:00Z">
        <w:r w:rsidDel="007154E3">
          <w:rPr>
            <w:rFonts w:ascii="標楷體" w:eastAsia="標楷體" w:hAnsi="標楷體"/>
          </w:rPr>
          <w:br w:type="page"/>
        </w:r>
      </w:del>
    </w:p>
    <w:p w14:paraId="752E0EA9" w14:textId="4B5B417F" w:rsidR="009F7B7A" w:rsidRPr="00AB69BA" w:rsidDel="007154E3" w:rsidRDefault="009F7B7A" w:rsidP="006F422C">
      <w:pPr>
        <w:rPr>
          <w:del w:id="7443" w:author="阿毛" w:date="2021-05-21T17:50:00Z"/>
          <w:rFonts w:ascii="標楷體" w:eastAsia="標楷體" w:hAnsi="標楷體"/>
        </w:rPr>
      </w:pPr>
    </w:p>
    <w:p w14:paraId="02F566C1" w14:textId="2322E173" w:rsidR="006F422C" w:rsidRPr="00AB69BA" w:rsidDel="007154E3" w:rsidRDefault="006F422C" w:rsidP="00930D5E">
      <w:pPr>
        <w:pStyle w:val="a"/>
        <w:rPr>
          <w:del w:id="7444" w:author="阿毛" w:date="2021-05-21T17:50:00Z"/>
        </w:rPr>
      </w:pPr>
      <w:del w:id="7445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1B73A93F" w14:textId="1C1B2959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446" w:author="阿毛" w:date="2021-05-21T17:50:00Z"/>
          <w:rFonts w:ascii="標楷體" w:eastAsia="標楷體" w:hAnsi="標楷體" w:cs="標楷體"/>
          <w:kern w:val="0"/>
          <w:szCs w:val="28"/>
        </w:rPr>
      </w:pPr>
      <w:del w:id="7447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3F309308" w14:textId="7F6C7F95" w:rsidR="005A5FCB" w:rsidRPr="00AB69BA" w:rsidDel="007154E3" w:rsidRDefault="00EB300A" w:rsidP="005A5FCB">
      <w:pPr>
        <w:tabs>
          <w:tab w:val="left" w:pos="4320"/>
        </w:tabs>
        <w:rPr>
          <w:del w:id="7448" w:author="阿毛" w:date="2021-05-21T17:50:00Z"/>
          <w:rFonts w:ascii="標楷體" w:eastAsia="標楷體" w:hAnsi="標楷體"/>
          <w:sz w:val="20"/>
        </w:rPr>
      </w:pPr>
      <w:del w:id="7449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3BEE3A9F" wp14:editId="3D4BB0D7">
              <wp:extent cx="6737350" cy="1885950"/>
              <wp:effectExtent l="0" t="0" r="6350" b="0"/>
              <wp:docPr id="2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7350" cy="1885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5856CC7" w14:textId="1A1803B3" w:rsidR="006F422C" w:rsidRPr="00AB69BA" w:rsidDel="007154E3" w:rsidRDefault="00D950B2" w:rsidP="00930D5E">
      <w:pPr>
        <w:pStyle w:val="a"/>
        <w:rPr>
          <w:del w:id="7450" w:author="阿毛" w:date="2021-05-21T17:50:00Z"/>
        </w:rPr>
      </w:pPr>
      <w:del w:id="7451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1896F267" w14:textId="52FD7868" w:rsidTr="005C14EF">
        <w:trPr>
          <w:trHeight w:val="388"/>
          <w:jc w:val="center"/>
          <w:del w:id="7452" w:author="阿毛" w:date="2021-05-21T17:50:00Z"/>
        </w:trPr>
        <w:tc>
          <w:tcPr>
            <w:tcW w:w="456" w:type="dxa"/>
            <w:vMerge w:val="restart"/>
          </w:tcPr>
          <w:p w14:paraId="2AAAE416" w14:textId="4A1DE1A7" w:rsidR="009F7B7A" w:rsidRPr="00CA6569" w:rsidDel="007154E3" w:rsidRDefault="009F7B7A" w:rsidP="005C14EF">
            <w:pPr>
              <w:rPr>
                <w:del w:id="7453" w:author="阿毛" w:date="2021-05-21T17:50:00Z"/>
                <w:rFonts w:ascii="標楷體" w:eastAsia="標楷體" w:hAnsi="標楷體"/>
              </w:rPr>
            </w:pPr>
            <w:del w:id="7454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78FCF901" w14:textId="37C389BE" w:rsidR="009F7B7A" w:rsidRPr="00CA6569" w:rsidDel="007154E3" w:rsidRDefault="009F7B7A" w:rsidP="005C14EF">
            <w:pPr>
              <w:rPr>
                <w:del w:id="7455" w:author="阿毛" w:date="2021-05-21T17:50:00Z"/>
                <w:rFonts w:ascii="標楷體" w:eastAsia="標楷體" w:hAnsi="標楷體"/>
              </w:rPr>
            </w:pPr>
            <w:del w:id="7456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1BE9937A" w14:textId="76675232" w:rsidR="009F7B7A" w:rsidRPr="00CA6569" w:rsidDel="007154E3" w:rsidRDefault="009F7B7A" w:rsidP="005C14EF">
            <w:pPr>
              <w:jc w:val="center"/>
              <w:rPr>
                <w:del w:id="7457" w:author="阿毛" w:date="2021-05-21T17:50:00Z"/>
                <w:rFonts w:ascii="標楷體" w:eastAsia="標楷體" w:hAnsi="標楷體"/>
              </w:rPr>
            </w:pPr>
            <w:del w:id="7458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6ACB6963" w14:textId="68EFCFA2" w:rsidR="009F7B7A" w:rsidRPr="00CA6569" w:rsidDel="007154E3" w:rsidRDefault="009F7B7A" w:rsidP="005C14EF">
            <w:pPr>
              <w:rPr>
                <w:del w:id="7459" w:author="阿毛" w:date="2021-05-21T17:50:00Z"/>
                <w:rFonts w:ascii="標楷體" w:eastAsia="標楷體" w:hAnsi="標楷體"/>
              </w:rPr>
            </w:pPr>
            <w:del w:id="746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13C5A629" w14:textId="46BD0EBC" w:rsidTr="005C14EF">
        <w:trPr>
          <w:trHeight w:val="244"/>
          <w:jc w:val="center"/>
          <w:del w:id="7461" w:author="阿毛" w:date="2021-05-21T17:50:00Z"/>
        </w:trPr>
        <w:tc>
          <w:tcPr>
            <w:tcW w:w="456" w:type="dxa"/>
            <w:vMerge/>
          </w:tcPr>
          <w:p w14:paraId="71DE2192" w14:textId="6100FF9A" w:rsidR="009F7B7A" w:rsidRPr="00CA6569" w:rsidDel="007154E3" w:rsidRDefault="009F7B7A" w:rsidP="005C14EF">
            <w:pPr>
              <w:rPr>
                <w:del w:id="746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71BADB2B" w14:textId="7E5A9E45" w:rsidR="009F7B7A" w:rsidRPr="00CA6569" w:rsidDel="007154E3" w:rsidRDefault="009F7B7A" w:rsidP="005C14EF">
            <w:pPr>
              <w:rPr>
                <w:del w:id="746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876E7A6" w14:textId="644E1428" w:rsidR="009F7B7A" w:rsidRPr="00CA6569" w:rsidDel="007154E3" w:rsidRDefault="009F7B7A" w:rsidP="005C14EF">
            <w:pPr>
              <w:rPr>
                <w:del w:id="7464" w:author="阿毛" w:date="2021-05-21T17:50:00Z"/>
                <w:rFonts w:ascii="標楷體" w:eastAsia="標楷體" w:hAnsi="標楷體"/>
              </w:rPr>
            </w:pPr>
            <w:del w:id="7465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74A19BDA" w14:textId="13CC83DF" w:rsidR="009F7B7A" w:rsidRPr="00CA6569" w:rsidDel="007154E3" w:rsidRDefault="009F7B7A" w:rsidP="005C14EF">
            <w:pPr>
              <w:rPr>
                <w:del w:id="7466" w:author="阿毛" w:date="2021-05-21T17:50:00Z"/>
                <w:rFonts w:ascii="標楷體" w:eastAsia="標楷體" w:hAnsi="標楷體"/>
              </w:rPr>
            </w:pPr>
            <w:del w:id="746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76E4DE26" w14:textId="17E0969F" w:rsidR="009F7B7A" w:rsidRPr="00CA6569" w:rsidDel="007154E3" w:rsidRDefault="009F7B7A" w:rsidP="005C14EF">
            <w:pPr>
              <w:rPr>
                <w:del w:id="7468" w:author="阿毛" w:date="2021-05-21T17:50:00Z"/>
                <w:rFonts w:ascii="標楷體" w:eastAsia="標楷體" w:hAnsi="標楷體"/>
              </w:rPr>
            </w:pPr>
            <w:del w:id="746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52B3DA2" w14:textId="5BEBC1A8" w:rsidR="009F7B7A" w:rsidRPr="00CA6569" w:rsidDel="007154E3" w:rsidRDefault="009F7B7A" w:rsidP="005C14EF">
            <w:pPr>
              <w:rPr>
                <w:del w:id="7470" w:author="阿毛" w:date="2021-05-21T17:50:00Z"/>
                <w:rFonts w:ascii="標楷體" w:eastAsia="標楷體" w:hAnsi="標楷體"/>
              </w:rPr>
            </w:pPr>
            <w:del w:id="7471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26E843FF" w14:textId="597385E7" w:rsidR="009F7B7A" w:rsidRPr="00CA6569" w:rsidDel="007154E3" w:rsidRDefault="009F7B7A" w:rsidP="005C14EF">
            <w:pPr>
              <w:rPr>
                <w:del w:id="7472" w:author="阿毛" w:date="2021-05-21T17:50:00Z"/>
                <w:rFonts w:ascii="標楷體" w:eastAsia="標楷體" w:hAnsi="標楷體"/>
              </w:rPr>
            </w:pPr>
            <w:del w:id="7473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378566CD" w14:textId="3FE4C742" w:rsidR="009F7B7A" w:rsidRPr="00CA6569" w:rsidDel="007154E3" w:rsidRDefault="009F7B7A" w:rsidP="005C14EF">
            <w:pPr>
              <w:rPr>
                <w:del w:id="7474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5DC4A8F4" w14:textId="477C0EC7" w:rsidTr="005C14EF">
        <w:trPr>
          <w:trHeight w:val="291"/>
          <w:jc w:val="center"/>
          <w:del w:id="7475" w:author="阿毛" w:date="2021-05-21T17:50:00Z"/>
        </w:trPr>
        <w:tc>
          <w:tcPr>
            <w:tcW w:w="456" w:type="dxa"/>
          </w:tcPr>
          <w:p w14:paraId="208424A6" w14:textId="206C7356" w:rsidR="009F7B7A" w:rsidRPr="00CA6569" w:rsidDel="007154E3" w:rsidRDefault="009F7B7A" w:rsidP="005C14EF">
            <w:pPr>
              <w:rPr>
                <w:del w:id="7476" w:author="阿毛" w:date="2021-05-21T17:50:00Z"/>
                <w:rFonts w:ascii="標楷體" w:eastAsia="標楷體" w:hAnsi="標楷體"/>
              </w:rPr>
            </w:pPr>
            <w:del w:id="7477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087EBF29" w14:textId="15770E7B" w:rsidR="009F7B7A" w:rsidRPr="00CA6569" w:rsidDel="007154E3" w:rsidRDefault="009F7B7A" w:rsidP="005C14EF">
            <w:pPr>
              <w:rPr>
                <w:del w:id="7478" w:author="阿毛" w:date="2021-05-21T17:50:00Z"/>
                <w:rFonts w:ascii="標楷體" w:eastAsia="標楷體" w:hAnsi="標楷體"/>
              </w:rPr>
            </w:pPr>
            <w:del w:id="7479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1784CFC" w14:textId="4774C099" w:rsidR="009F7B7A" w:rsidRPr="00CA6569" w:rsidDel="007154E3" w:rsidRDefault="009F7B7A" w:rsidP="005C14EF">
            <w:pPr>
              <w:rPr>
                <w:del w:id="7480" w:author="阿毛" w:date="2021-05-21T17:50:00Z"/>
                <w:rFonts w:ascii="標楷體" w:eastAsia="標楷體" w:hAnsi="標楷體" w:cs="新細明體"/>
              </w:rPr>
            </w:pPr>
            <w:del w:id="7481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7F2DFECA" w14:textId="554A324C" w:rsidR="009F7B7A" w:rsidRPr="00CA6569" w:rsidDel="007154E3" w:rsidRDefault="009F7B7A" w:rsidP="005C14EF">
            <w:pPr>
              <w:rPr>
                <w:del w:id="7482" w:author="阿毛" w:date="2021-05-21T17:50:00Z"/>
                <w:rFonts w:ascii="標楷體" w:eastAsia="標楷體" w:hAnsi="標楷體"/>
              </w:rPr>
            </w:pPr>
            <w:del w:id="7483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229481C6" w14:textId="1A788306" w:rsidR="009F7B7A" w:rsidRPr="00CA6569" w:rsidDel="007154E3" w:rsidRDefault="009F7B7A" w:rsidP="005C14EF">
            <w:pPr>
              <w:rPr>
                <w:del w:id="748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64347A5" w14:textId="1C4748DC" w:rsidR="009F7B7A" w:rsidRPr="00AB69BA" w:rsidDel="007154E3" w:rsidRDefault="009F7B7A" w:rsidP="005C14EF">
            <w:pPr>
              <w:rPr>
                <w:del w:id="748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4E20600E" w14:textId="50D56377" w:rsidR="009F7B7A" w:rsidRPr="00AB69BA" w:rsidDel="007154E3" w:rsidRDefault="009F7B7A" w:rsidP="005C14EF">
            <w:pPr>
              <w:rPr>
                <w:del w:id="7486" w:author="阿毛" w:date="2021-05-21T17:50:00Z"/>
                <w:rFonts w:ascii="標楷體" w:eastAsia="標楷體" w:hAnsi="標楷體"/>
              </w:rPr>
            </w:pPr>
            <w:del w:id="7487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4B11CE21" w14:textId="38C5BA8B" w:rsidR="009F7B7A" w:rsidRPr="00AB69BA" w:rsidDel="007154E3" w:rsidRDefault="009F7B7A" w:rsidP="005C14EF">
            <w:pPr>
              <w:rPr>
                <w:del w:id="7488" w:author="阿毛" w:date="2021-05-21T17:50:00Z"/>
                <w:rFonts w:ascii="標楷體" w:eastAsia="標楷體" w:hAnsi="標楷體"/>
              </w:rPr>
            </w:pPr>
            <w:del w:id="7489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051DA80D" w14:textId="1492315A" w:rsidR="009F7B7A" w:rsidRPr="00AB69BA" w:rsidDel="007154E3" w:rsidRDefault="009F7B7A" w:rsidP="005C14EF">
            <w:pPr>
              <w:rPr>
                <w:del w:id="7490" w:author="阿毛" w:date="2021-05-21T17:50:00Z"/>
                <w:rFonts w:ascii="標楷體" w:eastAsia="標楷體" w:hAnsi="標楷體"/>
              </w:rPr>
            </w:pPr>
          </w:p>
        </w:tc>
      </w:tr>
    </w:tbl>
    <w:p w14:paraId="5C927540" w14:textId="7D4FD443" w:rsidR="006F422C" w:rsidDel="007154E3" w:rsidRDefault="006F422C" w:rsidP="006F422C">
      <w:pPr>
        <w:rPr>
          <w:del w:id="7491" w:author="阿毛" w:date="2021-05-21T17:50:00Z"/>
        </w:rPr>
      </w:pPr>
    </w:p>
    <w:p w14:paraId="79A90591" w14:textId="6080150C" w:rsidR="006F422C" w:rsidRPr="006E659F" w:rsidDel="007154E3" w:rsidRDefault="006F422C" w:rsidP="00F81C5F">
      <w:pPr>
        <w:pStyle w:val="3"/>
        <w:numPr>
          <w:ilvl w:val="2"/>
          <w:numId w:val="6"/>
        </w:numPr>
        <w:rPr>
          <w:del w:id="7492" w:author="阿毛" w:date="2021-05-21T17:50:00Z"/>
          <w:rFonts w:ascii="標楷體" w:hAnsi="標楷體"/>
        </w:rPr>
      </w:pPr>
      <w:del w:id="7493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6</w:delText>
        </w:r>
        <w:r w:rsidRPr="00F81C5F" w:rsidDel="007154E3">
          <w:rPr>
            <w:rFonts w:ascii="標楷體" w:hAnsi="標楷體" w:hint="eastAsia"/>
          </w:rPr>
          <w:delText>年報</w:delText>
        </w:r>
      </w:del>
    </w:p>
    <w:p w14:paraId="64478C67" w14:textId="1D75062C" w:rsidR="006F422C" w:rsidRPr="00AB69BA" w:rsidDel="007154E3" w:rsidRDefault="006F422C" w:rsidP="00930D5E">
      <w:pPr>
        <w:pStyle w:val="a"/>
        <w:rPr>
          <w:del w:id="7494" w:author="阿毛" w:date="2021-05-21T17:50:00Z"/>
        </w:rPr>
      </w:pPr>
      <w:del w:id="7495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1A38C62" w14:textId="1D1AB9F8" w:rsidTr="00F4398B">
        <w:trPr>
          <w:trHeight w:val="277"/>
          <w:del w:id="749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E227A8" w14:textId="5957C874" w:rsidR="006F422C" w:rsidRPr="00AB69BA" w:rsidDel="007154E3" w:rsidRDefault="006F422C" w:rsidP="00F4398B">
            <w:pPr>
              <w:rPr>
                <w:del w:id="7497" w:author="阿毛" w:date="2021-05-21T17:50:00Z"/>
                <w:rFonts w:ascii="標楷體" w:eastAsia="標楷體" w:hAnsi="標楷體"/>
              </w:rPr>
            </w:pPr>
            <w:del w:id="749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2283" w14:textId="0E5D921E" w:rsidR="006F422C" w:rsidDel="007154E3" w:rsidRDefault="006F422C" w:rsidP="00F4398B">
            <w:pPr>
              <w:rPr>
                <w:del w:id="7499" w:author="阿毛" w:date="2021-05-21T17:50:00Z"/>
                <w:rFonts w:ascii="標楷體" w:eastAsia="標楷體" w:hAnsi="標楷體"/>
              </w:rPr>
            </w:pPr>
            <w:del w:id="7500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970F85" w:rsidDel="007154E3">
                <w:rPr>
                  <w:rFonts w:ascii="標楷體" w:eastAsia="標楷體" w:hAnsi="標楷體" w:hint="eastAsia"/>
                </w:rPr>
                <w:delText>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7AF0C431" w14:textId="05BF75E6" w:rsidR="006F422C" w:rsidRPr="00AB69BA" w:rsidDel="007154E3" w:rsidRDefault="006F422C" w:rsidP="00F4398B">
            <w:pPr>
              <w:rPr>
                <w:del w:id="7501" w:author="阿毛" w:date="2021-05-21T17:50:00Z"/>
                <w:rFonts w:ascii="標楷體" w:eastAsia="標楷體" w:hAnsi="標楷體"/>
              </w:rPr>
            </w:pPr>
            <w:del w:id="7502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25105C2D" w14:textId="342E73DE" w:rsidTr="00F4398B">
        <w:trPr>
          <w:trHeight w:val="277"/>
          <w:del w:id="750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D3363" w14:textId="01E876D3" w:rsidR="006F422C" w:rsidRPr="00AB69BA" w:rsidDel="007154E3" w:rsidRDefault="006F422C" w:rsidP="00F4398B">
            <w:pPr>
              <w:rPr>
                <w:del w:id="7504" w:author="阿毛" w:date="2021-05-21T17:50:00Z"/>
                <w:rFonts w:ascii="標楷體" w:eastAsia="標楷體" w:hAnsi="標楷體"/>
              </w:rPr>
            </w:pPr>
            <w:del w:id="750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B9481C" w14:textId="4E231D78" w:rsidR="006F422C" w:rsidRPr="00AB69BA" w:rsidDel="007154E3" w:rsidRDefault="006F422C" w:rsidP="00F4398B">
            <w:pPr>
              <w:rPr>
                <w:del w:id="7506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0A7EE63" w14:textId="49C2BF12" w:rsidTr="00F4398B">
        <w:trPr>
          <w:trHeight w:val="773"/>
          <w:del w:id="750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ACE384" w14:textId="0C0B6259" w:rsidR="006F422C" w:rsidRPr="00AB69BA" w:rsidDel="007154E3" w:rsidRDefault="006F422C" w:rsidP="00F4398B">
            <w:pPr>
              <w:rPr>
                <w:del w:id="7508" w:author="阿毛" w:date="2021-05-21T17:50:00Z"/>
                <w:rFonts w:ascii="標楷體" w:eastAsia="標楷體" w:hAnsi="標楷體"/>
              </w:rPr>
            </w:pPr>
            <w:del w:id="7509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12F7F" w14:textId="2BC899D8" w:rsidR="006F422C" w:rsidRPr="00AB69BA" w:rsidDel="007154E3" w:rsidRDefault="006F422C" w:rsidP="00F4398B">
            <w:pPr>
              <w:rPr>
                <w:del w:id="7510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AC2A3" w14:textId="06F8DD3D" w:rsidTr="00F4398B">
        <w:trPr>
          <w:trHeight w:val="321"/>
          <w:del w:id="751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70F7E0" w14:textId="72097BAC" w:rsidR="006F422C" w:rsidRPr="00AB69BA" w:rsidDel="007154E3" w:rsidRDefault="006F422C" w:rsidP="00F4398B">
            <w:pPr>
              <w:rPr>
                <w:del w:id="7512" w:author="阿毛" w:date="2021-05-21T17:50:00Z"/>
                <w:rFonts w:ascii="標楷體" w:eastAsia="標楷體" w:hAnsi="標楷體"/>
              </w:rPr>
            </w:pPr>
            <w:del w:id="751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E210C9" w14:textId="70DA6F9D" w:rsidR="006F422C" w:rsidRPr="00AB69BA" w:rsidDel="007154E3" w:rsidRDefault="006F422C" w:rsidP="00F4398B">
            <w:pPr>
              <w:rPr>
                <w:del w:id="7514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050711" w14:textId="1BDAFC77" w:rsidTr="00F4398B">
        <w:trPr>
          <w:trHeight w:val="1311"/>
          <w:del w:id="751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9DC55" w14:textId="47DD5B44" w:rsidR="006F422C" w:rsidRPr="00AB69BA" w:rsidDel="007154E3" w:rsidRDefault="006F422C" w:rsidP="00F4398B">
            <w:pPr>
              <w:rPr>
                <w:del w:id="7516" w:author="阿毛" w:date="2021-05-21T17:50:00Z"/>
                <w:rFonts w:ascii="標楷體" w:eastAsia="標楷體" w:hAnsi="標楷體"/>
              </w:rPr>
            </w:pPr>
            <w:del w:id="751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8658AF" w14:textId="120318CC" w:rsidR="006F422C" w:rsidRPr="00AB69BA" w:rsidDel="007154E3" w:rsidRDefault="006F422C" w:rsidP="00F4398B">
            <w:pPr>
              <w:rPr>
                <w:del w:id="7518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24518EA" w14:textId="2D48F547" w:rsidTr="00F4398B">
        <w:trPr>
          <w:trHeight w:val="278"/>
          <w:del w:id="751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CFAAE" w14:textId="50BAAC7D" w:rsidR="006F422C" w:rsidRPr="00AB69BA" w:rsidDel="007154E3" w:rsidRDefault="006F422C" w:rsidP="00F4398B">
            <w:pPr>
              <w:rPr>
                <w:del w:id="7520" w:author="阿毛" w:date="2021-05-21T17:50:00Z"/>
                <w:rFonts w:ascii="標楷體" w:eastAsia="標楷體" w:hAnsi="標楷體"/>
              </w:rPr>
            </w:pPr>
            <w:del w:id="7521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59C771" w14:textId="247811A0" w:rsidR="006F422C" w:rsidRPr="00AB69BA" w:rsidDel="007154E3" w:rsidRDefault="006F422C" w:rsidP="00F4398B">
            <w:pPr>
              <w:rPr>
                <w:del w:id="7522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AF5BCA3" w14:textId="30AE3BCA" w:rsidTr="00F4398B">
        <w:trPr>
          <w:trHeight w:val="358"/>
          <w:del w:id="752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97AD6" w14:textId="223D22DE" w:rsidR="006F422C" w:rsidRPr="00AB69BA" w:rsidDel="007154E3" w:rsidRDefault="006F422C" w:rsidP="00F4398B">
            <w:pPr>
              <w:rPr>
                <w:del w:id="7524" w:author="阿毛" w:date="2021-05-21T17:50:00Z"/>
                <w:rFonts w:ascii="標楷體" w:eastAsia="標楷體" w:hAnsi="標楷體"/>
              </w:rPr>
            </w:pPr>
            <w:del w:id="752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4A3590" w14:textId="1E6F58CC" w:rsidR="006F422C" w:rsidRPr="00AB69BA" w:rsidDel="007154E3" w:rsidRDefault="006F422C" w:rsidP="00F4398B">
            <w:pPr>
              <w:rPr>
                <w:del w:id="7526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343AD" w14:textId="0C42DB1F" w:rsidTr="00F4398B">
        <w:trPr>
          <w:trHeight w:val="278"/>
          <w:del w:id="752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52A58F" w14:textId="652C1AA9" w:rsidR="006F422C" w:rsidRPr="00AB69BA" w:rsidDel="007154E3" w:rsidRDefault="006F422C" w:rsidP="00F4398B">
            <w:pPr>
              <w:rPr>
                <w:del w:id="7528" w:author="阿毛" w:date="2021-05-21T17:50:00Z"/>
                <w:rFonts w:ascii="標楷體" w:eastAsia="標楷體" w:hAnsi="標楷體"/>
              </w:rPr>
            </w:pPr>
            <w:del w:id="7529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A651F7" w14:textId="6807BF4D" w:rsidR="006F422C" w:rsidRPr="00AB69BA" w:rsidDel="007154E3" w:rsidRDefault="006F422C" w:rsidP="00F4398B">
            <w:pPr>
              <w:rPr>
                <w:del w:id="7530" w:author="阿毛" w:date="2021-05-21T17:50:00Z"/>
                <w:rFonts w:ascii="標楷體" w:eastAsia="標楷體" w:hAnsi="標楷體"/>
              </w:rPr>
            </w:pPr>
          </w:p>
        </w:tc>
      </w:tr>
    </w:tbl>
    <w:p w14:paraId="7268209B" w14:textId="77777777" w:rsidR="006F422C" w:rsidDel="008D3BBA" w:rsidRDefault="006F422C" w:rsidP="006F422C">
      <w:pPr>
        <w:rPr>
          <w:del w:id="7531" w:author="阿毛" w:date="2021-06-02T14:36:00Z"/>
          <w:rFonts w:ascii="標楷體" w:eastAsia="標楷體" w:hAnsi="標楷體"/>
        </w:rPr>
      </w:pPr>
    </w:p>
    <w:p w14:paraId="1FB7D591" w14:textId="77777777" w:rsidR="009F7B7A" w:rsidDel="008D3BBA" w:rsidRDefault="009F7B7A">
      <w:pPr>
        <w:widowControl/>
        <w:rPr>
          <w:del w:id="7532" w:author="阿毛" w:date="2021-06-02T14:36:00Z"/>
          <w:rFonts w:ascii="標楷體" w:eastAsia="標楷體" w:hAnsi="標楷體"/>
        </w:rPr>
      </w:pPr>
      <w:del w:id="7533" w:author="阿毛" w:date="2021-06-02T14:36:00Z">
        <w:r w:rsidDel="008D3BBA">
          <w:rPr>
            <w:rFonts w:ascii="標楷體" w:eastAsia="標楷體" w:hAnsi="標楷體"/>
          </w:rPr>
          <w:br w:type="page"/>
        </w:r>
      </w:del>
    </w:p>
    <w:p w14:paraId="6A88EDDF" w14:textId="393553BB" w:rsidR="009F7B7A" w:rsidRPr="00AB69BA" w:rsidDel="008D3BBA" w:rsidRDefault="009F7B7A">
      <w:pPr>
        <w:widowControl/>
        <w:rPr>
          <w:del w:id="7534" w:author="阿毛" w:date="2021-06-02T14:40:00Z"/>
          <w:rFonts w:ascii="標楷體" w:eastAsia="標楷體" w:hAnsi="標楷體"/>
        </w:rPr>
        <w:pPrChange w:id="7535" w:author="阿毛" w:date="2021-06-02T14:36:00Z">
          <w:pPr/>
        </w:pPrChange>
      </w:pPr>
    </w:p>
    <w:p w14:paraId="221A67D1" w14:textId="24F7CE0E" w:rsidR="006F422C" w:rsidRPr="00AB69BA" w:rsidDel="007154E3" w:rsidRDefault="006F422C" w:rsidP="00930D5E">
      <w:pPr>
        <w:pStyle w:val="a"/>
        <w:rPr>
          <w:del w:id="7536" w:author="阿毛" w:date="2021-05-21T17:50:00Z"/>
        </w:rPr>
      </w:pPr>
      <w:del w:id="7537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6A0D94AA" w14:textId="51623297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538" w:author="阿毛" w:date="2021-05-21T17:50:00Z"/>
          <w:rFonts w:ascii="標楷體" w:eastAsia="標楷體" w:hAnsi="標楷體" w:cs="標楷體"/>
          <w:kern w:val="0"/>
          <w:szCs w:val="28"/>
        </w:rPr>
      </w:pPr>
      <w:del w:id="7539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260D327F" w14:textId="35FADF03" w:rsidR="000B6D9E" w:rsidRPr="00AB69BA" w:rsidDel="007154E3" w:rsidRDefault="00EB300A" w:rsidP="000B6D9E">
      <w:pPr>
        <w:tabs>
          <w:tab w:val="left" w:pos="4320"/>
        </w:tabs>
        <w:rPr>
          <w:del w:id="7540" w:author="阿毛" w:date="2021-05-21T17:50:00Z"/>
          <w:rFonts w:ascii="標楷體" w:eastAsia="標楷體" w:hAnsi="標楷體"/>
          <w:sz w:val="20"/>
        </w:rPr>
      </w:pPr>
      <w:del w:id="7541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1BCC0219" wp14:editId="7C793253">
              <wp:extent cx="6756400" cy="2679700"/>
              <wp:effectExtent l="0" t="0" r="6350" b="6350"/>
              <wp:docPr id="3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6400" cy="267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3570BD3" w14:textId="5DCA3E98" w:rsidR="006F422C" w:rsidRPr="00AB69BA" w:rsidDel="007154E3" w:rsidRDefault="00D950B2" w:rsidP="00930D5E">
      <w:pPr>
        <w:pStyle w:val="a"/>
        <w:rPr>
          <w:del w:id="7542" w:author="阿毛" w:date="2021-05-21T17:50:00Z"/>
        </w:rPr>
      </w:pPr>
      <w:del w:id="7543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4EDD1DA3" w14:textId="5E73A3E8" w:rsidTr="005C14EF">
        <w:trPr>
          <w:trHeight w:val="388"/>
          <w:jc w:val="center"/>
          <w:del w:id="7544" w:author="阿毛" w:date="2021-05-21T17:50:00Z"/>
        </w:trPr>
        <w:tc>
          <w:tcPr>
            <w:tcW w:w="456" w:type="dxa"/>
            <w:vMerge w:val="restart"/>
          </w:tcPr>
          <w:p w14:paraId="1D6D87C1" w14:textId="78D8A0B3" w:rsidR="009F7B7A" w:rsidRPr="00CA6569" w:rsidDel="007154E3" w:rsidRDefault="009F7B7A" w:rsidP="005C14EF">
            <w:pPr>
              <w:rPr>
                <w:del w:id="7545" w:author="阿毛" w:date="2021-05-21T17:50:00Z"/>
                <w:rFonts w:ascii="標楷體" w:eastAsia="標楷體" w:hAnsi="標楷體"/>
              </w:rPr>
            </w:pPr>
            <w:del w:id="7546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0DFDB263" w14:textId="135121F5" w:rsidR="009F7B7A" w:rsidRPr="00CA6569" w:rsidDel="007154E3" w:rsidRDefault="009F7B7A" w:rsidP="005C14EF">
            <w:pPr>
              <w:rPr>
                <w:del w:id="7547" w:author="阿毛" w:date="2021-05-21T17:50:00Z"/>
                <w:rFonts w:ascii="標楷體" w:eastAsia="標楷體" w:hAnsi="標楷體"/>
              </w:rPr>
            </w:pPr>
            <w:del w:id="7548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58B12714" w14:textId="02E6F3F4" w:rsidR="009F7B7A" w:rsidRPr="00CA6569" w:rsidDel="007154E3" w:rsidRDefault="009F7B7A" w:rsidP="005C14EF">
            <w:pPr>
              <w:jc w:val="center"/>
              <w:rPr>
                <w:del w:id="7549" w:author="阿毛" w:date="2021-05-21T17:50:00Z"/>
                <w:rFonts w:ascii="標楷體" w:eastAsia="標楷體" w:hAnsi="標楷體"/>
              </w:rPr>
            </w:pPr>
            <w:del w:id="755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1F34FD10" w14:textId="5F2D0DB4" w:rsidR="009F7B7A" w:rsidRPr="00CA6569" w:rsidDel="007154E3" w:rsidRDefault="009F7B7A" w:rsidP="005C14EF">
            <w:pPr>
              <w:rPr>
                <w:del w:id="7551" w:author="阿毛" w:date="2021-05-21T17:50:00Z"/>
                <w:rFonts w:ascii="標楷體" w:eastAsia="標楷體" w:hAnsi="標楷體"/>
              </w:rPr>
            </w:pPr>
            <w:del w:id="755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5474EC55" w14:textId="0445A3A5" w:rsidTr="005C14EF">
        <w:trPr>
          <w:trHeight w:val="244"/>
          <w:jc w:val="center"/>
          <w:del w:id="7553" w:author="阿毛" w:date="2021-05-21T17:50:00Z"/>
        </w:trPr>
        <w:tc>
          <w:tcPr>
            <w:tcW w:w="456" w:type="dxa"/>
            <w:vMerge/>
          </w:tcPr>
          <w:p w14:paraId="13C6D35B" w14:textId="1563DC3E" w:rsidR="009F7B7A" w:rsidRPr="00CA6569" w:rsidDel="007154E3" w:rsidRDefault="009F7B7A" w:rsidP="005C14EF">
            <w:pPr>
              <w:rPr>
                <w:del w:id="755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4DA6F511" w14:textId="3304EBA6" w:rsidR="009F7B7A" w:rsidRPr="00CA6569" w:rsidDel="007154E3" w:rsidRDefault="009F7B7A" w:rsidP="005C14EF">
            <w:pPr>
              <w:rPr>
                <w:del w:id="7555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914710F" w14:textId="157F6079" w:rsidR="009F7B7A" w:rsidRPr="00CA6569" w:rsidDel="007154E3" w:rsidRDefault="009F7B7A" w:rsidP="005C14EF">
            <w:pPr>
              <w:rPr>
                <w:del w:id="7556" w:author="阿毛" w:date="2021-05-21T17:50:00Z"/>
                <w:rFonts w:ascii="標楷體" w:eastAsia="標楷體" w:hAnsi="標楷體"/>
              </w:rPr>
            </w:pPr>
            <w:del w:id="7557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404204CC" w14:textId="134FDAD2" w:rsidR="009F7B7A" w:rsidRPr="00CA6569" w:rsidDel="007154E3" w:rsidRDefault="009F7B7A" w:rsidP="005C14EF">
            <w:pPr>
              <w:rPr>
                <w:del w:id="7558" w:author="阿毛" w:date="2021-05-21T17:50:00Z"/>
                <w:rFonts w:ascii="標楷體" w:eastAsia="標楷體" w:hAnsi="標楷體"/>
              </w:rPr>
            </w:pPr>
            <w:del w:id="755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FBED05D" w14:textId="4B3665A5" w:rsidR="009F7B7A" w:rsidRPr="00CA6569" w:rsidDel="007154E3" w:rsidRDefault="009F7B7A" w:rsidP="005C14EF">
            <w:pPr>
              <w:rPr>
                <w:del w:id="7560" w:author="阿毛" w:date="2021-05-21T17:50:00Z"/>
                <w:rFonts w:ascii="標楷體" w:eastAsia="標楷體" w:hAnsi="標楷體"/>
              </w:rPr>
            </w:pPr>
            <w:del w:id="7561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164C59DA" w14:textId="1B908DDA" w:rsidR="009F7B7A" w:rsidRPr="00CA6569" w:rsidDel="007154E3" w:rsidRDefault="009F7B7A" w:rsidP="005C14EF">
            <w:pPr>
              <w:rPr>
                <w:del w:id="7562" w:author="阿毛" w:date="2021-05-21T17:50:00Z"/>
                <w:rFonts w:ascii="標楷體" w:eastAsia="標楷體" w:hAnsi="標楷體"/>
              </w:rPr>
            </w:pPr>
            <w:del w:id="7563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0A1FC06A" w14:textId="457B46AD" w:rsidR="009F7B7A" w:rsidRPr="00CA6569" w:rsidDel="007154E3" w:rsidRDefault="009F7B7A" w:rsidP="005C14EF">
            <w:pPr>
              <w:rPr>
                <w:del w:id="7564" w:author="阿毛" w:date="2021-05-21T17:50:00Z"/>
                <w:rFonts w:ascii="標楷體" w:eastAsia="標楷體" w:hAnsi="標楷體"/>
              </w:rPr>
            </w:pPr>
            <w:del w:id="756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7F25492B" w14:textId="255335DA" w:rsidR="009F7B7A" w:rsidRPr="00CA6569" w:rsidDel="007154E3" w:rsidRDefault="009F7B7A" w:rsidP="005C14EF">
            <w:pPr>
              <w:rPr>
                <w:del w:id="7566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180AB027" w14:textId="1C577F41" w:rsidTr="005C14EF">
        <w:trPr>
          <w:trHeight w:val="291"/>
          <w:jc w:val="center"/>
          <w:del w:id="7567" w:author="阿毛" w:date="2021-05-21T17:50:00Z"/>
        </w:trPr>
        <w:tc>
          <w:tcPr>
            <w:tcW w:w="456" w:type="dxa"/>
          </w:tcPr>
          <w:p w14:paraId="249B6082" w14:textId="6948D320" w:rsidR="009F7B7A" w:rsidRPr="00CA6569" w:rsidDel="007154E3" w:rsidRDefault="009F7B7A" w:rsidP="005C14EF">
            <w:pPr>
              <w:rPr>
                <w:del w:id="7568" w:author="阿毛" w:date="2021-05-21T17:50:00Z"/>
                <w:rFonts w:ascii="標楷體" w:eastAsia="標楷體" w:hAnsi="標楷體"/>
              </w:rPr>
            </w:pPr>
            <w:del w:id="7569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77D216B7" w14:textId="6B3C346A" w:rsidR="009F7B7A" w:rsidRPr="00CA6569" w:rsidDel="007154E3" w:rsidRDefault="009F7B7A" w:rsidP="005C14EF">
            <w:pPr>
              <w:rPr>
                <w:del w:id="7570" w:author="阿毛" w:date="2021-05-21T17:50:00Z"/>
                <w:rFonts w:ascii="標楷體" w:eastAsia="標楷體" w:hAnsi="標楷體"/>
              </w:rPr>
            </w:pPr>
            <w:del w:id="7571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51BE7339" w14:textId="2E9BC8B6" w:rsidR="009F7B7A" w:rsidRPr="00CA6569" w:rsidDel="007154E3" w:rsidRDefault="009F7B7A" w:rsidP="005C14EF">
            <w:pPr>
              <w:rPr>
                <w:del w:id="7572" w:author="阿毛" w:date="2021-05-21T17:50:00Z"/>
                <w:rFonts w:ascii="標楷體" w:eastAsia="標楷體" w:hAnsi="標楷體" w:cs="新細明體"/>
              </w:rPr>
            </w:pPr>
            <w:del w:id="7573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12573E95" w14:textId="3DAAB275" w:rsidR="009F7B7A" w:rsidRPr="00CA6569" w:rsidDel="007154E3" w:rsidRDefault="009F7B7A" w:rsidP="005C14EF">
            <w:pPr>
              <w:rPr>
                <w:del w:id="7574" w:author="阿毛" w:date="2021-05-21T17:50:00Z"/>
                <w:rFonts w:ascii="標楷體" w:eastAsia="標楷體" w:hAnsi="標楷體"/>
              </w:rPr>
            </w:pPr>
            <w:del w:id="7575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8088AAF" w14:textId="588CFB42" w:rsidR="009F7B7A" w:rsidRPr="00CA6569" w:rsidDel="007154E3" w:rsidRDefault="009F7B7A" w:rsidP="005C14EF">
            <w:pPr>
              <w:rPr>
                <w:del w:id="757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ABD2A06" w14:textId="338FFB21" w:rsidR="009F7B7A" w:rsidRPr="00AB69BA" w:rsidDel="007154E3" w:rsidRDefault="009F7B7A" w:rsidP="005C14EF">
            <w:pPr>
              <w:rPr>
                <w:del w:id="757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060208D7" w14:textId="1F23CB17" w:rsidR="009F7B7A" w:rsidRPr="00AB69BA" w:rsidDel="007154E3" w:rsidRDefault="009F7B7A" w:rsidP="005C14EF">
            <w:pPr>
              <w:rPr>
                <w:del w:id="7578" w:author="阿毛" w:date="2021-05-21T17:50:00Z"/>
                <w:rFonts w:ascii="標楷體" w:eastAsia="標楷體" w:hAnsi="標楷體"/>
              </w:rPr>
            </w:pPr>
            <w:del w:id="7579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1719DFB9" w14:textId="0E5B5629" w:rsidR="009F7B7A" w:rsidRPr="00AB69BA" w:rsidDel="007154E3" w:rsidRDefault="009F7B7A" w:rsidP="005C14EF">
            <w:pPr>
              <w:rPr>
                <w:del w:id="7580" w:author="阿毛" w:date="2021-05-21T17:50:00Z"/>
                <w:rFonts w:ascii="標楷體" w:eastAsia="標楷體" w:hAnsi="標楷體"/>
              </w:rPr>
            </w:pPr>
            <w:del w:id="7581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56A877D9" w14:textId="61051DDD" w:rsidR="009F7B7A" w:rsidRPr="00AB69BA" w:rsidDel="007154E3" w:rsidRDefault="009F7B7A" w:rsidP="005C14EF">
            <w:pPr>
              <w:rPr>
                <w:del w:id="7582" w:author="阿毛" w:date="2021-05-21T17:50:00Z"/>
                <w:rFonts w:ascii="標楷體" w:eastAsia="標楷體" w:hAnsi="標楷體"/>
              </w:rPr>
            </w:pPr>
          </w:p>
        </w:tc>
      </w:tr>
    </w:tbl>
    <w:p w14:paraId="6D14865B" w14:textId="1405FE97" w:rsidR="009F7B7A" w:rsidDel="007154E3" w:rsidRDefault="009F7B7A" w:rsidP="00884848">
      <w:pPr>
        <w:rPr>
          <w:del w:id="7583" w:author="阿毛" w:date="2021-05-21T17:50:00Z"/>
          <w:rFonts w:ascii="標楷體" w:eastAsia="標楷體" w:hAnsi="標楷體"/>
        </w:rPr>
      </w:pPr>
    </w:p>
    <w:p w14:paraId="4773481F" w14:textId="4DDA09EB" w:rsidR="00036417" w:rsidRPr="00B830D9" w:rsidDel="008D3BBA" w:rsidRDefault="00884848" w:rsidP="00884848">
      <w:pPr>
        <w:rPr>
          <w:del w:id="7584" w:author="阿毛" w:date="2021-06-02T14:40:00Z"/>
          <w:rFonts w:ascii="標楷體" w:eastAsia="標楷體" w:hAnsi="標楷體"/>
        </w:rPr>
      </w:pPr>
      <w:del w:id="7585" w:author="阿毛" w:date="2021-05-21T17:50:00Z">
        <w:r w:rsidRPr="00B830D9" w:rsidDel="007154E3">
          <w:rPr>
            <w:rFonts w:ascii="標楷體" w:eastAsia="標楷體" w:hAnsi="標楷體"/>
          </w:rPr>
          <w:br w:type="page"/>
        </w:r>
      </w:del>
    </w:p>
    <w:p w14:paraId="2CA298DE" w14:textId="755E70E6" w:rsidR="00FD0BA6" w:rsidRPr="00B830D9" w:rsidRDefault="00FD0BA6" w:rsidP="00FD0BA6">
      <w:pPr>
        <w:pStyle w:val="1"/>
        <w:snapToGrid w:val="0"/>
        <w:rPr>
          <w:rFonts w:ascii="標楷體" w:hAnsi="標楷體"/>
          <w:sz w:val="32"/>
          <w:szCs w:val="32"/>
        </w:rPr>
      </w:pPr>
      <w:bookmarkStart w:id="7586" w:name="_Toc30177400"/>
      <w:r w:rsidRPr="00B830D9">
        <w:rPr>
          <w:rFonts w:ascii="標楷體" w:hAnsi="標楷體"/>
          <w:sz w:val="32"/>
          <w:szCs w:val="32"/>
        </w:rPr>
        <w:lastRenderedPageBreak/>
        <w:t>第4章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其他與附件</w:t>
      </w:r>
      <w:bookmarkEnd w:id="7586"/>
    </w:p>
    <w:p w14:paraId="74CF3AB0" w14:textId="77777777" w:rsidR="00FD0BA6" w:rsidRPr="00B830D9" w:rsidRDefault="00716905" w:rsidP="00FD0BA6">
      <w:pPr>
        <w:pStyle w:val="20"/>
        <w:keepNext w:val="0"/>
        <w:rPr>
          <w:rFonts w:ascii="標楷體" w:hAnsi="標楷體"/>
        </w:rPr>
      </w:pPr>
      <w:bookmarkStart w:id="7587" w:name="_Toc30177401"/>
      <w:r w:rsidRPr="00B830D9">
        <w:rPr>
          <w:rFonts w:ascii="標楷體" w:hAnsi="標楷體"/>
        </w:rPr>
        <w:t>4.1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其他</w:t>
      </w:r>
      <w:bookmarkEnd w:id="7587"/>
    </w:p>
    <w:p w14:paraId="4D0B5B10" w14:textId="77777777" w:rsidR="009F7B7A" w:rsidRPr="009B2BD3" w:rsidRDefault="009F7B7A" w:rsidP="009F7B7A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47B148A8" w14:textId="77777777" w:rsidR="004E2644" w:rsidRDefault="004E2644" w:rsidP="00085451"/>
    <w:p w14:paraId="773D38AF" w14:textId="77777777" w:rsidR="004E2644" w:rsidRDefault="004E2644" w:rsidP="00085451"/>
    <w:p w14:paraId="02B481BF" w14:textId="77777777" w:rsidR="004E2644" w:rsidRDefault="004E2644" w:rsidP="00085451"/>
    <w:p w14:paraId="61E22CB7" w14:textId="77777777" w:rsidR="004E2644" w:rsidRDefault="004E2644" w:rsidP="00085451">
      <w:pPr>
        <w:sectPr w:rsidR="004E2644" w:rsidSect="00364C22">
          <w:pgSz w:w="11906" w:h="16838" w:code="9"/>
          <w:pgMar w:top="1418" w:right="851" w:bottom="737" w:left="851" w:header="567" w:footer="68" w:gutter="0"/>
          <w:pgNumType w:start="1" w:chapSep="enDash"/>
          <w:cols w:space="425"/>
          <w:docGrid w:type="lines" w:linePitch="360"/>
        </w:sectPr>
      </w:pPr>
    </w:p>
    <w:p w14:paraId="3CDA4864" w14:textId="77777777" w:rsidR="004E2644" w:rsidRDefault="004E2644" w:rsidP="00085451"/>
    <w:p w14:paraId="1D1801FE" w14:textId="77777777" w:rsidR="00FD0BA6" w:rsidRDefault="00716905" w:rsidP="00085451">
      <w:pPr>
        <w:pStyle w:val="20"/>
        <w:keepNext w:val="0"/>
        <w:spacing w:before="0"/>
        <w:rPr>
          <w:rFonts w:ascii="標楷體" w:hAnsi="標楷體"/>
        </w:rPr>
      </w:pPr>
      <w:bookmarkStart w:id="7588" w:name="_4.2__"/>
      <w:bookmarkStart w:id="7589" w:name="_Toc30177402"/>
      <w:bookmarkEnd w:id="7588"/>
      <w:r w:rsidRPr="00E3470F">
        <w:rPr>
          <w:rFonts w:ascii="標楷體" w:hAnsi="標楷體"/>
        </w:rPr>
        <w:t xml:space="preserve">4.2 </w:t>
      </w:r>
      <w:r w:rsidRPr="00E3470F">
        <w:rPr>
          <w:rFonts w:ascii="標楷體" w:hAnsi="標楷體" w:hint="eastAsia"/>
        </w:rPr>
        <w:t xml:space="preserve">   </w:t>
      </w:r>
      <w:r w:rsidR="00FD0BA6" w:rsidRPr="00E3470F">
        <w:rPr>
          <w:rFonts w:ascii="標楷體" w:hAnsi="標楷體"/>
        </w:rPr>
        <w:t>附件</w:t>
      </w:r>
      <w:bookmarkEnd w:id="7589"/>
    </w:p>
    <w:p w14:paraId="3D1122B3" w14:textId="77777777" w:rsidR="0079650A" w:rsidRDefault="00725617" w:rsidP="00725617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590" w:name="_放款會計科目明細表"/>
      <w:bookmarkStart w:id="7591" w:name="_會計與主檔餘額檢核表"/>
      <w:bookmarkEnd w:id="7590"/>
      <w:bookmarkEnd w:id="7591"/>
      <w:r w:rsidRPr="00725617">
        <w:rPr>
          <w:rFonts w:ascii="標楷體" w:hAnsi="標楷體" w:hint="eastAsia"/>
        </w:rPr>
        <w:t>會計與主檔餘額檢核表</w:t>
      </w:r>
    </w:p>
    <w:p w14:paraId="556CF40F" w14:textId="77777777" w:rsidR="0079650A" w:rsidRPr="00BE480A" w:rsidRDefault="0079650A" w:rsidP="0079650A">
      <w:pPr>
        <w:rPr>
          <w:rFonts w:ascii="標楷體" w:eastAsia="標楷體" w:hAnsi="標楷體"/>
        </w:rPr>
      </w:pPr>
    </w:p>
    <w:p w14:paraId="4FDBC4C8" w14:textId="77777777" w:rsidR="00BE480A" w:rsidRPr="001E674F" w:rsidRDefault="00BE480A" w:rsidP="00BE480A">
      <w:pPr>
        <w:tabs>
          <w:tab w:val="left" w:pos="5280"/>
          <w:tab w:val="left" w:pos="11520"/>
        </w:tabs>
        <w:rPr>
          <w:rFonts w:ascii="標楷體" w:eastAsia="標楷體" w:hAnsi="標楷體"/>
          <w:color w:val="FF0000"/>
          <w:lang w:eastAsia="zh-HK"/>
        </w:rPr>
      </w:pPr>
      <w:r w:rsidRPr="00EE408F">
        <w:rPr>
          <w:rFonts w:ascii="標楷體" w:eastAsia="標楷體" w:hAnsi="標楷體" w:hint="eastAsia"/>
        </w:rPr>
        <w:tab/>
        <w:t xml:space="preserve">放  款　</w:t>
      </w:r>
      <w:r w:rsidR="00725617" w:rsidRPr="00EE408F">
        <w:rPr>
          <w:rFonts w:ascii="標楷體" w:eastAsia="標楷體" w:hAnsi="標楷體" w:hint="eastAsia"/>
        </w:rPr>
        <w:t>會 計 與 主 檔 餘 額 檢 核 表</w:t>
      </w:r>
      <w:r w:rsidR="003F0279">
        <w:rPr>
          <w:rFonts w:ascii="標楷體" w:eastAsia="標楷體" w:hAnsi="標楷體" w:hint="eastAsia"/>
        </w:rPr>
        <w:t xml:space="preserve">    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3D19049F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</w:t>
      </w:r>
      <w:r w:rsidRPr="00EE408F">
        <w:rPr>
          <w:rFonts w:ascii="標楷體" w:eastAsia="標楷體" w:hAnsi="標楷體" w:hint="eastAsia"/>
        </w:rPr>
        <w:t>999年99月99日</w:t>
      </w:r>
      <w:r w:rsidRPr="00EE408F">
        <w:rPr>
          <w:rFonts w:ascii="標楷體" w:eastAsia="標楷體" w:hAnsi="標楷體" w:hint="eastAsia"/>
        </w:rPr>
        <w:tab/>
        <w:t>報表編號：</w:t>
      </w:r>
      <w:r w:rsidR="00725617" w:rsidRPr="00EE408F">
        <w:rPr>
          <w:rFonts w:ascii="標楷體" w:eastAsia="標楷體" w:hAnsi="標楷體" w:hint="eastAsia"/>
        </w:rPr>
        <w:t>A</w:t>
      </w:r>
      <w:r w:rsidR="0094637C" w:rsidRPr="00EE408F">
        <w:rPr>
          <w:rFonts w:ascii="標楷體" w:eastAsia="標楷體" w:hAnsi="標楷體" w:hint="eastAsia"/>
        </w:rPr>
        <w:t>0001</w:t>
      </w:r>
    </w:p>
    <w:p w14:paraId="03D32B0C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1E674F">
        <w:rPr>
          <w:rFonts w:ascii="標楷體" w:eastAsia="標楷體" w:hAnsi="標楷體"/>
          <w:color w:val="FF0000"/>
        </w:rPr>
        <w:t xml:space="preserve"> HH:MM:SS</w:t>
      </w:r>
    </w:p>
    <w:p w14:paraId="57271252" w14:textId="77777777" w:rsidR="00BE480A" w:rsidRPr="00EE408F" w:rsidRDefault="00725617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="00BE480A" w:rsidRPr="00EE408F">
        <w:rPr>
          <w:rFonts w:ascii="標楷體" w:eastAsia="標楷體" w:hAnsi="標楷體" w:hint="eastAsia"/>
        </w:rPr>
        <w:tab/>
      </w:r>
      <w:r w:rsidR="00BE480A" w:rsidRPr="00EE408F">
        <w:rPr>
          <w:rFonts w:ascii="標楷體" w:eastAsia="標楷體" w:hAnsi="標楷體" w:hint="eastAsia"/>
        </w:rPr>
        <w:tab/>
        <w:t>頁　　次：999</w:t>
      </w:r>
    </w:p>
    <w:p w14:paraId="10F6BF04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幣</w:t>
      </w:r>
      <w:r w:rsidR="00725617" w:rsidRPr="00EE408F">
        <w:rPr>
          <w:rFonts w:ascii="標楷體" w:eastAsia="標楷體" w:hAnsi="標楷體" w:hint="eastAsia"/>
        </w:rPr>
        <w:t xml:space="preserve">  </w:t>
      </w:r>
      <w:r w:rsidRPr="00EE408F">
        <w:rPr>
          <w:rFonts w:ascii="標楷體" w:eastAsia="標楷體" w:hAnsi="標楷體" w:hint="eastAsia"/>
        </w:rPr>
        <w:t xml:space="preserve">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650AAD28" w14:textId="77777777" w:rsidR="00725617" w:rsidRPr="00EE408F" w:rsidRDefault="00725617" w:rsidP="00BE480A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65A1B3EA" w14:textId="77777777" w:rsidR="00725617" w:rsidRPr="00EE408F" w:rsidRDefault="00725617" w:rsidP="00725617">
      <w:pPr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科目                 會計帳餘額        銷帳檔餘額          主檔餘額            差額</w:t>
      </w:r>
    </w:p>
    <w:p w14:paraId="078016CA" w14:textId="77777777" w:rsidR="00725617" w:rsidRPr="00EE408F" w:rsidRDefault="00725617" w:rsidP="00725617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短期擔保放款　　    497,871,000       497,871,000       497,871,100            -100</w:t>
      </w:r>
    </w:p>
    <w:p w14:paraId="57F703BF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3A57915A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C6FF0CD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D75D0C5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BD70FC7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48502A8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DC3DE2B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E2EEA44" w14:textId="77777777" w:rsidR="00EE408F" w:rsidRPr="001E674F" w:rsidRDefault="00332656" w:rsidP="00EE408F">
      <w:pPr>
        <w:rPr>
          <w:rFonts w:ascii="標楷體" w:eastAsia="標楷體" w:hAnsi="標楷體"/>
          <w:color w:val="FF0000"/>
        </w:rPr>
      </w:pPr>
      <w:r w:rsidRPr="001E674F">
        <w:rPr>
          <w:rFonts w:ascii="標楷體" w:eastAsia="標楷體" w:hAnsi="標楷體" w:hint="eastAsia"/>
          <w:color w:val="FF0000"/>
        </w:rPr>
        <w:t>經辦：</w:t>
      </w:r>
      <w:r w:rsidRPr="001E674F">
        <w:rPr>
          <w:rFonts w:ascii="標楷體" w:eastAsia="標楷體" w:hAnsi="標楷體"/>
          <w:color w:val="FF0000"/>
        </w:rPr>
        <w:t xml:space="preserve"> 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            主管：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</w:t>
      </w:r>
    </w:p>
    <w:p w14:paraId="78DE19F3" w14:textId="77777777" w:rsidR="00EE408F" w:rsidRDefault="00BD79A7" w:rsidP="00EE408F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B968B04" w14:textId="77777777" w:rsidR="00EE408F" w:rsidRPr="00EE408F" w:rsidRDefault="00EE408F" w:rsidP="00EE408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592" w:name="_會計與主檔餘額檢核明細表"/>
      <w:bookmarkEnd w:id="7592"/>
      <w:r w:rsidRPr="00EE408F">
        <w:rPr>
          <w:rFonts w:ascii="標楷體" w:hAnsi="標楷體" w:hint="eastAsia"/>
        </w:rPr>
        <w:lastRenderedPageBreak/>
        <w:t>會計與主檔餘額檢核明細表</w:t>
      </w:r>
    </w:p>
    <w:p w14:paraId="59600F83" w14:textId="77777777" w:rsidR="00EE408F" w:rsidRPr="00BE480A" w:rsidRDefault="00EE408F" w:rsidP="00EE408F">
      <w:pPr>
        <w:rPr>
          <w:rFonts w:ascii="標楷體" w:eastAsia="標楷體" w:hAnsi="標楷體"/>
        </w:rPr>
      </w:pPr>
    </w:p>
    <w:p w14:paraId="5540068E" w14:textId="77777777" w:rsidR="00EE408F" w:rsidRPr="00EE408F" w:rsidRDefault="00EE408F" w:rsidP="00EE408F">
      <w:pPr>
        <w:tabs>
          <w:tab w:val="left" w:pos="528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  <w:t>放 款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會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計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與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主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檔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餘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額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檢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核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明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細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表</w:t>
      </w:r>
      <w:r w:rsidR="003F0279">
        <w:rPr>
          <w:rFonts w:ascii="標楷體" w:eastAsia="標楷體" w:hAnsi="標楷體" w:hint="eastAsia"/>
        </w:rPr>
        <w:t xml:space="preserve">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144859FE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 </w:t>
      </w:r>
      <w:r w:rsidRPr="00EE408F">
        <w:rPr>
          <w:rFonts w:ascii="標楷體" w:eastAsia="標楷體" w:hAnsi="標楷體" w:hint="eastAsia"/>
        </w:rPr>
        <w:t>999年99月99日</w:t>
      </w:r>
      <w:r w:rsidR="003F0279">
        <w:rPr>
          <w:rFonts w:ascii="標楷體" w:eastAsia="標楷體" w:hAnsi="標楷體" w:hint="eastAsia"/>
        </w:rPr>
        <w:t xml:space="preserve">                         </w:t>
      </w:r>
      <w:r w:rsidRPr="00EE408F">
        <w:rPr>
          <w:rFonts w:ascii="標楷體" w:eastAsia="標楷體" w:hAnsi="標楷體" w:hint="eastAsia"/>
        </w:rPr>
        <w:t>報表編號：A000</w:t>
      </w:r>
      <w:r>
        <w:rPr>
          <w:rFonts w:ascii="標楷體" w:eastAsia="標楷體" w:hAnsi="標楷體" w:hint="eastAsia"/>
        </w:rPr>
        <w:t>2</w:t>
      </w:r>
    </w:p>
    <w:p w14:paraId="36B12809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FF693A">
        <w:rPr>
          <w:rFonts w:ascii="標楷體" w:eastAsia="標楷體" w:hAnsi="標楷體" w:hint="eastAsia"/>
          <w:color w:val="FF0000"/>
        </w:rPr>
        <w:t xml:space="preserve"> HH:MM:SS</w:t>
      </w:r>
    </w:p>
    <w:p w14:paraId="4559B50A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頁　　次：999</w:t>
      </w:r>
    </w:p>
    <w:p w14:paraId="1D831D52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幣  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4A08A0B7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480A62B9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科目  </w:t>
      </w:r>
      <w:r>
        <w:rPr>
          <w:rFonts w:ascii="標楷體" w:eastAsia="標楷體" w:hAnsi="標楷體" w:hint="eastAsia"/>
        </w:rPr>
        <w:t xml:space="preserve">            </w:t>
      </w:r>
      <w:r w:rsidRPr="00EE408F">
        <w:rPr>
          <w:rFonts w:ascii="標楷體" w:eastAsia="標楷體" w:hAnsi="標楷體" w:hint="eastAsia"/>
        </w:rPr>
        <w:t xml:space="preserve">戶號  </w:t>
      </w:r>
      <w:r>
        <w:rPr>
          <w:rFonts w:ascii="標楷體" w:eastAsia="標楷體" w:hAnsi="標楷體" w:hint="eastAsia"/>
        </w:rPr>
        <w:t xml:space="preserve">                 </w:t>
      </w:r>
      <w:r w:rsidRPr="00EE408F">
        <w:rPr>
          <w:rFonts w:ascii="標楷體" w:eastAsia="標楷體" w:hAnsi="標楷體" w:hint="eastAsia"/>
        </w:rPr>
        <w:t xml:space="preserve">會計帳餘額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主檔餘額 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>差額</w:t>
      </w:r>
    </w:p>
    <w:p w14:paraId="517A2FA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短期擔保放款　　  1234567-001-002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9,500.00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9,600.00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 -100</w:t>
      </w:r>
    </w:p>
    <w:p w14:paraId="57839281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6D98417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051473EF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CB05B7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4B27EB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EB3DDDE" w14:textId="77777777" w:rsidR="00332656" w:rsidRPr="00FF693A" w:rsidRDefault="00332656" w:rsidP="00332656">
      <w:pPr>
        <w:rPr>
          <w:rFonts w:ascii="標楷體" w:eastAsia="標楷體" w:hAnsi="標楷體"/>
          <w:color w:val="FF0000"/>
        </w:rPr>
      </w:pPr>
      <w:r w:rsidRPr="00FF693A">
        <w:rPr>
          <w:rFonts w:ascii="標楷體" w:eastAsia="標楷體" w:hAnsi="標楷體" w:hint="eastAsia"/>
          <w:color w:val="FF0000"/>
        </w:rPr>
        <w:t xml:space="preserve">經辦： ○○○                   主管：○○○       </w:t>
      </w:r>
    </w:p>
    <w:p w14:paraId="755347A4" w14:textId="77777777" w:rsidR="00EE408F" w:rsidRDefault="00EE408F" w:rsidP="00EE408F">
      <w:pPr>
        <w:rPr>
          <w:rFonts w:ascii="標楷體" w:eastAsia="標楷體" w:hAnsi="標楷體"/>
        </w:rPr>
      </w:pPr>
    </w:p>
    <w:p w14:paraId="16F04F0C" w14:textId="77777777" w:rsidR="00EE408F" w:rsidRPr="00EE408F" w:rsidRDefault="00BD79A7" w:rsidP="00EE408F">
      <w:r>
        <w:br w:type="page"/>
      </w:r>
    </w:p>
    <w:p w14:paraId="1C154B90" w14:textId="77777777" w:rsidR="003846D5" w:rsidRDefault="003846D5" w:rsidP="00C1696F">
      <w:bookmarkStart w:id="7593" w:name="_放款會計科目明細表_1"/>
      <w:bookmarkStart w:id="7594" w:name="_放款交易帳務明細表"/>
      <w:bookmarkStart w:id="7595" w:name="_客戶往來本息明細表"/>
      <w:bookmarkEnd w:id="7593"/>
      <w:bookmarkEnd w:id="7594"/>
      <w:bookmarkEnd w:id="7595"/>
    </w:p>
    <w:p w14:paraId="7800A2BC" w14:textId="77777777" w:rsidR="00DA2920" w:rsidRPr="00C1696F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596" w:name="_客戶往來本息明細表_1"/>
      <w:bookmarkEnd w:id="7596"/>
      <w:r w:rsidRPr="00C1696F">
        <w:rPr>
          <w:rFonts w:ascii="標楷體" w:hAnsi="標楷體" w:hint="eastAsia"/>
        </w:rPr>
        <w:t>客戶往來本息明細表</w:t>
      </w:r>
    </w:p>
    <w:p w14:paraId="4B6FF4D1" w14:textId="77777777" w:rsidR="00DA2920" w:rsidRDefault="00DA2920" w:rsidP="00DA2920">
      <w:pPr>
        <w:rPr>
          <w:rFonts w:eastAsia="標楷體"/>
          <w:sz w:val="18"/>
          <w:szCs w:val="20"/>
        </w:rPr>
      </w:pPr>
    </w:p>
    <w:p w14:paraId="210F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本 息 明 細 表</w:t>
      </w:r>
    </w:p>
    <w:p w14:paraId="762F690C" w14:textId="77777777" w:rsidR="00DA2920" w:rsidRPr="001E674F" w:rsidRDefault="00DA2920" w:rsidP="00DA2920">
      <w:pPr>
        <w:rPr>
          <w:rFonts w:ascii="標楷體" w:eastAsia="標楷體" w:hAnsi="標楷體"/>
          <w:strike/>
          <w:color w:val="FF0000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999年99月99日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</w:t>
      </w:r>
    </w:p>
    <w:p w14:paraId="13DDD62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3F0279">
        <w:rPr>
          <w:rFonts w:ascii="標楷體" w:eastAsia="標楷體" w:hAnsi="標楷體"/>
          <w:sz w:val="18"/>
          <w:szCs w:val="18"/>
        </w:rPr>
        <w:t xml:space="preserve"> </w:t>
      </w:r>
      <w:r w:rsidR="003F0279" w:rsidRPr="001E674F">
        <w:rPr>
          <w:rFonts w:ascii="標楷體" w:eastAsia="標楷體" w:hAnsi="標楷體"/>
          <w:color w:val="FF0000"/>
          <w:sz w:val="18"/>
          <w:szCs w:val="18"/>
        </w:rPr>
        <w:t>HH:MM:SS</w:t>
      </w:r>
    </w:p>
    <w:p w14:paraId="406CE2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2C3602D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2F17331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0FDC6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003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1E674F">
        <w:rPr>
          <w:rFonts w:ascii="標楷體" w:eastAsia="標楷體" w:hAnsi="標楷體"/>
          <w:sz w:val="18"/>
          <w:szCs w:val="18"/>
          <w:shd w:val="pct15" w:color="auto" w:fill="FFFFFF"/>
        </w:rPr>
        <w:t xml:space="preserve"> 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(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,見關聯檔中[主要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擔保品記號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]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)</w:t>
      </w:r>
    </w:p>
    <w:p w14:paraId="038786E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015029B0" w14:textId="2C425EAA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ins w:id="7597" w:author="ST1" w:date="2020-06-15T14:29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7598" w:author="ST1" w:date="2020-06-15T14:29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 w:rsidR="007D5214">
        <w:rPr>
          <w:rFonts w:ascii="標楷體" w:eastAsia="標楷體" w:hAnsi="標楷體" w:hint="eastAsia"/>
          <w:sz w:val="18"/>
          <w:szCs w:val="18"/>
        </w:rPr>
        <w:t xml:space="preserve">  </w:t>
      </w:r>
      <w:r w:rsidR="007D5214" w:rsidRPr="00F859DD">
        <w:rPr>
          <w:rFonts w:ascii="標楷體" w:eastAsia="標楷體" w:hAnsi="標楷體"/>
          <w:sz w:val="18"/>
          <w:szCs w:val="18"/>
        </w:rPr>
        <w:t xml:space="preserve">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="00F859DD" w:rsidRPr="001E674F">
        <w:rPr>
          <w:rFonts w:ascii="標楷體" w:eastAsia="標楷體" w:hAnsi="標楷體"/>
          <w:color w:val="FF0000"/>
          <w:sz w:val="18"/>
          <w:szCs w:val="18"/>
        </w:rPr>
        <w:t xml:space="preserve">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本金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/>
          <w:sz w:val="18"/>
          <w:szCs w:val="18"/>
        </w:rPr>
        <w:t xml:space="preserve">   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7599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入帳日   </w:delText>
        </w:r>
      </w:del>
      <w:ins w:id="7600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>應繳</w:t>
        </w:r>
        <w:r w:rsidR="008219BD" w:rsidRPr="00DA2920">
          <w:rPr>
            <w:rFonts w:ascii="標楷體" w:eastAsia="標楷體" w:hAnsi="標楷體" w:hint="eastAsia"/>
            <w:sz w:val="18"/>
            <w:szCs w:val="18"/>
          </w:rPr>
          <w:t xml:space="preserve">日   </w:t>
        </w:r>
      </w:ins>
    </w:p>
    <w:p w14:paraId="7B5BF48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11C052E9" w14:textId="1D87227C" w:rsid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106/12/23     97,030  1061123- 1061223 2.2000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880     3      17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7,000         7,900   </w:t>
      </w:r>
      <w:del w:id="7601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107/01/03</w:delText>
        </w:r>
      </w:del>
      <w:ins w:id="7602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1A396354" w14:textId="594B9792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 10,000  1061203- 1070103 2.1000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100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      100    </w:t>
      </w:r>
      <w:del w:id="7603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7604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</w:p>
    <w:p w14:paraId="26A44736" w14:textId="77777777" w:rsidR="007D5214" w:rsidRPr="00F859DD" w:rsidRDefault="007D5214" w:rsidP="007D5214">
      <w:pPr>
        <w:rPr>
          <w:rFonts w:ascii="標楷體" w:eastAsia="標楷體" w:hAnsi="標楷體"/>
          <w:sz w:val="18"/>
          <w:szCs w:val="18"/>
        </w:rPr>
      </w:pPr>
      <w:r w:rsidRPr="00F859DD">
        <w:rPr>
          <w:rFonts w:ascii="標楷體" w:eastAsia="標楷體" w:hAnsi="標楷體"/>
          <w:sz w:val="18"/>
          <w:szCs w:val="18"/>
        </w:rPr>
        <w:t xml:space="preserve">             ……</w:t>
      </w:r>
    </w:p>
    <w:p w14:paraId="074CB7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51D6F3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="007D5214" w:rsidRPr="001E674F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7540F16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577963B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66F2598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118/01/23      90,000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60                            </w:t>
      </w:r>
    </w:p>
    <w:p w14:paraId="7A61CD9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120/01/03      10,000                                     </w:t>
      </w:r>
    </w:p>
    <w:p w14:paraId="1519C8A5" w14:textId="77777777" w:rsidR="00F859DD" w:rsidRPr="00FF693A" w:rsidRDefault="00F859DD" w:rsidP="00F859DD">
      <w:pPr>
        <w:rPr>
          <w:rFonts w:ascii="標楷體" w:eastAsia="標楷體" w:hAnsi="標楷體"/>
          <w:sz w:val="18"/>
          <w:szCs w:val="18"/>
        </w:rPr>
      </w:pPr>
      <w:r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Pr="00FF693A">
        <w:rPr>
          <w:rFonts w:ascii="標楷體" w:eastAsia="標楷體" w:hAnsi="標楷體"/>
          <w:sz w:val="18"/>
          <w:szCs w:val="18"/>
        </w:rPr>
        <w:t>……</w:t>
      </w:r>
    </w:p>
    <w:p w14:paraId="193315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57DABAC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100,000                            60               </w:t>
      </w:r>
    </w:p>
    <w:p w14:paraId="7D3BD83A" w14:textId="77777777" w:rsidR="00DA2920" w:rsidRPr="00DA2920" w:rsidRDefault="00DA2920" w:rsidP="001E674F">
      <w:pPr>
        <w:widowControl/>
        <w:rPr>
          <w:rFonts w:ascii="標楷體" w:eastAsia="標楷體" w:hAnsi="標楷體"/>
          <w:sz w:val="18"/>
          <w:szCs w:val="18"/>
        </w:rPr>
      </w:pPr>
    </w:p>
    <w:p w14:paraId="7BE31FE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004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(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取主要擔保品地址,見關聯檔中[主要擔保品記號]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)</w:t>
      </w:r>
    </w:p>
    <w:p w14:paraId="534BE46B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2186AE52" w14:textId="3814E9A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ins w:id="7605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7606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FF693A">
        <w:rPr>
          <w:rFonts w:ascii="標楷體" w:eastAsia="標楷體" w:hAnsi="標楷體"/>
          <w:sz w:val="18"/>
          <w:szCs w:val="18"/>
        </w:rPr>
        <w:t xml:space="preserve">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本金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07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應繳日</w:t>
        </w:r>
      </w:ins>
      <w:del w:id="7608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 入帳日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</w:p>
    <w:p w14:paraId="46DA4446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3E7A0C05" w14:textId="204CFFA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100,000  1061203- 1070103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1,000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/>
          <w:sz w:val="18"/>
          <w:szCs w:val="18"/>
        </w:rPr>
        <w:t xml:space="preserve">      1,000     </w:t>
      </w:r>
      <w:del w:id="7609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7610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6B2BE671" w14:textId="004C5FE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</w:t>
      </w:r>
      <w:del w:id="7611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ins w:id="7612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  100,000  1070103- 1070203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1,000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1,000     </w:t>
      </w:r>
      <w:ins w:id="7613" w:author="ST1" w:date="2020-06-15T14:32:00Z">
        <w:r w:rsidR="008219BD" w:rsidRPr="00DA2920">
          <w:rPr>
            <w:rFonts w:ascii="標楷體" w:eastAsia="標楷體" w:hAnsi="標楷體"/>
            <w:sz w:val="18"/>
            <w:szCs w:val="18"/>
          </w:rPr>
          <w:t>107/0</w:t>
        </w:r>
        <w:r w:rsidR="008219BD">
          <w:rPr>
            <w:rFonts w:ascii="標楷體" w:eastAsia="標楷體" w:hAnsi="標楷體" w:hint="eastAsia"/>
            <w:sz w:val="18"/>
            <w:szCs w:val="18"/>
          </w:rPr>
          <w:t>2</w:t>
        </w:r>
        <w:r w:rsidR="008219BD" w:rsidRPr="00DA2920">
          <w:rPr>
            <w:rFonts w:ascii="標楷體" w:eastAsia="標楷體" w:hAnsi="標楷體"/>
            <w:sz w:val="18"/>
            <w:szCs w:val="18"/>
          </w:rPr>
          <w:t>/03</w:t>
        </w:r>
      </w:ins>
      <w:del w:id="7614" w:author="ST1" w:date="2020-06-15T14:32:00Z">
        <w:r w:rsidR="00984744" w:rsidDel="008219BD">
          <w:rPr>
            <w:rFonts w:ascii="標楷體" w:eastAsia="標楷體" w:hAnsi="標楷體" w:hint="eastAsia"/>
            <w:sz w:val="18"/>
            <w:szCs w:val="18"/>
            <w:lang w:eastAsia="zh-HK"/>
          </w:rPr>
          <w:delText>未</w:delText>
        </w:r>
        <w:r w:rsidR="00984744" w:rsidRPr="00984744" w:rsidDel="008219BD">
          <w:rPr>
            <w:rFonts w:ascii="標楷體" w:eastAsia="標楷體" w:hAnsi="標楷體" w:hint="eastAsia"/>
            <w:sz w:val="18"/>
            <w:szCs w:val="18"/>
          </w:rPr>
          <w:delText>繳</w:delText>
        </w:r>
      </w:del>
    </w:p>
    <w:p w14:paraId="0E3479F6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0E377E0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</w:p>
    <w:p w14:paraId="01EB8E98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Pr="00FF693A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44CA16D7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17DB03BC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482B14A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118/01/03     100,000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     10                    1,000      500                 </w:t>
      </w:r>
    </w:p>
    <w:p w14:paraId="37C4C800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133986B6" w14:textId="77777777" w:rsidR="00DA2920" w:rsidRPr="00DA2920" w:rsidRDefault="00DA2920" w:rsidP="001E674F">
      <w:pPr>
        <w:ind w:firstLineChars="300" w:firstLine="540"/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-----------------------------   -----------------------------   -------------------------------- </w:t>
      </w:r>
    </w:p>
    <w:p w14:paraId="20F1BE6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100,000                   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/>
          <w:sz w:val="18"/>
          <w:szCs w:val="18"/>
        </w:rPr>
        <w:t xml:space="preserve">     10                    1,000      500 </w:t>
      </w:r>
    </w:p>
    <w:p w14:paraId="75211C9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</w:t>
      </w:r>
    </w:p>
    <w:p w14:paraId="125219F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72BB7F48" w14:textId="77777777" w:rsidR="00DA2920" w:rsidRPr="001E674F" w:rsidRDefault="00DA2920" w:rsidP="00DA2920">
      <w:pPr>
        <w:rPr>
          <w:color w:val="FF0000"/>
        </w:rPr>
      </w:pPr>
      <w:r w:rsidRPr="001E674F">
        <w:rPr>
          <w:rFonts w:ascii="標楷體" w:eastAsia="標楷體" w:hAnsi="標楷體"/>
          <w:color w:val="FF0000"/>
          <w:sz w:val="18"/>
          <w:szCs w:val="18"/>
        </w:rPr>
        <w:t xml:space="preserve">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製表：</w:t>
      </w:r>
      <w:r w:rsidR="00984744" w:rsidRPr="001E674F">
        <w:rPr>
          <w:rFonts w:ascii="標楷體" w:eastAsia="標楷體" w:hAnsi="標楷體" w:hint="eastAsia"/>
          <w:color w:val="FF0000"/>
          <w:sz w:val="18"/>
          <w:szCs w:val="18"/>
        </w:rPr>
        <w:t>○○○</w:t>
      </w:r>
    </w:p>
    <w:p w14:paraId="1E0EE9D7" w14:textId="77777777" w:rsidR="003846D5" w:rsidRDefault="003846D5" w:rsidP="003846D5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3D2D9A2C" w14:textId="77777777" w:rsidR="00DA2920" w:rsidRPr="003846D5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15" w:name="_客戶往來費用明細表"/>
      <w:bookmarkEnd w:id="7615"/>
      <w:r w:rsidRPr="003846D5">
        <w:rPr>
          <w:rFonts w:ascii="標楷體" w:hAnsi="標楷體" w:hint="eastAsia"/>
        </w:rPr>
        <w:lastRenderedPageBreak/>
        <w:t>客戶往來費用明細表</w:t>
      </w:r>
    </w:p>
    <w:p w14:paraId="1980654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費 用 明 細 表</w:t>
      </w:r>
    </w:p>
    <w:p w14:paraId="6DB904D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999年99月99日         </w:t>
      </w:r>
      <w:r w:rsidR="00332656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</w:t>
      </w:r>
      <w:r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</w:t>
      </w:r>
    </w:p>
    <w:p w14:paraId="6DFC9076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HH:MM:SS</w:t>
      </w:r>
    </w:p>
    <w:p w14:paraId="0D3EFA9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441FAF0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0E8B2A7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0BE7E4A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5A3CA07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62E479A6" w14:textId="19C29F5F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ins w:id="7616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7617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應繳日 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18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費用類別    金額      </w:t>
      </w:r>
      <w:ins w:id="7619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7620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</w:t>
        </w:r>
      </w:ins>
      <w:ins w:id="7621" w:author="ST1" w:date="2020-06-15T14:34:00Z">
        <w:del w:id="7622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 </w:delText>
          </w:r>
        </w:del>
      </w:ins>
      <w:del w:id="7623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入帳</w:delText>
        </w:r>
      </w:del>
      <w:ins w:id="7624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</w:ins>
      <w:r w:rsidRPr="00DA2920">
        <w:rPr>
          <w:rFonts w:ascii="標楷體" w:eastAsia="標楷體" w:hAnsi="標楷體" w:hint="eastAsia"/>
          <w:sz w:val="18"/>
          <w:szCs w:val="18"/>
        </w:rPr>
        <w:t>日</w:t>
      </w:r>
    </w:p>
    <w:p w14:paraId="721BCAA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F39E0A7" w14:textId="18ADC338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del w:id="7625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107/01/20 </w:delText>
        </w:r>
      </w:del>
      <w:ins w:id="7626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7627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7628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契變手續費   100     </w:t>
      </w:r>
      <w:ins w:id="7629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</w:t>
        </w:r>
        <w:del w:id="7630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</w:delText>
          </w:r>
        </w:del>
      </w:ins>
      <w:del w:id="7631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107/01/23</w:delText>
        </w:r>
      </w:del>
    </w:p>
    <w:p w14:paraId="5A6C2FDF" w14:textId="389EF53D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ins w:id="7632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33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del w:id="7634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107/01/23  </w:delText>
        </w:r>
      </w:del>
      <w:ins w:id="7635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   200    </w:t>
      </w:r>
      <w:ins w:id="7636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   </w:t>
        </w:r>
      </w:ins>
      <w:del w:id="7637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107/01/23</w:delText>
        </w:r>
      </w:del>
      <w:ins w:id="7638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</w:p>
    <w:p w14:paraId="0375699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004</w:t>
      </w:r>
    </w:p>
    <w:p w14:paraId="4A6159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13A88121" w14:textId="15C0E9CE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ins w:id="7639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ins w:id="7640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41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</w:t>
        </w:r>
      </w:ins>
      <w:del w:id="7642" w:author="ST1" w:date="2020-06-15T14:34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應繳日    費</w:delText>
        </w:r>
      </w:del>
      <w:ins w:id="7643" w:author="ST1" w:date="2020-06-15T14:58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費用類別</w:t>
        </w:r>
      </w:ins>
      <w:del w:id="7644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用類別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7645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</w:delText>
        </w:r>
      </w:del>
      <w:ins w:id="7646" w:author="ST1" w:date="2020-06-15T14:34:00Z">
        <w:del w:id="7647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</w:delText>
          </w:r>
        </w:del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金額       </w:t>
      </w:r>
      <w:ins w:id="7648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7649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7650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7651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ins w:id="7652" w:author="ST1" w:date="2020-06-15T14:34:00Z">
        <w:del w:id="7653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</w:delText>
          </w:r>
        </w:del>
      </w:ins>
      <w:del w:id="7654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入帳日</w:delText>
        </w:r>
      </w:del>
    </w:p>
    <w:p w14:paraId="426E82E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4A12021" w14:textId="3E02A564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</w:t>
      </w:r>
      <w:del w:id="7655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ins w:id="7656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</w:t>
      </w:r>
      <w:del w:id="7657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500</w:t>
      </w:r>
      <w:ins w:id="7658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</w:t>
        </w:r>
      </w:ins>
    </w:p>
    <w:p w14:paraId="545A52A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21A125" w14:textId="77777777" w:rsidR="00332656" w:rsidRDefault="00332656" w:rsidP="00332656">
      <w:pPr>
        <w:rPr>
          <w:rFonts w:ascii="標楷體" w:eastAsia="標楷體" w:hAnsi="標楷體"/>
          <w:color w:val="FF0000"/>
          <w:sz w:val="18"/>
          <w:szCs w:val="18"/>
        </w:rPr>
      </w:pPr>
    </w:p>
    <w:p w14:paraId="2D2FBF11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                          製表：○○○</w:t>
      </w:r>
    </w:p>
    <w:p w14:paraId="1BC1B29D" w14:textId="77777777" w:rsidR="003846D5" w:rsidRPr="00DA2920" w:rsidRDefault="003846D5" w:rsidP="00DA2920">
      <w:pPr>
        <w:rPr>
          <w:rFonts w:ascii="標楷體" w:eastAsia="標楷體" w:hAnsi="標楷體"/>
          <w:sz w:val="18"/>
          <w:szCs w:val="18"/>
        </w:rPr>
      </w:pPr>
    </w:p>
    <w:p w14:paraId="70EDF6CA" w14:textId="77777777" w:rsidR="00332656" w:rsidRDefault="00332656">
      <w:pPr>
        <w:widowControl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421A7B4" w14:textId="77777777" w:rsidR="00DA2920" w:rsidRPr="00DA2920" w:rsidRDefault="00DA2920" w:rsidP="0079650A">
      <w:pPr>
        <w:rPr>
          <w:sz w:val="18"/>
          <w:szCs w:val="18"/>
        </w:rPr>
      </w:pPr>
    </w:p>
    <w:p w14:paraId="4A2B9C33" w14:textId="77777777" w:rsidR="00DA2920" w:rsidRPr="00DA2920" w:rsidRDefault="00DA2920" w:rsidP="00DA2920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59" w:name="_客戶往來交易明細表"/>
      <w:bookmarkEnd w:id="7659"/>
      <w:r w:rsidRPr="00DA2920">
        <w:rPr>
          <w:rFonts w:ascii="標楷體" w:hAnsi="標楷體" w:hint="eastAsia"/>
        </w:rPr>
        <w:t>客戶往來交易明細表</w:t>
      </w:r>
    </w:p>
    <w:p w14:paraId="06143B74" w14:textId="77777777" w:rsidR="00DA2920" w:rsidRPr="00DA2920" w:rsidRDefault="00DA2920" w:rsidP="0079650A">
      <w:pPr>
        <w:rPr>
          <w:sz w:val="18"/>
          <w:szCs w:val="18"/>
        </w:rPr>
      </w:pPr>
    </w:p>
    <w:p w14:paraId="51398C5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　客 戶 往 來 交 易 明 細 表</w:t>
      </w:r>
    </w:p>
    <w:p w14:paraId="27C985C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999年99月99日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</w:t>
      </w:r>
    </w:p>
    <w:p w14:paraId="791CEDA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HH:MM:SS</w:t>
      </w:r>
    </w:p>
    <w:p w14:paraId="65D6879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721B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2F8B8E8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7E715A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173573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8989C1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入帳日    交易內容   交易金額(A)   暫收轉帳(B)   償還本金(a)  償還利息(b)  償還費用(c)  應繳金額(R)  溢短收(X)  累溢短收(Y) 暫收差額(M)</w:t>
      </w:r>
    </w:p>
    <w:p w14:paraId="11AA0E1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3EBE82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短收    30</w:t>
      </w:r>
    </w:p>
    <w:p w14:paraId="4C36829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1,100                    8,100    溢收  30   短收     0            0</w:t>
      </w:r>
    </w:p>
    <w:p w14:paraId="623D24A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-9,130        1,000       -7,030        -1,100                   -8,100    溢收 -30   短收    30            0</w:t>
      </w:r>
    </w:p>
    <w:p w14:paraId="5EB3611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1,000                    8,000    溢收 130   溢收   100          100</w:t>
      </w:r>
    </w:p>
    <w:p w14:paraId="22A1CF4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107/01/10 匯款轉帳           260                                                 300          300    短收  40   溢收    60          -40</w:t>
      </w:r>
    </w:p>
    <w:p w14:paraId="3499E20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-----------------------------------------------------------------------------------------------------------------------------------------</w:t>
      </w:r>
    </w:p>
    <w:p w14:paraId="0E8053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9,390       -1,000        7,030         1,000         300                 溢收  90   溢收    60           60</w:t>
      </w:r>
    </w:p>
    <w:p w14:paraId="6C086C0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A24B46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0D29193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lastRenderedPageBreak/>
        <w:t>額度     : 004</w:t>
      </w:r>
    </w:p>
    <w:p w14:paraId="7CB88E3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F33F7B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入帳日    交易內容   交易金額(A)   暫收轉帳(B)   償還本金(a)  償還利息(b)  償還費用(c)  應繳金額(R)  溢短收(X)  累溢短收(Y) 暫收差額(M)</w:t>
      </w:r>
    </w:p>
    <w:p w14:paraId="17B41D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3D4CE5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溢收    10</w:t>
      </w:r>
    </w:p>
    <w:p w14:paraId="45FBCD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6815B2C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             -1,000                     -1,000                   -1,000               溢收    10</w:t>
      </w:r>
    </w:p>
    <w:p w14:paraId="2377B90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4301573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-------------------------------------------------------------------------------------------------------------------------------------------</w:t>
      </w:r>
    </w:p>
    <w:p w14:paraId="257BE2D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1,000                      1,000                    1,000               溢收    10</w:t>
      </w:r>
    </w:p>
    <w:p w14:paraId="1CBA811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39F621AC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製表：○○○</w:t>
      </w:r>
    </w:p>
    <w:p w14:paraId="32769BAD" w14:textId="77777777" w:rsidR="00DA2920" w:rsidRPr="00DA2920" w:rsidRDefault="00DA2920" w:rsidP="0079650A">
      <w:pPr>
        <w:rPr>
          <w:rFonts w:ascii="標楷體" w:eastAsia="標楷體" w:hAnsi="標楷體"/>
          <w:sz w:val="18"/>
          <w:szCs w:val="18"/>
        </w:rPr>
      </w:pPr>
    </w:p>
    <w:p w14:paraId="0B3F0DAC" w14:textId="77777777" w:rsidR="00422C5C" w:rsidRPr="00DA2920" w:rsidRDefault="00422C5C" w:rsidP="0079650A">
      <w:pPr>
        <w:rPr>
          <w:rFonts w:ascii="標楷體" w:eastAsia="標楷體" w:hAnsi="標楷體"/>
          <w:sz w:val="18"/>
          <w:szCs w:val="18"/>
        </w:rPr>
        <w:sectPr w:rsidR="00422C5C" w:rsidRPr="00DA2920" w:rsidSect="00422C5C">
          <w:pgSz w:w="16838" w:h="11906" w:orient="landscape" w:code="9"/>
          <w:pgMar w:top="851" w:right="1418" w:bottom="851" w:left="737" w:header="567" w:footer="68" w:gutter="0"/>
          <w:pgNumType w:chapSep="enDash"/>
          <w:cols w:space="425"/>
          <w:docGrid w:type="linesAndChars" w:linePitch="360"/>
        </w:sectPr>
      </w:pPr>
    </w:p>
    <w:p w14:paraId="0CFC4073" w14:textId="77777777" w:rsidR="0079650A" w:rsidRPr="0079650A" w:rsidRDefault="0079650A" w:rsidP="00F81C5F">
      <w:pPr>
        <w:pStyle w:val="3"/>
        <w:numPr>
          <w:ilvl w:val="2"/>
          <w:numId w:val="22"/>
        </w:num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報表清單</w:t>
      </w:r>
    </w:p>
    <w:p w14:paraId="444141C3" w14:textId="77777777" w:rsidR="00FD0BA6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"/>
        <w:gridCol w:w="4557"/>
        <w:gridCol w:w="616"/>
        <w:gridCol w:w="659"/>
        <w:gridCol w:w="1418"/>
        <w:gridCol w:w="2657"/>
      </w:tblGrid>
      <w:tr w:rsidR="00F24271" w:rsidRPr="009C18D2" w14:paraId="50011CD3" w14:textId="77777777" w:rsidTr="00AD4E99">
        <w:trPr>
          <w:cantSplit/>
          <w:tblHeader/>
        </w:trPr>
        <w:tc>
          <w:tcPr>
            <w:tcW w:w="513" w:type="dxa"/>
            <w:shd w:val="clear" w:color="auto" w:fill="auto"/>
            <w:vAlign w:val="center"/>
          </w:tcPr>
          <w:p w14:paraId="1684A258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項次</w:t>
            </w:r>
          </w:p>
        </w:tc>
        <w:tc>
          <w:tcPr>
            <w:tcW w:w="4557" w:type="dxa"/>
            <w:shd w:val="clear" w:color="auto" w:fill="auto"/>
            <w:vAlign w:val="center"/>
          </w:tcPr>
          <w:p w14:paraId="7954CEE6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報表名稱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9251F4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格式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5ED5FC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報表週期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43DDF1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  <w:p w14:paraId="54A645A2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  <w:p w14:paraId="09CA44F3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  <w:p w14:paraId="2FC3E3BD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  <w:p w14:paraId="09048BC0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  <w:p w14:paraId="0E72002C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7D4D09" w14:textId="77777777" w:rsidR="00F24271" w:rsidRPr="009C18D2" w:rsidRDefault="00F24271" w:rsidP="00AD4E99">
            <w:pPr>
              <w:adjustRightInd w:val="0"/>
              <w:snapToGrid w:val="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備註</w:t>
            </w:r>
          </w:p>
        </w:tc>
      </w:tr>
      <w:tr w:rsidR="00F770BC" w:rsidRPr="009C18D2" w14:paraId="0027A3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5BB9A3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18792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法拍費用報表_借支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ED0E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5CF6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610A0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C9F779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F1957F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B4034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EE8D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法拍費用報表_依戶號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B2177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3A45D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9748E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D4143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B5181E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5005C7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FA90D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呆帳戶法拍費用沖消明細表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93510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397AFD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40A298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AA678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D30280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F0493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3495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法拍費用季報表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6A3B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7EAF7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1E142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F76D7D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DC154D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7C89A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B9C84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金好客房貸專案加權平均利率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4501E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766673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92654C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44F6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79231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E069D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4822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首撥加權平均利率排行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26A50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96B1E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3392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0988E2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1186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914C8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328AB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FFC7D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1B87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2EFD7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BE42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B33E2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76AF1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26E12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99C95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CD5BB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E2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0499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498B28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9552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9DE39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放款暫收款對帳-月調結表 帳務部分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放款暫收款對帳-月調結表 檔案部分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31FC3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A59F5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DE08B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016552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64BAF5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061101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C728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可抵繳暫收款日餘額前後日差異比較表(明細)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3579E7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367E44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AC1F9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4615B0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7D43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6CE7A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0052F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可抵繳暫收款日餘額表(累計)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C222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70A2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8C9D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881D2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496A43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A4E21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A8302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810A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A3C4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0FAA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68BB9F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B41D93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CBAA79E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BD178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3DCDD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20FC6D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4C165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0231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FB23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360EF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CE8A4E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0AC18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BAE435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59188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0F8D7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16543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374F5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8EAF52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CA9B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BD47C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77B74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BEB65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D38C11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CD0C9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68371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其他傳票資料輸入(核心)之傳票明細(明細)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168F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977D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B72D3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4D440F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AF7C0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53D6A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5DF1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暫收款-火險費餘額表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11FCF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C238CF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E3C0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6DB4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43211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8DFE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7C304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5459F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B906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0749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74F04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B581FD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D57F0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C7776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火險保費借支未銷明細表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1A49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700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D6D030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1A3B0C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DE692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CA44D6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BF9564" w14:textId="77777777" w:rsidR="00F770BC" w:rsidRPr="009C18D2" w:rsidRDefault="00F770BC" w:rsidP="006A6300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代收新產之火險及地震險保費明細表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火險及地震險費請款明細表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0D2FA6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C98B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DC25E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A8202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4DDCF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9598CB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13621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催收款項-火險費 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A6C4A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2233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19EB16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00898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A11F0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5FBAD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90B1F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手工傳票日結單代傳票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08FA9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818D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8E3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D1D17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9C57FE" w:rsidRPr="009C18D2" w14:paraId="68705E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3D4218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1D776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撥款傳票（主管審核）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7B48D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7564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傳票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9A67FC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8174F4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改為撥款交易時產出(連結交易分錄清單)</w:t>
            </w:r>
          </w:p>
        </w:tc>
      </w:tr>
      <w:tr w:rsidR="009C57FE" w:rsidRPr="009C18D2" w14:paraId="1CB237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F2A89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3B27F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新光銀扣款件排行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79DB0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D50F6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BDF86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EE8007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5B07F9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04405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25F06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匯款暫存檔明細表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835C8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1961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7AB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1EA76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1F0B124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BF78AA1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8E34C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8AAA0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A9A72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7F8B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9117D9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6808D0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C8BECE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E4CA13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CD217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D66CA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13FD4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E8F4EC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503AA2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443A70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2BDD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匯款總傳票明細表-依戶號---(95102)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8E0A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90404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00136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F453A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0072C87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746CB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7C27B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匯款總傳票明細表-依戶號---(95103)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0B58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430D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711A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12206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2AD366F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81796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1AA3FB" w14:textId="77777777" w:rsidR="009C57FE" w:rsidRPr="009C18D2" w:rsidRDefault="00662F3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11B16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ECF480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0B3AA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D66AF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707836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210F22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E4E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放款部服務課撥款傳票總表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1A62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3530E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A24F7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F1C2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2E720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DDEB04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8DE8C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匯款單明細表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放款部服務課撥款明細表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匯款申請書代收入傳票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27B22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91FF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7BEBE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58DA1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功能取消</w:t>
            </w:r>
          </w:p>
        </w:tc>
      </w:tr>
      <w:tr w:rsidR="009C57FE" w:rsidRPr="009C18D2" w14:paraId="7F4069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D1AFE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5637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LNW171E-滯繳件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9B9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4729E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200A7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3D645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6F3BB5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25D166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DF308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產生即將變動利率資料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56DD7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7B712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B0CB4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73EC43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63BB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AA51E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1615D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51A98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E1B5F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0F088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6A1D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2A742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31632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DB615C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利率調整上傳檔轉檔作業（上傳檔案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6F47B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11E329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866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74F35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批次自動作業,無須上傳</w:t>
            </w:r>
          </w:p>
        </w:tc>
      </w:tr>
      <w:tr w:rsidR="009C57FE" w:rsidRPr="009C18D2" w14:paraId="0CE604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BEF8B5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57E83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750D4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8B419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5F63B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4FF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批次自動產生</w:t>
            </w:r>
          </w:p>
        </w:tc>
      </w:tr>
      <w:tr w:rsidR="009C57FE" w:rsidRPr="009C18D2" w14:paraId="288DE00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3E3B07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6B80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LNW171E-正常件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434D79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FE57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53F59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02053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0E6638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D81AF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09A2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定期機動調整明細表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76AB1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8FC6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9B0182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9AA2D8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30AC8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287B10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A9E6C7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33FA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9D22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327A7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910F75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1C11F9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B6190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EA77E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利率調整上傳檔轉檔作業（上傳檔案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5F33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5158B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C4E0A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EB831F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AD8D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DE5BE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53926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242D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035D0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15A82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E066EA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FDA5BC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0F59B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0F0FCC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定期機動利率_選件&amp;調整（未調整明細表）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定期機動利率_選件&amp;調整（所有挑選資料）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1DFC1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15DC99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0C67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E0D1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B03DDA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FDCA1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BFBF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利率調整檢核表－ 未全額度同步者（機動）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利率調整檢核表－ 未全額度同步者（定期機動）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71779B1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AA47DE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7ED17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336DE87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5DF483A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5B05C4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F90F9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機動利率異常資料檢核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D7D02C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5A0A4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499EB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F5A8030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50E2B8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6AC1A9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9421C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E0774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4DC50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8C784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EDEB5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4D10D5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C5F14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C6730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暫收支票明細表（ 未兌現）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36E65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30B1C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206B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BE13F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4060A8" w:rsidRPr="009C18D2" w14:paraId="5DEF5D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9E1493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C2FC9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支票兌現轉帳總傳票明細表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6090A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C9B580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8CBED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881FD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E2FD6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F03E26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D1C5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員工扣薪設定檢核表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85C61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0E5EC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5748D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91672C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63E506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C402772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43622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火險費扣薪明細表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帳管費扣薪明細表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E7724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18223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E5DE6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917B92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86F61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F9F5A62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5B28B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員工扣薪下傳明細表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3590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E43CE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25A1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47FAD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A2FB0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05D373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8DAE4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64C3C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0B749D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29783F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AE2E36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75C1377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85762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51364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407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A08EE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96A35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05D4C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04AF09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0793077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4F81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員工扣薪下傳明細表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EF0A7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124D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C9FFD8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D728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4934D89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08408E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9A171C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非１５日薪扣薪媒體回傳作業（失敗明細表）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6081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C0B0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96E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5F25AA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3E152F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6670BA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FF4EC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火險費沖銷明細表（員工扣薪）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47F40B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E2FE34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3EFA8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E1E5E52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5EA88D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1040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4B139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銀行扣款檔明細表 契變手續費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銀行扣款檔明細表 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5FBD6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F1451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F4AA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F3E9360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5E5E583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533B0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0D009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郵局扣款檢核表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DC9A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2A2FF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7FCE2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3C44C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118F55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6A6608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D9220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銀行扣款媒體明細表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郵局扣款未授權明細表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FAB6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38AF3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A75D0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A7986D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銀行扣款(媒體製作)</w:t>
            </w:r>
          </w:p>
        </w:tc>
      </w:tr>
      <w:tr w:rsidR="003E5563" w:rsidRPr="009C18D2" w14:paraId="012BC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D9A3E1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70D5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BFD0F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BF460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EF49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EDFDB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3E5563" w:rsidRPr="009C18D2" w14:paraId="30F71D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D05986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C071FE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ＰＣ上傳銀行扣款檔檢核明細表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60BFE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AF836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51933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8860D1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2968642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37511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C2EEFB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銀行扣款失敗明細表 -- 郵局扣款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B026B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C8FF8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FFFD3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1132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001DF5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D82E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F8C8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銀扣失敗五萬元以上報表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3EE9A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7EC31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4CD2F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62C4A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E02BD0">
              <w:rPr>
                <w:rFonts w:ascii="標楷體" w:eastAsia="標楷體" w:hAnsi="標楷體" w:hint="eastAsia"/>
                <w:sz w:val="20"/>
                <w:szCs w:val="20"/>
              </w:rPr>
              <w:t>增加擔保品地區別</w:t>
            </w:r>
          </w:p>
        </w:tc>
      </w:tr>
      <w:tr w:rsidR="00E44166" w:rsidRPr="009C18D2" w14:paraId="66256D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862779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93CE3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一年內新貸件扣款失敗表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5B6983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EB757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069FC5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C1B6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1516C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E5E0C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ECE4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銀行存款不足明信片列印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0C6A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5231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35ED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188F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1C6546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C746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DE8F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3770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D9D2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7E27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CE2DF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7688CC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A05D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325CF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銀扣火險成功期款失敗之清單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A90D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6A6E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A27B6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A1B9F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29BD40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ED89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CB8F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銀行扣款總傳票明細表（火險費）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4383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06C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1E2EE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FB0A0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069AA1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70CA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1EC48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6618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D72A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8AC6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E1202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05CBBE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28F9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FF7A6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媒體授權製作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657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4638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F6A4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0B9E7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ACH授權資料查詢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郵局授權資料查詢</w:t>
            </w:r>
          </w:p>
        </w:tc>
      </w:tr>
      <w:tr w:rsidR="00E44166" w:rsidRPr="009C18D2" w14:paraId="139D3A8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600BE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B616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E7E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91D2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94E24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E7AB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3B283F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DC0F1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3B8C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授權狀態更新作業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CC9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A726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331F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54E6D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5A7774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081FC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B8F7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車馬費發放明細表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F255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B979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69D2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AAB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EB51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C22C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3D15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票據明細表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6435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C6DE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C53B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8829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88F0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09F4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F3F6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核心日結單代傳票列印(000 全帳冊)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F3D0B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E7FB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A310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A9BB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26AF4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7AD6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304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傳票媒體明細表-櫃員編號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7995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75D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C389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E74E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01010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1F4B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8A3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0BC16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B66D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94C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37F6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2BB336C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906F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11C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授權媒體製作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E60C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6DD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0A6B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DDCD3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ACH授權資料建檔</w:t>
            </w:r>
          </w:p>
        </w:tc>
      </w:tr>
      <w:tr w:rsidR="00E44166" w:rsidRPr="009C18D2" w14:paraId="49DBEB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4835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1C9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CCF4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DC82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7E0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286C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</w:tr>
      <w:tr w:rsidR="00E44166" w:rsidRPr="009C18D2" w14:paraId="08E720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F3C6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1C11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授權成功更新作業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D881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F438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2827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8A7CE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6FCCDC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DF8C3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C12CB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ACH扣款檔明細表（火險）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07B7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0B6C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3FF0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FE09D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1FBD94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244DC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C88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ACH扣款檔明細表（契變手續費）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ACH扣款檔明細表（帳管費）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ACH扣款檔明細表（期款）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F4996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200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00E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2D0CF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7D3D36A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6F781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3095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ACH扣款金額異常報表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2E6DC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96B8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1E8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CF56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56A1AE7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6EF5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F910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EFAA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5F7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A72E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B8FB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E44166" w:rsidRPr="009C18D2" w14:paraId="09949EB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AEB26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FF8C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ACH扣款媒體明細表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C313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DFFB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CEDA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B291EB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銀行扣款(媒體製作)</w:t>
            </w:r>
          </w:p>
        </w:tc>
      </w:tr>
      <w:tr w:rsidR="00E44166" w:rsidRPr="009C18D2" w14:paraId="251EBE2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9AA5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8D009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上傳ACH扣款檔檢核明細表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FD8D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29FB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DF0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1E83AA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入帳檔上傳作業</w:t>
            </w:r>
          </w:p>
        </w:tc>
      </w:tr>
      <w:tr w:rsidR="00E44166" w:rsidRPr="009C18D2" w14:paraId="118306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770F1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E5CD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ACH扣款失敗報表--新光銀行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50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E89E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3D3F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C3AAF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495AE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A98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4297D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C88A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FED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4C9E3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2DD5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日結明細查詢</w:t>
            </w:r>
          </w:p>
        </w:tc>
      </w:tr>
      <w:tr w:rsidR="00E44166" w:rsidRPr="009C18D2" w14:paraId="21311D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EB2F1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EA7B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9F3A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9A2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33CD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2C5E7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570B9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40C86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554A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逾放處理催收地址明細表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17C8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7E17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5057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27D65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0BA1C1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58CD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D898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5D62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8B14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A37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78B07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5ED857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9474A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4BA6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逾期及轉催收件統計表_大額件(五千萬以上)客戶明細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2526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91D9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53A4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EA11FB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查詢取代，</w:t>
            </w:r>
          </w:p>
          <w:p w14:paraId="5CC0786A" w14:textId="77777777" w:rsidR="00E44166" w:rsidRPr="007413AF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依[案件查詢]1:逾期金額查詢-設子項目</w:t>
            </w:r>
          </w:p>
        </w:tc>
      </w:tr>
      <w:tr w:rsidR="00E44166" w:rsidRPr="009C18D2" w14:paraId="2A7A8E0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93073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88C9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逾期及轉催收件統計表_大額件(五千萬以上)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AF0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C01B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D912E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B85AA7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6AFAF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A6DEA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8B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逾期及轉催收件統計表_各年度撥款件統計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ADB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5BE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160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FC0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FCD0A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FA275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C348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5C372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11A5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F92C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2622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經辦改為房貸專員</w:t>
            </w:r>
          </w:p>
        </w:tc>
      </w:tr>
      <w:tr w:rsidR="00E44166" w:rsidRPr="009C18D2" w14:paraId="160515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CB9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C398D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B5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54A9EC8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BA34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47818EC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1.上月底應繳資料及本月份</w:t>
            </w:r>
          </w:p>
          <w:p w14:paraId="2E60EB9B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2.[入帳金額]為客戶當月匯</w:t>
            </w:r>
          </w:p>
          <w:p w14:paraId="573B52E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3.[實收總額]欄位取消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4.新欄位[火險費]含火險費</w:t>
            </w:r>
          </w:p>
          <w:p w14:paraId="19E9421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用、催收火險費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5.新欄位[法務費]含法務費</w:t>
            </w:r>
          </w:p>
          <w:p w14:paraId="249926B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用、催收法務費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6.上月以前之資料應至報表</w:t>
            </w:r>
          </w:p>
          <w:p w14:paraId="226F74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7.隨機列印即時報表,輸入</w:t>
            </w:r>
          </w:p>
          <w:p w14:paraId="28C7DA0E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72296BA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13648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04E4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C242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74A9E2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A5F6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F43D4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  <w:p w14:paraId="7BE0D4F7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2.上月底應繳資料及本月份</w:t>
            </w:r>
          </w:p>
          <w:p w14:paraId="7B56FCD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3.[入帳金額]含入帳之本</w:t>
            </w:r>
          </w:p>
          <w:p w14:paraId="532EC0B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金、利息、違約金，</w:t>
            </w:r>
          </w:p>
          <w:p w14:paraId="43A3E2A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其中本金利息含短收款；</w:t>
            </w:r>
          </w:p>
          <w:p w14:paraId="013B070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不含溢收款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4.[暫收金額]、[實收總額]</w:t>
            </w:r>
          </w:p>
          <w:p w14:paraId="5089294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5.上月以前之資料應至報表</w:t>
            </w:r>
          </w:p>
          <w:p w14:paraId="39024AB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6.隨機列印即時報表,輸入</w:t>
            </w:r>
          </w:p>
          <w:p w14:paraId="27F80D78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0D3037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144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CE67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751D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F6B8E3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1FB19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EC882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</w:tr>
      <w:tr w:rsidR="00E44166" w:rsidRPr="009C18D2" w14:paraId="3D929D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BAFE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BC91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放款部匯款明細傳票(彙總)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2BC8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AE6A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342C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A4064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日結彙計查詢</w:t>
            </w:r>
          </w:p>
        </w:tc>
      </w:tr>
      <w:tr w:rsidR="00E44166" w:rsidRPr="009C18D2" w14:paraId="5524A5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9FD6D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01A4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核心日結單代傳票列印(000 全帳冊)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核心日結單代傳票列印(201 利變Ａ帳冊)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傳票媒體明細表(核心)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傳票媒體總表（核心）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傳票媒體明細表-交易序號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傳票媒體明細表-櫃員編號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放款部日計表（核心）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1B93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1E63A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6CE6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D4DCB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核心傳票媒體檔產生作業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傳票媒體明細表（核心）</w:t>
            </w:r>
          </w:p>
        </w:tc>
      </w:tr>
      <w:tr w:rsidR="00E44166" w:rsidRPr="009C18D2" w14:paraId="1477B44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FE9D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FCD6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銀行存款媒體明細表（核心）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BFB0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D27C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AEC07B5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08053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9DA7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4B4C7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C0B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整批利率變更 成功明細表 (測試)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整批利率變更 失敗明細表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39C2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F170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D64B2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1B552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92D34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2D1C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9ADB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火險詢價上傳檔轉檔作業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D317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2771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398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9FCA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6382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4B38C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CCFE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火險詢價重複投保報表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火險詢價重複投保報表 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火險詢價重複投保-戶號建物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火險詢價重複投保-戶號建物 同年月重複投保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48C1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3E1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346B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1B2A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A2AAB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78EB4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E73A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續保資料錯誤明細表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BFA2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C414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064F9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B295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8BB679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FE498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57F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火險最終保單上傳更新作業 (錯誤清單)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058B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C661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A3ED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E345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6274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80FDB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923F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保費、保單未完成檢核表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A3B2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F5D4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DED4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E8F37F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2251A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1DB75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A102D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額度無保單檢核表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AD47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A6B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EC4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14C06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04DF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6360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BD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放款授信日報表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4C7B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9C3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FE9E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406129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</w:p>
        </w:tc>
      </w:tr>
      <w:tr w:rsidR="00E44166" w:rsidRPr="009C18D2" w14:paraId="5009033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09F8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831E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檔案資料變更日報表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4673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DDBAC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87384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87C1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改用查詢方式</w:t>
            </w:r>
          </w:p>
        </w:tc>
      </w:tr>
      <w:tr w:rsidR="00E44166" w:rsidRPr="009C18D2" w14:paraId="03335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4CCB12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B58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顧客查詢管控報表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A17B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051A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E71F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AF2D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改刷主管卡,列入刷卡理由查詢</w:t>
            </w:r>
          </w:p>
        </w:tc>
      </w:tr>
      <w:tr w:rsidR="00E44166" w:rsidRPr="009C18D2" w14:paraId="263B7AA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354C1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B5B4F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ECAD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C4B5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780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54472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E1DD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DCB1A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9755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放款明細餘額總表(日)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B1BB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5FEB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D8B60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CC122B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D2B8C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FD5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7BF0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辦理無自用住宅購買自用住宅放款戶數及金額統計表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CE6C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30E9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80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190D9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B7CF0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AAAECB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48A4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FE5BD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93AC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428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6D19A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</w:p>
        </w:tc>
      </w:tr>
      <w:tr w:rsidR="00E44166" w:rsidRPr="009C18D2" w14:paraId="4FB0FE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13311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501D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關係人放款餘額總表--一般帳戶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8583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19CD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7ECB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9B30E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5BB855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22CDE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2E1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預警系統申請作業 房貸專案放款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1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49F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A67A7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B548E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F8551F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F71A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CF97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撥款/還款金額比較月報表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E7D7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497C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411C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001B73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1.資料是去年及本年度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2.改分個金/企金/企金自然</w:t>
            </w:r>
          </w:p>
          <w:p w14:paraId="6029D2B5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人</w:t>
            </w:r>
          </w:p>
        </w:tc>
      </w:tr>
      <w:tr w:rsidR="00E44166" w:rsidRPr="009C18D2" w14:paraId="284458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6D7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954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1A74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70C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DA7C0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969E5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708C0F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0BAB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C35E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141F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0316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76F1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0E241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0B6259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84800B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4F8E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074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52C2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F1F8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D325E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42A55C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02EA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5DDFB3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A47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750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FAF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E04AE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2A1F77F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C92F0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1EA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放款餘額及財收統計表-企金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放款餘額及財收統計表-非企金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15BD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200C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9294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53E13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1.產生利息收入(實收)明細</w:t>
            </w:r>
          </w:p>
          <w:p w14:paraId="4CF33AB1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檔LNW63A3P 給會計師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2.依據通路別:企金/非企金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3.查詢日期區間</w:t>
            </w:r>
          </w:p>
        </w:tc>
      </w:tr>
      <w:tr w:rsidR="00E44166" w:rsidRPr="009C18D2" w14:paraId="656394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4AD6A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1A02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E306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6E9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EB73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BD9A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1.[基本利率]欄位改為商品</w:t>
            </w:r>
          </w:p>
          <w:p w14:paraId="25CAC041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代號 ;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2.[應完成日]欄位為到期日</w:t>
            </w:r>
          </w:p>
          <w:p w14:paraId="6E3E417F" w14:textId="77777777" w:rsidR="00E44166" w:rsidRPr="006023C3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前15天</w:t>
            </w:r>
          </w:p>
        </w:tc>
      </w:tr>
      <w:tr w:rsidR="00E44166" w:rsidRPr="009C18D2" w14:paraId="6C6BB1F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84CA9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EA5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194B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65D8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1F9C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C5E8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F3DEA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A97654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D168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87ED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B809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4519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E7A46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1.每月第2營業日印後2個</w:t>
            </w:r>
          </w:p>
          <w:p w14:paraId="2B9A63E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 , 必印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5CF650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或列印到下次調整日之前</w:t>
            </w:r>
          </w:p>
          <w:p w14:paraId="706DE8D1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4389956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10359DD0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醒此份報表為必印</w:t>
            </w:r>
          </w:p>
        </w:tc>
      </w:tr>
      <w:tr w:rsidR="00E44166" w:rsidRPr="009C18D2" w14:paraId="7A2093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B249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BB96A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列印到期通知單之清單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長中短期放款到期明細表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通知單列印成功之清單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364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D0E5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040C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708F61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全部歸戶結束時列印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1.每月第2營業日印後4個</w:t>
            </w:r>
          </w:p>
          <w:p w14:paraId="6C39475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 , 必印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6C71C86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 列印到下次調整日之</w:t>
            </w:r>
          </w:p>
          <w:p w14:paraId="64226A3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1750B1FF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0DC92F19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醒此份報表為必印</w:t>
            </w:r>
          </w:p>
        </w:tc>
      </w:tr>
      <w:tr w:rsidR="00E44166" w:rsidRPr="009C18D2" w14:paraId="678D9E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B5F95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2B71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放款利息收入成長表--實收基礎--一般帳戶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B2B3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A223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3E49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A80DBF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1.當年度1月份至當月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2.帳冊別分頁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3.顧客檔企金別:</w:t>
            </w:r>
          </w:p>
          <w:p w14:paraId="6E245F1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[房貸]=0-個金,</w:t>
            </w:r>
          </w:p>
          <w:p w14:paraId="04617F6E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[企金]=1-企金＆2-企金</w:t>
            </w:r>
          </w:p>
          <w:p w14:paraId="2B6252BD" w14:textId="77777777" w:rsidR="00E44166" w:rsidRDefault="00E44166" w:rsidP="00CA1C4C">
            <w:pPr>
              <w:spacing w:line="280" w:lineRule="exact"/>
              <w:ind w:firstLineChars="450" w:firstLine="9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4.轉催收款時的催收利息</w:t>
            </w:r>
          </w:p>
          <w:p w14:paraId="760CE3D7" w14:textId="77777777" w:rsidR="00E44166" w:rsidRPr="006023C3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(已認列利息)</w:t>
            </w:r>
          </w:p>
        </w:tc>
      </w:tr>
      <w:tr w:rsidR="00E44166" w:rsidRPr="009C18D2" w14:paraId="1767076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0198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4AE9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BFC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xlsx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766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510B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38F6F6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77265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947BB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95B3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全帳冊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利變A帳冊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9768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8A26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0E36C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0EDD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依期限別 ,必印</w:t>
            </w:r>
          </w:p>
        </w:tc>
      </w:tr>
      <w:tr w:rsidR="00E44166" w:rsidRPr="009C18D2" w14:paraId="24788E0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B7F83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AE7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利息違約金減免明細表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4900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9B20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D7B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7F25D1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1.改查詢交易輸入日期區間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2.減免金額適用之主管核可</w:t>
            </w:r>
          </w:p>
          <w:p w14:paraId="47DA804B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層級以參數方式設定</w:t>
            </w:r>
          </w:p>
        </w:tc>
      </w:tr>
      <w:tr w:rsidR="00E44166" w:rsidRPr="009C18D2" w14:paraId="250BA08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ED28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305E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LNWLCTP已撥款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全帳冊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利變A帳冊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2A176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4BB6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925C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FAD6B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LNWLCTP.xlsx(未撥款)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LNWLCAP.xlsx(已撥款)</w:t>
            </w:r>
          </w:p>
        </w:tc>
      </w:tr>
      <w:tr w:rsidR="00E44166" w:rsidRPr="009C18D2" w14:paraId="56B21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9BB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4384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放款餘額利率分佈表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4E13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403C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500D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24468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E8BE23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65014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EF37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應收利息帳齡分析表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2FCA4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704E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18452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70CD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改出帳,用銷帳碼區分帳齡</w:t>
            </w:r>
          </w:p>
        </w:tc>
      </w:tr>
      <w:tr w:rsidR="00E44166" w:rsidRPr="009C18D2" w14:paraId="555AB5E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7303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258ED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D0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EDC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CC63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1590A5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[帳面價值]=餘額</w:t>
            </w:r>
          </w:p>
        </w:tc>
      </w:tr>
      <w:tr w:rsidR="00E44166" w:rsidRPr="009C18D2" w14:paraId="40E17A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0210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3EE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金檢報表（放款種類表)非關係自然人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金檢報表（放款種類表)非關係法人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金檢報表（放款種類表)關係法人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50326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AADF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3FC26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126840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</w:t>
            </w:r>
            <w:r w:rsidRPr="004E7376"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  <w:p w14:paraId="61362FDF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</w:p>
          <w:p w14:paraId="76D768EE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2.[帳面價值]=餘額</w:t>
            </w:r>
          </w:p>
        </w:tc>
      </w:tr>
      <w:tr w:rsidR="00E44166" w:rsidRPr="009C18D2" w14:paraId="1C5AB9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20C84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AF70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平均利率月報表(總表)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平均利率月報表(企金)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平均利率月報表(房貸)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平均利率月報表--企金通路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平均利率月報表--非企金通路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886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1498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63D6E5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BF9A76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1.企金+企金自然人+個金</w:t>
            </w:r>
          </w:p>
          <w:p w14:paraId="7A956EF0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(房貸)=總表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2.非企金通路+企金通路</w:t>
            </w:r>
          </w:p>
          <w:p w14:paraId="51CDF7B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3.月底餘額與月底利率的加</w:t>
            </w:r>
          </w:p>
          <w:p w14:paraId="65A5953A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權平均計算</w:t>
            </w:r>
          </w:p>
        </w:tc>
      </w:tr>
      <w:tr w:rsidR="00E44166" w:rsidRPr="009C18D2" w14:paraId="53C3BD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7EA46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876C2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0F13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05A4F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9E7A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C0FD5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E3615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595C2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31FD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信用曝險分佈報表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ADA82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CE0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C13E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98F016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B29F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EA635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F1E4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客戶往來交易明細表_非催收件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C8E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8896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F9F9F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80A5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</w:t>
            </w:r>
          </w:p>
        </w:tc>
      </w:tr>
      <w:tr w:rsidR="00E44166" w:rsidRPr="009C18D2" w14:paraId="272E90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9CD14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1669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轉催收明細總表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E722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11B7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BFF3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E8F5E7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符合下月轉催收條件</w:t>
            </w:r>
          </w:p>
        </w:tc>
      </w:tr>
      <w:tr w:rsidR="00E44166" w:rsidRPr="009C18D2" w14:paraId="013886B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059741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C6FA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業務專辦照顧十八個月明細表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956A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1937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692F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46690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BFF19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094EB6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17AE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滯繳客戶明細表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9BBD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055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5AC3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15D27B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1.印表交易篩選條件不含</w:t>
            </w:r>
          </w:p>
          <w:p w14:paraId="44389811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[起迄站別]&amp;[專辦];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戶號改必須輸入,不可輸</w:t>
            </w:r>
          </w:p>
          <w:p w14:paraId="4A2EA6C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應繳日7天後產生，含匯</w:t>
            </w:r>
          </w:p>
          <w:p w14:paraId="7AC121FE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款、銀扣及員工扣薪(限約</w:t>
            </w:r>
          </w:p>
          <w:p w14:paraId="5E41F73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定扣薪)，日終關帳前必須</w:t>
            </w:r>
          </w:p>
          <w:p w14:paraId="23B6198E" w14:textId="77777777" w:rsidR="00E44166" w:rsidRPr="00CA1C4C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</w:p>
        </w:tc>
      </w:tr>
      <w:tr w:rsidR="00E44166" w:rsidRPr="009C18D2" w14:paraId="5CD6EB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90968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EC29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16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511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7DD0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8B6EE0B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61EE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1AF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5C4EC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首次撥款審核資料表(自然人)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469D3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09B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40728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1B9B50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70B6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02BB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99A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產生放款本息攤還表暨繳息通知單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存入憑條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573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996A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8F5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D29034F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印表交易篩選條件:戶號改必須輸入,不可輸入區間</w:t>
            </w:r>
          </w:p>
        </w:tc>
      </w:tr>
      <w:tr w:rsidR="00E44166" w:rsidRPr="009C18D2" w14:paraId="26C58C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11886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AB61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房屋擔保借款繳息清單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CC212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85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32E84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05E8E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印表交易篩選條件改輸入[戶號],[用途別],[繳息期間]</w:t>
            </w:r>
          </w:p>
        </w:tc>
      </w:tr>
      <w:tr w:rsidR="00E44166" w:rsidRPr="009C18D2" w14:paraId="5ADD0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B5E55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2B0B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貸款餘額證明書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53B5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059A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B03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66708C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1.截至日期 : 截至本日或</w:t>
            </w:r>
          </w:p>
          <w:p w14:paraId="69C8E3EE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結清日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2.結清戶新格式</w:t>
            </w:r>
          </w:p>
        </w:tc>
      </w:tr>
      <w:tr w:rsidR="00E44166" w:rsidRPr="009C18D2" w14:paraId="61BFFF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FA7B1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35258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傳票列印（Ａ４）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EE4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614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0904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0FA1D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1047A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DA9A3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0144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支出傳票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收入傳票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還本收據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繳息收據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B991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8FD1B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036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DE755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只列印企金戶的[還本收據]&amp;[繳息收據]</w:t>
            </w:r>
          </w:p>
        </w:tc>
      </w:tr>
      <w:tr w:rsidR="00E44166" w:rsidRPr="009C18D2" w14:paraId="1B9BDE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275E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6C40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傳票列印(A4)核心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E216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7E71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1C87F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D8B4C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改查詢[交易分錄清單]</w:t>
            </w:r>
          </w:p>
        </w:tc>
      </w:tr>
      <w:tr w:rsidR="00E44166" w:rsidRPr="009C18D2" w14:paraId="190F79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AF0F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01AA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暫收支票收據列印（個人戶）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2EA15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4C8B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8E52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03D50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85E35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AB900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C20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LNM34AP_IAS39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F752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2CBA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FF7F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7B457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4E7F60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30116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17B5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LNM34BP_IAS39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A7DF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73FE9A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F251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3DD0C8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71DFE9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7B056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FE22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LNM34CP_IAS39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6F2B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E177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5C165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689319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0AB4A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1138F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DC275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LNM34DP_IAS39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2C3E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717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0B5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A171845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2609F0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C2581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BA65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LNM34EP_IAS39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CAAA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5076B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C3C9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291B52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65B83A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6BBF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E9066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LNM34GP_IAS39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C48C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3ED1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BFDCD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B6466A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B7AB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A48E5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F506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寬限條件控管繳息列印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1A2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CCB9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EE73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CD1B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繳息不正常而且有寬限期</w:t>
            </w:r>
          </w:p>
        </w:tc>
      </w:tr>
      <w:tr w:rsidR="00E44166" w:rsidRPr="009C18D2" w14:paraId="1BDB2C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3197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17FC7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申請不列印書面通知書控管報表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E238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B177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3347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38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增加[申請不列印書面通知書]維護及查詢交易</w:t>
            </w:r>
          </w:p>
        </w:tc>
      </w:tr>
      <w:tr w:rsidR="00E44166" w:rsidRPr="009C18D2" w14:paraId="2E21FB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5237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26DA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公會報送作業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89DF2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6968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CDA1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B38C8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產生報表欄位的明細</w:t>
            </w:r>
          </w:p>
        </w:tc>
      </w:tr>
      <w:tr w:rsidR="00E44166" w:rsidRPr="009C18D2" w14:paraId="554C1A2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AB87F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8BCE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疑似洗錢樣態(系統資料)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8EE6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3E7A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FDB1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033B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48313FF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94A9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3E4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EA39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A8696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DF5C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BF103F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9F062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70CE6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AA81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6240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838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C0BB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EB96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CF4F01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6076F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4C7E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疑似洗錢交易訪談報表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F9347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3ADB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1355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9D2899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0AEF8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ACAAA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CB1B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DBD2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307B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F116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EBBC9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A8FA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86B6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3DD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洗錢樣態３延遲交易確認報表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5D2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FF13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963B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7BA5A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157C10F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A6A23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A9A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營造署季報─購置住宅貸款餘額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C5002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A496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3B7D6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48088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A3717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A399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38AE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三階放款明細統計(T9410051)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9A1C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3A784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25EC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DEFC6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F6D8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345BD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57BF4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放款專員明細統計(T9410052)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5583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A880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14539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AE837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3A57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D315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FBDB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企業動用率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27E5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9E1A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63F2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4CED5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A4D26F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64955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5A8E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逾期案件滾動率明細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B2C71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FFA3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13C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B70B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上月底有逾期天數者</w:t>
            </w:r>
          </w:p>
        </w:tc>
      </w:tr>
      <w:tr w:rsidR="00E44166" w:rsidRPr="009C18D2" w14:paraId="3457B8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DBD97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32BC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新撥案件明細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703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FE2C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D28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CD2D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本月撥款</w:t>
            </w:r>
          </w:p>
        </w:tc>
      </w:tr>
      <w:tr w:rsidR="00E44166" w:rsidRPr="009C18D2" w14:paraId="090A753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4A42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D2DA2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新增逾放案件明細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70725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465A80" w14:textId="77777777" w:rsidR="00E44166" w:rsidRDefault="00E44166" w:rsidP="00CA1C4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0AA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D56D3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1.三年內，曾經逾期90天之</w:t>
            </w:r>
          </w:p>
          <w:p w14:paraId="6BCBEB30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第一次明細資料，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2.隨機列印輸入日期區間</w:t>
            </w:r>
          </w:p>
        </w:tc>
      </w:tr>
      <w:tr w:rsidR="00E44166" w:rsidRPr="009C18D2" w14:paraId="1B1C2D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3FA4A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9CA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主要目標追蹤表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B9EE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EC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417C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94FF2A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不使用</w:t>
            </w:r>
          </w:p>
        </w:tc>
      </w:tr>
      <w:tr w:rsidR="00E44166" w:rsidRPr="009C18D2" w14:paraId="4C3465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FD3E7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52E4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地區逾放比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16D6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293D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3A0F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7E2A9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4800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28C0B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770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第一類各項統計表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A59F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DB8F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2B6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7F21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5A65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45A97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F843A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地區別催收總金額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4B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E8103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608D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16DE4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658A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FFFD5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65E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8520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486EC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EB0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50EB74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應繳未繳 </w:t>
            </w:r>
          </w:p>
        </w:tc>
      </w:tr>
      <w:tr w:rsidR="00E44166" w:rsidRPr="009C18D2" w14:paraId="5FA5DB7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8A7CC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E232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BAA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CD1A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8E4F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92D9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C59C65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E2702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1F559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地區別正常戶金額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8746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62E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4449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994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D28C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1A6CA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C7A2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催收及呆帳戶暫收款明細表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9FD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5902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2A3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360E6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698F90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6CE4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75C0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74E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FC9E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613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61C3AA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參考 : </w:t>
            </w:r>
          </w:p>
          <w:p w14:paraId="459C41E6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108年10月--RBC-表.xls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科子目計算表格108.10.xls</w:t>
            </w:r>
          </w:p>
        </w:tc>
      </w:tr>
      <w:tr w:rsidR="00E44166" w:rsidRPr="009C18D2" w14:paraId="5A46EFD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59698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5207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RBC風險量表分析圖_金控風管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C48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7108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67B0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AFCC9D3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產出資料:</w:t>
            </w:r>
          </w:p>
          <w:p w14:paraId="6ED77240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RBC表_會計部_共三份</w:t>
            </w:r>
          </w:p>
        </w:tc>
      </w:tr>
      <w:tr w:rsidR="00E44166" w:rsidRPr="009C18D2" w14:paraId="1F1409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6C0F3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9020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地區放款數_內部控管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414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C236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AEE6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C0A8A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98B9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C621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7B6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地區/區域中心逾比及分級管理逾放比明細表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00A4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BFCB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E180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00B12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92CD7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0799C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A427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年度放款LGD統計_IFRS9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219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2710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BC2F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88BFA4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AF116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471E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B796A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年度催收逾放總額明細表_內部控管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E617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313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9501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B6CE09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469E1C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FE9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7DE83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年度擔保放款信用風險分析_內部控管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6FA2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B14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B7EEA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EF97E2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EB6425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087F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B4E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住宅違約統計季報_服務課申報表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8E820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1EDB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CCF8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B8AB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 : 住宅違約統計季報108Q3.xls</w:t>
            </w:r>
          </w:p>
        </w:tc>
      </w:tr>
      <w:tr w:rsidR="00E44166" w:rsidRPr="009C18D2" w14:paraId="65D07A2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1CAB3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E08C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利害關係人折溢價明細表_IAS39公報xlsx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C6D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43EB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B322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D5CB5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1.從金控取檔上傳放款</w:t>
            </w:r>
          </w:p>
          <w:p w14:paraId="2C4A5064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再計算折溢價,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2.另外產出txt :   </w:t>
            </w:r>
          </w:p>
          <w:p w14:paraId="39FACE7E" w14:textId="77777777" w:rsidR="00E44166" w:rsidRPr="00CA1C4C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YYYYMMDD_PCS65GP.txt</w:t>
            </w:r>
          </w:p>
        </w:tc>
      </w:tr>
      <w:tr w:rsidR="00E44166" w:rsidRPr="009C18D2" w14:paraId="3E5125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EB4E3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2352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放款內部控制月報表_限額控管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1BAC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AA08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041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B2E03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916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2D97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2CA5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放款分期協議案件明細_內部控管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D738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A9809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BA65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DDC17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1.交易需[協議因素]及備註[協議及後續處理情形]</w:t>
            </w:r>
          </w:p>
          <w:p w14:paraId="6854398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2.分配款:法拍收到的金額</w:t>
            </w:r>
          </w:p>
          <w:p w14:paraId="02304345" w14:textId="77777777" w:rsidR="00E44166" w:rsidRPr="00CA1C4C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3.[擔保品] : 交易提供輸入法拍後是否有擔保品</w:t>
            </w:r>
          </w:p>
        </w:tc>
      </w:tr>
      <w:tr w:rsidR="00E44166" w:rsidRPr="009C18D2" w14:paraId="1ACB22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9A003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065C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放款企業放款風險承擔限額控管表_限額控管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1768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B0834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C387D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3FE899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從eloan取檔[同一關係企業或集團]</w:t>
            </w:r>
          </w:p>
        </w:tc>
      </w:tr>
      <w:tr w:rsidR="00E44166" w:rsidRPr="009C18D2" w14:paraId="246879C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E733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B763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放款金控法第44條利害關係人放款餘額表_限額控管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6EEB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4794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1873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18906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B186A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1500F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D2E1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放款保險法第3條利害關係人放款餘額表_限額控管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2634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8C1A4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D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E5E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A2FA1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ABD3D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EAE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放款資產分類案件明細表_內部控管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F5C6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C656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F96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17806B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1.[金額] : 法務進度登錄</w:t>
            </w:r>
          </w:p>
          <w:p w14:paraId="66A6807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交易中有金額的最新日期</w:t>
            </w:r>
          </w:p>
          <w:p w14:paraId="1C9ADE7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那筆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2.第五類 : [Q-E]金額不足</w:t>
            </w:r>
          </w:p>
          <w:p w14:paraId="7C54A25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額 , 其他為剩餘金額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3.法務進度058:實行分配</w:t>
            </w:r>
          </w:p>
          <w:p w14:paraId="55E5B9A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(押品),增加欄位輸入法</w:t>
            </w:r>
          </w:p>
          <w:p w14:paraId="69101CD9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拍後是否有擔保品</w:t>
            </w:r>
          </w:p>
        </w:tc>
      </w:tr>
      <w:tr w:rsidR="00E44166" w:rsidRPr="009C18D2" w14:paraId="47E2E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48F33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A7EB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放款資產分類-會計部備呆計提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EF9D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8D0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81DC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BDF50" w14:textId="77777777" w:rsidR="00E44166" w:rsidRPr="00A2274D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來源:放款資產`分類案件明細表_內部控管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來源:參考[資產分類-10809.xls]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參考:放款管理課_放款資產分類案件明細表_呆提存比率1 5%-10810_內部控管.xlsx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參考:新光人壽放款資產評估及逾期放款催收款呆帳處理辦法_1070928.pdf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參考:保險業資產評估及逾期放款催收款呆帳處理辦法_第五條第三項特定資產1.5%.pdf</w:t>
            </w:r>
          </w:p>
        </w:tc>
      </w:tr>
      <w:tr w:rsidR="00E44166" w:rsidRPr="009C18D2" w14:paraId="03CB92F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8E84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18D8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放款逾期月報表_內部控管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45B6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242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455B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E4E5A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1.法務進度058:實行分配</w:t>
            </w:r>
          </w:p>
          <w:p w14:paraId="094AD485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(押品)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2.記錄日期為本月新增時累</w:t>
            </w:r>
          </w:p>
          <w:p w14:paraId="16C7A32C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計</w:t>
            </w:r>
          </w:p>
        </w:tc>
      </w:tr>
      <w:tr w:rsidR="00E44166" w:rsidRPr="009C18D2" w14:paraId="195CE62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D11E1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7C19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法務分配款明細表_內部控管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E9E4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F060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7E3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D5C7B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匯入專戶時檢查是否與法務進度058的金額相同</w:t>
            </w:r>
          </w:p>
        </w:tc>
      </w:tr>
      <w:tr w:rsidR="00E44166" w:rsidRPr="009C18D2" w14:paraId="6F9AA58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F6DC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68D0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表14-1、14-2 xls_會計部申報表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224C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0F2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89B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B57F3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1.表14-1&amp;表14-2 :格式以</w:t>
            </w:r>
          </w:p>
          <w:p w14:paraId="48DA0A33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A041&amp;A042取代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2.表14-2:產出[A]35~39欄</w:t>
            </w:r>
          </w:p>
          <w:p w14:paraId="6FC6295B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位資料</w:t>
            </w:r>
          </w:p>
          <w:p w14:paraId="202D784E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3.來源:[表14-5、14-6 xls_</w:t>
            </w:r>
          </w:p>
          <w:p w14:paraId="0B6CFFB6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會計部申報表]中工作表</w:t>
            </w:r>
          </w:p>
        </w:tc>
      </w:tr>
      <w:tr w:rsidR="00E44166" w:rsidRPr="009C18D2" w14:paraId="08A192B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ACC558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F8F1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表14-5、14-6 xls_會計部申報表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4D32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9D5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3F7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65FCD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產出[10804工作表]</w:t>
            </w:r>
          </w:p>
        </w:tc>
      </w:tr>
      <w:tr w:rsidR="00E44166" w:rsidRPr="009C18D2" w14:paraId="2EC07DD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85F1F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12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表A07_會計部申報表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796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D46D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半年報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B2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817DB6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原3000萬以上條件取消,改不限金額</w:t>
            </w:r>
          </w:p>
        </w:tc>
      </w:tr>
      <w:tr w:rsidR="00E44166" w:rsidRPr="009C18D2" w14:paraId="1F25AB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A983D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32BE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表A18_會計部申報表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BFF2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C22F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95FD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31617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1.季初與季底之間每天比</w:t>
            </w:r>
          </w:p>
          <w:p w14:paraId="6C74CBB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較,取最高餘額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2.報尾的註解為舊條件,</w:t>
            </w:r>
          </w:p>
          <w:p w14:paraId="57B7781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原金額條件取消,改不限</w:t>
            </w:r>
          </w:p>
          <w:p w14:paraId="3486806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3.金控合併報表討論後提供</w:t>
            </w:r>
          </w:p>
          <w:p w14:paraId="26F8501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新格式</w:t>
            </w:r>
          </w:p>
        </w:tc>
      </w:tr>
      <w:tr w:rsidR="00E44166" w:rsidRPr="009C18D2" w14:paraId="61FFB6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3B727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A422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表A19_會計部申報表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5B9CF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6A3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4F0E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5E1C999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金控合併報表討論後提供新格式</w:t>
            </w:r>
          </w:p>
        </w:tc>
      </w:tr>
      <w:tr w:rsidR="00E44166" w:rsidRPr="009C18D2" w14:paraId="75C1F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F9837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43486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表A21_會計部申報表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0F3D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AEF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A9A2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DA10C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379C7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CDF49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2D3F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表F22_會計部申報表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5EB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4BE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825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77D51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4ACF2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7982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FA8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非RBC_表14-1_會計部年度檢查報表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60901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893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81CAD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4F7BB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B63A9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BF9448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C624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非RBC_表14-2_會計部年度檢查報表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6FD3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173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F20AF0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9A9E42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5B36F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8F2B3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D79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非RBC_表14-4_會計部年度檢查報表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DE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55CB3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69C45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9F134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F59013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C659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73BA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非RBC_表20_會計部年度檢查報表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BFDF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4FFCA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F8B9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7F1924E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1.[最後決定權人]=督辦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2.[交易金額]=餘額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3.[交易日期]=有餘額的最</w:t>
            </w:r>
          </w:p>
          <w:p w14:paraId="0986B1A0" w14:textId="77777777" w:rsidR="00E44166" w:rsidRPr="00A2274D" w:rsidRDefault="00E44166" w:rsidP="00A2274D">
            <w:pPr>
              <w:spacing w:line="280" w:lineRule="exact"/>
              <w:ind w:firstLineChars="650" w:firstLine="1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早日期</w:t>
            </w:r>
          </w:p>
        </w:tc>
      </w:tr>
      <w:tr w:rsidR="00E44166" w:rsidRPr="009C18D2" w14:paraId="55F5B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FAC3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CF68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催收成果統計表_內部控管_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DC02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6E4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C980D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44AEE1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48182A6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B4D7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086B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暫付款金額調節表_內部控管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18DA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84C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D95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E85BD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資料來源需從明細檔篩選</w:t>
            </w:r>
          </w:p>
        </w:tc>
      </w:tr>
      <w:tr w:rsidR="00E44166" w:rsidRPr="009C18D2" w14:paraId="2EC452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1EE54A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F33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逾清償期二年案件追蹤控管表_內部控管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6869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B292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B51B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E37357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1.半年後將屆滿2年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2.[估價(拍底)金額]</w:t>
            </w:r>
          </w:p>
          <w:p w14:paraId="62CCAB91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=最新估價值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3.[拍定不足金額]與分配金 </w:t>
            </w:r>
          </w:p>
          <w:p w14:paraId="60DEC725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額比較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4.[符合規範]=是否符合2</w:t>
            </w:r>
          </w:p>
          <w:p w14:paraId="5D8ABEBD" w14:textId="77777777" w:rsidR="00E44166" w:rsidRPr="00A2274D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年轉呆的規則</w:t>
            </w:r>
          </w:p>
        </w:tc>
      </w:tr>
      <w:tr w:rsidR="00E44166" w:rsidRPr="009C18D2" w14:paraId="2617606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BF24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7B64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ABC_查未齊件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D8F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3E7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A59D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8839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411E6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9DB235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E8AA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ACCNUM_扣款帳號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F362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1F5EB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81C1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6C4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8EEDE3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D4B96F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4DABF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火險銀扣媒體件數金額明細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32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8E2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9F7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A83B1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媒體清單列類別小計</w:t>
            </w:r>
          </w:p>
        </w:tc>
      </w:tr>
      <w:tr w:rsidR="00E44166" w:rsidRPr="009C18D2" w14:paraId="14D156A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D05C3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A6EA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金融機構承作購置高價住宅貸款統計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390D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4CC4D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CC31F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BDE0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先整理客戶別&amp;利率代碼</w:t>
            </w:r>
          </w:p>
        </w:tc>
      </w:tr>
      <w:tr w:rsidR="00E44166" w:rsidRPr="009C18D2" w14:paraId="3E7967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F4EA0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C2E7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專案放款餘額及利息收入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318B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B191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21F2A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267AD8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現行用利率代碼</w:t>
            </w:r>
          </w:p>
        </w:tc>
      </w:tr>
      <w:tr w:rsidR="00E44166" w:rsidRPr="009C18D2" w14:paraId="0C47AF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72D7A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C806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土地銀行政府優惠補貼息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AF08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3F4CD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8AC2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659D1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27528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288EA6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538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還款-撥還款比較月表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8F95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865BD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17B4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27FF8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99D51B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A61E0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DBFB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X10_暫收放貸核心傳票檔選件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DD2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81D1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47C7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C8CE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月底執行-跟核心要資料</w:t>
            </w:r>
          </w:p>
        </w:tc>
      </w:tr>
      <w:tr w:rsidR="00E44166" w:rsidRPr="009C18D2" w14:paraId="79F906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553C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0515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1313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ED0F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586C6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673F6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99C2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76592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81E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工作月區域中心業績累計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C68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663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9882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E4D3A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51ECE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D61790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52E9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已逾期未減損-帳齡分析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0F6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5E7F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5883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ABABF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D1CBC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9BAAD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7B3C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中央銀行業務局921補貼息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EF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AB86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5C1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55FEC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產出附件中第4頁的工作表</w:t>
            </w:r>
          </w:p>
        </w:tc>
      </w:tr>
      <w:tr w:rsidR="00E44166" w:rsidRPr="009C18D2" w14:paraId="470842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7BB6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1B48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介紹人加碼獎勵津貼明細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A674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0BE21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1F1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63718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1.新交易輸入獎金參數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2.另外有一個txt送核心</w:t>
            </w:r>
          </w:p>
        </w:tc>
      </w:tr>
      <w:tr w:rsidR="00E44166" w:rsidRPr="009C18D2" w14:paraId="704BC8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E67AD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048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ABDA1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EFD8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440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C159DC1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1.放款溢折價的入帳改在新</w:t>
            </w:r>
          </w:p>
          <w:p w14:paraId="6451ED4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系統輸入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2.開交易輸入預算數,年初</w:t>
            </w:r>
          </w:p>
          <w:p w14:paraId="360963F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輸入12個月,不分科目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3.與利息法系統確認作業時</w:t>
            </w:r>
          </w:p>
          <w:p w14:paraId="214BB42C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</w:p>
        </w:tc>
      </w:tr>
      <w:tr w:rsidR="00E44166" w:rsidRPr="009C18D2" w14:paraId="35645DE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657285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B396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折溢價數字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8E7C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5005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ED1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3B4922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1.與利息法系統確認作業時</w:t>
            </w:r>
          </w:p>
          <w:p w14:paraId="015738D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2.產出核心傳票,參考第2</w:t>
            </w:r>
          </w:p>
          <w:p w14:paraId="0A2B2CD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頁EC001表格式</w:t>
            </w:r>
          </w:p>
        </w:tc>
      </w:tr>
      <w:tr w:rsidR="00E44166" w:rsidRPr="009C18D2" w14:paraId="21EFF63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72F0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71BF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房貸戶利率暫調檢核表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C8C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A702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06BE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C5739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2-29取代</w:t>
            </w:r>
          </w:p>
        </w:tc>
      </w:tr>
      <w:tr w:rsidR="00E44166" w:rsidRPr="009C18D2" w14:paraId="5F42497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C67D9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CC03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抵押權塗銷同意書領用登記簿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817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796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C250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84371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41B628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0856F6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FCC5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減損系統有效利率資料查核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33F15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xlsb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2EC9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F86D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D20C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1.格式修改參考[放款利率</w:t>
            </w:r>
          </w:p>
          <w:p w14:paraId="052EB63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分佈表]以利率%區間呈現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2.欄位:[利率%][筆數][金</w:t>
            </w:r>
          </w:p>
          <w:p w14:paraId="6C10A8C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3.區分[固定][浮動],不需</w:t>
            </w:r>
          </w:p>
          <w:p w14:paraId="5628BE5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分階梯利率</w:t>
            </w:r>
          </w:p>
        </w:tc>
      </w:tr>
      <w:tr w:rsidR="00E44166" w:rsidRPr="009C18D2" w14:paraId="0CEF9B4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9FBB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D97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3CAE2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61AD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50C4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991C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</w:t>
            </w:r>
          </w:p>
        </w:tc>
      </w:tr>
      <w:tr w:rsidR="00E44166" w:rsidRPr="009C18D2" w14:paraId="615B0B8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25DE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DE26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塗銷同意書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892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F2DE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58DA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DD361C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FDFE5D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D5F3C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F74E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銀行調節表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7CF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D99D7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FF3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6319C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46EEE0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80618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2B94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應付未付火險費迴轉分錄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F36F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0EA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750E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E37C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交易登錄 , 查詢 , 依領用日期區間</w:t>
            </w:r>
          </w:p>
        </w:tc>
      </w:tr>
      <w:tr w:rsidR="00E44166" w:rsidRPr="009C18D2" w14:paraId="2A9922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ADDAC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AE0D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應收票據之帳齡分析表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35D8F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D19A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29BC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2B4F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帳齡以月份看</w:t>
            </w:r>
          </w:p>
        </w:tc>
      </w:tr>
      <w:tr w:rsidR="00E44166" w:rsidRPr="009C18D2" w14:paraId="01D42C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D16A7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EE9F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簡訊費用明細表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075D2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08B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974C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66E7B7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 , 項目依新系統細分</w:t>
            </w:r>
          </w:p>
        </w:tc>
      </w:tr>
      <w:tr w:rsidR="00E44166" w:rsidRPr="009C18D2" w14:paraId="2B47B06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AE916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0C45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轉銷呆帳備忘錄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DEBB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0FC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A2C9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24DCD9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1.第一頁改為交易時產出分</w:t>
            </w:r>
          </w:p>
          <w:p w14:paraId="7E3931CB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錄,報表不產出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2.產出第二頁格式的月報,</w:t>
            </w:r>
          </w:p>
          <w:p w14:paraId="7338251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BY額度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3.回收交易配合修改收到額</w:t>
            </w:r>
          </w:p>
          <w:p w14:paraId="4BF3E1C2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度層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4.[應處理事項清單]增加提</w:t>
            </w:r>
          </w:p>
          <w:p w14:paraId="6628B9C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示 :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額度內呆帳全部收回(餘</w:t>
            </w:r>
          </w:p>
          <w:p w14:paraId="436CBDA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額為0)自動寫入，待擔保</w:t>
            </w:r>
          </w:p>
          <w:p w14:paraId="3DB44A6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品項下呆帳全部回收時， </w:t>
            </w:r>
          </w:p>
          <w:p w14:paraId="4897BECA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由櫃員自行按鈕執行[結</w:t>
            </w:r>
          </w:p>
          <w:p w14:paraId="007F3603" w14:textId="77777777" w:rsidR="00E44166" w:rsidRPr="00A227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案登錄]</w:t>
            </w:r>
          </w:p>
        </w:tc>
      </w:tr>
      <w:tr w:rsidR="00E44166" w:rsidRPr="009C18D2" w14:paraId="1B27C1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47832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A7EB6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退休員工利率名單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31501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D9BF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669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296C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E5A4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40E6E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E7D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房貸協辦人員考核核算底稿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3F4CE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A8E5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A5A8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1FFAC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EAE20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D7348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7CA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三階團康獎勵戰報(排行獎名單)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F75DA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7D0FE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B3DF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9C066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CFD32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18A6CB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C3AE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1244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D7C7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1E20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DE01F0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4FF64A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824C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C5D9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2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5C7E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79DE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48BFE4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1CD2B05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95AF1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6B49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房貸獎勵費用率統計表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9F5FB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D7B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671D7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6D1BD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0100A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C40F9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97C6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區域中心累計業績表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9CE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B86FF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0A5A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E4B6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9F08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6C1D03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A1BE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三階(部室、區部、通訊處)累計表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20A5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6A6A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858A9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22C2F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81449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0C684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08A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部專暨房專業績累計表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126CD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B42D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357F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66CD4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BB8F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4D7E2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ED23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內網業績統計報表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7748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1F8B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3D28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536E4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21C14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86F51E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767276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營建署季報貸款成數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120EA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C90B2F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FBF0735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843CC5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0399C1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A3C0EAD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D0BC58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預估現金流量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A5E59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dbf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64F2D9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C53C6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AA555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62DF2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EA5B5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17DE9C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108.10預警(含OIU)月報申報事宜_主管機關新修訂版本_舜雯_A041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3AF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33C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8170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B761C1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2A8252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C4586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7F402F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108.10預警(含OIU)月報申報事宜_主管機關新修訂版本_舜雯_A042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CDEE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93E54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492A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E4B08F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1.內容同五類資產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2.表中放款種類[Z其他]為</w:t>
            </w:r>
          </w:p>
          <w:p w14:paraId="5C56231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專案件(科子目=340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或商品利率=IA~IH或商品</w:t>
            </w:r>
          </w:p>
          <w:p w14:paraId="6F8DB5B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利率=81~88)</w:t>
            </w:r>
          </w:p>
        </w:tc>
      </w:tr>
      <w:tr w:rsidR="00E44166" w:rsidRPr="009C18D2" w14:paraId="7EA1E6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A9AAA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04CE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00-每月各單位覆審案件明細表-10810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783A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271C08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F47F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CECD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CCC4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B1A37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F978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01-個金3000萬以上-10810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5886D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302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0DAD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BF54AB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3D20065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10A089A2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4F9C4D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A0E20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B28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02-企金3000萬以上-10810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FB68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D97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2BA4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4C19C8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3E8603D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364D5400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25B9FF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47CF9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4B8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03-個金2000萬以上小於3000萬-10810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462B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02D1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1950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3CE9B0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1DDDE765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6502DB1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399BF38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2EDB14CE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306D2F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8F657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34CB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04-個金100萬以上小於2000萬-10810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6D8A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7602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46FE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99F50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55AF2CD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1D217EB6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2906D699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06637431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6C19222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C9E7D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CF28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05-企金未達3000萬-10810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4130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1A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A2C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311707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7E4D37C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73622ED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18AB4AF8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4.增加[評等]欄位,月底取  </w:t>
            </w:r>
          </w:p>
          <w:p w14:paraId="7E67B85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50AF97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3F0B2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9BB5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06-土地追蹤-10810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9A63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9D97A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3B4D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1D76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A6905D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2.[貸出金額]改為[貸放餘</w:t>
            </w:r>
          </w:p>
          <w:p w14:paraId="0A12FB54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3.[是否追蹤]、[應覆審單</w:t>
            </w:r>
          </w:p>
          <w:p w14:paraId="15408BA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位]欄位保留空白人工註</w:t>
            </w:r>
          </w:p>
          <w:p w14:paraId="683A39BE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記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4.[覆審月份]保留每次產生</w:t>
            </w:r>
          </w:p>
          <w:p w14:paraId="1CC6111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過覆審資料的月份,報表</w:t>
            </w:r>
          </w:p>
          <w:p w14:paraId="758A0B0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呈現為最近一次的月份</w:t>
            </w:r>
          </w:p>
          <w:p w14:paraId="4BD6C2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5.覆審月份資料維護交易增</w:t>
            </w:r>
          </w:p>
          <w:p w14:paraId="090193D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加欄位:</w:t>
            </w:r>
          </w:p>
          <w:p w14:paraId="1C921F8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(1)[備註]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(2)[應覆審記號]選項為</w:t>
            </w:r>
          </w:p>
          <w:p w14:paraId="2CCFAE19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&lt;指定覆審&gt;、&lt;免覆審&gt;</w:t>
            </w:r>
          </w:p>
          <w:p w14:paraId="3656AFD4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、空白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6.增加[評等]欄位,月底取</w:t>
            </w:r>
          </w:p>
          <w:p w14:paraId="36A41B14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</w:tbl>
    <w:p w14:paraId="7B55A20F" w14:textId="77777777" w:rsidR="00E3470F" w:rsidRDefault="00E3470F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1F370F3D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B830D9" w:rsidSect="00422C5C">
      <w:pgSz w:w="11906" w:h="16838" w:code="9"/>
      <w:pgMar w:top="1418" w:right="851" w:bottom="737" w:left="851" w:header="567" w:footer="68" w:gutter="0"/>
      <w:pgNumType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3A963" w14:textId="77777777" w:rsidR="008277A7" w:rsidRDefault="008277A7">
      <w:r>
        <w:separator/>
      </w:r>
    </w:p>
  </w:endnote>
  <w:endnote w:type="continuationSeparator" w:id="0">
    <w:p w14:paraId="7F3E3C31" w14:textId="77777777" w:rsidR="008277A7" w:rsidRDefault="008277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DABF1" w14:textId="77777777" w:rsidR="008277A7" w:rsidRPr="009B11EB" w:rsidRDefault="008277A7" w:rsidP="00740320">
    <w:pPr>
      <w:pStyle w:val="afd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277A7" w:rsidRPr="009B11EB" w14:paraId="175573DA" w14:textId="77777777" w:rsidTr="00740320">
      <w:trPr>
        <w:cantSplit/>
        <w:trHeight w:val="80"/>
      </w:trPr>
      <w:tc>
        <w:tcPr>
          <w:tcW w:w="4348" w:type="dxa"/>
        </w:tcPr>
        <w:p w14:paraId="25BA0515" w14:textId="77777777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PJ201800012_URS_9報表作業.docx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6C61C9DF" w14:textId="66C94406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B40550">
            <w:rPr>
              <w:rFonts w:ascii="標楷體" w:eastAsia="標楷體" w:hAnsi="標楷體"/>
              <w:noProof/>
            </w:rPr>
            <w:t>V1.2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7E8A68A5" w14:textId="013110B5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B40550" w:rsidRPr="00B40550">
            <w:rPr>
              <w:rFonts w:ascii="標楷體" w:eastAsia="標楷體" w:hAnsi="標楷體"/>
              <w:noProof/>
            </w:rPr>
            <w:t>2021/6/4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DD6CDE" w14:textId="77777777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2FA63BEB" w14:textId="0925A56B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F2708B">
            <w:rPr>
              <w:rFonts w:ascii="標楷體" w:eastAsia="標楷體" w:hAnsi="標楷體"/>
              <w:noProof/>
            </w:rPr>
            <w:t>6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444A1EA1" w14:textId="77777777" w:rsidR="008277A7" w:rsidRPr="0065610E" w:rsidRDefault="008277A7" w:rsidP="002113B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62F6E" w14:textId="77777777" w:rsidR="008277A7" w:rsidRDefault="008277A7" w:rsidP="00740320">
    <w:pPr>
      <w:pStyle w:val="a5"/>
      <w:jc w:val="center"/>
      <w:rPr>
        <w:rFonts w:ascii="標楷體" w:eastAsia="標楷體" w:hAnsi="標楷體"/>
      </w:rPr>
    </w:pPr>
    <w:r w:rsidRPr="00740320">
      <w:rPr>
        <w:rFonts w:ascii="標楷體" w:eastAsia="標楷體" w:hAnsi="標楷體" w:hint="eastAsia"/>
      </w:rPr>
      <w:t>本文件著作權屬新光人壽保險股份有限公司所有，未經許可不准引用或翻印</w:t>
    </w:r>
  </w:p>
  <w:p w14:paraId="3B06941C" w14:textId="77777777" w:rsidR="008277A7" w:rsidRPr="00740320" w:rsidRDefault="008277A7" w:rsidP="00740320">
    <w:pPr>
      <w:pStyle w:val="a5"/>
      <w:jc w:val="center"/>
      <w:rPr>
        <w:rFonts w:ascii="標楷體" w:eastAsia="標楷體" w:hAnsi="標楷體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C91AA" w14:textId="77777777" w:rsidR="008277A7" w:rsidRDefault="008277A7">
      <w:r>
        <w:separator/>
      </w:r>
    </w:p>
  </w:footnote>
  <w:footnote w:type="continuationSeparator" w:id="0">
    <w:p w14:paraId="5B2ED1E0" w14:textId="77777777" w:rsidR="008277A7" w:rsidRDefault="008277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277A7" w14:paraId="54F0AF9E" w14:textId="77777777" w:rsidTr="00740320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8A60462" w14:textId="77777777" w:rsidR="008277A7" w:rsidRDefault="008277A7" w:rsidP="00740320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5CB7EEB1" wp14:editId="174CEC8C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60" name="圖片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44031E42" w14:textId="77777777" w:rsidR="008277A7" w:rsidRPr="00B27847" w:rsidRDefault="008277A7" w:rsidP="00740320">
          <w:pPr>
            <w:pStyle w:val="afd"/>
          </w:pPr>
          <w:r w:rsidRPr="00B27847">
            <w:rPr>
              <w:rFonts w:hint="eastAsia"/>
            </w:rPr>
            <w:t>新光人壽保險股份有限公司</w:t>
          </w:r>
        </w:p>
        <w:p w14:paraId="46ACB114" w14:textId="77777777" w:rsidR="008277A7" w:rsidRPr="00B27847" w:rsidRDefault="008277A7" w:rsidP="00740320">
          <w:pPr>
            <w:pStyle w:val="afd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6A1223B4" w14:textId="77777777" w:rsidR="008277A7" w:rsidRDefault="008277A7" w:rsidP="00740320">
          <w:pPr>
            <w:pStyle w:val="afd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308E2A93" w14:textId="77777777" w:rsidR="008277A7" w:rsidRDefault="00B40550" w:rsidP="009D543A">
    <w:pPr>
      <w:pStyle w:val="a4"/>
      <w:jc w:val="center"/>
    </w:pPr>
    <w:r>
      <w:rPr>
        <w:noProof/>
      </w:rPr>
      <w:pict w14:anchorId="7D1B6E14">
        <v:line id="直線接點 50" o:spid="_x0000_s2075" style="position:absolute;left:0;text-align:left;z-index:251658752;visibility:visible;mso-wrap-distance-top:-3e-5mm;mso-wrap-distance-bottom:-3e-5mm;mso-position-horizontal-relative:text;mso-position-vertical-relative:text" from="-.45pt,4.25pt" to="509.55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205AF0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53B33" w14:textId="77777777" w:rsidR="008277A7" w:rsidRDefault="008277A7">
    <w:pPr>
      <w:pStyle w:val="a4"/>
    </w:pPr>
    <w:r>
      <w:rPr>
        <w:rFonts w:hint="eastAsia"/>
        <w:noProof/>
      </w:rPr>
      <w:drawing>
        <wp:anchor distT="0" distB="0" distL="114300" distR="114300" simplePos="0" relativeHeight="251655680" behindDoc="0" locked="0" layoutInCell="1" allowOverlap="1" wp14:anchorId="5BC736EE" wp14:editId="0493296C">
          <wp:simplePos x="0" y="0"/>
          <wp:positionH relativeFrom="column">
            <wp:posOffset>177800</wp:posOffset>
          </wp:positionH>
          <wp:positionV relativeFrom="paragraph">
            <wp:posOffset>-24130</wp:posOffset>
          </wp:positionV>
          <wp:extent cx="1981200" cy="338455"/>
          <wp:effectExtent l="0" t="0" r="0" b="4445"/>
          <wp:wrapSquare wrapText="bothSides"/>
          <wp:docPr id="61" name="圖片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B40550">
      <w:rPr>
        <w:noProof/>
      </w:rPr>
      <w:pict w14:anchorId="1CA8C95C">
        <v:line id="直線接點 54" o:spid="_x0000_s2074" style="position:absolute;z-index:251656704;visibility:visible;mso-wrap-distance-top:-3e-5mm;mso-wrap-distance-bottom:-3e-5mm;mso-position-horizontal-relative:text;mso-position-vertical-relative:text" from="11.05pt,32.5pt" to="521.0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" strokeweight="4.5pt">
          <v:stroke linestyle="thickThin"/>
        </v:lin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7BCA98E"/>
    <w:lvl w:ilvl="0">
      <w:start w:val="1"/>
      <w:numFmt w:val="bullet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2" w15:restartNumberingAfterBreak="0">
    <w:nsid w:val="09E718FB"/>
    <w:multiLevelType w:val="hybridMultilevel"/>
    <w:tmpl w:val="159EC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5" w15:restartNumberingAfterBreak="0">
    <w:nsid w:val="19E05AD2"/>
    <w:multiLevelType w:val="hybridMultilevel"/>
    <w:tmpl w:val="B9B2855A"/>
    <w:lvl w:ilvl="0" w:tplc="04090015">
      <w:start w:val="1"/>
      <w:numFmt w:val="taiwaneseCountingThousand"/>
      <w:lvlText w:val="%1、"/>
      <w:lvlJc w:val="left"/>
      <w:pPr>
        <w:ind w:left="2400" w:hanging="480"/>
      </w:pPr>
    </w:lvl>
    <w:lvl w:ilvl="1" w:tplc="0409000F">
      <w:start w:val="1"/>
      <w:numFmt w:val="decimal"/>
      <w:lvlText w:val="%2."/>
      <w:lvlJc w:val="left"/>
      <w:pPr>
        <w:ind w:left="2880" w:hanging="480"/>
      </w:pPr>
    </w:lvl>
    <w:lvl w:ilvl="2" w:tplc="20F23770">
      <w:start w:val="1"/>
      <w:numFmt w:val="decimal"/>
      <w:lvlText w:val="(%3)"/>
      <w:lvlJc w:val="left"/>
      <w:pPr>
        <w:ind w:left="336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6" w15:restartNumberingAfterBreak="0">
    <w:nsid w:val="19E922E6"/>
    <w:multiLevelType w:val="hybridMultilevel"/>
    <w:tmpl w:val="8BD29DDA"/>
    <w:lvl w:ilvl="0" w:tplc="0409000F">
      <w:start w:val="1"/>
      <w:numFmt w:val="decimal"/>
      <w:lvlText w:val="%1."/>
      <w:lvlJc w:val="left"/>
      <w:pPr>
        <w:ind w:left="1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 w15:restartNumberingAfterBreak="0">
    <w:nsid w:val="1C9F2876"/>
    <w:multiLevelType w:val="hybridMultilevel"/>
    <w:tmpl w:val="D32E441C"/>
    <w:lvl w:ilvl="0" w:tplc="1AFECDCA">
      <w:start w:val="1"/>
      <w:numFmt w:val="decimal"/>
      <w:lvlText w:val="(%1)"/>
      <w:lvlJc w:val="left"/>
      <w:pPr>
        <w:ind w:left="161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1AFECDCA">
      <w:start w:val="1"/>
      <w:numFmt w:val="decimal"/>
      <w:lvlText w:val="(%4)"/>
      <w:lvlJc w:val="left"/>
      <w:pPr>
        <w:ind w:left="3054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8" w15:restartNumberingAfterBreak="0">
    <w:nsid w:val="3610309A"/>
    <w:multiLevelType w:val="multilevel"/>
    <w:tmpl w:val="D75ED2A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4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9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9" w15:restartNumberingAfterBreak="0">
    <w:nsid w:val="44E01576"/>
    <w:multiLevelType w:val="hybridMultilevel"/>
    <w:tmpl w:val="E4DA2092"/>
    <w:lvl w:ilvl="0" w:tplc="1B02A094">
      <w:numFmt w:val="decimal"/>
      <w:lvlText w:val="%1."/>
      <w:lvlJc w:val="left"/>
      <w:pPr>
        <w:ind w:left="360" w:hanging="360"/>
      </w:pPr>
      <w:rPr>
        <w:rFonts w:ascii="標楷體" w:eastAsia="標楷體" w:hAnsi="標楷體" w:cs="Times New Roman"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83108F6"/>
    <w:multiLevelType w:val="multilevel"/>
    <w:tmpl w:val="C7D863AE"/>
    <w:lvl w:ilvl="0">
      <w:start w:val="1"/>
      <w:numFmt w:val="bullet"/>
      <w:pStyle w:val="a"/>
      <w:lvlText w:val=""/>
      <w:lvlJc w:val="left"/>
      <w:pPr>
        <w:tabs>
          <w:tab w:val="num" w:pos="1134"/>
        </w:tabs>
        <w:ind w:left="1134" w:hanging="1134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tabs>
          <w:tab w:val="num" w:pos="1701"/>
        </w:tabs>
        <w:ind w:left="1701" w:hanging="1134"/>
      </w:pPr>
      <w:rPr>
        <w:rFonts w:eastAsia="標楷體" w:hint="eastAsia"/>
        <w:b w:val="0"/>
        <w:bCs/>
        <w:strike w:val="0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60D17B2A"/>
    <w:multiLevelType w:val="hybridMultilevel"/>
    <w:tmpl w:val="9C38BA90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3E45F5B"/>
    <w:multiLevelType w:val="hybridMultilevel"/>
    <w:tmpl w:val="B4E2EAC8"/>
    <w:lvl w:ilvl="0" w:tplc="04090015">
      <w:start w:val="1"/>
      <w:numFmt w:val="taiwa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F4F7F04"/>
    <w:multiLevelType w:val="hybridMultilevel"/>
    <w:tmpl w:val="28165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136712D"/>
    <w:multiLevelType w:val="hybridMultilevel"/>
    <w:tmpl w:val="3BC66C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26A1B09"/>
    <w:multiLevelType w:val="hybridMultilevel"/>
    <w:tmpl w:val="B0B835A6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17" w15:restartNumberingAfterBreak="0">
    <w:nsid w:val="7D057AD0"/>
    <w:multiLevelType w:val="multilevel"/>
    <w:tmpl w:val="F5B028B4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num w:numId="1">
    <w:abstractNumId w:val="10"/>
  </w:num>
  <w:num w:numId="2">
    <w:abstractNumId w:val="16"/>
  </w:num>
  <w:num w:numId="3">
    <w:abstractNumId w:val="1"/>
  </w:num>
  <w:num w:numId="4">
    <w:abstractNumId w:val="0"/>
  </w:num>
  <w:num w:numId="5">
    <w:abstractNumId w:val="4"/>
  </w:num>
  <w:num w:numId="6">
    <w:abstractNumId w:val="10"/>
  </w:num>
  <w:num w:numId="7">
    <w:abstractNumId w:val="13"/>
  </w:num>
  <w:num w:numId="8">
    <w:abstractNumId w:val="12"/>
  </w:num>
  <w:num w:numId="9">
    <w:abstractNumId w:val="6"/>
  </w:num>
  <w:num w:numId="10">
    <w:abstractNumId w:val="10"/>
  </w:num>
  <w:num w:numId="11">
    <w:abstractNumId w:val="10"/>
  </w:num>
  <w:num w:numId="12">
    <w:abstractNumId w:val="17"/>
  </w:num>
  <w:num w:numId="13">
    <w:abstractNumId w:val="8"/>
  </w:num>
  <w:num w:numId="14">
    <w:abstractNumId w:val="5"/>
  </w:num>
  <w:num w:numId="15">
    <w:abstractNumId w:val="2"/>
  </w:num>
  <w:num w:numId="16">
    <w:abstractNumId w:val="14"/>
  </w:num>
  <w:num w:numId="17">
    <w:abstractNumId w:val="10"/>
  </w:num>
  <w:num w:numId="18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 w:numId="27">
    <w:abstractNumId w:val="7"/>
  </w:num>
  <w:num w:numId="28">
    <w:abstractNumId w:val="3"/>
  </w:num>
  <w:num w:numId="29">
    <w:abstractNumId w:val="11"/>
  </w:num>
  <w:num w:numId="30">
    <w:abstractNumId w:val="15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阿毛">
    <w15:presenceInfo w15:providerId="None" w15:userId="阿毛"/>
  </w15:person>
  <w15:person w15:author="智誠 楊">
    <w15:presenceInfo w15:providerId="Windows Live" w15:userId="7fc2339040524f5c"/>
  </w15:person>
  <w15:person w15:author="ST1">
    <w15:presenceInfo w15:providerId="None" w15:userId="ST1"/>
  </w15:person>
  <w15:person w15:author="張金龍">
    <w15:presenceInfo w15:providerId="None" w15:userId="張金龍"/>
  </w15:person>
  <w15:person w15:author="楊智誠">
    <w15:presenceInfo w15:providerId="None" w15:userId="楊智誠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revisionView w:markup="0"/>
  <w:trackRevision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40FA"/>
    <w:rsid w:val="000115EF"/>
    <w:rsid w:val="000143A9"/>
    <w:rsid w:val="00016496"/>
    <w:rsid w:val="000273E6"/>
    <w:rsid w:val="00033BED"/>
    <w:rsid w:val="000360A1"/>
    <w:rsid w:val="00036417"/>
    <w:rsid w:val="0003749E"/>
    <w:rsid w:val="00040E6B"/>
    <w:rsid w:val="000430C1"/>
    <w:rsid w:val="000465D2"/>
    <w:rsid w:val="00047EB2"/>
    <w:rsid w:val="00053209"/>
    <w:rsid w:val="00055FC2"/>
    <w:rsid w:val="00056164"/>
    <w:rsid w:val="000665B2"/>
    <w:rsid w:val="0007330F"/>
    <w:rsid w:val="0007624A"/>
    <w:rsid w:val="00076CB4"/>
    <w:rsid w:val="00076DD0"/>
    <w:rsid w:val="00081ADB"/>
    <w:rsid w:val="000836AB"/>
    <w:rsid w:val="00085451"/>
    <w:rsid w:val="00085835"/>
    <w:rsid w:val="000873DE"/>
    <w:rsid w:val="0008744F"/>
    <w:rsid w:val="000943AE"/>
    <w:rsid w:val="000A26DC"/>
    <w:rsid w:val="000B0995"/>
    <w:rsid w:val="000B1128"/>
    <w:rsid w:val="000B2C4C"/>
    <w:rsid w:val="000B6CE5"/>
    <w:rsid w:val="000B6D9E"/>
    <w:rsid w:val="000B7797"/>
    <w:rsid w:val="000C139C"/>
    <w:rsid w:val="000C3B07"/>
    <w:rsid w:val="000C41C2"/>
    <w:rsid w:val="000C57B5"/>
    <w:rsid w:val="000C6BB3"/>
    <w:rsid w:val="000D67DF"/>
    <w:rsid w:val="000E19C9"/>
    <w:rsid w:val="000E7D96"/>
    <w:rsid w:val="000F1F83"/>
    <w:rsid w:val="000F49B3"/>
    <w:rsid w:val="000F729B"/>
    <w:rsid w:val="000F746C"/>
    <w:rsid w:val="00102E10"/>
    <w:rsid w:val="00107CFA"/>
    <w:rsid w:val="0011788D"/>
    <w:rsid w:val="00122E65"/>
    <w:rsid w:val="001240A5"/>
    <w:rsid w:val="00135B16"/>
    <w:rsid w:val="00136C0E"/>
    <w:rsid w:val="001407FE"/>
    <w:rsid w:val="00140F64"/>
    <w:rsid w:val="0016582C"/>
    <w:rsid w:val="00166A51"/>
    <w:rsid w:val="001768D6"/>
    <w:rsid w:val="001807D8"/>
    <w:rsid w:val="00181431"/>
    <w:rsid w:val="00186121"/>
    <w:rsid w:val="00192287"/>
    <w:rsid w:val="001934E0"/>
    <w:rsid w:val="001963F6"/>
    <w:rsid w:val="001A055E"/>
    <w:rsid w:val="001A1D8F"/>
    <w:rsid w:val="001A30E3"/>
    <w:rsid w:val="001B23BC"/>
    <w:rsid w:val="001B301F"/>
    <w:rsid w:val="001B57DF"/>
    <w:rsid w:val="001B60E8"/>
    <w:rsid w:val="001C341F"/>
    <w:rsid w:val="001D0D7D"/>
    <w:rsid w:val="001D0E4A"/>
    <w:rsid w:val="001E04CB"/>
    <w:rsid w:val="001E3D16"/>
    <w:rsid w:val="001E4980"/>
    <w:rsid w:val="001E62EC"/>
    <w:rsid w:val="001E674F"/>
    <w:rsid w:val="001E7E65"/>
    <w:rsid w:val="001F52A7"/>
    <w:rsid w:val="00200D13"/>
    <w:rsid w:val="0020691E"/>
    <w:rsid w:val="002079DC"/>
    <w:rsid w:val="002113B9"/>
    <w:rsid w:val="002119EA"/>
    <w:rsid w:val="0021238B"/>
    <w:rsid w:val="002146F6"/>
    <w:rsid w:val="002151A3"/>
    <w:rsid w:val="00225368"/>
    <w:rsid w:val="00231E14"/>
    <w:rsid w:val="002336A2"/>
    <w:rsid w:val="002370E9"/>
    <w:rsid w:val="00237734"/>
    <w:rsid w:val="002459E4"/>
    <w:rsid w:val="00257F9D"/>
    <w:rsid w:val="00260576"/>
    <w:rsid w:val="00264CAA"/>
    <w:rsid w:val="00275F53"/>
    <w:rsid w:val="00283A67"/>
    <w:rsid w:val="002871E1"/>
    <w:rsid w:val="00292C18"/>
    <w:rsid w:val="00297398"/>
    <w:rsid w:val="002976D9"/>
    <w:rsid w:val="002A15B9"/>
    <w:rsid w:val="002A285F"/>
    <w:rsid w:val="002A306D"/>
    <w:rsid w:val="002A42C7"/>
    <w:rsid w:val="002A4A20"/>
    <w:rsid w:val="002A55B2"/>
    <w:rsid w:val="002A615C"/>
    <w:rsid w:val="002A74D4"/>
    <w:rsid w:val="002D1BB4"/>
    <w:rsid w:val="002D3AD6"/>
    <w:rsid w:val="002D4F20"/>
    <w:rsid w:val="002D5BA0"/>
    <w:rsid w:val="002D67E7"/>
    <w:rsid w:val="002D719D"/>
    <w:rsid w:val="002D7AE4"/>
    <w:rsid w:val="002E04F0"/>
    <w:rsid w:val="002E4D04"/>
    <w:rsid w:val="002F1B47"/>
    <w:rsid w:val="002F3A96"/>
    <w:rsid w:val="002F60A3"/>
    <w:rsid w:val="002F64BF"/>
    <w:rsid w:val="00303170"/>
    <w:rsid w:val="0031254B"/>
    <w:rsid w:val="00313D39"/>
    <w:rsid w:val="00315A92"/>
    <w:rsid w:val="003207F7"/>
    <w:rsid w:val="00323DF8"/>
    <w:rsid w:val="00324054"/>
    <w:rsid w:val="00326976"/>
    <w:rsid w:val="00332656"/>
    <w:rsid w:val="003336E4"/>
    <w:rsid w:val="00335CE5"/>
    <w:rsid w:val="0034192E"/>
    <w:rsid w:val="00345BFF"/>
    <w:rsid w:val="003466D9"/>
    <w:rsid w:val="00346E62"/>
    <w:rsid w:val="003500F7"/>
    <w:rsid w:val="003519AF"/>
    <w:rsid w:val="003628BD"/>
    <w:rsid w:val="00364C22"/>
    <w:rsid w:val="00367116"/>
    <w:rsid w:val="00376499"/>
    <w:rsid w:val="003828D1"/>
    <w:rsid w:val="003846D5"/>
    <w:rsid w:val="00385D8E"/>
    <w:rsid w:val="00386E84"/>
    <w:rsid w:val="00390990"/>
    <w:rsid w:val="00392FAC"/>
    <w:rsid w:val="0039354E"/>
    <w:rsid w:val="003972CE"/>
    <w:rsid w:val="00397FED"/>
    <w:rsid w:val="003A0AA3"/>
    <w:rsid w:val="003A1588"/>
    <w:rsid w:val="003B0808"/>
    <w:rsid w:val="003B1BBA"/>
    <w:rsid w:val="003B2895"/>
    <w:rsid w:val="003B45A8"/>
    <w:rsid w:val="003B505E"/>
    <w:rsid w:val="003B5397"/>
    <w:rsid w:val="003C36E8"/>
    <w:rsid w:val="003D1AE6"/>
    <w:rsid w:val="003D23E3"/>
    <w:rsid w:val="003D4855"/>
    <w:rsid w:val="003D713A"/>
    <w:rsid w:val="003D7863"/>
    <w:rsid w:val="003E2496"/>
    <w:rsid w:val="003E5563"/>
    <w:rsid w:val="003E6CE0"/>
    <w:rsid w:val="003F0279"/>
    <w:rsid w:val="003F13FC"/>
    <w:rsid w:val="003F4007"/>
    <w:rsid w:val="003F5191"/>
    <w:rsid w:val="004018DB"/>
    <w:rsid w:val="00402C18"/>
    <w:rsid w:val="004060A8"/>
    <w:rsid w:val="00410CEC"/>
    <w:rsid w:val="004206B9"/>
    <w:rsid w:val="00422512"/>
    <w:rsid w:val="00422C5C"/>
    <w:rsid w:val="004310D0"/>
    <w:rsid w:val="00431C2C"/>
    <w:rsid w:val="00441668"/>
    <w:rsid w:val="00443B0E"/>
    <w:rsid w:val="0044706F"/>
    <w:rsid w:val="00453A34"/>
    <w:rsid w:val="00463590"/>
    <w:rsid w:val="00470436"/>
    <w:rsid w:val="00475E37"/>
    <w:rsid w:val="00484B5E"/>
    <w:rsid w:val="0049343D"/>
    <w:rsid w:val="00494F08"/>
    <w:rsid w:val="0049567F"/>
    <w:rsid w:val="0049775C"/>
    <w:rsid w:val="004A1F92"/>
    <w:rsid w:val="004A4B5F"/>
    <w:rsid w:val="004B0319"/>
    <w:rsid w:val="004B16AF"/>
    <w:rsid w:val="004B7F8A"/>
    <w:rsid w:val="004C3EB7"/>
    <w:rsid w:val="004C51E1"/>
    <w:rsid w:val="004C6C4A"/>
    <w:rsid w:val="004D2ABB"/>
    <w:rsid w:val="004D58F3"/>
    <w:rsid w:val="004D7D72"/>
    <w:rsid w:val="004E2644"/>
    <w:rsid w:val="004E60D7"/>
    <w:rsid w:val="004E7376"/>
    <w:rsid w:val="004F24B2"/>
    <w:rsid w:val="004F3E5D"/>
    <w:rsid w:val="004F5FE5"/>
    <w:rsid w:val="004F67CE"/>
    <w:rsid w:val="00500ED1"/>
    <w:rsid w:val="0050163C"/>
    <w:rsid w:val="00503210"/>
    <w:rsid w:val="005070E7"/>
    <w:rsid w:val="005104A6"/>
    <w:rsid w:val="00515A9D"/>
    <w:rsid w:val="00525C46"/>
    <w:rsid w:val="00526648"/>
    <w:rsid w:val="005278F9"/>
    <w:rsid w:val="0053335E"/>
    <w:rsid w:val="00533521"/>
    <w:rsid w:val="005336A6"/>
    <w:rsid w:val="00534522"/>
    <w:rsid w:val="005345F0"/>
    <w:rsid w:val="00536E9D"/>
    <w:rsid w:val="005409BB"/>
    <w:rsid w:val="00542519"/>
    <w:rsid w:val="00542689"/>
    <w:rsid w:val="005456B5"/>
    <w:rsid w:val="00546FD2"/>
    <w:rsid w:val="00554028"/>
    <w:rsid w:val="005676FB"/>
    <w:rsid w:val="005825CF"/>
    <w:rsid w:val="005851B9"/>
    <w:rsid w:val="00587863"/>
    <w:rsid w:val="005907C5"/>
    <w:rsid w:val="005910A3"/>
    <w:rsid w:val="005A5E20"/>
    <w:rsid w:val="005A5FCB"/>
    <w:rsid w:val="005B3066"/>
    <w:rsid w:val="005C0A92"/>
    <w:rsid w:val="005C14EF"/>
    <w:rsid w:val="005C6578"/>
    <w:rsid w:val="005D6D47"/>
    <w:rsid w:val="005D7989"/>
    <w:rsid w:val="005E1789"/>
    <w:rsid w:val="005E4D4E"/>
    <w:rsid w:val="005E76BE"/>
    <w:rsid w:val="005F0CEC"/>
    <w:rsid w:val="005F19CB"/>
    <w:rsid w:val="005F430C"/>
    <w:rsid w:val="0060125B"/>
    <w:rsid w:val="006023C3"/>
    <w:rsid w:val="00607A4F"/>
    <w:rsid w:val="006116E7"/>
    <w:rsid w:val="00612D32"/>
    <w:rsid w:val="00614A79"/>
    <w:rsid w:val="006162D2"/>
    <w:rsid w:val="00621DCF"/>
    <w:rsid w:val="00622ABB"/>
    <w:rsid w:val="00630C5C"/>
    <w:rsid w:val="00632585"/>
    <w:rsid w:val="00633F26"/>
    <w:rsid w:val="0063719D"/>
    <w:rsid w:val="006444B7"/>
    <w:rsid w:val="00644FC4"/>
    <w:rsid w:val="00645DC6"/>
    <w:rsid w:val="00651847"/>
    <w:rsid w:val="00654469"/>
    <w:rsid w:val="00654DBA"/>
    <w:rsid w:val="006550E6"/>
    <w:rsid w:val="00656023"/>
    <w:rsid w:val="0065610E"/>
    <w:rsid w:val="00657104"/>
    <w:rsid w:val="00660F58"/>
    <w:rsid w:val="00662CB1"/>
    <w:rsid w:val="00662F3E"/>
    <w:rsid w:val="00667426"/>
    <w:rsid w:val="006713E0"/>
    <w:rsid w:val="00677837"/>
    <w:rsid w:val="00680D0A"/>
    <w:rsid w:val="00682BF0"/>
    <w:rsid w:val="00682FFB"/>
    <w:rsid w:val="006836E5"/>
    <w:rsid w:val="00685498"/>
    <w:rsid w:val="006865D5"/>
    <w:rsid w:val="00690116"/>
    <w:rsid w:val="006935BC"/>
    <w:rsid w:val="006A6300"/>
    <w:rsid w:val="006B0A0C"/>
    <w:rsid w:val="006B189E"/>
    <w:rsid w:val="006B49F9"/>
    <w:rsid w:val="006B5760"/>
    <w:rsid w:val="006D7377"/>
    <w:rsid w:val="006E3AAA"/>
    <w:rsid w:val="006F0512"/>
    <w:rsid w:val="006F077E"/>
    <w:rsid w:val="006F0B88"/>
    <w:rsid w:val="006F4127"/>
    <w:rsid w:val="006F422C"/>
    <w:rsid w:val="006F631D"/>
    <w:rsid w:val="006F6710"/>
    <w:rsid w:val="006F67BA"/>
    <w:rsid w:val="006F68B6"/>
    <w:rsid w:val="006F6CF6"/>
    <w:rsid w:val="00703FAC"/>
    <w:rsid w:val="00704150"/>
    <w:rsid w:val="007046D1"/>
    <w:rsid w:val="007063AA"/>
    <w:rsid w:val="0071336E"/>
    <w:rsid w:val="007154E3"/>
    <w:rsid w:val="00716638"/>
    <w:rsid w:val="00716905"/>
    <w:rsid w:val="007173B3"/>
    <w:rsid w:val="00720482"/>
    <w:rsid w:val="00725617"/>
    <w:rsid w:val="00725FC9"/>
    <w:rsid w:val="00726D75"/>
    <w:rsid w:val="00731C96"/>
    <w:rsid w:val="00733A29"/>
    <w:rsid w:val="007361CE"/>
    <w:rsid w:val="00737264"/>
    <w:rsid w:val="00740320"/>
    <w:rsid w:val="007413AF"/>
    <w:rsid w:val="00742AE6"/>
    <w:rsid w:val="00750EC6"/>
    <w:rsid w:val="00755F54"/>
    <w:rsid w:val="00755FF1"/>
    <w:rsid w:val="00756408"/>
    <w:rsid w:val="00767BCF"/>
    <w:rsid w:val="007816C8"/>
    <w:rsid w:val="00781AFB"/>
    <w:rsid w:val="00785DDA"/>
    <w:rsid w:val="007879A3"/>
    <w:rsid w:val="0079650A"/>
    <w:rsid w:val="00796BEC"/>
    <w:rsid w:val="00797D4A"/>
    <w:rsid w:val="007A104B"/>
    <w:rsid w:val="007A14AA"/>
    <w:rsid w:val="007A195D"/>
    <w:rsid w:val="007A1A27"/>
    <w:rsid w:val="007A1EC8"/>
    <w:rsid w:val="007A2E50"/>
    <w:rsid w:val="007A4943"/>
    <w:rsid w:val="007B00FA"/>
    <w:rsid w:val="007B11E0"/>
    <w:rsid w:val="007B175D"/>
    <w:rsid w:val="007B2ABF"/>
    <w:rsid w:val="007B51F5"/>
    <w:rsid w:val="007B608C"/>
    <w:rsid w:val="007C1629"/>
    <w:rsid w:val="007C7203"/>
    <w:rsid w:val="007D35BC"/>
    <w:rsid w:val="007D5214"/>
    <w:rsid w:val="007D79B1"/>
    <w:rsid w:val="007D7C7B"/>
    <w:rsid w:val="007E1FCB"/>
    <w:rsid w:val="007E232B"/>
    <w:rsid w:val="007E2E44"/>
    <w:rsid w:val="007E524F"/>
    <w:rsid w:val="007F61F5"/>
    <w:rsid w:val="0080076A"/>
    <w:rsid w:val="00801884"/>
    <w:rsid w:val="00803784"/>
    <w:rsid w:val="008048E9"/>
    <w:rsid w:val="00816F4E"/>
    <w:rsid w:val="008219BD"/>
    <w:rsid w:val="00823AF8"/>
    <w:rsid w:val="0082402D"/>
    <w:rsid w:val="008270B8"/>
    <w:rsid w:val="008277A7"/>
    <w:rsid w:val="00827B10"/>
    <w:rsid w:val="00831A99"/>
    <w:rsid w:val="00834130"/>
    <w:rsid w:val="0085240C"/>
    <w:rsid w:val="00852CF5"/>
    <w:rsid w:val="0085585B"/>
    <w:rsid w:val="00861950"/>
    <w:rsid w:val="00863131"/>
    <w:rsid w:val="00863367"/>
    <w:rsid w:val="0086715A"/>
    <w:rsid w:val="00871FE6"/>
    <w:rsid w:val="008741BD"/>
    <w:rsid w:val="008779F9"/>
    <w:rsid w:val="0088104B"/>
    <w:rsid w:val="00882AB1"/>
    <w:rsid w:val="00884848"/>
    <w:rsid w:val="00890704"/>
    <w:rsid w:val="00896542"/>
    <w:rsid w:val="008A12DD"/>
    <w:rsid w:val="008A197E"/>
    <w:rsid w:val="008A1B2B"/>
    <w:rsid w:val="008A4DEA"/>
    <w:rsid w:val="008A53AE"/>
    <w:rsid w:val="008A7110"/>
    <w:rsid w:val="008A7582"/>
    <w:rsid w:val="008B0886"/>
    <w:rsid w:val="008B190F"/>
    <w:rsid w:val="008B20FD"/>
    <w:rsid w:val="008B3495"/>
    <w:rsid w:val="008C5D9D"/>
    <w:rsid w:val="008C7D9A"/>
    <w:rsid w:val="008D0D03"/>
    <w:rsid w:val="008D3BBA"/>
    <w:rsid w:val="008E30EE"/>
    <w:rsid w:val="008F18C2"/>
    <w:rsid w:val="008F2DCF"/>
    <w:rsid w:val="008F420B"/>
    <w:rsid w:val="008F52C9"/>
    <w:rsid w:val="008F551E"/>
    <w:rsid w:val="008F576B"/>
    <w:rsid w:val="008F5EF7"/>
    <w:rsid w:val="008F7F77"/>
    <w:rsid w:val="0090186B"/>
    <w:rsid w:val="009018F6"/>
    <w:rsid w:val="00906F18"/>
    <w:rsid w:val="00910147"/>
    <w:rsid w:val="00915C47"/>
    <w:rsid w:val="00917B3F"/>
    <w:rsid w:val="00921FA7"/>
    <w:rsid w:val="00922C03"/>
    <w:rsid w:val="0092341A"/>
    <w:rsid w:val="00930D5E"/>
    <w:rsid w:val="00933DE2"/>
    <w:rsid w:val="00934561"/>
    <w:rsid w:val="0093525F"/>
    <w:rsid w:val="00937A2A"/>
    <w:rsid w:val="00943E97"/>
    <w:rsid w:val="0094637C"/>
    <w:rsid w:val="00953C25"/>
    <w:rsid w:val="00955ABB"/>
    <w:rsid w:val="00955D69"/>
    <w:rsid w:val="00960170"/>
    <w:rsid w:val="00960FED"/>
    <w:rsid w:val="0097017E"/>
    <w:rsid w:val="00976C0F"/>
    <w:rsid w:val="00977253"/>
    <w:rsid w:val="0097742C"/>
    <w:rsid w:val="00980A9C"/>
    <w:rsid w:val="009828F7"/>
    <w:rsid w:val="0098378F"/>
    <w:rsid w:val="00984744"/>
    <w:rsid w:val="009948A0"/>
    <w:rsid w:val="009956DD"/>
    <w:rsid w:val="009A0CB2"/>
    <w:rsid w:val="009A7977"/>
    <w:rsid w:val="009A79A2"/>
    <w:rsid w:val="009B3E5C"/>
    <w:rsid w:val="009C18D2"/>
    <w:rsid w:val="009C414D"/>
    <w:rsid w:val="009C57FE"/>
    <w:rsid w:val="009D543A"/>
    <w:rsid w:val="009E28A4"/>
    <w:rsid w:val="009E560A"/>
    <w:rsid w:val="009F0493"/>
    <w:rsid w:val="009F1974"/>
    <w:rsid w:val="009F1F91"/>
    <w:rsid w:val="009F3676"/>
    <w:rsid w:val="009F3B20"/>
    <w:rsid w:val="009F47CC"/>
    <w:rsid w:val="009F7B7A"/>
    <w:rsid w:val="009F7DA5"/>
    <w:rsid w:val="00A02D2A"/>
    <w:rsid w:val="00A05F5E"/>
    <w:rsid w:val="00A07363"/>
    <w:rsid w:val="00A11A77"/>
    <w:rsid w:val="00A2274D"/>
    <w:rsid w:val="00A2670E"/>
    <w:rsid w:val="00A270C0"/>
    <w:rsid w:val="00A305BD"/>
    <w:rsid w:val="00A333EF"/>
    <w:rsid w:val="00A34F68"/>
    <w:rsid w:val="00A359AA"/>
    <w:rsid w:val="00A46EAF"/>
    <w:rsid w:val="00A52EF9"/>
    <w:rsid w:val="00A555B6"/>
    <w:rsid w:val="00A60685"/>
    <w:rsid w:val="00A621A5"/>
    <w:rsid w:val="00A6366E"/>
    <w:rsid w:val="00A675F3"/>
    <w:rsid w:val="00A712DB"/>
    <w:rsid w:val="00A828BE"/>
    <w:rsid w:val="00A83094"/>
    <w:rsid w:val="00A9197A"/>
    <w:rsid w:val="00A97EFB"/>
    <w:rsid w:val="00AA1708"/>
    <w:rsid w:val="00AA2770"/>
    <w:rsid w:val="00AA5DF9"/>
    <w:rsid w:val="00AA7072"/>
    <w:rsid w:val="00AB348D"/>
    <w:rsid w:val="00AB3905"/>
    <w:rsid w:val="00AB56C2"/>
    <w:rsid w:val="00AB5A23"/>
    <w:rsid w:val="00AB69BA"/>
    <w:rsid w:val="00AB6B52"/>
    <w:rsid w:val="00AB7E02"/>
    <w:rsid w:val="00AC1A2A"/>
    <w:rsid w:val="00AC45E4"/>
    <w:rsid w:val="00AD34A5"/>
    <w:rsid w:val="00AD4E99"/>
    <w:rsid w:val="00AD5487"/>
    <w:rsid w:val="00AE11F6"/>
    <w:rsid w:val="00AE14D7"/>
    <w:rsid w:val="00AE1FD8"/>
    <w:rsid w:val="00AE6307"/>
    <w:rsid w:val="00AF1781"/>
    <w:rsid w:val="00AF2085"/>
    <w:rsid w:val="00AF2FE1"/>
    <w:rsid w:val="00AF379A"/>
    <w:rsid w:val="00AF38DD"/>
    <w:rsid w:val="00AF6B15"/>
    <w:rsid w:val="00B0218D"/>
    <w:rsid w:val="00B075E6"/>
    <w:rsid w:val="00B1117E"/>
    <w:rsid w:val="00B1135C"/>
    <w:rsid w:val="00B157BB"/>
    <w:rsid w:val="00B16CD2"/>
    <w:rsid w:val="00B17EA3"/>
    <w:rsid w:val="00B25ACA"/>
    <w:rsid w:val="00B25E30"/>
    <w:rsid w:val="00B26773"/>
    <w:rsid w:val="00B340A3"/>
    <w:rsid w:val="00B40550"/>
    <w:rsid w:val="00B4228A"/>
    <w:rsid w:val="00B46A27"/>
    <w:rsid w:val="00B51A00"/>
    <w:rsid w:val="00B51EDA"/>
    <w:rsid w:val="00B52D48"/>
    <w:rsid w:val="00B7060D"/>
    <w:rsid w:val="00B71451"/>
    <w:rsid w:val="00B73904"/>
    <w:rsid w:val="00B75021"/>
    <w:rsid w:val="00B77293"/>
    <w:rsid w:val="00B77AE2"/>
    <w:rsid w:val="00B825BE"/>
    <w:rsid w:val="00B830D9"/>
    <w:rsid w:val="00B910ED"/>
    <w:rsid w:val="00B911C4"/>
    <w:rsid w:val="00B911D5"/>
    <w:rsid w:val="00B93486"/>
    <w:rsid w:val="00B973F0"/>
    <w:rsid w:val="00B9777E"/>
    <w:rsid w:val="00BA146D"/>
    <w:rsid w:val="00BA3093"/>
    <w:rsid w:val="00BA4669"/>
    <w:rsid w:val="00BA7146"/>
    <w:rsid w:val="00BA7AD5"/>
    <w:rsid w:val="00BB5548"/>
    <w:rsid w:val="00BB5692"/>
    <w:rsid w:val="00BB73FB"/>
    <w:rsid w:val="00BC1BAD"/>
    <w:rsid w:val="00BC2758"/>
    <w:rsid w:val="00BC50FD"/>
    <w:rsid w:val="00BD0166"/>
    <w:rsid w:val="00BD5283"/>
    <w:rsid w:val="00BD6C9E"/>
    <w:rsid w:val="00BD7552"/>
    <w:rsid w:val="00BD79A7"/>
    <w:rsid w:val="00BE3738"/>
    <w:rsid w:val="00BE3C1D"/>
    <w:rsid w:val="00BE445B"/>
    <w:rsid w:val="00BE480A"/>
    <w:rsid w:val="00BF0D65"/>
    <w:rsid w:val="00BF6F50"/>
    <w:rsid w:val="00C002BF"/>
    <w:rsid w:val="00C032CC"/>
    <w:rsid w:val="00C075AF"/>
    <w:rsid w:val="00C127AA"/>
    <w:rsid w:val="00C129B4"/>
    <w:rsid w:val="00C1696F"/>
    <w:rsid w:val="00C22C74"/>
    <w:rsid w:val="00C24327"/>
    <w:rsid w:val="00C27527"/>
    <w:rsid w:val="00C30799"/>
    <w:rsid w:val="00C342C2"/>
    <w:rsid w:val="00C3431E"/>
    <w:rsid w:val="00C41F0D"/>
    <w:rsid w:val="00C44F74"/>
    <w:rsid w:val="00C46728"/>
    <w:rsid w:val="00C4764B"/>
    <w:rsid w:val="00C51C28"/>
    <w:rsid w:val="00C544A2"/>
    <w:rsid w:val="00C555AD"/>
    <w:rsid w:val="00C65DB9"/>
    <w:rsid w:val="00C666F8"/>
    <w:rsid w:val="00C7183D"/>
    <w:rsid w:val="00C72535"/>
    <w:rsid w:val="00C73656"/>
    <w:rsid w:val="00C76A83"/>
    <w:rsid w:val="00C77497"/>
    <w:rsid w:val="00C82EAE"/>
    <w:rsid w:val="00C937CE"/>
    <w:rsid w:val="00C93E4D"/>
    <w:rsid w:val="00C947E8"/>
    <w:rsid w:val="00C95333"/>
    <w:rsid w:val="00CA0B03"/>
    <w:rsid w:val="00CA18DC"/>
    <w:rsid w:val="00CA1C4C"/>
    <w:rsid w:val="00CA3D83"/>
    <w:rsid w:val="00CA6569"/>
    <w:rsid w:val="00CA7E8B"/>
    <w:rsid w:val="00CB31A5"/>
    <w:rsid w:val="00CB3FF0"/>
    <w:rsid w:val="00CB4D71"/>
    <w:rsid w:val="00CB6B94"/>
    <w:rsid w:val="00CB7B57"/>
    <w:rsid w:val="00CB7F84"/>
    <w:rsid w:val="00CC682F"/>
    <w:rsid w:val="00CD474C"/>
    <w:rsid w:val="00CD565D"/>
    <w:rsid w:val="00CE30A9"/>
    <w:rsid w:val="00CE5FD0"/>
    <w:rsid w:val="00CF019A"/>
    <w:rsid w:val="00CF1299"/>
    <w:rsid w:val="00CF3046"/>
    <w:rsid w:val="00CF3D17"/>
    <w:rsid w:val="00D022E1"/>
    <w:rsid w:val="00D1785A"/>
    <w:rsid w:val="00D221F3"/>
    <w:rsid w:val="00D22C68"/>
    <w:rsid w:val="00D23254"/>
    <w:rsid w:val="00D23CBE"/>
    <w:rsid w:val="00D24A17"/>
    <w:rsid w:val="00D30A8F"/>
    <w:rsid w:val="00D31D70"/>
    <w:rsid w:val="00D32489"/>
    <w:rsid w:val="00D33943"/>
    <w:rsid w:val="00D4415F"/>
    <w:rsid w:val="00D45CB3"/>
    <w:rsid w:val="00D51F12"/>
    <w:rsid w:val="00D57AA6"/>
    <w:rsid w:val="00D57E90"/>
    <w:rsid w:val="00D621C8"/>
    <w:rsid w:val="00D62EC5"/>
    <w:rsid w:val="00D65FA0"/>
    <w:rsid w:val="00D6689A"/>
    <w:rsid w:val="00D66DE9"/>
    <w:rsid w:val="00D67EEA"/>
    <w:rsid w:val="00D71CCB"/>
    <w:rsid w:val="00D86190"/>
    <w:rsid w:val="00D87354"/>
    <w:rsid w:val="00D91918"/>
    <w:rsid w:val="00D9407F"/>
    <w:rsid w:val="00D950B2"/>
    <w:rsid w:val="00D960FB"/>
    <w:rsid w:val="00DA2920"/>
    <w:rsid w:val="00DA3516"/>
    <w:rsid w:val="00DA4EF0"/>
    <w:rsid w:val="00DA5AEC"/>
    <w:rsid w:val="00DB1403"/>
    <w:rsid w:val="00DB1C42"/>
    <w:rsid w:val="00DB280A"/>
    <w:rsid w:val="00DC11AE"/>
    <w:rsid w:val="00DC2D57"/>
    <w:rsid w:val="00DC3CAB"/>
    <w:rsid w:val="00DC7960"/>
    <w:rsid w:val="00DC7D1E"/>
    <w:rsid w:val="00DD1C6B"/>
    <w:rsid w:val="00DD299A"/>
    <w:rsid w:val="00DD2A93"/>
    <w:rsid w:val="00DD34FB"/>
    <w:rsid w:val="00DD7EDB"/>
    <w:rsid w:val="00DE40DC"/>
    <w:rsid w:val="00DE4F1F"/>
    <w:rsid w:val="00DE5F01"/>
    <w:rsid w:val="00DF233E"/>
    <w:rsid w:val="00DF477B"/>
    <w:rsid w:val="00DF5F7A"/>
    <w:rsid w:val="00E00F17"/>
    <w:rsid w:val="00E20BE0"/>
    <w:rsid w:val="00E21499"/>
    <w:rsid w:val="00E335CB"/>
    <w:rsid w:val="00E34360"/>
    <w:rsid w:val="00E34448"/>
    <w:rsid w:val="00E3470F"/>
    <w:rsid w:val="00E40F04"/>
    <w:rsid w:val="00E44166"/>
    <w:rsid w:val="00E57DD8"/>
    <w:rsid w:val="00E6200A"/>
    <w:rsid w:val="00E64420"/>
    <w:rsid w:val="00E648D4"/>
    <w:rsid w:val="00E67119"/>
    <w:rsid w:val="00E75B19"/>
    <w:rsid w:val="00E76242"/>
    <w:rsid w:val="00E826EF"/>
    <w:rsid w:val="00E87377"/>
    <w:rsid w:val="00E87DA8"/>
    <w:rsid w:val="00E969E8"/>
    <w:rsid w:val="00EA315B"/>
    <w:rsid w:val="00EA4926"/>
    <w:rsid w:val="00EA6CEE"/>
    <w:rsid w:val="00EB07B0"/>
    <w:rsid w:val="00EB27E9"/>
    <w:rsid w:val="00EB300A"/>
    <w:rsid w:val="00EB30CD"/>
    <w:rsid w:val="00EB5BBD"/>
    <w:rsid w:val="00EC6070"/>
    <w:rsid w:val="00ED7A2D"/>
    <w:rsid w:val="00EE3929"/>
    <w:rsid w:val="00EE408F"/>
    <w:rsid w:val="00EF2D0E"/>
    <w:rsid w:val="00EF5844"/>
    <w:rsid w:val="00F00048"/>
    <w:rsid w:val="00F00B92"/>
    <w:rsid w:val="00F00BB6"/>
    <w:rsid w:val="00F0217B"/>
    <w:rsid w:val="00F027AD"/>
    <w:rsid w:val="00F04B98"/>
    <w:rsid w:val="00F11689"/>
    <w:rsid w:val="00F117C3"/>
    <w:rsid w:val="00F17836"/>
    <w:rsid w:val="00F24271"/>
    <w:rsid w:val="00F2708B"/>
    <w:rsid w:val="00F27A73"/>
    <w:rsid w:val="00F37B45"/>
    <w:rsid w:val="00F40F49"/>
    <w:rsid w:val="00F41DEA"/>
    <w:rsid w:val="00F430B2"/>
    <w:rsid w:val="00F430ED"/>
    <w:rsid w:val="00F4398B"/>
    <w:rsid w:val="00F5023F"/>
    <w:rsid w:val="00F579E0"/>
    <w:rsid w:val="00F608EB"/>
    <w:rsid w:val="00F62CD3"/>
    <w:rsid w:val="00F630B4"/>
    <w:rsid w:val="00F652C9"/>
    <w:rsid w:val="00F655ED"/>
    <w:rsid w:val="00F65EF6"/>
    <w:rsid w:val="00F66AF1"/>
    <w:rsid w:val="00F76679"/>
    <w:rsid w:val="00F76EBD"/>
    <w:rsid w:val="00F770BC"/>
    <w:rsid w:val="00F815A2"/>
    <w:rsid w:val="00F81926"/>
    <w:rsid w:val="00F81C5F"/>
    <w:rsid w:val="00F83CFE"/>
    <w:rsid w:val="00F83DA9"/>
    <w:rsid w:val="00F859DD"/>
    <w:rsid w:val="00F878FD"/>
    <w:rsid w:val="00F956A9"/>
    <w:rsid w:val="00FA1DFC"/>
    <w:rsid w:val="00FA7E6B"/>
    <w:rsid w:val="00FB110B"/>
    <w:rsid w:val="00FB52FE"/>
    <w:rsid w:val="00FB68CF"/>
    <w:rsid w:val="00FB71E2"/>
    <w:rsid w:val="00FC110D"/>
    <w:rsid w:val="00FC3C89"/>
    <w:rsid w:val="00FC4E60"/>
    <w:rsid w:val="00FC56E2"/>
    <w:rsid w:val="00FC7C21"/>
    <w:rsid w:val="00FD0BA6"/>
    <w:rsid w:val="00FD1C8B"/>
    <w:rsid w:val="00FD4564"/>
    <w:rsid w:val="00FD4AFB"/>
    <w:rsid w:val="00FE11D1"/>
    <w:rsid w:val="00FE35BB"/>
    <w:rsid w:val="00FE380C"/>
    <w:rsid w:val="00FE5CD0"/>
    <w:rsid w:val="00FE6B2B"/>
    <w:rsid w:val="00FE7641"/>
    <w:rsid w:val="00FE774E"/>
    <w:rsid w:val="00FF17DA"/>
    <w:rsid w:val="00FF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7FE00729"/>
  <w15:docId w15:val="{FCB3F5F4-82F4-4B8A-93DE-55F7B2F13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B69BA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6F0B88"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6F0B88"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6F0B88"/>
    <w:pPr>
      <w:snapToGrid w:val="0"/>
      <w:spacing w:before="360"/>
      <w:outlineLvl w:val="2"/>
    </w:pPr>
    <w:rPr>
      <w:rFonts w:eastAsia="標楷體"/>
      <w:sz w:val="32"/>
      <w:szCs w:val="20"/>
    </w:rPr>
  </w:style>
  <w:style w:type="paragraph" w:styleId="40">
    <w:name w:val="heading 4"/>
    <w:aliases w:val="1,--1.,--1"/>
    <w:basedOn w:val="a0"/>
    <w:next w:val="a0"/>
    <w:qFormat/>
    <w:rsid w:val="006F0B88"/>
    <w:p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6F0B88"/>
    <w:p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6F0B88"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6F0B88"/>
    <w:p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6F0B88"/>
    <w:pPr>
      <w:keepNext/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6F0B88"/>
    <w:pPr>
      <w:keepNext/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6F0B88"/>
    <w:rPr>
      <w:b/>
      <w:bCs/>
    </w:rPr>
  </w:style>
  <w:style w:type="character" w:styleId="a7">
    <w:name w:val="Hyperlink"/>
    <w:uiPriority w:val="99"/>
    <w:rsid w:val="006F0B88"/>
    <w:rPr>
      <w:color w:val="0000FF"/>
      <w:u w:val="single"/>
    </w:rPr>
  </w:style>
  <w:style w:type="paragraph" w:styleId="a8">
    <w:name w:val="Balloon Text"/>
    <w:basedOn w:val="a0"/>
    <w:rsid w:val="006F0B88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6F0B88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6F0B88"/>
    <w:rPr>
      <w:kern w:val="2"/>
    </w:rPr>
  </w:style>
  <w:style w:type="character" w:customStyle="1" w:styleId="ab">
    <w:name w:val="頁首 字元"/>
    <w:rsid w:val="006F0B88"/>
    <w:rPr>
      <w:kern w:val="2"/>
    </w:rPr>
  </w:style>
  <w:style w:type="character" w:customStyle="1" w:styleId="10">
    <w:name w:val="標題 1 字元"/>
    <w:rsid w:val="006F0B88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6F0B88"/>
    <w:rPr>
      <w:rFonts w:eastAsia="標楷體"/>
      <w:b/>
      <w:snapToGrid w:val="0"/>
      <w:sz w:val="32"/>
    </w:rPr>
  </w:style>
  <w:style w:type="character" w:customStyle="1" w:styleId="30">
    <w:name w:val="標題 3 字元"/>
    <w:rsid w:val="006F0B88"/>
    <w:rPr>
      <w:rFonts w:eastAsia="標楷體"/>
      <w:kern w:val="2"/>
      <w:sz w:val="32"/>
    </w:rPr>
  </w:style>
  <w:style w:type="character" w:customStyle="1" w:styleId="41">
    <w:name w:val="標題 4 字元"/>
    <w:rsid w:val="006F0B88"/>
    <w:rPr>
      <w:rFonts w:eastAsia="標楷體"/>
      <w:kern w:val="2"/>
      <w:sz w:val="28"/>
    </w:rPr>
  </w:style>
  <w:style w:type="character" w:customStyle="1" w:styleId="50">
    <w:name w:val="標題 5 字元"/>
    <w:rsid w:val="006F0B88"/>
    <w:rPr>
      <w:rFonts w:eastAsia="標楷體"/>
      <w:kern w:val="2"/>
      <w:sz w:val="26"/>
    </w:rPr>
  </w:style>
  <w:style w:type="character" w:customStyle="1" w:styleId="61">
    <w:name w:val="標題 6 字元"/>
    <w:rsid w:val="006F0B88"/>
    <w:rPr>
      <w:rFonts w:eastAsia="標楷體"/>
      <w:kern w:val="2"/>
      <w:sz w:val="24"/>
    </w:rPr>
  </w:style>
  <w:style w:type="character" w:customStyle="1" w:styleId="70">
    <w:name w:val="標題 7 字元"/>
    <w:rsid w:val="006F0B88"/>
    <w:rPr>
      <w:rFonts w:eastAsia="標楷體"/>
      <w:kern w:val="2"/>
      <w:sz w:val="24"/>
    </w:rPr>
  </w:style>
  <w:style w:type="character" w:customStyle="1" w:styleId="80">
    <w:name w:val="標題 8 字元"/>
    <w:rsid w:val="006F0B88"/>
    <w:rPr>
      <w:rFonts w:eastAsia="標楷體"/>
      <w:kern w:val="2"/>
      <w:sz w:val="24"/>
    </w:rPr>
  </w:style>
  <w:style w:type="character" w:customStyle="1" w:styleId="90">
    <w:name w:val="標題 9 字元"/>
    <w:rsid w:val="006F0B88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6F0B88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rsid w:val="006F0B88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ind w:left="284"/>
    </w:pPr>
    <w:rPr>
      <w:rFonts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8D3BBA"/>
    <w:pPr>
      <w:numPr>
        <w:numId w:val="6"/>
      </w:numPr>
      <w:snapToGrid w:val="0"/>
      <w:pPrChange w:id="0" w:author="阿毛" w:date="2021-06-02T14:42:00Z">
        <w:pPr>
          <w:widowControl w:val="0"/>
          <w:numPr>
            <w:numId w:val="4"/>
          </w:numPr>
          <w:tabs>
            <w:tab w:val="num" w:pos="1418"/>
            <w:tab w:val="num" w:pos="1559"/>
          </w:tabs>
          <w:snapToGrid w:val="0"/>
          <w:spacing w:before="120"/>
          <w:ind w:leftChars="236" w:left="566" w:rightChars="100" w:right="240" w:firstLine="568"/>
        </w:pPr>
      </w:pPrChange>
    </w:pPr>
    <w:rPr>
      <w:rFonts w:eastAsia="標楷體"/>
      <w:sz w:val="26"/>
      <w:rPrChange w:id="0" w:author="阿毛" w:date="2021-06-02T14:42:00Z">
        <w:rPr>
          <w:rFonts w:eastAsia="標楷體"/>
          <w:kern w:val="2"/>
          <w:sz w:val="26"/>
          <w:szCs w:val="24"/>
          <w:lang w:val="en-US" w:eastAsia="zh-TW" w:bidi="ar-SA"/>
        </w:rPr>
      </w:rPrChange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character" w:styleId="afc">
    <w:name w:val="FollowedHyperlink"/>
    <w:uiPriority w:val="99"/>
    <w:semiHidden/>
    <w:unhideWhenUsed/>
    <w:rsid w:val="002D719D"/>
    <w:rPr>
      <w:color w:val="954F72"/>
      <w:u w:val="single"/>
    </w:rPr>
  </w:style>
  <w:style w:type="paragraph" w:customStyle="1" w:styleId="afd">
    <w:name w:val="頁尾版權宣告"/>
    <w:basedOn w:val="a0"/>
    <w:rsid w:val="00740320"/>
    <w:pPr>
      <w:jc w:val="center"/>
    </w:pPr>
    <w:rPr>
      <w:rFonts w:eastAsia="標楷體"/>
      <w:sz w:val="20"/>
    </w:rPr>
  </w:style>
  <w:style w:type="paragraph" w:styleId="afe">
    <w:name w:val="Plain Text"/>
    <w:basedOn w:val="a0"/>
    <w:link w:val="aff"/>
    <w:rsid w:val="00657104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basedOn w:val="a1"/>
    <w:link w:val="afe"/>
    <w:rsid w:val="00657104"/>
    <w:rPr>
      <w:rFonts w:ascii="細明體" w:eastAsia="細明體"/>
      <w:kern w:val="2"/>
      <w:sz w:val="24"/>
    </w:rPr>
  </w:style>
  <w:style w:type="paragraph" w:styleId="aff0">
    <w:name w:val="Revision"/>
    <w:hidden/>
    <w:uiPriority w:val="99"/>
    <w:semiHidden/>
    <w:rsid w:val="00BD6C9E"/>
    <w:rPr>
      <w:kern w:val="2"/>
      <w:sz w:val="24"/>
      <w:szCs w:val="24"/>
    </w:rPr>
  </w:style>
  <w:style w:type="paragraph" w:styleId="aff1">
    <w:name w:val="Document Map"/>
    <w:basedOn w:val="a0"/>
    <w:link w:val="aff2"/>
    <w:uiPriority w:val="99"/>
    <w:semiHidden/>
    <w:unhideWhenUsed/>
    <w:rsid w:val="006F077E"/>
    <w:rPr>
      <w:rFonts w:ascii="新細明體"/>
      <w:sz w:val="18"/>
      <w:szCs w:val="18"/>
    </w:rPr>
  </w:style>
  <w:style w:type="character" w:customStyle="1" w:styleId="aff2">
    <w:name w:val="文件引導模式 字元"/>
    <w:basedOn w:val="a1"/>
    <w:link w:val="aff1"/>
    <w:uiPriority w:val="99"/>
    <w:semiHidden/>
    <w:rsid w:val="006F077E"/>
    <w:rPr>
      <w:rFonts w:ascii="新細明體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6.emf"/><Relationship Id="rId42" Type="http://schemas.openxmlformats.org/officeDocument/2006/relationships/image" Target="media/image21.emf"/><Relationship Id="rId47" Type="http://schemas.openxmlformats.org/officeDocument/2006/relationships/oleObject" Target="embeddings/oleObject8.bin"/><Relationship Id="rId63" Type="http://schemas.openxmlformats.org/officeDocument/2006/relationships/image" Target="media/image35.png"/><Relationship Id="rId68" Type="http://schemas.openxmlformats.org/officeDocument/2006/relationships/image" Target="media/image38.emf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53" Type="http://schemas.openxmlformats.org/officeDocument/2006/relationships/oleObject" Target="embeddings/oleObject10.bin"/><Relationship Id="rId58" Type="http://schemas.openxmlformats.org/officeDocument/2006/relationships/oleObject" Target="embeddings/oleObject12.bin"/><Relationship Id="rId74" Type="http://schemas.openxmlformats.org/officeDocument/2006/relationships/image" Target="media/image41.emf"/><Relationship Id="rId79" Type="http://schemas.openxmlformats.org/officeDocument/2006/relationships/oleObject" Target="embeddings/oleObject20.bin"/><Relationship Id="rId5" Type="http://schemas.openxmlformats.org/officeDocument/2006/relationships/customXml" Target="../customXml/item5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oleObject" Target="embeddings/oleObject1.bin"/><Relationship Id="rId27" Type="http://schemas.openxmlformats.org/officeDocument/2006/relationships/image" Target="media/image10.png"/><Relationship Id="rId43" Type="http://schemas.openxmlformats.org/officeDocument/2006/relationships/oleObject" Target="embeddings/oleObject7.bin"/><Relationship Id="rId48" Type="http://schemas.openxmlformats.org/officeDocument/2006/relationships/image" Target="media/image25.png"/><Relationship Id="rId64" Type="http://schemas.openxmlformats.org/officeDocument/2006/relationships/image" Target="media/image36.emf"/><Relationship Id="rId69" Type="http://schemas.openxmlformats.org/officeDocument/2006/relationships/oleObject" Target="embeddings/oleObject16.bin"/><Relationship Id="rId80" Type="http://schemas.openxmlformats.org/officeDocument/2006/relationships/image" Target="media/image44.emf"/><Relationship Id="rId85" Type="http://schemas.openxmlformats.org/officeDocument/2006/relationships/image" Target="media/image47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oleObject" Target="embeddings/oleObject2.bin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image" Target="media/image24.emf"/><Relationship Id="rId59" Type="http://schemas.openxmlformats.org/officeDocument/2006/relationships/image" Target="media/image32.png"/><Relationship Id="rId67" Type="http://schemas.openxmlformats.org/officeDocument/2006/relationships/oleObject" Target="embeddings/oleObject15.bin"/><Relationship Id="rId20" Type="http://schemas.openxmlformats.org/officeDocument/2006/relationships/image" Target="media/image5.png"/><Relationship Id="rId41" Type="http://schemas.openxmlformats.org/officeDocument/2006/relationships/oleObject" Target="embeddings/oleObject6.bin"/><Relationship Id="rId54" Type="http://schemas.openxmlformats.org/officeDocument/2006/relationships/image" Target="media/image29.emf"/><Relationship Id="rId62" Type="http://schemas.openxmlformats.org/officeDocument/2006/relationships/oleObject" Target="embeddings/oleObject13.bin"/><Relationship Id="rId70" Type="http://schemas.openxmlformats.org/officeDocument/2006/relationships/image" Target="media/image39.emf"/><Relationship Id="rId75" Type="http://schemas.openxmlformats.org/officeDocument/2006/relationships/package" Target="embeddings/Microsoft_Excel_Macro-Enabled_Worksheet.xlsm"/><Relationship Id="rId83" Type="http://schemas.openxmlformats.org/officeDocument/2006/relationships/oleObject" Target="embeddings/oleObject22.bin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6.emf"/><Relationship Id="rId57" Type="http://schemas.openxmlformats.org/officeDocument/2006/relationships/image" Target="media/image31.emf"/><Relationship Id="rId10" Type="http://schemas.openxmlformats.org/officeDocument/2006/relationships/webSettings" Target="webSettings.xml"/><Relationship Id="rId31" Type="http://schemas.openxmlformats.org/officeDocument/2006/relationships/oleObject" Target="embeddings/oleObject4.bin"/><Relationship Id="rId44" Type="http://schemas.openxmlformats.org/officeDocument/2006/relationships/image" Target="media/image22.png"/><Relationship Id="rId52" Type="http://schemas.openxmlformats.org/officeDocument/2006/relationships/image" Target="media/image28.emf"/><Relationship Id="rId60" Type="http://schemas.openxmlformats.org/officeDocument/2006/relationships/image" Target="media/image33.png"/><Relationship Id="rId65" Type="http://schemas.openxmlformats.org/officeDocument/2006/relationships/oleObject" Target="embeddings/oleObject14.bin"/><Relationship Id="rId73" Type="http://schemas.openxmlformats.org/officeDocument/2006/relationships/oleObject" Target="embeddings/oleObject18.bin"/><Relationship Id="rId78" Type="http://schemas.openxmlformats.org/officeDocument/2006/relationships/image" Target="media/image43.emf"/><Relationship Id="rId81" Type="http://schemas.openxmlformats.org/officeDocument/2006/relationships/oleObject" Target="embeddings/oleObject21.bin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19.png"/><Relationship Id="rId34" Type="http://schemas.openxmlformats.org/officeDocument/2006/relationships/image" Target="media/image15.emf"/><Relationship Id="rId50" Type="http://schemas.openxmlformats.org/officeDocument/2006/relationships/oleObject" Target="embeddings/oleObject9.bin"/><Relationship Id="rId55" Type="http://schemas.openxmlformats.org/officeDocument/2006/relationships/oleObject" Target="embeddings/oleObject11.bin"/><Relationship Id="rId76" Type="http://schemas.openxmlformats.org/officeDocument/2006/relationships/image" Target="media/image42.emf"/><Relationship Id="rId97" Type="http://schemas.microsoft.com/office/2011/relationships/people" Target="people.xml"/><Relationship Id="rId7" Type="http://schemas.openxmlformats.org/officeDocument/2006/relationships/numbering" Target="numbering.xml"/><Relationship Id="rId71" Type="http://schemas.openxmlformats.org/officeDocument/2006/relationships/oleObject" Target="embeddings/oleObject17.bin"/><Relationship Id="rId92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3.bin"/><Relationship Id="rId24" Type="http://schemas.openxmlformats.org/officeDocument/2006/relationships/image" Target="media/image8.emf"/><Relationship Id="rId40" Type="http://schemas.openxmlformats.org/officeDocument/2006/relationships/image" Target="media/image20.emf"/><Relationship Id="rId45" Type="http://schemas.openxmlformats.org/officeDocument/2006/relationships/image" Target="media/image23.png"/><Relationship Id="rId66" Type="http://schemas.openxmlformats.org/officeDocument/2006/relationships/image" Target="media/image37.emf"/><Relationship Id="rId87" Type="http://schemas.openxmlformats.org/officeDocument/2006/relationships/image" Target="media/image49.png"/><Relationship Id="rId61" Type="http://schemas.openxmlformats.org/officeDocument/2006/relationships/image" Target="media/image34.emf"/><Relationship Id="rId82" Type="http://schemas.openxmlformats.org/officeDocument/2006/relationships/image" Target="media/image45.emf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2.emf"/><Relationship Id="rId35" Type="http://schemas.openxmlformats.org/officeDocument/2006/relationships/oleObject" Target="embeddings/oleObject5.bin"/><Relationship Id="rId56" Type="http://schemas.openxmlformats.org/officeDocument/2006/relationships/image" Target="media/image30.png"/><Relationship Id="rId77" Type="http://schemas.openxmlformats.org/officeDocument/2006/relationships/oleObject" Target="embeddings/oleObject19.bin"/><Relationship Id="rId8" Type="http://schemas.openxmlformats.org/officeDocument/2006/relationships/styles" Target="styles.xml"/><Relationship Id="rId51" Type="http://schemas.openxmlformats.org/officeDocument/2006/relationships/image" Target="media/image27.png"/><Relationship Id="rId72" Type="http://schemas.openxmlformats.org/officeDocument/2006/relationships/image" Target="media/image40.emf"/><Relationship Id="rId93" Type="http://schemas.openxmlformats.org/officeDocument/2006/relationships/image" Target="media/image55.png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LongProperties xmlns="http://schemas.microsoft.com/office/2006/metadata/longProperties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6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3B5AB860-94EC-4638-975B-38E7E3C7A028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4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65CFD42C-9CE3-4AF1-A99A-5E3236A9F6B3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36</Pages>
  <Words>5564</Words>
  <Characters>31718</Characters>
  <Application>Microsoft Office Word</Application>
  <DocSecurity>0</DocSecurity>
  <Lines>264</Lines>
  <Paragraphs>74</Paragraphs>
  <ScaleCrop>false</ScaleCrop>
  <Company>Microsoft</Company>
  <LinksUpToDate>false</LinksUpToDate>
  <CharactersWithSpaces>37208</CharactersWithSpaces>
  <SharedDoc>false</SharedDoc>
  <HLinks>
    <vt:vector size="120" baseType="variant">
      <vt:variant>
        <vt:i4>-1680924005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_放款交易帳務明細表</vt:lpwstr>
      </vt:variant>
      <vt:variant>
        <vt:i4>-1782846744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_放款會計科目明細表_1</vt:lpwstr>
      </vt:variant>
      <vt:variant>
        <vt:i4>-1528809780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_客戶往來交易明細表</vt:lpwstr>
      </vt:variant>
      <vt:variant>
        <vt:i4>1727997431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_客戶往來費用明細表</vt:lpwstr>
      </vt:variant>
      <vt:variant>
        <vt:i4>-1923534609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_客戶往來本息明細表_1</vt:lpwstr>
      </vt:variant>
      <vt:variant>
        <vt:i4>47534552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_會計與主檔餘額檢核明細表</vt:lpwstr>
      </vt:variant>
      <vt:variant>
        <vt:i4>2145728470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_會計與主檔餘額檢核表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_Toc26290410</vt:lpwstr>
      </vt:variant>
      <vt:variant>
        <vt:i4>1376304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_Toc26290409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_Toc26290408</vt:lpwstr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_Toc26290407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_Toc26290406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_Toc26290405</vt:lpwstr>
      </vt:variant>
      <vt:variant>
        <vt:i4>1572912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_Toc26290404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_Toc26290403</vt:lpwstr>
      </vt:variant>
      <vt:variant>
        <vt:i4>1966128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_Toc26290402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_Toc26290401</vt:lpwstr>
      </vt:variant>
      <vt:variant>
        <vt:i4>1835056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_Toc26290400</vt:lpwstr>
      </vt:variant>
      <vt:variant>
        <vt:i4>1179705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_Toc26290399</vt:lpwstr>
      </vt:variant>
      <vt:variant>
        <vt:i4>1245241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_Toc26290398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MKTB</dc:creator>
  <cp:keywords/>
  <dc:description/>
  <cp:lastModifiedBy>楊智誠</cp:lastModifiedBy>
  <cp:revision>60</cp:revision>
  <cp:lastPrinted>2014-10-29T13:57:00Z</cp:lastPrinted>
  <dcterms:created xsi:type="dcterms:W3CDTF">2019-12-26T06:46:00Z</dcterms:created>
  <dcterms:modified xsi:type="dcterms:W3CDTF">2021-06-30T09:16:00Z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